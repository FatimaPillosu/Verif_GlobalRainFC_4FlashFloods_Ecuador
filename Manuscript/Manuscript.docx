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000000"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000000">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000000">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000000">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000000">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000000">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000000">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000000">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000000">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000000">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000000">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000000">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000000">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000000">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000000">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000000" w:rsidP="009153E5">
      <w:pPr>
        <w:pBdr>
          <w:top w:val="nil"/>
          <w:left w:val="nil"/>
          <w:bottom w:val="nil"/>
          <w:right w:val="nil"/>
          <w:between w:val="nil"/>
        </w:pBdr>
        <w:spacing w:before="24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521F2596" w14:textId="344AE135" w:rsidR="009153E5" w:rsidRDefault="00000000" w:rsidP="009153E5">
      <w:pPr>
        <w:spacing w:before="240" w:line="240" w:lineRule="auto"/>
        <w:ind w:firstLine="0"/>
      </w:pPr>
      <w:r w:rsidRPr="005020BC">
        <w:rPr>
          <w:b/>
        </w:rPr>
        <w:t>Abstract.</w:t>
      </w:r>
      <w:r w:rsidRPr="005020BC">
        <w:rPr>
          <w:bCs/>
        </w:rPr>
        <w:t xml:space="preserve"> </w:t>
      </w:r>
      <w:bookmarkStart w:id="0" w:name="word_counts"/>
    </w:p>
    <w:p w14:paraId="6D1C80B5" w14:textId="42BC8728" w:rsidR="00E330D9" w:rsidRPr="00E330D9" w:rsidRDefault="00E330D9" w:rsidP="009153E5">
      <w:pPr>
        <w:spacing w:before="240" w:line="240" w:lineRule="auto"/>
        <w:ind w:firstLine="0"/>
        <w:rPr>
          <w:b/>
          <w:bCs/>
        </w:rPr>
      </w:pPr>
      <w:r w:rsidRPr="00E330D9">
        <w:rPr>
          <w:b/>
          <w:bCs/>
        </w:rPr>
        <w:t>Plain language summary.</w:t>
      </w:r>
    </w:p>
    <w:p w14:paraId="044B4CE5" w14:textId="1E9EAED7" w:rsidR="00FC4CF2" w:rsidRDefault="00000000" w:rsidP="009153E5">
      <w:pPr>
        <w:spacing w:before="240"/>
        <w:ind w:firstLine="0"/>
      </w:pPr>
      <w:r w:rsidRPr="009153E5">
        <w:rPr>
          <w:b/>
          <w:bCs/>
        </w:rPr>
        <w:t>Word count</w:t>
      </w:r>
      <w:r w:rsidR="009153E5" w:rsidRPr="009153E5">
        <w:rPr>
          <w:b/>
          <w:bCs/>
        </w:rPr>
        <w:t>.</w:t>
      </w:r>
      <w:r>
        <w:t xml:space="preserve"> </w:t>
      </w:r>
      <w:r w:rsidR="009153E5">
        <w:t>76</w:t>
      </w:r>
      <w:r w:rsidR="00DE7236">
        <w:t>44</w:t>
      </w:r>
      <w:r>
        <w:t xml:space="preserve"> words, excluding </w:t>
      </w:r>
      <w:r w:rsidR="009153E5">
        <w:t xml:space="preserve">abstract, tables, captions, and </w:t>
      </w:r>
      <w:r>
        <w:t>references.</w:t>
      </w:r>
      <w:bookmarkEnd w:id="0"/>
    </w:p>
    <w:p w14:paraId="5B68875B" w14:textId="41175ED0" w:rsidR="00D81B81" w:rsidRPr="005020BC" w:rsidRDefault="00000000" w:rsidP="009153E5">
      <w:pPr>
        <w:spacing w:before="240" w:line="240" w:lineRule="auto"/>
        <w:ind w:firstLine="0"/>
        <w:rPr>
          <w:b/>
        </w:rPr>
      </w:pPr>
      <w:bookmarkStart w:id="1" w:name="_gjdgxs" w:colFirst="0" w:colLast="0"/>
      <w:bookmarkEnd w:id="1"/>
      <w:r w:rsidRPr="005020BC">
        <w:rPr>
          <w:b/>
        </w:rPr>
        <w:t xml:space="preserve">Keywords. </w:t>
      </w:r>
      <w:r w:rsidRPr="005020BC">
        <w:t xml:space="preserve">Ensemble rainfall </w:t>
      </w:r>
      <w:r w:rsidR="00027110">
        <w:t>forecasts</w:t>
      </w:r>
      <w:r w:rsidRPr="005020BC">
        <w:t>, ecPoint,</w:t>
      </w:r>
      <w:r w:rsidRPr="005020BC">
        <w:rPr>
          <w:b/>
        </w:rPr>
        <w:t xml:space="preserve"> </w:t>
      </w:r>
      <w:r w:rsidRPr="005020BC">
        <w:t>flash flood forecasting, flash flood observations, Ecuador</w:t>
      </w:r>
      <w:r w:rsidR="00027110">
        <w:t>.</w:t>
      </w:r>
      <w:r w:rsidRPr="005020BC">
        <w:t xml:space="preserve"> </w:t>
      </w:r>
    </w:p>
    <w:p w14:paraId="541D8918" w14:textId="77777777" w:rsidR="00D81B81" w:rsidRPr="009D5216" w:rsidRDefault="00000000" w:rsidP="009D5216">
      <w:pPr>
        <w:pStyle w:val="Titolo"/>
        <w:rPr>
          <w:b w:val="0"/>
          <w:sz w:val="20"/>
          <w:szCs w:val="20"/>
        </w:rPr>
      </w:pPr>
      <w:r w:rsidRPr="005020BC">
        <w:rPr>
          <w:b w:val="0"/>
          <w:sz w:val="20"/>
          <w:szCs w:val="20"/>
        </w:rPr>
        <w:t>________________________________________________________________________________________________</w:t>
      </w:r>
      <w:bookmarkStart w:id="2" w:name="_30j0zll" w:colFirst="0" w:colLast="0"/>
      <w:bookmarkEnd w:id="2"/>
    </w:p>
    <w:p w14:paraId="0C215229" w14:textId="042585C4" w:rsidR="00D81B81" w:rsidRDefault="00000000" w:rsidP="00232F0C">
      <w:pPr>
        <w:pStyle w:val="Titolo1"/>
      </w:pPr>
      <w:r w:rsidRPr="005020BC">
        <w:t>Introduction</w:t>
      </w:r>
    </w:p>
    <w:p w14:paraId="52BCDF4E" w14:textId="720C9515" w:rsidR="00E529F9" w:rsidRDefault="00000000" w:rsidP="00E529F9">
      <w:r>
        <w:t>Flash floods have significant societal, economic, and environmental impacts</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Content>
          <w:r w:rsidR="00E330D9" w:rsidRPr="00E330D9">
            <w:rPr>
              <w:color w:val="000000"/>
            </w:rPr>
            <w:t>(Jonkman and Vrijling 2008; Dordevic et al. 2020)</w:t>
          </w:r>
        </w:sdtContent>
      </w:sdt>
      <w:r w:rsidR="00317CA5">
        <w:rPr>
          <w:color w:val="000000"/>
        </w:rPr>
        <w:t>.</w:t>
      </w:r>
      <w:r>
        <w:t xml:space="preserve"> </w:t>
      </w:r>
      <w:r w:rsidR="00665DA2">
        <w:t xml:space="preserve">In Latin America, rapid and unregulated </w:t>
      </w:r>
      <w:r w:rsidR="00665DA2" w:rsidRPr="00425802">
        <w:rPr>
          <w:color w:val="000000"/>
        </w:rPr>
        <w:t>urbanisation</w:t>
      </w:r>
      <w:r w:rsidR="00665DA2">
        <w:t xml:space="preserve"> of floodplains, human-induced degradation of catchments, absence of preparedness plans, persistent poverty levels, ineffective public </w:t>
      </w:r>
      <w:r w:rsidR="00665DA2" w:rsidRPr="00425802">
        <w:rPr>
          <w:color w:val="000000"/>
        </w:rPr>
        <w:t>policies,</w:t>
      </w:r>
      <w:r w:rsidR="00665DA2">
        <w:t xml:space="preserve"> and inadequate infrastructure have amplified the impact of flash floods</w:t>
      </w:r>
      <w:del w:id="3" w:author="Paperpal" w:date="2023-11-18T16:45:00Z">
        <w:r w:rsidR="00665DA2">
          <w:delText xml:space="preserve"> </w:delText>
        </w:r>
      </w:del>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4C6AAE9174D2479E87266699FD3ACFE5"/>
          </w:placeholder>
        </w:sdtPr>
        <w:sdtContent>
          <w:r w:rsidR="00E330D9" w:rsidRPr="00E330D9">
            <w:rPr>
              <w:rFonts w:eastAsia="Times New Roman"/>
              <w:color w:val="000000"/>
            </w:rPr>
            <w:t>(Pinos and Quesada-Román 2022)</w:t>
          </w:r>
        </w:sdtContent>
      </w:sdt>
      <w:r w:rsidR="00665DA2">
        <w:t>.</w:t>
      </w:r>
      <w:r>
        <w:t xml:space="preserve"> </w:t>
      </w:r>
      <w:r w:rsidR="005E3373">
        <w:t>In Ecuador, flash floods have the highest mortality rate compared to other types of floods</w:t>
      </w:r>
      <w:del w:id="4" w:author="Paperpal" w:date="2023-11-18T16:45:00Z">
        <w:r w:rsidR="005E3373">
          <w:delText>,</w:delText>
        </w:r>
      </w:del>
      <w:r w:rsidR="005E3373">
        <w:t xml:space="preserve"> and can </w:t>
      </w:r>
      <w:r w:rsidR="005E3373" w:rsidRPr="00F47476">
        <w:rPr>
          <w:color w:val="000000"/>
        </w:rPr>
        <w:t>cause</w:t>
      </w:r>
      <w:r w:rsidR="005E3373">
        <w:t xml:space="preserve"> short- and long-term impacts, including infrastructure damage, agricultural losses, </w:t>
      </w:r>
      <w:r w:rsidR="005E3373" w:rsidRPr="00064307">
        <w:rPr>
          <w:color w:val="000000"/>
        </w:rPr>
        <w:t>disruptions of</w:t>
      </w:r>
      <w:r w:rsidR="005E3373">
        <w:t xml:space="preserve"> businesses and education, disruptions </w:t>
      </w:r>
      <w:r w:rsidR="005E3373" w:rsidRPr="00064307">
        <w:rPr>
          <w:color w:val="000000"/>
        </w:rPr>
        <w:t>of health</w:t>
      </w:r>
      <w:r w:rsidR="005E3373">
        <w:t xml:space="preserve"> services, and outbreaks of waterborne diseases </w:t>
      </w:r>
      <w:r w:rsidR="005E3373" w:rsidRPr="00833B30">
        <w:rPr>
          <w:color w:val="000000"/>
        </w:rPr>
        <w:t>(Galarza-Villamar et al.</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"/>
          <w:id w:val="1668519043"/>
          <w:placeholder>
            <w:docPart w:val="9652C8C0EC424213BC1F67F7FA52FB69"/>
          </w:placeholder>
        </w:sdtPr>
        <w:sdtContent>
          <w:r w:rsidR="00E330D9" w:rsidRPr="00E330D9">
            <w:rPr>
              <w:color w:val="000000"/>
            </w:rPr>
            <w:t>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Content>
          <w:r w:rsidR="00E330D9" w:rsidRPr="00E330D9">
            <w:rPr>
              <w:color w:val="000000"/>
            </w:rPr>
            <w:t>(2021a)</w:t>
          </w:r>
        </w:sdtContent>
      </w:sdt>
      <w:r>
        <w:t xml:space="preserve"> estimated that approximately 60% of all floods are flash </w:t>
      </w:r>
      <w:r w:rsidRPr="00064307">
        <w:rPr>
          <w:color w:val="000000"/>
        </w:rPr>
        <w:t>floods</w:t>
      </w:r>
      <w:r>
        <w:rPr>
          <w:color w:val="000000"/>
        </w:rPr>
        <w:t>,</w:t>
      </w:r>
      <w:r>
        <w:t xml:space="preserve"> and their frequency is expected to increase </w:t>
      </w:r>
      <w:r w:rsidR="00AE002F">
        <w:t>owing to</w:t>
      </w:r>
      <w:r>
        <w:t xml:space="preserve"> climate change</w:t>
      </w:r>
      <w:del w:id="5" w:author="Paperpal" w:date="2023-11-18T16:45:00Z">
        <w:r>
          <w:delText xml:space="preserve"> </w:delText>
        </w:r>
      </w:del>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Content>
          <w:r w:rsidR="00E330D9" w:rsidRPr="00E330D9">
            <w:rPr>
              <w:color w:val="000000"/>
            </w:rPr>
            <w:t>(Hirabayashi et al. 2021)</w:t>
          </w:r>
        </w:sdtContent>
      </w:sdt>
      <w:r w:rsidR="00786980">
        <w:t>.</w:t>
      </w:r>
    </w:p>
    <w:p w14:paraId="0FDF1F5A" w14:textId="0F0AB476" w:rsidR="00E529F9" w:rsidRDefault="00000000"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Content>
          <w:r w:rsidR="00E330D9" w:rsidRPr="00E330D9">
            <w:rPr>
              <w:color w:val="000000"/>
            </w:rPr>
            <w:t>(Šakić Trogrlić et al. 2022; Coughlan de Perez et al. 2022)</w:t>
          </w:r>
        </w:sdtContent>
      </w:sdt>
      <w:r>
        <w:t xml:space="preserve"> and forecast-based financing protocols</w:t>
      </w:r>
      <w:del w:id="6" w:author="Paperpal" w:date="2023-11-18T16:45:00Z">
        <w:r>
          <w:delText xml:space="preserve"> </w:delText>
        </w:r>
      </w:del>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Content>
          <w:r w:rsidR="00E330D9" w:rsidRPr="00E330D9">
            <w:rPr>
              <w:color w:val="000000"/>
            </w:rPr>
            <w:t>(De Perez et al. 2016; Bischofites et al. 2019)</w:t>
          </w:r>
        </w:sdtContent>
      </w:sdt>
      <w:r>
        <w:t xml:space="preserve">, have been shown to improve resilience, decrease mortality rates, and reduce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t xml:space="preserve"> with sufficient lead times are crucial. In lower-income countries, accurate forecasts with even longer lead times might be required to set cost-effective mitigation strategies, such as the “ready-set-go” approach, in which various inexpensive actions are implemented at long lead times</w:t>
      </w:r>
      <w:del w:id="7" w:author="Paperpal" w:date="2023-11-18T16:45:00Z">
        <w:r>
          <w:delText>,</w:delText>
        </w:r>
      </w:del>
      <w:r>
        <w:t xml:space="preserve"> and more specific or costly actions are later activated based on more accurate </w:t>
      </w:r>
      <w:r w:rsidR="00CA261A" w:rsidRPr="00CA261A">
        <w:rPr>
          <w:color w:val="000000"/>
        </w:rPr>
        <w:t>short</w:t>
      </w:r>
      <w:r w:rsidRPr="00CA261A">
        <w:rPr>
          <w:color w:val="000000"/>
        </w:rPr>
        <w:t>-range</w:t>
      </w:r>
      <w:r>
        <w:t xml:space="preserve"> forecasts</w:t>
      </w:r>
      <w:del w:id="8" w:author="Paperpal" w:date="2023-11-18T16:45:00Z">
        <w:r>
          <w:delText xml:space="preserve"> </w:delText>
        </w:r>
      </w:del>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Content>
          <w:r w:rsidR="00E330D9" w:rsidRPr="00E330D9">
            <w:rPr>
              <w:color w:val="000000"/>
            </w:rPr>
            <w:t>(Bazo et al. 2019; Kiptum et al. 2023)</w:t>
          </w:r>
        </w:sdtContent>
      </w:sdt>
      <w:r w:rsidR="00786980" w:rsidRPr="006E1F8E">
        <w:t>.</w:t>
      </w:r>
    </w:p>
    <w:p w14:paraId="4E0CD75C" w14:textId="608B090F" w:rsidR="00786980" w:rsidRDefault="00000000" w:rsidP="00786980">
      <w:r>
        <w:t xml:space="preserve">Flash floods are among the most </w:t>
      </w:r>
      <w:r w:rsidR="00EF51FE">
        <w:t>challenging</w:t>
      </w:r>
      <w:r>
        <w:t xml:space="preserve"> types of floods to predict because of the high uncertainty in the overall forecasting process</w:t>
      </w:r>
      <w:r w:rsidR="00AE002F">
        <w:t xml:space="preserve">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Content>
          <w:r w:rsidR="00E330D9" w:rsidRPr="00E330D9">
            <w:rPr>
              <w:rFonts w:eastAsia="Times New Roman"/>
              <w:color w:val="000000"/>
            </w:rPr>
            <w:t>(Zanchetta and Coulibaly 2020; Speight et al. 2021)</w:t>
          </w:r>
        </w:sdtContent>
      </w:sdt>
      <w:r>
        <w:t xml:space="preserve">. Flash flood forecasting systems, at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Content>
          <w:r w:rsidR="00E330D9" w:rsidRPr="00E330D9">
            <w:rPr>
              <w:color w:val="000000"/>
            </w:rPr>
            <w:t>(Speight et al. 2018; Corral et al. 2019; Ibarreche et al. 2020; Ramos Filho et al. 2021; Shuvo et al. 2021)</w:t>
          </w:r>
        </w:sdtContent>
      </w:sdt>
      <w:r>
        <w:t xml:space="preserve">, </w:t>
      </w:r>
      <w:r w:rsidRPr="00375C8D">
        <w:lastRenderedPageBreak/>
        <w:t>national</w:t>
      </w:r>
      <w:r>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Content>
          <w:r w:rsidR="00E330D9" w:rsidRPr="00E330D9">
            <w:rPr>
              <w:color w:val="000000"/>
            </w:rPr>
            <w:t>(Javelle et al. 2016; Liu et al. 2018; Georgakakos et al. 2021)</w:t>
          </w:r>
        </w:sdtContent>
      </w:sdt>
      <w:r w:rsidR="00AE002F">
        <w:rPr>
          <w:color w:val="000000"/>
        </w:rPr>
        <w:t>,</w:t>
      </w:r>
      <w:r>
        <w:t xml:space="preserve"> and continental scales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Content>
          <w:r w:rsidR="00E330D9" w:rsidRPr="00E330D9">
            <w:rPr>
              <w:color w:val="000000"/>
            </w:rPr>
            <w:t>(Raynaud et al. 2015; Gourley et al. 2017)</w:t>
          </w:r>
        </w:sdtContent>
      </w:sdt>
      <w:r>
        <w:t xml:space="preserve">, share weaknesses that limit the predictability of flash floods: a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Content>
          <w:r w:rsidR="00E330D9" w:rsidRPr="00E330D9">
            <w:rPr>
              <w:color w:val="000000"/>
            </w:rPr>
            <w:t>(Zeman et al. 2021)</w:t>
          </w:r>
        </w:sdtContent>
      </w:sdt>
      <w:r>
        <w:t>, and challenging representation of detailed hydrological processes dependent on topography, soil conditions, and terrain coverage that modulate flash flood occurrence and severity</w:t>
      </w:r>
      <w:del w:id="9" w:author="Paperpal" w:date="2023-11-18T16:45:00Z">
        <w:r>
          <w:delText xml:space="preserve"> </w:delText>
        </w:r>
      </w:del>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Content>
          <w:r w:rsidR="00E330D9" w:rsidRPr="00E330D9">
            <w:rPr>
              <w:rFonts w:eastAsia="Times New Roman"/>
              <w:color w:val="000000"/>
            </w:rPr>
            <w:t>(Xing et al. 2019)</w:t>
          </w:r>
        </w:sdtContent>
      </w:sdt>
      <w:r>
        <w:t>.</w:t>
      </w:r>
      <w:r w:rsidRPr="001D2FD5">
        <w:t xml:space="preserve"> </w:t>
      </w:r>
    </w:p>
    <w:p w14:paraId="6ABE2E26" w14:textId="257DF036" w:rsidR="00E529F9" w:rsidRDefault="00000000"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Content>
          <w:r w:rsidR="00E330D9" w:rsidRPr="00E330D9">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the local to the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Content>
          <w:r w:rsidR="00E330D9" w:rsidRPr="00E330D9">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Content>
          <w:r w:rsidR="00E330D9" w:rsidRPr="00E330D9">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Content>
          <w:r w:rsidR="00E330D9" w:rsidRPr="00E330D9">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w:t>
      </w:r>
      <w:r w:rsidR="00AE002F">
        <w:t xml:space="preserve"> </w:t>
      </w:r>
      <w:r>
        <w:t xml:space="preserve">times. Radar-derived rainfall provides predictions </w:t>
      </w:r>
      <w:r w:rsidR="00CE7959">
        <w:t xml:space="preserve">for </w:t>
      </w:r>
      <w:r>
        <w:t xml:space="preserve">a mere hour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Content>
          <w:r w:rsidR="00E330D9" w:rsidRPr="00E330D9">
            <w:rPr>
              <w:color w:val="000000"/>
            </w:rPr>
            <w:t>(Imhoff et al. 2022)</w:t>
          </w:r>
        </w:sdtContent>
      </w:sdt>
      <w:r>
        <w:t xml:space="preserve">. Km-scale </w:t>
      </w:r>
      <w:r w:rsidR="00AE002F">
        <w:t>numerical weather prediction (</w:t>
      </w:r>
      <w:r>
        <w:t>NWP</w:t>
      </w:r>
      <w:r w:rsidR="00AE002F">
        <w:t>)</w:t>
      </w:r>
      <w:r>
        <w:t xml:space="preserve">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w:t>
      </w:r>
      <w:del w:id="10" w:author="Paperpal" w:date="2023-11-18T16:45:00Z">
        <w:r>
          <w:delText xml:space="preserve"> </w:delText>
        </w:r>
      </w:del>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Content>
          <w:r w:rsidR="00E330D9" w:rsidRPr="00E330D9">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w:t>
      </w:r>
      <w:del w:id="11" w:author="Paperpal" w:date="2023-11-18T16:45:00Z">
        <w:r>
          <w:delText xml:space="preserve"> </w:delText>
        </w:r>
      </w:del>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Content>
          <w:r w:rsidR="00E330D9" w:rsidRPr="00E330D9">
            <w:rPr>
              <w:color w:val="000000"/>
            </w:rPr>
            <w:t>(Barrett et al. 2019; Schwartz 2019)</w:t>
          </w:r>
        </w:sdtContent>
      </w:sdt>
      <w:r w:rsidR="009F72F9" w:rsidRPr="006E1F8E">
        <w:t>.</w:t>
      </w:r>
      <w:r>
        <w:t xml:space="preserve"> Furthermore, their spatial coverage is patchy.</w:t>
      </w:r>
    </w:p>
    <w:p w14:paraId="3EBA3B59" w14:textId="7BD807B4" w:rsidR="00E529F9" w:rsidRDefault="00000000" w:rsidP="00E529F9">
      <w:r>
        <w:t xml:space="preserve">Rainfall and soil moisture </w:t>
      </w:r>
      <w:r w:rsidRPr="00D66156">
        <w:rPr>
          <w:color w:val="000000"/>
        </w:rPr>
        <w:t>are</w:t>
      </w:r>
      <w:r>
        <w:t xml:space="preserve"> standard outputs from global NWP models such as the Integrated Forecasting System (IFS) of the European Centre for Medium-range Weather Forecasts (ECMWF). However,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Content>
          <w:r w:rsidR="00E330D9" w:rsidRPr="00E330D9">
            <w:rPr>
              <w:color w:val="000000"/>
            </w:rPr>
            <w:t>(Lavers et al. 2021; Haiden et al. 2023)</w:t>
          </w:r>
        </w:sdtContent>
      </w:sdt>
      <w:r w:rsidR="00417227">
        <w:t>.</w:t>
      </w:r>
      <w:r>
        <w:t xml:space="preserve"> Furthermore, statistical post-processing can downscale rainfall forecasts to resolutions that are more amenable to flash flood prediction </w:t>
      </w:r>
      <w:r w:rsidR="00803C4E">
        <w:t>while global NWP models move towards km-scales</w:t>
      </w:r>
      <w:del w:id="12" w:author="Paperpal" w:date="2023-11-18T16:45:00Z">
        <w:r w:rsidR="00803C4E">
          <w:delText xml:space="preserve"> </w:delText>
        </w:r>
      </w:del>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Content>
          <w:r w:rsidR="00E330D9" w:rsidRPr="00E330D9">
            <w:rPr>
              <w:color w:val="000000"/>
            </w:rPr>
            <w:t>(Vannitsem et al. 2021)</w:t>
          </w:r>
        </w:sdtContent>
      </w:sdt>
      <w:r w:rsidR="00803C4E">
        <w:t>.</w:t>
      </w:r>
      <w:r>
        <w:t xml:space="preserve"> For example, ecPoint is a statistical post-processing technique that transforms global grid-based forecasts into probabilistic point-scale predictions</w:t>
      </w:r>
      <w:del w:id="13" w:author="Paperpal" w:date="2023-11-18T16:45:00Z">
        <w:r>
          <w:delText xml:space="preserve"> </w:delText>
        </w:r>
      </w:del>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Content>
          <w:r w:rsidR="00E330D9" w:rsidRPr="00E330D9">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del w:id="14" w:author="Paperpal" w:date="2023-11-18T16:45:00Z">
        <w:r>
          <w:delText xml:space="preserve"> </w:delText>
        </w:r>
      </w:del>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Content>
          <w:r w:rsidR="00E330D9" w:rsidRPr="00E330D9">
            <w:rPr>
              <w:color w:val="000000"/>
            </w:rPr>
            <w:t>(Bucherie et al. 2022b)</w:t>
          </w:r>
        </w:sdtContent>
      </w:sdt>
      <w:r w:rsidR="00BA68A6">
        <w:rPr>
          <w:color w:val="000000"/>
        </w:rPr>
        <w:t>.</w:t>
      </w:r>
    </w:p>
    <w:p w14:paraId="1BBD12CB" w14:textId="5444B86B" w:rsidR="00E529F9" w:rsidRDefault="00000000" w:rsidP="00E529F9">
      <w:r>
        <w:t xml:space="preserve">This study aims to establish whether </w:t>
      </w:r>
      <w:r w:rsidRPr="002C5AF7">
        <w:rPr>
          <w:color w:val="000000"/>
        </w:rPr>
        <w:t>rain</w:t>
      </w:r>
      <w:r>
        <w:rPr>
          <w:color w:val="000000"/>
        </w:rPr>
        <w:t>fall</w:t>
      </w:r>
      <w:r>
        <w:t xml:space="preserve"> forecasts from global NWP models can provide guidance for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can be adopted to </w:t>
      </w:r>
      <w:r w:rsidR="009D3077">
        <w:t>develop</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w:t>
      </w:r>
      <w:r w:rsidR="00D04B29">
        <w:t>study 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t>prediction</w:t>
      </w:r>
      <w:r>
        <w:t xml:space="preserve">, objective verification is typically performed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w:t>
      </w:r>
      <w:r w:rsidR="00D04B29">
        <w:t xml:space="preserve">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Content>
          <w:r w:rsidR="00E330D9" w:rsidRPr="00E330D9">
            <w:rPr>
              <w:color w:val="000000"/>
            </w:rPr>
            <w:t>(Gascón et al. 2023)</w:t>
          </w:r>
        </w:sdtContent>
      </w:sdt>
      <w:r>
        <w:t xml:space="preserve">. Although reasonable, this assumption ignores the fact that the relationship between the triggering rainfall event and flash floods is not </w:t>
      </w:r>
      <w:r w:rsidR="00863E07">
        <w:t>entirely</w:t>
      </w:r>
      <w:r>
        <w:t xml:space="preserve"> linear. Instead, this study will </w:t>
      </w:r>
      <w:r w:rsidR="00236613" w:rsidRPr="00236613">
        <w:rPr>
          <w:color w:val="000000"/>
        </w:rPr>
        <w:t>perform a</w:t>
      </w:r>
      <w:r>
        <w:t xml:space="preserve"> verification analysis of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Content>
          <w:r w:rsidR="00E330D9" w:rsidRPr="00E330D9">
            <w:rPr>
              <w:color w:val="000000"/>
            </w:rPr>
            <w:t>(Kruczkiewicz et al. 2021b)</w:t>
          </w:r>
        </w:sdtContent>
      </w:sdt>
      <w:r>
        <w:t xml:space="preserve"> and the country’s high susceptibility to flash flooding make it an exceptional test</w:t>
      </w:r>
      <w:del w:id="15" w:author="Paperpal" w:date="2023-11-18T16:45:00Z">
        <w:r>
          <w:delText xml:space="preserve"> </w:delText>
        </w:r>
      </w:del>
      <w:r>
        <w:t xml:space="preserve">bed for this study. </w:t>
      </w:r>
    </w:p>
    <w:p w14:paraId="1E6FCE8F" w14:textId="5C9093B6" w:rsidR="00317CA5" w:rsidRDefault="00000000" w:rsidP="00D04B29">
      <w:r>
        <w:lastRenderedPageBreak/>
        <w:t xml:space="preserve">This paper is </w:t>
      </w:r>
      <w:r w:rsidR="00236613" w:rsidRPr="00236613">
        <w:rPr>
          <w:color w:val="000000"/>
        </w:rPr>
        <w:t>organized</w:t>
      </w:r>
      <w:r>
        <w:t xml:space="preserve"> into eight sections. Section 2 presents the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respectively. Sections </w:t>
      </w:r>
      <w:r w:rsidR="00D04B29">
        <w:t>5</w:t>
      </w:r>
      <w:r>
        <w:t xml:space="preserve"> </w:t>
      </w:r>
      <w:r w:rsidR="00D04B29">
        <w:t xml:space="preserve">present the results of the objective verification analysis, while section 6 presents results from the subjective verification of the forecasts using a case study. Section 7 </w:t>
      </w:r>
      <w:r>
        <w:t>discuss</w:t>
      </w:r>
      <w:r w:rsidR="00D04B29">
        <w:t>es</w:t>
      </w:r>
      <w:r>
        <w:t xml:space="preserve"> the verification results. </w:t>
      </w:r>
      <w:r>
        <w:rPr>
          <w:color w:val="000000"/>
        </w:rPr>
        <w:t xml:space="preserve">Finally, section 8 presents </w:t>
      </w:r>
      <w:r w:rsidR="00445537" w:rsidRPr="00445537">
        <w:rPr>
          <w:color w:val="000000"/>
        </w:rPr>
        <w:t>the conclusions of</w:t>
      </w:r>
      <w:r>
        <w:t xml:space="preserve"> the study.</w:t>
      </w:r>
    </w:p>
    <w:p w14:paraId="00590797" w14:textId="77777777" w:rsidR="00D81B81" w:rsidRPr="005020BC" w:rsidRDefault="00000000" w:rsidP="00232F0C">
      <w:pPr>
        <w:pStyle w:val="Titolo1"/>
      </w:pPr>
      <w:bookmarkStart w:id="16" w:name="_Ref151136830"/>
      <w:r w:rsidRPr="005020BC">
        <w:t>Background: geography, rainfall climatology and flooding in Ecuador</w:t>
      </w:r>
      <w:bookmarkEnd w:id="16"/>
    </w:p>
    <w:p w14:paraId="3B643E10" w14:textId="6C2873BB" w:rsidR="002D7F3E" w:rsidRPr="004C4A71" w:rsidRDefault="00000000" w:rsidP="003D2C6A">
      <w:pPr>
        <w:rPr>
          <w:color w:val="000000"/>
        </w:rPr>
      </w:pPr>
      <w:r>
        <w:t>L</w:t>
      </w:r>
      <w:r w:rsidR="00D81B81" w:rsidRPr="00AC31E5">
        <w:t>ocated in north</w:t>
      </w:r>
      <w:del w:id="17" w:author="Paperpal" w:date="2023-11-18T16:45:00Z">
        <w:r w:rsidR="00D81B81" w:rsidRPr="00AC31E5">
          <w:delText>-</w:delText>
        </w:r>
      </w:del>
      <w:r w:rsidR="00D81B81" w:rsidRPr="00AC31E5">
        <w:t xml:space="preserve">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w:t>
      </w:r>
      <w:del w:id="18" w:author="Paperpal" w:date="2023-11-18T16:45:00Z">
        <w:r w:rsidR="00D81B81">
          <w:delText>r</w:delText>
        </w:r>
      </w:del>
      <w:r w:rsidR="00D81B81">
        <w:t>t</w:t>
      </w:r>
      <w:r w:rsidR="00D81B81" w:rsidRPr="005020BC">
        <w:t xml:space="preserve"> in </w:t>
      </w:r>
      <w:r w:rsidR="00D81B81" w:rsidRPr="005020BC">
        <w:rPr>
          <w:b/>
          <w:bCs/>
        </w:rPr>
        <w:t>Figure 1a</w:t>
      </w:r>
      <w:r w:rsidR="00D81B81" w:rsidRPr="005020BC">
        <w:t>)</w:t>
      </w:r>
      <w:r w:rsidR="00D81B81">
        <w:t xml:space="preserve">. </w:t>
      </w:r>
      <w:r w:rsidR="00D81B81" w:rsidRPr="005020BC">
        <w:t>The Andes run</w:t>
      </w:r>
      <w:r>
        <w:t xml:space="preserve">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002094" w:rsidRPr="005020BC">
        <w:rPr>
          <w:b/>
        </w:rPr>
        <w:t xml:space="preserve">Figure </w:t>
      </w:r>
      <w:r w:rsidR="00002094">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w:t>
      </w:r>
      <w:r w:rsidR="00D81B81" w:rsidRPr="005020BC">
        <w:t xml:space="preserve">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Content>
          <w:r w:rsidR="00E330D9" w:rsidRPr="00E330D9">
            <w:rPr>
              <w:color w:val="000000"/>
            </w:rPr>
            <w:t>(Vuille et al. 2000)</w:t>
          </w:r>
        </w:sdtContent>
      </w:sdt>
      <w:r w:rsidR="00D81B81" w:rsidRPr="005020BC">
        <w:t>: “</w:t>
      </w:r>
      <w:r>
        <w:t>La Costa</w:t>
      </w:r>
      <w:r>
        <w:t>”</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w:t>
      </w:r>
      <w:r>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w:t>
      </w:r>
      <w:r w:rsidR="00D11194" w:rsidRPr="00F07C60">
        <w:t xml:space="preserve">the </w:t>
      </w:r>
      <w:r w:rsidR="00D11194" w:rsidRPr="00F07C60">
        <w:t>continental landmass</w:t>
      </w:r>
      <w:r>
        <w:t xml:space="preserve">,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w:t>
      </w:r>
      <w:r>
        <w:t>,</w:t>
      </w:r>
      <w:r>
        <w:t xml:space="preserve"> and the Pacific Ocean</w:t>
      </w:r>
      <w:r w:rsidR="00BA2F71">
        <w:t>, contain</w:t>
      </w:r>
      <w:r w:rsidR="00A13747">
        <w:t>s</w:t>
      </w:r>
      <w:r w:rsidR="00BA2F71">
        <w:t xml:space="preserve"> a total of </w:t>
      </w:r>
      <w:r w:rsidR="00884715" w:rsidRPr="00E67F99">
        <w:t>1090 grid boxes. Th</w:t>
      </w:r>
      <w:r w:rsidR="00BA2F71">
        <w:t>is</w:t>
      </w:r>
      <w:r w:rsidR="00884715" w:rsidRPr="00E67F99">
        <w:t xml:space="preserve"> general domain is then split in</w:t>
      </w:r>
      <w:r>
        <w:t>to</w:t>
      </w:r>
      <w:r w:rsidR="00BA2F71">
        <w:t xml:space="preserve"> </w:t>
      </w:r>
      <w:r w:rsidR="00BA2F71">
        <w:t xml:space="preserve">the </w:t>
      </w:r>
      <w:r w:rsidR="00BA2F71">
        <w:t>three main regions</w:t>
      </w:r>
      <w:r w:rsidR="004C342D">
        <w:t xml:space="preserve"> mentioned above</w:t>
      </w:r>
      <w:r w:rsidR="00352A92">
        <w:t xml:space="preserve"> usin</w:t>
      </w:r>
      <w:r w:rsidR="00CA38DD">
        <w:t>g</w:t>
      </w:r>
      <w:r w:rsidR="00352A92">
        <w:t xml:space="preserve"> </w:t>
      </w:r>
      <w:r w:rsidR="00884715" w:rsidRPr="00E67F99">
        <w:t>Ecuador’s topography</w:t>
      </w:r>
      <w:r>
        <w:t xml:space="preserve"> in </w:t>
      </w:r>
      <w:r>
        <w:t xml:space="preserve">the </w:t>
      </w:r>
      <w:r>
        <w:t xml:space="preserve">ENS </w:t>
      </w:r>
      <w:r w:rsidR="00CA38DD">
        <w:t xml:space="preserve">grid </w:t>
      </w:r>
      <w:r>
        <w:t xml:space="preserve">(see </w:t>
      </w:r>
      <w:r w:rsidR="00884715" w:rsidRPr="00E67F99">
        <w:fldChar w:fldCharType="begin"/>
      </w:r>
      <w:r w:rsidR="00884715" w:rsidRPr="00E67F99">
        <w:instrText xml:space="preserve"> REF _Ref98846796 \h </w:instrText>
      </w:r>
      <w:r w:rsidR="00884715" w:rsidRPr="00E67F99">
        <w:fldChar w:fldCharType="separate"/>
      </w:r>
      <w:r w:rsidR="00002094" w:rsidRPr="005020BC">
        <w:rPr>
          <w:b/>
        </w:rPr>
        <w:t xml:space="preserve">Figure </w:t>
      </w:r>
      <w:r w:rsidR="00002094">
        <w:rPr>
          <w:b/>
          <w:noProof/>
        </w:rPr>
        <w:t>1</w:t>
      </w:r>
      <w:r w:rsidR="00884715" w:rsidRPr="00E67F99">
        <w:fldChar w:fldCharType="end"/>
      </w:r>
      <w:r w:rsidR="00884715" w:rsidRPr="00F879DF">
        <w:rPr>
          <w:b/>
        </w:rPr>
        <w:t>b</w:t>
      </w:r>
      <w:r w:rsidR="00884715" w:rsidRPr="00E67F99">
        <w:t xml:space="preserve">). Grid boxes below 600 m above sea level and </w:t>
      </w:r>
      <w:r w:rsidR="00884715" w:rsidRPr="00E67F99">
        <w:t xml:space="preserve">to the </w:t>
      </w:r>
      <w:r w:rsidR="00884715" w:rsidRPr="00E67F99">
        <w:t xml:space="preserve">west and </w:t>
      </w:r>
      <w:r w:rsidR="00884715" w:rsidRPr="00E67F99">
        <w:t xml:space="preserve">the </w:t>
      </w:r>
      <w:r w:rsidR="00884715" w:rsidRPr="00E67F99">
        <w:t xml:space="preserve">east of </w:t>
      </w:r>
      <w:r w:rsidR="00884715" w:rsidRPr="00E67F99">
        <w:t xml:space="preserve">the </w:t>
      </w:r>
      <w:r w:rsidR="00884715" w:rsidRPr="00E67F99">
        <w:t xml:space="preserve">longitude 78.2 °W belong to “La Costa” (i.e., 321 grid boxes) and “El Oriente” (299 grid boxes). Grid boxes above 600 m </w:t>
      </w:r>
      <w:r w:rsidR="003D2C6A">
        <w:t>were assigned</w:t>
      </w:r>
      <w:r w:rsidR="00884715" w:rsidRPr="00E67F99">
        <w:t xml:space="preserve"> to “La Sierra” </w:t>
      </w:r>
      <w:r w:rsidR="003D2C6A">
        <w:t xml:space="preserve">region </w:t>
      </w:r>
      <w:r w:rsidR="00884715" w:rsidRPr="00E67F99">
        <w:t>(470 grid boxes).</w:t>
      </w:r>
    </w:p>
    <w:p w14:paraId="701C3EAB" w14:textId="22D9EA89" w:rsidR="00D81B81" w:rsidRPr="005020BC" w:rsidRDefault="00000000" w:rsidP="00EC6EBA">
      <w:r w:rsidRPr="005020BC">
        <w:t xml:space="preserve">The rainy season in “La Costa” spans </w:t>
      </w:r>
      <w:r w:rsidRPr="005020BC">
        <w:t xml:space="preserve">from </w:t>
      </w:r>
      <w:r w:rsidRPr="005020BC">
        <w:t>December to May</w:t>
      </w:r>
      <w:r w:rsidR="00B133AD">
        <w:t xml:space="preserve"> </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
          <w:id w:val="-1492016393"/>
          <w:placeholder>
            <w:docPart w:val="DefaultPlaceholder_-1854013440"/>
          </w:placeholder>
        </w:sdtPr>
        <w:sdtContent>
          <w:r w:rsidR="00E330D9" w:rsidRPr="00E330D9">
            <w:rPr>
              <w:color w:val="000000"/>
            </w:rPr>
            <w:t>(Ilbay-Yupa et al. 2021)</w:t>
          </w:r>
        </w:sdtContent>
      </w:sdt>
      <w:r>
        <w:t xml:space="preserve">. </w:t>
      </w:r>
      <w:r w:rsidR="00F37A36">
        <w:t>Broad</w:t>
      </w:r>
      <w:r>
        <w:t>-</w:t>
      </w:r>
      <w:r w:rsidRPr="005020BC">
        <w:t>scale atmospheric and oceanic phenomena</w:t>
      </w:r>
      <w:r>
        <w:t xml:space="preserve"> </w:t>
      </w:r>
      <w:r w:rsidR="00F37A36">
        <w:t xml:space="preserve">modulate </w:t>
      </w:r>
      <w:r w:rsidR="00B10389">
        <w:t>the intensity and spatial variability</w:t>
      </w:r>
      <w:r>
        <w:t xml:space="preserve"> of rainfall</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w:t>
      </w:r>
      <w:r>
        <w:t>d</w:t>
      </w:r>
      <w:r>
        <w:t xml:space="preserve"> and </w:t>
      </w:r>
      <w:r>
        <w:t>decreased</w:t>
      </w:r>
      <w:r w:rsidRPr="005020BC">
        <w:t xml:space="preserve"> the average rainfall during the rainy season</w:t>
      </w:r>
      <w:r>
        <w:t>, respectively</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Content>
          <w:r w:rsidR="00E330D9" w:rsidRPr="00E330D9">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w:t>
      </w:r>
      <w:r w:rsidRPr="005020BC">
        <w:t xml:space="preserve">centre is over the Western Hemisphere and Africa) and 4 and 5 (i.e., when </w:t>
      </w:r>
      <w:r>
        <w:t>a</w:t>
      </w:r>
      <w:r w:rsidRPr="005020BC">
        <w:t xml:space="preserve"> convection centre </w:t>
      </w:r>
      <w:r w:rsidRPr="005020BC">
        <w:t xml:space="preserve">is over the Maritime </w:t>
      </w:r>
      <w:r w:rsidR="00F22C0D">
        <w:t>c</w:t>
      </w:r>
      <w:r w:rsidRPr="005020BC">
        <w:t>ontinent)</w:t>
      </w:r>
      <w:r w:rsidR="008155F8">
        <w:t>,</w:t>
      </w:r>
      <w:r w:rsidRPr="005020BC">
        <w:t xml:space="preserve"> </w:t>
      </w:r>
      <w:r w:rsidRPr="005020BC">
        <w:t>are associated with an enhancement and decrease in precipitation</w:t>
      </w:r>
      <w:r>
        <w:t>, respectively</w:t>
      </w:r>
      <w:r w:rsidR="00002DBC">
        <w:t xml:space="preserve">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Content>
          <w:r w:rsidR="00E330D9" w:rsidRPr="00E330D9">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del w:id="19" w:author="Paperpal" w:date="2023-11-18T16:45:00Z">
        <w:r>
          <w:delText xml:space="preserve"> </w:delText>
        </w:r>
      </w:del>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Content>
          <w:r w:rsidR="00E330D9" w:rsidRPr="00E330D9">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 xml:space="preserve">er than </w:t>
      </w:r>
      <w:r>
        <w:t xml:space="preserve">those </w:t>
      </w:r>
      <w:r>
        <w:t>in the other two regions</w:t>
      </w:r>
      <w:r w:rsidRPr="005020BC">
        <w:t>, varying between 800 and 1500 mm/year</w:t>
      </w:r>
      <w:del w:id="20" w:author="Paperpal" w:date="2023-11-18T16:45:00Z">
        <w:r w:rsidRPr="005020BC">
          <w:delText xml:space="preserve"> </w:delText>
        </w:r>
      </w:del>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
          <w:id w:val="1646861044"/>
          <w:placeholder>
            <w:docPart w:val="9E2650BFC18C4E6EBCFDB446AF96EC77"/>
          </w:placeholder>
        </w:sdtPr>
        <w:sdtContent>
          <w:r w:rsidR="00E330D9" w:rsidRPr="00E330D9">
            <w:rPr>
              <w:color w:val="000000"/>
            </w:rPr>
            <w:t>(Vuille et al. 2000; Buytaert et al. 2006)</w:t>
          </w:r>
        </w:sdtContent>
      </w:sdt>
      <w:r w:rsidRPr="005020BC">
        <w:t xml:space="preserve">. </w:t>
      </w:r>
      <w:r>
        <w:t>Several studies</w:t>
      </w:r>
      <w:r w:rsidR="001F1A2C">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
          <w:id w:val="-494955577"/>
          <w:placeholder>
            <w:docPart w:val="DefaultPlaceholder_-1854013440"/>
          </w:placeholder>
        </w:sdtPr>
        <w:sdtContent>
          <w:r w:rsidR="00E330D9" w:rsidRPr="00E330D9">
            <w:rPr>
              <w:color w:val="000000"/>
            </w:rPr>
            <w:t>(Buytaert et al. 2006; Bendix et al. 2006; Junquas et al. 2022)</w:t>
          </w:r>
        </w:sdtContent>
      </w:sdt>
      <w:r>
        <w:t xml:space="preserve"> have shown that in the Andean region</w:t>
      </w:r>
      <w:r>
        <w:t xml:space="preserve">, most of the rainfall occurs </w:t>
      </w:r>
      <w:r w:rsidR="00A322A3">
        <w:t xml:space="preserve">during </w:t>
      </w:r>
      <w:r>
        <w:t xml:space="preserve">the </w:t>
      </w:r>
      <w:r w:rsidR="001F1A2C">
        <w:t>daytime, particular</w:t>
      </w:r>
      <w:r>
        <w:t xml:space="preserve">ly in the afternoon hours, between 2 pm and 7 pm local time (LT). </w:t>
      </w:r>
      <w:r w:rsidRPr="005020BC">
        <w:t>It rains throughout the year in “El Oriente</w:t>
      </w:r>
      <w:r w:rsidRPr="005020BC">
        <w:t>”,</w:t>
      </w:r>
      <w:r w:rsidRPr="005020BC">
        <w:t xml:space="preserve"> with the wettest (driest) months being April-July (September-October). </w:t>
      </w:r>
      <w:r w:rsidR="0017203D">
        <w:t>R</w:t>
      </w:r>
      <w:r w:rsidRPr="005020BC">
        <w:t xml:space="preserve">ainfall climatology in “El Oriente” is primarily influenced by </w:t>
      </w:r>
      <w:r w:rsidRPr="005020BC">
        <w:t>strong convective activity across the Amazon Forest and water vapor variations from the sea surfa</w:t>
      </w:r>
      <w:r w:rsidRPr="005020BC">
        <w:t>ce temperature of the tropical Atlantic Ocean</w:t>
      </w:r>
      <w:del w:id="21" w:author="Paperpal" w:date="2023-11-18T16:45:00Z">
        <w:r w:rsidR="00D60C9A">
          <w:delText xml:space="preserve"> </w:delText>
        </w:r>
      </w:del>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Content>
          <w:r w:rsidR="00E330D9" w:rsidRPr="00E330D9">
            <w:rPr>
              <w:color w:val="000000"/>
            </w:rPr>
            <w:t>(Vuille et al. 2000)</w:t>
          </w:r>
        </w:sdtContent>
      </w:sdt>
      <w:r w:rsidRPr="005020BC">
        <w:t>.</w:t>
      </w:r>
    </w:p>
    <w:p w14:paraId="069D1A0A" w14:textId="3A639C96" w:rsidR="00D81B81" w:rsidRDefault="00000000" w:rsidP="0082535C">
      <w:r>
        <w:t xml:space="preserve">Floods </w:t>
      </w:r>
      <w:r w:rsidRPr="005020BC">
        <w:t>can cause considerable material loss and deaths</w:t>
      </w:r>
      <w:r>
        <w:t xml:space="preserve"> </w:t>
      </w:r>
      <w:r w:rsidR="0082537E">
        <w:t>in</w:t>
      </w:r>
      <w:r>
        <w:t xml:space="preserve"> </w:t>
      </w:r>
      <w:r w:rsidRPr="005020BC">
        <w:t>“La Costa”</w:t>
      </w:r>
      <w:r>
        <w:t xml:space="preserve"> and “La Sierra” </w:t>
      </w:r>
      <w:r w:rsidR="0082537E">
        <w:t xml:space="preserve">because they </w:t>
      </w:r>
      <w:r>
        <w:t xml:space="preserve">are heavily populated and contain Ecuador’s two most important industrial areas, Guayaquil in </w:t>
      </w:r>
      <w:proofErr w:type="gramStart"/>
      <w:r>
        <w:t>Guayas</w:t>
      </w:r>
      <w:proofErr w:type="gramEnd"/>
      <w:r>
        <w:t xml:space="preserve"> and Quito in Pichincha </w:t>
      </w:r>
      <w:r w:rsidRPr="005020BC">
        <w:t>(</w:t>
      </w:r>
      <w:r w:rsidRPr="005020BC">
        <w:fldChar w:fldCharType="begin"/>
      </w:r>
      <w:r w:rsidRPr="005020BC">
        <w:instrText xml:space="preserve"> REF _Ref98846796 \h </w:instrText>
      </w:r>
      <w:r w:rsidRPr="005020BC">
        <w:fldChar w:fldCharType="separate"/>
      </w:r>
      <w:r w:rsidR="00002094" w:rsidRPr="005020BC">
        <w:rPr>
          <w:b/>
        </w:rPr>
        <w:t xml:space="preserve">Figure </w:t>
      </w:r>
      <w:r w:rsidR="00002094">
        <w:rPr>
          <w:b/>
          <w:noProof/>
        </w:rPr>
        <w:t>1</w:t>
      </w:r>
      <w:r w:rsidRPr="005020BC">
        <w:fldChar w:fldCharType="end"/>
      </w:r>
      <w:r w:rsidRPr="005020BC">
        <w:rPr>
          <w:b/>
          <w:bCs/>
        </w:rPr>
        <w:t>c</w:t>
      </w:r>
      <w:r w:rsidRPr="005020BC">
        <w:t>)</w:t>
      </w:r>
      <w:r>
        <w:t xml:space="preserve">. </w:t>
      </w:r>
      <w:r w:rsidRPr="005020BC">
        <w:t>Prolonged rainfall events</w:t>
      </w:r>
      <w:r>
        <w:t xml:space="preserve"> in “La Costa”</w:t>
      </w:r>
      <w:r w:rsidRPr="005020BC">
        <w:t xml:space="preserve"> can</w:t>
      </w:r>
      <w:r>
        <w:t xml:space="preserve"> generate extensive, severe surface runoff far from rivers </w:t>
      </w:r>
      <w:r>
        <w:t>and</w:t>
      </w:r>
      <w:r w:rsidRPr="005020BC">
        <w:t xml:space="preserve"> cause rivers </w:t>
      </w:r>
      <w:r>
        <w:t xml:space="preserve">to flood </w:t>
      </w:r>
      <w:r w:rsidR="00415804">
        <w:t>vast</w:t>
      </w:r>
      <w:r w:rsidRPr="005020BC">
        <w:t xml:space="preserve"> plain areas</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Content>
          <w:r w:rsidR="00E330D9" w:rsidRPr="00E330D9">
            <w:rPr>
              <w:color w:val="000000"/>
            </w:rPr>
            <w:t>(Galarza-Villamar et al. 2018)</w:t>
          </w:r>
        </w:sdtContent>
      </w:sdt>
      <w:r>
        <w:t>. Intense s</w:t>
      </w:r>
      <w:r w:rsidRPr="005020BC">
        <w:t>horter-lived rainfall events (i.e., less than one day</w:t>
      </w:r>
      <w:r>
        <w:t>)</w:t>
      </w:r>
      <w:r w:rsidRPr="005020BC">
        <w:t xml:space="preserve"> can also cause severe, sudden surface runoff</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Content>
          <w:r w:rsidR="00E330D9" w:rsidRPr="00E330D9">
            <w:rPr>
              <w:color w:val="000000"/>
            </w:rPr>
            <w:t>(Galarza-Villamar et al. 2018)</w:t>
          </w:r>
        </w:sdtContent>
      </w:sdt>
      <w:r>
        <w:t xml:space="preserve">. </w:t>
      </w:r>
      <w:r w:rsidR="00781329">
        <w:t>R</w:t>
      </w:r>
      <w:r w:rsidRPr="005020BC">
        <w:t xml:space="preserve">ivers in “La </w:t>
      </w:r>
      <w:r w:rsidRPr="005020BC">
        <w:t xml:space="preserve">Sierra” are </w:t>
      </w:r>
      <w:r w:rsidR="00415804">
        <w:t>susceptible</w:t>
      </w:r>
      <w:r w:rsidRPr="005020BC">
        <w:t xml:space="preserve"> to extreme locali</w:t>
      </w:r>
      <w:r>
        <w:t>s</w:t>
      </w:r>
      <w:r w:rsidRPr="005020BC">
        <w:t xml:space="preserve">ed </w:t>
      </w:r>
      <w:r w:rsidRPr="005020BC">
        <w:lastRenderedPageBreak/>
        <w:t>rainfall events and, consequently, are prone to flash flooding</w:t>
      </w:r>
      <w:del w:id="22" w:author="Paperpal" w:date="2023-11-18T16:45:00Z">
        <w:r w:rsidRPr="005020BC">
          <w:delText xml:space="preserve"> </w:delText>
        </w:r>
      </w:del>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Content>
          <w:r w:rsidR="00E330D9" w:rsidRPr="00E330D9">
            <w:rPr>
              <w:color w:val="000000"/>
            </w:rPr>
            <w:t>(Laraque et al. 2009; Pinos and Timbe 2020)</w:t>
          </w:r>
        </w:sdtContent>
      </w:sdt>
      <w:r w:rsidRPr="005020BC">
        <w:t>.</w:t>
      </w:r>
      <w:r>
        <w:t xml:space="preserve"> </w:t>
      </w:r>
      <w:r w:rsidR="00375FDA">
        <w:t>The</w:t>
      </w:r>
      <w:r>
        <w:t xml:space="preserve"> r</w:t>
      </w:r>
      <w:r w:rsidRPr="005020BC">
        <w:t>iver flows</w:t>
      </w:r>
      <w:r>
        <w:t xml:space="preserve"> in “El Oriente”</w:t>
      </w:r>
      <w:r w:rsidRPr="005020BC">
        <w:t xml:space="preserve"> show a much stronger response to seasonal rainfall</w:t>
      </w:r>
      <w:r>
        <w:t xml:space="preserve"> than a single </w:t>
      </w:r>
      <w:r>
        <w:t xml:space="preserve">rainfall event because of </w:t>
      </w:r>
      <w:r w:rsidRPr="005020BC">
        <w:t>the size and length of Amazonian rivers, floodplain storage</w:t>
      </w:r>
      <w:r>
        <w:t>, and shallow riverbeds</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Content>
          <w:r w:rsidR="00E330D9" w:rsidRPr="00E330D9">
            <w:rPr>
              <w:color w:val="000000"/>
            </w:rPr>
            <w:t>(Trigg et al. 2009)</w:t>
          </w:r>
        </w:sdtContent>
      </w:sdt>
      <w:r w:rsidRPr="005020BC">
        <w:t>.</w:t>
      </w:r>
    </w:p>
    <w:p w14:paraId="28F0A4E8" w14:textId="4D16BEA6" w:rsidR="0053004A" w:rsidRPr="0053004A" w:rsidRDefault="00000000" w:rsidP="0053004A">
      <w:pPr>
        <w:pStyle w:val="Titolo1"/>
      </w:pPr>
      <w:r>
        <w:t>Data</w:t>
      </w:r>
    </w:p>
    <w:p w14:paraId="1552AD27" w14:textId="77777777" w:rsidR="00A306B6" w:rsidRPr="005020BC" w:rsidRDefault="00000000" w:rsidP="00A306B6">
      <w:pPr>
        <w:pStyle w:val="Titolo2"/>
      </w:pPr>
      <w:r w:rsidRPr="005020BC">
        <w:t>Flash flood reports</w:t>
      </w:r>
    </w:p>
    <w:p w14:paraId="1FC97787" w14:textId="01C1CAD4" w:rsidR="00A306B6" w:rsidRPr="005020BC" w:rsidRDefault="00000000" w:rsidP="00A306B6">
      <w:r w:rsidRPr="005020BC">
        <w:t xml:space="preserve"> </w:t>
      </w:r>
      <w:r w:rsidRPr="005020BC">
        <w:t>Disaggregation by flood type and specific documentation about historical flash flood events and their impacts are rare in many regions of the world</w:t>
      </w:r>
      <w:r>
        <w:t xml:space="preserve">, </w:t>
      </w:r>
      <w:r w:rsidRPr="005020BC">
        <w:t>primarily</w:t>
      </w:r>
      <w:r>
        <w:t xml:space="preserve"> due to a lack of commonly accepted flash flood definitions</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Content>
          <w:r w:rsidR="00E330D9" w:rsidRPr="00E330D9">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Content>
          <w:r w:rsidR="00E330D9" w:rsidRPr="00E330D9">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w:t>
      </w:r>
      <w:ins w:id="23" w:author="Paperpal" w:date="2023-11-18T16:45:00Z">
        <w:r>
          <w:t>,</w:t>
        </w:r>
      </w:ins>
      <w:r>
        <w:t xml:space="preserve"> based on text mining of disaster reports and a flash flood susceptibility index extracted from the geophysical properties of the location of the events. The EFFCI is an </w:t>
      </w:r>
      <w:r w:rsidRPr="007B736B">
        <w:rPr>
          <w:color w:val="000000"/>
        </w:rPr>
        <w:t>estimate</w:t>
      </w:r>
      <w:r w:rsidRPr="005020BC">
        <w:t xml:space="preserve"> of the likelihood of a flood event </w:t>
      </w:r>
      <w:r w:rsidRPr="005020BC">
        <w:t>be</w:t>
      </w:r>
      <w:r>
        <w:t xml:space="preserve">ing a flash </w:t>
      </w:r>
      <w:r>
        <w:t xml:space="preserve">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Content>
          <w:r w:rsidR="00E330D9" w:rsidRPr="00E330D9">
            <w:rPr>
              <w:color w:val="000000"/>
            </w:rPr>
            <w:t>(UNDRR 2021)</w:t>
          </w:r>
        </w:sdtContent>
      </w:sdt>
      <w:r w:rsidRPr="005020BC">
        <w:t xml:space="preserve"> and the Ecuadorian Secretariat for Disaster Management (SNGRE), and </w:t>
      </w:r>
      <w:r w:rsidRPr="005020BC">
        <w:t>it cont</w:t>
      </w:r>
      <w:r>
        <w:t xml:space="preserve">ains 4967 </w:t>
      </w:r>
      <w:r>
        <w:t xml:space="preserve">flood events from 2007 to 2020. In addition to the EFFCI index, most entries in the flash flood database contain information about the location (with latitude and longitude coordinates) and the day and time (in local time) of </w:t>
      </w:r>
      <w:r w:rsidRPr="005020BC">
        <w:t xml:space="preserve">flood occurrence. As a result </w:t>
      </w:r>
      <w:r w:rsidRPr="005020BC">
        <w:t xml:space="preserve">of </w:t>
      </w:r>
      <w:r>
        <w:t xml:space="preserve">applying this method </w:t>
      </w:r>
      <w:r w:rsidRPr="005020BC">
        <w:t>to Ecuador</w:t>
      </w:r>
      <w:r w:rsidRPr="005020BC">
        <w:t xml:space="preserve">, a historical dataset </w:t>
      </w:r>
      <w:r w:rsidRPr="00B35D28">
        <w:rPr>
          <w:color w:val="000000"/>
        </w:rPr>
        <w:t>of flood</w:t>
      </w:r>
      <w:r w:rsidRPr="005020BC">
        <w:t xml:space="preserve"> occurrences and </w:t>
      </w:r>
      <w:r w:rsidRPr="00B35D28">
        <w:rPr>
          <w:color w:val="000000"/>
        </w:rPr>
        <w:t>impacts</w:t>
      </w:r>
      <w:r w:rsidRPr="005020BC">
        <w:t xml:space="preserve"> is available, with specific information </w:t>
      </w:r>
      <w:r w:rsidRPr="00B35D28">
        <w:rPr>
          <w:color w:val="000000"/>
        </w:rPr>
        <w:t>on</w:t>
      </w:r>
      <w:r w:rsidRPr="005020BC">
        <w:t xml:space="preserve"> the likelihood of events being flash floods</w:t>
      </w:r>
      <w:del w:id="24" w:author="Paperpal" w:date="2023-11-18T16:45:00Z">
        <w:r w:rsidRPr="005020BC">
          <w:delText xml:space="preserve"> </w:delText>
        </w:r>
      </w:del>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Content>
          <w:r w:rsidR="00E330D9" w:rsidRPr="00E330D9">
            <w:rPr>
              <w:color w:val="000000"/>
            </w:rPr>
            <w:t>(Bucherie et al. 2021)</w:t>
          </w:r>
        </w:sdtContent>
      </w:sdt>
      <w:r w:rsidRPr="005020BC">
        <w:t xml:space="preserve">. </w:t>
      </w:r>
      <w:r w:rsidRPr="007B736B">
        <w:rPr>
          <w:color w:val="000000"/>
        </w:rPr>
        <w:t>Although</w:t>
      </w:r>
      <w:r w:rsidRPr="005020BC">
        <w:t xml:space="preserve"> this </w:t>
      </w:r>
      <w:r w:rsidRPr="007B736B">
        <w:rPr>
          <w:color w:val="000000"/>
        </w:rPr>
        <w:t>dataset</w:t>
      </w:r>
      <w:r w:rsidRPr="005020BC">
        <w:t xml:space="preserve"> is the best attempt to </w:t>
      </w:r>
      <w:r w:rsidRPr="007B736B">
        <w:rPr>
          <w:color w:val="000000"/>
        </w:rPr>
        <w:t>address historical</w:t>
      </w:r>
      <w:r w:rsidRPr="005020BC">
        <w:t xml:space="preserve"> flash </w:t>
      </w:r>
      <w:r w:rsidRPr="007B736B">
        <w:rPr>
          <w:color w:val="000000"/>
        </w:rPr>
        <w:t>floods</w:t>
      </w:r>
      <w:r w:rsidRPr="005020BC">
        <w:t xml:space="preserve"> in Ecuador, it is essential to note that it is based on disaster reporting </w:t>
      </w:r>
      <w:r w:rsidRPr="005020BC">
        <w:t xml:space="preserve">processes </w:t>
      </w:r>
      <w:r w:rsidRPr="007B736B">
        <w:rPr>
          <w:color w:val="000000"/>
        </w:rPr>
        <w:t>carried out</w:t>
      </w:r>
      <w:r w:rsidRPr="005020BC">
        <w:t xml:space="preserve"> on the ground and not systematically collected </w:t>
      </w:r>
      <w:r w:rsidRPr="007B736B">
        <w:rPr>
          <w:color w:val="000000"/>
        </w:rPr>
        <w:t>over</w:t>
      </w:r>
      <w:r w:rsidRPr="005020BC">
        <w:t xml:space="preserve"> time. Consequently, it can present gaps, inconsistent descriptions </w:t>
      </w:r>
      <w:r w:rsidRPr="006E2B7D">
        <w:rPr>
          <w:color w:val="000000"/>
        </w:rPr>
        <w:t>of</w:t>
      </w:r>
      <w:r w:rsidRPr="005020BC">
        <w:t xml:space="preserve"> flood processes </w:t>
      </w:r>
      <w:r w:rsidRPr="006E2B7D">
        <w:rPr>
          <w:color w:val="000000"/>
        </w:rPr>
        <w:t>over</w:t>
      </w:r>
      <w:r w:rsidRPr="005020BC">
        <w:t xml:space="preserve"> time, </w:t>
      </w:r>
      <w:r>
        <w:t>and</w:t>
      </w:r>
      <w:r w:rsidRPr="005020BC">
        <w:t xml:space="preserve"> uncertainty </w:t>
      </w:r>
      <w:r w:rsidRPr="006E2B7D">
        <w:rPr>
          <w:color w:val="000000"/>
        </w:rPr>
        <w:t>in</w:t>
      </w:r>
      <w:r w:rsidRPr="005020BC">
        <w:t xml:space="preserve"> geolocation. </w:t>
      </w:r>
    </w:p>
    <w:p w14:paraId="65AB2B93" w14:textId="782B5018" w:rsidR="00DE4780" w:rsidRPr="00A5318B" w:rsidRDefault="00000000" w:rsidP="00DE4780">
      <w:pPr>
        <w:rPr>
          <w:u w:val="single"/>
        </w:rPr>
      </w:pPr>
      <w:r w:rsidRPr="005020BC">
        <w:t>This study considered flood reports fr</w:t>
      </w:r>
      <w:r>
        <w:t xml:space="preserve">om </w:t>
      </w:r>
      <w:r w:rsidRPr="005020BC">
        <w:t>2019 to define the climatology of rainfall events associated with flash floods</w:t>
      </w:r>
      <w:r w:rsidRPr="005020BC">
        <w:t xml:space="preserve">. Events from </w:t>
      </w:r>
      <w:r w:rsidRPr="005020BC">
        <w:t xml:space="preserve">2020 </w:t>
      </w:r>
      <w:r>
        <w:t>were</w:t>
      </w:r>
      <w:r w:rsidRPr="005020BC">
        <w:t xml:space="preserve"> used to perform an</w:t>
      </w:r>
      <w:r>
        <w:t xml:space="preserve"> objective</w:t>
      </w:r>
      <w:r w:rsidRPr="005020BC">
        <w:t xml:space="preserve"> </w:t>
      </w:r>
      <w:r w:rsidRPr="005020BC">
        <w:t xml:space="preserve">verification analysis. </w:t>
      </w:r>
      <w:r w:rsidR="000D30B5">
        <w:t>T</w:t>
      </w:r>
      <w:r w:rsidRPr="005020BC">
        <w:t xml:space="preserve">hree EFFCI thresholds were considered to evaluate the </w:t>
      </w:r>
      <w:r w:rsidRPr="005020BC">
        <w:t xml:space="preserve">impact </w:t>
      </w:r>
      <w:r w:rsidRPr="00FF68F3">
        <w:rPr>
          <w:color w:val="000000"/>
        </w:rPr>
        <w:t>of</w:t>
      </w:r>
      <w:r w:rsidRPr="005020BC">
        <w:t xml:space="preserve"> uncertainty around a flood report as a flash flood </w:t>
      </w:r>
      <w:r w:rsidRPr="00FF68F3">
        <w:rPr>
          <w:color w:val="000000"/>
        </w:rPr>
        <w:t>event</w:t>
      </w:r>
      <w:r w:rsidR="000D30B5">
        <w:rPr>
          <w:color w:val="000000"/>
        </w:rPr>
        <w:t xml:space="preserve">: </w:t>
      </w:r>
      <w:r w:rsidRPr="005020BC">
        <w:t xml:space="preserve">EFFCI ≥ 1 (all flood reports), EFFCI ≥ 6 (flood reports </w:t>
      </w:r>
      <w:r>
        <w:t>that</w:t>
      </w:r>
      <w:r w:rsidRPr="005020BC">
        <w:t xml:space="preserve"> are likely to be flash floods), and EFFCI ≥ 10 (flood reports </w:t>
      </w:r>
      <w:r>
        <w:t>that</w:t>
      </w:r>
      <w:r w:rsidRPr="005020BC">
        <w:t xml:space="preserve"> are highly likely to be flash floods).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shows the</w:t>
      </w:r>
      <w:r>
        <w:t xml:space="preserve"> total</w:t>
      </w:r>
      <w:r w:rsidRPr="005020BC">
        <w:t xml:space="preserve"> number of flood reports in 2019 and 2020</w:t>
      </w:r>
      <w:r>
        <w:t>,</w:t>
      </w:r>
      <w:r>
        <w:t xml:space="preserve"> and the number of</w:t>
      </w:r>
      <w:r w:rsidRPr="005020BC">
        <w:t xml:space="preserve"> reports excluded because they did not </w:t>
      </w:r>
      <w:r>
        <w:t>include any</w:t>
      </w:r>
      <w:r w:rsidRPr="005020BC">
        <w:t xml:space="preserve"> </w:t>
      </w:r>
      <w:r w:rsidRPr="00081A51">
        <w:t>reporting location (in lat/lon coordinates</w:t>
      </w:r>
      <w:r w:rsidRPr="00081A51">
        <w:t xml:space="preserve">) or </w:t>
      </w:r>
      <w:r w:rsidRPr="00081A51">
        <w:t>reporting time (with date and time)</w:t>
      </w:r>
      <w:r w:rsidRPr="005020BC">
        <w:t xml:space="preserve">.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and the</w:t>
      </w:r>
      <w:r w:rsidRPr="005020BC">
        <w:t xml:space="preserve"> EFFCI threshold</w:t>
      </w:r>
      <w:r>
        <w:t>, whereas</w:t>
      </w:r>
      <w:r w:rsidRPr="005020BC">
        <w:t xml:space="preserve"> </w:t>
      </w:r>
      <w:r w:rsidRPr="005020BC">
        <w:fldChar w:fldCharType="begin"/>
      </w:r>
      <w:r w:rsidRPr="005020BC">
        <w:instrText xml:space="preserve"> REF _Ref98923598 \h </w:instrText>
      </w:r>
      <w:r w:rsidRPr="005020BC">
        <w:fldChar w:fldCharType="separate"/>
      </w:r>
      <w:r w:rsidR="00002094" w:rsidRPr="005020BC">
        <w:rPr>
          <w:b/>
          <w:bCs/>
        </w:rPr>
        <w:t xml:space="preserve">Figure </w:t>
      </w:r>
      <w:r w:rsidR="00002094">
        <w:rPr>
          <w:b/>
          <w:bCs/>
          <w:noProof/>
        </w:rPr>
        <w:t>2</w:t>
      </w:r>
      <w:r w:rsidRPr="005020BC">
        <w:fldChar w:fldCharType="end"/>
      </w:r>
      <w:r w:rsidRPr="005020BC">
        <w:t xml:space="preserve"> shows their spatial distribution</w:t>
      </w:r>
      <w:r>
        <w:t xml:space="preserve">. </w:t>
      </w:r>
      <w:r>
        <w:fldChar w:fldCharType="begin"/>
      </w:r>
      <w:r>
        <w:instrText xml:space="preserve"> REF _Ref147850366 \h </w:instrText>
      </w:r>
      <w:r>
        <w:fldChar w:fldCharType="separate"/>
      </w:r>
      <w:r w:rsidR="00002094" w:rsidRPr="000F654F">
        <w:rPr>
          <w:b/>
          <w:bCs/>
        </w:rPr>
        <w:t xml:space="preserve">Figure </w:t>
      </w:r>
      <w:r w:rsidR="00002094">
        <w:rPr>
          <w:b/>
          <w:bCs/>
          <w:noProof/>
        </w:rPr>
        <w:t>3</w:t>
      </w:r>
      <w:r>
        <w:fldChar w:fldCharType="end"/>
      </w:r>
      <w:r w:rsidRPr="00891EBF">
        <w:rPr>
          <w:b/>
          <w:bCs/>
        </w:rPr>
        <w:t>a</w:t>
      </w:r>
      <w:r>
        <w:t xml:space="preserve"> shows the time series </w:t>
      </w:r>
      <w:r w:rsidR="00DD6F99">
        <w:t xml:space="preserve">for </w:t>
      </w:r>
      <w:r>
        <w:t xml:space="preserve">the counts of flood reports with EFFCI≥6 for 2020 accumulated </w:t>
      </w:r>
      <w:r>
        <w:t xml:space="preserve">over the four overlapping 12-hourly accumulation periods at which the forecasts are provided. </w:t>
      </w:r>
      <w:r w:rsidR="004B08B5">
        <w:t>O</w:t>
      </w:r>
      <w:r w:rsidR="004B7A02">
        <w:t>n average</w:t>
      </w:r>
      <w:r w:rsidR="00892C71">
        <w:t>,</w:t>
      </w:r>
      <w:r w:rsidR="004B7A02">
        <w:t xml:space="preserve"> 30 days (i.e., </w:t>
      </w:r>
      <w:r w:rsidR="004B08B5">
        <w:t>~10% of the 366 days of 2020</w:t>
      </w:r>
      <w:r w:rsidR="004B7A02">
        <w:t xml:space="preserve">) </w:t>
      </w:r>
      <w:r w:rsidR="00694EF2">
        <w:t>contain at least one flood report</w:t>
      </w:r>
      <w:r w:rsidR="00892C71">
        <w:t>,</w:t>
      </w:r>
      <w:r w:rsidR="00694EF2">
        <w:t xml:space="preserve"> and only one day (2020/20/28) has more than </w:t>
      </w:r>
      <w:r w:rsidR="0036390F">
        <w:t>five</w:t>
      </w:r>
      <w:r w:rsidR="00694EF2">
        <w:t xml:space="preserve"> </w:t>
      </w:r>
      <w:r w:rsidR="0036390F">
        <w:t xml:space="preserve">flood </w:t>
      </w:r>
      <w:r w:rsidR="00694EF2">
        <w:t>reports</w:t>
      </w:r>
      <w:r w:rsidR="007C2408">
        <w:t xml:space="preserve"> at a given accumulation period</w:t>
      </w:r>
      <w:r w:rsidR="00694EF2">
        <w:t>.</w:t>
      </w:r>
      <w:r w:rsidR="00F125E5">
        <w:t xml:space="preserve"> </w:t>
      </w:r>
      <w:r w:rsidR="0036390F">
        <w:fldChar w:fldCharType="begin"/>
      </w:r>
      <w:r w:rsidR="0036390F">
        <w:instrText xml:space="preserve"> REF _Ref147850366 \h </w:instrText>
      </w:r>
      <w:r w:rsidR="0036390F">
        <w:fldChar w:fldCharType="separate"/>
      </w:r>
      <w:r w:rsidR="0036390F" w:rsidRPr="000F654F">
        <w:rPr>
          <w:b/>
          <w:bCs/>
        </w:rPr>
        <w:t xml:space="preserve">Figure </w:t>
      </w:r>
      <w:r w:rsidR="0036390F">
        <w:rPr>
          <w:b/>
          <w:bCs/>
          <w:noProof/>
        </w:rPr>
        <w:t>3</w:t>
      </w:r>
      <w:r w:rsidR="0036390F">
        <w:fldChar w:fldCharType="end"/>
      </w:r>
      <w:r w:rsidR="0036390F">
        <w:rPr>
          <w:b/>
          <w:bCs/>
        </w:rPr>
        <w:t>b</w:t>
      </w:r>
      <w:r w:rsidR="0036390F">
        <w:t xml:space="preserve"> shows the spatial distribution of the </w:t>
      </w:r>
      <w:r w:rsidR="00261166">
        <w:t>accumulation period starting at 06 UTC.</w:t>
      </w:r>
      <w:r w:rsidR="000653E0">
        <w:t xml:space="preserve"> </w:t>
      </w:r>
      <w:r w:rsidR="00AA40D9">
        <w:t>These numbers correspond to an overall observational spatial coverage of 0.6%</w:t>
      </w:r>
      <w:r>
        <w:t xml:space="preserve"> </w:t>
      </w:r>
      <w:r w:rsidR="00DF27DF">
        <w:t>in</w:t>
      </w:r>
      <w:r>
        <w:t xml:space="preserve"> 2020. </w:t>
      </w:r>
      <w:r w:rsidR="00D75EE5">
        <w:t>To put these number</w:t>
      </w:r>
      <w:r>
        <w:t xml:space="preserve">s further into context, the spatial coverage </w:t>
      </w:r>
      <w:r w:rsidR="00CD57F2">
        <w:t>of flood reports</w:t>
      </w:r>
      <w:r w:rsidR="00073EEB">
        <w:t xml:space="preserve"> is </w:t>
      </w:r>
      <w:r w:rsidR="00606C5E">
        <w:t>one</w:t>
      </w:r>
      <w:r w:rsidR="00BF61E9">
        <w:t xml:space="preserve"> to three orders of magnitude </w:t>
      </w:r>
      <w:r w:rsidR="00EC1211">
        <w:t>smaller</w:t>
      </w:r>
      <w:r w:rsidR="006D700A">
        <w:t xml:space="preserve"> than t</w:t>
      </w:r>
      <w:r w:rsidR="00073EEB">
        <w:t xml:space="preserve">hat </w:t>
      </w:r>
      <w:r w:rsidR="00EC1211">
        <w:t>of rainfall observation</w:t>
      </w:r>
      <w:r w:rsidR="00A5318B">
        <w:t>s</w:t>
      </w:r>
      <w:r w:rsidR="00BF61E9">
        <w:t xml:space="preserve">, </w:t>
      </w:r>
      <w:r>
        <w:t>where tens to hundreds of rainfall observations are typically available at</w:t>
      </w:r>
      <w:r w:rsidR="00F368D7">
        <w:t xml:space="preserve"> a given</w:t>
      </w:r>
      <w:r>
        <w:t xml:space="preserve"> accumulation period. </w:t>
      </w:r>
      <w:r w:rsidR="002E6EB8">
        <w:t>All results shown in this paper are relate</w:t>
      </w:r>
      <w:r>
        <w:t>d to flood reports with an EFFCCI</w:t>
      </w:r>
      <w:r w:rsidR="002E6EB8">
        <w:t xml:space="preserve">≥6 to guarantee a reasonably high likelihood that the flood reports correspond to flash flood events and, at the same time, maintain a reasonably high number of flood reports </w:t>
      </w:r>
      <w:r w:rsidR="00847100">
        <w:t xml:space="preserve">and produce robust statistics. </w:t>
      </w:r>
    </w:p>
    <w:p w14:paraId="75FE4149" w14:textId="3306F012" w:rsidR="0071154E" w:rsidRDefault="00000000" w:rsidP="00A42E03">
      <w:pPr>
        <w:pStyle w:val="Titolo2"/>
      </w:pPr>
      <w:bookmarkStart w:id="25" w:name="_Ref151136833"/>
      <w:r>
        <w:lastRenderedPageBreak/>
        <w:t>Rainfall observations</w:t>
      </w:r>
      <w:bookmarkEnd w:id="25"/>
    </w:p>
    <w:p w14:paraId="762C5343" w14:textId="7BF53CF5" w:rsidR="004A6FC8" w:rsidRDefault="00000000" w:rsidP="00FF13AC">
      <w:r>
        <w:t>R</w:t>
      </w:r>
      <w:r w:rsidR="00152D5A">
        <w:t xml:space="preserve">ainfall observations </w:t>
      </w:r>
      <w:r w:rsidR="00407D71">
        <w:t xml:space="preserve">from the SYNOP </w:t>
      </w:r>
      <w:r w:rsidR="00A12748">
        <w:t>network</w:t>
      </w:r>
      <w:r w:rsidR="00407D71">
        <w:t xml:space="preserve"> transmitted by the Global Telecommunication System (GTS)</w:t>
      </w:r>
      <w:r w:rsidR="00684718">
        <w:t xml:space="preserve"> </w:t>
      </w:r>
      <w:r>
        <w:t>were</w:t>
      </w:r>
      <w:r w:rsidR="00CD60A3">
        <w:t xml:space="preserve"> used in this study </w:t>
      </w:r>
      <w:r w:rsidR="000F541D">
        <w:t>t</w:t>
      </w:r>
      <w:r w:rsidR="00CD6EC0">
        <w:t xml:space="preserve">o </w:t>
      </w:r>
      <w:r w:rsidR="00AC79C2">
        <w:t xml:space="preserve">better </w:t>
      </w:r>
      <w:r w:rsidR="0050632B">
        <w:t>re</w:t>
      </w:r>
      <w:r w:rsidR="00A12748">
        <w:t>present</w:t>
      </w:r>
      <w:r w:rsidR="00AC79C2">
        <w:t xml:space="preserve"> </w:t>
      </w:r>
      <w:r w:rsidR="00A12748">
        <w:t xml:space="preserve">Ecuador’s </w:t>
      </w:r>
      <w:r w:rsidR="00AC79C2">
        <w:t xml:space="preserve">rainfall climatology </w:t>
      </w:r>
      <w:r w:rsidR="00A12748">
        <w:t xml:space="preserve">and </w:t>
      </w:r>
      <w:r w:rsidR="00683B9D">
        <w:t>provide</w:t>
      </w:r>
      <w:r w:rsidR="00CD6EC0">
        <w:t xml:space="preserve"> </w:t>
      </w:r>
      <w:r w:rsidR="00AD41AC">
        <w:t xml:space="preserve">a better </w:t>
      </w:r>
      <w:r w:rsidR="00CD6EC0">
        <w:t>context</w:t>
      </w:r>
      <w:r w:rsidR="00AD41AC">
        <w:t xml:space="preserve"> </w:t>
      </w:r>
      <w:r>
        <w:t>for both</w:t>
      </w:r>
      <w:r w:rsidR="00CD6EC0">
        <w:t xml:space="preserve"> </w:t>
      </w:r>
      <w:r w:rsidR="00152D5A">
        <w:t>th</w:t>
      </w:r>
      <w:r w:rsidR="000F541D">
        <w:t>e estimated</w:t>
      </w:r>
      <w:r w:rsidR="00152D5A">
        <w:t xml:space="preserve"> rainfall to</w:t>
      </w:r>
      <w:r w:rsidR="000F541D">
        <w:t>t</w:t>
      </w:r>
      <w:r w:rsidR="00152D5A">
        <w:t xml:space="preserve">als associated with flash flood events and </w:t>
      </w:r>
      <w:r w:rsidR="000F541D">
        <w:t xml:space="preserve">the </w:t>
      </w:r>
      <w:r w:rsidR="00152D5A">
        <w:t>objective</w:t>
      </w:r>
      <w:r w:rsidR="000F541D">
        <w:t xml:space="preserve"> </w:t>
      </w:r>
      <w:r w:rsidR="00152D5A">
        <w:t>verification</w:t>
      </w:r>
      <w:r>
        <w:t xml:space="preserve"> results</w:t>
      </w:r>
      <w:r w:rsidR="000F541D">
        <w:t>.</w:t>
      </w:r>
      <w:r w:rsidR="003B64A1">
        <w:t xml:space="preserve"> </w:t>
      </w:r>
      <w:r w:rsidR="00D52791">
        <w:t xml:space="preserve">In </w:t>
      </w:r>
      <w:r>
        <w:t>the ECMWF’s internal database</w:t>
      </w:r>
      <w:r w:rsidR="00153D1A">
        <w:t>,</w:t>
      </w:r>
      <w:r w:rsidR="00D52791">
        <w:t xml:space="preserve"> </w:t>
      </w:r>
      <w:r w:rsidR="00F42D93">
        <w:t xml:space="preserve">only </w:t>
      </w:r>
      <w:r w:rsidR="00C66B01">
        <w:t>1</w:t>
      </w:r>
      <w:r w:rsidR="003B64A1">
        <w:t>2-hourly rainfall observations</w:t>
      </w:r>
      <w:r w:rsidR="000535BB">
        <w:t xml:space="preserve"> with accumulation periods end</w:t>
      </w:r>
      <w:r>
        <w:t xml:space="preserve">ing </w:t>
      </w:r>
      <w:r w:rsidR="0001458D">
        <w:t xml:space="preserve">at 00 and 12 </w:t>
      </w:r>
      <w:r w:rsidR="0001458D">
        <w:t>UTC</w:t>
      </w:r>
      <w:r w:rsidR="00124C3F">
        <w:t>, between the 1</w:t>
      </w:r>
      <w:r w:rsidR="00124C3F" w:rsidRPr="007E6C25">
        <w:rPr>
          <w:vertAlign w:val="superscript"/>
        </w:rPr>
        <w:t>st</w:t>
      </w:r>
      <w:r w:rsidR="00124C3F">
        <w:t xml:space="preserve"> of January 2010 and the 31</w:t>
      </w:r>
      <w:r w:rsidR="00124C3F" w:rsidRPr="00A170E3">
        <w:rPr>
          <w:vertAlign w:val="superscript"/>
        </w:rPr>
        <w:t>st</w:t>
      </w:r>
      <w:r w:rsidR="00124C3F">
        <w:t xml:space="preserve"> of December 2020</w:t>
      </w:r>
      <w:r w:rsidR="00153D1A">
        <w:t>,</w:t>
      </w:r>
      <w:r w:rsidR="00D52791">
        <w:t xml:space="preserve"> are available for Ecuador.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sidRPr="005B3B90">
        <w:rPr>
          <w:b/>
          <w:bCs/>
        </w:rPr>
        <w:t>a</w:t>
      </w:r>
      <w:r w:rsidR="00911C33">
        <w:rPr>
          <w:b/>
          <w:bCs/>
        </w:rPr>
        <w:t xml:space="preserve"> </w:t>
      </w:r>
      <w:r w:rsidR="00911C33" w:rsidRPr="00136DD5">
        <w:t>shows the</w:t>
      </w:r>
      <w:r w:rsidR="00911C33">
        <w:t>ir</w:t>
      </w:r>
      <w:r w:rsidR="00911C33" w:rsidRPr="00136DD5">
        <w:t xml:space="preserve"> </w:t>
      </w:r>
      <w:r w:rsidR="00911C33">
        <w:t xml:space="preserve">spatial distribution, while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Pr>
          <w:b/>
          <w:bCs/>
        </w:rPr>
        <w:t xml:space="preserve">b </w:t>
      </w:r>
      <w:r w:rsidR="00911C33" w:rsidRPr="00136DD5">
        <w:t>shows the</w:t>
      </w:r>
      <w:r w:rsidR="00911C33">
        <w:t>ir</w:t>
      </w:r>
      <w:r w:rsidR="00911C33" w:rsidRPr="00136DD5">
        <w:t xml:space="preserve"> </w:t>
      </w:r>
      <w:r w:rsidR="00911C33">
        <w:t>temporal distribution</w:t>
      </w:r>
      <w:r w:rsidR="00A86B20">
        <w:t>.</w:t>
      </w:r>
      <w:r w:rsidR="00DA653A" w:rsidRPr="00DA653A">
        <w:t xml:space="preserve"> </w:t>
      </w:r>
      <w:r w:rsidR="0009194B">
        <w:t xml:space="preserve">Not all days have observations. </w:t>
      </w:r>
      <w:r w:rsidR="00DA653A">
        <w:t>“El Oriente” has only one observation in a given</w:t>
      </w:r>
      <w:r w:rsidR="0009744E">
        <w:t xml:space="preserve"> day</w:t>
      </w:r>
      <w:r w:rsidR="0017742D">
        <w:t>, while</w:t>
      </w:r>
      <w:r w:rsidR="00145E1D">
        <w:t xml:space="preserve"> </w:t>
      </w:r>
      <w:r w:rsidR="00CF564A">
        <w:t>m</w:t>
      </w:r>
      <w:r w:rsidR="000356B8">
        <w:t>ost of</w:t>
      </w:r>
      <w:r w:rsidR="008B5EF2">
        <w:t xml:space="preserve"> the days</w:t>
      </w:r>
      <w:r w:rsidR="00CF564A">
        <w:t xml:space="preserve"> in “La Costa” and “La Sierra”</w:t>
      </w:r>
      <w:r w:rsidR="008B5EF2">
        <w:t xml:space="preserve"> have 4 to 8 observations in </w:t>
      </w:r>
      <w:r w:rsidR="00E13150">
        <w:t>a given</w:t>
      </w:r>
      <w:r w:rsidR="008B5EF2">
        <w:t xml:space="preserve"> </w:t>
      </w:r>
      <w:r w:rsidR="00EE07BA">
        <w:t>day</w:t>
      </w:r>
      <w:r w:rsidR="0038379A">
        <w:t>, with peaks of 10 observation</w:t>
      </w:r>
      <w:r w:rsidR="000356B8">
        <w:t>s in “La Costa” and 14 in “La Sierra</w:t>
      </w:r>
      <w:r w:rsidR="000356B8">
        <w:t>”</w:t>
      </w:r>
      <w:r w:rsidR="00EE07BA">
        <w:t>.</w:t>
      </w:r>
      <w:r w:rsidR="00EE07BA">
        <w:t xml:space="preserve"> </w:t>
      </w:r>
      <w:r w:rsidR="00EE07BA">
        <w:fldChar w:fldCharType="begin"/>
      </w:r>
      <w:r w:rsidR="00EE07BA">
        <w:instrText xml:space="preserve"> REF _Ref150801432 \h </w:instrText>
      </w:r>
      <w:r w:rsidR="00EE07BA">
        <w:fldChar w:fldCharType="separate"/>
      </w:r>
      <w:r w:rsidR="00EE07BA" w:rsidRPr="00476760">
        <w:rPr>
          <w:b/>
          <w:bCs/>
        </w:rPr>
        <w:t xml:space="preserve">Figure </w:t>
      </w:r>
      <w:r w:rsidR="00EE07BA">
        <w:rPr>
          <w:b/>
          <w:bCs/>
          <w:noProof/>
        </w:rPr>
        <w:t>4</w:t>
      </w:r>
      <w:r w:rsidR="00EE07BA">
        <w:fldChar w:fldCharType="end"/>
      </w:r>
      <w:r w:rsidR="00A81D96">
        <w:rPr>
          <w:b/>
          <w:bCs/>
        </w:rPr>
        <w:t>c</w:t>
      </w:r>
      <w:r w:rsidR="00EE07BA">
        <w:rPr>
          <w:b/>
          <w:bCs/>
        </w:rPr>
        <w:t xml:space="preserve"> </w:t>
      </w:r>
      <w:r w:rsidR="00EE07BA" w:rsidRPr="00136DD5">
        <w:t>shows</w:t>
      </w:r>
      <w:r w:rsidR="00EE07BA">
        <w:t xml:space="preserve"> the </w:t>
      </w:r>
      <w:r>
        <w:t>average rainfall</w:t>
      </w:r>
      <w:r w:rsidR="002E57D4">
        <w:t xml:space="preserve"> </w:t>
      </w:r>
      <w:r w:rsidR="00EE07BA">
        <w:t>over the entire study period</w:t>
      </w:r>
      <w:r w:rsidR="002E57D4">
        <w:t xml:space="preserve"> for each accumulation period</w:t>
      </w:r>
      <w:r w:rsidR="00D5698B">
        <w:t xml:space="preserve">. </w:t>
      </w:r>
      <w:r w:rsidR="002E57D4">
        <w:t>The sinus</w:t>
      </w:r>
      <w:r w:rsidR="00055E91">
        <w:t xml:space="preserve">oidal pattern in all three regions confirms what </w:t>
      </w:r>
      <w:r>
        <w:t xml:space="preserve">was </w:t>
      </w:r>
      <w:r w:rsidR="00DE5632">
        <w:t>reported</w:t>
      </w:r>
      <w:r w:rsidR="00CE1A19">
        <w:t xml:space="preserve"> in Section 2 regarding the diurnal cycle </w:t>
      </w:r>
      <w:r>
        <w:t>of marked rainfall in Ecuador.</w:t>
      </w:r>
      <w:r>
        <w:t xml:space="preserve"> </w:t>
      </w:r>
      <w:r w:rsidR="007A64FC">
        <w:t xml:space="preserve">From the available observations, </w:t>
      </w:r>
      <w:r w:rsidR="00AC23D1">
        <w:t>“La Costa</w:t>
      </w:r>
      <w:r w:rsidR="00976308">
        <w:t xml:space="preserve">” </w:t>
      </w:r>
      <w:r w:rsidR="00AC23D1">
        <w:t>is the region with the most marked rainfall diurnal cycle with peak</w:t>
      </w:r>
      <w:r w:rsidR="0031598F">
        <w:t xml:space="preserve"> at </w:t>
      </w:r>
      <w:r w:rsidR="00AD4139">
        <w:t>night-time</w:t>
      </w:r>
      <w:r w:rsidR="003E7E67">
        <w:t xml:space="preserve"> (i.e., accumulatio</w:t>
      </w:r>
      <w:r w:rsidR="00976308">
        <w:t>n</w:t>
      </w:r>
      <w:r w:rsidR="003E7E67">
        <w:t xml:space="preserve"> period ending at </w:t>
      </w:r>
      <w:r w:rsidR="00976308">
        <w:t>12 UTC</w:t>
      </w:r>
      <w:r w:rsidR="003E7E67">
        <w:t>)</w:t>
      </w:r>
      <w:r w:rsidR="0031598F">
        <w:t xml:space="preserve"> of ~3.5 mm/12h and throughs </w:t>
      </w:r>
      <w:r w:rsidR="003E7E67">
        <w:t>at daytime</w:t>
      </w:r>
      <w:r w:rsidR="00976308">
        <w:t xml:space="preserve"> (i.e., accumulation period ending at 00 UTC)</w:t>
      </w:r>
      <w:r w:rsidR="003E7E67">
        <w:t xml:space="preserve"> of ~1 mm/12h</w:t>
      </w:r>
      <w:r w:rsidR="00BD7A0E">
        <w:t xml:space="preserve">, and </w:t>
      </w:r>
      <w:r w:rsidR="00E80363">
        <w:t>an average rainfall overall of ~2.</w:t>
      </w:r>
      <w:r w:rsidR="00726F77">
        <w:t>2</w:t>
      </w:r>
      <w:r w:rsidR="00E80363">
        <w:t xml:space="preserve"> mm/12h.</w:t>
      </w:r>
      <w:r w:rsidR="003E7E67">
        <w:t xml:space="preserve"> </w:t>
      </w:r>
      <w:r w:rsidR="00646DD1">
        <w:t>“La Sierra” shows instead a very small diurnal cycle</w:t>
      </w:r>
      <w:r w:rsidR="006833CA">
        <w:t xml:space="preserve"> </w:t>
      </w:r>
      <w:r w:rsidR="00A65F43">
        <w:t>with an amplitude of just</w:t>
      </w:r>
      <w:r w:rsidR="006833CA">
        <w:t xml:space="preserve"> ~0.1 mm/12h</w:t>
      </w:r>
      <w:r w:rsidR="005D7503">
        <w:t xml:space="preserve"> between night-time and daytime rain</w:t>
      </w:r>
      <w:r w:rsidR="008C4234">
        <w:t>, and an average of 1.6 mm/12h</w:t>
      </w:r>
      <w:r w:rsidR="00151EBF">
        <w:t>.</w:t>
      </w:r>
      <w:r w:rsidR="00A65F43">
        <w:t xml:space="preserve"> It </w:t>
      </w:r>
      <w:r w:rsidR="00D73F1C">
        <w:t xml:space="preserve">also </w:t>
      </w:r>
      <w:r w:rsidR="00A65F43">
        <w:t>appears that the</w:t>
      </w:r>
      <w:r w:rsidR="007018F7">
        <w:t xml:space="preserve"> times at which</w:t>
      </w:r>
      <w:r w:rsidR="00A65F43">
        <w:t xml:space="preserve"> peaks and troughs occur</w:t>
      </w:r>
      <w:r w:rsidR="007018F7">
        <w:t xml:space="preserve"> are inverted to those in “La Costa</w:t>
      </w:r>
      <w:r w:rsidR="007018F7">
        <w:t>”.</w:t>
      </w:r>
      <w:r w:rsidR="00A65F43">
        <w:t xml:space="preserve"> </w:t>
      </w:r>
      <w:r w:rsidR="00AF0E0B">
        <w:t xml:space="preserve"> </w:t>
      </w:r>
      <w:r w:rsidR="00603B9C">
        <w:t>Although the</w:t>
      </w:r>
      <w:r w:rsidR="00CE4AB5">
        <w:t xml:space="preserve"> </w:t>
      </w:r>
      <w:r w:rsidR="00603B9C">
        <w:t xml:space="preserve">spatial coverage of the </w:t>
      </w:r>
      <w:r w:rsidR="00CE4AB5">
        <w:t xml:space="preserve">rainfall observations </w:t>
      </w:r>
      <w:r w:rsidR="00603B9C">
        <w:t>in “</w:t>
      </w:r>
      <w:r w:rsidR="00270C79">
        <w:t>El Oriente</w:t>
      </w:r>
      <w:r w:rsidR="00603B9C">
        <w:t xml:space="preserve">” is very poor, it is possible to </w:t>
      </w:r>
      <w:r w:rsidR="00D46C65">
        <w:t xml:space="preserve">observe that the average rainfall in the rain forest is substantially bigger than in the other two regions </w:t>
      </w:r>
      <w:r w:rsidR="009272A3">
        <w:t>(</w:t>
      </w:r>
      <w:r w:rsidR="00CD1169">
        <w:t>i.e., ~</w:t>
      </w:r>
      <w:r w:rsidR="007A17A6">
        <w:t>4.8 mm/12h</w:t>
      </w:r>
      <w:r w:rsidR="009272A3">
        <w:t>)</w:t>
      </w:r>
      <w:r w:rsidR="003A5E40">
        <w:t xml:space="preserve"> and that t</w:t>
      </w:r>
      <w:r w:rsidR="00D90EB7">
        <w:t xml:space="preserve">he </w:t>
      </w:r>
      <w:r w:rsidR="00D46C65">
        <w:t>amplitude of the rainfall’s diurnal cycle</w:t>
      </w:r>
      <w:r w:rsidR="00D90EB7">
        <w:t xml:space="preserve"> is </w:t>
      </w:r>
      <w:r w:rsidR="003A5E40">
        <w:t>~1 mm/12h.</w:t>
      </w:r>
      <w:r w:rsidR="00FF13AC">
        <w:t xml:space="preserve"> </w:t>
      </w:r>
      <w:r w:rsidR="000356B8">
        <w:fldChar w:fldCharType="begin"/>
      </w:r>
      <w:r w:rsidR="000356B8">
        <w:instrText xml:space="preserve"> REF _Ref150801432 \h </w:instrText>
      </w:r>
      <w:r w:rsidR="000356B8">
        <w:fldChar w:fldCharType="separate"/>
      </w:r>
      <w:r w:rsidR="000356B8" w:rsidRPr="00476760">
        <w:rPr>
          <w:b/>
          <w:bCs/>
        </w:rPr>
        <w:t xml:space="preserve">Figure </w:t>
      </w:r>
      <w:r w:rsidR="000356B8">
        <w:rPr>
          <w:b/>
          <w:bCs/>
          <w:noProof/>
        </w:rPr>
        <w:t>4</w:t>
      </w:r>
      <w:r w:rsidR="000356B8">
        <w:fldChar w:fldCharType="end"/>
      </w:r>
      <w:r w:rsidR="008D69B4">
        <w:rPr>
          <w:b/>
          <w:bCs/>
        </w:rPr>
        <w:t>d</w:t>
      </w:r>
      <w:r w:rsidR="000356B8">
        <w:rPr>
          <w:b/>
          <w:bCs/>
        </w:rPr>
        <w:t xml:space="preserve"> </w:t>
      </w:r>
      <w:r w:rsidR="000356B8">
        <w:t>shows the distribution of the rainfall totals on a given day</w:t>
      </w:r>
      <w:del w:id="26" w:author="Paperpal" w:date="2023-11-18T16:45:00Z">
        <w:r w:rsidR="0014682C">
          <w:delText>,</w:delText>
        </w:r>
      </w:del>
      <w:r w:rsidR="0014682C">
        <w:t xml:space="preserve"> for each accumulation period</w:t>
      </w:r>
      <w:r w:rsidR="000356B8">
        <w:t>.</w:t>
      </w:r>
      <w:r w:rsidR="001D79EB">
        <w:t xml:space="preserve"> </w:t>
      </w:r>
      <w:r w:rsidR="001D79EB">
        <w:t xml:space="preserve">More than 50% of </w:t>
      </w:r>
      <w:r w:rsidR="00D51136">
        <w:t>the observations were less than 1 mm</w:t>
      </w:r>
      <w:r w:rsidR="006F4B82">
        <w:t xml:space="preserve">. “La Costa” is the </w:t>
      </w:r>
      <w:r w:rsidR="004E1C42">
        <w:t>region</w:t>
      </w:r>
      <w:r w:rsidR="006F4B82">
        <w:t xml:space="preserve"> that </w:t>
      </w:r>
      <w:r w:rsidR="004E1C42">
        <w:t>has more frequent observations above 100 mm/12h</w:t>
      </w:r>
      <w:r w:rsidR="005427EE">
        <w:t xml:space="preserve"> in the accumulation period ending at 12 UTC, which corresponds to the local </w:t>
      </w:r>
      <w:r w:rsidR="00AD4139">
        <w:t>night-time</w:t>
      </w:r>
      <w:r w:rsidR="005427EE">
        <w:t xml:space="preserve">. </w:t>
      </w:r>
      <w:r w:rsidR="0059739E">
        <w:t>During daytime</w:t>
      </w:r>
      <w:r w:rsidR="00861F24">
        <w:t xml:space="preserve"> rain (i.e., accumulation period ending at 00 UTC)</w:t>
      </w:r>
      <w:r w:rsidR="00D166A3">
        <w:t xml:space="preserve"> </w:t>
      </w:r>
      <w:r w:rsidR="0059739E">
        <w:t>in “La Costa</w:t>
      </w:r>
      <w:r w:rsidR="0059739E">
        <w:t>”</w:t>
      </w:r>
      <w:r w:rsidR="00861F24">
        <w:t>,</w:t>
      </w:r>
      <w:r w:rsidR="0059739E">
        <w:t xml:space="preserve"> and in both accumulation </w:t>
      </w:r>
      <w:r w:rsidR="00A90911">
        <w:t xml:space="preserve">periods in </w:t>
      </w:r>
      <w:r w:rsidR="0059739E">
        <w:t>“</w:t>
      </w:r>
      <w:r w:rsidR="00A90911">
        <w:t xml:space="preserve">La Sierra” is rare to observe any rainfall &gt;=100 mm/12h. </w:t>
      </w:r>
      <w:r w:rsidR="006B1EB8">
        <w:t>However,</w:t>
      </w:r>
      <w:r w:rsidR="00861F24">
        <w:t xml:space="preserve"> it is possible to observe two </w:t>
      </w:r>
      <w:r w:rsidR="00556D2A">
        <w:t>extreme rainfall observations</w:t>
      </w:r>
      <w:r w:rsidR="006B1EB8">
        <w:t xml:space="preserve"> in the accumulation period ending at 00 UTC in “La Sierra”</w:t>
      </w:r>
      <w:r w:rsidR="00556D2A">
        <w:t xml:space="preserve"> of up to </w:t>
      </w:r>
      <w:r w:rsidR="00231CB6">
        <w:t>~</w:t>
      </w:r>
      <w:r w:rsidR="00556D2A">
        <w:t>260 and 400 mm/12h.</w:t>
      </w:r>
      <w:r w:rsidR="00C16BE6">
        <w:t xml:space="preserve"> </w:t>
      </w:r>
      <w:r w:rsidR="00861F24">
        <w:t xml:space="preserve"> </w:t>
      </w:r>
      <w:r w:rsidR="00CD1169">
        <w:t xml:space="preserve"> </w:t>
      </w:r>
      <w:r w:rsidR="00B96C0E">
        <w:t xml:space="preserve"> </w:t>
      </w:r>
    </w:p>
    <w:p w14:paraId="70CBC19E" w14:textId="77777777" w:rsidR="008718ED" w:rsidRPr="005020BC" w:rsidRDefault="00000000" w:rsidP="008718ED">
      <w:pPr>
        <w:pStyle w:val="Titolo2"/>
      </w:pPr>
      <w:r w:rsidRPr="005020BC">
        <w:t>Rainfall forecasts: ECMWF ENS and ecPoint</w:t>
      </w:r>
    </w:p>
    <w:p w14:paraId="53CFB6F8" w14:textId="55189E32" w:rsidR="008718ED" w:rsidRPr="002E2818" w:rsidRDefault="00000000" w:rsidP="008718ED">
      <w:r>
        <w:t xml:space="preserve">The ECMWF </w:t>
      </w:r>
      <w:r w:rsidRPr="002E2818">
        <w:t xml:space="preserve">ENS consists of one control run starting from the best possible representation of unperturbed initial conditions, and 50 perturbed members starting from perturbed initial conditions </w:t>
      </w:r>
      <w:r w:rsidRPr="002E2818">
        <w:t>(using singular vectors and a data assimilation ensemble) and stochastic model uncertainties</w:t>
      </w:r>
      <w:del w:id="27" w:author="Paperpal" w:date="2023-11-18T16:45:00Z">
        <w:r w:rsidRPr="002E2818">
          <w:delText xml:space="preserve"> </w:delText>
        </w:r>
      </w:del>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Content>
          <w:r w:rsidR="00E330D9" w:rsidRPr="00E330D9">
            <w:rPr>
              <w:color w:val="000000"/>
            </w:rPr>
            <w:t>(Buizza 2019)</w:t>
          </w:r>
        </w:sdtContent>
      </w:sdt>
      <w:r w:rsidRPr="002E2818">
        <w:t xml:space="preserve">. </w:t>
      </w:r>
      <w:r w:rsidRPr="00C813A8">
        <w:t xml:space="preserve">Up to day 15, ENS forecasts </w:t>
      </w:r>
      <w:r w:rsidRPr="00C813A8">
        <w:t xml:space="preserve">were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were 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w:t>
      </w:r>
      <w:r>
        <w:t>, and 47r1</w:t>
      </w:r>
      <w:r>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 xml:space="preserve">The mismatch of </w:t>
      </w:r>
      <w:r>
        <w:t>the model versions over the periods considered in this study is unlikely to adversely affect the verification results because no significant changes were made in the physics of the rain generation mechanisms.</w:t>
      </w:r>
    </w:p>
    <w:p w14:paraId="5C2100A1" w14:textId="3C91F183" w:rsidR="00A5002C" w:rsidRDefault="00000000" w:rsidP="00490B4B">
      <w:r w:rsidRPr="001D2FD5">
        <w:lastRenderedPageBreak/>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the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t xml:space="preserve">the </w:t>
      </w:r>
      <w:r w:rsidR="00FD5093">
        <w:t>error distributions between forecasts and observations</w:t>
      </w:r>
      <w:r w:rsidR="00AC115E">
        <w:t xml:space="preserve"> that vary </w:t>
      </w:r>
      <w:r w:rsidR="003403FD">
        <w:t xml:space="preserve">according to </w:t>
      </w:r>
      <w:r w:rsidR="005319FF">
        <w:t>different weather scen</w:t>
      </w:r>
      <w:r w:rsidR="00AC0ABB">
        <w:t xml:space="preserve">arios at </w:t>
      </w:r>
      <w:r>
        <w:t>the grid-box level</w:t>
      </w:r>
      <w:r w:rsidR="00FD5093">
        <w:t xml:space="preserve">. </w:t>
      </w:r>
      <w:r w:rsidR="005635DF">
        <w:t>For example, when on a grid box</w:t>
      </w:r>
      <w:r>
        <w:t>, the model mainly predicts</w:t>
      </w:r>
      <w:r w:rsidR="005635DF">
        <w:t xml:space="preserve"> </w:t>
      </w:r>
      <w:r w:rsidR="0080000D">
        <w:t>large-scale</w:t>
      </w:r>
      <w:r w:rsidR="005635DF">
        <w:t xml:space="preserve"> rainfall with light winds</w:t>
      </w:r>
      <w:r w:rsidR="001216C6">
        <w:t>, the raw model output tends to be representative</w:t>
      </w:r>
      <w:r w:rsidR="0080000D">
        <w:t xml:space="preserve"> of point rainfall totals within that grid box, </w:t>
      </w:r>
      <w:r w:rsidR="00497E8D">
        <w:t xml:space="preserve">and ecPoint </w:t>
      </w:r>
      <w:r w:rsidR="002A18C3">
        <w:t>generates a</w:t>
      </w:r>
      <w:r w:rsidR="00951365">
        <w:t>n</w:t>
      </w:r>
      <w:r w:rsidR="002A18C3">
        <w:t xml:space="preserve"> ensemble with a smaller spread compared to the case of </w:t>
      </w:r>
      <w:r w:rsidR="00951365">
        <w:t>mainly convective rainfall with light winds. In the latter case</w:t>
      </w:r>
      <w:r w:rsidR="00A85BB9">
        <w:t xml:space="preserve">, zero rainfall </w:t>
      </w:r>
      <w:r w:rsidR="00951365">
        <w:t xml:space="preserve">would </w:t>
      </w:r>
      <w:r w:rsidR="00080545">
        <w:t>be expected</w:t>
      </w:r>
      <w:r w:rsidR="00951365">
        <w:t xml:space="preserve"> </w:t>
      </w:r>
      <w:r w:rsidR="002C0B0E">
        <w:t xml:space="preserve">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w:t>
      </w:r>
      <w:r w:rsidR="004A3235">
        <w:t>the</w:t>
      </w:r>
      <w:r w:rsidR="00C020E1">
        <w:t xml:space="preserve"> 5100 point-scale rainfall values</w:t>
      </w:r>
      <w:r w:rsidR="00183799">
        <w:t xml:space="preserve"> were</w:t>
      </w:r>
      <w:r w:rsidR="00634158">
        <w:t xml:space="preserve"> d</w:t>
      </w:r>
      <w:r w:rsidRPr="002E2818">
        <w:t>istil</w:t>
      </w:r>
      <w:r w:rsidR="00634158">
        <w:t>led i</w:t>
      </w:r>
      <w:r w:rsidRPr="002E2818">
        <w:t xml:space="preserve">n percentiles from </w:t>
      </w:r>
      <w:r>
        <w:t>the 1</w:t>
      </w:r>
      <w:r w:rsidRPr="002E2818">
        <w:rPr>
          <w:vertAlign w:val="superscript"/>
        </w:rPr>
        <w:t>st</w:t>
      </w:r>
      <w:r w:rsidRPr="002E2818">
        <w:t xml:space="preserve"> to 99</w:t>
      </w:r>
      <w:r w:rsidRPr="002E2818">
        <w:rPr>
          <w:vertAlign w:val="superscript"/>
        </w:rPr>
        <w:t>th</w:t>
      </w:r>
      <w:r w:rsidRPr="002E2818">
        <w:t>.</w:t>
      </w:r>
      <w:r w:rsidRPr="00A5002C">
        <w:t xml:space="preserve"> </w:t>
      </w:r>
      <w:r>
        <w:t xml:space="preserve">ecPoint forecasts are provided </w:t>
      </w:r>
      <w:r w:rsidRPr="002E2818">
        <w:t>in the same native grid of ENS forecasts</w:t>
      </w:r>
      <w:r>
        <w:t xml:space="preserve"> up to day 10 lead times and in four overlapping </w:t>
      </w:r>
      <w:r w:rsidRPr="005020BC">
        <w:t xml:space="preserve">12-hourly accumulation periods </w:t>
      </w:r>
      <w:r>
        <w:t xml:space="preserve">with valid times starting </w:t>
      </w:r>
      <w:r w:rsidRPr="005020BC">
        <w:t>at 0, 6, 12</w:t>
      </w:r>
      <w:r>
        <w:t xml:space="preserve">, and 18 UTC. </w:t>
      </w:r>
    </w:p>
    <w:p w14:paraId="2ECC203D" w14:textId="725BA5EB" w:rsidR="008334DF" w:rsidRDefault="00000000" w:rsidP="00E67946">
      <w:r>
        <w:t xml:space="preserve"> </w:t>
      </w:r>
      <w:r w:rsidR="006F0CD8">
        <w:fldChar w:fldCharType="begin"/>
      </w:r>
      <w:r w:rsidR="006F0CD8">
        <w:instrText xml:space="preserve"> REF _Ref148041527 \h </w:instrText>
      </w:r>
      <w:r w:rsidR="006F0CD8">
        <w:fldChar w:fldCharType="separate"/>
      </w:r>
      <w:r w:rsidR="00002094" w:rsidRPr="006F0CD8">
        <w:rPr>
          <w:b/>
          <w:bCs/>
        </w:rPr>
        <w:t xml:space="preserve">Figure </w:t>
      </w:r>
      <w:r w:rsidR="00002094">
        <w:rPr>
          <w:b/>
          <w:bCs/>
          <w:noProof/>
        </w:rPr>
        <w:t>5</w:t>
      </w:r>
      <w:r w:rsidR="006F0CD8">
        <w:fldChar w:fldCharType="end"/>
      </w:r>
      <w:r w:rsidR="006F0CD8">
        <w:t xml:space="preserve"> shows </w:t>
      </w:r>
      <w:r w:rsidR="002A023C">
        <w:t>example</w:t>
      </w:r>
      <w:r w:rsidR="005F63EE">
        <w:t>s</w:t>
      </w:r>
      <w:r w:rsidR="002A023C">
        <w:t xml:space="preserve"> </w:t>
      </w:r>
      <w:r w:rsidR="00831BD5">
        <w:t xml:space="preserve">of </w:t>
      </w:r>
      <w:r>
        <w:t xml:space="preserve">the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t>s.</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c</w:t>
      </w:r>
      <w:r w:rsidR="00770CBF">
        <w:t>)</w:t>
      </w:r>
      <w:r w:rsidR="00C51DEB">
        <w:t xml:space="preserve"> </w:t>
      </w:r>
      <w:r w:rsidR="00713448">
        <w:t xml:space="preserve">have lower rainfall </w:t>
      </w:r>
      <w:r w:rsidR="00C51DEB">
        <w:t xml:space="preserve">forecast values than </w:t>
      </w:r>
      <w:r>
        <w:t>the ENS</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larger</w:t>
      </w:r>
      <w:r w:rsidR="00B93BBC">
        <w:t xml:space="preserve"> in ecPoint</w:t>
      </w:r>
      <w:r w:rsidR="00D2290D">
        <w:t xml:space="preserve"> than in ENS</w:t>
      </w:r>
      <w:r w:rsidR="003A6031">
        <w:t xml:space="preserve">. </w:t>
      </w:r>
      <w:r w:rsidR="009C0533">
        <w:t>This is a bias correction applied to the rainfall forecasts by ecPoint</w:t>
      </w:r>
      <w:r>
        <w:t>, as</w:t>
      </w:r>
      <w:r w:rsidR="003A6031">
        <w:t xml:space="preserve"> ENS tend</w:t>
      </w:r>
      <w:r w:rsidR="009C0533">
        <w:t>s</w:t>
      </w:r>
      <w:r w:rsidR="003A6031">
        <w:t xml:space="preserve"> to overpredict small rainfall totals</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Content>
          <w:r w:rsidR="00E330D9" w:rsidRPr="00E330D9">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larger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002094" w:rsidRPr="006F0CD8">
        <w:rPr>
          <w:b/>
          <w:bCs/>
        </w:rPr>
        <w:t xml:space="preserve">Figure </w:t>
      </w:r>
      <w:r w:rsidR="00002094">
        <w:rPr>
          <w:b/>
          <w:bCs/>
          <w:noProof/>
        </w:rPr>
        <w:t>5</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w:t>
      </w:r>
      <w:r w:rsidR="005C05BF">
        <w:t>colour</w:t>
      </w:r>
      <w:r w:rsidR="00E97199">
        <w:t xml:space="preserve"> </w:t>
      </w:r>
      <w:r w:rsidR="00EF7539" w:rsidRPr="00EF7539">
        <w:t>(</w:t>
      </w:r>
      <w:r w:rsidR="00EF7539">
        <w:t>i.e.</w:t>
      </w:r>
      <w:r>
        <w:t>,</w:t>
      </w:r>
      <w:r>
        <w:t xml:space="preserv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002094" w:rsidRPr="006F0CD8">
        <w:rPr>
          <w:b/>
          <w:bCs/>
        </w:rPr>
        <w:t xml:space="preserve">Figure </w:t>
      </w:r>
      <w:r w:rsidR="00002094">
        <w:rPr>
          <w:b/>
          <w:bCs/>
          <w:noProof/>
        </w:rPr>
        <w:t>5</w:t>
      </w:r>
      <w:r w:rsidR="00A339FF">
        <w:fldChar w:fldCharType="end"/>
      </w:r>
      <w:r w:rsidR="00A339FF">
        <w:rPr>
          <w:b/>
          <w:bCs/>
        </w:rPr>
        <w:t>b</w:t>
      </w:r>
      <w:r w:rsidR="00F72728">
        <w:t xml:space="preserve"> where the</w:t>
      </w:r>
      <w:r w:rsidR="00C80310">
        <w:t xml:space="preserve"> dominant</w:t>
      </w:r>
      <w:r w:rsidR="00C97221">
        <w:t xml:space="preserve"> </w:t>
      </w:r>
      <w:r w:rsidR="005C05BF">
        <w:t>colour</w:t>
      </w:r>
      <w:r w:rsidR="00C97221">
        <w:t xml:space="preserve"> is green </w:t>
      </w:r>
      <w:r w:rsidR="00C80310" w:rsidRPr="00EF7539">
        <w:t>(</w:t>
      </w:r>
      <w:r w:rsidR="00C80310">
        <w:t>i.e.</w:t>
      </w:r>
      <w:r>
        <w:t>,</w:t>
      </w:r>
      <w:r>
        <w:t xml:space="preserve"> rainfall totals between 10 and 30 mm/12h</w:t>
      </w:r>
      <w:r w:rsidR="00C80310" w:rsidRPr="00EF7539">
        <w:t>)</w:t>
      </w:r>
      <w:r w:rsidR="00531E22">
        <w:t>.</w:t>
      </w:r>
      <w:r w:rsidR="00F72728">
        <w:t xml:space="preserve"> </w:t>
      </w:r>
      <w:r w:rsidR="00C64631">
        <w:t xml:space="preserve"> It is </w:t>
      </w:r>
      <w:r>
        <w:t>noteworth</w:t>
      </w:r>
      <w:r w:rsidR="00C64631">
        <w:t xml:space="preserve">y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9C067E">
        <w:t>In “La Costa”</w:t>
      </w:r>
      <w:r w:rsidR="00301F09">
        <w:t xml:space="preserve">, </w:t>
      </w:r>
      <w:r w:rsidR="00274EE2">
        <w:t xml:space="preserve">the rainfall totals in ecPoint are </w:t>
      </w:r>
      <w:r w:rsidR="006229D4">
        <w:t>lower</w:t>
      </w:r>
      <w:r w:rsidR="00274EE2">
        <w:t xml:space="preserve"> than </w:t>
      </w:r>
      <w:r>
        <w:t xml:space="preserve">those </w:t>
      </w:r>
      <w:r>
        <w:t xml:space="preserve">in ENS. </w:t>
      </w:r>
      <w:r>
        <w:t>This is because</w:t>
      </w:r>
      <w:r w:rsidR="00274EE2">
        <w:t xml:space="preserv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931024">
        <w:t xml:space="preserve">While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
          <w:id w:val="282470883"/>
          <w:placeholder>
            <w:docPart w:val="DefaultPlaceholder_-1854013440"/>
          </w:placeholder>
        </w:sdtPr>
        <w:sdtContent>
          <w:r w:rsidR="00E330D9" w:rsidRPr="00E330D9">
            <w:rPr>
              <w:color w:val="000000"/>
            </w:rPr>
            <w:t>(2021b)</w:t>
          </w:r>
        </w:sdtContent>
      </w:sdt>
      <w:r w:rsidR="00661AD0">
        <w:rPr>
          <w:color w:val="000000"/>
        </w:rPr>
        <w:t xml:space="preserve"> </w:t>
      </w:r>
      <w:r w:rsidR="00977097">
        <w:rPr>
          <w:color w:val="000000"/>
        </w:rPr>
        <w:t>showe</w:t>
      </w:r>
      <w:r w:rsidR="00931024">
        <w:rPr>
          <w:color w:val="000000"/>
        </w:rPr>
        <w:t>d</w:t>
      </w:r>
      <w:r w:rsidR="00977097">
        <w:rPr>
          <w:color w:val="000000"/>
        </w:rPr>
        <w:t xml:space="preserve">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931024">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931024">
        <w:t xml:space="preserve">, it is interesting to compare how ENS and ecPoint perform </w:t>
      </w:r>
      <w:r w:rsidR="00D42C86">
        <w:t>in the</w:t>
      </w:r>
      <w:r w:rsidR="00D42C86">
        <w:t xml:space="preserve"> prediction of rainfall in Ecuador. </w:t>
      </w:r>
      <w:r w:rsidR="00D42C86">
        <w:fldChar w:fldCharType="begin"/>
      </w:r>
      <w:r w:rsidR="00D42C86">
        <w:instrText xml:space="preserve"> REF _Ref151114080 \h </w:instrText>
      </w:r>
      <w:r w:rsidR="00D42C86">
        <w:fldChar w:fldCharType="separate"/>
      </w:r>
      <w:r w:rsidR="00D42C86" w:rsidRPr="006B213F">
        <w:rPr>
          <w:b/>
          <w:bCs/>
        </w:rPr>
        <w:t xml:space="preserve">Figure </w:t>
      </w:r>
      <w:r w:rsidR="00D42C86">
        <w:rPr>
          <w:b/>
          <w:bCs/>
          <w:noProof/>
        </w:rPr>
        <w:t>6</w:t>
      </w:r>
      <w:r w:rsidR="00D42C86">
        <w:fldChar w:fldCharType="end"/>
      </w:r>
      <w:proofErr w:type="gramStart"/>
      <w:r w:rsidR="005D18F1" w:rsidRPr="005D18F1">
        <w:rPr>
          <w:b/>
          <w:bCs/>
        </w:rPr>
        <w:t>a</w:t>
      </w:r>
      <w:r w:rsidR="005D18F1">
        <w:t xml:space="preserve"> </w:t>
      </w:r>
      <w:r w:rsidR="00F76A58">
        <w:t>and</w:t>
      </w:r>
      <w:proofErr w:type="gramEnd"/>
      <w:r w:rsidR="00F76A58">
        <w:t xml:space="preserve"> </w:t>
      </w:r>
      <w:r w:rsidR="00F76A58">
        <w:fldChar w:fldCharType="begin"/>
      </w:r>
      <w:r w:rsidR="00F76A58">
        <w:instrText xml:space="preserve"> REF _Ref151114080 \h </w:instrText>
      </w:r>
      <w:r w:rsidR="00F76A58">
        <w:fldChar w:fldCharType="separate"/>
      </w:r>
      <w:r w:rsidR="00F76A58" w:rsidRPr="006B213F">
        <w:rPr>
          <w:b/>
          <w:bCs/>
        </w:rPr>
        <w:t xml:space="preserve">Figure </w:t>
      </w:r>
      <w:r w:rsidR="00F76A58">
        <w:rPr>
          <w:b/>
          <w:bCs/>
          <w:noProof/>
        </w:rPr>
        <w:t>6</w:t>
      </w:r>
      <w:r w:rsidR="00F76A58">
        <w:fldChar w:fldCharType="end"/>
      </w:r>
      <w:r w:rsidR="00F76A58">
        <w:rPr>
          <w:b/>
          <w:bCs/>
        </w:rPr>
        <w:t>b</w:t>
      </w:r>
      <w:r w:rsidR="00F76A58">
        <w:t xml:space="preserve"> </w:t>
      </w:r>
      <w:r w:rsidR="005D18F1">
        <w:t xml:space="preserve">shows 2020’s 12-hourly rainfall average </w:t>
      </w:r>
      <w:r w:rsidR="00E06867">
        <w:t>from SYNOP observations (in grey) and forecasts (ENS in red and ecPoint in blue)</w:t>
      </w:r>
      <w:r w:rsidR="00E95FAD">
        <w:t>, respectively, for la Costa“ and “La Sierra</w:t>
      </w:r>
      <w:r w:rsidR="00E95FAD">
        <w:t>”.</w:t>
      </w:r>
      <w:r w:rsidR="00E06867">
        <w:t xml:space="preserve"> </w:t>
      </w:r>
      <w:r w:rsidR="004D78D7">
        <w:t>There is no degradation in performance with lead time</w:t>
      </w:r>
      <w:r>
        <w:t>s</w:t>
      </w:r>
      <w:r>
        <w:t xml:space="preserve"> up to day 10</w:t>
      </w:r>
      <w:r w:rsidR="00D95373">
        <w:t>,</w:t>
      </w:r>
      <w:r w:rsidR="004D78D7">
        <w:t xml:space="preserve"> and both forecasting system</w:t>
      </w:r>
      <w:r>
        <w:t>s</w:t>
      </w:r>
      <w:r>
        <w:t xml:space="preserve"> reproduce </w:t>
      </w:r>
      <w:r w:rsidR="00D95373">
        <w:t>the fact that Ecuador’s rainfall is affected by a diurnal cycle.</w:t>
      </w:r>
      <w:r w:rsidR="00F572E3">
        <w:t xml:space="preserve"> However</w:t>
      </w:r>
      <w:r w:rsidR="00F572E3">
        <w:t xml:space="preserve">, neither ENS nor ecPoint </w:t>
      </w:r>
      <w:r w:rsidR="00BB4F93">
        <w:t>can</w:t>
      </w:r>
      <w:r w:rsidR="00BF0C9E">
        <w:t xml:space="preserve"> </w:t>
      </w:r>
      <w:r w:rsidR="0036011C">
        <w:t>correctly represent</w:t>
      </w:r>
      <w:r w:rsidR="00BF0C9E">
        <w:t xml:space="preserve"> the peaks</w:t>
      </w:r>
      <w:r w:rsidR="003C451F">
        <w:t xml:space="preserve"> and </w:t>
      </w:r>
      <w:r w:rsidR="00BF0C9E">
        <w:t>troughs of the</w:t>
      </w:r>
      <w:r w:rsidR="00DC150F">
        <w:t xml:space="preserve"> </w:t>
      </w:r>
      <w:r w:rsidR="00BF0C9E">
        <w:t>diurnal cycle</w:t>
      </w:r>
      <w:r>
        <w:t xml:space="preserve"> of rainfall</w:t>
      </w:r>
      <w:r w:rsidR="001F413C">
        <w:t xml:space="preserve">. </w:t>
      </w:r>
      <w:r w:rsidR="001F413C">
        <w:t xml:space="preserve">While in “La Costa” </w:t>
      </w:r>
      <w:r w:rsidR="000C6082">
        <w:t>ENS represent</w:t>
      </w:r>
      <w:r w:rsidR="001F413C">
        <w:t>s exceptionally well</w:t>
      </w:r>
      <w:r w:rsidR="000C6082">
        <w:t xml:space="preserve"> the rainfall peaks during night</w:t>
      </w:r>
      <w:r w:rsidR="001F413C">
        <w:t xml:space="preserve">time, </w:t>
      </w:r>
      <w:r w:rsidR="003C27A8">
        <w:t xml:space="preserve">it </w:t>
      </w:r>
      <w:r w:rsidR="00BB4F93">
        <w:t>significantly overestimates</w:t>
      </w:r>
      <w:r w:rsidR="003C27A8">
        <w:t xml:space="preserve"> the rainfall over daytime</w:t>
      </w:r>
      <w:r w:rsidR="00E95FAD">
        <w:t xml:space="preserve"> (</w:t>
      </w:r>
      <w:r w:rsidR="00E95FAD">
        <w:fldChar w:fldCharType="begin"/>
      </w:r>
      <w:r w:rsidR="00E95FAD">
        <w:instrText xml:space="preserve"> REF _Ref151114080 \h </w:instrText>
      </w:r>
      <w:r w:rsidR="00E95FAD">
        <w:fldChar w:fldCharType="separate"/>
      </w:r>
      <w:r w:rsidR="00E95FAD" w:rsidRPr="006B213F">
        <w:rPr>
          <w:b/>
          <w:bCs/>
        </w:rPr>
        <w:t xml:space="preserve">Figure </w:t>
      </w:r>
      <w:r w:rsidR="00E95FAD">
        <w:rPr>
          <w:b/>
          <w:bCs/>
          <w:noProof/>
        </w:rPr>
        <w:t>6</w:t>
      </w:r>
      <w:r w:rsidR="00E95FAD">
        <w:fldChar w:fldCharType="end"/>
      </w:r>
      <w:r w:rsidR="00E95FAD" w:rsidRPr="005D18F1">
        <w:rPr>
          <w:b/>
          <w:bCs/>
        </w:rPr>
        <w:t>a</w:t>
      </w:r>
      <w:r w:rsidR="00E95FAD">
        <w:t>).</w:t>
      </w:r>
      <w:r w:rsidR="00B519DF">
        <w:t xml:space="preserve"> </w:t>
      </w:r>
      <w:r w:rsidR="00027F6B">
        <w:t>With</w:t>
      </w:r>
      <w:r w:rsidR="001B4BD7">
        <w:t xml:space="preserve"> the aim of reducing the daytime bias, </w:t>
      </w:r>
      <w:r w:rsidR="00027F6B">
        <w:t>ecPoint</w:t>
      </w:r>
      <w:r w:rsidR="001B4BD7">
        <w:t xml:space="preserve"> </w:t>
      </w:r>
      <w:r>
        <w:t xml:space="preserve">unnecessarily reduces the nighttime rainfall </w:t>
      </w:r>
      <w:r w:rsidR="001B4BD7">
        <w:t>and reduces</w:t>
      </w:r>
      <w:r w:rsidR="00027F6B">
        <w:t xml:space="preserve"> the overall amplitude of the rainfall’s diurnal cycle</w:t>
      </w:r>
      <w:r w:rsidR="00BB4F93">
        <w:t>. This is because for 12-hourly</w:t>
      </w:r>
      <w:r w:rsidR="001B4BD7">
        <w:t xml:space="preserve"> </w:t>
      </w:r>
      <w:r w:rsidR="00BB4F93">
        <w:t xml:space="preserve">rainfall, ecPoint makes no distinction between rainfall at different times of the day. </w:t>
      </w:r>
      <w:r w:rsidR="002631FC">
        <w:fldChar w:fldCharType="begin"/>
      </w:r>
      <w:r w:rsidR="002631FC">
        <w:instrText xml:space="preserve"> REF _Ref151114080 \h </w:instrText>
      </w:r>
      <w:r w:rsidR="002631FC">
        <w:fldChar w:fldCharType="separate"/>
      </w:r>
      <w:r w:rsidR="002631FC" w:rsidRPr="006B213F">
        <w:rPr>
          <w:b/>
          <w:bCs/>
        </w:rPr>
        <w:t xml:space="preserve">Figure </w:t>
      </w:r>
      <w:r w:rsidR="002631FC">
        <w:rPr>
          <w:b/>
          <w:bCs/>
          <w:noProof/>
        </w:rPr>
        <w:t>6</w:t>
      </w:r>
      <w:r w:rsidR="002631FC">
        <w:fldChar w:fldCharType="end"/>
      </w:r>
      <w:r w:rsidR="002631FC" w:rsidRPr="00103AE4">
        <w:rPr>
          <w:b/>
          <w:bCs/>
        </w:rPr>
        <w:t>c</w:t>
      </w:r>
      <w:r w:rsidR="002631FC">
        <w:t xml:space="preserve"> shows how</w:t>
      </w:r>
      <w:r w:rsidR="002631FC">
        <w:t xml:space="preserve"> </w:t>
      </w:r>
      <w:r w:rsidR="00AF1845">
        <w:t xml:space="preserve">ENS predicts </w:t>
      </w:r>
      <w:r w:rsidR="005453DB">
        <w:t>most of</w:t>
      </w:r>
      <w:r w:rsidR="00D37F39">
        <w:t xml:space="preserve"> the rainfall during nighttime </w:t>
      </w:r>
      <w:r w:rsidR="00D37F39">
        <w:t xml:space="preserve">on </w:t>
      </w:r>
      <w:r w:rsidR="00D37F39">
        <w:t>the wester</w:t>
      </w:r>
      <w:r w:rsidR="00AF1845">
        <w:t>n</w:t>
      </w:r>
      <w:r w:rsidR="00D37F39">
        <w:t xml:space="preserve"> slopes of the Ande, </w:t>
      </w:r>
      <w:r w:rsidR="00AF1845">
        <w:t>while</w:t>
      </w:r>
      <w:r w:rsidR="00D37F39">
        <w:t xml:space="preserve"> </w:t>
      </w:r>
      <w:r w:rsidR="00AF1845">
        <w:t xml:space="preserve">ecPoint tends to remove most </w:t>
      </w:r>
      <w:r w:rsidR="00AF1845">
        <w:t>of the rainfall</w:t>
      </w:r>
      <w:r>
        <w:t>,</w:t>
      </w:r>
      <w:r w:rsidR="00103AE4">
        <w:t xml:space="preserve"> leaving the rainfall in the Pacific coast mostly unchanged</w:t>
      </w:r>
      <w:r w:rsidR="00FD3E1B">
        <w:t xml:space="preserve"> (</w:t>
      </w:r>
      <w:r w:rsidR="00FD3E1B">
        <w:fldChar w:fldCharType="begin"/>
      </w:r>
      <w:r w:rsidR="00FD3E1B">
        <w:instrText xml:space="preserve"> REF _Ref151114080 \h </w:instrText>
      </w:r>
      <w:r w:rsidR="00FD3E1B">
        <w:fldChar w:fldCharType="separate"/>
      </w:r>
      <w:r w:rsidR="00FD3E1B" w:rsidRPr="006B213F">
        <w:rPr>
          <w:b/>
          <w:bCs/>
        </w:rPr>
        <w:t xml:space="preserve">Figure </w:t>
      </w:r>
      <w:r w:rsidR="00FD3E1B">
        <w:rPr>
          <w:b/>
          <w:bCs/>
          <w:noProof/>
        </w:rPr>
        <w:t>6</w:t>
      </w:r>
      <w:r w:rsidR="00FD3E1B">
        <w:fldChar w:fldCharType="end"/>
      </w:r>
      <w:r w:rsidR="00FD3E1B">
        <w:rPr>
          <w:b/>
          <w:bCs/>
        </w:rPr>
        <w:t>e</w:t>
      </w:r>
      <w:r w:rsidR="00FD3E1B">
        <w:t>)</w:t>
      </w:r>
      <w:r w:rsidR="00103AE4">
        <w:t xml:space="preserve">. </w:t>
      </w:r>
      <w:r w:rsidR="00FD3E1B">
        <w:t xml:space="preserve">During </w:t>
      </w:r>
      <w:r>
        <w:t xml:space="preserve">the daytime, the </w:t>
      </w:r>
      <w:r w:rsidR="008F1558">
        <w:t>ENS still produces high amounts of rainfall</w:t>
      </w:r>
      <w:r>
        <w:t xml:space="preserve">, </w:t>
      </w:r>
      <w:r w:rsidR="007B1931">
        <w:t xml:space="preserve">primarily </w:t>
      </w:r>
      <w:r w:rsidR="008F1558">
        <w:t>on the western slopes of the Ande (</w:t>
      </w:r>
      <w:r w:rsidR="008F1558">
        <w:fldChar w:fldCharType="begin"/>
      </w:r>
      <w:r w:rsidR="008F1558">
        <w:instrText xml:space="preserve"> REF _Ref151114080 \h </w:instrText>
      </w:r>
      <w:r w:rsidR="008F1558">
        <w:fldChar w:fldCharType="separate"/>
      </w:r>
      <w:r w:rsidR="008F1558" w:rsidRPr="006B213F">
        <w:rPr>
          <w:b/>
          <w:bCs/>
        </w:rPr>
        <w:t xml:space="preserve">Figure </w:t>
      </w:r>
      <w:r w:rsidR="008F1558">
        <w:rPr>
          <w:b/>
          <w:bCs/>
          <w:noProof/>
        </w:rPr>
        <w:t>6</w:t>
      </w:r>
      <w:r w:rsidR="008F1558">
        <w:fldChar w:fldCharType="end"/>
      </w:r>
      <w:r w:rsidR="008F1558">
        <w:rPr>
          <w:b/>
          <w:bCs/>
        </w:rPr>
        <w:t>d</w:t>
      </w:r>
      <w:r w:rsidR="008F1558">
        <w:t>)</w:t>
      </w:r>
      <w:r w:rsidR="0061487C">
        <w:t xml:space="preserve">. </w:t>
      </w:r>
      <w:r w:rsidR="007B1931">
        <w:t xml:space="preserve">ecPoint </w:t>
      </w:r>
      <w:r w:rsidR="00DD6201">
        <w:t>applies a general reduction in rainfall in “La Costa’ (</w:t>
      </w:r>
      <w:r w:rsidR="00DD6201">
        <w:fldChar w:fldCharType="begin"/>
      </w:r>
      <w:r w:rsidR="00DD6201">
        <w:instrText xml:space="preserve"> REF _Ref151114080 \h </w:instrText>
      </w:r>
      <w:r w:rsidR="00DD6201">
        <w:fldChar w:fldCharType="separate"/>
      </w:r>
      <w:r w:rsidR="00DD6201" w:rsidRPr="006B213F">
        <w:rPr>
          <w:b/>
          <w:bCs/>
        </w:rPr>
        <w:t xml:space="preserve">Figure </w:t>
      </w:r>
      <w:r w:rsidR="00DD6201">
        <w:rPr>
          <w:b/>
          <w:bCs/>
          <w:noProof/>
        </w:rPr>
        <w:t>6</w:t>
      </w:r>
      <w:r w:rsidR="00DD6201">
        <w:fldChar w:fldCharType="end"/>
      </w:r>
      <w:r w:rsidR="00DD6201">
        <w:rPr>
          <w:b/>
          <w:bCs/>
        </w:rPr>
        <w:t>f</w:t>
      </w:r>
      <w:r w:rsidR="00DD6201">
        <w:t>).</w:t>
      </w:r>
      <w:r w:rsidR="002E6148">
        <w:t xml:space="preserve"> I</w:t>
      </w:r>
      <w:r w:rsidR="006676A4">
        <w:t xml:space="preserve">t </w:t>
      </w:r>
      <w:r w:rsidR="0036011C">
        <w:t>can be</w:t>
      </w:r>
      <w:r w:rsidR="006676A4">
        <w:t xml:space="preserve"> observed that ecPoint’s </w:t>
      </w:r>
      <w:r w:rsidR="00CC1128">
        <w:t>overall rainfall average</w:t>
      </w:r>
      <w:r w:rsidR="004E0702">
        <w:t xml:space="preserve"> (blue dashed line</w:t>
      </w:r>
      <w:r w:rsidR="002E6148">
        <w:t xml:space="preserve"> in</w:t>
      </w:r>
      <w:r w:rsidR="004E0702">
        <w:t>)</w:t>
      </w:r>
      <w:r w:rsidR="00CC1128">
        <w:t xml:space="preserve"> </w:t>
      </w:r>
      <w:r w:rsidR="004E0702">
        <w:t xml:space="preserve">is closer than </w:t>
      </w:r>
      <w:r>
        <w:t xml:space="preserve">that of ENS </w:t>
      </w:r>
      <w:r>
        <w:t>(red dashed line) to the observed average (grey dashed line).</w:t>
      </w:r>
      <w:r w:rsidR="0036011C">
        <w:t xml:space="preserve"> In “La Sierra”</w:t>
      </w:r>
      <w:r w:rsidR="00AA7280">
        <w:t xml:space="preserve">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b</w:t>
      </w:r>
      <w:r w:rsidR="00AA7280">
        <w:t>)</w:t>
      </w:r>
      <w:r w:rsidR="0036011C">
        <w:t xml:space="preserve">, </w:t>
      </w:r>
      <w:r w:rsidR="009722EC">
        <w:t xml:space="preserve">although again ecPoint’s overall rainfall average is closer than ENS to the observed average, </w:t>
      </w:r>
      <w:r w:rsidR="0036011C">
        <w:t xml:space="preserve">both </w:t>
      </w:r>
      <w:r w:rsidR="0036011C">
        <w:lastRenderedPageBreak/>
        <w:t xml:space="preserve">forecasts significantly overestimate </w:t>
      </w:r>
      <w:r w:rsidR="009722EC">
        <w:t>the absolute values of</w:t>
      </w:r>
      <w:r w:rsidR="007824E9">
        <w:t xml:space="preserve"> daytime and nighttime </w:t>
      </w:r>
      <w:r w:rsidR="004F5F9B">
        <w:t>rainfall</w:t>
      </w:r>
      <w:r w:rsidR="009722EC">
        <w:t xml:space="preserve"> and the amplitude of the observed rainfall diurnal cycle.</w:t>
      </w:r>
      <w:r w:rsidR="00AA7280">
        <w:t xml:space="preserve"> In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 xml:space="preserve">c </w:t>
      </w:r>
      <w:r w:rsidR="00AA7280" w:rsidRPr="00AA7280">
        <w:t xml:space="preserve">to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f</w:t>
      </w:r>
      <w:r w:rsidR="00AA7280" w:rsidRPr="00AA7280">
        <w:t xml:space="preserve">, </w:t>
      </w:r>
      <w:r w:rsidR="00D5176C">
        <w:t xml:space="preserve">it can be observed that ecPoint applies a </w:t>
      </w:r>
      <w:r w:rsidR="00D5176C">
        <w:t xml:space="preserve">reduction in the rainfall forecasts generalized over the entire region. </w:t>
      </w:r>
    </w:p>
    <w:p w14:paraId="3E9D5CC7" w14:textId="77777777" w:rsidR="00D81B81" w:rsidRDefault="00000000" w:rsidP="004B24B6">
      <w:pPr>
        <w:pStyle w:val="Titolo1"/>
      </w:pPr>
      <w:r w:rsidRPr="005020BC">
        <w:t>Methods</w:t>
      </w:r>
      <w:r>
        <w:t xml:space="preserve"> for the verification analysis</w:t>
      </w:r>
    </w:p>
    <w:p w14:paraId="3C5050B0" w14:textId="7E66B700" w:rsidR="002E0950" w:rsidRDefault="00000000" w:rsidP="00E55896">
      <w:r w:rsidRPr="005020BC">
        <w:t>The two main attributes of any probabilistic forecast</w:t>
      </w:r>
      <w:r>
        <w:t>ing system</w:t>
      </w:r>
      <w:r w:rsidRPr="005020BC">
        <w:t xml:space="preserve"> are reliability and discrimination ability, which together</w:t>
      </w:r>
      <w:r>
        <w:t xml:space="preserve"> </w:t>
      </w:r>
      <w:r w:rsidRPr="005020BC">
        <w:t xml:space="preserve">determine </w:t>
      </w:r>
      <w:r w:rsidR="00060959" w:rsidRPr="00060959">
        <w:rPr>
          <w:color w:val="000000"/>
        </w:rPr>
        <w:t>the</w:t>
      </w:r>
      <w:r>
        <w:t xml:space="preserve"> </w:t>
      </w:r>
      <w:r w:rsidR="00060959" w:rsidRPr="00060959">
        <w:rPr>
          <w:color w:val="000000"/>
        </w:rPr>
        <w:t>performance of the system</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Content>
          <w:r w:rsidR="00E330D9" w:rsidRPr="00E330D9">
            <w:rPr>
              <w:color w:val="000000"/>
            </w:rPr>
            <w:t>(Jolliffe and Stephenson 2011)</w:t>
          </w:r>
        </w:sdtContent>
      </w:sdt>
      <w:r w:rsidRPr="005020BC">
        <w:t xml:space="preserve">. </w:t>
      </w:r>
      <w:r w:rsidR="00A83133">
        <w:t xml:space="preserve">When verifying rainfall forecasts, </w:t>
      </w:r>
      <w:r>
        <w:t>the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exceeding </w:t>
      </w:r>
      <w:r w:rsidR="001B69A7">
        <w:t xml:space="preserve">a </w:t>
      </w:r>
      <w:r w:rsidR="00992BB5">
        <w:t>certain</w:t>
      </w:r>
      <w:r w:rsidR="00E72879">
        <w:t xml:space="preserve"> accumulation period</w:t>
      </w:r>
      <w:r>
        <w:t xml:space="preserve"> </w:t>
      </w:r>
      <w:r>
        <w:t>(e.g.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342FB4">
        <w:t>v</w:t>
      </w:r>
      <w:r w:rsidR="00F75D05">
        <w:t xml:space="preserve">erifying </w:t>
      </w:r>
      <w:r w:rsidR="00D938E9">
        <w:t>rainfall threshold</w:t>
      </w:r>
      <w:r w:rsidR="00F75D05">
        <w:t xml:space="preserve"> (</w:t>
      </w:r>
      <w:r w:rsidR="00D938E9">
        <w:t>VRT</w:t>
      </w:r>
      <w:r w:rsidR="00F75D05">
        <w:t>)</w:t>
      </w:r>
      <w:r w:rsidRPr="003E4032">
        <w:t xml:space="preserve">. </w:t>
      </w:r>
      <w:r w:rsidRPr="003E4032">
        <w:t xml:space="preserve">Reliability measures </w:t>
      </w:r>
      <w:r>
        <w:t xml:space="preserve">whether </w:t>
      </w:r>
      <w:r w:rsidR="00A85008">
        <w:t>the</w:t>
      </w:r>
      <w:r>
        <w:t xml:space="preserve"> </w:t>
      </w:r>
      <w:r w:rsidR="00FC6C63">
        <w:t>chosen</w:t>
      </w:r>
      <w:r w:rsidR="008875C0">
        <w:t xml:space="preserve"> </w:t>
      </w:r>
      <w:r w:rsidR="00D938E9">
        <w:t>VRT</w:t>
      </w:r>
      <w:r w:rsidRPr="003E4032">
        <w:t xml:space="preserve"> is predicted with a probability that equals the average frequency at </w:t>
      </w:r>
      <w:r>
        <w:rPr>
          <w:color w:val="000000"/>
        </w:rPr>
        <w:t xml:space="preserve">which </w:t>
      </w:r>
      <w:r w:rsidR="00060959" w:rsidRPr="00060959">
        <w:rPr>
          <w:color w:val="000000"/>
        </w:rPr>
        <w:t>such an</w:t>
      </w:r>
      <w:r w:rsidRPr="003E4032">
        <w:t xml:space="preserve"> event is observed. Discrimination measures the ability of a forecasting system to distinguish situations </w:t>
      </w:r>
      <w:r>
        <w:t>that lead</w:t>
      </w:r>
      <w:r w:rsidRPr="003E4032">
        <w:t xml:space="preserve"> to events</w:t>
      </w:r>
      <w:r w:rsidR="00842BB1">
        <w:t xml:space="preserve"> exceeding the </w:t>
      </w:r>
      <w:r w:rsidR="00D938E9">
        <w:t>VRT</w:t>
      </w:r>
      <w:r w:rsidR="006D72C7">
        <w:t>.</w:t>
      </w:r>
      <w:r>
        <w:t xml:space="preserve"> </w:t>
      </w:r>
    </w:p>
    <w:p w14:paraId="6C7DD994" w14:textId="294839CA" w:rsidR="007502E8" w:rsidRPr="0019634F" w:rsidRDefault="00000000" w:rsidP="007E0D11">
      <w:pPr>
        <w:rPr>
          <w:u w:val="single"/>
        </w:rPr>
      </w:pPr>
      <w:r>
        <w:t xml:space="preserve">This study has </w:t>
      </w:r>
      <w:r w:rsidRPr="003120CC">
        <w:t xml:space="preserve">two main </w:t>
      </w:r>
      <w:r w:rsidR="002E0950" w:rsidRPr="003120CC">
        <w:t>challenges</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use</w:t>
      </w:r>
      <w:r>
        <w:t>d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002094">
        <w:t>4.1</w:t>
      </w:r>
      <w:r w:rsidR="00F7343F" w:rsidRPr="003120CC">
        <w:fldChar w:fldCharType="end"/>
      </w:r>
      <w:r w:rsidR="00F7343F" w:rsidRPr="003120CC">
        <w:t xml:space="preserve"> describes the methodology adopted in this study to define the </w:t>
      </w:r>
      <w:r w:rsidR="00D938E9">
        <w:t>VRT</w:t>
      </w:r>
      <w:r w:rsidR="00F7343F" w:rsidRPr="003120CC">
        <w:t>s because</w:t>
      </w:r>
      <w:r w:rsidR="007579E6" w:rsidRPr="003120CC">
        <w:t xml:space="preserve"> they</w:t>
      </w:r>
      <w:r w:rsidR="002D516F" w:rsidRPr="003120CC">
        <w:t xml:space="preserve"> </w:t>
      </w:r>
      <w:r w:rsidR="00793E5B" w:rsidRPr="003120CC">
        <w:t>are</w:t>
      </w:r>
      <w:r w:rsidR="00943131" w:rsidRPr="003120CC">
        <w:t xml:space="preserve"> not known</w:t>
      </w:r>
      <w:r w:rsidR="00793E5B" w:rsidRPr="003120CC">
        <w:t xml:space="preserve"> to the authors</w:t>
      </w:r>
      <w:r w:rsidR="00143689" w:rsidRPr="003120CC">
        <w:t xml:space="preserve">. </w:t>
      </w:r>
      <w:r w:rsidR="00042E50">
        <w:t xml:space="preserve">The pink area in the flowchart in </w:t>
      </w:r>
      <w:r w:rsidR="00042E50">
        <w:fldChar w:fldCharType="begin"/>
      </w:r>
      <w:r w:rsidR="00042E50">
        <w:instrText xml:space="preserve"> REF _Ref147158533 \h </w:instrText>
      </w:r>
      <w:r w:rsidR="00042E50">
        <w:fldChar w:fldCharType="separate"/>
      </w:r>
      <w:r w:rsidR="00042E50" w:rsidRPr="000479C1">
        <w:rPr>
          <w:b/>
          <w:bCs/>
        </w:rPr>
        <w:t xml:space="preserve">Figure </w:t>
      </w:r>
      <w:r w:rsidR="00042E50">
        <w:rPr>
          <w:b/>
          <w:bCs/>
          <w:noProof/>
        </w:rPr>
        <w:t>7</w:t>
      </w:r>
      <w:r w:rsidR="00042E50">
        <w:fldChar w:fldCharType="end"/>
      </w:r>
      <w:r w:rsidR="00042E50">
        <w:t xml:space="preserve"> provides a graphical representation of </w:t>
      </w:r>
      <w:r w:rsidR="00E86827">
        <w:t xml:space="preserve">the steps described in section </w:t>
      </w:r>
      <w:r w:rsidR="00521634" w:rsidRPr="003120CC">
        <w:fldChar w:fldCharType="begin"/>
      </w:r>
      <w:r w:rsidR="00521634" w:rsidRPr="003120CC">
        <w:instrText xml:space="preserve"> REF _Ref147157244 \r \h </w:instrText>
      </w:r>
      <w:r w:rsidR="00521634" w:rsidRPr="003120CC">
        <w:fldChar w:fldCharType="separate"/>
      </w:r>
      <w:r w:rsidR="00521634">
        <w:t>4.1</w:t>
      </w:r>
      <w:r w:rsidR="00521634" w:rsidRPr="003120CC">
        <w:fldChar w:fldCharType="end"/>
      </w:r>
      <w:r w:rsidR="00FA3F7A">
        <w:t xml:space="preserve">. </w:t>
      </w:r>
      <w:r w:rsidR="0023055C" w:rsidRPr="003120CC">
        <w:rPr>
          <w:rStyle w:val="xxxxxcontentpasted0"/>
          <w:bdr w:val="none" w:sz="0" w:space="0" w:color="auto" w:frame="1"/>
          <w:shd w:val="clear" w:color="auto" w:fill="FFFFFF"/>
        </w:rPr>
        <w:t>Because we convert probabilistic forecast</w:t>
      </w:r>
      <w:r w:rsidR="002232DC">
        <w:rPr>
          <w:rStyle w:val="xxxxxcontentpasted0"/>
          <w:bdr w:val="none" w:sz="0" w:space="0" w:color="auto" w:frame="1"/>
          <w:shd w:val="clear" w:color="auto" w:fill="FFFFFF"/>
        </w:rPr>
        <w:t>s</w:t>
      </w:r>
      <w:r w:rsidR="0023055C" w:rsidRPr="003120CC">
        <w:rPr>
          <w:rStyle w:val="xxxxxcontentpasted0"/>
          <w:bdr w:val="none" w:sz="0" w:space="0" w:color="auto" w:frame="1"/>
          <w:shd w:val="clear" w:color="auto" w:fill="FFFFFF"/>
        </w:rPr>
        <w:t xml:space="preserve"> into binary</w:t>
      </w:r>
      <w:r>
        <w:rPr>
          <w:rStyle w:val="xxxxxcontentpasted0"/>
        </w:rPr>
        <w:t xml:space="preserve"> forecasts,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w:t>
      </w:r>
      <w:r w:rsidR="005B55BA">
        <w:rPr>
          <w:rStyle w:val="xxxxxcontentpasted0"/>
          <w:bdr w:val="none" w:sz="0" w:space="0" w:color="auto" w:frame="1"/>
          <w:shd w:val="clear" w:color="auto" w:fill="FFFFFF"/>
        </w:rPr>
        <w:t>reliability</w:t>
      </w:r>
      <w:r w:rsidR="00056B48">
        <w:rPr>
          <w:rStyle w:val="xxxxxcontentpasted0"/>
          <w:bdr w:val="none" w:sz="0" w:space="0" w:color="auto" w:frame="1"/>
          <w:shd w:val="clear" w:color="auto" w:fill="FFFFFF"/>
        </w:rPr>
        <w:t xml:space="preserve"> of the system</w:t>
      </w:r>
      <w:r w:rsidR="0023055C" w:rsidRPr="003120CC">
        <w:rPr>
          <w:rStyle w:val="xxxxxcontentpasted0"/>
          <w:bdr w:val="none" w:sz="0" w:space="0" w:color="auto" w:frame="1"/>
          <w:shd w:val="clear" w:color="auto" w:fill="FFFFFF"/>
        </w:rPr>
        <w:t>, indicating whether the system is</w:t>
      </w:r>
      <w:r>
        <w:rPr>
          <w:rStyle w:val="xxxxxcontentpasted0"/>
        </w:rPr>
        <w:t xml:space="preserve">, on average, under- or overforecasting the </w:t>
      </w:r>
      <w:r w:rsidR="0022145C">
        <w:rPr>
          <w:rStyle w:val="xxxxxcontentpasted0"/>
          <w:bdr w:val="none" w:sz="0" w:space="0" w:color="auto" w:frame="1"/>
          <w:shd w:val="clear" w:color="auto" w:fill="FFFFFF"/>
        </w:rPr>
        <w:t>VRT</w:t>
      </w:r>
      <w:r w:rsidR="0023055C" w:rsidRPr="003120CC">
        <w:rPr>
          <w:rStyle w:val="xxxxxcontentpasted0"/>
          <w:bdr w:val="none" w:sz="0" w:space="0" w:color="auto" w:frame="1"/>
          <w:shd w:val="clear" w:color="auto" w:fill="FFFFFF"/>
        </w:rPr>
        <w:t>.</w:t>
      </w:r>
      <w:r w:rsidR="003120CC" w:rsidRPr="003120CC">
        <w:t xml:space="preserve"> </w:t>
      </w:r>
      <w:r w:rsidR="00971CDA" w:rsidRPr="003120CC">
        <w:t>Section</w:t>
      </w:r>
      <w:r w:rsidR="000E2BBA">
        <w:t xml:space="preserve">s </w:t>
      </w:r>
      <w:r w:rsidR="000E2BBA">
        <w:fldChar w:fldCharType="begin"/>
      </w:r>
      <w:r w:rsidR="000E2BBA">
        <w:instrText xml:space="preserve"> REF _Ref149748568 \r \h </w:instrText>
      </w:r>
      <w:r w:rsidR="000E2BBA">
        <w:fldChar w:fldCharType="separate"/>
      </w:r>
      <w:r w:rsidR="000E2BBA">
        <w:t>4.2.1</w:t>
      </w:r>
      <w:r w:rsidR="000E2BBA">
        <w:fldChar w:fldCharType="end"/>
      </w:r>
      <w:r w:rsidR="000E2BBA">
        <w:t xml:space="preserve"> and </w:t>
      </w:r>
      <w:r w:rsidR="000E2BBA">
        <w:fldChar w:fldCharType="begin"/>
      </w:r>
      <w:r w:rsidR="000E2BBA">
        <w:instrText xml:space="preserve"> REF _Ref150806362 \r \h </w:instrText>
      </w:r>
      <w:r w:rsidR="000E2BBA">
        <w:fldChar w:fldCharType="separate"/>
      </w:r>
      <w:r w:rsidR="000E2BBA">
        <w:t>4.2.2</w:t>
      </w:r>
      <w:r w:rsidR="000E2BBA">
        <w:fldChar w:fldCharType="end"/>
      </w:r>
      <w:r w:rsidR="00971CDA" w:rsidRPr="003120CC">
        <w:t xml:space="preserve"> describe the methodology used to estimate</w:t>
      </w:r>
      <w:r w:rsidR="000E2BBA">
        <w:t>, respectively,</w:t>
      </w:r>
      <w:r w:rsidR="00971CDA" w:rsidRPr="003120CC">
        <w:t xml:space="preserve"> </w:t>
      </w:r>
      <w:r w:rsidR="000256EC" w:rsidRPr="003120CC">
        <w:t xml:space="preserve">the </w:t>
      </w:r>
      <w:r w:rsidR="00971CDA" w:rsidRPr="003120CC">
        <w:t>discrimination ability</w:t>
      </w:r>
      <w:r w:rsidR="0019634F">
        <w:t xml:space="preserve"> and </w:t>
      </w:r>
      <w:r w:rsidR="0019634F" w:rsidRPr="003120CC">
        <w:t>the frequency bia</w:t>
      </w:r>
      <w:r w:rsidR="0019634F">
        <w:t>s</w:t>
      </w:r>
      <w:r w:rsidR="00971CDA" w:rsidRPr="003120CC">
        <w:t xml:space="preserve"> </w:t>
      </w:r>
      <w:r w:rsidR="003120CC" w:rsidRPr="003120CC">
        <w:t>of</w:t>
      </w:r>
      <w:r w:rsidR="00971CDA" w:rsidRPr="003120CC">
        <w:t xml:space="preserve"> ENS and ecPoint rainfall forecasts</w:t>
      </w:r>
      <w:r w:rsidR="00EF14BE" w:rsidRPr="003120CC">
        <w:t xml:space="preserve"> in identifying areas at risk of flash floods.</w:t>
      </w:r>
      <w:r w:rsidR="00521634">
        <w:t xml:space="preserve"> The green area in the flowchart in </w:t>
      </w:r>
      <w:r w:rsidR="00521634">
        <w:fldChar w:fldCharType="begin"/>
      </w:r>
      <w:r w:rsidR="00521634">
        <w:instrText xml:space="preserve"> REF _Ref147158533 \h </w:instrText>
      </w:r>
      <w:r w:rsidR="00521634">
        <w:fldChar w:fldCharType="separate"/>
      </w:r>
      <w:r w:rsidR="00521634" w:rsidRPr="000479C1">
        <w:rPr>
          <w:b/>
          <w:bCs/>
        </w:rPr>
        <w:t xml:space="preserve">Figure </w:t>
      </w:r>
      <w:r w:rsidR="00521634">
        <w:rPr>
          <w:b/>
          <w:bCs/>
          <w:noProof/>
        </w:rPr>
        <w:t>7</w:t>
      </w:r>
      <w:r w:rsidR="00521634">
        <w:fldChar w:fldCharType="end"/>
      </w:r>
      <w:r w:rsidR="00521634">
        <w:t xml:space="preserve"> provides a graphical representation of the steps described in sections </w:t>
      </w:r>
      <w:r w:rsidR="00521634">
        <w:fldChar w:fldCharType="begin"/>
      </w:r>
      <w:r w:rsidR="00521634">
        <w:instrText xml:space="preserve"> REF _Ref149748568 \r \h </w:instrText>
      </w:r>
      <w:r w:rsidR="00521634">
        <w:fldChar w:fldCharType="separate"/>
      </w:r>
      <w:r w:rsidR="00521634">
        <w:t>4.2.1</w:t>
      </w:r>
      <w:r w:rsidR="00521634">
        <w:fldChar w:fldCharType="end"/>
      </w:r>
      <w:r w:rsidR="00521634">
        <w:t xml:space="preserve"> and </w:t>
      </w:r>
      <w:r w:rsidR="00521634">
        <w:fldChar w:fldCharType="begin"/>
      </w:r>
      <w:r w:rsidR="00521634">
        <w:instrText xml:space="preserve"> REF _Ref150806362 \r \h </w:instrText>
      </w:r>
      <w:r w:rsidR="00521634">
        <w:fldChar w:fldCharType="separate"/>
      </w:r>
      <w:r w:rsidR="00521634">
        <w:t>4.2.2</w:t>
      </w:r>
      <w:r w:rsidR="00521634">
        <w:fldChar w:fldCharType="end"/>
      </w:r>
      <w:r w:rsidR="00521634">
        <w:t>.</w:t>
      </w:r>
    </w:p>
    <w:p w14:paraId="218276C7" w14:textId="65FE7E4C" w:rsidR="00793E5B" w:rsidRPr="005020BC" w:rsidRDefault="00000000" w:rsidP="00793E5B">
      <w:pPr>
        <w:pStyle w:val="Titolo2"/>
      </w:pPr>
      <w:bookmarkStart w:id="28" w:name="_Ref147157244"/>
      <w:bookmarkStart w:id="29" w:name="_Ref149748464"/>
      <w:r w:rsidRPr="005020BC">
        <w:t>Defini</w:t>
      </w:r>
      <w:r>
        <w:t xml:space="preserve">tion of </w:t>
      </w:r>
      <w:r w:rsidR="00351E14">
        <w:t>the</w:t>
      </w:r>
      <w:r w:rsidRPr="006B47D8">
        <w:t xml:space="preserve"> </w:t>
      </w:r>
      <w:r>
        <w:t xml:space="preserve">verifying rainfall </w:t>
      </w:r>
      <w:bookmarkEnd w:id="28"/>
      <w:r w:rsidR="00D938E9">
        <w:t>threshold</w:t>
      </w:r>
      <w:r>
        <w:t>s</w:t>
      </w:r>
      <w:r w:rsidR="00351E14">
        <w:t xml:space="preserve"> (</w:t>
      </w:r>
      <w:r w:rsidR="00D938E9">
        <w:t>VRT</w:t>
      </w:r>
      <w:r w:rsidR="00351E14">
        <w:t>s)</w:t>
      </w:r>
      <w:bookmarkEnd w:id="29"/>
    </w:p>
    <w:p w14:paraId="1AB3307E" w14:textId="008630BF" w:rsidR="00C054E1" w:rsidRDefault="00000000"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002094" w:rsidRPr="000479C1">
        <w:rPr>
          <w:b/>
          <w:bCs/>
        </w:rPr>
        <w:t xml:space="preserve">Figure </w:t>
      </w:r>
      <w:r w:rsidR="00002094">
        <w:rPr>
          <w:b/>
          <w:bCs/>
          <w:noProof/>
        </w:rPr>
        <w:t>7</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rain gauges or radars), </w:t>
      </w:r>
      <w:r w:rsidR="00A21B98">
        <w:t xml:space="preserve">one can create the distribution of </w:t>
      </w:r>
      <w:r>
        <w:t xml:space="preserve">the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 xml:space="preserve">to </w:t>
      </w:r>
      <w:r>
        <w:t>the specific percentile</w:t>
      </w:r>
      <w:r w:rsidR="00806200">
        <w:t>s</w:t>
      </w:r>
      <w:r w:rsidR="00F10433">
        <w:t xml:space="preserve"> </w:t>
      </w:r>
      <w:r w:rsidR="00577B9B">
        <w:t>of</w:t>
      </w:r>
      <w:r w:rsidR="00F10433">
        <w:t xml:space="preserve"> the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w:t>
      </w:r>
      <w:r w:rsidR="000F609D">
        <w:t>s</w:t>
      </w:r>
      <w:r w:rsidR="000F609D">
        <w:t>ed</w:t>
      </w:r>
      <w:r w:rsidR="003E5584">
        <w:t>)</w:t>
      </w:r>
      <w:r w:rsidR="000F609D">
        <w:t xml:space="preserve"> rainfall totals</w:t>
      </w:r>
      <w:r w:rsidR="00233E8A" w:rsidRPr="008B3511">
        <w:t xml:space="preserve"> </w:t>
      </w:r>
      <w:r w:rsidR="000F609D">
        <w:t xml:space="preserve">that </w:t>
      </w:r>
      <w:r w:rsidR="00A91631" w:rsidRPr="00A91631">
        <w:rPr>
          <w:color w:val="000000"/>
        </w:rPr>
        <w:t>trigger</w:t>
      </w:r>
      <w:r w:rsidR="003E5584">
        <w:rPr>
          <w:color w:val="000000"/>
        </w:rPr>
        <w:t xml:space="preserve"> </w:t>
      </w:r>
      <w:r w:rsidR="000F609D">
        <w:t>flash floods</w:t>
      </w:r>
      <w:r w:rsidR="00961587">
        <w:t xml:space="preserve">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Content>
          <w:r w:rsidR="00E330D9" w:rsidRPr="00E330D9">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w:t>
      </w:r>
      <w:r w:rsidR="00E7391E">
        <w:t xml:space="preserve">the </w:t>
      </w:r>
      <w:r w:rsidR="00D938E9">
        <w:t>VRT</w:t>
      </w:r>
      <w:r w:rsidR="003B4E15">
        <w:t>s</w:t>
      </w:r>
      <w:r w:rsidR="00E7391E">
        <w:t xml:space="preserve"> </w:t>
      </w:r>
      <w:r w:rsidR="00E7391E" w:rsidRPr="008B3511">
        <w:t>can be defined</w:t>
      </w:r>
      <w:r w:rsidR="00E7391E">
        <w:t xml:space="preserve"> only</w:t>
      </w:r>
      <w:r w:rsidR="00E7391E" w:rsidRPr="008B3511">
        <w:t xml:space="preserve"> from gridded rainfall products such as reanalysis</w:t>
      </w:r>
      <w:r w:rsidR="003B4E15">
        <w:t xml:space="preserve"> such as </w:t>
      </w:r>
      <w:r w:rsidR="00E7391E">
        <w:t>ERA5</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Content>
          <w:r w:rsidR="00E330D9" w:rsidRPr="00E330D9">
            <w:rPr>
              <w:color w:val="000000"/>
            </w:rPr>
            <w:t>(Hersbach et al. 2020)</w:t>
          </w:r>
        </w:sdtContent>
      </w:sdt>
      <w:r w:rsidR="00842F44">
        <w:t>,</w:t>
      </w:r>
      <w:r w:rsidR="00E7391E" w:rsidRPr="008B3511">
        <w:t xml:space="preserve"> reforecasts</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Content>
          <w:r w:rsidR="00E330D9" w:rsidRPr="00E330D9">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Content>
          <w:r w:rsidR="00E330D9" w:rsidRPr="00E330D9">
            <w:rPr>
              <w:color w:val="000000"/>
            </w:rPr>
            <w:t>(Beck et al. 2019)</w:t>
          </w:r>
        </w:sdtContent>
      </w:sdt>
      <w:r w:rsidR="008837D4">
        <w:t xml:space="preserve"> </w:t>
      </w:r>
      <w:r w:rsidR="00E7391E" w:rsidRPr="008837D4">
        <w:t>or GPCP</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Content>
          <w:r w:rsidR="00E330D9" w:rsidRPr="00E330D9">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because</w:t>
      </w:r>
      <w:r w:rsidR="0068290D" w:rsidRPr="008B3511">
        <w:t xml:space="preserve"> of the</w:t>
      </w:r>
      <w:r w:rsidR="0068290D">
        <w:t xml:space="preserve">ir </w:t>
      </w:r>
      <w:r w:rsidR="0068290D" w:rsidRPr="008B3511">
        <w:t>coarse resolution</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Content>
          <w:r w:rsidR="00E330D9" w:rsidRPr="00E330D9">
            <w:rPr>
              <w:color w:val="000000"/>
            </w:rPr>
            <w:t>(Tapiador et al. 2019)</w:t>
          </w:r>
        </w:sdtContent>
      </w:sdt>
      <w:r w:rsidR="00354208">
        <w:rPr>
          <w:color w:val="000000"/>
        </w:rPr>
        <w:t>.</w:t>
      </w:r>
    </w:p>
    <w:p w14:paraId="137647F0" w14:textId="6B65842B" w:rsidR="00AB1CB7" w:rsidRDefault="00000000" w:rsidP="0031031B">
      <w:r>
        <w:t xml:space="preserve">This study proposes a methodology </w:t>
      </w:r>
      <w:r w:rsidR="009252A5">
        <w:t xml:space="preserve">for creating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002094" w:rsidRPr="000479C1">
        <w:rPr>
          <w:b/>
          <w:bCs/>
        </w:rPr>
        <w:t xml:space="preserve">Figure </w:t>
      </w:r>
      <w:r w:rsidR="00002094">
        <w:rPr>
          <w:b/>
          <w:bCs/>
          <w:noProof/>
        </w:rPr>
        <w:t>7</w:t>
      </w:r>
      <w:r w:rsidR="009252A5">
        <w:fldChar w:fldCharType="end"/>
      </w:r>
      <w:r w:rsidR="009252A5">
        <w:t xml:space="preserve">, </w:t>
      </w:r>
      <w:r w:rsidR="006C0D8D">
        <w:t xml:space="preserve">pink </w:t>
      </w:r>
      <w:r w:rsidR="00C16812">
        <w:t>area</w:t>
      </w:r>
      <w:r w:rsidR="009252A5">
        <w:t>)</w:t>
      </w:r>
      <w:r w:rsidR="00E53B21">
        <w:t>.</w:t>
      </w:r>
      <w:r w:rsidR="00905DBC">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w:t>
      </w:r>
      <w:r>
        <w:t>the grid</w:t>
      </w:r>
      <w:r w:rsidR="00793E5B" w:rsidRPr="005020BC">
        <w:t xml:space="preserve"> box</w:t>
      </w:r>
      <w:r w:rsidR="009C53ED">
        <w:t>es</w:t>
      </w:r>
      <w:r w:rsidR="00F10159">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Content>
          <w:r w:rsidR="00E330D9" w:rsidRPr="00E330D9">
            <w:rPr>
              <w:color w:val="000000"/>
            </w:rPr>
            <w:t>(Hewson and Pillosu 2021a)</w:t>
          </w:r>
        </w:sdtContent>
      </w:sdt>
      <w:r w:rsidR="00793E5B" w:rsidRPr="005020BC">
        <w:t xml:space="preserve">. </w:t>
      </w:r>
      <w:r w:rsidR="00EE5C26">
        <w:t xml:space="preserve">Each </w:t>
      </w:r>
      <w:r w:rsidR="00905DBC">
        <w:t xml:space="preserve">of the N </w:t>
      </w:r>
      <w:r w:rsidR="00EE5C26">
        <w:t>flood report</w:t>
      </w:r>
      <w:r w:rsidR="00905DBC">
        <w:t>s</w:t>
      </w:r>
      <w:r w:rsidR="00EE5C26">
        <w:t xml:space="preserve"> is associated with </w:t>
      </w:r>
      <w:r w:rsidR="00EE5C26" w:rsidRPr="005020BC">
        <w:t>ecPoint-Rainfall forecasts</w:t>
      </w:r>
      <w:r w:rsidR="00EE5C26">
        <w:t xml:space="preserve"> f</w:t>
      </w:r>
      <w:r w:rsidR="0083624F">
        <w:t>rom</w:t>
      </w:r>
      <w:r w:rsidR="00EE5C26">
        <w:t xml:space="preserve"> the nearest </w:t>
      </w:r>
      <w:r w:rsidR="00EE5C26">
        <w:t>grid 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002094" w:rsidRPr="005020BC">
        <w:rPr>
          <w:b/>
          <w:bCs/>
        </w:rPr>
        <w:t xml:space="preserve">Figure </w:t>
      </w:r>
      <w:r w:rsidR="00002094">
        <w:rPr>
          <w:b/>
          <w:bCs/>
          <w:noProof/>
        </w:rPr>
        <w:t>8</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w:t>
      </w:r>
      <w:r w:rsidR="00C45F64">
        <w:lastRenderedPageBreak/>
        <w:t>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n</w:t>
      </w:r>
      <w:r>
        <w:t xml:space="preserve">s </w:t>
      </w:r>
      <w:r w:rsidR="00FC615D">
        <w:t>of</w:t>
      </w:r>
      <w:r w:rsidR="00F1772A">
        <w:t xml:space="preserve"> </w:t>
      </w:r>
      <w:r w:rsidR="00F1772A">
        <w:fldChar w:fldCharType="begin"/>
      </w:r>
      <w:r w:rsidR="00F1772A">
        <w:instrText xml:space="preserve"> REF _Ref150245879 \h </w:instrText>
      </w:r>
      <w:r w:rsidR="00F1772A">
        <w:fldChar w:fldCharType="separate"/>
      </w:r>
      <w:r w:rsidR="00002094" w:rsidRPr="00B33F62">
        <w:rPr>
          <w:b/>
          <w:bCs/>
        </w:rPr>
        <w:t xml:space="preserve">Table </w:t>
      </w:r>
      <w:r w:rsidR="00002094">
        <w:rPr>
          <w:b/>
          <w:bCs/>
          <w:noProof/>
        </w:rPr>
        <w:t>4</w:t>
      </w:r>
      <w:r w:rsidR="00F1772A">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 2 accumulation periods ×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002094" w:rsidRPr="005020BC">
        <w:rPr>
          <w:b/>
          <w:bCs/>
        </w:rPr>
        <w:t xml:space="preserve">Figure </w:t>
      </w:r>
      <w:r w:rsidR="00002094">
        <w:rPr>
          <w:b/>
          <w:bCs/>
          <w:noProof/>
        </w:rPr>
        <w:t>8</w:t>
      </w:r>
      <w:r w:rsidR="00A06FD8" w:rsidRPr="005020BC">
        <w:fldChar w:fldCharType="end"/>
      </w:r>
      <w:r w:rsidR="00A06FD8" w:rsidRPr="005020BC">
        <w:rPr>
          <w:b/>
          <w:bCs/>
        </w:rPr>
        <w:t>b</w:t>
      </w:r>
      <w:r w:rsidR="00A06FD8" w:rsidRPr="005020BC">
        <w:t>)</w:t>
      </w:r>
      <w:r w:rsidR="00A06FD8">
        <w:t>.</w:t>
      </w:r>
      <w:r w:rsidR="00C83CAA">
        <w:t xml:space="preserve"> Owing to the high number of forecast realizations per flood report, only one year</w:t>
      </w:r>
      <w:r w:rsidR="000C563E">
        <w:t xml:space="preserve"> of short-range forecasts</w:t>
      </w:r>
      <w:r w:rsidR="008F7918">
        <w:t xml:space="preserve"> is</w:t>
      </w:r>
      <w:r w:rsidR="0042517D">
        <w:t xml:space="preserve"> sufficient</w:t>
      </w:r>
      <w:r w:rsidR="00C83CAA">
        <w:t xml:space="preserve"> </w:t>
      </w:r>
      <w:r w:rsidR="00EC3721">
        <w:t>to define</w:t>
      </w:r>
      <w:r w:rsidR="0042517D">
        <w:t xml:space="preserve"> the</w:t>
      </w:r>
      <w:r w:rsidR="00EC3721">
        <w:t xml:space="preserve"> </w:t>
      </w:r>
      <w:r w:rsidR="00D938E9">
        <w:t>VRT</w:t>
      </w:r>
      <w:r w:rsidR="00EC3721">
        <w:t>s.</w:t>
      </w:r>
      <w:r w:rsidR="00141142">
        <w:t xml:space="preserve"> </w:t>
      </w:r>
      <w:r w:rsidR="00604618" w:rsidRPr="005020BC">
        <w:t>The rainfall value (tp) associated with the X</w:t>
      </w:r>
      <w:r w:rsidR="00604618" w:rsidRPr="005020BC">
        <w:rPr>
          <w:vertAlign w:val="superscript"/>
        </w:rPr>
        <w:t>th</w:t>
      </w:r>
      <w:r w:rsidR="00604618" w:rsidRPr="005020BC">
        <w:t xml:space="preserve"> percentile</w:t>
      </w:r>
      <w:r w:rsidR="00905DBC">
        <w:t xml:space="preserve"> of the </w:t>
      </w:r>
      <w:r w:rsidR="008F7918">
        <w:t xml:space="preserve">distribution </w:t>
      </w:r>
      <w:r w:rsidR="008F7918" w:rsidRPr="005020BC">
        <w:t xml:space="preserve">(red dots in </w:t>
      </w:r>
      <w:r w:rsidR="008F7918" w:rsidRPr="005020BC">
        <w:fldChar w:fldCharType="begin"/>
      </w:r>
      <w:r w:rsidR="008F7918" w:rsidRPr="005020BC">
        <w:instrText xml:space="preserve"> REF _Ref105137583 \h </w:instrText>
      </w:r>
      <w:r w:rsidR="008F7918">
        <w:instrText xml:space="preserve"> \* MERGEFORMAT </w:instrText>
      </w:r>
      <w:r w:rsidR="008F7918" w:rsidRPr="005020BC">
        <w:fldChar w:fldCharType="separate"/>
      </w:r>
      <w:r w:rsidR="008F7918" w:rsidRPr="005020BC">
        <w:rPr>
          <w:b/>
          <w:bCs/>
        </w:rPr>
        <w:t xml:space="preserve">Figure </w:t>
      </w:r>
      <w:r w:rsidR="008F7918">
        <w:rPr>
          <w:b/>
          <w:bCs/>
          <w:noProof/>
        </w:rPr>
        <w:t>8</w:t>
      </w:r>
      <w:r w:rsidR="008F7918" w:rsidRPr="005020BC">
        <w:fldChar w:fldCharType="end"/>
      </w:r>
      <w:r w:rsidR="008F7918" w:rsidRPr="005020BC">
        <w:rPr>
          <w:b/>
          <w:bCs/>
        </w:rPr>
        <w:t>b</w:t>
      </w:r>
      <w:r w:rsidR="008F7918" w:rsidRPr="005020BC">
        <w:t>)</w:t>
      </w:r>
      <w:r w:rsidR="008F7918">
        <w:t xml:space="preserve"> </w:t>
      </w:r>
      <w:r w:rsidR="001C2D29" w:rsidRPr="005020BC">
        <w:t>characteri</w:t>
      </w:r>
      <w:r w:rsidR="001C2D29">
        <w:t>z</w:t>
      </w:r>
      <w:r w:rsidR="001C2D29" w:rsidRPr="005020BC">
        <w:t>e</w:t>
      </w:r>
      <w:r w:rsidR="001C2D29">
        <w:t>s a</w:t>
      </w:r>
      <w:r w:rsidR="001C2D29" w:rsidRPr="005020BC">
        <w:t xml:space="preserve"> </w:t>
      </w:r>
      <w:r w:rsidR="00046CDF">
        <w:t>certain</w:t>
      </w:r>
      <w:r w:rsidR="001C2D29">
        <w:t xml:space="preserve"> level of severity </w:t>
      </w:r>
      <w:r w:rsidR="00046CDF">
        <w:t>for a</w:t>
      </w:r>
      <w:r w:rsidR="001C2D29">
        <w:t xml:space="preserve"> flash-flood-triggering rainfall event</w:t>
      </w:r>
      <w:r w:rsidR="001C2D29" w:rsidRPr="005020BC">
        <w:t>.</w:t>
      </w:r>
      <w:r w:rsidR="00E34FBA">
        <w:t xml:space="preserve"> </w:t>
      </w:r>
      <w:r w:rsidR="00504D7F">
        <w:t xml:space="preserve">The net distribution of </w:t>
      </w:r>
      <w:r>
        <w:t>the N tp(x</w:t>
      </w:r>
      <w:r w:rsidR="00504D7F" w:rsidRPr="00504D7F">
        <w:rPr>
          <w:vertAlign w:val="superscript"/>
        </w:rPr>
        <w:t>th</w:t>
      </w:r>
      <w:r w:rsidR="00504D7F">
        <w:t xml:space="preserve">) values </w:t>
      </w:r>
      <w:r w:rsidR="00E34FBA" w:rsidRPr="005020BC">
        <w:t xml:space="preserve">(red line in </w:t>
      </w:r>
      <w:r w:rsidR="00E34FBA" w:rsidRPr="005020BC">
        <w:fldChar w:fldCharType="begin"/>
      </w:r>
      <w:r w:rsidR="00E34FBA" w:rsidRPr="005020BC">
        <w:instrText xml:space="preserve"> REF _Ref105137583 \h </w:instrText>
      </w:r>
      <w:r w:rsidR="00E34FBA">
        <w:instrText xml:space="preserve"> \* MERGEFORMAT </w:instrText>
      </w:r>
      <w:r w:rsidR="00E34FBA" w:rsidRPr="005020BC">
        <w:fldChar w:fldCharType="separate"/>
      </w:r>
      <w:r w:rsidR="00E34FBA" w:rsidRPr="005020BC">
        <w:rPr>
          <w:b/>
          <w:bCs/>
        </w:rPr>
        <w:t xml:space="preserve">Figure </w:t>
      </w:r>
      <w:r w:rsidR="00E34FBA">
        <w:rPr>
          <w:b/>
          <w:bCs/>
          <w:noProof/>
        </w:rPr>
        <w:t>8</w:t>
      </w:r>
      <w:r w:rsidR="00E34FBA" w:rsidRPr="005020BC">
        <w:fldChar w:fldCharType="end"/>
      </w:r>
      <w:r w:rsidR="00E34FBA" w:rsidRPr="005020BC">
        <w:rPr>
          <w:b/>
          <w:bCs/>
        </w:rPr>
        <w:t>c</w:t>
      </w:r>
      <w:r w:rsidR="00E34FBA" w:rsidRPr="005020BC">
        <w:t>)</w:t>
      </w:r>
      <w:r w:rsidR="00E34FBA">
        <w:t xml:space="preserve"> represents the </w:t>
      </w:r>
      <w:r w:rsidR="00E34FBA" w:rsidRPr="005020BC">
        <w:t xml:space="preserve">distribution of </w:t>
      </w:r>
      <w:r w:rsidR="00E34FBA">
        <w:t xml:space="preserve">flash-flood-triggering </w:t>
      </w:r>
      <w:r w:rsidR="00E34FBA" w:rsidRPr="005020BC">
        <w:t>rainfall</w:t>
      </w:r>
      <w:r w:rsidR="00E34FBA">
        <w:t xml:space="preserve"> events. </w:t>
      </w:r>
      <w:r w:rsidR="0049165D">
        <w:t xml:space="preserve">Several percentiles were tested. They were supposed to be reasonably high </w:t>
      </w:r>
      <w:r w:rsidR="0049165D" w:rsidRPr="005020BC">
        <w:t>to exclude</w:t>
      </w:r>
      <w:r w:rsidR="0049165D">
        <w:t xml:space="preserve"> </w:t>
      </w:r>
      <w:r w:rsidR="0049165D" w:rsidRPr="005020BC">
        <w:t xml:space="preserve">low rainfall totals from the analysis that </w:t>
      </w:r>
      <w:r w:rsidR="0049165D">
        <w:t>were</w:t>
      </w:r>
      <w:r w:rsidR="0049165D" w:rsidRPr="005020BC">
        <w:t xml:space="preserve"> unlikely to be the drivers of any flash flood event</w:t>
      </w:r>
      <w:r w:rsidR="0049165D">
        <w:t>. This study</w:t>
      </w:r>
      <w:r w:rsidR="0049165D">
        <w:t xml:space="preserve"> tested the </w:t>
      </w:r>
      <w:r w:rsidR="0049165D" w:rsidRPr="005020BC">
        <w:t>50</w:t>
      </w:r>
      <w:r w:rsidR="0049165D" w:rsidRPr="005020BC">
        <w:rPr>
          <w:vertAlign w:val="superscript"/>
        </w:rPr>
        <w:t>th</w:t>
      </w:r>
      <w:r w:rsidR="0049165D" w:rsidRPr="005020BC">
        <w:t>, 75</w:t>
      </w:r>
      <w:r w:rsidR="0049165D" w:rsidRPr="005020BC">
        <w:rPr>
          <w:vertAlign w:val="superscript"/>
        </w:rPr>
        <w:t>th</w:t>
      </w:r>
      <w:r w:rsidR="0049165D" w:rsidRPr="005020BC">
        <w:t>, 85</w:t>
      </w:r>
      <w:r w:rsidR="0049165D" w:rsidRPr="005020BC">
        <w:rPr>
          <w:vertAlign w:val="superscript"/>
        </w:rPr>
        <w:t>th</w:t>
      </w:r>
      <w:r w:rsidR="0049165D" w:rsidRPr="005020BC">
        <w:t>, 90</w:t>
      </w:r>
      <w:r w:rsidR="0049165D" w:rsidRPr="005020BC">
        <w:rPr>
          <w:vertAlign w:val="superscript"/>
        </w:rPr>
        <w:t>th</w:t>
      </w:r>
      <w:r w:rsidR="0049165D" w:rsidRPr="005020BC">
        <w:t>, 95</w:t>
      </w:r>
      <w:r w:rsidR="0049165D" w:rsidRPr="005020BC">
        <w:rPr>
          <w:vertAlign w:val="superscript"/>
        </w:rPr>
        <w:t>th</w:t>
      </w:r>
      <w:r w:rsidR="0049165D" w:rsidRPr="005020BC">
        <w:t>, 98</w:t>
      </w:r>
      <w:r w:rsidR="0049165D" w:rsidRPr="005020BC">
        <w:rPr>
          <w:vertAlign w:val="superscript"/>
        </w:rPr>
        <w:t>th</w:t>
      </w:r>
      <w:r w:rsidR="0049165D" w:rsidRPr="005020BC">
        <w:t>, and 99</w:t>
      </w:r>
      <w:r w:rsidR="0049165D" w:rsidRPr="005020BC">
        <w:rPr>
          <w:vertAlign w:val="superscript"/>
        </w:rPr>
        <w:t>th</w:t>
      </w:r>
      <w:r w:rsidR="0049165D">
        <w:t xml:space="preserve"> percentiles. T</w:t>
      </w:r>
      <w:r w:rsidR="00D17321">
        <w:t>w</w:t>
      </w:r>
      <w:r w:rsidR="0049165D">
        <w:t xml:space="preserve">o </w:t>
      </w:r>
      <w:r w:rsidR="00EC37AE">
        <w:t xml:space="preserve">flash-flood-triggering </w:t>
      </w:r>
      <w:r w:rsidR="00EC37AE" w:rsidRPr="005020BC">
        <w:t>rainfall</w:t>
      </w:r>
      <w:r w:rsidR="00EC37AE">
        <w:t xml:space="preserve"> </w:t>
      </w:r>
      <w:r w:rsidR="00A12EA4">
        <w:t>severity categories were considered in this study</w:t>
      </w:r>
      <w:r w:rsidR="00D17321">
        <w:t>,</w:t>
      </w:r>
      <w:r w:rsidR="00D17321">
        <w:t xml:space="preserve"> </w:t>
      </w:r>
      <w:bookmarkStart w:id="30" w:name="_Hlk151122747"/>
      <w:r w:rsidR="00D17321">
        <w:t xml:space="preserve">moderately severe </w:t>
      </w:r>
      <w:bookmarkEnd w:id="30"/>
      <w:r w:rsidR="00D17321">
        <w:t>(MS) and severe</w:t>
      </w:r>
      <w:r w:rsidR="00B6484F">
        <w:t xml:space="preserve"> (S). </w:t>
      </w:r>
      <w:r w:rsidR="00B6484F">
        <w:t xml:space="preserve">To define the range of rainfall totals </w:t>
      </w:r>
      <w:r w:rsidR="00AE5736">
        <w:t xml:space="preserve">that </w:t>
      </w:r>
      <w:r w:rsidR="00B6484F">
        <w:t>were moderately severe (tp</w:t>
      </w:r>
      <w:r w:rsidR="00B6484F" w:rsidRPr="00B6484F">
        <w:rPr>
          <w:vertAlign w:val="subscript"/>
        </w:rPr>
        <w:t>MS</w:t>
      </w:r>
      <w:r w:rsidR="00B6484F">
        <w:t xml:space="preserve">) and </w:t>
      </w:r>
      <w:r w:rsidR="00AE5736">
        <w:t>severe (tp</w:t>
      </w:r>
      <w:r w:rsidR="00AE5736" w:rsidRPr="00AE5736">
        <w:rPr>
          <w:vertAlign w:val="subscript"/>
        </w:rPr>
        <w:t>S</w:t>
      </w:r>
      <w:r w:rsidR="00AE5736">
        <w:t>)</w:t>
      </w:r>
      <w:r w:rsidR="00FC21EF">
        <w:t xml:space="preserve">, </w:t>
      </w:r>
      <w:r w:rsidR="00C73F68">
        <w:t xml:space="preserve">a rainfall </w:t>
      </w:r>
      <w:r w:rsidR="00806528">
        <w:t>distribution</w:t>
      </w:r>
      <w:r w:rsidR="00354063">
        <w:t xml:space="preserve"> was built from</w:t>
      </w:r>
      <w:r w:rsidR="007A003B">
        <w:t xml:space="preserve"> </w:t>
      </w:r>
      <w:r w:rsidR="00354063">
        <w:t xml:space="preserve">a time series of </w:t>
      </w:r>
      <w:r w:rsidR="007A003B">
        <w:t>10</w:t>
      </w:r>
      <w:r w:rsidR="00354063">
        <w:t xml:space="preserve"> </w:t>
      </w:r>
      <w:r w:rsidR="007A003B">
        <w:t>year</w:t>
      </w:r>
      <w:r w:rsidR="00354063">
        <w:t>s</w:t>
      </w:r>
      <w:r w:rsidR="007A003B">
        <w:t xml:space="preserve"> </w:t>
      </w:r>
      <w:r w:rsidR="00806528">
        <w:t>SYNOP observation</w:t>
      </w:r>
      <w:r w:rsidR="00354063">
        <w:t>s.</w:t>
      </w:r>
      <w:r w:rsidR="0084210E">
        <w:t xml:space="preserve"> </w:t>
      </w:r>
      <w:r w:rsidR="00F62F6F">
        <w:t xml:space="preserve">For this study, </w:t>
      </w:r>
      <w:r w:rsidR="00261730">
        <w:t>tp</w:t>
      </w:r>
      <w:r w:rsidR="00261730" w:rsidRPr="00B6484F">
        <w:rPr>
          <w:vertAlign w:val="subscript"/>
        </w:rPr>
        <w:t>MS</w:t>
      </w:r>
      <w:r w:rsidR="00261730">
        <w:t xml:space="preserve"> lies </w:t>
      </w:r>
      <w:r w:rsidR="00286325">
        <w:t xml:space="preserve">in </w:t>
      </w:r>
      <w:r w:rsidR="00261730">
        <w:t xml:space="preserve">the rainfall values </w:t>
      </w:r>
      <w:r w:rsidR="00286325">
        <w:t xml:space="preserve">between </w:t>
      </w:r>
      <w:r w:rsidR="00261730">
        <w:t>the 95</w:t>
      </w:r>
      <w:r w:rsidR="00261730" w:rsidRPr="00261730">
        <w:rPr>
          <w:vertAlign w:val="superscript"/>
        </w:rPr>
        <w:t>th</w:t>
      </w:r>
      <w:r w:rsidR="00261730">
        <w:t xml:space="preserve"> and 99</w:t>
      </w:r>
      <w:r w:rsidR="00261730" w:rsidRPr="00261730">
        <w:rPr>
          <w:vertAlign w:val="superscript"/>
        </w:rPr>
        <w:t>th</w:t>
      </w:r>
      <w:r w:rsidR="00261730">
        <w:t xml:space="preserve"> percentile</w:t>
      </w:r>
      <w:r w:rsidR="00886152">
        <w:t>s</w:t>
      </w:r>
      <w:r w:rsidR="00286325">
        <w:t>, while tp</w:t>
      </w:r>
      <w:r w:rsidR="00286325" w:rsidRPr="00AE5736">
        <w:rPr>
          <w:vertAlign w:val="subscript"/>
        </w:rPr>
        <w:t>S</w:t>
      </w:r>
      <w:r w:rsidR="00286325">
        <w:rPr>
          <w:vertAlign w:val="subscript"/>
        </w:rPr>
        <w:t xml:space="preserve"> </w:t>
      </w:r>
      <w:r w:rsidR="00886152">
        <w:t>lies between the 99</w:t>
      </w:r>
      <w:r w:rsidR="00886152" w:rsidRPr="00261730">
        <w:rPr>
          <w:vertAlign w:val="superscript"/>
        </w:rPr>
        <w:t>th</w:t>
      </w:r>
      <w:r w:rsidR="00886152">
        <w:t xml:space="preserve"> and 99.99</w:t>
      </w:r>
      <w:r w:rsidR="00886152" w:rsidRPr="00261730">
        <w:rPr>
          <w:vertAlign w:val="superscript"/>
        </w:rPr>
        <w:t>th</w:t>
      </w:r>
      <w:r w:rsidR="00886152">
        <w:t xml:space="preserve"> percentiles</w:t>
      </w:r>
      <w:r w:rsidR="00D703EF">
        <w:t xml:space="preserve"> </w:t>
      </w:r>
      <w:r w:rsidR="00D703EF">
        <w:t>(</w:t>
      </w:r>
      <w:r w:rsidR="00D703EF" w:rsidRPr="005020BC">
        <w:fldChar w:fldCharType="begin"/>
      </w:r>
      <w:r w:rsidR="00D703EF" w:rsidRPr="005020BC">
        <w:instrText xml:space="preserve"> REF _Ref105137583 \h </w:instrText>
      </w:r>
      <w:r w:rsidR="00D703EF">
        <w:instrText xml:space="preserve"> \* MERGEFORMAT </w:instrText>
      </w:r>
      <w:r w:rsidR="00D703EF" w:rsidRPr="005020BC">
        <w:fldChar w:fldCharType="separate"/>
      </w:r>
      <w:r w:rsidR="00D703EF" w:rsidRPr="005020BC">
        <w:rPr>
          <w:b/>
          <w:bCs/>
        </w:rPr>
        <w:t xml:space="preserve">Figure </w:t>
      </w:r>
      <w:r w:rsidR="00D703EF">
        <w:rPr>
          <w:b/>
          <w:bCs/>
          <w:noProof/>
        </w:rPr>
        <w:t>8</w:t>
      </w:r>
      <w:r w:rsidR="00D703EF" w:rsidRPr="005020BC">
        <w:fldChar w:fldCharType="end"/>
      </w:r>
      <w:r w:rsidR="00D703EF">
        <w:rPr>
          <w:b/>
          <w:bCs/>
        </w:rPr>
        <w:t>d</w:t>
      </w:r>
      <w:r w:rsidR="00D703EF">
        <w:t xml:space="preserve">). </w:t>
      </w:r>
      <w:r w:rsidR="00D703EF">
        <w:t xml:space="preserve">These two ranges can then be used to </w:t>
      </w:r>
      <w:r w:rsidR="00A8708B">
        <w:t xml:space="preserve">determine which </w:t>
      </w:r>
      <w:r w:rsidR="00A8708B" w:rsidRPr="005020BC">
        <w:t>X</w:t>
      </w:r>
      <w:r w:rsidR="00A8708B" w:rsidRPr="005020BC">
        <w:rPr>
          <w:vertAlign w:val="superscript"/>
        </w:rPr>
        <w:t>th</w:t>
      </w:r>
      <w:r w:rsidR="00A8708B" w:rsidRPr="005020BC">
        <w:t xml:space="preserve"> percentile</w:t>
      </w:r>
      <w:r w:rsidR="00A8708B">
        <w:t xml:space="preserve">s should be considered to define </w:t>
      </w:r>
      <w:r w:rsidR="00E16ED8">
        <w:t xml:space="preserve">moderately severe </w:t>
      </w:r>
      <w:r w:rsidR="00A8708B">
        <w:t xml:space="preserve">flash-flood-triggering </w:t>
      </w:r>
      <w:r w:rsidR="00A8708B" w:rsidRPr="005020BC">
        <w:t>rainfall</w:t>
      </w:r>
      <w:r w:rsidR="00E16ED8">
        <w:t xml:space="preserve"> events and severe flash-flood-triggering </w:t>
      </w:r>
      <w:r w:rsidR="00E16ED8" w:rsidRPr="005020BC">
        <w:t>rainfall</w:t>
      </w:r>
      <w:r w:rsidR="00E16ED8">
        <w:t xml:space="preserve"> events</w:t>
      </w:r>
      <w:r w:rsidR="00B92027">
        <w:t xml:space="preserve">. </w:t>
      </w:r>
      <w:r w:rsidR="007475E6">
        <w:t>The corresponding VRT</w:t>
      </w:r>
      <w:r w:rsidR="007475E6">
        <w:rPr>
          <w:vertAlign w:val="subscript"/>
        </w:rPr>
        <w:t>MS</w:t>
      </w:r>
      <w:r w:rsidR="007475E6">
        <w:t xml:space="preserve"> and VRT</w:t>
      </w:r>
      <w:r w:rsidR="007475E6" w:rsidRPr="00E16ED8">
        <w:rPr>
          <w:vertAlign w:val="subscript"/>
        </w:rPr>
        <w:t>S</w:t>
      </w:r>
      <w:r w:rsidR="007475E6">
        <w:t xml:space="preserve"> were then defined </w:t>
      </w:r>
      <w:r>
        <w:t xml:space="preserve">by </w:t>
      </w:r>
      <w:r w:rsidR="00070488">
        <w:t>deciding how many flood reports would like to be retained in the analysis, for example</w:t>
      </w:r>
      <w:r w:rsidR="00345945">
        <w:t>,</w:t>
      </w:r>
      <w:r w:rsidR="00070488">
        <w:t xml:space="preserve"> the top </w:t>
      </w:r>
      <w:r w:rsidR="00E72F0A">
        <w:t>1/4, 1/2, or 3/4</w:t>
      </w:r>
      <w:r w:rsidR="00B92027">
        <w:t xml:space="preserve"> (</w:t>
      </w:r>
      <w:r w:rsidR="00B92027" w:rsidRPr="005020BC">
        <w:fldChar w:fldCharType="begin"/>
      </w:r>
      <w:r w:rsidR="00B92027" w:rsidRPr="005020BC">
        <w:instrText xml:space="preserve"> REF _Ref105137583 \h </w:instrText>
      </w:r>
      <w:r w:rsidR="00B92027">
        <w:instrText xml:space="preserve"> \* MERGEFORMAT </w:instrText>
      </w:r>
      <w:r w:rsidR="00B92027" w:rsidRPr="005020BC">
        <w:fldChar w:fldCharType="separate"/>
      </w:r>
      <w:r w:rsidR="00B92027" w:rsidRPr="005020BC">
        <w:rPr>
          <w:b/>
          <w:bCs/>
        </w:rPr>
        <w:t xml:space="preserve">Figure </w:t>
      </w:r>
      <w:r w:rsidR="00B92027">
        <w:rPr>
          <w:b/>
          <w:bCs/>
          <w:noProof/>
        </w:rPr>
        <w:t>8</w:t>
      </w:r>
      <w:r w:rsidR="00B92027" w:rsidRPr="005020BC">
        <w:fldChar w:fldCharType="end"/>
      </w:r>
      <w:r w:rsidR="00B92027">
        <w:rPr>
          <w:b/>
          <w:bCs/>
        </w:rPr>
        <w:t>e</w:t>
      </w:r>
      <w:r w:rsidR="00B92027">
        <w:t>)</w:t>
      </w:r>
      <w:r w:rsidR="00E72F0A">
        <w:t xml:space="preserve">. The decision depends on the number of </w:t>
      </w:r>
      <w:r w:rsidR="00BB2478">
        <w:t xml:space="preserve">reports available at the beginning of the analysis </w:t>
      </w:r>
      <w:r w:rsidR="004527C0">
        <w:t>to</w:t>
      </w:r>
      <w:r w:rsidR="00BB2478">
        <w:t xml:space="preserve"> maintain a reasonable number of events that will produce a robust </w:t>
      </w:r>
      <w:r w:rsidR="00345945">
        <w:t>statistical analysis. In this study, we maintain</w:t>
      </w:r>
      <w:r>
        <w:t xml:space="preserve">ed the top 3/4 </w:t>
      </w:r>
      <w:r w:rsidR="004527C0">
        <w:t>flood events</w:t>
      </w:r>
      <w:r w:rsidR="00495AD3">
        <w:t xml:space="preserve">. </w:t>
      </w:r>
      <w:r w:rsidR="0031031B">
        <w:t>Separate VRTs were calculated</w:t>
      </w:r>
      <w:r w:rsidR="0031031B" w:rsidRPr="00447478">
        <w:t xml:space="preserve"> </w:t>
      </w:r>
      <w:r w:rsidR="0031031B" w:rsidRPr="005020BC">
        <w:t>for “La Costa” and “La Sierra” to capture their hydro</w:t>
      </w:r>
      <w:r w:rsidR="00272C07">
        <w:t>-</w:t>
      </w:r>
      <w:r w:rsidR="0031031B" w:rsidRPr="005020BC">
        <w:t>climatological regimes</w:t>
      </w:r>
      <w:r w:rsidR="0031031B">
        <w:t xml:space="preserve">. </w:t>
      </w:r>
    </w:p>
    <w:p w14:paraId="0E79A2F9" w14:textId="49A3708C" w:rsidR="006C6AC7" w:rsidRDefault="00000000" w:rsidP="006C6AC7">
      <w:pPr>
        <w:pStyle w:val="Titolo2"/>
      </w:pPr>
      <w:r>
        <w:t>Objective verification to assess the rainfall forecasts’ performance in the identification of areas at flash flood risk</w:t>
      </w:r>
    </w:p>
    <w:p w14:paraId="197574F7" w14:textId="2495168F" w:rsidR="00F3069F" w:rsidRDefault="00000000" w:rsidP="00467A0B">
      <w:pPr>
        <w:pStyle w:val="Titolo3"/>
      </w:pPr>
      <w:bookmarkStart w:id="31" w:name="_Ref150806362"/>
      <w:r>
        <w:t>Assessment of forecasts’ discrimination ability:</w:t>
      </w:r>
      <w:r w:rsidR="004C6A4D">
        <w:t xml:space="preserve"> R</w:t>
      </w:r>
      <w:r w:rsidR="004C6A4D" w:rsidRPr="004C6A4D">
        <w:t xml:space="preserve">eceiver </w:t>
      </w:r>
      <w:r w:rsidR="004C6A4D">
        <w:t>O</w:t>
      </w:r>
      <w:r w:rsidR="004C6A4D" w:rsidRPr="004C6A4D">
        <w:t xml:space="preserve">perating </w:t>
      </w:r>
      <w:r w:rsidR="004C6A4D">
        <w:t>C</w:t>
      </w:r>
      <w:r w:rsidR="004C6A4D" w:rsidRPr="004C6A4D">
        <w:t>haracteristic</w:t>
      </w:r>
      <w:r w:rsidR="004C6A4D">
        <w:t xml:space="preserve"> (ROC) </w:t>
      </w:r>
      <w:r w:rsidR="004C6A4D" w:rsidRPr="004C6A4D">
        <w:t>curv</w:t>
      </w:r>
      <w:r w:rsidR="004C6A4D">
        <w:t>es</w:t>
      </w:r>
      <w:r>
        <w:t xml:space="preserve"> and Area Under the ROC </w:t>
      </w:r>
      <w:r w:rsidR="00792F7E">
        <w:t xml:space="preserve">curve </w:t>
      </w:r>
      <w:r>
        <w:t>(AROC)</w:t>
      </w:r>
      <w:bookmarkEnd w:id="31"/>
      <w:r>
        <w:t xml:space="preserve"> </w:t>
      </w:r>
    </w:p>
    <w:p w14:paraId="42322792" w14:textId="0507EB06" w:rsidR="005D6466" w:rsidRDefault="00000000" w:rsidP="00D20754">
      <w:r>
        <w:t>This study use</w:t>
      </w:r>
      <w:r>
        <w:t>d</w:t>
      </w:r>
      <w:r>
        <w:t xml:space="preserve">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del w:id="32" w:author="Paperpal" w:date="2023-11-18T16:45:00Z">
        <w:r w:rsidR="00123F06">
          <w:delText xml:space="preserve"> </w:delText>
        </w:r>
      </w:del>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Content>
          <w:r w:rsidR="00E330D9" w:rsidRPr="00E330D9">
            <w:rPr>
              <w:color w:val="000000"/>
            </w:rPr>
            <w:t>(Jolliffe and Stephenson 2011)</w:t>
          </w:r>
        </w:sdtContent>
      </w:sdt>
      <w:r w:rsidR="00123F06" w:rsidRPr="004A4556">
        <w:t>.</w:t>
      </w:r>
      <w:r w:rsidR="00E803CE">
        <w:t xml:space="preserve"> </w:t>
      </w:r>
      <w:r w:rsidR="00E803CE">
        <w:t>ROC curves were constructed using a 2 × 2 contingency table that quantifies the hits (H), misses (M), false alarms (FA)</w:t>
      </w:r>
      <w:r>
        <w:t>, a</w:t>
      </w:r>
      <w:r>
        <w:t>nd correct negatives (CN)</w:t>
      </w:r>
      <w:r w:rsidR="00971EAF">
        <w:t xml:space="preserve"> that</w:t>
      </w:r>
      <w:r w:rsidR="00E803CE">
        <w:t xml:space="preserve"> </w:t>
      </w:r>
      <w:r w:rsidR="00E803CE">
        <w:t xml:space="preserve">occur </w:t>
      </w:r>
      <w:r w:rsidR="00E803CE">
        <w:t xml:space="preserve">when action is advised based on the </w:t>
      </w:r>
      <w:r w:rsidR="00D938E9">
        <w:t>VRT</w:t>
      </w:r>
      <w:r w:rsidR="00E803CE">
        <w:t xml:space="preserve"> exceeding each sampled probability threshold</w:t>
      </w:r>
      <w:r w:rsidR="00971EAF">
        <w:t xml:space="preserve"> (see</w:t>
      </w:r>
      <w:r w:rsidR="00AC3060">
        <w:t xml:space="preserve"> </w:t>
      </w:r>
      <w:r w:rsidR="00AC3060">
        <w:fldChar w:fldCharType="begin"/>
      </w:r>
      <w:r w:rsidR="00AC3060">
        <w:instrText xml:space="preserve"> REF _Ref150245905 \h </w:instrText>
      </w:r>
      <w:r w:rsidR="00AC3060">
        <w:fldChar w:fldCharType="separate"/>
      </w:r>
      <w:r w:rsidR="00002094" w:rsidRPr="005020BC">
        <w:rPr>
          <w:b/>
          <w:bCs/>
        </w:rPr>
        <w:t xml:space="preserve">Table </w:t>
      </w:r>
      <w:r w:rsidR="00002094">
        <w:rPr>
          <w:b/>
          <w:bCs/>
          <w:noProof/>
        </w:rPr>
        <w:t>3</w:t>
      </w:r>
      <w:r w:rsidR="00AC3060">
        <w:fldChar w:fldCharType="end"/>
      </w:r>
      <w:r w:rsidR="00971EAF">
        <w:t xml:space="preserve"> for the definition of the constituting elements of the contingency table).</w:t>
      </w:r>
      <w:r>
        <w:t xml:space="preserve"> Correspondent hit rates (HR) and false alarm rates (FAR) can be then computed</w:t>
      </w:r>
      <w:r w:rsidR="00DE52CC">
        <w:t>, respectively,</w:t>
      </w:r>
      <w:r>
        <w:t xml:space="preserve"> </w:t>
      </w:r>
      <w:r w:rsidR="00DE52CC">
        <w:t xml:space="preserve">from </w:t>
      </w:r>
      <w:r>
        <w:t>equations (</w:t>
      </w:r>
      <w:r w:rsidR="00B541BB">
        <w:t>2</w:t>
      </w:r>
      <w:r>
        <w:t>) and (</w:t>
      </w:r>
      <w:r w:rsidR="00B541BB">
        <w:t>3</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C4CF2" w14:paraId="41B44A28" w14:textId="77777777" w:rsidTr="00A60ADB">
        <w:tc>
          <w:tcPr>
            <w:tcW w:w="8926" w:type="dxa"/>
            <w:vAlign w:val="center"/>
          </w:tcPr>
          <w:p w14:paraId="273993F3" w14:textId="117773B9" w:rsidR="005D6466" w:rsidRDefault="00000000" w:rsidP="005D6466">
            <w:pPr>
              <w:ind w:firstLine="0"/>
              <w:jc w:val="center"/>
            </w:pPr>
            <w:r>
              <w:t>HR = H / (H+M) [values between 0 and 1]</w:t>
            </w:r>
          </w:p>
        </w:tc>
        <w:tc>
          <w:tcPr>
            <w:tcW w:w="702" w:type="dxa"/>
            <w:vAlign w:val="center"/>
          </w:tcPr>
          <w:p w14:paraId="66ED892C" w14:textId="435DA409" w:rsidR="005D6466" w:rsidRDefault="00000000" w:rsidP="005D6466">
            <w:pPr>
              <w:ind w:firstLine="0"/>
              <w:jc w:val="center"/>
            </w:pPr>
            <w:r>
              <w:t>(</w:t>
            </w:r>
            <w:r w:rsidR="00FF7CE2">
              <w:t>2</w:t>
            </w:r>
            <w:r>
              <w:t>)</w:t>
            </w:r>
          </w:p>
        </w:tc>
      </w:tr>
      <w:tr w:rsidR="00FC4CF2"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FC4CF2" w14:paraId="5058FA09" w14:textId="77777777" w:rsidTr="00A60ADB">
        <w:tc>
          <w:tcPr>
            <w:tcW w:w="8926" w:type="dxa"/>
            <w:vAlign w:val="center"/>
          </w:tcPr>
          <w:p w14:paraId="3C8DACF5" w14:textId="68030F80" w:rsidR="005D6466" w:rsidRDefault="00000000" w:rsidP="005D6466">
            <w:pPr>
              <w:ind w:firstLine="0"/>
              <w:jc w:val="center"/>
            </w:pPr>
            <w:r>
              <w:t>FAR = FA / (FA+CN) [values between 0 and 1]</w:t>
            </w:r>
          </w:p>
        </w:tc>
        <w:tc>
          <w:tcPr>
            <w:tcW w:w="702" w:type="dxa"/>
            <w:vAlign w:val="center"/>
          </w:tcPr>
          <w:p w14:paraId="22311756" w14:textId="6A9F4EC9" w:rsidR="005D6466" w:rsidRDefault="00000000" w:rsidP="005D6466">
            <w:pPr>
              <w:ind w:firstLine="0"/>
              <w:jc w:val="center"/>
            </w:pPr>
            <w:r>
              <w:t>(</w:t>
            </w:r>
            <w:r w:rsidR="00FF7CE2">
              <w:t>3</w:t>
            </w:r>
            <w:r>
              <w:t>)</w:t>
            </w:r>
          </w:p>
        </w:tc>
      </w:tr>
      <w:tr w:rsidR="00FC4CF2"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46DE2524" w:rsidR="000F422E" w:rsidRDefault="00000000" w:rsidP="000B211A">
      <w:r>
        <w:t xml:space="preserve">For each sampled probability threshold, the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determine the discrimination ability</w:t>
      </w:r>
      <w:r>
        <w:t xml:space="preserve"> of the forecasting system. Perfect discrimination is </w:t>
      </w:r>
      <w:r w:rsidR="00BF7928">
        <w:t>obtained when only HRs grow</w:t>
      </w:r>
      <w:r>
        <w:t xml:space="preserve">, </w:t>
      </w:r>
      <w:r w:rsidR="00BF7928">
        <w:t xml:space="preserve">whereas </w:t>
      </w:r>
      <w:r>
        <w:t xml:space="preserve">the FARs </w:t>
      </w:r>
      <w:r w:rsidR="00992041">
        <w:t>always remain equal to zero</w:t>
      </w:r>
      <w:r w:rsidR="00BF7928">
        <w:t xml:space="preserve">. This </w:t>
      </w:r>
      <w:r w:rsidR="000F6BC8">
        <w:t xml:space="preserve">is represented </w:t>
      </w:r>
      <w:r>
        <w:t>by an ROC curve that rises from the bottom left corner (0,0) along the Y-axis to the top-left corner (0,1) and moves straight to the top-right corner (1,1).</w:t>
      </w:r>
      <w:r w:rsidR="004C76B0">
        <w:t xml:space="preserve"> In this case</w:t>
      </w:r>
      <w:r>
        <w:t xml:space="preserve">, the AROC was equal to 1.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w:t>
      </w:r>
      <w:r>
        <w:t>the HRs and FARs grow at the same rate. Therefore,</w:t>
      </w:r>
      <w:r w:rsidR="000F6BC8">
        <w:t xml:space="preserve"> the ROC curve lies along the diagonal</w:t>
      </w:r>
      <w:r w:rsidR="00992041">
        <w:t xml:space="preserve"> of the graph</w:t>
      </w:r>
      <w:r w:rsidR="005F2526">
        <w:t>,</w:t>
      </w:r>
      <w:r w:rsidR="000F6BC8">
        <w:t xml:space="preserve"> </w:t>
      </w:r>
      <w:r>
        <w:t xml:space="preserve">and the AROC is equal to 0.5. </w:t>
      </w:r>
    </w:p>
    <w:p w14:paraId="75D2D853" w14:textId="5660A440" w:rsidR="00D81B81" w:rsidRPr="00B35C3D" w:rsidRDefault="00000000" w:rsidP="00B35C3D">
      <w:pPr>
        <w:rPr>
          <w:color w:val="000000"/>
        </w:rPr>
      </w:pPr>
      <w:r>
        <w:lastRenderedPageBreak/>
        <w:t xml:space="preserve">How ROC curves are built and AROCs are computed </w:t>
      </w:r>
      <w:r w:rsidR="00B60217">
        <w:t>has a significant impact on the interpretation</w:t>
      </w:r>
      <w:r>
        <w:t xml:space="preserve"> of the results. To ensure that the ROC curves are as complete as possible, probability thresholds are determined using the full discretization available in the ensemble, rather than using fixed percentage bins</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Content>
          <w:r w:rsidR="00E330D9" w:rsidRPr="00E330D9">
            <w:rPr>
              <w:color w:val="000000"/>
            </w:rPr>
            <w:t>(Ben Bouallègue and Richardson 2022)</w:t>
          </w:r>
        </w:sdtContent>
      </w:sdt>
      <w:r>
        <w:t xml:space="preserve">. </w:t>
      </w:r>
      <w:r w:rsidR="00F30382">
        <w:t xml:space="preserve">Hence, </w:t>
      </w:r>
      <w:r>
        <w:t xml:space="preserve">ROC curves for </w:t>
      </w:r>
      <w:r w:rsidR="00F30382">
        <w:t xml:space="preserve">ENS and </w:t>
      </w:r>
      <w:r>
        <w:t xml:space="preserve">ecPoint were constructed with </w:t>
      </w:r>
      <w:r w:rsidR="00C87DFC">
        <w:t>51</w:t>
      </w:r>
      <w:r>
        <w:t xml:space="preserve"> and </w:t>
      </w:r>
      <w:r w:rsidR="00C87DFC">
        <w:t>99</w:t>
      </w:r>
      <w:r>
        <w:t xml:space="preserve"> points, respectively.</w:t>
      </w:r>
      <w:r w:rsidR="00D97B43" w:rsidRPr="00D97B43">
        <w:rPr>
          <w:color w:val="000000"/>
        </w:rPr>
        <w:t xml:space="preserve"> </w:t>
      </w:r>
      <w:r w:rsidR="00B03539">
        <w:t>N</w:t>
      </w:r>
      <w:r w:rsidR="004D625A">
        <w:t>o curve fitting was used to build or complete the ROC curves</w:t>
      </w:r>
      <w:r>
        <w:t>, and</w:t>
      </w:r>
      <w:r w:rsidR="00222E02">
        <w:t xml:space="preserve"> </w:t>
      </w:r>
      <w:r w:rsidR="004D625A">
        <w:t>straight lines were drawn between consecutive points in the graph, as well as the last meaningful point of the ROC curve and the top-right corner</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Content>
          <w:r w:rsidR="00E330D9" w:rsidRPr="00E330D9">
            <w:rPr>
              <w:color w:val="000000"/>
            </w:rPr>
            <w:t>(Ben Bouallègue and Richardson 2022)</w:t>
          </w:r>
        </w:sdtContent>
      </w:sdt>
      <w:r w:rsidR="00222E02">
        <w:t>.</w:t>
      </w:r>
      <w:r w:rsidR="004D625A">
        <w:t xml:space="preserve"> </w:t>
      </w:r>
      <w:r w:rsidR="007716E2">
        <w:t>Moreover, AROCs are computed using trapezoidal approximation, which simply sums the areas of single trapeziums formed by the straight lines between</w:t>
      </w:r>
      <w:r w:rsidR="00530AE2">
        <w:t xml:space="preserve"> </w:t>
      </w:r>
      <w:r>
        <w:t>the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e</w:t>
      </w:r>
      <w:r>
        <w:t xml:space="preserve">, and AROCs </w:t>
      </w:r>
      <w:r w:rsidR="00B03539">
        <w:t>might</w:t>
      </w:r>
      <w:r w:rsidR="000D76E7">
        <w:t xml:space="preserve"> result </w:t>
      </w:r>
      <w:r>
        <w:t xml:space="preserve">in smaller. </w:t>
      </w:r>
      <w:r w:rsidR="00B35C3D">
        <w:t xml:space="preserve">However, this approach </w:t>
      </w:r>
      <w:r w:rsidR="005F2526">
        <w:t>focuses</w:t>
      </w:r>
      <w:r w:rsidR="00B35C3D">
        <w:t xml:space="preserve"> </w:t>
      </w:r>
      <w:r>
        <w:t>on the analysis o</w:t>
      </w:r>
      <w:r w:rsidR="00B35C3D">
        <w:t>f “real” and not on the “potential” discrimination ability of rainfall forecasts.</w:t>
      </w:r>
      <w:r w:rsidR="00B35C3D">
        <w:rPr>
          <w:color w:val="000000"/>
        </w:rPr>
        <w:t xml:space="preserve"> </w:t>
      </w:r>
      <w:r>
        <w:t>The percentile bootstrapping technique was applied to evaluate whether the difference</w:t>
      </w:r>
      <w:r w:rsidR="00B35C3D">
        <w:t>s</w:t>
      </w:r>
      <w:r>
        <w:t xml:space="preserve"> between</w:t>
      </w:r>
      <w:r w:rsidR="00B35C3D">
        <w:t xml:space="preserve"> the AROC for ENS and</w:t>
      </w:r>
      <w:r>
        <w:t xml:space="preserve"> ecPoint </w:t>
      </w:r>
      <w:r w:rsidR="00B35C3D">
        <w:t>were</w:t>
      </w:r>
      <w:r>
        <w:t xml:space="preserve"> significant</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Content>
          <w:r w:rsidR="00E330D9" w:rsidRPr="00E330D9">
            <w:rPr>
              <w:color w:val="000000"/>
            </w:rPr>
            <w:t>(DiCiccio and Efron 1996)</w:t>
          </w:r>
        </w:sdtContent>
      </w:sdt>
      <w:r>
        <w:t xml:space="preserve">. </w:t>
      </w:r>
      <w:r>
        <w:t xml:space="preserve">Sampling with replacement </w:t>
      </w:r>
      <w:r>
        <w:t>with</w:t>
      </w:r>
      <w:r>
        <w:t xml:space="preserve"> 10,000 replicates and </w:t>
      </w:r>
      <w:r>
        <w:t>95% confidence intervals were considered.</w:t>
      </w:r>
    </w:p>
    <w:p w14:paraId="6C35BA4B" w14:textId="49FE490F" w:rsidR="007C1F64" w:rsidRDefault="00000000" w:rsidP="005F3906">
      <w:r w:rsidRPr="000F0E07">
        <w:t>Populating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r w:rsidR="00002094" w:rsidRPr="005020BC">
        <w:rPr>
          <w:b/>
          <w:bCs/>
        </w:rPr>
        <w:t xml:space="preserve">Table </w:t>
      </w:r>
      <w:r w:rsidR="00002094">
        <w:rPr>
          <w:b/>
          <w:bCs/>
          <w:noProof/>
        </w:rPr>
        <w:t>3</w:t>
      </w:r>
      <w:r w:rsidRPr="000F0E07">
        <w:fldChar w:fldCharType="end"/>
      </w:r>
      <w:r w:rsidRPr="000F0E07">
        <w:t>) is a challenge in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w:t>
      </w:r>
      <w:r>
        <w:t xml:space="preserve"> series that record both yes</w:t>
      </w:r>
      <w:r w:rsidRPr="000F0E07">
        <w:t xml:space="preserve"> and no events at the location where the instrument </w:t>
      </w:r>
      <w:r w:rsidR="000F0E07" w:rsidRPr="000F0E07">
        <w:t>was</w:t>
      </w:r>
      <w:r w:rsidRPr="000F0E07">
        <w:t xml:space="preserve"> installed. Thus, all four elements in the contingency table were quantified. Non-stationary observations record only yes events at the location where the events occurred.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Content>
          <w:r w:rsidR="00E330D9" w:rsidRPr="00E330D9">
            <w:rPr>
              <w:color w:val="000000"/>
            </w:rPr>
            <w:t>(Robbins and Titley 2018)</w:t>
          </w:r>
        </w:sdtContent>
      </w:sdt>
      <w:r w:rsidRPr="000F0E07">
        <w:t xml:space="preserve">. </w:t>
      </w:r>
      <w:r>
        <w:t xml:space="preserve">Instead, </w:t>
      </w:r>
      <w:r w:rsidRPr="000F0E07">
        <w:t xml:space="preserve">this </w:t>
      </w:r>
      <w:r w:rsidRPr="00FB0920">
        <w:t>study followed the method of Tsonevsky et al. (2018)</w:t>
      </w:r>
      <w:r>
        <w:t xml:space="preserve">, which allows </w:t>
      </w:r>
      <w:r w:rsidRPr="00FB0920">
        <w:t>the contingency table</w:t>
      </w:r>
      <w:r>
        <w:t xml:space="preserve"> to be fully populated. This method assumes that a non</w:t>
      </w:r>
      <w:r w:rsidR="00C91DE6">
        <w:t>-</w:t>
      </w:r>
      <w:r w:rsidRPr="00FB0920">
        <w:t>report corresponds to a non</w:t>
      </w:r>
      <w:r w:rsidR="00C91DE6">
        <w:t>-</w:t>
      </w:r>
      <w:r w:rsidRPr="00FB0920">
        <w:t>event.</w:t>
      </w:r>
      <w:r w:rsidR="000F0E07" w:rsidRPr="00FB0920">
        <w:t xml:space="preserve"> </w:t>
      </w:r>
      <w:r w:rsidR="00F8233E" w:rsidRPr="00FB0920">
        <w:t xml:space="preserve">Because of the care used to create the observational flood database, this assumption was </w:t>
      </w:r>
      <w:r>
        <w:t>also considered valid</w:t>
      </w:r>
      <w:r w:rsidR="00F8233E" w:rsidRPr="00FB0920">
        <w:t xml:space="preserve"> for this study.</w:t>
      </w:r>
      <w:r w:rsidR="00CB47A8" w:rsidRPr="00FB0920">
        <w:t xml:space="preserve"> Observational fields are </w:t>
      </w:r>
      <w:r w:rsidR="00BD63C9" w:rsidRPr="00FB0920">
        <w:t xml:space="preserve">built </w:t>
      </w:r>
      <w:r>
        <w:t xml:space="preserve">by assigning 1 to grid-boxes containing at least one </w:t>
      </w:r>
      <w:r w:rsidR="009715F6" w:rsidRPr="00FB0920">
        <w:t>flood report</w:t>
      </w:r>
      <w:r w:rsidR="00912001" w:rsidRPr="00FB0920">
        <w:t xml:space="preserve"> (i.e., observational yes-event)</w:t>
      </w:r>
      <w:r w:rsidR="009715F6" w:rsidRPr="00FB0920">
        <w:t xml:space="preserve">; otherwise, a value </w:t>
      </w:r>
      <w:r>
        <w:t>of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a value </w:t>
      </w:r>
      <w:r>
        <w:t xml:space="preserve">of 1 to those grid-boxes where the considered </w:t>
      </w:r>
      <w:r w:rsidR="00D938E9">
        <w:t>VRT</w:t>
      </w:r>
      <w:r w:rsidRPr="00FB0920">
        <w:t xml:space="preserve"> is exceeded with a considered probability threshold (i.e., forecast yes-event); otherwise, the grid boxes are assigned a value </w:t>
      </w:r>
      <w:r>
        <w:t>of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a value </w:t>
      </w:r>
      <w:r>
        <w:t xml:space="preserve">of 1 or 0, they count </w:t>
      </w:r>
      <w:r w:rsidRPr="00FB0920">
        <w:t>as H and CN</w:t>
      </w:r>
      <w:r>
        <w:t xml:space="preserve">, respectively. When a grid box in the observational field is assigned </w:t>
      </w:r>
      <w:r w:rsidRPr="00FB0920">
        <w:t xml:space="preserve">a value </w:t>
      </w:r>
      <w:r>
        <w:t xml:space="preserve">of 1, and the </w:t>
      </w:r>
      <w:r w:rsidRPr="00FB0920">
        <w:t xml:space="preserve">corresponding grid box in the forecast field is assigned a value </w:t>
      </w:r>
      <w:r>
        <w:t xml:space="preserve">of 0, it counts as </w:t>
      </w:r>
      <w:r w:rsidRPr="00FB0920">
        <w:t xml:space="preserve">M. It counts as a false alarm (FA) if it occurs, and vice versa. </w:t>
      </w:r>
    </w:p>
    <w:p w14:paraId="29DDA8C1" w14:textId="77777777" w:rsidR="0008283E" w:rsidRDefault="00000000" w:rsidP="0008283E">
      <w:pPr>
        <w:pStyle w:val="Titolo3"/>
      </w:pPr>
      <w:bookmarkStart w:id="33" w:name="_Ref149748568"/>
      <w:r>
        <w:t>Assessment of forecasts’ calibration: Frequency Bias (FB)</w:t>
      </w:r>
      <w:bookmarkEnd w:id="33"/>
      <w:r>
        <w:t xml:space="preserve"> </w:t>
      </w:r>
    </w:p>
    <w:p w14:paraId="379FCB41" w14:textId="6909F403" w:rsidR="0008283E" w:rsidRDefault="00000000" w:rsidP="0008283E">
      <w:r>
        <w:t>The f</w:t>
      </w:r>
      <w:r>
        <w:t xml:space="preserve">requency bias </w:t>
      </w:r>
      <w:r>
        <w:t>wa</w:t>
      </w:r>
      <w:r>
        <w:t xml:space="preserve">s used to evaluate the </w:t>
      </w:r>
      <w:r w:rsidR="00FA3F7A">
        <w:t>reliability</w:t>
      </w:r>
      <w:r>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total number of instances when a flash flood was observed. The following formula was </w:t>
      </w:r>
      <w:r w:rsidR="008361A6">
        <w:t>used: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FC4CF2" w14:paraId="7E939A10" w14:textId="77777777" w:rsidTr="000B6516">
        <w:tc>
          <w:tcPr>
            <w:tcW w:w="9493" w:type="dxa"/>
            <w:vAlign w:val="center"/>
          </w:tcPr>
          <w:p w14:paraId="08455FF9" w14:textId="77777777" w:rsidR="0008283E" w:rsidRPr="00FF7CE2"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FF7CE2" w:rsidRDefault="0008283E" w:rsidP="000B6516">
            <w:pPr>
              <w:ind w:firstLine="0"/>
              <w:rPr>
                <w:rFonts w:asciiTheme="majorHAnsi" w:hAnsiTheme="majorHAnsi" w:cstheme="majorHAnsi"/>
              </w:rPr>
            </w:pPr>
          </w:p>
        </w:tc>
      </w:tr>
      <w:tr w:rsidR="00FC4CF2" w14:paraId="12A03F76" w14:textId="77777777" w:rsidTr="000B6516">
        <w:tc>
          <w:tcPr>
            <w:tcW w:w="9493" w:type="dxa"/>
            <w:vAlign w:val="center"/>
          </w:tcPr>
          <w:p w14:paraId="7F8A559D" w14:textId="77777777" w:rsidR="0008283E" w:rsidRPr="00C67548" w:rsidRDefault="00000000" w:rsidP="000B6516">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77777777" w:rsidR="0008283E" w:rsidRPr="00FF7CE2" w:rsidRDefault="00000000" w:rsidP="000B6516">
            <w:pPr>
              <w:ind w:firstLine="0"/>
              <w:rPr>
                <w:rFonts w:asciiTheme="majorHAnsi" w:hAnsiTheme="majorHAnsi" w:cstheme="majorHAnsi"/>
              </w:rPr>
            </w:pPr>
            <w:r w:rsidRPr="00FF7CE2">
              <w:rPr>
                <w:rFonts w:asciiTheme="majorHAnsi" w:hAnsiTheme="majorHAnsi" w:cstheme="majorHAnsi"/>
              </w:rPr>
              <w:t>(1)</w:t>
            </w:r>
          </w:p>
        </w:tc>
      </w:tr>
      <w:tr w:rsidR="00FC4CF2" w14:paraId="4B35952A" w14:textId="77777777" w:rsidTr="000B6516">
        <w:tc>
          <w:tcPr>
            <w:tcW w:w="9493" w:type="dxa"/>
            <w:vAlign w:val="center"/>
          </w:tcPr>
          <w:p w14:paraId="28AF5707" w14:textId="77777777" w:rsidR="0008283E" w:rsidRPr="00FF7CE2"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FF7CE2" w:rsidRDefault="0008283E" w:rsidP="000B6516">
            <w:pPr>
              <w:ind w:firstLine="0"/>
              <w:rPr>
                <w:rFonts w:asciiTheme="majorHAnsi" w:hAnsiTheme="majorHAnsi" w:cstheme="majorHAnsi"/>
                <w:sz w:val="28"/>
                <w:szCs w:val="28"/>
              </w:rPr>
            </w:pPr>
          </w:p>
        </w:tc>
      </w:tr>
    </w:tbl>
    <w:p w14:paraId="0BBE21CF" w14:textId="4C155036" w:rsidR="0008283E" w:rsidRDefault="00000000" w:rsidP="00966D77">
      <w:r>
        <w:lastRenderedPageBreak/>
        <w:t xml:space="preserve">A bias score of 1 indicates perfect calibration, with scores greater and smaller than 1 indicating that the forecasting system over- and under-predicts the observed events, respectively. It is worth noting that FB measures the overall ratio of forecast events to observed events. As such, it can provide a score of 1 when there are compensating errors. It can also be observed that a forecasting system overestimates the observed events if they are heavily underreported. </w:t>
      </w:r>
    </w:p>
    <w:p w14:paraId="227C27B8" w14:textId="77777777" w:rsidR="00D81B81" w:rsidRDefault="00000000" w:rsidP="006A67AC">
      <w:pPr>
        <w:pStyle w:val="Titolo1"/>
      </w:pPr>
      <w:r w:rsidRPr="005020BC">
        <w:t>Results</w:t>
      </w:r>
    </w:p>
    <w:p w14:paraId="100C95AA" w14:textId="06D84D8C" w:rsidR="00D81B81" w:rsidRPr="005020BC" w:rsidRDefault="00000000" w:rsidP="001108B7">
      <w:pPr>
        <w:pStyle w:val="Titolo2"/>
      </w:pPr>
      <w:bookmarkStart w:id="34" w:name="_Ref149748475"/>
      <w:r w:rsidRPr="005020BC">
        <w:t xml:space="preserve">Verifying rainfall </w:t>
      </w:r>
      <w:r w:rsidR="00D938E9">
        <w:t>threshold</w:t>
      </w:r>
      <w:r w:rsidRPr="005020BC">
        <w:t>s</w:t>
      </w:r>
      <w:bookmarkEnd w:id="34"/>
    </w:p>
    <w:p w14:paraId="79A86C89" w14:textId="43E9B2EB" w:rsidR="00B9105E" w:rsidRPr="00E11569" w:rsidRDefault="00000000" w:rsidP="001F1CAA">
      <w:r>
        <w:t>The rainfall climatolog</w:t>
      </w:r>
      <w:r w:rsidR="006F5B77">
        <w:t>y</w:t>
      </w:r>
      <w:r>
        <w:t xml:space="preserve"> from SYNOP observations </w:t>
      </w:r>
      <w:r w:rsidR="00A51F90">
        <w:t>in “La Costa”</w:t>
      </w:r>
      <w:r w:rsidR="006F5B77">
        <w:t xml:space="preserve"> (</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sidRPr="00C87DE3">
        <w:rPr>
          <w:b/>
          <w:bCs/>
        </w:rPr>
        <w:t>a</w:t>
      </w:r>
      <w:r w:rsidR="006F5B77">
        <w:t>) shows that</w:t>
      </w:r>
      <w:r w:rsidR="00A51F90">
        <w:t xml:space="preserve"> the ranges for tp</w:t>
      </w:r>
      <w:r w:rsidR="00A51F90" w:rsidRPr="00A51F90">
        <w:rPr>
          <w:vertAlign w:val="subscript"/>
        </w:rPr>
        <w:t>MS</w:t>
      </w:r>
      <w:r w:rsidR="00366AB0" w:rsidRPr="00366AB0">
        <w:t xml:space="preserve"> (</w:t>
      </w:r>
      <w:r w:rsidR="00616B8E">
        <w:t>between 10 and 45 mm/12h</w:t>
      </w:r>
      <w:r w:rsidR="00366AB0" w:rsidRPr="00366AB0">
        <w:t>)</w:t>
      </w:r>
      <w:r w:rsidR="00A51F90" w:rsidRPr="00366AB0">
        <w:t xml:space="preserve"> </w:t>
      </w:r>
      <w:r w:rsidR="00A51F90">
        <w:t>and tp</w:t>
      </w:r>
      <w:r w:rsidR="00A51F90" w:rsidRPr="00A51F90">
        <w:rPr>
          <w:vertAlign w:val="subscript"/>
        </w:rPr>
        <w:t>S</w:t>
      </w:r>
      <w:r w:rsidR="00A51F90">
        <w:t xml:space="preserve"> </w:t>
      </w:r>
      <w:r w:rsidR="00616B8E">
        <w:t xml:space="preserve">(between 45 and 108 mm/12h) </w:t>
      </w:r>
      <w:r w:rsidR="006F5B77">
        <w:t>are much bigger than in “La Sierra”</w:t>
      </w:r>
      <w:r w:rsidR="00616B8E">
        <w:t xml:space="preserve"> where tp</w:t>
      </w:r>
      <w:r w:rsidR="00616B8E" w:rsidRPr="00A51F90">
        <w:rPr>
          <w:vertAlign w:val="subscript"/>
        </w:rPr>
        <w:t>MS</w:t>
      </w:r>
      <w:r w:rsidR="00616B8E">
        <w:rPr>
          <w:vertAlign w:val="subscript"/>
        </w:rPr>
        <w:t xml:space="preserve"> </w:t>
      </w:r>
      <w:r w:rsidR="00616B8E">
        <w:t xml:space="preserve">ranges between </w:t>
      </w:r>
      <w:r w:rsidR="00043E16">
        <w:t>5 and 25 mm/12h and tp</w:t>
      </w:r>
      <w:r w:rsidR="00043E16" w:rsidRPr="00A51F90">
        <w:rPr>
          <w:vertAlign w:val="subscript"/>
        </w:rPr>
        <w:t>S</w:t>
      </w:r>
      <w:r w:rsidR="00616B8E">
        <w:t xml:space="preserve"> </w:t>
      </w:r>
      <w:r w:rsidR="00043E16">
        <w:t xml:space="preserve">ranges between </w:t>
      </w:r>
      <w:r w:rsidR="00761C15">
        <w:t>2</w:t>
      </w:r>
      <w:r w:rsidR="00043E16">
        <w:t xml:space="preserve">5 and </w:t>
      </w:r>
      <w:r w:rsidR="00761C15">
        <w:t>6</w:t>
      </w:r>
      <w:r w:rsidR="00043E16">
        <w:t xml:space="preserve">5 mm/12h </w:t>
      </w:r>
      <w:r w:rsidR="006F5B77">
        <w:t>(</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Pr>
          <w:b/>
          <w:bCs/>
        </w:rPr>
        <w:t>c</w:t>
      </w:r>
      <w:r w:rsidR="006F5B77">
        <w:t>)</w:t>
      </w:r>
      <w:r w:rsidR="00761C15">
        <w:t>.</w:t>
      </w:r>
      <w:r w:rsidR="00C326DB">
        <w:t xml:space="preserve"> </w:t>
      </w:r>
      <w:r w:rsidR="00D7743D">
        <w:t xml:space="preserve">It was decided to define the VRT </w:t>
      </w:r>
      <w:r>
        <w:t xml:space="preserve">by </w:t>
      </w:r>
      <w:r w:rsidR="00C018F3">
        <w:t xml:space="preserve">maintaining the top 3/4 of the flood reports with EFFCI ≥ 6 to generate robust statistics. Considering this, </w:t>
      </w:r>
      <w:r>
        <w:t xml:space="preserve">the </w:t>
      </w:r>
      <w:r w:rsidR="00EB5FD6">
        <w:t xml:space="preserve">net distributions of rainfall events associated with flash floods corresponding to the </w:t>
      </w:r>
      <w:r w:rsidR="00EB5FD6" w:rsidRPr="005020BC">
        <w:t>50</w:t>
      </w:r>
      <w:r w:rsidR="00EB5FD6" w:rsidRPr="00973F64">
        <w:rPr>
          <w:vertAlign w:val="superscript"/>
        </w:rPr>
        <w:t>th</w:t>
      </w:r>
      <w:r w:rsidR="00EB5FD6">
        <w:t xml:space="preserve"> and</w:t>
      </w:r>
      <w:r w:rsidR="00EB5FD6" w:rsidRPr="005020BC">
        <w:t xml:space="preserve"> 75</w:t>
      </w:r>
      <w:r w:rsidR="00EB5FD6" w:rsidRPr="00973F64">
        <w:rPr>
          <w:vertAlign w:val="superscript"/>
        </w:rPr>
        <w:t>th</w:t>
      </w:r>
      <w:r w:rsidR="00EB5FD6">
        <w:t xml:space="preserve"> percentile</w:t>
      </w:r>
      <w:r>
        <w:t xml:space="preserve">s provide rainfall values that are </w:t>
      </w:r>
      <w:r w:rsidR="00D16A11">
        <w:t>deemed too small</w:t>
      </w:r>
      <w:r w:rsidR="00303254">
        <w:t xml:space="preserve"> in both regions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 xml:space="preserve">b </w:t>
      </w:r>
      <w:r w:rsidR="00303254" w:rsidRPr="00303254">
        <w:t>and</w:t>
      </w:r>
      <w:r w:rsidR="00303254">
        <w:rPr>
          <w:b/>
          <w:bCs/>
        </w:rPr>
        <w:t xml:space="preserve">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d</w:t>
      </w:r>
      <w:r w:rsidR="00303254">
        <w:t>)</w:t>
      </w:r>
      <w:r w:rsidR="00D16A11">
        <w:t xml:space="preserve">. </w:t>
      </w:r>
      <w:r w:rsidR="00E23046">
        <w:t xml:space="preserve">The net distributions for the </w:t>
      </w:r>
      <w:r w:rsidR="00E23046" w:rsidRPr="005020BC">
        <w:t>85</w:t>
      </w:r>
      <w:r w:rsidR="00E23046" w:rsidRPr="00E23046">
        <w:rPr>
          <w:vertAlign w:val="superscript"/>
        </w:rPr>
        <w:t>th</w:t>
      </w:r>
      <w:r w:rsidR="00E23046" w:rsidRPr="005020BC">
        <w:t>, 90</w:t>
      </w:r>
      <w:r w:rsidR="00E23046" w:rsidRPr="00E23046">
        <w:rPr>
          <w:vertAlign w:val="superscript"/>
        </w:rPr>
        <w:t>th</w:t>
      </w:r>
      <w:r w:rsidR="00E23046" w:rsidRPr="005020BC">
        <w:t>, 95</w:t>
      </w:r>
      <w:r w:rsidR="00E23046" w:rsidRPr="00E23046">
        <w:rPr>
          <w:vertAlign w:val="superscript"/>
        </w:rPr>
        <w:t>th</w:t>
      </w:r>
      <w:r w:rsidR="00E23046" w:rsidRPr="005020BC">
        <w:t xml:space="preserve">, </w:t>
      </w:r>
      <w:r w:rsidR="00E23046">
        <w:t xml:space="preserve">and </w:t>
      </w:r>
      <w:r w:rsidR="00E23046" w:rsidRPr="005020BC">
        <w:t>98</w:t>
      </w:r>
      <w:r w:rsidR="00E23046" w:rsidRPr="00E23046">
        <w:rPr>
          <w:vertAlign w:val="superscript"/>
        </w:rPr>
        <w:t>th</w:t>
      </w:r>
      <w:r w:rsidR="00E23046">
        <w:t xml:space="preserve"> percentile</w:t>
      </w:r>
      <w:r w:rsidR="00D16A11">
        <w:t>s provide candidates for defining the VRT</w:t>
      </w:r>
      <w:r w:rsidR="00D16A11" w:rsidRPr="00D16A11">
        <w:rPr>
          <w:vertAlign w:val="subscript"/>
        </w:rPr>
        <w:t>MS</w:t>
      </w:r>
      <w:r w:rsidR="008E5154">
        <w:rPr>
          <w:vertAlign w:val="subscript"/>
        </w:rPr>
        <w:t xml:space="preserve"> </w:t>
      </w:r>
      <w:r w:rsidR="008E5154">
        <w:t>in both regions.</w:t>
      </w:r>
      <w:r w:rsidR="00D16A11">
        <w:t xml:space="preserve"> </w:t>
      </w:r>
      <w:r w:rsidR="00BA6EB4">
        <w:t>To</w:t>
      </w:r>
      <w:r w:rsidR="00D16A11">
        <w:t xml:space="preserve"> </w:t>
      </w:r>
      <w:r w:rsidR="000154A0">
        <w:t xml:space="preserve">increase the number of rainfall events, </w:t>
      </w:r>
      <w:r w:rsidR="00BA6EB4">
        <w:t>the VRT</w:t>
      </w:r>
      <w:r w:rsidR="00F66F39">
        <w:rPr>
          <w:vertAlign w:val="subscript"/>
        </w:rPr>
        <w:t>MS</w:t>
      </w:r>
      <w:r w:rsidR="00BA6EB4">
        <w:rPr>
          <w:vertAlign w:val="subscript"/>
        </w:rPr>
        <w:t xml:space="preserve"> </w:t>
      </w:r>
      <w:r w:rsidR="00BA6EB4">
        <w:t xml:space="preserve">was defined using the net distribution for the smallest percentile (i.e., </w:t>
      </w:r>
      <w:r>
        <w:t>the 85</w:t>
      </w:r>
      <w:r w:rsidR="00BA6EB4" w:rsidRPr="00BA6EB4">
        <w:rPr>
          <w:vertAlign w:val="superscript"/>
        </w:rPr>
        <w:t>th</w:t>
      </w:r>
      <w:r w:rsidR="00BA6EB4">
        <w:t>). Only the net distribution for the 99</w:t>
      </w:r>
      <w:r w:rsidR="00BA6EB4" w:rsidRPr="00BA6EB4">
        <w:rPr>
          <w:vertAlign w:val="superscript"/>
        </w:rPr>
        <w:t>th</w:t>
      </w:r>
      <w:r w:rsidR="00BA6EB4">
        <w:t xml:space="preserve"> percentile </w:t>
      </w:r>
      <w:r w:rsidR="00E11569">
        <w:t>is a candidate for defining the VRT</w:t>
      </w:r>
      <w:r w:rsidR="00E11569" w:rsidRPr="00E11569">
        <w:rPr>
          <w:vertAlign w:val="subscript"/>
        </w:rPr>
        <w:t>S</w:t>
      </w:r>
      <w:r w:rsidR="00E11569">
        <w:rPr>
          <w:vertAlign w:val="subscript"/>
        </w:rPr>
        <w:t>.</w:t>
      </w:r>
      <w:r w:rsidR="001F1CAA">
        <w:rPr>
          <w:vertAlign w:val="subscript"/>
        </w:rPr>
        <w:t xml:space="preserve"> </w:t>
      </w:r>
      <w:r w:rsidR="001F1CAA" w:rsidRPr="005020BC">
        <w:t xml:space="preserve">The </w:t>
      </w:r>
      <w:r w:rsidR="001F1CAA">
        <w:t>VRT</w:t>
      </w:r>
      <w:r w:rsidR="001F1CAA" w:rsidRPr="00813DE1">
        <w:rPr>
          <w:vertAlign w:val="subscript"/>
        </w:rPr>
        <w:t>MS</w:t>
      </w:r>
      <w:r w:rsidR="001F1CAA" w:rsidRPr="005020BC">
        <w:t xml:space="preserve"> and </w:t>
      </w:r>
      <w:r w:rsidR="001F1CAA">
        <w:t>VRT</w:t>
      </w:r>
      <w:r w:rsidR="001F1CAA" w:rsidRPr="00813DE1">
        <w:rPr>
          <w:vertAlign w:val="subscript"/>
        </w:rPr>
        <w:t>S</w:t>
      </w:r>
      <w:r w:rsidR="001F1CAA" w:rsidRPr="005020BC">
        <w:t xml:space="preserve"> are indicated by purple and orange dot</w:t>
      </w:r>
      <w:r>
        <w:t xml:space="preserve">s in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c</w:t>
      </w:r>
      <w:r w:rsidR="001F1CAA" w:rsidRPr="005020BC">
        <w:t xml:space="preserve"> for “La Costa” and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f</w:t>
      </w:r>
      <w:r w:rsidR="001F1CAA" w:rsidRPr="005020BC">
        <w:t xml:space="preserve"> for “La Sierra.”</w:t>
      </w:r>
      <w:r w:rsidR="001F1CAA">
        <w:t xml:space="preserve"> T</w:t>
      </w:r>
      <w:r w:rsidR="001F1CAA" w:rsidRPr="005020BC">
        <w:t>he rounded values</w:t>
      </w:r>
      <w:r w:rsidR="001F1CAA">
        <w:t xml:space="preserve"> </w:t>
      </w:r>
      <w:r w:rsidR="001F1CAA" w:rsidRPr="005020BC">
        <w:t>in mm/12h</w:t>
      </w:r>
      <w:r w:rsidR="001F1CAA">
        <w:t xml:space="preserve">, used in the objective verification analysis </w:t>
      </w:r>
      <w:r w:rsidR="001F1CAA" w:rsidRPr="005020BC">
        <w:t>are listed in</w:t>
      </w:r>
      <w:r w:rsidR="001F1CAA">
        <w:rPr>
          <w:color w:val="000000"/>
          <w:sz w:val="16"/>
          <w:szCs w:val="16"/>
        </w:rPr>
        <w:t xml:space="preserve"> </w:t>
      </w:r>
      <w:r w:rsidR="001F1CAA">
        <w:rPr>
          <w:color w:val="000000"/>
          <w:sz w:val="16"/>
          <w:szCs w:val="16"/>
        </w:rPr>
        <w:fldChar w:fldCharType="begin"/>
      </w:r>
      <w:r w:rsidR="001F1CAA">
        <w:rPr>
          <w:color w:val="000000"/>
          <w:sz w:val="16"/>
          <w:szCs w:val="16"/>
        </w:rPr>
        <w:instrText xml:space="preserve"> REF _Ref150245879 \h </w:instrText>
      </w:r>
      <w:r w:rsidR="001F1CAA">
        <w:rPr>
          <w:color w:val="000000"/>
          <w:sz w:val="16"/>
          <w:szCs w:val="16"/>
        </w:rPr>
      </w:r>
      <w:r w:rsidR="001F1CAA">
        <w:rPr>
          <w:color w:val="000000"/>
          <w:sz w:val="16"/>
          <w:szCs w:val="16"/>
        </w:rPr>
        <w:fldChar w:fldCharType="separate"/>
      </w:r>
      <w:r w:rsidR="001F1CAA" w:rsidRPr="00B33F62">
        <w:rPr>
          <w:b/>
          <w:bCs/>
        </w:rPr>
        <w:t xml:space="preserve">Table </w:t>
      </w:r>
      <w:r w:rsidR="001F1CAA">
        <w:rPr>
          <w:b/>
          <w:bCs/>
          <w:noProof/>
        </w:rPr>
        <w:t>4</w:t>
      </w:r>
      <w:r w:rsidR="001F1CAA">
        <w:rPr>
          <w:color w:val="000000"/>
          <w:sz w:val="16"/>
          <w:szCs w:val="16"/>
        </w:rPr>
        <w:fldChar w:fldCharType="end"/>
      </w:r>
      <w:r w:rsidR="001F1CAA">
        <w:rPr>
          <w:color w:val="000000"/>
          <w:sz w:val="16"/>
          <w:szCs w:val="16"/>
        </w:rPr>
        <w:t>.</w:t>
      </w:r>
      <w:r w:rsidR="005D44C1">
        <w:rPr>
          <w:color w:val="000000"/>
          <w:sz w:val="16"/>
          <w:szCs w:val="16"/>
        </w:rPr>
        <w:t xml:space="preserve"> </w:t>
      </w:r>
      <w:r w:rsidR="005D44C1">
        <w:t>It is worth noting that</w:t>
      </w:r>
      <w:r w:rsidR="005D44C1" w:rsidRPr="005020BC">
        <w:t xml:space="preserve"> </w:t>
      </w:r>
      <w:r w:rsidR="00950841">
        <w:t>VRT</w:t>
      </w:r>
      <w:r w:rsidR="00950841" w:rsidRPr="00813DE1">
        <w:rPr>
          <w:vertAlign w:val="subscript"/>
        </w:rPr>
        <w:t>MS</w:t>
      </w:r>
      <w:r w:rsidR="00950841" w:rsidRPr="005020BC">
        <w:t xml:space="preserve"> </w:t>
      </w:r>
      <w:r w:rsidR="00950841">
        <w:t>is</w:t>
      </w:r>
      <w:r w:rsidR="005D44C1">
        <w:t xml:space="preserve"> similar in both regions (10 mm/12 in </w:t>
      </w:r>
      <w:r w:rsidR="003B3BF2">
        <w:t>“</w:t>
      </w:r>
      <w:r w:rsidR="005D44C1">
        <w:t>La Costa</w:t>
      </w:r>
      <w:r w:rsidR="003B3BF2">
        <w:t>”</w:t>
      </w:r>
      <w:r w:rsidR="005D44C1">
        <w:t xml:space="preserve"> and 6 mm/12h</w:t>
      </w:r>
      <w:r w:rsidR="003B3BF2">
        <w:t xml:space="preserve"> in “La Sierra”</w:t>
      </w:r>
      <w:r w:rsidR="005D44C1">
        <w:t>)</w:t>
      </w:r>
      <w:r w:rsidR="003B3BF2">
        <w:t>, while</w:t>
      </w:r>
      <w:r w:rsidR="005D44C1" w:rsidRPr="005020BC">
        <w:t xml:space="preserve"> </w:t>
      </w:r>
      <w:r w:rsidR="005D44C1">
        <w:t>VRT</w:t>
      </w:r>
      <w:r w:rsidR="005D44C1" w:rsidRPr="00813DE1">
        <w:rPr>
          <w:vertAlign w:val="subscript"/>
        </w:rPr>
        <w:t>S</w:t>
      </w:r>
      <w:r w:rsidR="003B3BF2" w:rsidRPr="003B3BF2">
        <w:t xml:space="preserve"> in</w:t>
      </w:r>
      <w:r w:rsidR="003B3BF2">
        <w:t xml:space="preserve"> “La Costa” (</w:t>
      </w:r>
      <w:r w:rsidR="00DA235F">
        <w:t>50 mm/12h</w:t>
      </w:r>
      <w:r w:rsidR="003B3BF2">
        <w:t>)</w:t>
      </w:r>
      <w:r w:rsidR="00DA235F">
        <w:t xml:space="preserve"> is twice as much as in “La Sierra” (26 mm/12h).</w:t>
      </w:r>
    </w:p>
    <w:p w14:paraId="6B5E78E0" w14:textId="1E468A86" w:rsidR="00132A9F" w:rsidRPr="00132A9F" w:rsidRDefault="00000000" w:rsidP="00F16993">
      <w:pPr>
        <w:pStyle w:val="Titolo3"/>
      </w:pPr>
      <w:r>
        <w:t>Forecast’s d</w:t>
      </w:r>
      <w:r w:rsidR="00F16993">
        <w:t>iscrimination ability</w:t>
      </w:r>
    </w:p>
    <w:p w14:paraId="2FF05DDC" w14:textId="6441608C" w:rsidR="0076644F" w:rsidRDefault="00000000" w:rsidP="004B2A36">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 </w:t>
      </w:r>
      <w:r w:rsidRPr="005020BC">
        <w:t xml:space="preserve">shows the evolution of </w:t>
      </w:r>
      <w:r>
        <w:t xml:space="preserve">the AROC with the lead time for </w:t>
      </w:r>
      <w:r w:rsidR="00D938E9">
        <w:t>VRT</w:t>
      </w:r>
      <w:r w:rsidR="00A55C0F">
        <w:rPr>
          <w:vertAlign w:val="subscript"/>
        </w:rPr>
        <w:t>MS</w:t>
      </w:r>
      <w:r w:rsidRPr="005020BC">
        <w:t xml:space="preserve"> and </w:t>
      </w:r>
      <w:r w:rsidR="00D938E9">
        <w:t>VRT</w:t>
      </w:r>
      <w:r w:rsidR="00A55C0F">
        <w:rPr>
          <w:vertAlign w:val="subscript"/>
        </w:rPr>
        <w:t>S</w:t>
      </w:r>
      <w:r w:rsidR="00325DC8">
        <w:t xml:space="preserve"> </w:t>
      </w:r>
      <w:r w:rsidR="00325DC8" w:rsidRPr="005020BC">
        <w:t>for “La Costa” and “La Sierra</w:t>
      </w:r>
      <w:r w:rsidR="00F87D4F">
        <w:t>.”</w:t>
      </w:r>
      <w:r w:rsidR="00F6319D">
        <w:t xml:space="preserve"> </w:t>
      </w:r>
      <w:r w:rsidR="00293595">
        <w:t>N</w:t>
      </w:r>
      <w:r w:rsidRPr="005020BC">
        <w:t>o degradation with lead time in the AROCs was observed in “La Costa”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 xml:space="preserve">and </w:t>
      </w:r>
      <w:r w:rsidR="00F14BED" w:rsidRPr="005020BC">
        <w:fldChar w:fldCharType="begin"/>
      </w:r>
      <w:r w:rsidR="00F14BED" w:rsidRPr="005020BC">
        <w:instrText xml:space="preserve"> REF _Ref99114833 \h </w:instrText>
      </w:r>
      <w:r w:rsidR="00F14BED" w:rsidRPr="005020BC">
        <w:fldChar w:fldCharType="separate"/>
      </w:r>
      <w:r w:rsidR="00F14BED" w:rsidRPr="005020BC">
        <w:rPr>
          <w:b/>
          <w:bCs/>
        </w:rPr>
        <w:t xml:space="preserve">Figure </w:t>
      </w:r>
      <w:r w:rsidR="00F14BED">
        <w:rPr>
          <w:b/>
          <w:bCs/>
          <w:noProof/>
        </w:rPr>
        <w:t>10</w:t>
      </w:r>
      <w:r w:rsidR="00F14BED" w:rsidRPr="005020BC">
        <w:fldChar w:fldCharType="end"/>
      </w:r>
      <w:r w:rsidRPr="005020BC">
        <w:rPr>
          <w:b/>
          <w:bCs/>
        </w:rPr>
        <w:t>b</w:t>
      </w:r>
      <w:r w:rsidRPr="005020BC">
        <w:t>)</w:t>
      </w:r>
      <w:r w:rsidR="00293595">
        <w:t>, while</w:t>
      </w:r>
      <w:r w:rsidR="00027CEA">
        <w:t xml:space="preserve"> there is some degradation observed</w:t>
      </w:r>
      <w:r w:rsidR="00293595">
        <w:t xml:space="preserve"> in “La Sierra”</w:t>
      </w:r>
      <w:r w:rsidR="00C92D89">
        <w:t xml:space="preserve"> </w:t>
      </w:r>
      <w:r w:rsidR="00C92D89" w:rsidRPr="005020BC">
        <w:t>(</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 xml:space="preserve">c </w:t>
      </w:r>
      <w:r w:rsidR="00C92D89" w:rsidRPr="005020BC">
        <w:t xml:space="preserve">and </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d</w:t>
      </w:r>
      <w:r w:rsidR="00C92D89" w:rsidRPr="005020BC">
        <w:t>)</w:t>
      </w:r>
      <w:r w:rsidR="00027CEA">
        <w:t xml:space="preserve">. </w:t>
      </w:r>
      <w:r>
        <w:t xml:space="preserve">The AROCs for </w:t>
      </w:r>
      <w:r w:rsidRPr="005020BC">
        <w:t>ENS and ecPoint</w:t>
      </w:r>
      <w:r w:rsidR="00027CEA">
        <w:t xml:space="preserve"> diminish</w:t>
      </w:r>
      <w:r>
        <w:t>ed at the same rate</w:t>
      </w:r>
      <w:r w:rsidR="007D1928">
        <w:t xml:space="preserve"> for both VRT.</w:t>
      </w:r>
      <w:r w:rsidR="00F6319D" w:rsidRPr="005020BC">
        <w:t xml:space="preserve"> </w:t>
      </w:r>
      <w:r w:rsidR="00F6319D">
        <w:t xml:space="preserve">Overall, </w:t>
      </w:r>
      <w:r>
        <w:t xml:space="preserve">the AROC values </w:t>
      </w:r>
      <w:r w:rsidR="00F6319D">
        <w:t>were larger for VRT</w:t>
      </w:r>
      <w:r w:rsidR="00F6319D">
        <w:rPr>
          <w:vertAlign w:val="subscript"/>
        </w:rPr>
        <w:t>MS</w:t>
      </w:r>
      <w:r w:rsidR="00F6319D" w:rsidRPr="005020BC">
        <w:t xml:space="preserve">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sidRPr="005020BC">
        <w:rPr>
          <w:b/>
          <w:bCs/>
        </w:rPr>
        <w:t>a</w:t>
      </w:r>
      <w:r w:rsidR="00F6319D">
        <w:rPr>
          <w:b/>
          <w:bCs/>
        </w:rPr>
        <w:t xml:space="preserve"> </w:t>
      </w:r>
      <w:r w:rsidR="00F6319D" w:rsidRPr="005020BC">
        <w:t xml:space="preserve">and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c</w:t>
      </w:r>
      <w:r w:rsidR="00F6319D" w:rsidRPr="00EA15B0">
        <w:t>)</w:t>
      </w:r>
      <w:r w:rsidR="00F6319D">
        <w:rPr>
          <w:b/>
          <w:bCs/>
        </w:rPr>
        <w:t xml:space="preserve"> </w:t>
      </w:r>
      <w:r w:rsidR="00F6319D">
        <w:t>than for</w:t>
      </w:r>
      <w:r w:rsidR="00F6319D" w:rsidRPr="005020BC">
        <w:t xml:space="preserve"> </w:t>
      </w:r>
      <w:r w:rsidR="00F6319D">
        <w:t>VRT</w:t>
      </w:r>
      <w:r w:rsidR="00F6319D">
        <w:rPr>
          <w:vertAlign w:val="subscript"/>
        </w:rPr>
        <w:t>S</w:t>
      </w:r>
      <w:r w:rsidR="00F6319D">
        <w:t xml:space="preserve"> </w:t>
      </w:r>
      <w:r w:rsidR="00F6319D" w:rsidRPr="005020BC">
        <w:t>(</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b</w:t>
      </w:r>
      <w:r w:rsidR="00F6319D" w:rsidRPr="00F6319D">
        <w:t xml:space="preserve"> </w:t>
      </w:r>
      <w:r w:rsidR="00F6319D" w:rsidRPr="005020BC">
        <w:t xml:space="preserve">and </w:t>
      </w:r>
      <w:r w:rsidR="00F6319D" w:rsidRPr="00F6319D">
        <w:fldChar w:fldCharType="begin"/>
      </w:r>
      <w:r w:rsidR="00F6319D" w:rsidRPr="00F6319D">
        <w:instrText xml:space="preserve"> REF _Ref99114833 \h </w:instrText>
      </w:r>
      <w:r w:rsidR="00F6319D" w:rsidRPr="00F6319D">
        <w:fldChar w:fldCharType="separate"/>
      </w:r>
      <w:r w:rsidR="00F6319D" w:rsidRPr="00F6319D">
        <w:rPr>
          <w:b/>
          <w:bCs/>
        </w:rPr>
        <w:t xml:space="preserve">Figure </w:t>
      </w:r>
      <w:r w:rsidR="00F6319D" w:rsidRPr="00F6319D">
        <w:rPr>
          <w:b/>
          <w:bCs/>
          <w:noProof/>
        </w:rPr>
        <w:t>10</w:t>
      </w:r>
      <w:r w:rsidR="00F6319D" w:rsidRPr="00F6319D">
        <w:fldChar w:fldCharType="end"/>
      </w:r>
      <w:r w:rsidR="00F6319D" w:rsidRPr="00F6319D">
        <w:rPr>
          <w:b/>
          <w:bCs/>
        </w:rPr>
        <w:t>d</w:t>
      </w:r>
      <w:r w:rsidR="00F6319D" w:rsidRPr="00EA15B0">
        <w:t>)</w:t>
      </w:r>
      <w:r w:rsidR="00211C2F">
        <w:t xml:space="preserve">, and for </w:t>
      </w:r>
      <w:r w:rsidR="00211C2F" w:rsidRPr="005020BC">
        <w:t>“La Costa”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a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b</w:t>
      </w:r>
      <w:r w:rsidR="00211C2F" w:rsidRPr="005020BC">
        <w:t>)</w:t>
      </w:r>
      <w:r w:rsidR="00211C2F">
        <w:t xml:space="preserve"> compared to “La Sierra” </w:t>
      </w:r>
      <w:r w:rsidR="00211C2F" w:rsidRPr="005020BC">
        <w:t>(</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c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d</w:t>
      </w:r>
      <w:r w:rsidR="00211C2F" w:rsidRPr="005020BC">
        <w:t>)</w:t>
      </w:r>
      <w:r w:rsidR="00211C2F">
        <w:t xml:space="preserve">. </w:t>
      </w:r>
      <w:r w:rsidR="00D52C16" w:rsidRPr="005020BC">
        <w:t xml:space="preserve">A feature that stands out in all panels in </w:t>
      </w:r>
      <w:r w:rsidR="00D52C16" w:rsidRPr="005020BC">
        <w:fldChar w:fldCharType="begin"/>
      </w:r>
      <w:r w:rsidR="00D52C16" w:rsidRPr="005020BC">
        <w:instrText xml:space="preserve"> REF _Ref99114833 \h </w:instrText>
      </w:r>
      <w:r w:rsidR="00D52C16" w:rsidRPr="005020BC">
        <w:fldChar w:fldCharType="separate"/>
      </w:r>
      <w:r w:rsidR="00D52C16" w:rsidRPr="005020BC">
        <w:rPr>
          <w:b/>
          <w:bCs/>
        </w:rPr>
        <w:t xml:space="preserve">Figure </w:t>
      </w:r>
      <w:r w:rsidR="00D52C16">
        <w:rPr>
          <w:b/>
          <w:bCs/>
          <w:noProof/>
        </w:rPr>
        <w:t>10</w:t>
      </w:r>
      <w:r w:rsidR="00D52C16" w:rsidRPr="005020BC">
        <w:fldChar w:fldCharType="end"/>
      </w:r>
      <w:r w:rsidR="002F6FD5">
        <w:t>, but especially in “La Costa,”</w:t>
      </w:r>
      <w:r w:rsidR="00D52C16" w:rsidRPr="005020BC">
        <w:t xml:space="preserve"> is the sinusoidal pattern shown by the AROC in correspondence of </w:t>
      </w:r>
      <w:r w:rsidR="002348DE">
        <w:t xml:space="preserve">the </w:t>
      </w:r>
      <w:r w:rsidR="00D52C16" w:rsidRPr="005020BC">
        <w:t xml:space="preserve">different accumulation periods throughout </w:t>
      </w:r>
      <w:r w:rsidR="00D64346">
        <w:t>the</w:t>
      </w:r>
      <w:r w:rsidR="00D52C16" w:rsidRPr="005020BC">
        <w:t xml:space="preserve"> day</w:t>
      </w:r>
      <w:r w:rsidR="00D64346">
        <w:t xml:space="preserve">. </w:t>
      </w:r>
      <w:r w:rsidR="00900F17" w:rsidRPr="00F05757">
        <w:t>In “La Costa”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 xml:space="preserve">a </w:t>
      </w:r>
      <w:r w:rsidR="00900F17" w:rsidRPr="00F05757">
        <w:t xml:space="preserve">and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c</w:t>
      </w:r>
      <w:r w:rsidR="00900F17" w:rsidRPr="00F05757">
        <w:t xml:space="preserve">), </w:t>
      </w:r>
      <w:r w:rsidR="002348DE">
        <w:t>the</w:t>
      </w:r>
      <w:r w:rsidR="00F05757" w:rsidRPr="005020BC">
        <w:t xml:space="preserve"> peaks</w:t>
      </w:r>
      <w:r w:rsidR="002348DE">
        <w:t xml:space="preserve"> in the AROC</w:t>
      </w:r>
      <w:r w:rsidR="00F05757" w:rsidRPr="005020BC">
        <w:t xml:space="preserve"> are observed between 0000-1200 </w:t>
      </w:r>
      <w:commentRangeStart w:id="35"/>
      <w:r>
        <w:t>LT</w:t>
      </w:r>
      <w:commentRangeEnd w:id="35"/>
      <w:r>
        <w:rPr>
          <w:rStyle w:val="Rimandocommento"/>
        </w:rPr>
        <w:commentReference w:id="35"/>
      </w:r>
      <w:r>
        <w:t xml:space="preserve"> (i.e., lead time steps labelled in purple)</w:t>
      </w:r>
      <w:r w:rsidR="00AC0304">
        <w:t xml:space="preserve"> and 0600-1800 LT </w:t>
      </w:r>
      <w:r w:rsidR="00AC0304" w:rsidRPr="005020BC">
        <w:t xml:space="preserve">(i.e., lead time steps labelled in </w:t>
      </w:r>
      <w:r w:rsidR="00AC0304">
        <w:t>cyan</w:t>
      </w:r>
      <w:r w:rsidR="00BA6FB8">
        <w:t xml:space="preserve">, </w:t>
      </w:r>
      <w:r w:rsidR="008079DB">
        <w:t xml:space="preserve">that correspond to rainfall occurred </w:t>
      </w:r>
      <w:r w:rsidR="00BA6FB8">
        <w:t xml:space="preserve">mainly </w:t>
      </w:r>
      <w:r w:rsidR="008079DB">
        <w:t xml:space="preserve">during </w:t>
      </w:r>
      <w:r w:rsidR="00BA6FB8">
        <w:t>daytime</w:t>
      </w:r>
      <w:r w:rsidR="00AC0304" w:rsidRPr="005020BC">
        <w:t>)</w:t>
      </w:r>
      <w:r w:rsidR="00AC0304">
        <w:t xml:space="preserve">, </w:t>
      </w:r>
      <w:r w:rsidR="00F05757" w:rsidRPr="005020BC">
        <w:t xml:space="preserve">while troughs are mostly observed between 1200-0000 LT (i.e., lead time steps labelled in </w:t>
      </w:r>
      <w:r w:rsidR="00AC0304">
        <w:t>pink</w:t>
      </w:r>
      <w:r w:rsidR="00F05757" w:rsidRPr="005020BC">
        <w:t>)</w:t>
      </w:r>
      <w:r w:rsidR="00AC0304">
        <w:t xml:space="preserve"> and </w:t>
      </w:r>
      <w:r w:rsidR="00CF45FD">
        <w:t xml:space="preserve">1800-0600 LT </w:t>
      </w:r>
      <w:r w:rsidR="00CF45FD" w:rsidRPr="005020BC">
        <w:t xml:space="preserve">(i.e., lead time steps labelled in </w:t>
      </w:r>
      <w:r w:rsidR="00CF45FD">
        <w:t>green</w:t>
      </w:r>
      <w:r w:rsidR="00A022FA">
        <w:t xml:space="preserve">, </w:t>
      </w:r>
      <w:r w:rsidR="008079DB">
        <w:t>that correspond to rainfall occurred mainly during nighttime</w:t>
      </w:r>
      <w:r w:rsidR="00CF45FD" w:rsidRPr="005020BC">
        <w:t>)</w:t>
      </w:r>
      <w:r w:rsidR="00F05757" w:rsidRPr="005020BC">
        <w:t>.</w:t>
      </w:r>
      <w:r w:rsidR="00BA6FB8">
        <w:t xml:space="preserve"> Overall, t</w:t>
      </w:r>
      <w:r w:rsidR="00573D4D">
        <w:t xml:space="preserve">he discrimination ability </w:t>
      </w:r>
      <w:r w:rsidR="00CB6D3D">
        <w:t xml:space="preserve">for ecPoint </w:t>
      </w:r>
      <w:r w:rsidR="00573D4D">
        <w:t>in “La Costa</w:t>
      </w:r>
      <w:r w:rsidR="00A022FA">
        <w:t xml:space="preserve">” </w:t>
      </w:r>
      <w:r w:rsidR="00CB6D3D">
        <w:t xml:space="preserve">tended to be better </w:t>
      </w:r>
      <w:r w:rsidR="00A340C0">
        <w:t>than</w:t>
      </w:r>
      <w:r w:rsidR="00CB6D3D">
        <w:t xml:space="preserve"> the discrimination ability for ENS</w:t>
      </w:r>
      <w:r w:rsidR="008B670F">
        <w:t>, especially for VRT</w:t>
      </w:r>
      <w:r w:rsidR="008B670F" w:rsidRPr="008B670F">
        <w:rPr>
          <w:vertAlign w:val="subscript"/>
        </w:rPr>
        <w:t>S</w:t>
      </w:r>
      <w:r w:rsidR="00A46EA2">
        <w:rPr>
          <w:vertAlign w:val="subscript"/>
        </w:rPr>
        <w:t xml:space="preserve"> </w:t>
      </w:r>
      <w:r w:rsidR="00A46EA2" w:rsidRPr="00A46EA2">
        <w:t>(</w:t>
      </w:r>
      <w:r w:rsidR="00A46EA2" w:rsidRPr="005020BC">
        <w:fldChar w:fldCharType="begin"/>
      </w:r>
      <w:r w:rsidR="00A46EA2" w:rsidRPr="00F05757">
        <w:instrText xml:space="preserve"> REF _Ref99114833 \h </w:instrText>
      </w:r>
      <w:r w:rsidR="00A46EA2" w:rsidRPr="005020BC">
        <w:fldChar w:fldCharType="separate"/>
      </w:r>
      <w:r w:rsidR="00A46EA2" w:rsidRPr="00F05757">
        <w:rPr>
          <w:b/>
          <w:bCs/>
        </w:rPr>
        <w:t xml:space="preserve">Figure </w:t>
      </w:r>
      <w:r w:rsidR="00A46EA2" w:rsidRPr="00F05757">
        <w:rPr>
          <w:b/>
          <w:bCs/>
          <w:noProof/>
        </w:rPr>
        <w:t>10</w:t>
      </w:r>
      <w:r w:rsidR="00A46EA2" w:rsidRPr="005020BC">
        <w:fldChar w:fldCharType="end"/>
      </w:r>
      <w:r w:rsidR="00A46EA2" w:rsidRPr="00F05757">
        <w:rPr>
          <w:b/>
          <w:bCs/>
        </w:rPr>
        <w:t>c</w:t>
      </w:r>
      <w:r w:rsidR="00A46EA2" w:rsidRPr="00F05757">
        <w:t>)</w:t>
      </w:r>
      <w:r w:rsidR="008B670F">
        <w:t xml:space="preserve">. </w:t>
      </w:r>
      <w:r w:rsidR="00A340C0">
        <w:t xml:space="preserve">However, </w:t>
      </w:r>
      <w:r w:rsidR="00250BF2">
        <w:t xml:space="preserve">it is </w:t>
      </w:r>
      <w:r w:rsidR="005E7154">
        <w:t>worth noting</w:t>
      </w:r>
      <w:r w:rsidR="00250BF2">
        <w:t xml:space="preserve"> that </w:t>
      </w:r>
      <w:r w:rsidR="00F71393">
        <w:t>ecPoint and ENS’s</w:t>
      </w:r>
      <w:r w:rsidR="00262AC4">
        <w:t xml:space="preserve"> AROCs are clos</w:t>
      </w:r>
      <w:r w:rsidR="00250BF2">
        <w:t>er</w:t>
      </w:r>
      <w:r w:rsidR="00262AC4">
        <w:t xml:space="preserve"> </w:t>
      </w:r>
      <w:r w:rsidR="005C3B90">
        <w:t xml:space="preserve">in the peaks </w:t>
      </w:r>
      <w:r w:rsidR="00250BF2">
        <w:t>and further apart</w:t>
      </w:r>
      <w:r w:rsidR="00262AC4">
        <w:t xml:space="preserve"> </w:t>
      </w:r>
      <w:r w:rsidR="005C3B90">
        <w:t xml:space="preserve">in the </w:t>
      </w:r>
      <w:r w:rsidR="005C3B90" w:rsidRPr="005020BC">
        <w:t>troughs</w:t>
      </w:r>
      <w:r>
        <w:t>,</w:t>
      </w:r>
      <w:r w:rsidR="004459B1">
        <w:t xml:space="preserve"> meaning that the improvements that ecPoint bring</w:t>
      </w:r>
      <w:r>
        <w:t xml:space="preserve">s in </w:t>
      </w:r>
      <w:r w:rsidR="004459B1">
        <w:t xml:space="preserve">the identification of areas at risk of flash floods are </w:t>
      </w:r>
      <w:r w:rsidR="005B21D5">
        <w:t xml:space="preserve">mainly over rainfall events occurring in </w:t>
      </w:r>
      <w:r>
        <w:t xml:space="preserve">the daytime. </w:t>
      </w:r>
    </w:p>
    <w:p w14:paraId="577B09F7" w14:textId="74D9217A" w:rsidR="00D81B81" w:rsidRDefault="00000000" w:rsidP="00F904B8">
      <w:r w:rsidRPr="005020BC">
        <w:t>A similar sinusoidal pattern</w:t>
      </w:r>
      <w:r w:rsidR="006B6655">
        <w:t>, although noisier</w:t>
      </w:r>
      <w:r w:rsidR="006B6655">
        <w:t>,</w:t>
      </w:r>
      <w:r w:rsidRPr="005020BC">
        <w:t xml:space="preserve"> was </w:t>
      </w:r>
      <w:r w:rsidRPr="005020BC">
        <w:t>observed for the AROCs in “La Sierra”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c </w:t>
      </w:r>
      <w:r w:rsidRPr="005020BC">
        <w:t xml:space="preserve">and </w:t>
      </w:r>
      <w:r w:rsidRPr="005020BC">
        <w:rPr>
          <w:b/>
          <w:bCs/>
        </w:rPr>
        <w:t>d</w:t>
      </w:r>
      <w:r w:rsidRPr="005020BC">
        <w:t>). Unlike in “La Costa</w:t>
      </w:r>
      <w:r w:rsidRPr="005020BC">
        <w:t>”,</w:t>
      </w:r>
      <w:r w:rsidRPr="005020BC">
        <w:t xml:space="preserve"> </w:t>
      </w:r>
      <w:r w:rsidR="00745A47">
        <w:t xml:space="preserve">in “La Sierra” there are no specific </w:t>
      </w:r>
      <w:r w:rsidRPr="005020BC">
        <w:t>times of the day</w:t>
      </w:r>
      <w:r w:rsidR="004F6EC6">
        <w:t xml:space="preserve"> where</w:t>
      </w:r>
      <w:r w:rsidRPr="005020BC">
        <w:t xml:space="preserve"> </w:t>
      </w:r>
      <w:r w:rsidR="007C0A68">
        <w:t>ecPoint adds</w:t>
      </w:r>
      <w:r w:rsidRPr="005020BC">
        <w:t xml:space="preserve"> value </w:t>
      </w:r>
      <w:r w:rsidR="007C0A68">
        <w:t>to the performance of ENS</w:t>
      </w:r>
      <w:r w:rsidRPr="005020BC">
        <w:t xml:space="preserve">. </w:t>
      </w:r>
      <w:r w:rsidR="00E9179D">
        <w:t>For VRT</w:t>
      </w:r>
      <w:r w:rsidR="00E9179D" w:rsidRPr="00E9179D">
        <w:rPr>
          <w:vertAlign w:val="subscript"/>
        </w:rPr>
        <w:t>MS</w:t>
      </w:r>
      <w:r w:rsidR="00E9179D">
        <w:t xml:space="preserve"> </w:t>
      </w:r>
      <w:r w:rsidR="00E9179D" w:rsidRPr="005020BC">
        <w:t>(</w:t>
      </w:r>
      <w:r w:rsidR="00E9179D" w:rsidRPr="005020BC">
        <w:fldChar w:fldCharType="begin"/>
      </w:r>
      <w:r w:rsidR="00E9179D" w:rsidRPr="005020BC">
        <w:instrText xml:space="preserve"> REF _Ref99114833 \h </w:instrText>
      </w:r>
      <w:r w:rsidR="00E9179D" w:rsidRPr="005020BC">
        <w:fldChar w:fldCharType="separate"/>
      </w:r>
      <w:r w:rsidR="00E9179D" w:rsidRPr="005020BC">
        <w:rPr>
          <w:b/>
          <w:bCs/>
        </w:rPr>
        <w:t xml:space="preserve">Figure </w:t>
      </w:r>
      <w:r w:rsidR="00E9179D">
        <w:rPr>
          <w:b/>
          <w:bCs/>
          <w:noProof/>
        </w:rPr>
        <w:t>10</w:t>
      </w:r>
      <w:r w:rsidR="00E9179D" w:rsidRPr="005020BC">
        <w:fldChar w:fldCharType="end"/>
      </w:r>
      <w:r w:rsidR="00E9179D" w:rsidRPr="005020BC">
        <w:rPr>
          <w:b/>
          <w:bCs/>
        </w:rPr>
        <w:t>c</w:t>
      </w:r>
      <w:r w:rsidR="00E9179D">
        <w:t>)</w:t>
      </w:r>
      <w:r w:rsidR="00D25A3B">
        <w:t>, ENS shows a</w:t>
      </w:r>
      <w:r w:rsidR="007C0A68">
        <w:t>n overall</w:t>
      </w:r>
      <w:r w:rsidR="00D25A3B">
        <w:t xml:space="preserve"> better discrimination ability</w:t>
      </w:r>
      <w:r w:rsidR="007C0A68">
        <w:t xml:space="preserve"> than ecPoint</w:t>
      </w:r>
      <w:r w:rsidR="00D25A3B">
        <w:t xml:space="preserve">, while </w:t>
      </w:r>
      <w:r w:rsidR="007C0A68">
        <w:t>the latter</w:t>
      </w:r>
      <w:r w:rsidR="00D25A3B">
        <w:t xml:space="preserve"> </w:t>
      </w:r>
      <w:r w:rsidR="007C0A68">
        <w:t>shows an overall</w:t>
      </w:r>
      <w:r w:rsidR="00D25A3B">
        <w:t xml:space="preserve"> better </w:t>
      </w:r>
      <w:r w:rsidR="007C0A68">
        <w:t xml:space="preserve">performance than ENS </w:t>
      </w:r>
      <w:r w:rsidR="006B5413">
        <w:t>in the AROCs for VRT</w:t>
      </w:r>
      <w:r w:rsidR="006B5413" w:rsidRPr="00E9179D">
        <w:rPr>
          <w:vertAlign w:val="subscript"/>
        </w:rPr>
        <w:t>S</w:t>
      </w:r>
      <w:r w:rsidR="006B5413">
        <w:rPr>
          <w:vertAlign w:val="subscript"/>
        </w:rPr>
        <w:t xml:space="preserve"> </w:t>
      </w:r>
      <w:r w:rsidR="006B5413" w:rsidRPr="005020BC">
        <w:t>(</w:t>
      </w:r>
      <w:r w:rsidR="006B5413" w:rsidRPr="005020BC">
        <w:fldChar w:fldCharType="begin"/>
      </w:r>
      <w:r w:rsidR="006B5413" w:rsidRPr="005020BC">
        <w:instrText xml:space="preserve"> REF _Ref99114833 \h </w:instrText>
      </w:r>
      <w:r w:rsidR="006B5413" w:rsidRPr="005020BC">
        <w:fldChar w:fldCharType="separate"/>
      </w:r>
      <w:r w:rsidR="006B5413" w:rsidRPr="005020BC">
        <w:rPr>
          <w:b/>
          <w:bCs/>
        </w:rPr>
        <w:t xml:space="preserve">Figure </w:t>
      </w:r>
      <w:r w:rsidR="006B5413">
        <w:rPr>
          <w:b/>
          <w:bCs/>
          <w:noProof/>
        </w:rPr>
        <w:t>10</w:t>
      </w:r>
      <w:r w:rsidR="006B5413" w:rsidRPr="005020BC">
        <w:fldChar w:fldCharType="end"/>
      </w:r>
      <w:r w:rsidR="006B5413">
        <w:rPr>
          <w:b/>
          <w:bCs/>
        </w:rPr>
        <w:t>d</w:t>
      </w:r>
      <w:r w:rsidR="006B5413">
        <w:t>).</w:t>
      </w:r>
    </w:p>
    <w:p w14:paraId="2D001246" w14:textId="761167C3" w:rsidR="00693C91" w:rsidRPr="00E9179D" w:rsidRDefault="00000000" w:rsidP="00C720A9">
      <w:r>
        <w:lastRenderedPageBreak/>
        <w:t xml:space="preserve">The analysis of the ROC curves provides further information </w:t>
      </w:r>
      <w:r w:rsidR="00A416DA">
        <w:t>on the discrimination ability of forecasts.</w:t>
      </w:r>
      <w:r w:rsidR="00A210BC">
        <w:t xml:space="preserve"> </w:t>
      </w:r>
      <w:r w:rsidR="00A210BC">
        <w:fldChar w:fldCharType="begin"/>
      </w:r>
      <w:r w:rsidR="00A210BC">
        <w:instrText xml:space="preserve"> REF _Ref151150933 \h </w:instrText>
      </w:r>
      <w:r w:rsidR="00A210BC">
        <w:fldChar w:fldCharType="separate"/>
      </w:r>
      <w:r w:rsidR="00A210BC" w:rsidRPr="005020BC">
        <w:rPr>
          <w:b/>
          <w:bCs/>
        </w:rPr>
        <w:t xml:space="preserve">Figure </w:t>
      </w:r>
      <w:r w:rsidR="00A210BC">
        <w:rPr>
          <w:b/>
          <w:bCs/>
          <w:noProof/>
        </w:rPr>
        <w:t>11</w:t>
      </w:r>
      <w:r w:rsidR="00A210BC">
        <w:fldChar w:fldCharType="end"/>
      </w:r>
      <w:r w:rsidR="00A210BC">
        <w:t xml:space="preserve"> shows the </w:t>
      </w:r>
      <w:r w:rsidR="00A416DA">
        <w:t>ROC curves for ENS (in red) and ecPoint</w:t>
      </w:r>
      <w:r w:rsidR="00D947A1">
        <w:t xml:space="preserve"> (in blue)</w:t>
      </w:r>
      <w:r w:rsidR="008B5510">
        <w:t xml:space="preserve"> for </w:t>
      </w:r>
      <w:r w:rsidR="009E7DFD">
        <w:t>the 12-hourly accumulation period ending at t</w:t>
      </w:r>
      <w:r w:rsidR="000E7E3C">
        <w:t xml:space="preserve">+72 (i.e., day 3 forecast), which corresponds </w:t>
      </w:r>
      <w:r w:rsidR="00303D88">
        <w:t>to a mainly daytime rainfall whose valid accumulation period ends at 1800 LT</w:t>
      </w:r>
      <w:r w:rsidR="008B5510">
        <w:t xml:space="preserve">. </w:t>
      </w:r>
      <w:r w:rsidR="00203989">
        <w:t>For both regions, the AROC is larger. However, substantial differences were observed</w:t>
      </w:r>
      <w:r w:rsidR="00FB270E">
        <w:t xml:space="preserve"> in the shape</w:t>
      </w:r>
      <w:r>
        <w:t xml:space="preserve">s of </w:t>
      </w:r>
      <w:r w:rsidR="00FB270E">
        <w:t xml:space="preserve">ROC curves. </w:t>
      </w:r>
      <w:r w:rsidR="008B5510">
        <w:t>For</w:t>
      </w:r>
      <w:r w:rsidR="00D947A1">
        <w:t xml:space="preserve"> “La Costa” (continuous line)</w:t>
      </w:r>
      <w:r w:rsidR="008B5510">
        <w:t xml:space="preserve">, the ROC curves </w:t>
      </w:r>
      <w:r w:rsidR="007B33B0">
        <w:t>are mostly overlapping, and only the</w:t>
      </w:r>
      <w:r w:rsidR="005E4FE2">
        <w:t xml:space="preserve"> points corresponding to the</w:t>
      </w:r>
      <w:r w:rsidR="007B33B0">
        <w:t xml:space="preserve"> </w:t>
      </w:r>
      <w:r w:rsidR="00031552">
        <w:t xml:space="preserve">two </w:t>
      </w:r>
      <w:r w:rsidR="007B33B0">
        <w:t xml:space="preserve">top percentiles </w:t>
      </w:r>
      <w:r w:rsidR="00031552">
        <w:t>in ecPoint (</w:t>
      </w:r>
      <w:r w:rsidR="00B6221B">
        <w:t>98</w:t>
      </w:r>
      <w:r w:rsidR="00B6221B" w:rsidRPr="00B6221B">
        <w:rPr>
          <w:vertAlign w:val="superscript"/>
        </w:rPr>
        <w:t>th</w:t>
      </w:r>
      <w:r w:rsidR="00B6221B">
        <w:t xml:space="preserve"> and 99</w:t>
      </w:r>
      <w:r w:rsidR="00B6221B" w:rsidRPr="00B6221B">
        <w:rPr>
          <w:vertAlign w:val="superscript"/>
        </w:rPr>
        <w:t>th</w:t>
      </w:r>
      <w:r w:rsidR="00031552">
        <w:t xml:space="preserve">) </w:t>
      </w:r>
      <w:r w:rsidR="005E4FE2">
        <w:t xml:space="preserve">are above the </w:t>
      </w:r>
      <w:r w:rsidR="00B6221B">
        <w:t>ROC curve for ENS.</w:t>
      </w:r>
      <w:r w:rsidR="00C720A9">
        <w:t xml:space="preserve"> This means that the underlaying curve </w:t>
      </w:r>
      <w:r w:rsidR="00294465">
        <w:t>for ENS and ecPoint is the same</w:t>
      </w:r>
      <w:r w:rsidR="00503671">
        <w:t>, and the greater AROC from ecPoint is due to</w:t>
      </w:r>
      <w:r w:rsidR="00965B35">
        <w:t xml:space="preserve"> the capability to identify extremes better thanks to the</w:t>
      </w:r>
      <w:r w:rsidR="00503671">
        <w:t xml:space="preserve"> </w:t>
      </w:r>
      <w:r w:rsidR="000304E5">
        <w:t>bigger number of</w:t>
      </w:r>
      <w:r w:rsidR="00503671">
        <w:t xml:space="preserve"> ensemble members.</w:t>
      </w:r>
      <w:r w:rsidR="004D7E01">
        <w:t xml:space="preserve"> In this case, </w:t>
      </w:r>
      <w:r w:rsidR="003C5069">
        <w:t>it</w:t>
      </w:r>
      <w:r w:rsidR="004D7E01">
        <w:t xml:space="preserve"> can </w:t>
      </w:r>
      <w:r>
        <w:t xml:space="preserve">be </w:t>
      </w:r>
      <w:r w:rsidR="003C5069">
        <w:t>conclude</w:t>
      </w:r>
      <w:r>
        <w:t>d that</w:t>
      </w:r>
      <w:r w:rsidR="004D7E01">
        <w:t xml:space="preserve"> </w:t>
      </w:r>
      <w:r>
        <w:t xml:space="preserve">the ENS contains the information </w:t>
      </w:r>
      <w:r w:rsidR="00EF5616">
        <w:t xml:space="preserve">required </w:t>
      </w:r>
      <w:r w:rsidR="004D7E01">
        <w:t xml:space="preserve">to </w:t>
      </w:r>
      <w:r w:rsidR="00EF5616">
        <w:t>predict</w:t>
      </w:r>
      <w:r w:rsidR="004D7E01">
        <w:t xml:space="preserve"> whether an</w:t>
      </w:r>
      <w:r w:rsidR="003C5069">
        <w:t xml:space="preserve"> extreme flash-flood-triggering rainfall event might occur</w:t>
      </w:r>
      <w:r w:rsidR="00EF5616">
        <w:t xml:space="preserve">, although it </w:t>
      </w:r>
      <w:r w:rsidR="00E9062E">
        <w:t>might</w:t>
      </w:r>
      <w:r w:rsidR="00EF5616">
        <w:t xml:space="preserve"> not</w:t>
      </w:r>
      <w:r w:rsidR="00E9062E">
        <w:t xml:space="preserve"> be</w:t>
      </w:r>
      <w:r w:rsidR="00EF5616">
        <w:t xml:space="preserve"> possible to </w:t>
      </w:r>
      <w:r w:rsidR="00E9062E">
        <w:t xml:space="preserve">predict the actual magnitude of the event. </w:t>
      </w:r>
      <w:r w:rsidR="000C5EFC">
        <w:t>To achieve this</w:t>
      </w:r>
      <w:r w:rsidR="00011FBA">
        <w:t xml:space="preserve"> goal,</w:t>
      </w:r>
      <w:r w:rsidR="000C5EFC">
        <w:t xml:space="preserve"> forecasts from ecPoint </w:t>
      </w:r>
      <w:r w:rsidR="00011FBA">
        <w:t>are</w:t>
      </w:r>
      <w:r w:rsidR="000C5EFC">
        <w:t xml:space="preserve"> better </w:t>
      </w:r>
      <w:r w:rsidR="00011FBA">
        <w:t xml:space="preserve">suited because they </w:t>
      </w:r>
      <w:r w:rsidR="00144583">
        <w:t>can</w:t>
      </w:r>
      <w:r w:rsidR="00011FBA">
        <w:t xml:space="preserve"> </w:t>
      </w:r>
      <w:r w:rsidR="005658D5">
        <w:t xml:space="preserve">double the hit rate from </w:t>
      </w:r>
      <w:r>
        <w:t xml:space="preserve">the ENS with only a very small increase in the false alarm rate. </w:t>
      </w:r>
      <w:r w:rsidR="001308A0">
        <w:t>On the contrary,</w:t>
      </w:r>
      <w:r w:rsidR="00882ABF">
        <w:t xml:space="preserve"> although noisy, it can be observed that </w:t>
      </w:r>
      <w:r w:rsidR="00D32B05">
        <w:t>the ROC curves in “La Sierra” (dashed lines)</w:t>
      </w:r>
      <w:r w:rsidR="00B513E8">
        <w:t xml:space="preserve"> do not overlap</w:t>
      </w:r>
      <w:r w:rsidR="00203989">
        <w:t xml:space="preserve">. </w:t>
      </w:r>
      <w:r w:rsidR="000E1910">
        <w:t xml:space="preserve">This implies that the underlying </w:t>
      </w:r>
      <w:r w:rsidR="00EA2BA3">
        <w:t>curve</w:t>
      </w:r>
      <w:r>
        <w:t>s for ENS and ecPoint are different</w:t>
      </w:r>
      <w:r w:rsidR="009374A5">
        <w:t xml:space="preserve">. Thus, </w:t>
      </w:r>
      <w:r w:rsidR="00144583">
        <w:t xml:space="preserve">ecPoint </w:t>
      </w:r>
      <w:r w:rsidR="00455F47">
        <w:t>can</w:t>
      </w:r>
      <w:r w:rsidR="00144583">
        <w:t xml:space="preserve"> identify events </w:t>
      </w:r>
      <w:r w:rsidR="00014B89">
        <w:t xml:space="preserve">for which ENS may not provide any signal. </w:t>
      </w:r>
    </w:p>
    <w:p w14:paraId="31EEDCB0" w14:textId="0106A374" w:rsidR="00761CDA" w:rsidRDefault="00000000" w:rsidP="00761CDA">
      <w:pPr>
        <w:pStyle w:val="Titolo3"/>
      </w:pPr>
      <w:bookmarkStart w:id="36" w:name="_Ref149748576"/>
      <w:r>
        <w:t>F</w:t>
      </w:r>
      <w:r w:rsidR="00B077E3">
        <w:t>orecast’s f</w:t>
      </w:r>
      <w:r>
        <w:t>requency bias</w:t>
      </w:r>
      <w:bookmarkEnd w:id="36"/>
    </w:p>
    <w:p w14:paraId="24B7957F" w14:textId="3C84D0D2" w:rsidR="00761CDA" w:rsidRDefault="00000000" w:rsidP="00AF4956">
      <w:r>
        <w:fldChar w:fldCharType="begin"/>
      </w:r>
      <w:r>
        <w:instrText xml:space="preserve"> REF _Ref151152703 \h </w:instrText>
      </w:r>
      <w:r>
        <w:fldChar w:fldCharType="separate"/>
      </w:r>
      <w:r w:rsidRPr="000306C3">
        <w:rPr>
          <w:b/>
          <w:bCs/>
        </w:rPr>
        <w:t xml:space="preserve">Figure </w:t>
      </w:r>
      <w:r>
        <w:rPr>
          <w:b/>
          <w:bCs/>
          <w:noProof/>
        </w:rPr>
        <w:t>12</w:t>
      </w:r>
      <w:r>
        <w:fldChar w:fldCharType="end"/>
      </w:r>
      <w:r>
        <w:t xml:space="preserve"> </w:t>
      </w:r>
      <w:r w:rsidRPr="005020BC">
        <w:t xml:space="preserve">shows the evolution of </w:t>
      </w:r>
      <w:r w:rsidR="00B70074">
        <w:t>the FB</w:t>
      </w:r>
      <w:r w:rsidRPr="005020BC">
        <w:t xml:space="preserve"> with lead time for </w:t>
      </w:r>
      <w:r>
        <w:t>VRT</w:t>
      </w:r>
      <w:r>
        <w:rPr>
          <w:vertAlign w:val="subscript"/>
        </w:rPr>
        <w:t>MS</w:t>
      </w:r>
      <w:r w:rsidRPr="005020BC">
        <w:t xml:space="preserve"> and </w:t>
      </w:r>
      <w:r>
        <w:t>VRT</w:t>
      </w:r>
      <w:r>
        <w:rPr>
          <w:vertAlign w:val="subscript"/>
        </w:rPr>
        <w:t>S</w:t>
      </w:r>
      <w:r>
        <w:t xml:space="preserve">, </w:t>
      </w:r>
      <w:r w:rsidRPr="005020BC">
        <w:t>for “La Costa” and “La Sierra.”</w:t>
      </w:r>
      <w:r w:rsidR="00B70074">
        <w:t xml:space="preserve"> </w:t>
      </w:r>
      <w:r w:rsidR="00546681">
        <w:t>N</w:t>
      </w:r>
      <w:r w:rsidR="00546681" w:rsidRPr="005020BC">
        <w:t>o</w:t>
      </w:r>
      <w:r w:rsidR="00546681">
        <w:t xml:space="preserve"> significant</w:t>
      </w:r>
      <w:r w:rsidR="00546681" w:rsidRPr="005020BC">
        <w:t xml:space="preserve"> degradation </w:t>
      </w:r>
      <w:r w:rsidR="008430B1">
        <w:t xml:space="preserve">in FB was observed </w:t>
      </w:r>
      <w:r w:rsidR="00546681" w:rsidRPr="005020BC">
        <w:t xml:space="preserve">with </w:t>
      </w:r>
      <w:r>
        <w:t xml:space="preserve">the lead time in </w:t>
      </w:r>
      <w:r w:rsidR="008430B1">
        <w:t>eith</w:t>
      </w:r>
      <w:r>
        <w:t>er region</w:t>
      </w:r>
      <w:r w:rsidR="008430B1">
        <w:t xml:space="preserve">. </w:t>
      </w:r>
      <w:r w:rsidR="001F08D3">
        <w:t xml:space="preserve">Overall, FB </w:t>
      </w:r>
      <w:r w:rsidR="00E958E5">
        <w:t>is</w:t>
      </w:r>
      <w:r w:rsidR="00D3463C">
        <w:t xml:space="preserve"> larger</w:t>
      </w:r>
      <w:r w:rsidR="00E958E5">
        <w:t xml:space="preserve"> for VRT</w:t>
      </w:r>
      <w:r w:rsidR="00E958E5">
        <w:rPr>
          <w:vertAlign w:val="subscript"/>
        </w:rPr>
        <w:t>MS</w:t>
      </w:r>
      <w:r w:rsidR="00E958E5" w:rsidRPr="005020BC">
        <w:t xml:space="preserve">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a</w:t>
      </w:r>
      <w:r w:rsidR="00E958E5">
        <w:rPr>
          <w:b/>
          <w:bCs/>
        </w:rPr>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c</w:t>
      </w:r>
      <w:r w:rsidR="00E958E5" w:rsidRPr="00EA15B0">
        <w:t>)</w:t>
      </w:r>
      <w:r w:rsidR="00E958E5">
        <w:rPr>
          <w:b/>
          <w:bCs/>
        </w:rPr>
        <w:t xml:space="preserve"> </w:t>
      </w:r>
      <w:r w:rsidR="00E958E5">
        <w:t>than for</w:t>
      </w:r>
      <w:r w:rsidR="00E958E5" w:rsidRPr="005020BC">
        <w:t xml:space="preserve"> </w:t>
      </w:r>
      <w:r w:rsidR="00E958E5">
        <w:t>VRT</w:t>
      </w:r>
      <w:r w:rsidR="00E958E5">
        <w:rPr>
          <w:vertAlign w:val="subscript"/>
        </w:rPr>
        <w:t>S</w:t>
      </w:r>
      <w:r w:rsidR="00E958E5">
        <w:t xml:space="preserve"> </w:t>
      </w:r>
      <w:r w:rsidR="00E958E5" w:rsidRPr="005020BC">
        <w:t>(</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b</w:t>
      </w:r>
      <w:r w:rsidR="00E958E5" w:rsidRPr="00F6319D">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F6319D">
        <w:rPr>
          <w:b/>
          <w:bCs/>
        </w:rPr>
        <w:t>d</w:t>
      </w:r>
      <w:r w:rsidR="00E958E5" w:rsidRPr="00EA15B0">
        <w:t>)</w:t>
      </w:r>
      <w:r w:rsidR="00E958E5">
        <w:t>, and for</w:t>
      </w:r>
      <w:r w:rsidR="002700B4">
        <w:t xml:space="preserve"> “La Sierra” </w:t>
      </w:r>
      <w:r w:rsidR="002700B4" w:rsidRPr="005020BC">
        <w:t>(</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 xml:space="preserve">c </w:t>
      </w:r>
      <w:r w:rsidR="002700B4" w:rsidRPr="005020BC">
        <w:t xml:space="preserve">and </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d</w:t>
      </w:r>
      <w:r w:rsidR="002700B4" w:rsidRPr="005020BC">
        <w:t>)</w:t>
      </w:r>
      <w:r w:rsidR="002700B4">
        <w:t xml:space="preserve"> than for</w:t>
      </w:r>
      <w:r w:rsidR="00E958E5">
        <w:t xml:space="preserve"> </w:t>
      </w:r>
      <w:r w:rsidR="00E958E5" w:rsidRPr="005020BC">
        <w:t>“La Costa”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 xml:space="preserve">a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b</w:t>
      </w:r>
      <w:r w:rsidR="00E958E5" w:rsidRPr="005020BC">
        <w:t>)</w:t>
      </w:r>
      <w:r w:rsidR="002700B4">
        <w:t xml:space="preserve">. </w:t>
      </w:r>
      <w:r w:rsidR="00503C52">
        <w:t xml:space="preserve">In </w:t>
      </w:r>
      <w:r w:rsidR="00503C52" w:rsidRPr="005020BC">
        <w:t>“La Costa,”</w:t>
      </w:r>
      <w:r w:rsidR="00503C52">
        <w:t xml:space="preserve"> ecPoint </w:t>
      </w:r>
      <w:r w:rsidR="00BC3338">
        <w:t>diminishes the FB at</w:t>
      </w:r>
      <w:r w:rsidR="006D6E39">
        <w:t xml:space="preserve"> all lead times, </w:t>
      </w:r>
      <w:r w:rsidR="00F4693A">
        <w:t xml:space="preserve">but </w:t>
      </w:r>
      <w:r w:rsidR="00E31427">
        <w:t xml:space="preserve">especially </w:t>
      </w:r>
      <w:r w:rsidR="00321E2D">
        <w:t xml:space="preserve">for the accumulation period </w:t>
      </w:r>
      <w:r w:rsidR="00F4693A">
        <w:t xml:space="preserve">that ends at </w:t>
      </w:r>
      <w:r w:rsidR="008E6F2B">
        <w:t>0000 LT</w:t>
      </w:r>
      <w:r w:rsidR="005310E0">
        <w:t xml:space="preserve"> (steps indicated in pink)</w:t>
      </w:r>
      <w:r w:rsidR="008E6F2B">
        <w:t xml:space="preserve"> </w:t>
      </w:r>
      <w:r w:rsidR="00197B74">
        <w:t>in the case of</w:t>
      </w:r>
      <w:r w:rsidR="008E6F2B">
        <w:t xml:space="preserve"> VRT</w:t>
      </w:r>
      <w:r w:rsidR="008E6F2B">
        <w:rPr>
          <w:vertAlign w:val="subscript"/>
        </w:rPr>
        <w:t>MS</w:t>
      </w:r>
      <w:r w:rsidR="008E6F2B" w:rsidRPr="005020BC">
        <w:t xml:space="preserve"> and</w:t>
      </w:r>
      <w:r w:rsidR="008E6F2B">
        <w:t xml:space="preserve"> for the accumulation period that corresponds to mainly nighttime rainfall and ends at 0600 LT</w:t>
      </w:r>
      <w:r w:rsidR="005310E0">
        <w:t xml:space="preserve"> (steps indicated in </w:t>
      </w:r>
      <w:r w:rsidR="00000FE4">
        <w:t>green</w:t>
      </w:r>
      <w:r w:rsidR="005310E0">
        <w:t>)</w:t>
      </w:r>
      <w:r w:rsidR="008E6F2B">
        <w:t xml:space="preserve"> </w:t>
      </w:r>
      <w:r w:rsidR="005310E0">
        <w:t>in the case of</w:t>
      </w:r>
      <w:r w:rsidR="008E6F2B" w:rsidRPr="005020BC">
        <w:t xml:space="preserve"> </w:t>
      </w:r>
      <w:r w:rsidR="008E6F2B">
        <w:t>VRT</w:t>
      </w:r>
      <w:r w:rsidR="008E6F2B">
        <w:rPr>
          <w:vertAlign w:val="subscript"/>
        </w:rPr>
        <w:t>S</w:t>
      </w:r>
      <w:r w:rsidR="00603911">
        <w:t xml:space="preserve">. For the latter, only accumulation periods </w:t>
      </w:r>
      <w:r w:rsidR="00197B74">
        <w:t xml:space="preserve">that </w:t>
      </w:r>
      <w:r w:rsidR="00000FE4">
        <w:t>correspond mainly</w:t>
      </w:r>
      <w:r>
        <w:t xml:space="preserve"> to daytime rainfall and end</w:t>
      </w:r>
      <w:r w:rsidR="00000FE4">
        <w:t xml:space="preserve"> at 1800 LT (steps indicated in cyan) show a slightly worse FB </w:t>
      </w:r>
      <w:r w:rsidR="00E80CD5">
        <w:t>for ecPoint compared to ENS</w:t>
      </w:r>
      <w:r w:rsidR="0015011E">
        <w:t>. ecPoint’s FB for VRT</w:t>
      </w:r>
      <w:r w:rsidR="0015011E">
        <w:rPr>
          <w:vertAlign w:val="subscript"/>
        </w:rPr>
        <w:t>MS</w:t>
      </w:r>
      <w:r w:rsidR="0015011E">
        <w:t xml:space="preserve"> </w:t>
      </w:r>
      <w:r w:rsidR="00D121ED">
        <w:t>i</w:t>
      </w:r>
      <w:r w:rsidR="0015011E">
        <w:t>n “La Sierra”</w:t>
      </w:r>
      <w:r w:rsidR="00D121ED">
        <w:t xml:space="preserve"> </w:t>
      </w:r>
      <w:r w:rsidR="00D121ED" w:rsidRPr="005020BC">
        <w:t>(</w:t>
      </w:r>
      <w:r w:rsidR="00D121ED">
        <w:fldChar w:fldCharType="begin"/>
      </w:r>
      <w:r w:rsidR="00D121ED">
        <w:instrText xml:space="preserve"> REF _Ref151152703 \h </w:instrText>
      </w:r>
      <w:r w:rsidR="00D121ED">
        <w:fldChar w:fldCharType="separate"/>
      </w:r>
      <w:r w:rsidR="00D121ED" w:rsidRPr="000306C3">
        <w:rPr>
          <w:b/>
          <w:bCs/>
        </w:rPr>
        <w:t xml:space="preserve">Figure </w:t>
      </w:r>
      <w:r w:rsidR="00D121ED">
        <w:rPr>
          <w:b/>
          <w:bCs/>
          <w:noProof/>
        </w:rPr>
        <w:t>12</w:t>
      </w:r>
      <w:r w:rsidR="00D121ED">
        <w:fldChar w:fldCharType="end"/>
      </w:r>
      <w:r w:rsidR="00D121ED" w:rsidRPr="005020BC">
        <w:rPr>
          <w:b/>
          <w:bCs/>
        </w:rPr>
        <w:t>c</w:t>
      </w:r>
      <w:r w:rsidR="00D121ED" w:rsidRPr="00D121ED">
        <w:t>)</w:t>
      </w:r>
      <w:r w:rsidR="00D121ED">
        <w:t xml:space="preserve"> </w:t>
      </w:r>
      <w:r w:rsidR="00106BF1">
        <w:t xml:space="preserve">is significantly better </w:t>
      </w:r>
      <w:r w:rsidR="00481F6B">
        <w:t>than ENS’FB, while for VRT</w:t>
      </w:r>
      <w:r w:rsidR="00481F6B">
        <w:rPr>
          <w:vertAlign w:val="subscript"/>
        </w:rPr>
        <w:t>S</w:t>
      </w:r>
      <w:r w:rsidR="00481F6B">
        <w:t xml:space="preserve"> </w:t>
      </w:r>
      <w:r w:rsidR="00481F6B" w:rsidRPr="005020BC">
        <w:t>(</w:t>
      </w:r>
      <w:r w:rsidR="00481F6B">
        <w:fldChar w:fldCharType="begin"/>
      </w:r>
      <w:r w:rsidR="00481F6B">
        <w:instrText xml:space="preserve"> REF _Ref151152703 \h </w:instrText>
      </w:r>
      <w:r w:rsidR="00481F6B">
        <w:fldChar w:fldCharType="separate"/>
      </w:r>
      <w:r w:rsidR="00481F6B" w:rsidRPr="000306C3">
        <w:rPr>
          <w:b/>
          <w:bCs/>
        </w:rPr>
        <w:t xml:space="preserve">Figure </w:t>
      </w:r>
      <w:r w:rsidR="00481F6B">
        <w:rPr>
          <w:b/>
          <w:bCs/>
          <w:noProof/>
        </w:rPr>
        <w:t>12</w:t>
      </w:r>
      <w:r w:rsidR="00481F6B">
        <w:fldChar w:fldCharType="end"/>
      </w:r>
      <w:r w:rsidR="00883104">
        <w:rPr>
          <w:b/>
          <w:bCs/>
        </w:rPr>
        <w:t>d</w:t>
      </w:r>
      <w:r w:rsidR="00481F6B" w:rsidRPr="00D121ED">
        <w:t>)</w:t>
      </w:r>
      <w:r w:rsidR="00481F6B">
        <w:t xml:space="preserve"> </w:t>
      </w:r>
      <w:r>
        <w:t>it is</w:t>
      </w:r>
      <w:r w:rsidR="00883104">
        <w:t xml:space="preserve"> worse</w:t>
      </w:r>
      <w:r>
        <w:t xml:space="preserve">, with the exception of </w:t>
      </w:r>
      <w:r w:rsidR="0041326F">
        <w:t>the accumulation periods that correspond mainly</w:t>
      </w:r>
      <w:r>
        <w:t xml:space="preserve"> to </w:t>
      </w:r>
      <w:r w:rsidR="0086609A">
        <w:t>night</w:t>
      </w:r>
      <w:r w:rsidR="0041326F">
        <w:t xml:space="preserve">time rainfall and end at </w:t>
      </w:r>
      <w:r w:rsidR="0086609A">
        <w:t>06</w:t>
      </w:r>
      <w:r w:rsidR="0041326F">
        <w:t xml:space="preserve">00 LT (steps indicated in </w:t>
      </w:r>
      <w:r w:rsidR="0086609A">
        <w:t>green</w:t>
      </w:r>
      <w:r w:rsidR="0041326F">
        <w:t>)</w:t>
      </w:r>
      <w:r w:rsidR="0086609A">
        <w:t xml:space="preserve">. </w:t>
      </w:r>
      <w:r w:rsidR="009B5F2F">
        <w:t>It is worth noting that opposite to what happen</w:t>
      </w:r>
      <w:r w:rsidR="006B0B66">
        <w:t>s</w:t>
      </w:r>
      <w:r w:rsidR="009B5F2F">
        <w:t xml:space="preserve"> in “La Costa” where the performance is </w:t>
      </w:r>
      <w:r w:rsidR="00C25714">
        <w:t>qualitatively</w:t>
      </w:r>
      <w:r w:rsidR="009B5F2F">
        <w:t xml:space="preserve"> the same</w:t>
      </w:r>
      <w:r w:rsidR="00C25714">
        <w:t xml:space="preserve"> for both forecasting </w:t>
      </w:r>
      <w:r w:rsidR="00741982">
        <w:t>systems (i.e., the peaks and troughs are observed for the same accumulation periods in both ENS and ecPoint)</w:t>
      </w:r>
      <w:r w:rsidR="00C25714">
        <w:t>, in “La Sierra”</w:t>
      </w:r>
      <w:r w:rsidR="001957B7">
        <w:t xml:space="preserve"> peaks and troughs happen </w:t>
      </w:r>
      <w:r w:rsidR="00E033A2">
        <w:t>in different accumulation periods for different forecasting systems.</w:t>
      </w:r>
      <w:r w:rsidR="006B3E36">
        <w:t xml:space="preserve"> F</w:t>
      </w:r>
      <w:r w:rsidR="006B3E36" w:rsidRPr="005020BC">
        <w:t xml:space="preserve">or </w:t>
      </w:r>
      <w:r w:rsidR="006B3E36">
        <w:t>VRT</w:t>
      </w:r>
      <w:r w:rsidR="006B3E36">
        <w:rPr>
          <w:vertAlign w:val="subscript"/>
        </w:rPr>
        <w:t>MS</w:t>
      </w:r>
      <w:r w:rsidR="006B3E36">
        <w:t>, peaks occurred for</w:t>
      </w:r>
      <w:r w:rsidR="00C35537">
        <w:t xml:space="preserve"> daytime</w:t>
      </w:r>
      <w:r w:rsidR="006B3E36">
        <w:t xml:space="preserve"> rainfa</w:t>
      </w:r>
      <w:r w:rsidR="00F638B5">
        <w:t>l</w:t>
      </w:r>
      <w:r w:rsidR="006B3E36">
        <w:t>l</w:t>
      </w:r>
      <w:r w:rsidR="00C35537">
        <w:t xml:space="preserve"> in </w:t>
      </w:r>
      <w:r>
        <w:t>the ENS and</w:t>
      </w:r>
      <w:r w:rsidR="00F638B5">
        <w:t xml:space="preserve"> for</w:t>
      </w:r>
      <w:r w:rsidR="00C35537">
        <w:t xml:space="preserve"> </w:t>
      </w:r>
      <w:r w:rsidR="00E033A2">
        <w:t>nighttime</w:t>
      </w:r>
      <w:r w:rsidR="00F638B5">
        <w:t xml:space="preserve"> rainfall</w:t>
      </w:r>
      <w:r w:rsidR="00E033A2">
        <w:t xml:space="preserve"> in ecPoint</w:t>
      </w:r>
      <w:r w:rsidR="00F638B5">
        <w:t>.</w:t>
      </w:r>
      <w:r w:rsidR="00AF34CA">
        <w:t xml:space="preserve"> The opposite is true for </w:t>
      </w:r>
      <w:r>
        <w:t>the VRT</w:t>
      </w:r>
      <w:r w:rsidR="00AF34CA">
        <w:rPr>
          <w:vertAlign w:val="subscript"/>
        </w:rPr>
        <w:t>S</w:t>
      </w:r>
      <w:r w:rsidR="00AF34CA">
        <w:t>.</w:t>
      </w:r>
    </w:p>
    <w:p w14:paraId="14C78110" w14:textId="1C80DF45" w:rsidR="001F08D3" w:rsidRPr="00AF34CA" w:rsidRDefault="00000000" w:rsidP="00AF766C">
      <w:r w:rsidRPr="005020BC">
        <w:t xml:space="preserve">A feature that stands out in </w:t>
      </w:r>
      <w:r>
        <w:t xml:space="preserve">all panels in </w:t>
      </w:r>
      <w:r>
        <w:fldChar w:fldCharType="begin"/>
      </w:r>
      <w:r>
        <w:instrText xml:space="preserve"> REF _Ref151152703 \h </w:instrText>
      </w:r>
      <w:r>
        <w:fldChar w:fldCharType="separate"/>
      </w:r>
      <w:r w:rsidRPr="000306C3">
        <w:rPr>
          <w:b/>
          <w:bCs/>
        </w:rPr>
        <w:t xml:space="preserve">Figure </w:t>
      </w:r>
      <w:r>
        <w:rPr>
          <w:b/>
          <w:bCs/>
          <w:noProof/>
        </w:rPr>
        <w:t>12</w:t>
      </w:r>
      <w:r>
        <w:fldChar w:fldCharType="end"/>
      </w:r>
      <w:r>
        <w:t xml:space="preserve"> is th</w:t>
      </w:r>
      <w:r w:rsidR="005F2324">
        <w:t>at</w:t>
      </w:r>
      <w:r>
        <w:t xml:space="preserve"> the F</w:t>
      </w:r>
      <w:r w:rsidR="004811AA">
        <w:t>B</w:t>
      </w:r>
      <w:r>
        <w:t xml:space="preserve"> values</w:t>
      </w:r>
      <w:r w:rsidR="005F2324">
        <w:t xml:space="preserve"> are</w:t>
      </w:r>
      <w:r>
        <w:t xml:space="preserve"> significantly larger than 1 (perfect value for FB), indicating that ENS and ecPoint significantly overestimate the frequency of flash flood events. </w:t>
      </w:r>
      <w:r w:rsidR="00702EF5">
        <w:fldChar w:fldCharType="begin"/>
      </w:r>
      <w:r w:rsidR="00702EF5">
        <w:instrText xml:space="preserve"> REF _Ref151155491 \h </w:instrText>
      </w:r>
      <w:r w:rsidR="00702EF5">
        <w:fldChar w:fldCharType="separate"/>
      </w:r>
      <w:r w:rsidR="00702EF5" w:rsidRPr="00744773">
        <w:rPr>
          <w:b/>
          <w:bCs/>
        </w:rPr>
        <w:t xml:space="preserve">Figure </w:t>
      </w:r>
      <w:r w:rsidR="00702EF5" w:rsidRPr="00744773">
        <w:rPr>
          <w:b/>
          <w:bCs/>
          <w:noProof/>
        </w:rPr>
        <w:t>13</w:t>
      </w:r>
      <w:r w:rsidR="00702EF5">
        <w:fldChar w:fldCharType="end"/>
      </w:r>
      <w:r w:rsidR="00702EF5">
        <w:t xml:space="preserve"> shows the counts of yes-events in forecasts and observations for a day 3 forecast (i.e., accumulation period ending at t+72).</w:t>
      </w:r>
      <w:r w:rsidR="00042F1D">
        <w:t xml:space="preserve"> </w:t>
      </w:r>
      <w:r w:rsidR="005E61C1">
        <w:t xml:space="preserve">In </w:t>
      </w:r>
      <w:r w:rsidR="003525CB">
        <w:t>“La Costa” (</w:t>
      </w:r>
      <w:r w:rsidR="003525CB">
        <w:fldChar w:fldCharType="begin"/>
      </w:r>
      <w:r w:rsidR="003525CB">
        <w:instrText xml:space="preserve"> REF _Ref151155491 \h </w:instrText>
      </w:r>
      <w:r w:rsidR="003525CB">
        <w:fldChar w:fldCharType="separate"/>
      </w:r>
      <w:r w:rsidR="003525CB" w:rsidRPr="00744773">
        <w:rPr>
          <w:b/>
          <w:bCs/>
        </w:rPr>
        <w:t xml:space="preserve">Figure </w:t>
      </w:r>
      <w:r w:rsidR="003525CB" w:rsidRPr="00744773">
        <w:rPr>
          <w:b/>
          <w:bCs/>
          <w:noProof/>
        </w:rPr>
        <w:t>13</w:t>
      </w:r>
      <w:r w:rsidR="003525CB">
        <w:fldChar w:fldCharType="end"/>
      </w:r>
      <w:proofErr w:type="gramStart"/>
      <w:r w:rsidR="003525CB">
        <w:rPr>
          <w:b/>
          <w:bCs/>
        </w:rPr>
        <w:t>a</w:t>
      </w:r>
      <w:r w:rsidR="003525CB" w:rsidRPr="00335628">
        <w:t xml:space="preserve"> and</w:t>
      </w:r>
      <w:proofErr w:type="gramEnd"/>
      <w:r w:rsidR="003525CB" w:rsidRPr="00335628">
        <w:t xml:space="preserve">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335628">
        <w:rPr>
          <w:b/>
          <w:bCs/>
        </w:rPr>
        <w:t>b</w:t>
      </w:r>
      <w:r w:rsidR="003525CB">
        <w:t>)</w:t>
      </w:r>
      <w:r w:rsidR="00335628">
        <w:t xml:space="preserve"> </w:t>
      </w:r>
      <w:r w:rsidR="005E61C1">
        <w:t>there is</w:t>
      </w:r>
      <w:r w:rsidR="00335628">
        <w:t xml:space="preserve"> a good overall corresponden</w:t>
      </w:r>
      <w:r w:rsidR="004F5667">
        <w:t>ce</w:t>
      </w:r>
      <w:r w:rsidR="00335628">
        <w:t xml:space="preserve"> </w:t>
      </w:r>
      <w:r w:rsidR="005E61C1">
        <w:t>between</w:t>
      </w:r>
      <w:r w:rsidR="00335628">
        <w:t xml:space="preserve"> days </w:t>
      </w:r>
      <w:r w:rsidR="00C775FE">
        <w:t xml:space="preserve">with </w:t>
      </w:r>
      <w:r w:rsidR="0015663F">
        <w:t>yes- and non-flash-flood events</w:t>
      </w:r>
      <w:r w:rsidR="00854D47">
        <w:t>, especially for VRT</w:t>
      </w:r>
      <w:r w:rsidR="00854D47">
        <w:rPr>
          <w:vertAlign w:val="subscript"/>
        </w:rPr>
        <w:t>S</w:t>
      </w:r>
      <w:r w:rsidR="0015663F">
        <w:t>. The larger FB is mainly</w:t>
      </w:r>
      <w:r>
        <w:t xml:space="preserve"> due to the slightly </w:t>
      </w:r>
      <w:r w:rsidR="0015663F">
        <w:t>larger count of</w:t>
      </w:r>
      <w:r w:rsidR="00683D54">
        <w:t xml:space="preserve"> grid-boxes corresponding to</w:t>
      </w:r>
      <w:r w:rsidR="0015663F">
        <w:t xml:space="preserve"> yes events in the forecasts. </w:t>
      </w:r>
      <w:r w:rsidR="005B4143">
        <w:t>In “La Sierra”</w:t>
      </w:r>
      <w:r w:rsidR="00FD4F22">
        <w:t xml:space="preserve">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c</w:t>
      </w:r>
      <w:r w:rsidR="00FD4F22" w:rsidRPr="00335628">
        <w:t xml:space="preserve"> and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d</w:t>
      </w:r>
      <w:r w:rsidR="00FD4F22">
        <w:t>),</w:t>
      </w:r>
      <w:r w:rsidR="005B4143">
        <w:t xml:space="preserve"> there is also a </w:t>
      </w:r>
      <w:r w:rsidR="00F063A2">
        <w:t xml:space="preserve">good representation of </w:t>
      </w:r>
      <w:r w:rsidR="003F26A7">
        <w:t xml:space="preserve">the periods with </w:t>
      </w:r>
      <w:r w:rsidR="000B0D9A">
        <w:t>yes- and non-flash-flood events,</w:t>
      </w:r>
      <w:r w:rsidR="00060C64">
        <w:t xml:space="preserve"> especially for VRT</w:t>
      </w:r>
      <w:r w:rsidR="00060C64">
        <w:rPr>
          <w:vertAlign w:val="subscript"/>
        </w:rPr>
        <w:t xml:space="preserve">S. </w:t>
      </w:r>
      <w:r w:rsidR="00060C64">
        <w:t xml:space="preserve">However, </w:t>
      </w:r>
      <w:r w:rsidR="003F26A7">
        <w:t>the count of grid-boxes corresponding to yes-events in the forecasts is much larger than in the observations</w:t>
      </w:r>
      <w:r w:rsidR="002E3B59">
        <w:t xml:space="preserve">, contributing to </w:t>
      </w:r>
      <w:r w:rsidR="00CF1982">
        <w:t xml:space="preserve">FB values that are well above the perfect value </w:t>
      </w:r>
      <w:r w:rsidR="008620D0">
        <w:t>of</w:t>
      </w:r>
      <w:r w:rsidR="00CF1982">
        <w:t xml:space="preserve"> 1.</w:t>
      </w:r>
    </w:p>
    <w:p w14:paraId="263A2EDC" w14:textId="77777777" w:rsidR="00D81B81" w:rsidRPr="005020BC" w:rsidRDefault="00000000" w:rsidP="00ED7FD1">
      <w:pPr>
        <w:pStyle w:val="Titolo1"/>
      </w:pPr>
      <w:r w:rsidRPr="005020BC">
        <w:lastRenderedPageBreak/>
        <w:t>Case Study: intense rainfall and flash floods on 8th March 2021</w:t>
      </w:r>
    </w:p>
    <w:p w14:paraId="21247781" w14:textId="73C8C016" w:rsidR="00D81B81" w:rsidRPr="005020BC" w:rsidRDefault="00000000" w:rsidP="00D821BE">
      <w:r>
        <w:t>Th</w:t>
      </w:r>
      <w:r w:rsidR="00CA4C0F">
        <w:t xml:space="preserve">e following case study </w:t>
      </w:r>
      <w:r w:rsidR="005542D2">
        <w:t>provide</w:t>
      </w:r>
      <w:r>
        <w:t>s a practical example o</w:t>
      </w:r>
      <w:r w:rsidR="005542D2">
        <w:t xml:space="preserve">f </w:t>
      </w:r>
      <w:r w:rsidR="00CA4C0F">
        <w:t xml:space="preserve">how </w:t>
      </w:r>
      <w:r>
        <w:t xml:space="preserve">the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assessed how rainfall forecasts </w:t>
      </w:r>
      <w:r>
        <w:t xml:space="preserve">are compared with </w:t>
      </w:r>
      <w:r w:rsidR="00741874">
        <w:t>rainfall observations. This is because, in</w:t>
      </w:r>
      <w:r w:rsidR="00741874" w:rsidRPr="005020BC">
        <w:t xml:space="preserve"> the authors</w:t>
      </w:r>
      <w:r w:rsidR="008D6A75">
        <w:t>’</w:t>
      </w:r>
      <w:r w:rsidR="00741874" w:rsidRPr="005020BC">
        <w:t xml:space="preserve"> experience </w:t>
      </w:r>
      <w:r>
        <w:t xml:space="preserve">of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294610B9" w:rsidR="00D81B81" w:rsidRPr="005020BC" w:rsidRDefault="00000000" w:rsidP="00ED7FD1">
      <w:r w:rsidRPr="005020BC">
        <w:t xml:space="preserve">March is one of the wettest months in 2021 in Ecuador. As a result of numerous heavy rainfall events, rivers such as Guayas, Los Ríos, Esmeraldas, and Manabí burst their banks, with landslides </w:t>
      </w:r>
      <w:r>
        <w:t>being observed in many different regions</w:t>
      </w:r>
      <w:r>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xml:space="preserve">). Significant impacts were mainly </w:t>
      </w:r>
      <w:r>
        <w:t xml:space="preserve">observed </w:t>
      </w:r>
      <w:r w:rsidRPr="005020BC">
        <w:t>in the highly populated city of Guayaquil, where very heavy rainfall was reported to occur in the afternoon after 4 pm (Local Time, LT)</w:t>
      </w:r>
      <w:r>
        <w:rPr>
          <w:rStyle w:val="Rimandonotaapidipagina"/>
        </w:rPr>
        <w:footnoteReference w:id="6"/>
      </w:r>
      <w:r w:rsidRPr="005020BC">
        <w:t xml:space="preserve">, with rainfall totals exceeding 100 mm/24h in the city </w:t>
      </w:r>
      <w:r w:rsidR="00DD3D1D" w:rsidRPr="005020BC">
        <w:t>centre</w:t>
      </w:r>
      <w:r w:rsidRPr="005020BC">
        <w:t xml:space="preserve"> (zoomed red area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w:t>
      </w:r>
      <w:r>
        <w:rPr>
          <w:rStyle w:val="Rimandonotaapidipagina"/>
        </w:rPr>
        <w:footnoteReference w:id="7"/>
      </w:r>
      <w:r w:rsidRPr="005020BC">
        <w:t>. Around 8</w:t>
      </w:r>
      <w:r w:rsidRPr="005020BC">
        <w:rPr>
          <w:vertAlign w:val="superscript"/>
        </w:rPr>
        <w:t>th</w:t>
      </w:r>
      <w:r w:rsidRPr="005020BC">
        <w:t xml:space="preserve"> March, the MJO was reported by various </w:t>
      </w:r>
      <w:r w:rsidR="00DD3D1D" w:rsidRPr="005020BC">
        <w:t>centres</w:t>
      </w:r>
      <w:r w:rsidRPr="005020BC">
        <w:t xml:space="preserve"> to be in phase 8, which tends to be conducive to, or at least correlated with, onshore lower tropospheric westerly wind anomalies near the equatorial west-facing coasts of South America</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Content>
          <w:r w:rsidR="00E330D9" w:rsidRPr="00E330D9">
            <w:rPr>
              <w:color w:val="000000"/>
            </w:rPr>
            <w:t>(Wheeler and Hendon 2004)</w:t>
          </w:r>
        </w:sdtContent>
      </w:sdt>
      <w:r w:rsidRPr="005020BC">
        <w:t xml:space="preserve">. In conjunction, analysts from </w:t>
      </w:r>
      <w:r>
        <w:t xml:space="preserve">the NOAA have highlighted the likelihood of enhanced convective activity in the region </w:t>
      </w:r>
      <w:r w:rsidRPr="005020BC">
        <w:t>of routine bulletins</w:t>
      </w:r>
      <w:r>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b</w:t>
      </w:r>
      <w:r w:rsidRPr="005020BC">
        <w:t>) appeared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Convective Available Potential Energy</w:t>
      </w:r>
      <w:r>
        <w:t xml:space="preserve"> (CAPE</w:t>
      </w:r>
      <w:r w:rsidR="008F7E53">
        <w:t xml:space="preserve">) </w:t>
      </w:r>
      <w:r w:rsidRPr="005020BC">
        <w:t>shows</w:t>
      </w:r>
      <w:r w:rsidR="00AB2E88">
        <w:t xml:space="preserve"> that there is</w:t>
      </w:r>
      <w:r w:rsidR="008F7E53">
        <w:t xml:space="preserve"> </w:t>
      </w:r>
      <w:r w:rsidRPr="005020BC">
        <w:t>potential for sufficiently high dew</w:t>
      </w:r>
      <w:r>
        <w:t xml:space="preserve"> point depression insolation-based triggering </w:t>
      </w:r>
      <w:r w:rsidR="00F7073D">
        <w:t xml:space="preserve">that might </w:t>
      </w:r>
      <w:r w:rsidRPr="005020BC">
        <w:t>not be impeded by thick cloud</w:t>
      </w:r>
      <w:r>
        <w:t>s</w:t>
      </w:r>
      <w:r w:rsidR="00F7073D">
        <w:t>. It also shows</w:t>
      </w:r>
      <w:r w:rsidRPr="005020BC">
        <w:t xml:space="preserve"> the potential for very high-altitude convective cloud tops, </w:t>
      </w:r>
      <w:r w:rsidR="00A17AC9">
        <w:t>very strong</w:t>
      </w:r>
      <w:r w:rsidRPr="005020BC">
        <w:t xml:space="preserve"> wind shear that </w:t>
      </w:r>
      <w:r w:rsidR="00DD3D1D" w:rsidRPr="005020BC">
        <w:t>favours</w:t>
      </w:r>
      <w:r w:rsidRPr="005020BC">
        <w:t xml:space="preserve"> prolonged convective cell </w:t>
      </w:r>
      <w:r w:rsidR="00415ADF" w:rsidRPr="005020BC">
        <w:t>life cycles</w:t>
      </w:r>
      <w:r w:rsidRPr="005020BC">
        <w:t xml:space="preserve"> (as down-draughts would not interfere with up-draughts), and relatively light steering winds (</w:t>
      </w:r>
      <w:r w:rsidR="00DD3D1D" w:rsidRPr="005020BC">
        <w:t>favouring</w:t>
      </w:r>
      <w:r w:rsidRPr="005020BC">
        <w:t xml:space="preserve"> slow movement of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z</w:t>
      </w:r>
      <w:r w:rsidRPr="005020BC">
        <w:t>ed convective cells</w:t>
      </w:r>
      <w:r>
        <w:t xml:space="preserve">, whose development was triggered by insolation. </w:t>
      </w:r>
    </w:p>
    <w:p w14:paraId="738B59B4" w14:textId="39D88597" w:rsidR="00D81B81" w:rsidRPr="005020BC" w:rsidRDefault="00000000" w:rsidP="00ED7FD1">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 xml:space="preserve">c </w:t>
      </w:r>
      <w:r w:rsidRPr="005020BC">
        <w:t xml:space="preserve">shows </w:t>
      </w:r>
      <w:r>
        <w:t>the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w:t>
      </w:r>
      <w:r>
        <w:t>8, 2021, at 12 am and 9</w:t>
      </w:r>
      <w:r w:rsidRPr="005020BC">
        <w:rPr>
          <w:vertAlign w:val="superscript"/>
        </w:rPr>
        <w:t>th</w:t>
      </w:r>
      <w:r w:rsidRPr="005020BC">
        <w:t xml:space="preserve"> March </w:t>
      </w:r>
      <w:r>
        <w:t xml:space="preserve">9, 2021, at 0 am (LT), </w:t>
      </w:r>
      <w:r w:rsidRPr="005020BC">
        <w:t xml:space="preserve">that is, the fraction within the 24-hourly period of the observations reported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xml:space="preserve"> when </w:t>
      </w:r>
      <w:r w:rsidR="00224876" w:rsidRPr="005020BC">
        <w:t>most of</w:t>
      </w:r>
      <w:r w:rsidRPr="005020BC">
        <w:t xml:space="preserve"> the rainfall fell. Forecasts for the 50</w:t>
      </w:r>
      <w:r w:rsidRPr="005020BC">
        <w:rPr>
          <w:vertAlign w:val="superscript"/>
        </w:rPr>
        <w:t>th</w:t>
      </w:r>
      <w:r w:rsidRPr="005020BC">
        <w:t xml:space="preserve"> (first and second column</w:t>
      </w:r>
      <w:r>
        <w:t>s), 95</w:t>
      </w:r>
      <w:r w:rsidRPr="005020BC">
        <w:rPr>
          <w:vertAlign w:val="superscript"/>
        </w:rPr>
        <w:t xml:space="preserve">th </w:t>
      </w:r>
      <w:r w:rsidRPr="005020BC">
        <w:t>(third and fourth column</w:t>
      </w:r>
      <w:r>
        <w:t>s), and 99</w:t>
      </w:r>
      <w:r w:rsidRPr="005020BC">
        <w:rPr>
          <w:vertAlign w:val="superscript"/>
        </w:rPr>
        <w:t>th</w:t>
      </w:r>
      <w:r w:rsidRPr="005020BC">
        <w:t xml:space="preserve"> percentiles (fifth and sixth column</w:t>
      </w:r>
      <w:r>
        <w:t xml:space="preserve">s) are shown. The median (i.e., </w:t>
      </w:r>
      <w:r w:rsidRPr="005020BC">
        <w:t>50</w:t>
      </w:r>
      <w:r w:rsidRPr="005020BC">
        <w:rPr>
          <w:vertAlign w:val="superscript"/>
        </w:rPr>
        <w:t>th</w:t>
      </w:r>
      <w:r w:rsidRPr="005020BC">
        <w:t xml:space="preserve"> percentile) represent</w:t>
      </w:r>
      <w:r>
        <w:t>s the dividing line for the equi-probable observation categories. By comparing the rainfall observations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w:t>
      </w:r>
      <w:r>
        <w:t xml:space="preserve">s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xml:space="preserve">), it can </w:t>
      </w:r>
      <w:r>
        <w:t xml:space="preserve">be seen that, overall, the ENS overestimates the mean rainfall. On the contrary, </w:t>
      </w:r>
      <w:r w:rsidRPr="005020BC">
        <w:t xml:space="preserve">owing primarily to its bias correction for rainfall overprediction at </w:t>
      </w:r>
      <w:r>
        <w:t>the grid-scale, ecPoint’s 50</w:t>
      </w:r>
      <w:r w:rsidRPr="005020BC">
        <w:rPr>
          <w:vertAlign w:val="superscript"/>
        </w:rPr>
        <w:t>th</w:t>
      </w:r>
      <w:r w:rsidRPr="005020BC">
        <w:t xml:space="preserve"> percentile is systematically smaller than in </w:t>
      </w:r>
      <w:r>
        <w:t>the ENS, showing a better fit with the observations. At the same time, ecPoint’s 95</w:t>
      </w:r>
      <w:r w:rsidRPr="005020BC">
        <w:rPr>
          <w:vertAlign w:val="superscript"/>
        </w:rPr>
        <w:t xml:space="preserve">th </w:t>
      </w:r>
      <w:r w:rsidRPr="005020BC">
        <w:t>(third and fourth column</w:t>
      </w:r>
      <w:r>
        <w:t xml:space="preserve">s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and 99</w:t>
      </w:r>
      <w:r w:rsidRPr="005020BC">
        <w:rPr>
          <w:vertAlign w:val="superscript"/>
        </w:rPr>
        <w:t>th</w:t>
      </w:r>
      <w:r w:rsidRPr="005020BC">
        <w:t xml:space="preserve"> percentiles (fifth and sixth column</w:t>
      </w:r>
      <w:r>
        <w:t xml:space="preserve">s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xml:space="preserve">) highlight a higher potential than </w:t>
      </w:r>
      <w:r>
        <w:t xml:space="preserve">the ENS </w:t>
      </w:r>
      <w:r w:rsidRPr="005020BC">
        <w:t>for having higher local rainfall totals in certain areas (e.g.</w:t>
      </w:r>
      <w:r>
        <w:t xml:space="preserve">, Guayaquil). While far more observations would be needed to </w:t>
      </w:r>
      <w:r w:rsidR="00DE7236">
        <w:t>analy</w:t>
      </w:r>
      <w:r w:rsidR="00DE7236" w:rsidRPr="005020BC">
        <w:t>se</w:t>
      </w:r>
      <w:r w:rsidRPr="005020BC">
        <w:t xml:space="preserve"> the performance of ENS and ecPoint forecasts for such high percentile robustly, it appears that both ENS </w:t>
      </w:r>
      <w:r w:rsidRPr="005020BC">
        <w:lastRenderedPageBreak/>
        <w:t xml:space="preserve">and ecPoint </w:t>
      </w:r>
      <w:r w:rsidR="00E530C1">
        <w:t>predicted</w:t>
      </w:r>
      <w:r w:rsidRPr="005020BC">
        <w:t xml:space="preserve"> well the local rainfall extremes in “La Costa.”</w:t>
      </w:r>
      <w:r w:rsidR="004F02A8">
        <w:t xml:space="preserve"> For example,</w:t>
      </w:r>
      <w:r w:rsidRPr="005020BC">
        <w:t xml:space="preserve"> there is a signal of extreme rainfall </w:t>
      </w:r>
      <w:r w:rsidR="00A50621">
        <w:t xml:space="preserve">in </w:t>
      </w:r>
      <w:r>
        <w:t xml:space="preserve">the ENS for </w:t>
      </w:r>
      <w:r w:rsidRPr="005020BC">
        <w:t>Guayaquil at the 95</w:t>
      </w:r>
      <w:r w:rsidRPr="005020BC">
        <w:rPr>
          <w:vertAlign w:val="superscript"/>
        </w:rPr>
        <w:t>th</w:t>
      </w:r>
      <w:r w:rsidRPr="005020BC">
        <w:t xml:space="preserve"> percentile). In contrast, it appears that ecPoint</w:t>
      </w:r>
      <w:r w:rsidR="001162EF">
        <w:t xml:space="preserve"> adds the</w:t>
      </w:r>
      <w:r w:rsidRPr="005020BC">
        <w:t xml:space="preserve"> most value to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DD3D1D">
        <w:t>i</w:t>
      </w:r>
      <w:r w:rsidR="002D3AE4">
        <w:t>n</w:t>
      </w:r>
      <w:r w:rsidRPr="005020BC">
        <w:t xml:space="preserve"> “La Sierra”, and one location observed such amount.</w:t>
      </w:r>
    </w:p>
    <w:p w14:paraId="65500AE6" w14:textId="6636148D" w:rsidR="00D81B81" w:rsidRPr="005020BC" w:rsidRDefault="00000000" w:rsidP="00191E27">
      <w:pPr>
        <w:pStyle w:val="Titolo1"/>
      </w:pPr>
      <w:r w:rsidRPr="005020BC">
        <w:t>Discussion</w:t>
      </w:r>
      <w:r w:rsidR="00CC749B">
        <w:t>s</w:t>
      </w:r>
    </w:p>
    <w:p w14:paraId="48E86B02" w14:textId="77777777" w:rsidR="00D81B81" w:rsidRPr="005020BC" w:rsidRDefault="00000000" w:rsidP="005D511A">
      <w:pPr>
        <w:pStyle w:val="Titolo1"/>
      </w:pPr>
      <w:bookmarkStart w:id="37" w:name="_3znysh7" w:colFirst="0" w:colLast="0"/>
      <w:bookmarkEnd w:id="37"/>
      <w:r w:rsidRPr="005020BC">
        <w:t>Conclusions</w:t>
      </w:r>
    </w:p>
    <w:p w14:paraId="1F7B46C7" w14:textId="77777777" w:rsidR="00297422" w:rsidRDefault="00297422" w:rsidP="00097E8A">
      <w:pPr>
        <w:pStyle w:val="Titolo1"/>
        <w:numPr>
          <w:ilvl w:val="0"/>
          <w:numId w:val="0"/>
        </w:numPr>
        <w:sectPr w:rsidR="00297422" w:rsidSect="00B34B68">
          <w:headerReference w:type="default" r:id="rId15"/>
          <w:pgSz w:w="11906" w:h="16838"/>
          <w:pgMar w:top="851" w:right="851" w:bottom="851" w:left="1134" w:header="709" w:footer="709" w:gutter="0"/>
          <w:lnNumType w:countBy="1" w:restart="continuous"/>
          <w:cols w:space="720"/>
          <w:docGrid w:linePitch="272"/>
        </w:sectPr>
      </w:pPr>
    </w:p>
    <w:p w14:paraId="12655DAE" w14:textId="77777777" w:rsidR="00D81B81" w:rsidRPr="005020BC" w:rsidRDefault="00000000" w:rsidP="00097E8A">
      <w:pPr>
        <w:pStyle w:val="Titolo1"/>
        <w:numPr>
          <w:ilvl w:val="0"/>
          <w:numId w:val="0"/>
        </w:numPr>
      </w:pPr>
      <w:r w:rsidRPr="005020BC">
        <w:lastRenderedPageBreak/>
        <w:t>Tables</w:t>
      </w:r>
    </w:p>
    <w:p w14:paraId="55C7A2DE" w14:textId="11F23163" w:rsidR="00D81B81" w:rsidRPr="005020BC" w:rsidRDefault="00000000" w:rsidP="00203966">
      <w:pPr>
        <w:pStyle w:val="Tablecaptions"/>
      </w:pPr>
      <w:bookmarkStart w:id="38" w:name="_2et92p0" w:colFirst="0" w:colLast="0"/>
      <w:bookmarkStart w:id="39" w:name="_Ref99102244"/>
      <w:bookmarkEnd w:id="38"/>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39"/>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FC4CF2"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000000"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000000"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000000"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FC4CF2"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FC4CF2"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FC4CF2" w14:paraId="6B65C33D" w14:textId="77777777" w:rsidTr="00BC4E66">
        <w:trPr>
          <w:trHeight w:val="567"/>
          <w:jc w:val="center"/>
        </w:trPr>
        <w:tc>
          <w:tcPr>
            <w:tcW w:w="0" w:type="auto"/>
            <w:shd w:val="clear" w:color="auto" w:fill="auto"/>
            <w:vAlign w:val="center"/>
          </w:tcPr>
          <w:p w14:paraId="75679E6C"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000000"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40" w:name="_1t3h5sf" w:colFirst="0" w:colLast="0"/>
      <w:bookmarkEnd w:id="40"/>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000000"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C4CF2"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00000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00000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00000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00000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C4CF2" w14:paraId="273AFFC8" w14:textId="77777777">
        <w:trPr>
          <w:trHeight w:val="284"/>
        </w:trPr>
        <w:tc>
          <w:tcPr>
            <w:tcW w:w="2547" w:type="dxa"/>
            <w:vMerge w:val="restart"/>
            <w:vAlign w:val="center"/>
          </w:tcPr>
          <w:p w14:paraId="4EB32167"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15BCB360"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w:t>
            </w:r>
            <w:r w:rsidR="00741340">
              <w:rPr>
                <w:color w:val="000000"/>
                <w:sz w:val="16"/>
                <w:szCs w:val="16"/>
              </w:rPr>
              <w:t xml:space="preserve"> </w:t>
            </w:r>
            <w:r w:rsidRPr="005020BC">
              <w:rPr>
                <w:color w:val="000000"/>
                <w:sz w:val="16"/>
                <w:szCs w:val="16"/>
              </w:rPr>
              <w:t>t+30)</w:t>
            </w:r>
          </w:p>
        </w:tc>
      </w:tr>
      <w:tr w:rsidR="00FC4CF2"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w:t>
            </w:r>
            <w:r w:rsidR="00741340">
              <w:rPr>
                <w:color w:val="000000"/>
                <w:sz w:val="16"/>
                <w:szCs w:val="16"/>
              </w:rPr>
              <w:t xml:space="preserve"> </w:t>
            </w:r>
            <w:r w:rsidRPr="005020BC">
              <w:rPr>
                <w:color w:val="000000"/>
                <w:sz w:val="16"/>
                <w:szCs w:val="16"/>
              </w:rPr>
              <w:t>t+18)</w:t>
            </w:r>
          </w:p>
        </w:tc>
      </w:tr>
      <w:tr w:rsidR="00FC4CF2"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6A1FB95C"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C4CF2"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C4CF2"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C4CF2"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C4CF2"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C4CF2"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C4CF2" w14:paraId="199163FF" w14:textId="77777777">
        <w:trPr>
          <w:trHeight w:val="284"/>
        </w:trPr>
        <w:tc>
          <w:tcPr>
            <w:tcW w:w="2547" w:type="dxa"/>
            <w:vMerge w:val="restart"/>
            <w:vAlign w:val="center"/>
          </w:tcPr>
          <w:p w14:paraId="5D127316"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1CDD381A"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C4CF2"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C4CF2"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2FAA278A"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C4CF2"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C4CF2"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126C678D"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C4CF2"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C4CF2"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w:t>
            </w:r>
            <w:r w:rsidR="00741340">
              <w:rPr>
                <w:color w:val="000000"/>
                <w:sz w:val="16"/>
                <w:szCs w:val="16"/>
              </w:rPr>
              <w:t xml:space="preserve"> </w:t>
            </w:r>
            <w:r w:rsidRPr="005020BC">
              <w:rPr>
                <w:color w:val="000000"/>
                <w:sz w:val="16"/>
                <w:szCs w:val="16"/>
              </w:rPr>
              <w:t>t+30)</w:t>
            </w:r>
          </w:p>
        </w:tc>
      </w:tr>
      <w:tr w:rsidR="00FC4CF2"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5020BC" w:rsidRDefault="0000000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w:t>
            </w:r>
            <w:r w:rsidR="00741340">
              <w:rPr>
                <w:color w:val="000000"/>
                <w:sz w:val="16"/>
                <w:szCs w:val="16"/>
              </w:rPr>
              <w:t xml:space="preserve"> </w:t>
            </w:r>
            <w:r w:rsidRPr="005020BC">
              <w:rPr>
                <w:color w:val="000000"/>
                <w:sz w:val="16"/>
                <w:szCs w:val="16"/>
              </w:rPr>
              <w:t>t+18)</w:t>
            </w:r>
          </w:p>
        </w:tc>
      </w:tr>
    </w:tbl>
    <w:p w14:paraId="18F30E69" w14:textId="77777777" w:rsidR="00FB5AED" w:rsidRPr="006608B4" w:rsidRDefault="00FB5AED" w:rsidP="00FB5AED">
      <w:pPr>
        <w:ind w:firstLine="0"/>
      </w:pPr>
      <w:bookmarkStart w:id="41" w:name="_4d34og8" w:colFirst="0" w:colLast="0"/>
      <w:bookmarkEnd w:id="41"/>
    </w:p>
    <w:p w14:paraId="76B61F1B" w14:textId="77777777" w:rsidR="00F260F3" w:rsidRDefault="00F260F3" w:rsidP="00962FBC">
      <w:pPr>
        <w:pStyle w:val="Tablecaptions"/>
        <w:rPr>
          <w:b/>
          <w:bCs/>
        </w:rPr>
      </w:pPr>
      <w:bookmarkStart w:id="42" w:name="_Ref99032257"/>
      <w:bookmarkStart w:id="43"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000000" w:rsidP="00962FBC">
      <w:pPr>
        <w:pStyle w:val="Tablecaptions"/>
      </w:pPr>
      <w:bookmarkStart w:id="44" w:name="_Ref150245905"/>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42"/>
      <w:bookmarkEnd w:id="44"/>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FC4CF2"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FC4CF2" w14:paraId="61E5EFED" w14:textId="77777777" w:rsidTr="00710311">
        <w:trPr>
          <w:trHeight w:val="851"/>
        </w:trPr>
        <w:tc>
          <w:tcPr>
            <w:tcW w:w="1905" w:type="dxa"/>
            <w:shd w:val="clear" w:color="auto" w:fill="auto"/>
            <w:vAlign w:val="center"/>
          </w:tcPr>
          <w:p w14:paraId="086BC453" w14:textId="77777777" w:rsidR="00D81B81" w:rsidRPr="005020BC"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000000"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000000"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FC4CF2"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000000"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000000"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45" w:name="_tyjcwt" w:colFirst="0" w:colLast="0"/>
      <w:bookmarkEnd w:id="43"/>
      <w:bookmarkEnd w:id="45"/>
    </w:p>
    <w:p w14:paraId="72EE0824" w14:textId="77777777" w:rsidR="00A16A22" w:rsidRDefault="00A16A22" w:rsidP="00B33F62">
      <w:pPr>
        <w:pStyle w:val="Tablecaptions"/>
        <w:rPr>
          <w:b/>
          <w:bCs/>
        </w:rPr>
      </w:pPr>
      <w:bookmarkStart w:id="46"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000000" w:rsidP="00B33F62">
      <w:pPr>
        <w:pStyle w:val="Tablecaptions"/>
      </w:pPr>
      <w:bookmarkStart w:id="47" w:name="_Ref150245879"/>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46"/>
      <w:bookmarkEnd w:id="47"/>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FC4CF2"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000000"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000000"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000000"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Pr="005020BC">
              <w:rPr>
                <w:b/>
                <w:color w:val="000000"/>
                <w:sz w:val="16"/>
                <w:szCs w:val="16"/>
              </w:rPr>
              <w:t>99</w:t>
            </w:r>
          </w:p>
        </w:tc>
      </w:tr>
      <w:tr w:rsidR="00FC4CF2" w14:paraId="417E4363" w14:textId="77777777" w:rsidTr="00E7286A">
        <w:trPr>
          <w:trHeight w:val="284"/>
          <w:jc w:val="center"/>
        </w:trPr>
        <w:tc>
          <w:tcPr>
            <w:tcW w:w="815" w:type="pct"/>
            <w:vAlign w:val="center"/>
          </w:tcPr>
          <w:p w14:paraId="563993A5" w14:textId="77777777" w:rsidR="00D81B81" w:rsidRPr="005020BC" w:rsidRDefault="00000000"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000000"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000000"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FC4CF2"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000000"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000000"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000000"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000000" w:rsidP="00097E8A">
      <w:pPr>
        <w:pStyle w:val="Titolo1"/>
        <w:numPr>
          <w:ilvl w:val="0"/>
          <w:numId w:val="0"/>
        </w:numPr>
        <w:ind w:left="432" w:hanging="432"/>
      </w:pPr>
      <w:r w:rsidRPr="005020BC">
        <w:lastRenderedPageBreak/>
        <w:t>Figures</w:t>
      </w:r>
    </w:p>
    <w:p w14:paraId="06D0EF39" w14:textId="6F229D1E" w:rsidR="00D81B81" w:rsidRPr="005020BC" w:rsidRDefault="00000000" w:rsidP="00A64852">
      <w:pPr>
        <w:keepNext/>
        <w:ind w:firstLine="0"/>
        <w:jc w:val="center"/>
      </w:pPr>
      <w:r>
        <w:rPr>
          <w:noProof/>
        </w:rPr>
        <w:drawing>
          <wp:inline distT="0" distB="0" distL="0" distR="0" wp14:anchorId="3C6DFB10" wp14:editId="62456BF4">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5903636F" w14:textId="4D4A7B00" w:rsidR="000D4DED" w:rsidRDefault="00000000" w:rsidP="000D4DED">
      <w:pPr>
        <w:pStyle w:val="FiguresCaption"/>
      </w:pPr>
      <w:bookmarkStart w:id="48"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9B416B">
        <w:rPr>
          <w:b/>
          <w:noProof/>
          <w:color w:val="auto"/>
        </w:rPr>
        <w:t>1</w:t>
      </w:r>
      <w:r w:rsidRPr="005020BC">
        <w:rPr>
          <w:b/>
          <w:color w:val="auto"/>
        </w:rPr>
        <w:fldChar w:fldCharType="end"/>
      </w:r>
      <w:bookmarkEnd w:id="48"/>
      <w:r w:rsidRPr="005020BC">
        <w:rPr>
          <w:color w:val="auto"/>
        </w:rPr>
        <w:t xml:space="preserve"> - </w:t>
      </w:r>
      <w:r w:rsidR="005422FC" w:rsidRPr="005422FC">
        <w:t xml:space="preserve">Panel (a) displays Ecuador's topography, outlines its political regions in white, and indicates the </w:t>
      </w:r>
      <w:r w:rsidR="005422FC">
        <w:t>location</w:t>
      </w:r>
      <w:r w:rsidR="005422FC" w:rsidRPr="005422FC">
        <w:t xml:space="preserve"> of the country's three main geographical regions: the coast ("La Costa"), the Andean highlands ("La Sierra"), and the Amazon forest ("El Oriente"). The insert highlights Ecuador's location (in red) in South America. Panel (b) shows Ecuador's domain within the ENS and ecPoint grid, with grid boxes indicated with black dots. The regions are </w:t>
      </w:r>
      <w:r w:rsidR="005422FC">
        <w:t>colour-coded</w:t>
      </w:r>
      <w:r w:rsidR="005422FC" w:rsidRPr="005422FC">
        <w:t xml:space="preserve"> in yellow for “La Costa”, brown for “La Sierra”, and green for “El Oriente”. Panel (c) shows the population density from the 2020 census (people/km2) in each political region.</w:t>
      </w:r>
    </w:p>
    <w:p w14:paraId="1876159B" w14:textId="720A794E" w:rsidR="00D81B81" w:rsidRDefault="00D81B81" w:rsidP="00E14D8A">
      <w:pPr>
        <w:pStyle w:val="FiguresCaption"/>
        <w:rPr>
          <w:color w:val="auto"/>
        </w:rPr>
      </w:pPr>
    </w:p>
    <w:p w14:paraId="2E92454D" w14:textId="77777777" w:rsidR="006B213F" w:rsidRPr="005020BC" w:rsidRDefault="006B213F" w:rsidP="006B213F">
      <w:pPr>
        <w:pStyle w:val="FiguresCaption"/>
        <w:jc w:val="left"/>
        <w:rPr>
          <w:color w:val="auto"/>
        </w:rPr>
      </w:pPr>
    </w:p>
    <w:p w14:paraId="3C7974D0" w14:textId="77777777" w:rsidR="006B213F" w:rsidRPr="005020BC" w:rsidRDefault="00000000" w:rsidP="006B213F">
      <w:pPr>
        <w:keepNext/>
      </w:pPr>
      <w:r>
        <w:rPr>
          <w:noProof/>
        </w:rPr>
        <w:lastRenderedPageBreak/>
        <w:drawing>
          <wp:inline distT="0" distB="0" distL="0" distR="0" wp14:anchorId="1C4B5E76" wp14:editId="1273A126">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315EB271" w:rsidR="006B213F" w:rsidRDefault="00000000" w:rsidP="006B213F">
      <w:pPr>
        <w:pStyle w:val="FiguresCaption"/>
      </w:pPr>
      <w:bookmarkStart w:id="49"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2</w:t>
      </w:r>
      <w:r w:rsidRPr="005020BC">
        <w:rPr>
          <w:b/>
          <w:bCs/>
        </w:rPr>
        <w:fldChar w:fldCharType="end"/>
      </w:r>
      <w:bookmarkEnd w:id="49"/>
      <w:r w:rsidRPr="005020BC">
        <w:t xml:space="preserve"> – </w:t>
      </w:r>
      <w:r w:rsidR="00941DB3" w:rsidRPr="00941DB3">
        <w:t>Panels (a), (b), and (c) show the spatial distribution of point flood reports in 2019 with EFFCIs, respectively, &gt;=1, 6, and 10. Panels (d), (e), and (f) are the same but for flood reports in 2020.</w:t>
      </w:r>
    </w:p>
    <w:p w14:paraId="339ED430" w14:textId="77777777" w:rsidR="006B213F" w:rsidRDefault="006B213F" w:rsidP="006B213F">
      <w:pPr>
        <w:pStyle w:val="FiguresCaption"/>
      </w:pPr>
    </w:p>
    <w:p w14:paraId="6F3F03A9" w14:textId="09932168" w:rsidR="006B213F" w:rsidRDefault="00A9034F" w:rsidP="006B213F">
      <w:pPr>
        <w:pStyle w:val="FiguresCaption"/>
      </w:pPr>
      <w:r>
        <w:rPr>
          <w:noProof/>
        </w:rPr>
        <w:lastRenderedPageBreak/>
        <w:drawing>
          <wp:inline distT="0" distB="0" distL="0" distR="0" wp14:anchorId="6C753971" wp14:editId="5D99966A">
            <wp:extent cx="6299835" cy="4034155"/>
            <wp:effectExtent l="0" t="0" r="5715" b="4445"/>
            <wp:docPr id="1951248527"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527" name="Immagine 1" descr="Immagine che contiene testo, diagramma, Diagramma, line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5F7C5C82" w14:textId="519AD431" w:rsidR="006B213F" w:rsidRPr="000F654F" w:rsidRDefault="00000000" w:rsidP="005B4FFD">
      <w:pPr>
        <w:pStyle w:val="FiguresCaption"/>
      </w:pPr>
      <w:bookmarkStart w:id="50"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9B416B">
        <w:rPr>
          <w:b/>
          <w:bCs/>
          <w:noProof/>
        </w:rPr>
        <w:t>3</w:t>
      </w:r>
      <w:r w:rsidRPr="000F654F">
        <w:rPr>
          <w:b/>
          <w:bCs/>
        </w:rPr>
        <w:fldChar w:fldCharType="end"/>
      </w:r>
      <w:bookmarkEnd w:id="50"/>
      <w:r>
        <w:t xml:space="preserve"> – </w:t>
      </w:r>
      <w:r w:rsidR="00404BB4" w:rsidRPr="00404BB4">
        <w:t>Panel (a) displays the timeseries of the counts of 2020’s flood reports with EFFCI&gt;=6, accumulated over four overlapping 12-hourly accumulation periods, ending at 12 (first row), 18 (second row), 00 (third row), and 06 UTC (fourth row). Figure 2e shows their spatial distribution. Black and pink (overlapped) bars represent point and grid flood reports, respectively. Where the black bars are visible, more than one point flood report was assigned to a grid box. Panel (b) shows the spatial distribution of the point and grid flood reports for the accumulation period that contains the largest number of flood reports, namely the one ending at 18 UTC on 2020-02-28.</w:t>
      </w:r>
    </w:p>
    <w:p w14:paraId="0A064BB0" w14:textId="77777777" w:rsidR="006B213F" w:rsidRDefault="006B213F" w:rsidP="006B213F">
      <w:pPr>
        <w:pStyle w:val="FiguresCaption"/>
        <w:ind w:firstLine="0"/>
        <w:rPr>
          <w:color w:val="auto"/>
        </w:rPr>
      </w:pPr>
    </w:p>
    <w:p w14:paraId="0C179EDC" w14:textId="28EAC376" w:rsidR="00E44E95" w:rsidRDefault="00000000" w:rsidP="00E44E95">
      <w:pPr>
        <w:pStyle w:val="FiguresCaption"/>
        <w:keepNext/>
        <w:ind w:firstLine="0"/>
      </w:pPr>
      <w:r>
        <w:rPr>
          <w:noProof/>
        </w:rPr>
        <w:lastRenderedPageBreak/>
        <w:drawing>
          <wp:inline distT="0" distB="0" distL="0" distR="0" wp14:anchorId="3927586F" wp14:editId="35787DAE">
            <wp:extent cx="6299835" cy="5952490"/>
            <wp:effectExtent l="0" t="0" r="5715" b="0"/>
            <wp:docPr id="1697531967" name="Immagine 1"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3634D302" w14:textId="33191C05" w:rsidR="00404BB4" w:rsidRDefault="00000000" w:rsidP="00286498">
      <w:pPr>
        <w:pStyle w:val="FiguresCaption"/>
      </w:pPr>
      <w:bookmarkStart w:id="51" w:name="_Ref150801432"/>
      <w:r w:rsidRPr="00476760">
        <w:rPr>
          <w:b/>
          <w:bCs/>
        </w:rPr>
        <w:t xml:space="preserve">Figure </w:t>
      </w:r>
      <w:r w:rsidRPr="00476760">
        <w:rPr>
          <w:b/>
          <w:bCs/>
        </w:rPr>
        <w:fldChar w:fldCharType="begin"/>
      </w:r>
      <w:r w:rsidRPr="00476760">
        <w:rPr>
          <w:b/>
          <w:bCs/>
        </w:rPr>
        <w:instrText xml:space="preserve"> SEQ Figure \* ARABIC </w:instrText>
      </w:r>
      <w:r w:rsidRPr="00476760">
        <w:rPr>
          <w:b/>
          <w:bCs/>
        </w:rPr>
        <w:fldChar w:fldCharType="separate"/>
      </w:r>
      <w:r w:rsidR="009B416B">
        <w:rPr>
          <w:b/>
          <w:bCs/>
          <w:noProof/>
        </w:rPr>
        <w:t>4</w:t>
      </w:r>
      <w:r w:rsidRPr="00476760">
        <w:rPr>
          <w:b/>
          <w:bCs/>
        </w:rPr>
        <w:fldChar w:fldCharType="end"/>
      </w:r>
      <w:bookmarkEnd w:id="51"/>
      <w:r>
        <w:t xml:space="preserve"> </w:t>
      </w:r>
      <w:r w:rsidR="00476760">
        <w:t>–</w:t>
      </w:r>
      <w:r>
        <w:t xml:space="preserve"> </w:t>
      </w:r>
      <w:r w:rsidR="00021032" w:rsidRPr="00021032">
        <w:t>Description of 12-hourly SYNOP rainfall observations in Ecuador from 2010-01-01 to 2020-12-31. Only accumulation periods ending at 12 and 00 UTC were available. Each plot is colour-coded according to the region</w:t>
      </w:r>
      <w:r w:rsidR="000824B2">
        <w:t xml:space="preserve"> they refer to</w:t>
      </w:r>
      <w:r w:rsidR="00021032" w:rsidRPr="00021032">
        <w:t>: yellow for “La Costa”, brown for “La Sierra”, and green for “El Oriente”. Panel (a) displays a map plot with the location of all SYNOP observations (some have moved locations over time). Panel (b) shows the daily counts of observations available for the accumulation period ending at 12 UTC (first column) and at 00 UTC (second column). Panel (c) shows the average rainfall for all considered years, for the accumulation period ending at 12 and at 00 UTC (the two values are repeated five times in the plot), and the corresponding trend lines. In panel (d), the distributions of 12-hourly rainfall totals are shown for the accumulation period ending at 12 UTC (first column) and at 00 UTC (second column). Each distribution includes zoomed-in inserts.</w:t>
      </w:r>
    </w:p>
    <w:p w14:paraId="5DA5F2AB" w14:textId="77777777" w:rsidR="00404BB4" w:rsidRDefault="00404BB4" w:rsidP="00404BB4">
      <w:pPr>
        <w:pStyle w:val="FiguresCaption"/>
      </w:pPr>
    </w:p>
    <w:p w14:paraId="38A7D0FE" w14:textId="7D21916D" w:rsidR="00404BB4" w:rsidRDefault="00404BB4" w:rsidP="00404BB4">
      <w:pPr>
        <w:pStyle w:val="FiguresCaption"/>
      </w:pPr>
      <w:r>
        <w:t xml:space="preserve"> </w:t>
      </w:r>
    </w:p>
    <w:p w14:paraId="5CFC1AFC" w14:textId="190982E2" w:rsidR="00404BB4" w:rsidRDefault="00404BB4" w:rsidP="00E44E95">
      <w:pPr>
        <w:pStyle w:val="FiguresCaption"/>
      </w:pPr>
    </w:p>
    <w:p w14:paraId="0728980E" w14:textId="77777777" w:rsidR="00404BB4" w:rsidRDefault="00404BB4" w:rsidP="00E44E95">
      <w:pPr>
        <w:pStyle w:val="FiguresCaption"/>
      </w:pPr>
    </w:p>
    <w:p w14:paraId="1FF62497" w14:textId="77777777" w:rsidR="00404BB4" w:rsidRDefault="00404BB4" w:rsidP="00E44E95">
      <w:pPr>
        <w:pStyle w:val="FiguresCaption"/>
      </w:pPr>
    </w:p>
    <w:p w14:paraId="50AA7AF8" w14:textId="117EA7F2" w:rsidR="00F879DF" w:rsidRDefault="00000000" w:rsidP="00F879DF">
      <w:pPr>
        <w:pStyle w:val="FiguresCaption"/>
        <w:keepNext/>
        <w:ind w:firstLine="0"/>
        <w:jc w:val="center"/>
      </w:pPr>
      <w:bookmarkStart w:id="52" w:name="_17dp8vu" w:colFirst="0" w:colLast="0"/>
      <w:bookmarkEnd w:id="52"/>
      <w:r>
        <w:rPr>
          <w:noProof/>
        </w:rPr>
        <w:lastRenderedPageBreak/>
        <w:drawing>
          <wp:inline distT="0" distB="0" distL="0" distR="0" wp14:anchorId="6A7A5081" wp14:editId="716F4BF6">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20">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9E33E71" w:rsidR="00F879DF" w:rsidRDefault="00000000" w:rsidP="00F879DF">
      <w:pPr>
        <w:pStyle w:val="FiguresCaption"/>
      </w:pPr>
      <w:bookmarkStart w:id="53"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9B416B">
        <w:rPr>
          <w:b/>
          <w:bCs/>
          <w:noProof/>
        </w:rPr>
        <w:t>5</w:t>
      </w:r>
      <w:r w:rsidRPr="006F0CD8">
        <w:rPr>
          <w:b/>
          <w:bCs/>
        </w:rPr>
        <w:fldChar w:fldCharType="end"/>
      </w:r>
      <w:bookmarkEnd w:id="53"/>
      <w:r>
        <w:t xml:space="preserve"> – </w:t>
      </w:r>
      <w:r w:rsidR="00E7032D" w:rsidRPr="00E7032D">
        <w:t>Example of a probabilistic ENS (first column) and ecPoint (second column) medium-range rainfall forecast (in mm/12h). The forecast is from the midnight run (00 UTC) on the 26th of February 2020, for the accumulation period ending at t+72, and valid for the 28th of February 2020 between 06 and 18 UTC (i.e., 00 and 12 LT). Panels (a) and (c) show examples of the 85th percentile for ENS and ecPoint, respectively, while panels (b) and (d) show examples of the 99th percentile.</w:t>
      </w:r>
    </w:p>
    <w:p w14:paraId="5FBCCCA0" w14:textId="66BB50F7" w:rsidR="00B557F5" w:rsidRDefault="009C3FC7" w:rsidP="00B557F5">
      <w:pPr>
        <w:pStyle w:val="FiguresCaption"/>
        <w:keepNext/>
        <w:ind w:firstLine="0"/>
      </w:pPr>
      <w:r>
        <w:rPr>
          <w:noProof/>
        </w:rPr>
        <w:lastRenderedPageBreak/>
        <w:drawing>
          <wp:inline distT="0" distB="0" distL="0" distR="0" wp14:anchorId="3B1E0266" wp14:editId="2DBDAF56">
            <wp:extent cx="6299835" cy="5319395"/>
            <wp:effectExtent l="0" t="0" r="5715" b="0"/>
            <wp:docPr id="1017326365"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6365" name="Immagine 1" descr="Immagine che contiene testo, schermata, diagramma, Diagramm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4A26BE46" w14:textId="2992DD4B" w:rsidR="00BA1C61" w:rsidRDefault="00000000" w:rsidP="001D386C">
      <w:pPr>
        <w:pStyle w:val="FiguresCaption"/>
      </w:pPr>
      <w:bookmarkStart w:id="54" w:name="_Ref151114080"/>
      <w:r w:rsidRPr="006B213F">
        <w:rPr>
          <w:b/>
          <w:bCs/>
        </w:rPr>
        <w:t xml:space="preserve">Figure </w:t>
      </w:r>
      <w:r w:rsidRPr="006B213F">
        <w:rPr>
          <w:b/>
          <w:bCs/>
        </w:rPr>
        <w:fldChar w:fldCharType="begin"/>
      </w:r>
      <w:r w:rsidRPr="006B213F">
        <w:rPr>
          <w:b/>
          <w:bCs/>
        </w:rPr>
        <w:instrText xml:space="preserve"> SEQ Figure \* ARABIC </w:instrText>
      </w:r>
      <w:r w:rsidRPr="006B213F">
        <w:rPr>
          <w:b/>
          <w:bCs/>
        </w:rPr>
        <w:fldChar w:fldCharType="separate"/>
      </w:r>
      <w:r w:rsidR="009B416B">
        <w:rPr>
          <w:b/>
          <w:bCs/>
          <w:noProof/>
        </w:rPr>
        <w:t>6</w:t>
      </w:r>
      <w:r w:rsidRPr="006B213F">
        <w:rPr>
          <w:b/>
          <w:bCs/>
        </w:rPr>
        <w:fldChar w:fldCharType="end"/>
      </w:r>
      <w:bookmarkEnd w:id="54"/>
      <w:r w:rsidRPr="005310A7">
        <w:t xml:space="preserve"> </w:t>
      </w:r>
      <w:r w:rsidR="00EE1BE5" w:rsidRPr="005310A7">
        <w:t>–</w:t>
      </w:r>
      <w:r w:rsidRPr="005310A7">
        <w:t xml:space="preserve"> </w:t>
      </w:r>
      <w:r w:rsidR="00C9265D">
        <w:t xml:space="preserve">Panels (a) and (b) show, for “La Costa” and “La Sierra”, respectively, the 12-hourly rainfall average (continuous line) and their trend (dashed line) as a function of forecast lead time up to day 10. SYNOP, ENS, and ecPoint are shown in grey, red, and blue, respectively. The x-axis indicates the lead time steps (in hours) at the end of the 12-hourly accumulation period. Each step is colour-coded according to the valid accumulation period </w:t>
      </w:r>
      <w:r w:rsidR="00932C5D">
        <w:t>(</w:t>
      </w:r>
      <w:r w:rsidR="00C9265D">
        <w:t>in UTC and</w:t>
      </w:r>
      <w:r w:rsidR="00932C5D">
        <w:t xml:space="preserve"> </w:t>
      </w:r>
      <w:r w:rsidR="00C9265D">
        <w:t xml:space="preserve">LT) based on the 00 UTC run: the </w:t>
      </w:r>
      <w:r w:rsidR="00932C5D">
        <w:t xml:space="preserve">steps representing the </w:t>
      </w:r>
      <w:r w:rsidR="00C9265D">
        <w:t>accumulation period between 0000-1200 UTC (or 1800-0600 LT</w:t>
      </w:r>
      <w:r w:rsidR="00932C5D">
        <w:t xml:space="preserve">, </w:t>
      </w:r>
      <w:r w:rsidR="00C9265D">
        <w:t>nighttime</w:t>
      </w:r>
      <w:r w:rsidR="00932C5D">
        <w:t>) are</w:t>
      </w:r>
      <w:r w:rsidR="00C9265D">
        <w:t xml:space="preserve"> shown in green, while the</w:t>
      </w:r>
      <w:r w:rsidR="00932C5D">
        <w:t xml:space="preserve"> steps representing the</w:t>
      </w:r>
      <w:r w:rsidR="00C9265D">
        <w:t xml:space="preserve"> accumulation period between 1200-0000 UTC (or 0600-1800 LT</w:t>
      </w:r>
      <w:r w:rsidR="00932C5D">
        <w:t>, daytime</w:t>
      </w:r>
      <w:r w:rsidR="00C9265D">
        <w:t xml:space="preserve">) </w:t>
      </w:r>
      <w:r w:rsidR="00932C5D">
        <w:t>are</w:t>
      </w:r>
      <w:r w:rsidR="00C9265D">
        <w:t xml:space="preserve"> shown in cyan. Panels (c) and (d) illustrate examples of a typical spatial distribution of rainfall averages, respectively, at nighttime and daytime for a day 3 forecast in ENS (accumulation periods ending at steps t+60 and t+72, respectively). Panels (e) and (f) show the same but for </w:t>
      </w:r>
      <w:r w:rsidR="00C9265D">
        <w:rPr>
          <w:rStyle w:val="issue-underline"/>
        </w:rPr>
        <w:t>ecPoint.</w:t>
      </w:r>
    </w:p>
    <w:p w14:paraId="7DEAE02C" w14:textId="77777777" w:rsidR="00BA1C61" w:rsidRDefault="00BA1C61" w:rsidP="001D386C">
      <w:pPr>
        <w:pStyle w:val="FiguresCaption"/>
      </w:pPr>
    </w:p>
    <w:p w14:paraId="3FFC0AA2" w14:textId="77777777" w:rsidR="00BA1C61" w:rsidRDefault="00BA1C61" w:rsidP="001D386C">
      <w:pPr>
        <w:pStyle w:val="FiguresCaption"/>
      </w:pPr>
    </w:p>
    <w:p w14:paraId="3D541862" w14:textId="77777777" w:rsidR="00BA1C61" w:rsidRDefault="00BA1C61" w:rsidP="001D386C">
      <w:pPr>
        <w:pStyle w:val="FiguresCaption"/>
      </w:pP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03CBCD00" w14:textId="435D8CE9" w:rsidR="00D81B81" w:rsidRDefault="002162FB" w:rsidP="00AD6AD1">
      <w:pPr>
        <w:pStyle w:val="FiguresCaption"/>
        <w:keepNext/>
        <w:ind w:firstLine="0"/>
        <w:jc w:val="center"/>
      </w:pPr>
      <w:r>
        <w:rPr>
          <w:noProof/>
        </w:rPr>
        <w:lastRenderedPageBreak/>
        <w:drawing>
          <wp:inline distT="0" distB="0" distL="0" distR="0" wp14:anchorId="76F39936" wp14:editId="23FB3048">
            <wp:extent cx="8851268" cy="6127458"/>
            <wp:effectExtent l="9525" t="0" r="0" b="0"/>
            <wp:docPr id="966848986" name="Immagine 8"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986" name="Immagine 8" descr="Immagine che contiene testo, diagramma, Piano,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8861962" cy="6134861"/>
                    </a:xfrm>
                    <a:prstGeom prst="rect">
                      <a:avLst/>
                    </a:prstGeom>
                  </pic:spPr>
                </pic:pic>
              </a:graphicData>
            </a:graphic>
          </wp:inline>
        </w:drawing>
      </w:r>
    </w:p>
    <w:p w14:paraId="70DE8FBF" w14:textId="77777777" w:rsidR="00C82885" w:rsidRPr="00C82885" w:rsidRDefault="00000000" w:rsidP="00C82885">
      <w:pPr>
        <w:pStyle w:val="FiguresCaption"/>
      </w:pPr>
      <w:bookmarkStart w:id="55"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9B416B">
        <w:rPr>
          <w:b/>
          <w:bCs/>
          <w:noProof/>
        </w:rPr>
        <w:t>7</w:t>
      </w:r>
      <w:r w:rsidRPr="000479C1">
        <w:rPr>
          <w:b/>
          <w:bCs/>
        </w:rPr>
        <w:fldChar w:fldCharType="end"/>
      </w:r>
      <w:bookmarkEnd w:id="55"/>
      <w:r>
        <w:t xml:space="preserve"> – </w:t>
      </w:r>
      <w:r w:rsidR="00C82885" w:rsidRPr="00C82885">
        <w:t>Flowchart of the general methodological steps to determine the verifying rainfall thresholds (pink area) and to assess the forecasts’ performance in identifying areas at risk of flash floods (green area). The coloured boxes highlight the actual steps taken in this study.</w:t>
      </w:r>
    </w:p>
    <w:p w14:paraId="3609F1BA" w14:textId="20580F3E" w:rsidR="00D81B81" w:rsidRPr="005020BC" w:rsidRDefault="00E27C21" w:rsidP="000260BA">
      <w:pPr>
        <w:pStyle w:val="FiguresCaption"/>
        <w:ind w:firstLine="0"/>
      </w:pPr>
      <w:r>
        <w:rPr>
          <w:noProof/>
        </w:rPr>
        <w:lastRenderedPageBreak/>
        <w:drawing>
          <wp:inline distT="0" distB="0" distL="0" distR="0" wp14:anchorId="6D4D8587" wp14:editId="0DF08757">
            <wp:extent cx="6299835" cy="6878955"/>
            <wp:effectExtent l="0" t="0" r="5715" b="0"/>
            <wp:docPr id="1881332039" name="Immagine 14"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039" name="Immagine 14" descr="Immagine che contiene testo, diagramma, mappa, Pian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19D19D47" w14:textId="4A95499E" w:rsidR="005730D9" w:rsidRDefault="00000000" w:rsidP="00387475">
      <w:pPr>
        <w:pStyle w:val="FiguresCaption"/>
      </w:pPr>
      <w:bookmarkStart w:id="56"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8</w:t>
      </w:r>
      <w:r w:rsidRPr="005020BC">
        <w:rPr>
          <w:b/>
          <w:bCs/>
        </w:rPr>
        <w:fldChar w:fldCharType="end"/>
      </w:r>
      <w:bookmarkEnd w:id="56"/>
      <w:r w:rsidRPr="005020BC">
        <w:t xml:space="preserve"> – </w:t>
      </w:r>
      <w:r w:rsidR="00182903" w:rsidRPr="00182903">
        <w:t>Schematic representation of how short-range ecPoint rainfall forecasts are used to determine verifying rainfall thresholds (VRT) using 2019's N=93 point flood reports with EFFCI&gt;=6 in “La Costa” as an example (see Figure 2b and Table 1). Panel (a) shows the location of the N point flood reports. Panel (b) shows examples of possible distributions of short-range ecPoint rainfall forecasts associated with each of the N point flood reports (in blue). If a sufficiently large x</w:t>
      </w:r>
      <w:r w:rsidR="00182903" w:rsidRPr="00182903">
        <w:rPr>
          <w:vertAlign w:val="superscript"/>
        </w:rPr>
        <w:t>th</w:t>
      </w:r>
      <w:r w:rsidR="00182903" w:rsidRPr="00182903">
        <w:t xml:space="preserve"> percentile is considered in each distribution, the corresponding tp(x</w:t>
      </w:r>
      <w:r w:rsidR="00182903" w:rsidRPr="00182903">
        <w:rPr>
          <w:vertAlign w:val="superscript"/>
        </w:rPr>
        <w:t>th</w:t>
      </w:r>
      <w:r w:rsidR="00182903" w:rsidRPr="00182903">
        <w:t>) values can be regarded as flash-flood-triggering rainfall events (in red). Panel (c) displays the net distribution (in red) of the N flash-flood-triggering rainfall events. In the example, only one distribution is shown. However, as many distributions as desired can be created by considering different percentiles. Panel (d) shows the rainfall climatology (in yellow, as this example refers to “La Costa”) built from SYNOP observations. The percentiles P</w:t>
      </w:r>
      <w:r w:rsidR="00182903" w:rsidRPr="00641DD8">
        <w:rPr>
          <w:vertAlign w:val="subscript"/>
        </w:rPr>
        <w:t>1</w:t>
      </w:r>
      <w:r w:rsidR="00182903" w:rsidRPr="00182903">
        <w:t xml:space="preserve"> and P</w:t>
      </w:r>
      <w:r w:rsidR="00182903" w:rsidRPr="00641DD8">
        <w:rPr>
          <w:vertAlign w:val="subscript"/>
        </w:rPr>
        <w:t>2</w:t>
      </w:r>
      <w:r w:rsidR="00182903" w:rsidRPr="00182903">
        <w:t>, and the corresponding rainfall values tp</w:t>
      </w:r>
      <w:r w:rsidR="00182903" w:rsidRPr="00641DD8">
        <w:rPr>
          <w:vertAlign w:val="subscript"/>
        </w:rPr>
        <w:t>1</w:t>
      </w:r>
      <w:r w:rsidR="00182903" w:rsidRPr="00182903">
        <w:t xml:space="preserve"> and tp</w:t>
      </w:r>
      <w:r w:rsidR="00182903" w:rsidRPr="00641DD8">
        <w:rPr>
          <w:vertAlign w:val="subscript"/>
        </w:rPr>
        <w:t>2</w:t>
      </w:r>
      <w:r w:rsidR="00182903" w:rsidRPr="00182903">
        <w:t>, define the range of moderately severe rainfall values (tp</w:t>
      </w:r>
      <w:r w:rsidR="00182903" w:rsidRPr="00FB67C3">
        <w:rPr>
          <w:vertAlign w:val="subscript"/>
        </w:rPr>
        <w:t>MS</w:t>
      </w:r>
      <w:r w:rsidR="00182903" w:rsidRPr="00182903">
        <w:t>), whose width is visually highlighted by the light grey rectangle. The percentiles P</w:t>
      </w:r>
      <w:r w:rsidR="00182903" w:rsidRPr="00FB67C3">
        <w:rPr>
          <w:vertAlign w:val="subscript"/>
        </w:rPr>
        <w:t>2</w:t>
      </w:r>
      <w:r w:rsidR="00182903" w:rsidRPr="00182903">
        <w:t xml:space="preserve"> and P</w:t>
      </w:r>
      <w:r w:rsidR="00182903" w:rsidRPr="00FB67C3">
        <w:rPr>
          <w:vertAlign w:val="subscript"/>
        </w:rPr>
        <w:t>3</w:t>
      </w:r>
      <w:r w:rsidR="00182903" w:rsidRPr="00182903">
        <w:t>, and the corresponding rainfall values tp</w:t>
      </w:r>
      <w:r w:rsidR="00182903" w:rsidRPr="00FB67C3">
        <w:rPr>
          <w:vertAlign w:val="subscript"/>
        </w:rPr>
        <w:t>2</w:t>
      </w:r>
      <w:r w:rsidR="00182903" w:rsidRPr="00182903">
        <w:t xml:space="preserve"> and tp</w:t>
      </w:r>
      <w:r w:rsidR="00182903" w:rsidRPr="00FB67C3">
        <w:rPr>
          <w:vertAlign w:val="subscript"/>
        </w:rPr>
        <w:t>3</w:t>
      </w:r>
      <w:r w:rsidR="00182903" w:rsidRPr="00182903">
        <w:t>, define the range of severe rainfall values (tp</w:t>
      </w:r>
      <w:r w:rsidR="00182903" w:rsidRPr="00FB67C3">
        <w:rPr>
          <w:vertAlign w:val="subscript"/>
        </w:rPr>
        <w:t>S</w:t>
      </w:r>
      <w:r w:rsidR="00182903" w:rsidRPr="00182903">
        <w:t>), whose width is visually highlighted by the dark grey rectangle. Using the two rainfall ranges and a pre-established top fraction of the most extreme N flood reports, panel (e) illustrates how candidates for moderately severe VRT</w:t>
      </w:r>
      <w:r w:rsidR="00182903" w:rsidRPr="00662610">
        <w:rPr>
          <w:vertAlign w:val="subscript"/>
        </w:rPr>
        <w:t>MS</w:t>
      </w:r>
      <w:r w:rsidR="00182903" w:rsidRPr="00182903">
        <w:t xml:space="preserve"> and severe VRT</w:t>
      </w:r>
      <w:r w:rsidR="00182903" w:rsidRPr="00662610">
        <w:rPr>
          <w:vertAlign w:val="subscript"/>
        </w:rPr>
        <w:t>S</w:t>
      </w:r>
      <w:r w:rsidR="00182903" w:rsidRPr="00182903">
        <w:t xml:space="preserve"> are determined when a series of net distributions of flash-flood-triggering rainfall events are available.</w:t>
      </w:r>
    </w:p>
    <w:p w14:paraId="12411105" w14:textId="77777777" w:rsidR="005730D9" w:rsidRDefault="005730D9" w:rsidP="0011422D">
      <w:pPr>
        <w:pStyle w:val="FiguresCaption"/>
      </w:pP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59C01931" w14:textId="2630047D" w:rsidR="00D81B81" w:rsidRPr="005020BC" w:rsidRDefault="00B33BD6" w:rsidP="00B030BF">
      <w:pPr>
        <w:keepNext/>
        <w:ind w:firstLine="0"/>
      </w:pPr>
      <w:r>
        <w:rPr>
          <w:noProof/>
        </w:rPr>
        <w:lastRenderedPageBreak/>
        <w:drawing>
          <wp:inline distT="0" distB="0" distL="0" distR="0" wp14:anchorId="1B28F266" wp14:editId="6CCECECA">
            <wp:extent cx="6299835" cy="6482080"/>
            <wp:effectExtent l="0" t="0" r="5715" b="0"/>
            <wp:docPr id="346591057" name="Immagine 15"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057" name="Immagine 15" descr="Immagine che contiene testo, diagramma, linea, mapp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399345F7" w14:textId="65130473" w:rsidR="00D81B81" w:rsidRPr="009F614E" w:rsidRDefault="00000000" w:rsidP="00DE76D7">
      <w:pPr>
        <w:pStyle w:val="FiguresCaption"/>
      </w:pPr>
      <w:bookmarkStart w:id="57"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9</w:t>
      </w:r>
      <w:r w:rsidRPr="005020BC">
        <w:rPr>
          <w:b/>
          <w:bCs/>
        </w:rPr>
        <w:fldChar w:fldCharType="end"/>
      </w:r>
      <w:bookmarkEnd w:id="57"/>
      <w:r w:rsidRPr="005020BC">
        <w:t xml:space="preserve"> – </w:t>
      </w:r>
      <w:r w:rsidR="008156AF" w:rsidRPr="008156AF">
        <w:t>Panels (a) and (c) show the rainfall climatologies from SYNOP observations, respectively, for “La Costa” and “La Sierra”, with 95% confidence intervals. The range of moderately severe (tp</w:t>
      </w:r>
      <w:r w:rsidR="008156AF" w:rsidRPr="008156AF">
        <w:rPr>
          <w:vertAlign w:val="subscript"/>
        </w:rPr>
        <w:t>MS</w:t>
      </w:r>
      <w:r w:rsidR="008156AF" w:rsidRPr="008156AF">
        <w:t>) and severe rainfall totals (tp</w:t>
      </w:r>
      <w:r w:rsidR="008156AF" w:rsidRPr="008156AF">
        <w:rPr>
          <w:vertAlign w:val="subscript"/>
        </w:rPr>
        <w:t>S</w:t>
      </w:r>
      <w:r w:rsidR="008156AF" w:rsidRPr="008156AF">
        <w:t xml:space="preserve">) are indicated, respectively, with a light and dark grey rectangle. Panels (b) and (d) show, respectively, the net distributions of flash-flood-triggering rainfall events (i.e., distribution in red in </w:t>
      </w:r>
      <w:r w:rsidR="001B71E2">
        <w:fldChar w:fldCharType="begin"/>
      </w:r>
      <w:r w:rsidR="001B71E2">
        <w:instrText xml:space="preserve"> REF _Ref105137583 \h </w:instrText>
      </w:r>
      <w:r w:rsidR="001B71E2">
        <w:fldChar w:fldCharType="separate"/>
      </w:r>
      <w:r w:rsidR="001B71E2" w:rsidRPr="005020BC">
        <w:rPr>
          <w:b/>
          <w:bCs/>
        </w:rPr>
        <w:t xml:space="preserve">Figure </w:t>
      </w:r>
      <w:r w:rsidR="001B71E2">
        <w:rPr>
          <w:b/>
          <w:bCs/>
          <w:noProof/>
        </w:rPr>
        <w:t>8</w:t>
      </w:r>
      <w:r w:rsidR="001B71E2">
        <w:fldChar w:fldCharType="end"/>
      </w:r>
      <w:r w:rsidR="008156AF" w:rsidRPr="0081193D">
        <w:rPr>
          <w:b/>
          <w:bCs/>
        </w:rPr>
        <w:t>c</w:t>
      </w:r>
      <w:r w:rsidR="008156AF" w:rsidRPr="008156AF">
        <w:t>)</w:t>
      </w:r>
      <w:r w:rsidR="00DF034B">
        <w:t xml:space="preserve"> </w:t>
      </w:r>
      <w:r w:rsidR="00DF034B" w:rsidRPr="008156AF">
        <w:t>for “La Costa” and “La Sierra”</w:t>
      </w:r>
      <w:r w:rsidR="00DF034B">
        <w:t>,</w:t>
      </w:r>
      <w:r w:rsidR="008156AF" w:rsidRPr="008156AF">
        <w:t xml:space="preserve"> built from the rainfall totals corresponding to the 50th (in pale blue), 75th (in pale pink), 85th (in purple), 90th (in pale green), 95th (in pale brown), 98th (in grey), and 99th percentiles (in orange) in the distributions of short</w:t>
      </w:r>
      <w:r w:rsidR="005265FE">
        <w:t xml:space="preserve"> </w:t>
      </w:r>
      <w:r w:rsidR="008156AF" w:rsidRPr="008156AF">
        <w:t xml:space="preserve">range ecPoint rainfall forecasts (i.e., </w:t>
      </w:r>
      <w:r w:rsidR="001B71E2">
        <w:t xml:space="preserve">the </w:t>
      </w:r>
      <w:r w:rsidR="008156AF" w:rsidRPr="008156AF">
        <w:t>x</w:t>
      </w:r>
      <w:r w:rsidR="008156AF" w:rsidRPr="001B71E2">
        <w:rPr>
          <w:vertAlign w:val="superscript"/>
        </w:rPr>
        <w:t>th</w:t>
      </w:r>
      <w:r w:rsidR="008156AF" w:rsidRPr="008156AF">
        <w:t xml:space="preserve"> percentile indicated in red in</w:t>
      </w:r>
      <w:r w:rsidR="0027230C">
        <w:t xml:space="preserve"> </w:t>
      </w:r>
      <w:r w:rsidR="0027230C">
        <w:fldChar w:fldCharType="begin"/>
      </w:r>
      <w:r w:rsidR="0027230C">
        <w:instrText xml:space="preserve"> REF _Ref105137583 \h </w:instrText>
      </w:r>
      <w:r w:rsidR="0027230C">
        <w:fldChar w:fldCharType="separate"/>
      </w:r>
      <w:r w:rsidR="0027230C" w:rsidRPr="005020BC">
        <w:rPr>
          <w:b/>
          <w:bCs/>
        </w:rPr>
        <w:t xml:space="preserve">Figure </w:t>
      </w:r>
      <w:r w:rsidR="0027230C">
        <w:rPr>
          <w:b/>
          <w:bCs/>
          <w:noProof/>
        </w:rPr>
        <w:t>8</w:t>
      </w:r>
      <w:r w:rsidR="0027230C">
        <w:fldChar w:fldCharType="end"/>
      </w:r>
      <w:r w:rsidR="0027230C">
        <w:rPr>
          <w:b/>
          <w:bCs/>
        </w:rPr>
        <w:t>b</w:t>
      </w:r>
      <w:r w:rsidR="008156AF" w:rsidRPr="008156AF">
        <w:t>). The VRT</w:t>
      </w:r>
      <w:r w:rsidR="008156AF" w:rsidRPr="0027230C">
        <w:rPr>
          <w:vertAlign w:val="subscript"/>
        </w:rPr>
        <w:t>MS</w:t>
      </w:r>
      <w:r w:rsidR="008156AF" w:rsidRPr="008156AF">
        <w:t xml:space="preserve"> (purple circle) and VRT</w:t>
      </w:r>
      <w:r w:rsidR="008156AF" w:rsidRPr="0027230C">
        <w:rPr>
          <w:vertAlign w:val="subscript"/>
        </w:rPr>
        <w:t>S</w:t>
      </w:r>
      <w:r w:rsidR="008156AF" w:rsidRPr="008156AF">
        <w:t xml:space="preserve"> (orange circle) are defined using the net distribution that contains the cross point between the top ¾ most extreme flood events and the lower threshold of, respectively, the range of moderately severe and severe rainfall events.</w:t>
      </w:r>
    </w:p>
    <w:p w14:paraId="61EFF46A" w14:textId="77777777" w:rsidR="00D81B81" w:rsidRPr="005020BC" w:rsidRDefault="00D81B81" w:rsidP="001F78E5">
      <w:pPr>
        <w:pStyle w:val="FiguresCaption"/>
      </w:pPr>
    </w:p>
    <w:p w14:paraId="4D805E9F" w14:textId="0939862C" w:rsidR="00D81B81" w:rsidRPr="005020BC" w:rsidRDefault="00000000" w:rsidP="00D24A99">
      <w:pPr>
        <w:keepNext/>
        <w:ind w:firstLine="0"/>
      </w:pPr>
      <w:r>
        <w:rPr>
          <w:noProof/>
        </w:rPr>
        <w:lastRenderedPageBreak/>
        <w:drawing>
          <wp:inline distT="0" distB="0" distL="0" distR="0" wp14:anchorId="6FB54986" wp14:editId="18D29EC1">
            <wp:extent cx="6299835" cy="6495415"/>
            <wp:effectExtent l="0" t="0" r="5715" b="635"/>
            <wp:docPr id="1481233395"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2DD56445" w14:textId="5EDC2F34" w:rsidR="00D81B81" w:rsidRPr="005020BC" w:rsidRDefault="00000000" w:rsidP="008C4FA3">
      <w:pPr>
        <w:pStyle w:val="FiguresCaption"/>
        <w:rPr>
          <w:b/>
          <w:bCs/>
        </w:rPr>
      </w:pPr>
      <w:bookmarkStart w:id="58"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10</w:t>
      </w:r>
      <w:r w:rsidRPr="005020BC">
        <w:rPr>
          <w:b/>
          <w:bCs/>
        </w:rPr>
        <w:fldChar w:fldCharType="end"/>
      </w:r>
      <w:bookmarkEnd w:id="58"/>
      <w:r w:rsidRPr="005020BC">
        <w:t xml:space="preserve"> </w:t>
      </w:r>
      <w:r w:rsidR="000306C3">
        <w:t>–</w:t>
      </w:r>
      <w:r w:rsidRPr="005020BC">
        <w:t xml:space="preserve"> </w:t>
      </w:r>
      <w:r w:rsidR="00BB5D1C" w:rsidRPr="00BB5D1C">
        <w:t>Area under the ROC curve (AROC) for flood reports with EFFCI&gt;=6. Panels (a) and (b) show the AROC, respectively, for VRT</w:t>
      </w:r>
      <w:r w:rsidR="00BB5D1C" w:rsidRPr="00DF33C3">
        <w:rPr>
          <w:vertAlign w:val="subscript"/>
        </w:rPr>
        <w:t>MS</w:t>
      </w:r>
      <w:r w:rsidR="00BB5D1C" w:rsidRPr="00BB5D1C">
        <w:t xml:space="preserve"> &gt;= 10 mm/12h and VRT</w:t>
      </w:r>
      <w:r w:rsidR="00BB5D1C" w:rsidRPr="00DF33C3">
        <w:rPr>
          <w:vertAlign w:val="subscript"/>
        </w:rPr>
        <w:t>S</w:t>
      </w:r>
      <w:r w:rsidR="00BB5D1C" w:rsidRPr="00BB5D1C">
        <w:t xml:space="preserve"> &gt;= 50 mm/12h in “La Costa”. Panels (c) and (d) show the AROC, respectively, for VRT</w:t>
      </w:r>
      <w:r w:rsidR="00BB5D1C" w:rsidRPr="00DF33C3">
        <w:rPr>
          <w:vertAlign w:val="subscript"/>
        </w:rPr>
        <w:t>MS</w:t>
      </w:r>
      <w:r w:rsidR="00BB5D1C" w:rsidRPr="00BB5D1C">
        <w:t xml:space="preserve"> &gt;= 6 mm/12h and VRT</w:t>
      </w:r>
      <w:r w:rsidR="00BB5D1C" w:rsidRPr="00C55C76">
        <w:rPr>
          <w:vertAlign w:val="subscript"/>
        </w:rPr>
        <w:t>S</w:t>
      </w:r>
      <w:r w:rsidR="00BB5D1C" w:rsidRPr="00BB5D1C">
        <w:t xml:space="preserve"> &gt;= 26 mm/12h in “La Sierra”. The lines and the shaded areas represent, respectively, the values of the AROC and the confidence interval (CI) at 95% for ENS (in red) and ecPoint (in blue). The x-axis indicates the lead times steps for the 00 UTC run at the end of the 12-hourly accumulation period, expressed in hours. The colours associated with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Lead times are also expressed in days (from 1 to 10).</w:t>
      </w: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66954360" w14:textId="77777777" w:rsidR="00D81B81" w:rsidRPr="005020BC" w:rsidRDefault="00D81B81" w:rsidP="003A287A">
      <w:pPr>
        <w:pStyle w:val="FiguresCaption"/>
        <w:ind w:firstLine="0"/>
      </w:pPr>
    </w:p>
    <w:p w14:paraId="0746BA28" w14:textId="394F69DE" w:rsidR="00D81B81" w:rsidRPr="005020BC" w:rsidRDefault="00000000" w:rsidP="00A716AE">
      <w:pPr>
        <w:pStyle w:val="FiguresCaption"/>
        <w:keepNext/>
        <w:jc w:val="center"/>
      </w:pPr>
      <w:r>
        <w:rPr>
          <w:noProof/>
        </w:rPr>
        <w:lastRenderedPageBreak/>
        <w:drawing>
          <wp:inline distT="0" distB="0" distL="0" distR="0" wp14:anchorId="63211C5E" wp14:editId="084A1C37">
            <wp:extent cx="2880360" cy="2953512"/>
            <wp:effectExtent l="0" t="0" r="0" b="0"/>
            <wp:docPr id="168383919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599DDCA6" w:rsidR="00D81B81" w:rsidRPr="005020BC" w:rsidRDefault="00000000" w:rsidP="00F576C5">
      <w:pPr>
        <w:pStyle w:val="FiguresCaption"/>
      </w:pPr>
      <w:bookmarkStart w:id="59" w:name="_Ref1511509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11</w:t>
      </w:r>
      <w:r w:rsidRPr="005020BC">
        <w:rPr>
          <w:b/>
          <w:bCs/>
          <w:noProof/>
        </w:rPr>
        <w:fldChar w:fldCharType="end"/>
      </w:r>
      <w:bookmarkEnd w:id="59"/>
      <w:r w:rsidRPr="005020BC">
        <w:t xml:space="preserve"> – ROC curves </w:t>
      </w:r>
      <w:r w:rsidR="00D121A2">
        <w:t xml:space="preserve">built with flood reports with EFFCI&gt;=6, </w:t>
      </w:r>
      <w:r w:rsidRPr="005020BC">
        <w:t xml:space="preserve">for </w:t>
      </w:r>
      <w:r w:rsidR="00D977BB">
        <w:t>tp&gt;=</w:t>
      </w:r>
      <w:r w:rsidR="00D938E9">
        <w:t>VRT</w:t>
      </w:r>
      <w:r w:rsidR="00D2482C" w:rsidRPr="00D2482C">
        <w:rPr>
          <w:vertAlign w:val="subscript"/>
        </w:rPr>
        <w:t>S</w:t>
      </w:r>
      <w:r w:rsidRPr="005020BC">
        <w:t xml:space="preserve"> and for the accumulation period between (t+60,</w:t>
      </w:r>
      <w:r w:rsidR="009613A0">
        <w:t xml:space="preserve"> </w:t>
      </w:r>
      <w:r w:rsidRPr="005020BC">
        <w:t xml:space="preserve">t+72), </w:t>
      </w:r>
      <w:r w:rsidR="009613A0" w:rsidRPr="005020BC">
        <w:t>i.e.,</w:t>
      </w:r>
      <w:r w:rsidRPr="005020BC">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2C9700FD" w:rsidR="00D60AA9" w:rsidRDefault="00000000" w:rsidP="00D60AA9">
      <w:pPr>
        <w:pStyle w:val="FiguresCaption"/>
        <w:keepNext/>
        <w:ind w:firstLine="0"/>
      </w:pPr>
      <w:r>
        <w:rPr>
          <w:noProof/>
        </w:rPr>
        <w:lastRenderedPageBreak/>
        <w:drawing>
          <wp:inline distT="0" distB="0" distL="0" distR="0" wp14:anchorId="1E292A32" wp14:editId="2C448D31">
            <wp:extent cx="6299835" cy="5941695"/>
            <wp:effectExtent l="0" t="0" r="5715" b="1905"/>
            <wp:docPr id="143367361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2E600FE8" w14:textId="77777777" w:rsidR="00D857B6" w:rsidRDefault="00000000" w:rsidP="00C40832">
      <w:pPr>
        <w:pStyle w:val="FiguresCaption"/>
      </w:pPr>
      <w:bookmarkStart w:id="60" w:name="_Ref151152703"/>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9B416B">
        <w:rPr>
          <w:b/>
          <w:bCs/>
          <w:noProof/>
        </w:rPr>
        <w:t>12</w:t>
      </w:r>
      <w:r w:rsidRPr="000306C3">
        <w:rPr>
          <w:b/>
          <w:bCs/>
        </w:rPr>
        <w:fldChar w:fldCharType="end"/>
      </w:r>
      <w:bookmarkEnd w:id="60"/>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r w:rsidR="00002094">
        <w:t>h</w:t>
      </w:r>
      <w:r w:rsidR="00002094" w:rsidRPr="005020BC">
        <w:t xml:space="preserve"> in</w:t>
      </w:r>
      <w:r w:rsidRPr="005020BC">
        <w:t xml:space="preserve">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w:t>
      </w:r>
      <w:r w:rsidR="00C40832">
        <w:t xml:space="preserve"> the</w:t>
      </w:r>
      <w:r w:rsidR="000306C3">
        <w:t xml:space="preserve">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w:t>
      </w:r>
      <w:r w:rsidR="00C40832">
        <w:t xml:space="preserve"> the</w:t>
      </w:r>
      <w:r w:rsidR="000306C3">
        <w:t xml:space="preserve"> daytime. </w:t>
      </w:r>
      <w:r>
        <w:t>The lead times are also expressed in days</w:t>
      </w:r>
      <w:r w:rsidR="000306C3">
        <w:t xml:space="preserve"> </w:t>
      </w:r>
      <w:r w:rsidR="000306C3" w:rsidRPr="005020BC">
        <w:t>(from 1 to 10)</w:t>
      </w:r>
      <w:r>
        <w:t>.</w:t>
      </w:r>
    </w:p>
    <w:p w14:paraId="3A575DAF" w14:textId="33AA7BE7" w:rsidR="009B416B" w:rsidRDefault="00000000" w:rsidP="00C40832">
      <w:pPr>
        <w:pStyle w:val="FiguresCaption"/>
      </w:pPr>
      <w:r>
        <w:rPr>
          <w:noProof/>
        </w:rPr>
        <w:lastRenderedPageBreak/>
        <w:drawing>
          <wp:inline distT="0" distB="0" distL="0" distR="0" wp14:anchorId="5CE96026" wp14:editId="001A795C">
            <wp:extent cx="6299835" cy="4728845"/>
            <wp:effectExtent l="0" t="0" r="5715" b="0"/>
            <wp:docPr id="82879187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38CAB929" w:rsidR="000C5C52" w:rsidRPr="00C66B1B" w:rsidRDefault="00000000" w:rsidP="009B416B">
      <w:pPr>
        <w:pStyle w:val="FiguresCaption"/>
      </w:pPr>
      <w:bookmarkStart w:id="61" w:name="_Ref151155491"/>
      <w:r w:rsidRPr="00744773">
        <w:rPr>
          <w:b/>
          <w:bCs/>
        </w:rPr>
        <w:t xml:space="preserve">Figure </w:t>
      </w:r>
      <w:r w:rsidRPr="00744773">
        <w:rPr>
          <w:b/>
          <w:bCs/>
        </w:rPr>
        <w:fldChar w:fldCharType="begin"/>
      </w:r>
      <w:r w:rsidRPr="00744773">
        <w:rPr>
          <w:b/>
          <w:bCs/>
        </w:rPr>
        <w:instrText xml:space="preserve"> SEQ Figure \* ARABIC </w:instrText>
      </w:r>
      <w:r w:rsidRPr="00744773">
        <w:rPr>
          <w:b/>
          <w:bCs/>
        </w:rPr>
        <w:fldChar w:fldCharType="separate"/>
      </w:r>
      <w:r w:rsidRPr="00744773">
        <w:rPr>
          <w:b/>
          <w:bCs/>
          <w:noProof/>
        </w:rPr>
        <w:t>13</w:t>
      </w:r>
      <w:r w:rsidRPr="00744773">
        <w:rPr>
          <w:b/>
          <w:bCs/>
        </w:rPr>
        <w:fldChar w:fldCharType="end"/>
      </w:r>
      <w:bookmarkEnd w:id="61"/>
      <w:r>
        <w:t xml:space="preserve"> </w:t>
      </w:r>
      <w:r w:rsidR="00CD70EC">
        <w:t>–</w:t>
      </w:r>
      <w:r>
        <w:t xml:space="preserve"> </w:t>
      </w:r>
      <w:r w:rsidR="00CD70EC">
        <w:t>Count</w:t>
      </w:r>
      <w:r w:rsidR="00D151AD">
        <w:t>s</w:t>
      </w:r>
      <w:r w:rsidR="00CD70EC">
        <w:t xml:space="preserve"> of</w:t>
      </w:r>
      <w:r w:rsidR="00D151AD">
        <w:t xml:space="preserve"> </w:t>
      </w:r>
      <w:r w:rsidR="00CD70EC">
        <w:t>yes</w:t>
      </w:r>
      <w:r w:rsidR="002D5AF1">
        <w:t>-events (</w:t>
      </w:r>
      <w:r w:rsidR="002D0F3B">
        <w:t>flash flood</w:t>
      </w:r>
      <w:r w:rsidR="002D5AF1">
        <w:t>s)</w:t>
      </w:r>
      <w:r w:rsidR="00B1217D">
        <w:t xml:space="preserve"> in forecasts and observations</w:t>
      </w:r>
      <w:r w:rsidR="0066099B">
        <w:t>.</w:t>
      </w:r>
      <w:r w:rsidR="00EA0316">
        <w:t xml:space="preserve"> </w:t>
      </w:r>
      <w:r w:rsidR="00835038">
        <w:t>T</w:t>
      </w:r>
      <w:r w:rsidR="00267271">
        <w:t>he yes-event</w:t>
      </w:r>
      <w:r w:rsidR="00F01276">
        <w:t>s in the forecasts</w:t>
      </w:r>
      <w:r w:rsidR="00EA0316">
        <w:t xml:space="preserve"> are displayed</w:t>
      </w:r>
      <w:r w:rsidR="00835038">
        <w:t xml:space="preserve"> o</w:t>
      </w:r>
      <w:r w:rsidR="00835038">
        <w:t>n the bottom x-axis</w:t>
      </w:r>
      <w:r w:rsidR="002C00B1">
        <w:t>,</w:t>
      </w:r>
      <w:r w:rsidR="00B50D9D">
        <w:t xml:space="preserve"> </w:t>
      </w:r>
      <w:r w:rsidR="00835038">
        <w:t xml:space="preserve">in red for </w:t>
      </w:r>
      <w:r w:rsidR="00FE011E">
        <w:t>ENS</w:t>
      </w:r>
      <w:r w:rsidR="00835038">
        <w:t xml:space="preserve"> and </w:t>
      </w:r>
      <w:r w:rsidR="00FE011E">
        <w:t>in blue</w:t>
      </w:r>
      <w:r w:rsidR="00835038">
        <w:t xml:space="preserve"> for ecPoint</w:t>
      </w:r>
      <w:r w:rsidR="006D585D">
        <w:t xml:space="preserve">. </w:t>
      </w:r>
      <w:r w:rsidR="00717BFB">
        <w:t>The</w:t>
      </w:r>
      <w:r w:rsidR="006D585D">
        <w:t xml:space="preserve"> example</w:t>
      </w:r>
      <w:r w:rsidR="00717BFB">
        <w:t xml:space="preserve"> considered is</w:t>
      </w:r>
      <w:r w:rsidR="006D585D">
        <w:t xml:space="preserve"> </w:t>
      </w:r>
      <w:r w:rsidR="009204D6">
        <w:t>for the</w:t>
      </w:r>
      <w:r w:rsidR="006D585D">
        <w:t xml:space="preserve"> </w:t>
      </w:r>
      <w:r w:rsidR="00B1127F">
        <w:t>accumulation period ending at t+72</w:t>
      </w:r>
      <w:r w:rsidR="009204D6">
        <w:t xml:space="preserve"> (day 3 forecast, daytime rainfall)</w:t>
      </w:r>
      <w:r w:rsidR="00CD70EC">
        <w:t>.</w:t>
      </w:r>
      <w:r w:rsidR="00B1217D">
        <w:t xml:space="preserve"> The yes events</w:t>
      </w:r>
      <w:r w:rsidR="00A45DD2">
        <w:t xml:space="preserve"> </w:t>
      </w:r>
      <w:r w:rsidR="00A45DD2">
        <w:t xml:space="preserve">in the </w:t>
      </w:r>
      <w:r w:rsidR="00BC745B">
        <w:t>observations</w:t>
      </w:r>
      <w:r w:rsidR="00A45DD2">
        <w:t xml:space="preserve"> are displayed </w:t>
      </w:r>
      <w:r w:rsidR="000A1470">
        <w:t xml:space="preserve">in black </w:t>
      </w:r>
      <w:r w:rsidR="00A45DD2">
        <w:t xml:space="preserve">on the </w:t>
      </w:r>
      <w:r w:rsidR="0011155A">
        <w:t>top</w:t>
      </w:r>
      <w:r w:rsidR="00A45DD2">
        <w:t xml:space="preserve"> x-axis</w:t>
      </w:r>
      <w:r w:rsidR="00262A11">
        <w:t>.</w:t>
      </w:r>
      <w:r w:rsidR="00CD70EC">
        <w:t xml:space="preserve"> Panel</w:t>
      </w:r>
      <w:r w:rsidR="0019196F">
        <w:t>s</w:t>
      </w:r>
      <w:r w:rsidR="00CD70EC">
        <w:t xml:space="preserve"> </w:t>
      </w:r>
      <w:r w:rsidR="00744773">
        <w:t>(a) and (b) show the counts for “La Costa”</w:t>
      </w:r>
      <w:r w:rsidR="0057624B">
        <w:t xml:space="preserve"> </w:t>
      </w:r>
      <w:r w:rsidR="00744773">
        <w:t xml:space="preserve">for </w:t>
      </w:r>
      <w:r w:rsidR="00C66B1B">
        <w:t>tp&gt;=VRT</w:t>
      </w:r>
      <w:r w:rsidR="00C66B1B" w:rsidRPr="00C66B1B">
        <w:rPr>
          <w:vertAlign w:val="subscript"/>
        </w:rPr>
        <w:t>MS</w:t>
      </w:r>
      <w:r w:rsidR="00C66B1B">
        <w:rPr>
          <w:vertAlign w:val="subscript"/>
        </w:rPr>
        <w:t xml:space="preserve"> </w:t>
      </w:r>
      <w:r w:rsidR="00C66B1B">
        <w:t>and VRT</w:t>
      </w:r>
      <w:r w:rsidR="00C66B1B">
        <w:rPr>
          <w:vertAlign w:val="subscript"/>
        </w:rPr>
        <w:t>S</w:t>
      </w:r>
      <w:r w:rsidR="0057624B">
        <w:t>, respectively.</w:t>
      </w:r>
      <w:r w:rsidR="00C66B1B">
        <w:t xml:space="preserve"> </w:t>
      </w:r>
      <w:r w:rsidR="0019196F">
        <w:t>Panels (c) and (d) show the same but for “La Sierra”.</w:t>
      </w:r>
    </w:p>
    <w:p w14:paraId="1531ECD1" w14:textId="7B2A3E53" w:rsidR="00A409AD" w:rsidRPr="005020BC" w:rsidRDefault="00A409AD" w:rsidP="00D60AA9">
      <w:pPr>
        <w:pStyle w:val="FiguresCaption"/>
      </w:pPr>
    </w:p>
    <w:p w14:paraId="6AEFD477" w14:textId="77777777" w:rsidR="00D81B81" w:rsidRPr="005020BC" w:rsidRDefault="00000000" w:rsidP="0054615A">
      <w:pPr>
        <w:keepNext/>
        <w:ind w:firstLine="0"/>
      </w:pPr>
      <w:r w:rsidRPr="005020BC">
        <w:rPr>
          <w:noProof/>
        </w:rPr>
        <w:lastRenderedPageBreak/>
        <w:drawing>
          <wp:inline distT="0" distB="0" distL="0" distR="0" wp14:anchorId="12AE72F3" wp14:editId="497C946B">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74D19D04" w:rsidR="00D81B81" w:rsidRPr="005020BC" w:rsidRDefault="00000000" w:rsidP="00AA08DB">
      <w:pPr>
        <w:pStyle w:val="FiguresCaption"/>
        <w:rPr>
          <w:sz w:val="24"/>
          <w:szCs w:val="24"/>
        </w:rPr>
      </w:pPr>
      <w:bookmarkStart w:id="62"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14</w:t>
      </w:r>
      <w:r w:rsidRPr="005020BC">
        <w:rPr>
          <w:b/>
          <w:bCs/>
        </w:rPr>
        <w:fldChar w:fldCharType="end"/>
      </w:r>
      <w:bookmarkEnd w:id="62"/>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are meant </w:t>
      </w:r>
      <w:r w:rsidR="008A5684">
        <w:t>to be in</w:t>
      </w:r>
      <w:r w:rsidRPr="005020BC">
        <w:t xml:space="preserve"> LT.</w:t>
      </w:r>
    </w:p>
    <w:p w14:paraId="39111C78" w14:textId="77777777" w:rsidR="00D81B81" w:rsidRDefault="00D81B81" w:rsidP="00097E8A">
      <w:pPr>
        <w:pStyle w:val="Titolo1"/>
        <w:numPr>
          <w:ilvl w:val="0"/>
          <w:numId w:val="0"/>
        </w:numPr>
        <w:sectPr w:rsidR="00D81B81">
          <w:headerReference w:type="default" r:id="rId30"/>
          <w:pgSz w:w="11906" w:h="16838"/>
          <w:pgMar w:top="851" w:right="851" w:bottom="851" w:left="1134" w:header="709" w:footer="709" w:gutter="0"/>
          <w:cols w:space="720"/>
        </w:sectPr>
      </w:pPr>
    </w:p>
    <w:p w14:paraId="6EB4758B" w14:textId="134AFA72" w:rsidR="006849FD" w:rsidRDefault="006849FD" w:rsidP="006849FD">
      <w:bookmarkStart w:id="63" w:name="funding_statement"/>
      <w:r w:rsidRPr="006849FD">
        <w:rPr>
          <w:b/>
          <w:bCs/>
        </w:rPr>
        <w:lastRenderedPageBreak/>
        <w:t>Data and software availability.</w:t>
      </w:r>
      <w:r>
        <w:t xml:space="preserve"> Data and software are available under request to the correspondent author.</w:t>
      </w:r>
    </w:p>
    <w:p w14:paraId="21D02EBF" w14:textId="40FF8097" w:rsidR="005F3FD9" w:rsidRDefault="006849FD" w:rsidP="005F3FD9">
      <w:bookmarkStart w:id="64" w:name="authors_contributions"/>
      <w:r w:rsidRPr="006849FD">
        <w:rPr>
          <w:b/>
          <w:bCs/>
        </w:rPr>
        <w:t>Author contributions.</w:t>
      </w:r>
      <w:r>
        <w:t xml:space="preserve"> F</w:t>
      </w:r>
      <w:r w:rsidR="005F3FD9">
        <w:t>M</w:t>
      </w:r>
      <w:r>
        <w:t xml:space="preserve">P </w:t>
      </w:r>
      <w:r w:rsidR="005F3FD9">
        <w:t xml:space="preserve">contributed to </w:t>
      </w:r>
      <w:r>
        <w:t>the design an</w:t>
      </w:r>
      <w:r w:rsidR="005F3FD9">
        <w:t xml:space="preserve">d the </w:t>
      </w:r>
      <w:r>
        <w:t>implementation of the research,</w:t>
      </w:r>
      <w:r w:rsidR="005F3FD9">
        <w:t xml:space="preserve"> and to the analysis of the results. AB, CH, AK, CB, HV, FP, ES</w:t>
      </w:r>
      <w:r w:rsidR="00226CB3">
        <w:t>, CP and HLC</w:t>
      </w:r>
      <w:r w:rsidR="005F3FD9">
        <w:t xml:space="preserve"> contributed to</w:t>
      </w:r>
      <w:r w:rsidR="005F3FD9" w:rsidRPr="005F3FD9">
        <w:t xml:space="preserve"> </w:t>
      </w:r>
      <w:r w:rsidR="005F3FD9">
        <w:t>the analysis of the results. CP and HLC supervised the project. All authors contributed to the writing</w:t>
      </w:r>
      <w:r w:rsidR="005F3FD9" w:rsidRPr="005F3FD9">
        <w:t xml:space="preserve"> </w:t>
      </w:r>
      <w:r w:rsidR="005F3FD9">
        <w:t>of the manuscript.</w:t>
      </w:r>
    </w:p>
    <w:p w14:paraId="6C792BAB" w14:textId="2B50D0F5" w:rsidR="006849FD" w:rsidRDefault="00226CB3" w:rsidP="00226CB3">
      <w:r w:rsidRPr="00226CB3">
        <w:rPr>
          <w:b/>
          <w:bCs/>
        </w:rPr>
        <w:t>Conflict of interest.</w:t>
      </w:r>
      <w:r>
        <w:t xml:space="preserve"> </w:t>
      </w:r>
      <w:bookmarkEnd w:id="64"/>
      <w:r>
        <w:t>We declare that there are no competing interests.</w:t>
      </w:r>
    </w:p>
    <w:p w14:paraId="19DC8C5D" w14:textId="0D075B10" w:rsidR="006849FD" w:rsidRDefault="006849FD" w:rsidP="00226CB3">
      <w:r w:rsidRPr="00226CB3">
        <w:rPr>
          <w:b/>
          <w:bCs/>
        </w:rPr>
        <w:t xml:space="preserve">Funding </w:t>
      </w:r>
      <w:r w:rsidR="00226CB3" w:rsidRPr="00226CB3">
        <w:rPr>
          <w:b/>
          <w:bCs/>
        </w:rPr>
        <w:t>s</w:t>
      </w:r>
      <w:r w:rsidRPr="00226CB3">
        <w:rPr>
          <w:b/>
          <w:bCs/>
        </w:rPr>
        <w:t>tatement</w:t>
      </w:r>
      <w:r w:rsidR="00226CB3" w:rsidRPr="00226CB3">
        <w:rPr>
          <w:b/>
          <w:bCs/>
        </w:rPr>
        <w:t>.</w:t>
      </w:r>
      <w:r>
        <w:t xml:space="preserve"> The study was supported by </w:t>
      </w:r>
      <w:bookmarkEnd w:id="63"/>
      <w:r w:rsidR="00226CB3">
        <w:t>the Copernicus Emergency Management Service—Early 387 Warning System (CEMSEWS (EFAS)).</w:t>
      </w:r>
    </w:p>
    <w:p w14:paraId="4AEDC9A4" w14:textId="77777777" w:rsidR="005F3FD9" w:rsidRDefault="005F3FD9" w:rsidP="00D17ED6">
      <w:pPr>
        <w:pStyle w:val="Titolo1"/>
        <w:numPr>
          <w:ilvl w:val="0"/>
          <w:numId w:val="0"/>
        </w:numPr>
        <w:sectPr w:rsidR="005F3FD9">
          <w:headerReference w:type="default" r:id="rId31"/>
          <w:pgSz w:w="11906" w:h="16838"/>
          <w:pgMar w:top="851" w:right="851" w:bottom="851" w:left="1134" w:header="709" w:footer="709" w:gutter="0"/>
          <w:cols w:space="720"/>
        </w:sectPr>
      </w:pPr>
    </w:p>
    <w:p w14:paraId="752F7708" w14:textId="697D44B0" w:rsidR="00D17ED6" w:rsidRDefault="00000000" w:rsidP="00E330D9">
      <w:pPr>
        <w:pStyle w:val="Titolo1"/>
        <w:numPr>
          <w:ilvl w:val="0"/>
          <w:numId w:val="0"/>
        </w:numPr>
      </w:pPr>
      <w:r w:rsidRPr="001E4EFA">
        <w:lastRenderedPageBreak/>
        <w:t>References</w:t>
      </w:r>
    </w:p>
    <w:sdt>
      <w:sdtPr>
        <w:tag w:val="MENDELEY_BIBLIOGRAPHY"/>
        <w:id w:val="336661318"/>
        <w:placeholder>
          <w:docPart w:val="DefaultPlaceholder_-1854013440"/>
        </w:placeholder>
      </w:sdtPr>
      <w:sdtContent>
        <w:p w14:paraId="1C34ABC1" w14:textId="77777777" w:rsidR="00E330D9" w:rsidRDefault="00E330D9">
          <w:pPr>
            <w:autoSpaceDE w:val="0"/>
            <w:autoSpaceDN w:val="0"/>
            <w:ind w:hanging="480"/>
            <w:divId w:val="1423532913"/>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2BADC376" w14:textId="77777777" w:rsidR="00E330D9" w:rsidRDefault="00E330D9">
          <w:pPr>
            <w:autoSpaceDE w:val="0"/>
            <w:autoSpaceDN w:val="0"/>
            <w:ind w:hanging="480"/>
            <w:divId w:val="2090422006"/>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4430501F" w14:textId="77777777" w:rsidR="00E330D9" w:rsidRDefault="00E330D9">
          <w:pPr>
            <w:autoSpaceDE w:val="0"/>
            <w:autoSpaceDN w:val="0"/>
            <w:ind w:hanging="480"/>
            <w:divId w:val="1676762608"/>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0C7E8F54" w14:textId="77777777" w:rsidR="00E330D9" w:rsidRDefault="00E330D9">
          <w:pPr>
            <w:autoSpaceDE w:val="0"/>
            <w:autoSpaceDN w:val="0"/>
            <w:ind w:hanging="480"/>
            <w:divId w:val="1719889922"/>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6E4D49BA" w14:textId="77777777" w:rsidR="00E330D9" w:rsidRDefault="00E330D9">
          <w:pPr>
            <w:autoSpaceDE w:val="0"/>
            <w:autoSpaceDN w:val="0"/>
            <w:ind w:hanging="480"/>
            <w:divId w:val="694421713"/>
            <w:rPr>
              <w:rFonts w:eastAsia="Times New Roman"/>
            </w:rPr>
          </w:pPr>
          <w:r>
            <w:rPr>
              <w:rFonts w:eastAsia="Times New Roman"/>
            </w:rPr>
            <w:t xml:space="preserve">Bendix, J., R. </w:t>
          </w:r>
          <w:proofErr w:type="spellStart"/>
          <w:r>
            <w:rPr>
              <w:rFonts w:eastAsia="Times New Roman"/>
            </w:rPr>
            <w:t>Rollenbeck</w:t>
          </w:r>
          <w:proofErr w:type="spellEnd"/>
          <w:r>
            <w:rPr>
              <w:rFonts w:eastAsia="Times New Roman"/>
            </w:rPr>
            <w:t xml:space="preserve">, and C. </w:t>
          </w:r>
          <w:proofErr w:type="spellStart"/>
          <w:r>
            <w:rPr>
              <w:rFonts w:eastAsia="Times New Roman"/>
            </w:rPr>
            <w:t>Reudenbach</w:t>
          </w:r>
          <w:proofErr w:type="spellEnd"/>
          <w:r>
            <w:rPr>
              <w:rFonts w:eastAsia="Times New Roman"/>
            </w:rPr>
            <w:t xml:space="preserve">,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261257F6" w14:textId="77777777" w:rsidR="00E330D9" w:rsidRDefault="00E330D9">
          <w:pPr>
            <w:autoSpaceDE w:val="0"/>
            <w:autoSpaceDN w:val="0"/>
            <w:ind w:hanging="480"/>
            <w:divId w:val="1451820587"/>
            <w:rPr>
              <w:rFonts w:eastAsia="Times New Roman"/>
            </w:rPr>
          </w:pPr>
          <w:r>
            <w:rPr>
              <w:rFonts w:eastAsia="Times New Roman"/>
            </w:rPr>
            <w:t xml:space="preserve">Bischiniotis, K., B. van den Hurk, E. Coughlan de Perez, T. Veldkamp, G. G. Nobre, and J. Aerts, 2019: Assessing time, </w:t>
          </w:r>
          <w:proofErr w:type="gramStart"/>
          <w:r>
            <w:rPr>
              <w:rFonts w:eastAsia="Times New Roman"/>
            </w:rPr>
            <w:t>cost</w:t>
          </w:r>
          <w:proofErr w:type="gramEnd"/>
          <w:r>
            <w:rPr>
              <w:rFonts w:eastAsia="Times New Roman"/>
            </w:rPr>
            <w:t xml:space="preserve">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28C547B8" w14:textId="77777777" w:rsidR="00E330D9" w:rsidRDefault="00E330D9">
          <w:pPr>
            <w:autoSpaceDE w:val="0"/>
            <w:autoSpaceDN w:val="0"/>
            <w:ind w:hanging="480"/>
            <w:divId w:val="910584088"/>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35D1F08" w14:textId="77777777" w:rsidR="00E330D9" w:rsidRDefault="00E330D9">
          <w:pPr>
            <w:autoSpaceDE w:val="0"/>
            <w:autoSpaceDN w:val="0"/>
            <w:ind w:hanging="480"/>
            <w:divId w:val="1606035198"/>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167C50CC" w14:textId="77777777" w:rsidR="00E330D9" w:rsidRDefault="00E330D9">
          <w:pPr>
            <w:autoSpaceDE w:val="0"/>
            <w:autoSpaceDN w:val="0"/>
            <w:ind w:hanging="480"/>
            <w:divId w:val="1957516387"/>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3A346240" w14:textId="77777777" w:rsidR="00E330D9" w:rsidRDefault="00E330D9">
          <w:pPr>
            <w:autoSpaceDE w:val="0"/>
            <w:autoSpaceDN w:val="0"/>
            <w:ind w:hanging="480"/>
            <w:divId w:val="202254464"/>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06A9F750" w14:textId="77777777" w:rsidR="00E330D9" w:rsidRDefault="00E330D9">
          <w:pPr>
            <w:autoSpaceDE w:val="0"/>
            <w:autoSpaceDN w:val="0"/>
            <w:ind w:hanging="480"/>
            <w:divId w:val="1430127004"/>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4181652B" w14:textId="77777777" w:rsidR="00E330D9" w:rsidRDefault="00E330D9">
          <w:pPr>
            <w:autoSpaceDE w:val="0"/>
            <w:autoSpaceDN w:val="0"/>
            <w:ind w:hanging="480"/>
            <w:divId w:val="935867691"/>
            <w:rPr>
              <w:rFonts w:eastAsia="Times New Roman"/>
            </w:rPr>
          </w:pPr>
          <w:r>
            <w:rPr>
              <w:rFonts w:eastAsia="Times New Roman"/>
            </w:rPr>
            <w:t xml:space="preserve">Buytaert, W., R. Celleri, P. Willems, B. De </w:t>
          </w:r>
          <w:proofErr w:type="spellStart"/>
          <w:r>
            <w:rPr>
              <w:rFonts w:eastAsia="Times New Roman"/>
            </w:rPr>
            <w:t>Bièvre</w:t>
          </w:r>
          <w:proofErr w:type="spellEnd"/>
          <w:r>
            <w:rPr>
              <w:rFonts w:eastAsia="Times New Roman"/>
            </w:rPr>
            <w:t xml:space="preserve">, and G. Wyseure, 2006: Spatial and temporal rainfall variability in mountainous areas: A case study from the south Ecuadorian Andes.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329</w:t>
          </w:r>
          <w:r>
            <w:rPr>
              <w:rFonts w:eastAsia="Times New Roman"/>
            </w:rPr>
            <w:t>, 413–421, https://doi.org/10.1016/J.JHYDROL.2006.02.031.</w:t>
          </w:r>
        </w:p>
        <w:p w14:paraId="1C1309CD" w14:textId="77777777" w:rsidR="00E330D9" w:rsidRDefault="00E330D9">
          <w:pPr>
            <w:autoSpaceDE w:val="0"/>
            <w:autoSpaceDN w:val="0"/>
            <w:ind w:hanging="480"/>
            <w:divId w:val="1432429425"/>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216BB585" w14:textId="77777777" w:rsidR="00E330D9" w:rsidRDefault="00E330D9">
          <w:pPr>
            <w:autoSpaceDE w:val="0"/>
            <w:autoSpaceDN w:val="0"/>
            <w:ind w:hanging="480"/>
            <w:divId w:val="765619209"/>
            <w:rPr>
              <w:rFonts w:eastAsia="Times New Roman"/>
            </w:rPr>
          </w:pPr>
          <w:r>
            <w:rPr>
              <w:rFonts w:eastAsia="Times New Roman"/>
            </w:rPr>
            <w:lastRenderedPageBreak/>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C1F8410" w14:textId="77777777" w:rsidR="00E330D9" w:rsidRDefault="00E330D9">
          <w:pPr>
            <w:autoSpaceDE w:val="0"/>
            <w:autoSpaceDN w:val="0"/>
            <w:ind w:hanging="480"/>
            <w:divId w:val="899444431"/>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Clim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201A1E00" w14:textId="77777777" w:rsidR="00E330D9" w:rsidRDefault="00E330D9">
          <w:pPr>
            <w:autoSpaceDE w:val="0"/>
            <w:autoSpaceDN w:val="0"/>
            <w:ind w:hanging="480"/>
            <w:divId w:val="686909762"/>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24FDA4B8" w14:textId="77777777" w:rsidR="00E330D9" w:rsidRDefault="00E330D9">
          <w:pPr>
            <w:autoSpaceDE w:val="0"/>
            <w:autoSpaceDN w:val="0"/>
            <w:ind w:hanging="480"/>
            <w:divId w:val="940143802"/>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31A4DB98" w14:textId="77777777" w:rsidR="00E330D9" w:rsidRDefault="00E330D9">
          <w:pPr>
            <w:autoSpaceDE w:val="0"/>
            <w:autoSpaceDN w:val="0"/>
            <w:ind w:hanging="480"/>
            <w:divId w:val="753086380"/>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1C892B44" w14:textId="77777777" w:rsidR="00E330D9" w:rsidRDefault="00E330D9">
          <w:pPr>
            <w:autoSpaceDE w:val="0"/>
            <w:autoSpaceDN w:val="0"/>
            <w:ind w:hanging="480"/>
            <w:divId w:val="2113502432"/>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w:t>
          </w:r>
          <w:proofErr w:type="spellEnd"/>
          <w:r>
            <w:rPr>
              <w:rFonts w:eastAsia="Times New Roman"/>
            </w:rPr>
            <w:t xml:space="preserve">-Lema,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554D8966" w14:textId="77777777" w:rsidR="00E330D9" w:rsidRDefault="00E330D9">
          <w:pPr>
            <w:autoSpaceDE w:val="0"/>
            <w:autoSpaceDN w:val="0"/>
            <w:ind w:hanging="480"/>
            <w:divId w:val="1215003202"/>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1A9CE2A7" w14:textId="77777777" w:rsidR="00E330D9" w:rsidRDefault="00E330D9">
          <w:pPr>
            <w:autoSpaceDE w:val="0"/>
            <w:autoSpaceDN w:val="0"/>
            <w:ind w:hanging="480"/>
            <w:divId w:val="1715620957"/>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0FAFD6EB" w14:textId="77777777" w:rsidR="00E330D9" w:rsidRDefault="00E330D9">
          <w:pPr>
            <w:autoSpaceDE w:val="0"/>
            <w:autoSpaceDN w:val="0"/>
            <w:ind w:hanging="480"/>
            <w:divId w:val="879172878"/>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67D4BC53" w14:textId="77777777" w:rsidR="00E330D9" w:rsidRDefault="00E330D9">
          <w:pPr>
            <w:autoSpaceDE w:val="0"/>
            <w:autoSpaceDN w:val="0"/>
            <w:ind w:hanging="480"/>
            <w:divId w:val="549613772"/>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6749BCE1" w14:textId="77777777" w:rsidR="00E330D9" w:rsidRDefault="00E330D9">
          <w:pPr>
            <w:autoSpaceDE w:val="0"/>
            <w:autoSpaceDN w:val="0"/>
            <w:ind w:hanging="480"/>
            <w:divId w:val="1728334825"/>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2DFDFD4" w14:textId="77777777" w:rsidR="00E330D9" w:rsidRDefault="00E330D9">
          <w:pPr>
            <w:autoSpaceDE w:val="0"/>
            <w:autoSpaceDN w:val="0"/>
            <w:ind w:hanging="480"/>
            <w:divId w:val="1509248769"/>
            <w:rPr>
              <w:rFonts w:eastAsia="Times New Roman"/>
            </w:rPr>
          </w:pPr>
          <w:r>
            <w:rPr>
              <w:rFonts w:eastAsia="Times New Roman"/>
            </w:rPr>
            <w:t xml:space="preserve">——, M. Janousek, F. </w:t>
          </w:r>
          <w:proofErr w:type="spellStart"/>
          <w:r>
            <w:rPr>
              <w:rFonts w:eastAsia="Times New Roman"/>
            </w:rPr>
            <w:t>Vitart</w:t>
          </w:r>
          <w:proofErr w:type="spellEnd"/>
          <w:r>
            <w:rPr>
              <w:rFonts w:eastAsia="Times New Roman"/>
            </w:rPr>
            <w:t xml:space="preserve">,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319A848F" w14:textId="77777777" w:rsidR="00E330D9" w:rsidRDefault="00E330D9">
          <w:pPr>
            <w:autoSpaceDE w:val="0"/>
            <w:autoSpaceDN w:val="0"/>
            <w:ind w:hanging="480"/>
            <w:divId w:val="29574243"/>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0FDC32CD" w14:textId="77777777" w:rsidR="00E330D9" w:rsidRDefault="00E330D9">
          <w:pPr>
            <w:autoSpaceDE w:val="0"/>
            <w:autoSpaceDN w:val="0"/>
            <w:ind w:hanging="480"/>
            <w:divId w:val="546836591"/>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0D959594" w14:textId="77777777" w:rsidR="00E330D9" w:rsidRDefault="00E330D9">
          <w:pPr>
            <w:autoSpaceDE w:val="0"/>
            <w:autoSpaceDN w:val="0"/>
            <w:ind w:hanging="480"/>
            <w:divId w:val="2061126783"/>
            <w:rPr>
              <w:rFonts w:eastAsia="Times New Roman"/>
            </w:rPr>
          </w:pPr>
          <w:r>
            <w:rPr>
              <w:rFonts w:eastAsia="Times New Roman"/>
            </w:rPr>
            <w:t xml:space="preserve">Hewson, T. D., and F. M. Pillosu, 2021a: A new low-cost technique improves weather forecasts across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132, https://doi.org/10.1038/s43247-021-00185-9.</w:t>
          </w:r>
        </w:p>
        <w:p w14:paraId="3E97FD99" w14:textId="77777777" w:rsidR="00E330D9" w:rsidRDefault="00E330D9">
          <w:pPr>
            <w:autoSpaceDE w:val="0"/>
            <w:autoSpaceDN w:val="0"/>
            <w:ind w:hanging="480"/>
            <w:divId w:val="1337998650"/>
            <w:rPr>
              <w:rFonts w:eastAsia="Times New Roman"/>
            </w:rPr>
          </w:pPr>
          <w:r>
            <w:rPr>
              <w:rFonts w:eastAsia="Times New Roman"/>
            </w:rPr>
            <w:t xml:space="preserve">Hewson, T. D., and F. M. Pillosu, 2021b: A low-cost post-processing technique improves weather forecasts around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https://doi.org/10.1038/s43247-021-00185-9.</w:t>
          </w:r>
        </w:p>
        <w:p w14:paraId="67E89E36" w14:textId="77777777" w:rsidR="00E330D9" w:rsidRDefault="00E330D9">
          <w:pPr>
            <w:autoSpaceDE w:val="0"/>
            <w:autoSpaceDN w:val="0"/>
            <w:ind w:hanging="480"/>
            <w:divId w:val="1661806123"/>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620A7055" w14:textId="77777777" w:rsidR="00E330D9" w:rsidRDefault="00E330D9">
          <w:pPr>
            <w:autoSpaceDE w:val="0"/>
            <w:autoSpaceDN w:val="0"/>
            <w:ind w:hanging="480"/>
            <w:divId w:val="1080248686"/>
            <w:rPr>
              <w:rFonts w:eastAsia="Times New Roman"/>
            </w:rPr>
          </w:pPr>
          <w:r>
            <w:rPr>
              <w:rFonts w:eastAsia="Times New Roman"/>
            </w:rPr>
            <w:lastRenderedPageBreak/>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45844A3D" w14:textId="77777777" w:rsidR="00E330D9" w:rsidRDefault="00E330D9">
          <w:pPr>
            <w:autoSpaceDE w:val="0"/>
            <w:autoSpaceDN w:val="0"/>
            <w:ind w:hanging="480"/>
            <w:divId w:val="622423054"/>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7F20EC6F" w14:textId="77777777" w:rsidR="00E330D9" w:rsidRDefault="00E330D9">
          <w:pPr>
            <w:autoSpaceDE w:val="0"/>
            <w:autoSpaceDN w:val="0"/>
            <w:ind w:hanging="480"/>
            <w:divId w:val="194970471"/>
            <w:rPr>
              <w:rFonts w:eastAsia="Times New Roman"/>
            </w:rPr>
          </w:pPr>
          <w:r>
            <w:rPr>
              <w:rFonts w:eastAsia="Times New Roman"/>
            </w:rPr>
            <w:t xml:space="preserve">Ilbay-Yupa, M., W. Lavado-Casimiro, P. Rau, R. Zubieta, and F. </w:t>
          </w:r>
          <w:proofErr w:type="spellStart"/>
          <w:r>
            <w:rPr>
              <w:rFonts w:eastAsia="Times New Roman"/>
            </w:rPr>
            <w:t>Castillón</w:t>
          </w:r>
          <w:proofErr w:type="spellEnd"/>
          <w:r>
            <w:rPr>
              <w:rFonts w:eastAsia="Times New Roman"/>
            </w:rPr>
            <w:t xml:space="preserve">, 2021: Updating regionalization of precipitation in Ecuador. </w:t>
          </w:r>
          <w:r>
            <w:rPr>
              <w:rFonts w:eastAsia="Times New Roman"/>
              <w:i/>
              <w:iCs/>
            </w:rPr>
            <w:t xml:space="preserve">Theor Appl </w:t>
          </w:r>
          <w:proofErr w:type="spellStart"/>
          <w:r>
            <w:rPr>
              <w:rFonts w:eastAsia="Times New Roman"/>
              <w:i/>
              <w:iCs/>
            </w:rPr>
            <w:t>Climatol</w:t>
          </w:r>
          <w:proofErr w:type="spellEnd"/>
          <w:r>
            <w:rPr>
              <w:rFonts w:eastAsia="Times New Roman"/>
            </w:rPr>
            <w:t xml:space="preserve">, </w:t>
          </w:r>
          <w:r>
            <w:rPr>
              <w:rFonts w:eastAsia="Times New Roman"/>
              <w:b/>
              <w:bCs/>
            </w:rPr>
            <w:t>143</w:t>
          </w:r>
          <w:r>
            <w:rPr>
              <w:rFonts w:eastAsia="Times New Roman"/>
            </w:rPr>
            <w:t>, 1513–1528, https://doi.org/10.1007/S00704-020-03476-X/FIGURES/7.</w:t>
          </w:r>
        </w:p>
        <w:p w14:paraId="2D1B5C35" w14:textId="77777777" w:rsidR="00E330D9" w:rsidRDefault="00E330D9">
          <w:pPr>
            <w:autoSpaceDE w:val="0"/>
            <w:autoSpaceDN w:val="0"/>
            <w:ind w:hanging="480"/>
            <w:divId w:val="264727835"/>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0DAD16BA" w14:textId="77777777" w:rsidR="00E330D9" w:rsidRDefault="00E330D9">
          <w:pPr>
            <w:autoSpaceDE w:val="0"/>
            <w:autoSpaceDN w:val="0"/>
            <w:ind w:hanging="480"/>
            <w:divId w:val="1197810556"/>
            <w:rPr>
              <w:rFonts w:eastAsia="Times New Roman"/>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394</w:t>
          </w:r>
          <w:r>
            <w:rPr>
              <w:rFonts w:eastAsia="Times New Roman"/>
            </w:rPr>
            <w:t>, 267–274, https://doi.org/https://doi.org/10.1016/j.jhydrol.2010.03.032.</w:t>
          </w:r>
        </w:p>
        <w:p w14:paraId="444D9D42" w14:textId="77777777" w:rsidR="00E330D9" w:rsidRDefault="00E330D9">
          <w:pPr>
            <w:autoSpaceDE w:val="0"/>
            <w:autoSpaceDN w:val="0"/>
            <w:ind w:hanging="480"/>
            <w:divId w:val="1626472745"/>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096D5F3" w14:textId="77777777" w:rsidR="00E330D9" w:rsidRDefault="00E330D9">
          <w:pPr>
            <w:autoSpaceDE w:val="0"/>
            <w:autoSpaceDN w:val="0"/>
            <w:ind w:hanging="480"/>
            <w:divId w:val="294062395"/>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xml:space="preserve">. John Wiley &amp; Sons, </w:t>
          </w:r>
          <w:proofErr w:type="gramStart"/>
          <w:r>
            <w:rPr>
              <w:rFonts w:eastAsia="Times New Roman"/>
            </w:rPr>
            <w:t>Ltd,.</w:t>
          </w:r>
          <w:proofErr w:type="gramEnd"/>
        </w:p>
        <w:p w14:paraId="659AB779" w14:textId="77777777" w:rsidR="00E330D9" w:rsidRDefault="00E330D9">
          <w:pPr>
            <w:autoSpaceDE w:val="0"/>
            <w:autoSpaceDN w:val="0"/>
            <w:ind w:hanging="480"/>
            <w:divId w:val="799614643"/>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7B7D81E2" w14:textId="77777777" w:rsidR="00E330D9" w:rsidRDefault="00E330D9">
          <w:pPr>
            <w:autoSpaceDE w:val="0"/>
            <w:autoSpaceDN w:val="0"/>
            <w:ind w:hanging="480"/>
            <w:divId w:val="713774068"/>
            <w:rPr>
              <w:rFonts w:eastAsia="Times New Roman"/>
            </w:rPr>
          </w:pPr>
          <w:r>
            <w:rPr>
              <w:rFonts w:eastAsia="Times New Roman"/>
            </w:rPr>
            <w:t xml:space="preserve">Junquas, C., and Coauthors, 2022: Regional climate </w:t>
          </w:r>
          <w:proofErr w:type="spellStart"/>
          <w:r>
            <w:rPr>
              <w:rFonts w:eastAsia="Times New Roman"/>
            </w:rPr>
            <w:t>modeling</w:t>
          </w:r>
          <w:proofErr w:type="spellEnd"/>
          <w:r>
            <w:rPr>
              <w:rFonts w:eastAsia="Times New Roman"/>
            </w:rPr>
            <w:t xml:space="preserve"> of the diurnal cycle of precipitation and associated atmospheric circulation patterns over an Andean glacier region (Antisana, Ecuador). </w:t>
          </w:r>
          <w:r>
            <w:rPr>
              <w:rFonts w:eastAsia="Times New Roman"/>
              <w:i/>
              <w:iCs/>
            </w:rPr>
            <w:t>Clim Dyn</w:t>
          </w:r>
          <w:r>
            <w:rPr>
              <w:rFonts w:eastAsia="Times New Roman"/>
            </w:rPr>
            <w:t xml:space="preserve">, </w:t>
          </w:r>
          <w:r>
            <w:rPr>
              <w:rFonts w:eastAsia="Times New Roman"/>
              <w:b/>
              <w:bCs/>
            </w:rPr>
            <w:t>58</w:t>
          </w:r>
          <w:r>
            <w:rPr>
              <w:rFonts w:eastAsia="Times New Roman"/>
            </w:rPr>
            <w:t>, 3075–3104, https://doi.org/10.1007/S00382-021-06079-Y/FIGURES/13.</w:t>
          </w:r>
        </w:p>
        <w:p w14:paraId="18ECAEA5" w14:textId="77777777" w:rsidR="00E330D9" w:rsidRDefault="00E330D9">
          <w:pPr>
            <w:autoSpaceDE w:val="0"/>
            <w:autoSpaceDN w:val="0"/>
            <w:ind w:hanging="480"/>
            <w:divId w:val="1223444733"/>
            <w:rPr>
              <w:rFonts w:eastAsia="Times New Roman"/>
            </w:rPr>
          </w:pPr>
          <w:r>
            <w:rPr>
              <w:rFonts w:eastAsia="Times New Roman"/>
            </w:rPr>
            <w:t xml:space="preserve">Kiptum, A., and Coauthors, 2023: Advancing operational flood forecasting, early </w:t>
          </w:r>
          <w:proofErr w:type="gramStart"/>
          <w:r>
            <w:rPr>
              <w:rFonts w:eastAsia="Times New Roman"/>
            </w:rPr>
            <w:t>warning</w:t>
          </w:r>
          <w:proofErr w:type="gramEnd"/>
          <w:r>
            <w:rPr>
              <w:rFonts w:eastAsia="Times New Roman"/>
            </w:rPr>
            <w:t xml:space="preserve">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4AF4A703" w14:textId="77777777" w:rsidR="00E330D9" w:rsidRDefault="00E330D9">
          <w:pPr>
            <w:autoSpaceDE w:val="0"/>
            <w:autoSpaceDN w:val="0"/>
            <w:ind w:hanging="480"/>
            <w:divId w:val="104753407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 xml:space="preserve">Anticipation </w:t>
          </w:r>
          <w:proofErr w:type="gramStart"/>
          <w:r>
            <w:rPr>
              <w:rFonts w:eastAsia="Times New Roman"/>
              <w:i/>
              <w:iCs/>
            </w:rPr>
            <w:t>Hub</w:t>
          </w:r>
          <w:r>
            <w:rPr>
              <w:rFonts w:eastAsia="Times New Roman"/>
            </w:rPr>
            <w:t>,.</w:t>
          </w:r>
          <w:proofErr w:type="gramEnd"/>
          <w:r>
            <w:rPr>
              <w:rFonts w:eastAsia="Times New Roman"/>
            </w:rPr>
            <w:t xml:space="preserve"> https://www.anticipation-hub.org/news/forecast-based-financing-for-flash-floods-a-flash-flood-confidence-index.</w:t>
          </w:r>
        </w:p>
        <w:p w14:paraId="26B80B56" w14:textId="77777777" w:rsidR="00E330D9" w:rsidRDefault="00E330D9">
          <w:pPr>
            <w:autoSpaceDE w:val="0"/>
            <w:autoSpaceDN w:val="0"/>
            <w:ind w:hanging="480"/>
            <w:divId w:val="1835874687"/>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7D97B5A2" w14:textId="77777777" w:rsidR="00E330D9" w:rsidRDefault="00E330D9">
          <w:pPr>
            <w:autoSpaceDE w:val="0"/>
            <w:autoSpaceDN w:val="0"/>
            <w:ind w:hanging="480"/>
            <w:divId w:val="1339696439"/>
            <w:rPr>
              <w:rFonts w:eastAsia="Times New Roman"/>
            </w:rPr>
          </w:pPr>
          <w:r>
            <w:rPr>
              <w:rFonts w:eastAsia="Times New Roman"/>
            </w:rPr>
            <w:t xml:space="preserve">Laraque, A., and Coauthors, 2009: Sediment budget of the Napo River, Amazon Basin, </w:t>
          </w:r>
          <w:proofErr w:type="gramStart"/>
          <w:r>
            <w:rPr>
              <w:rFonts w:eastAsia="Times New Roman"/>
            </w:rPr>
            <w:t>Ecuador</w:t>
          </w:r>
          <w:proofErr w:type="gramEnd"/>
          <w:r>
            <w:rPr>
              <w:rFonts w:eastAsia="Times New Roman"/>
            </w:rPr>
            <w:t xml:space="preserve">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40200E6C" w14:textId="77777777" w:rsidR="00E330D9" w:rsidRDefault="00E330D9">
          <w:pPr>
            <w:autoSpaceDE w:val="0"/>
            <w:autoSpaceDN w:val="0"/>
            <w:ind w:hanging="480"/>
            <w:divId w:val="1183275727"/>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28D627C4" w14:textId="77777777" w:rsidR="00E330D9" w:rsidRDefault="00E330D9">
          <w:pPr>
            <w:autoSpaceDE w:val="0"/>
            <w:autoSpaceDN w:val="0"/>
            <w:ind w:hanging="480"/>
            <w:divId w:val="1739400988"/>
            <w:rPr>
              <w:rFonts w:eastAsia="Times New Roman"/>
            </w:rPr>
          </w:pPr>
          <w:r>
            <w:rPr>
              <w:rFonts w:eastAsia="Times New Roman"/>
            </w:rPr>
            <w:lastRenderedPageBreak/>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3AC05E93" w14:textId="77777777" w:rsidR="00E330D9" w:rsidRDefault="00E330D9">
          <w:pPr>
            <w:autoSpaceDE w:val="0"/>
            <w:autoSpaceDN w:val="0"/>
            <w:ind w:hanging="480"/>
            <w:divId w:val="1810709751"/>
            <w:rPr>
              <w:rFonts w:eastAsia="Times New Roman"/>
            </w:rPr>
          </w:pPr>
          <w:r>
            <w:rPr>
              <w:rFonts w:eastAsia="Times New Roman"/>
            </w:rPr>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00F8F51D" w14:textId="77777777" w:rsidR="00E330D9" w:rsidRDefault="00E330D9">
          <w:pPr>
            <w:autoSpaceDE w:val="0"/>
            <w:autoSpaceDN w:val="0"/>
            <w:ind w:hanging="480"/>
            <w:divId w:val="2093820463"/>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69E0067D" w14:textId="77777777" w:rsidR="00E330D9" w:rsidRDefault="00E330D9">
          <w:pPr>
            <w:autoSpaceDE w:val="0"/>
            <w:autoSpaceDN w:val="0"/>
            <w:ind w:hanging="480"/>
            <w:divId w:val="1899635009"/>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5265E903" w14:textId="77777777" w:rsidR="00E330D9" w:rsidRDefault="00E330D9">
          <w:pPr>
            <w:autoSpaceDE w:val="0"/>
            <w:autoSpaceDN w:val="0"/>
            <w:ind w:hanging="480"/>
            <w:divId w:val="985740485"/>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2AA90A35" w14:textId="77777777" w:rsidR="00E330D9" w:rsidRDefault="00E330D9">
          <w:pPr>
            <w:autoSpaceDE w:val="0"/>
            <w:autoSpaceDN w:val="0"/>
            <w:ind w:hanging="480"/>
            <w:divId w:val="2065710639"/>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31F95F3B" w14:textId="77777777" w:rsidR="00E330D9" w:rsidRDefault="00E330D9">
          <w:pPr>
            <w:autoSpaceDE w:val="0"/>
            <w:autoSpaceDN w:val="0"/>
            <w:ind w:hanging="480"/>
            <w:divId w:val="553008040"/>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46C73B51" w14:textId="77777777" w:rsidR="00E330D9" w:rsidRDefault="00E330D9">
          <w:pPr>
            <w:autoSpaceDE w:val="0"/>
            <w:autoSpaceDN w:val="0"/>
            <w:ind w:hanging="480"/>
            <w:divId w:val="1195727879"/>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643B66F1" w14:textId="77777777" w:rsidR="00E330D9" w:rsidRDefault="00E330D9">
          <w:pPr>
            <w:autoSpaceDE w:val="0"/>
            <w:autoSpaceDN w:val="0"/>
            <w:ind w:hanging="480"/>
            <w:divId w:val="294992384"/>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55E9278E" w14:textId="77777777" w:rsidR="00E330D9" w:rsidRDefault="00E330D9">
          <w:pPr>
            <w:autoSpaceDE w:val="0"/>
            <w:autoSpaceDN w:val="0"/>
            <w:ind w:hanging="480"/>
            <w:divId w:val="858006165"/>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Appl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6C9F6406" w14:textId="77777777" w:rsidR="00E330D9" w:rsidRDefault="00E330D9">
          <w:pPr>
            <w:autoSpaceDE w:val="0"/>
            <w:autoSpaceDN w:val="0"/>
            <w:ind w:hanging="480"/>
            <w:divId w:val="777914800"/>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39CD3A88" w14:textId="77777777" w:rsidR="00E330D9" w:rsidRDefault="00E330D9">
          <w:pPr>
            <w:autoSpaceDE w:val="0"/>
            <w:autoSpaceDN w:val="0"/>
            <w:ind w:hanging="480"/>
            <w:divId w:val="940339354"/>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114B5318" w14:textId="77777777" w:rsidR="00E330D9" w:rsidRDefault="00E330D9">
          <w:pPr>
            <w:autoSpaceDE w:val="0"/>
            <w:autoSpaceDN w:val="0"/>
            <w:ind w:hanging="480"/>
            <w:divId w:val="1978677624"/>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11BF7179" w14:textId="77777777" w:rsidR="00E330D9" w:rsidRDefault="00E330D9">
          <w:pPr>
            <w:autoSpaceDE w:val="0"/>
            <w:autoSpaceDN w:val="0"/>
            <w:ind w:hanging="480"/>
            <w:divId w:val="1347950551"/>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7870F9CF" w14:textId="77777777" w:rsidR="00E330D9" w:rsidRDefault="00E330D9">
          <w:pPr>
            <w:autoSpaceDE w:val="0"/>
            <w:autoSpaceDN w:val="0"/>
            <w:ind w:hanging="480"/>
            <w:divId w:val="455292431"/>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212C65A6" w14:textId="77777777" w:rsidR="00E330D9" w:rsidRDefault="00E330D9">
          <w:pPr>
            <w:autoSpaceDE w:val="0"/>
            <w:autoSpaceDN w:val="0"/>
            <w:ind w:hanging="480"/>
            <w:divId w:val="1787383105"/>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F445710" w14:textId="77777777" w:rsidR="00E330D9" w:rsidRDefault="00E330D9">
          <w:pPr>
            <w:autoSpaceDE w:val="0"/>
            <w:autoSpaceDN w:val="0"/>
            <w:ind w:hanging="480"/>
            <w:divId w:val="1194348135"/>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3BCCDEC6" w14:textId="77777777" w:rsidR="00E330D9" w:rsidRDefault="00E330D9">
          <w:pPr>
            <w:autoSpaceDE w:val="0"/>
            <w:autoSpaceDN w:val="0"/>
            <w:ind w:hanging="480"/>
            <w:divId w:val="1947692379"/>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3D8B233A" w14:textId="77777777" w:rsidR="00E330D9" w:rsidRDefault="00E330D9">
          <w:pPr>
            <w:autoSpaceDE w:val="0"/>
            <w:autoSpaceDN w:val="0"/>
            <w:ind w:hanging="480"/>
            <w:divId w:val="1616669123"/>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1DD344FC" w14:textId="77777777" w:rsidR="00E330D9" w:rsidRDefault="00E330D9">
          <w:pPr>
            <w:autoSpaceDE w:val="0"/>
            <w:autoSpaceDN w:val="0"/>
            <w:ind w:hanging="480"/>
            <w:divId w:val="59987816"/>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4D0A3403" w14:textId="77777777" w:rsidR="00E330D9" w:rsidRDefault="00E330D9">
          <w:pPr>
            <w:autoSpaceDE w:val="0"/>
            <w:autoSpaceDN w:val="0"/>
            <w:ind w:hanging="480"/>
            <w:divId w:val="1460800532"/>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1B7A4756" w14:textId="77777777" w:rsidR="00E330D9" w:rsidRDefault="00E330D9">
          <w:pPr>
            <w:autoSpaceDE w:val="0"/>
            <w:autoSpaceDN w:val="0"/>
            <w:ind w:hanging="480"/>
            <w:divId w:val="1793666167"/>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D0F6577" w14:textId="77777777" w:rsidR="00E330D9" w:rsidRDefault="00E330D9">
          <w:pPr>
            <w:autoSpaceDE w:val="0"/>
            <w:autoSpaceDN w:val="0"/>
            <w:ind w:hanging="480"/>
            <w:divId w:val="1810124433"/>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12B45B0D" w14:textId="77777777" w:rsidR="00E330D9" w:rsidRDefault="00E330D9">
          <w:pPr>
            <w:autoSpaceDE w:val="0"/>
            <w:autoSpaceDN w:val="0"/>
            <w:ind w:hanging="480"/>
            <w:divId w:val="789474844"/>
            <w:rPr>
              <w:rFonts w:eastAsia="Times New Roman"/>
            </w:rPr>
          </w:pPr>
          <w:r>
            <w:rPr>
              <w:rFonts w:eastAsia="Times New Roman"/>
            </w:rPr>
            <w:t xml:space="preserve">UNDRR, 2021: Desinventar Project. </w:t>
          </w:r>
          <w:r>
            <w:rPr>
              <w:rFonts w:eastAsia="Times New Roman"/>
              <w:i/>
              <w:iCs/>
            </w:rPr>
            <w:t xml:space="preserve">Plataforma Desinventar </w:t>
          </w:r>
          <w:proofErr w:type="gramStart"/>
          <w:r>
            <w:rPr>
              <w:rFonts w:eastAsia="Times New Roman"/>
              <w:i/>
              <w:iCs/>
            </w:rPr>
            <w:t>Sendai</w:t>
          </w:r>
          <w:r>
            <w:rPr>
              <w:rFonts w:eastAsia="Times New Roman"/>
            </w:rPr>
            <w:t>,.</w:t>
          </w:r>
          <w:proofErr w:type="gramEnd"/>
          <w:r>
            <w:rPr>
              <w:rFonts w:eastAsia="Times New Roman"/>
            </w:rPr>
            <w:t xml:space="preserve"> https://db.desinventar.org/.</w:t>
          </w:r>
        </w:p>
        <w:p w14:paraId="2C15CCE1" w14:textId="77777777" w:rsidR="00E330D9" w:rsidRDefault="00E330D9">
          <w:pPr>
            <w:autoSpaceDE w:val="0"/>
            <w:autoSpaceDN w:val="0"/>
            <w:ind w:hanging="480"/>
            <w:divId w:val="1649938058"/>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5B618E55" w14:textId="77777777" w:rsidR="00E330D9" w:rsidRDefault="00E330D9">
          <w:pPr>
            <w:autoSpaceDE w:val="0"/>
            <w:autoSpaceDN w:val="0"/>
            <w:ind w:hanging="480"/>
            <w:divId w:val="1590767798"/>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w:t>
          </w:r>
          <w:proofErr w:type="gramStart"/>
          <w:r>
            <w:rPr>
              <w:rFonts w:eastAsia="Times New Roman"/>
            </w:rPr>
            <w:t>2520:CVITAO</w:t>
          </w:r>
          <w:proofErr w:type="gramEnd"/>
          <w:r>
            <w:rPr>
              <w:rFonts w:eastAsia="Times New Roman"/>
            </w:rPr>
            <w:t>&gt;2.0.CO;2.</w:t>
          </w:r>
        </w:p>
        <w:p w14:paraId="489E2E5E" w14:textId="77777777" w:rsidR="00E330D9" w:rsidRDefault="00E330D9">
          <w:pPr>
            <w:autoSpaceDE w:val="0"/>
            <w:autoSpaceDN w:val="0"/>
            <w:ind w:hanging="480"/>
            <w:divId w:val="1293289261"/>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w:t>
          </w:r>
          <w:proofErr w:type="gramStart"/>
          <w:r>
            <w:rPr>
              <w:rFonts w:eastAsia="Times New Roman"/>
            </w:rPr>
            <w:t>1917:AARMMI</w:t>
          </w:r>
          <w:proofErr w:type="gramEnd"/>
          <w:r>
            <w:rPr>
              <w:rFonts w:eastAsia="Times New Roman"/>
            </w:rPr>
            <w:t>&gt;2.0.CO;2.</w:t>
          </w:r>
        </w:p>
        <w:p w14:paraId="77659DAB" w14:textId="77777777" w:rsidR="00E330D9" w:rsidRDefault="00E330D9">
          <w:pPr>
            <w:autoSpaceDE w:val="0"/>
            <w:autoSpaceDN w:val="0"/>
            <w:ind w:hanging="480"/>
            <w:divId w:val="1454210526"/>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105E9AF1" w14:textId="77777777" w:rsidR="00E330D9" w:rsidRDefault="00E330D9">
          <w:pPr>
            <w:autoSpaceDE w:val="0"/>
            <w:autoSpaceDN w:val="0"/>
            <w:ind w:hanging="480"/>
            <w:divId w:val="1471510383"/>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186ABFBB" w14:textId="77777777" w:rsidR="00E330D9" w:rsidRDefault="00E330D9">
          <w:pPr>
            <w:autoSpaceDE w:val="0"/>
            <w:autoSpaceDN w:val="0"/>
            <w:ind w:hanging="480"/>
            <w:divId w:val="162623376"/>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524A3AE8" w14:textId="77777777" w:rsidR="00E330D9" w:rsidRDefault="00E330D9">
          <w:pPr>
            <w:autoSpaceDE w:val="0"/>
            <w:autoSpaceDN w:val="0"/>
            <w:ind w:hanging="480"/>
            <w:divId w:val="31155698"/>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566BB195" w14:textId="04C2A52F" w:rsidR="00E330D9" w:rsidRPr="00E330D9" w:rsidRDefault="00E330D9" w:rsidP="00E330D9">
          <w:r>
            <w:rPr>
              <w:rFonts w:eastAsia="Times New Roman"/>
            </w:rPr>
            <w:t> </w:t>
          </w:r>
        </w:p>
      </w:sdtContent>
    </w:sdt>
    <w:sectPr w:rsidR="00E330D9" w:rsidRPr="00E330D9">
      <w:pgSz w:w="11906" w:h="16838"/>
      <w:pgMar w:top="851" w:right="851" w:bottom="851" w:left="1134"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Paperpal" w:initials="P">
    <w:p w14:paraId="6408C0B0" w14:textId="77777777" w:rsidR="00FC4CF2" w:rsidRDefault="00000000">
      <w:r>
        <w:rPr>
          <w:b/>
        </w:rPr>
        <w:t xml:space="preserve">Conventions: </w:t>
      </w:r>
      <w:r>
        <w:t>Abbreviations are usually defined at the first use in the abstract as well as in the main text. Check whether 'LT' should be defined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8C0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8C0B0" w16cid:durableId="61E8A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9B7FA" w14:textId="77777777" w:rsidR="00231367" w:rsidRDefault="00231367">
      <w:pPr>
        <w:spacing w:before="0" w:line="240" w:lineRule="auto"/>
      </w:pPr>
      <w:r>
        <w:separator/>
      </w:r>
    </w:p>
  </w:endnote>
  <w:endnote w:type="continuationSeparator" w:id="0">
    <w:p w14:paraId="4BAD963F" w14:textId="77777777" w:rsidR="00231367" w:rsidRDefault="00231367">
      <w:pPr>
        <w:spacing w:before="0" w:line="240" w:lineRule="auto"/>
      </w:pPr>
      <w:r>
        <w:continuationSeparator/>
      </w:r>
    </w:p>
  </w:endnote>
  <w:endnote w:type="continuationNotice" w:id="1">
    <w:p w14:paraId="3C5DAF3A" w14:textId="77777777" w:rsidR="00231367" w:rsidRDefault="0023136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7B023" w14:textId="77777777" w:rsidR="00231367" w:rsidRDefault="00231367">
      <w:pPr>
        <w:spacing w:before="0" w:line="240" w:lineRule="auto"/>
      </w:pPr>
      <w:r>
        <w:separator/>
      </w:r>
    </w:p>
  </w:footnote>
  <w:footnote w:type="continuationSeparator" w:id="0">
    <w:p w14:paraId="23655D65" w14:textId="77777777" w:rsidR="00231367" w:rsidRDefault="00231367">
      <w:pPr>
        <w:spacing w:before="0" w:line="240" w:lineRule="auto"/>
      </w:pPr>
      <w:r>
        <w:continuationSeparator/>
      </w:r>
    </w:p>
  </w:footnote>
  <w:footnote w:type="continuationNotice" w:id="1">
    <w:p w14:paraId="1E99A817" w14:textId="77777777" w:rsidR="00231367" w:rsidRDefault="00231367">
      <w:pPr>
        <w:spacing w:before="0" w:line="240" w:lineRule="auto"/>
      </w:pPr>
    </w:p>
  </w:footnote>
  <w:footnote w:id="2">
    <w:p w14:paraId="5B66D24E" w14:textId="77777777" w:rsidR="008718ED" w:rsidRPr="00506DD9" w:rsidRDefault="00000000"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000000"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000000"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000000"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000000"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000000"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000000"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6471D0EB" w14:textId="77777777" w:rsidTr="009E367A">
      <w:tc>
        <w:tcPr>
          <w:tcW w:w="4821" w:type="dxa"/>
          <w:tcBorders>
            <w:top w:val="nil"/>
            <w:left w:val="nil"/>
            <w:bottom w:val="single" w:sz="4" w:space="0" w:color="auto"/>
            <w:right w:val="nil"/>
          </w:tcBorders>
        </w:tcPr>
        <w:p w14:paraId="2656765D" w14:textId="2EA79F5D" w:rsidR="00D81B81" w:rsidRDefault="00000000" w:rsidP="00E54A05">
          <w:pPr>
            <w:pStyle w:val="Intestazione"/>
            <w:ind w:firstLine="0"/>
          </w:pPr>
          <w:r>
            <w:t>PILLOSU ET AL. 202</w:t>
          </w:r>
          <w:r w:rsidR="002E165B">
            <w:t>4</w:t>
          </w:r>
        </w:p>
      </w:tc>
      <w:tc>
        <w:tcPr>
          <w:tcW w:w="4807" w:type="dxa"/>
          <w:tcBorders>
            <w:top w:val="nil"/>
            <w:left w:val="nil"/>
            <w:bottom w:val="single" w:sz="4" w:space="0" w:color="auto"/>
            <w:right w:val="nil"/>
          </w:tcBorders>
        </w:tcPr>
        <w:p w14:paraId="5E07987D" w14:textId="77777777" w:rsidR="00D81B81" w:rsidRPr="00BC0529" w:rsidRDefault="00000000"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694"/>
      <w:gridCol w:w="4666"/>
    </w:tblGrid>
    <w:tr w:rsidR="00FC4CF2" w14:paraId="559F9EEF" w14:textId="77777777" w:rsidTr="009E367A">
      <w:tc>
        <w:tcPr>
          <w:tcW w:w="4821" w:type="dxa"/>
          <w:tcBorders>
            <w:top w:val="nil"/>
            <w:left w:val="nil"/>
            <w:bottom w:val="single" w:sz="4" w:space="0" w:color="auto"/>
            <w:right w:val="nil"/>
          </w:tcBorders>
        </w:tcPr>
        <w:p w14:paraId="21B50A13" w14:textId="451A74CD" w:rsidR="00BC0529" w:rsidRDefault="00000000"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000000"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1C037187" w14:textId="77777777" w:rsidTr="009E367A">
      <w:tc>
        <w:tcPr>
          <w:tcW w:w="4821" w:type="dxa"/>
          <w:tcBorders>
            <w:top w:val="nil"/>
            <w:left w:val="nil"/>
            <w:bottom w:val="single" w:sz="4" w:space="0" w:color="auto"/>
            <w:right w:val="nil"/>
          </w:tcBorders>
        </w:tcPr>
        <w:p w14:paraId="0095AC86" w14:textId="0B7BBC91" w:rsidR="00BC0529" w:rsidRDefault="00000000"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000000"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6E260FD6">
      <w:start w:val="1"/>
      <w:numFmt w:val="bullet"/>
      <w:lvlText w:val=""/>
      <w:lvlJc w:val="left"/>
      <w:pPr>
        <w:ind w:left="1004" w:hanging="360"/>
      </w:pPr>
      <w:rPr>
        <w:rFonts w:ascii="Symbol" w:hAnsi="Symbol" w:hint="default"/>
      </w:rPr>
    </w:lvl>
    <w:lvl w:ilvl="1" w:tplc="0776873A" w:tentative="1">
      <w:start w:val="1"/>
      <w:numFmt w:val="bullet"/>
      <w:lvlText w:val="o"/>
      <w:lvlJc w:val="left"/>
      <w:pPr>
        <w:ind w:left="1724" w:hanging="360"/>
      </w:pPr>
      <w:rPr>
        <w:rFonts w:ascii="Courier New" w:hAnsi="Courier New" w:cs="Courier New" w:hint="default"/>
      </w:rPr>
    </w:lvl>
    <w:lvl w:ilvl="2" w:tplc="48C040C8" w:tentative="1">
      <w:start w:val="1"/>
      <w:numFmt w:val="bullet"/>
      <w:lvlText w:val=""/>
      <w:lvlJc w:val="left"/>
      <w:pPr>
        <w:ind w:left="2444" w:hanging="360"/>
      </w:pPr>
      <w:rPr>
        <w:rFonts w:ascii="Wingdings" w:hAnsi="Wingdings" w:hint="default"/>
      </w:rPr>
    </w:lvl>
    <w:lvl w:ilvl="3" w:tplc="C3AC275C" w:tentative="1">
      <w:start w:val="1"/>
      <w:numFmt w:val="bullet"/>
      <w:lvlText w:val=""/>
      <w:lvlJc w:val="left"/>
      <w:pPr>
        <w:ind w:left="3164" w:hanging="360"/>
      </w:pPr>
      <w:rPr>
        <w:rFonts w:ascii="Symbol" w:hAnsi="Symbol" w:hint="default"/>
      </w:rPr>
    </w:lvl>
    <w:lvl w:ilvl="4" w:tplc="3E7C8FBE" w:tentative="1">
      <w:start w:val="1"/>
      <w:numFmt w:val="bullet"/>
      <w:lvlText w:val="o"/>
      <w:lvlJc w:val="left"/>
      <w:pPr>
        <w:ind w:left="3884" w:hanging="360"/>
      </w:pPr>
      <w:rPr>
        <w:rFonts w:ascii="Courier New" w:hAnsi="Courier New" w:cs="Courier New" w:hint="default"/>
      </w:rPr>
    </w:lvl>
    <w:lvl w:ilvl="5" w:tplc="0E6CB508" w:tentative="1">
      <w:start w:val="1"/>
      <w:numFmt w:val="bullet"/>
      <w:lvlText w:val=""/>
      <w:lvlJc w:val="left"/>
      <w:pPr>
        <w:ind w:left="4604" w:hanging="360"/>
      </w:pPr>
      <w:rPr>
        <w:rFonts w:ascii="Wingdings" w:hAnsi="Wingdings" w:hint="default"/>
      </w:rPr>
    </w:lvl>
    <w:lvl w:ilvl="6" w:tplc="98B24C6E" w:tentative="1">
      <w:start w:val="1"/>
      <w:numFmt w:val="bullet"/>
      <w:lvlText w:val=""/>
      <w:lvlJc w:val="left"/>
      <w:pPr>
        <w:ind w:left="5324" w:hanging="360"/>
      </w:pPr>
      <w:rPr>
        <w:rFonts w:ascii="Symbol" w:hAnsi="Symbol" w:hint="default"/>
      </w:rPr>
    </w:lvl>
    <w:lvl w:ilvl="7" w:tplc="AB928B12" w:tentative="1">
      <w:start w:val="1"/>
      <w:numFmt w:val="bullet"/>
      <w:lvlText w:val="o"/>
      <w:lvlJc w:val="left"/>
      <w:pPr>
        <w:ind w:left="6044" w:hanging="360"/>
      </w:pPr>
      <w:rPr>
        <w:rFonts w:ascii="Courier New" w:hAnsi="Courier New" w:cs="Courier New" w:hint="default"/>
      </w:rPr>
    </w:lvl>
    <w:lvl w:ilvl="8" w:tplc="98B004D8"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 w15:restartNumberingAfterBreak="0">
    <w:nsid w:val="2CC82CC0"/>
    <w:multiLevelType w:val="hybridMultilevel"/>
    <w:tmpl w:val="93E66294"/>
    <w:lvl w:ilvl="0" w:tplc="F79477BA">
      <w:start w:val="1"/>
      <w:numFmt w:val="bullet"/>
      <w:lvlText w:val=""/>
      <w:lvlJc w:val="left"/>
      <w:pPr>
        <w:ind w:left="1004" w:hanging="360"/>
      </w:pPr>
      <w:rPr>
        <w:rFonts w:ascii="Symbol" w:hAnsi="Symbol" w:hint="default"/>
      </w:rPr>
    </w:lvl>
    <w:lvl w:ilvl="1" w:tplc="96DE70AC" w:tentative="1">
      <w:start w:val="1"/>
      <w:numFmt w:val="bullet"/>
      <w:lvlText w:val="o"/>
      <w:lvlJc w:val="left"/>
      <w:pPr>
        <w:ind w:left="1724" w:hanging="360"/>
      </w:pPr>
      <w:rPr>
        <w:rFonts w:ascii="Courier New" w:hAnsi="Courier New" w:cs="Courier New" w:hint="default"/>
      </w:rPr>
    </w:lvl>
    <w:lvl w:ilvl="2" w:tplc="13F031CE" w:tentative="1">
      <w:start w:val="1"/>
      <w:numFmt w:val="bullet"/>
      <w:lvlText w:val=""/>
      <w:lvlJc w:val="left"/>
      <w:pPr>
        <w:ind w:left="2444" w:hanging="360"/>
      </w:pPr>
      <w:rPr>
        <w:rFonts w:ascii="Wingdings" w:hAnsi="Wingdings" w:hint="default"/>
      </w:rPr>
    </w:lvl>
    <w:lvl w:ilvl="3" w:tplc="2F2C2934" w:tentative="1">
      <w:start w:val="1"/>
      <w:numFmt w:val="bullet"/>
      <w:lvlText w:val=""/>
      <w:lvlJc w:val="left"/>
      <w:pPr>
        <w:ind w:left="3164" w:hanging="360"/>
      </w:pPr>
      <w:rPr>
        <w:rFonts w:ascii="Symbol" w:hAnsi="Symbol" w:hint="default"/>
      </w:rPr>
    </w:lvl>
    <w:lvl w:ilvl="4" w:tplc="236E77DE" w:tentative="1">
      <w:start w:val="1"/>
      <w:numFmt w:val="bullet"/>
      <w:lvlText w:val="o"/>
      <w:lvlJc w:val="left"/>
      <w:pPr>
        <w:ind w:left="3884" w:hanging="360"/>
      </w:pPr>
      <w:rPr>
        <w:rFonts w:ascii="Courier New" w:hAnsi="Courier New" w:cs="Courier New" w:hint="default"/>
      </w:rPr>
    </w:lvl>
    <w:lvl w:ilvl="5" w:tplc="F3500776" w:tentative="1">
      <w:start w:val="1"/>
      <w:numFmt w:val="bullet"/>
      <w:lvlText w:val=""/>
      <w:lvlJc w:val="left"/>
      <w:pPr>
        <w:ind w:left="4604" w:hanging="360"/>
      </w:pPr>
      <w:rPr>
        <w:rFonts w:ascii="Wingdings" w:hAnsi="Wingdings" w:hint="default"/>
      </w:rPr>
    </w:lvl>
    <w:lvl w:ilvl="6" w:tplc="76F64FD0" w:tentative="1">
      <w:start w:val="1"/>
      <w:numFmt w:val="bullet"/>
      <w:lvlText w:val=""/>
      <w:lvlJc w:val="left"/>
      <w:pPr>
        <w:ind w:left="5324" w:hanging="360"/>
      </w:pPr>
      <w:rPr>
        <w:rFonts w:ascii="Symbol" w:hAnsi="Symbol" w:hint="default"/>
      </w:rPr>
    </w:lvl>
    <w:lvl w:ilvl="7" w:tplc="4C42F8A4" w:tentative="1">
      <w:start w:val="1"/>
      <w:numFmt w:val="bullet"/>
      <w:lvlText w:val="o"/>
      <w:lvlJc w:val="left"/>
      <w:pPr>
        <w:ind w:left="6044" w:hanging="360"/>
      </w:pPr>
      <w:rPr>
        <w:rFonts w:ascii="Courier New" w:hAnsi="Courier New" w:cs="Courier New" w:hint="default"/>
      </w:rPr>
    </w:lvl>
    <w:lvl w:ilvl="8" w:tplc="62C6AA58"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A82C3EBC">
      <w:start w:val="1"/>
      <w:numFmt w:val="decimal"/>
      <w:lvlText w:val="%1."/>
      <w:lvlJc w:val="right"/>
      <w:pPr>
        <w:ind w:left="720" w:hanging="360"/>
      </w:pPr>
      <w:rPr>
        <w:rFonts w:hint="default"/>
      </w:rPr>
    </w:lvl>
    <w:lvl w:ilvl="1" w:tplc="234C906E" w:tentative="1">
      <w:start w:val="1"/>
      <w:numFmt w:val="lowerLetter"/>
      <w:lvlText w:val="%2."/>
      <w:lvlJc w:val="left"/>
      <w:pPr>
        <w:ind w:left="1440" w:hanging="360"/>
      </w:pPr>
    </w:lvl>
    <w:lvl w:ilvl="2" w:tplc="3D92912C" w:tentative="1">
      <w:start w:val="1"/>
      <w:numFmt w:val="lowerRoman"/>
      <w:lvlText w:val="%3."/>
      <w:lvlJc w:val="right"/>
      <w:pPr>
        <w:ind w:left="2160" w:hanging="180"/>
      </w:pPr>
    </w:lvl>
    <w:lvl w:ilvl="3" w:tplc="EED05CD8" w:tentative="1">
      <w:start w:val="1"/>
      <w:numFmt w:val="decimal"/>
      <w:lvlText w:val="%4."/>
      <w:lvlJc w:val="left"/>
      <w:pPr>
        <w:ind w:left="2880" w:hanging="360"/>
      </w:pPr>
    </w:lvl>
    <w:lvl w:ilvl="4" w:tplc="3FBA2A8E" w:tentative="1">
      <w:start w:val="1"/>
      <w:numFmt w:val="lowerLetter"/>
      <w:lvlText w:val="%5."/>
      <w:lvlJc w:val="left"/>
      <w:pPr>
        <w:ind w:left="3600" w:hanging="360"/>
      </w:pPr>
    </w:lvl>
    <w:lvl w:ilvl="5" w:tplc="E974C8B8" w:tentative="1">
      <w:start w:val="1"/>
      <w:numFmt w:val="lowerRoman"/>
      <w:lvlText w:val="%6."/>
      <w:lvlJc w:val="right"/>
      <w:pPr>
        <w:ind w:left="4320" w:hanging="180"/>
      </w:pPr>
    </w:lvl>
    <w:lvl w:ilvl="6" w:tplc="C1D2161E" w:tentative="1">
      <w:start w:val="1"/>
      <w:numFmt w:val="decimal"/>
      <w:lvlText w:val="%7."/>
      <w:lvlJc w:val="left"/>
      <w:pPr>
        <w:ind w:left="5040" w:hanging="360"/>
      </w:pPr>
    </w:lvl>
    <w:lvl w:ilvl="7" w:tplc="FA366BB8" w:tentative="1">
      <w:start w:val="1"/>
      <w:numFmt w:val="lowerLetter"/>
      <w:lvlText w:val="%8."/>
      <w:lvlJc w:val="left"/>
      <w:pPr>
        <w:ind w:left="5760" w:hanging="360"/>
      </w:pPr>
    </w:lvl>
    <w:lvl w:ilvl="8" w:tplc="DE16B136"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8474D722">
      <w:start w:val="1"/>
      <w:numFmt w:val="bullet"/>
      <w:lvlText w:val=""/>
      <w:lvlJc w:val="left"/>
      <w:pPr>
        <w:ind w:left="720" w:hanging="360"/>
      </w:pPr>
      <w:rPr>
        <w:rFonts w:ascii="Symbol" w:hAnsi="Symbol" w:hint="default"/>
      </w:rPr>
    </w:lvl>
    <w:lvl w:ilvl="1" w:tplc="DC763B2E" w:tentative="1">
      <w:start w:val="1"/>
      <w:numFmt w:val="bullet"/>
      <w:lvlText w:val="o"/>
      <w:lvlJc w:val="left"/>
      <w:pPr>
        <w:ind w:left="1440" w:hanging="360"/>
      </w:pPr>
      <w:rPr>
        <w:rFonts w:ascii="Courier New" w:hAnsi="Courier New" w:cs="Courier New" w:hint="default"/>
      </w:rPr>
    </w:lvl>
    <w:lvl w:ilvl="2" w:tplc="E7843D5A" w:tentative="1">
      <w:start w:val="1"/>
      <w:numFmt w:val="bullet"/>
      <w:lvlText w:val=""/>
      <w:lvlJc w:val="left"/>
      <w:pPr>
        <w:ind w:left="2160" w:hanging="360"/>
      </w:pPr>
      <w:rPr>
        <w:rFonts w:ascii="Wingdings" w:hAnsi="Wingdings" w:hint="default"/>
      </w:rPr>
    </w:lvl>
    <w:lvl w:ilvl="3" w:tplc="32624D2A" w:tentative="1">
      <w:start w:val="1"/>
      <w:numFmt w:val="bullet"/>
      <w:lvlText w:val=""/>
      <w:lvlJc w:val="left"/>
      <w:pPr>
        <w:ind w:left="2880" w:hanging="360"/>
      </w:pPr>
      <w:rPr>
        <w:rFonts w:ascii="Symbol" w:hAnsi="Symbol" w:hint="default"/>
      </w:rPr>
    </w:lvl>
    <w:lvl w:ilvl="4" w:tplc="A29011FC" w:tentative="1">
      <w:start w:val="1"/>
      <w:numFmt w:val="bullet"/>
      <w:lvlText w:val="o"/>
      <w:lvlJc w:val="left"/>
      <w:pPr>
        <w:ind w:left="3600" w:hanging="360"/>
      </w:pPr>
      <w:rPr>
        <w:rFonts w:ascii="Courier New" w:hAnsi="Courier New" w:cs="Courier New" w:hint="default"/>
      </w:rPr>
    </w:lvl>
    <w:lvl w:ilvl="5" w:tplc="4756179A" w:tentative="1">
      <w:start w:val="1"/>
      <w:numFmt w:val="bullet"/>
      <w:lvlText w:val=""/>
      <w:lvlJc w:val="left"/>
      <w:pPr>
        <w:ind w:left="4320" w:hanging="360"/>
      </w:pPr>
      <w:rPr>
        <w:rFonts w:ascii="Wingdings" w:hAnsi="Wingdings" w:hint="default"/>
      </w:rPr>
    </w:lvl>
    <w:lvl w:ilvl="6" w:tplc="E9BA28F4" w:tentative="1">
      <w:start w:val="1"/>
      <w:numFmt w:val="bullet"/>
      <w:lvlText w:val=""/>
      <w:lvlJc w:val="left"/>
      <w:pPr>
        <w:ind w:left="5040" w:hanging="360"/>
      </w:pPr>
      <w:rPr>
        <w:rFonts w:ascii="Symbol" w:hAnsi="Symbol" w:hint="default"/>
      </w:rPr>
    </w:lvl>
    <w:lvl w:ilvl="7" w:tplc="812847A0" w:tentative="1">
      <w:start w:val="1"/>
      <w:numFmt w:val="bullet"/>
      <w:lvlText w:val="o"/>
      <w:lvlJc w:val="left"/>
      <w:pPr>
        <w:ind w:left="5760" w:hanging="360"/>
      </w:pPr>
      <w:rPr>
        <w:rFonts w:ascii="Courier New" w:hAnsi="Courier New" w:cs="Courier New" w:hint="default"/>
      </w:rPr>
    </w:lvl>
    <w:lvl w:ilvl="8" w:tplc="4BD0CC7E"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5051687">
    <w:abstractNumId w:val="5"/>
  </w:num>
  <w:num w:numId="2" w16cid:durableId="1925720062">
    <w:abstractNumId w:val="4"/>
  </w:num>
  <w:num w:numId="3" w16cid:durableId="246501966">
    <w:abstractNumId w:val="8"/>
  </w:num>
  <w:num w:numId="4" w16cid:durableId="634264069">
    <w:abstractNumId w:val="9"/>
  </w:num>
  <w:num w:numId="5" w16cid:durableId="254284342">
    <w:abstractNumId w:val="0"/>
  </w:num>
  <w:num w:numId="6" w16cid:durableId="922296001">
    <w:abstractNumId w:val="2"/>
  </w:num>
  <w:num w:numId="7" w16cid:durableId="1951816393">
    <w:abstractNumId w:val="7"/>
  </w:num>
  <w:num w:numId="8" w16cid:durableId="87387216">
    <w:abstractNumId w:val="3"/>
  </w:num>
  <w:num w:numId="9" w16cid:durableId="15161276">
    <w:abstractNumId w:val="1"/>
  </w:num>
  <w:num w:numId="10" w16cid:durableId="1375882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BC0"/>
    <w:rsid w:val="00001C0B"/>
    <w:rsid w:val="00001FA0"/>
    <w:rsid w:val="00002094"/>
    <w:rsid w:val="00002D7C"/>
    <w:rsid w:val="00002DB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5E4E"/>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032"/>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10"/>
    <w:rsid w:val="0002718C"/>
    <w:rsid w:val="00027467"/>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1FA8"/>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4F30"/>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4B2"/>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470"/>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0D9A"/>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516"/>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1AF3"/>
    <w:rsid w:val="000C22FE"/>
    <w:rsid w:val="000C28D6"/>
    <w:rsid w:val="000C32A5"/>
    <w:rsid w:val="000C3814"/>
    <w:rsid w:val="000C3886"/>
    <w:rsid w:val="000C396E"/>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4DED"/>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DD8"/>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E3C"/>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4FBB"/>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48A"/>
    <w:rsid w:val="00106BF1"/>
    <w:rsid w:val="00106ED9"/>
    <w:rsid w:val="00107342"/>
    <w:rsid w:val="00107A9C"/>
    <w:rsid w:val="00110321"/>
    <w:rsid w:val="00110408"/>
    <w:rsid w:val="001105CA"/>
    <w:rsid w:val="001105D1"/>
    <w:rsid w:val="00110856"/>
    <w:rsid w:val="001108B7"/>
    <w:rsid w:val="00110C24"/>
    <w:rsid w:val="00110C5C"/>
    <w:rsid w:val="00111410"/>
    <w:rsid w:val="0011155A"/>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5F7"/>
    <w:rsid w:val="00136CBE"/>
    <w:rsid w:val="00136DD5"/>
    <w:rsid w:val="00137AE0"/>
    <w:rsid w:val="00140217"/>
    <w:rsid w:val="00140834"/>
    <w:rsid w:val="00140C9C"/>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0FE0"/>
    <w:rsid w:val="00171611"/>
    <w:rsid w:val="001716CB"/>
    <w:rsid w:val="00171751"/>
    <w:rsid w:val="00171B0B"/>
    <w:rsid w:val="00171B41"/>
    <w:rsid w:val="00171DB8"/>
    <w:rsid w:val="00171DFE"/>
    <w:rsid w:val="0017203D"/>
    <w:rsid w:val="0017243F"/>
    <w:rsid w:val="001724E0"/>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E7E"/>
    <w:rsid w:val="00181358"/>
    <w:rsid w:val="0018176C"/>
    <w:rsid w:val="0018209D"/>
    <w:rsid w:val="001820E7"/>
    <w:rsid w:val="00182903"/>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B1B"/>
    <w:rsid w:val="00190C1B"/>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214"/>
    <w:rsid w:val="001B043A"/>
    <w:rsid w:val="001B05B3"/>
    <w:rsid w:val="001B0634"/>
    <w:rsid w:val="001B092C"/>
    <w:rsid w:val="001B0AE9"/>
    <w:rsid w:val="001B0DA7"/>
    <w:rsid w:val="001B12D1"/>
    <w:rsid w:val="001B19A3"/>
    <w:rsid w:val="001B1AB8"/>
    <w:rsid w:val="001B1F07"/>
    <w:rsid w:val="001B23E0"/>
    <w:rsid w:val="001B261F"/>
    <w:rsid w:val="001B2632"/>
    <w:rsid w:val="001B2823"/>
    <w:rsid w:val="001B2DC8"/>
    <w:rsid w:val="001B3055"/>
    <w:rsid w:val="001B32C0"/>
    <w:rsid w:val="001B34F9"/>
    <w:rsid w:val="001B39BC"/>
    <w:rsid w:val="001B4415"/>
    <w:rsid w:val="001B449D"/>
    <w:rsid w:val="001B4842"/>
    <w:rsid w:val="001B4A09"/>
    <w:rsid w:val="001B4B4C"/>
    <w:rsid w:val="001B4BD7"/>
    <w:rsid w:val="001B5AD9"/>
    <w:rsid w:val="001B5BBB"/>
    <w:rsid w:val="001B5DD1"/>
    <w:rsid w:val="001B5E3A"/>
    <w:rsid w:val="001B67A1"/>
    <w:rsid w:val="001B67A5"/>
    <w:rsid w:val="001B69A7"/>
    <w:rsid w:val="001B6F8C"/>
    <w:rsid w:val="001B71E2"/>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D29"/>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86C"/>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639"/>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6A5"/>
    <w:rsid w:val="00203966"/>
    <w:rsid w:val="00203989"/>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2FB"/>
    <w:rsid w:val="00216583"/>
    <w:rsid w:val="00216D1F"/>
    <w:rsid w:val="00216E62"/>
    <w:rsid w:val="002174C2"/>
    <w:rsid w:val="0021757B"/>
    <w:rsid w:val="0021760E"/>
    <w:rsid w:val="002179D3"/>
    <w:rsid w:val="00217D14"/>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6CB3"/>
    <w:rsid w:val="0022738E"/>
    <w:rsid w:val="002278F3"/>
    <w:rsid w:val="00230041"/>
    <w:rsid w:val="0023055C"/>
    <w:rsid w:val="00230B13"/>
    <w:rsid w:val="00230B3A"/>
    <w:rsid w:val="00231204"/>
    <w:rsid w:val="00231367"/>
    <w:rsid w:val="002314DA"/>
    <w:rsid w:val="002317D9"/>
    <w:rsid w:val="00231CB6"/>
    <w:rsid w:val="00231EF3"/>
    <w:rsid w:val="00231F0F"/>
    <w:rsid w:val="002325C0"/>
    <w:rsid w:val="0023260F"/>
    <w:rsid w:val="00232CEB"/>
    <w:rsid w:val="00232F0C"/>
    <w:rsid w:val="002337CF"/>
    <w:rsid w:val="00233E8A"/>
    <w:rsid w:val="00234292"/>
    <w:rsid w:val="00234390"/>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0BF2"/>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11"/>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76E"/>
    <w:rsid w:val="00266854"/>
    <w:rsid w:val="0026686B"/>
    <w:rsid w:val="00267271"/>
    <w:rsid w:val="002676B9"/>
    <w:rsid w:val="00267817"/>
    <w:rsid w:val="00267A1C"/>
    <w:rsid w:val="00267F13"/>
    <w:rsid w:val="002700B4"/>
    <w:rsid w:val="00270364"/>
    <w:rsid w:val="00270C79"/>
    <w:rsid w:val="00270D67"/>
    <w:rsid w:val="0027136E"/>
    <w:rsid w:val="0027170E"/>
    <w:rsid w:val="00271C57"/>
    <w:rsid w:val="00271C6F"/>
    <w:rsid w:val="00271EA3"/>
    <w:rsid w:val="00271EA5"/>
    <w:rsid w:val="0027230C"/>
    <w:rsid w:val="00272397"/>
    <w:rsid w:val="00272C0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6BC"/>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498"/>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1C4"/>
    <w:rsid w:val="002A3795"/>
    <w:rsid w:val="002A39D6"/>
    <w:rsid w:val="002A4AA7"/>
    <w:rsid w:val="002A4B51"/>
    <w:rsid w:val="002A5175"/>
    <w:rsid w:val="002A568C"/>
    <w:rsid w:val="002A56AA"/>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0B1"/>
    <w:rsid w:val="002C070B"/>
    <w:rsid w:val="002C0B0E"/>
    <w:rsid w:val="002C0C38"/>
    <w:rsid w:val="002C0EC1"/>
    <w:rsid w:val="002C1EC3"/>
    <w:rsid w:val="002C26C9"/>
    <w:rsid w:val="002C2AFD"/>
    <w:rsid w:val="002C2C2D"/>
    <w:rsid w:val="002C33B6"/>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EDB"/>
    <w:rsid w:val="002D0614"/>
    <w:rsid w:val="002D07C8"/>
    <w:rsid w:val="002D07FA"/>
    <w:rsid w:val="002D0F3B"/>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722"/>
    <w:rsid w:val="002D5AF1"/>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BE5"/>
    <w:rsid w:val="002E6EB8"/>
    <w:rsid w:val="002E70B1"/>
    <w:rsid w:val="002E7879"/>
    <w:rsid w:val="002E7948"/>
    <w:rsid w:val="002E7C6B"/>
    <w:rsid w:val="002E7D95"/>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4AE8"/>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A74"/>
    <w:rsid w:val="00303B2D"/>
    <w:rsid w:val="00303D25"/>
    <w:rsid w:val="00303D88"/>
    <w:rsid w:val="00304450"/>
    <w:rsid w:val="003044CB"/>
    <w:rsid w:val="0030488E"/>
    <w:rsid w:val="00304970"/>
    <w:rsid w:val="00305570"/>
    <w:rsid w:val="00306512"/>
    <w:rsid w:val="00306B6F"/>
    <w:rsid w:val="00306EEC"/>
    <w:rsid w:val="003071DC"/>
    <w:rsid w:val="003076FF"/>
    <w:rsid w:val="003079BE"/>
    <w:rsid w:val="00310022"/>
    <w:rsid w:val="0031031B"/>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71A"/>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3362"/>
    <w:rsid w:val="00323AC3"/>
    <w:rsid w:val="003242A6"/>
    <w:rsid w:val="0032468A"/>
    <w:rsid w:val="00325372"/>
    <w:rsid w:val="00325945"/>
    <w:rsid w:val="00325C6D"/>
    <w:rsid w:val="00325DC8"/>
    <w:rsid w:val="00325FF3"/>
    <w:rsid w:val="003262E1"/>
    <w:rsid w:val="0032631D"/>
    <w:rsid w:val="003268E9"/>
    <w:rsid w:val="00326B72"/>
    <w:rsid w:val="00327478"/>
    <w:rsid w:val="003276E9"/>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96B"/>
    <w:rsid w:val="00332BA9"/>
    <w:rsid w:val="00332D6C"/>
    <w:rsid w:val="00332DE1"/>
    <w:rsid w:val="003339C1"/>
    <w:rsid w:val="00333F40"/>
    <w:rsid w:val="00334719"/>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BF1"/>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579"/>
    <w:rsid w:val="0036390F"/>
    <w:rsid w:val="00363AC1"/>
    <w:rsid w:val="00363ADD"/>
    <w:rsid w:val="003640BA"/>
    <w:rsid w:val="00364368"/>
    <w:rsid w:val="003644F2"/>
    <w:rsid w:val="003647FC"/>
    <w:rsid w:val="0036490A"/>
    <w:rsid w:val="00364CA7"/>
    <w:rsid w:val="00364DCD"/>
    <w:rsid w:val="00365749"/>
    <w:rsid w:val="0036657A"/>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C8D"/>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B79"/>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981"/>
    <w:rsid w:val="003869FA"/>
    <w:rsid w:val="00387475"/>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5B50"/>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C6D"/>
    <w:rsid w:val="003B0D45"/>
    <w:rsid w:val="003B11F9"/>
    <w:rsid w:val="003B12E7"/>
    <w:rsid w:val="003B16F7"/>
    <w:rsid w:val="003B194D"/>
    <w:rsid w:val="003B19BF"/>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7A8"/>
    <w:rsid w:val="003C27BB"/>
    <w:rsid w:val="003C2830"/>
    <w:rsid w:val="003C33FC"/>
    <w:rsid w:val="003C355D"/>
    <w:rsid w:val="003C38D4"/>
    <w:rsid w:val="003C390D"/>
    <w:rsid w:val="003C3F14"/>
    <w:rsid w:val="003C3FF9"/>
    <w:rsid w:val="003C451F"/>
    <w:rsid w:val="003C4689"/>
    <w:rsid w:val="003C5069"/>
    <w:rsid w:val="003C5C66"/>
    <w:rsid w:val="003C5C92"/>
    <w:rsid w:val="003C5DBB"/>
    <w:rsid w:val="003C646E"/>
    <w:rsid w:val="003C6E97"/>
    <w:rsid w:val="003C70FD"/>
    <w:rsid w:val="003C768E"/>
    <w:rsid w:val="003C79AA"/>
    <w:rsid w:val="003C79CD"/>
    <w:rsid w:val="003C7C03"/>
    <w:rsid w:val="003C7D3E"/>
    <w:rsid w:val="003C7E02"/>
    <w:rsid w:val="003D0158"/>
    <w:rsid w:val="003D04C1"/>
    <w:rsid w:val="003D057F"/>
    <w:rsid w:val="003D06F2"/>
    <w:rsid w:val="003D0BEE"/>
    <w:rsid w:val="003D0DAA"/>
    <w:rsid w:val="003D0F45"/>
    <w:rsid w:val="003D17F4"/>
    <w:rsid w:val="003D1963"/>
    <w:rsid w:val="003D249F"/>
    <w:rsid w:val="003D2C6A"/>
    <w:rsid w:val="003D31ED"/>
    <w:rsid w:val="003D3416"/>
    <w:rsid w:val="003D3C19"/>
    <w:rsid w:val="003D3D84"/>
    <w:rsid w:val="003D3FF5"/>
    <w:rsid w:val="003D44A2"/>
    <w:rsid w:val="003D4BDB"/>
    <w:rsid w:val="003D4D38"/>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89E"/>
    <w:rsid w:val="003E1B53"/>
    <w:rsid w:val="003E1E74"/>
    <w:rsid w:val="003E24B1"/>
    <w:rsid w:val="003E2981"/>
    <w:rsid w:val="003E2C88"/>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A21"/>
    <w:rsid w:val="003F0C17"/>
    <w:rsid w:val="003F10A4"/>
    <w:rsid w:val="003F1A15"/>
    <w:rsid w:val="003F23F6"/>
    <w:rsid w:val="003F26A7"/>
    <w:rsid w:val="003F2DA7"/>
    <w:rsid w:val="003F2E34"/>
    <w:rsid w:val="003F2F1B"/>
    <w:rsid w:val="003F3745"/>
    <w:rsid w:val="003F3F4C"/>
    <w:rsid w:val="003F4553"/>
    <w:rsid w:val="003F5060"/>
    <w:rsid w:val="003F5BBB"/>
    <w:rsid w:val="003F5DFB"/>
    <w:rsid w:val="003F6919"/>
    <w:rsid w:val="003F69D7"/>
    <w:rsid w:val="003F6A4A"/>
    <w:rsid w:val="003F6C67"/>
    <w:rsid w:val="003F6D58"/>
    <w:rsid w:val="003F6D98"/>
    <w:rsid w:val="003F6F1B"/>
    <w:rsid w:val="003F7017"/>
    <w:rsid w:val="003F71DB"/>
    <w:rsid w:val="003F7226"/>
    <w:rsid w:val="003F723F"/>
    <w:rsid w:val="003F743C"/>
    <w:rsid w:val="003F7BDA"/>
    <w:rsid w:val="00400E55"/>
    <w:rsid w:val="00401135"/>
    <w:rsid w:val="004014E1"/>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BB4"/>
    <w:rsid w:val="00404D66"/>
    <w:rsid w:val="0040534D"/>
    <w:rsid w:val="00405444"/>
    <w:rsid w:val="00405C5C"/>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836"/>
    <w:rsid w:val="00446E76"/>
    <w:rsid w:val="00446FC4"/>
    <w:rsid w:val="00446FF6"/>
    <w:rsid w:val="00447478"/>
    <w:rsid w:val="00447A91"/>
    <w:rsid w:val="00447C26"/>
    <w:rsid w:val="00447DC4"/>
    <w:rsid w:val="00450CB8"/>
    <w:rsid w:val="00450F6D"/>
    <w:rsid w:val="00452027"/>
    <w:rsid w:val="004525AC"/>
    <w:rsid w:val="004527C0"/>
    <w:rsid w:val="00452AAA"/>
    <w:rsid w:val="004531C2"/>
    <w:rsid w:val="004532A2"/>
    <w:rsid w:val="0045332C"/>
    <w:rsid w:val="00453BA1"/>
    <w:rsid w:val="00453CCC"/>
    <w:rsid w:val="0045450E"/>
    <w:rsid w:val="0045473F"/>
    <w:rsid w:val="00454A65"/>
    <w:rsid w:val="00454BEB"/>
    <w:rsid w:val="00454C0D"/>
    <w:rsid w:val="00454CF0"/>
    <w:rsid w:val="00454D6C"/>
    <w:rsid w:val="00455080"/>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23C"/>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ADF"/>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ADA"/>
    <w:rsid w:val="004A5D0D"/>
    <w:rsid w:val="004A5D66"/>
    <w:rsid w:val="004A5F8D"/>
    <w:rsid w:val="004A60DD"/>
    <w:rsid w:val="004A6420"/>
    <w:rsid w:val="004A6715"/>
    <w:rsid w:val="004A6FC8"/>
    <w:rsid w:val="004A7125"/>
    <w:rsid w:val="004A7515"/>
    <w:rsid w:val="004A75B0"/>
    <w:rsid w:val="004A766C"/>
    <w:rsid w:val="004A77F4"/>
    <w:rsid w:val="004A7909"/>
    <w:rsid w:val="004A7BF9"/>
    <w:rsid w:val="004A7DC3"/>
    <w:rsid w:val="004A7F03"/>
    <w:rsid w:val="004B00E3"/>
    <w:rsid w:val="004B01F9"/>
    <w:rsid w:val="004B044B"/>
    <w:rsid w:val="004B04CC"/>
    <w:rsid w:val="004B08B5"/>
    <w:rsid w:val="004B0C79"/>
    <w:rsid w:val="004B1631"/>
    <w:rsid w:val="004B189B"/>
    <w:rsid w:val="004B1A87"/>
    <w:rsid w:val="004B21C1"/>
    <w:rsid w:val="004B24B6"/>
    <w:rsid w:val="004B26BC"/>
    <w:rsid w:val="004B2A36"/>
    <w:rsid w:val="004B2E58"/>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9EF"/>
    <w:rsid w:val="004C0B3A"/>
    <w:rsid w:val="004C0B7F"/>
    <w:rsid w:val="004C0E45"/>
    <w:rsid w:val="004C1208"/>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42D"/>
    <w:rsid w:val="004C36E6"/>
    <w:rsid w:val="004C38C2"/>
    <w:rsid w:val="004C4099"/>
    <w:rsid w:val="004C41EF"/>
    <w:rsid w:val="004C45E6"/>
    <w:rsid w:val="004C4708"/>
    <w:rsid w:val="004C4A71"/>
    <w:rsid w:val="004C4A96"/>
    <w:rsid w:val="004C55C0"/>
    <w:rsid w:val="004C5CF6"/>
    <w:rsid w:val="004C5D35"/>
    <w:rsid w:val="004C619F"/>
    <w:rsid w:val="004C61DE"/>
    <w:rsid w:val="004C654B"/>
    <w:rsid w:val="004C6918"/>
    <w:rsid w:val="004C6A4D"/>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4EF"/>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102"/>
    <w:rsid w:val="0050030E"/>
    <w:rsid w:val="00500393"/>
    <w:rsid w:val="00500A8F"/>
    <w:rsid w:val="00500BA7"/>
    <w:rsid w:val="00500C21"/>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57A4"/>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5FE"/>
    <w:rsid w:val="0052661D"/>
    <w:rsid w:val="005276E4"/>
    <w:rsid w:val="00527702"/>
    <w:rsid w:val="005277A1"/>
    <w:rsid w:val="00527ABF"/>
    <w:rsid w:val="00527D1B"/>
    <w:rsid w:val="00527D6E"/>
    <w:rsid w:val="00527E4D"/>
    <w:rsid w:val="0053004A"/>
    <w:rsid w:val="00530231"/>
    <w:rsid w:val="0053045C"/>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3C79"/>
    <w:rsid w:val="00534549"/>
    <w:rsid w:val="005346F4"/>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D5B"/>
    <w:rsid w:val="00541FFD"/>
    <w:rsid w:val="005422FC"/>
    <w:rsid w:val="005427EE"/>
    <w:rsid w:val="00542D01"/>
    <w:rsid w:val="005440DD"/>
    <w:rsid w:val="00544D21"/>
    <w:rsid w:val="00544E78"/>
    <w:rsid w:val="00544F90"/>
    <w:rsid w:val="00544FC2"/>
    <w:rsid w:val="005451AC"/>
    <w:rsid w:val="00545293"/>
    <w:rsid w:val="0054538A"/>
    <w:rsid w:val="005453DB"/>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9E8"/>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D6D"/>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0D9"/>
    <w:rsid w:val="00573910"/>
    <w:rsid w:val="00573D4D"/>
    <w:rsid w:val="00573D6E"/>
    <w:rsid w:val="00574016"/>
    <w:rsid w:val="00574299"/>
    <w:rsid w:val="00574919"/>
    <w:rsid w:val="00574967"/>
    <w:rsid w:val="00574A84"/>
    <w:rsid w:val="00574B96"/>
    <w:rsid w:val="00574E17"/>
    <w:rsid w:val="00574FDE"/>
    <w:rsid w:val="00574FF6"/>
    <w:rsid w:val="00575495"/>
    <w:rsid w:val="00575937"/>
    <w:rsid w:val="00575D5B"/>
    <w:rsid w:val="0057605E"/>
    <w:rsid w:val="0057624B"/>
    <w:rsid w:val="005762A0"/>
    <w:rsid w:val="00576526"/>
    <w:rsid w:val="005767CE"/>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1C56"/>
    <w:rsid w:val="00582248"/>
    <w:rsid w:val="005825F8"/>
    <w:rsid w:val="0058373B"/>
    <w:rsid w:val="005838B0"/>
    <w:rsid w:val="00583DB0"/>
    <w:rsid w:val="00583DC4"/>
    <w:rsid w:val="0058421C"/>
    <w:rsid w:val="0058459B"/>
    <w:rsid w:val="005854F4"/>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39E"/>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B3E"/>
    <w:rsid w:val="005B2D50"/>
    <w:rsid w:val="005B2F80"/>
    <w:rsid w:val="005B30EB"/>
    <w:rsid w:val="005B3AC7"/>
    <w:rsid w:val="005B3B90"/>
    <w:rsid w:val="005B4143"/>
    <w:rsid w:val="005B45A5"/>
    <w:rsid w:val="005B47C0"/>
    <w:rsid w:val="005B4954"/>
    <w:rsid w:val="005B49FC"/>
    <w:rsid w:val="005B4FFD"/>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5BF"/>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2EC"/>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7CE"/>
    <w:rsid w:val="005D18F1"/>
    <w:rsid w:val="005D1F57"/>
    <w:rsid w:val="005D23B2"/>
    <w:rsid w:val="005D2652"/>
    <w:rsid w:val="005D2D92"/>
    <w:rsid w:val="005D2DF2"/>
    <w:rsid w:val="005D2DF4"/>
    <w:rsid w:val="005D30E0"/>
    <w:rsid w:val="005D33D4"/>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03D2"/>
    <w:rsid w:val="005E1091"/>
    <w:rsid w:val="005E14E8"/>
    <w:rsid w:val="005E1761"/>
    <w:rsid w:val="005E17A1"/>
    <w:rsid w:val="005E1A62"/>
    <w:rsid w:val="005E1BCF"/>
    <w:rsid w:val="005E1C33"/>
    <w:rsid w:val="005E1C64"/>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D9"/>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911"/>
    <w:rsid w:val="00603B3C"/>
    <w:rsid w:val="00603B9C"/>
    <w:rsid w:val="00603C17"/>
    <w:rsid w:val="00604594"/>
    <w:rsid w:val="00604618"/>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3B47"/>
    <w:rsid w:val="006147BB"/>
    <w:rsid w:val="006147D7"/>
    <w:rsid w:val="0061487C"/>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591"/>
    <w:rsid w:val="00620A6B"/>
    <w:rsid w:val="00620E03"/>
    <w:rsid w:val="00621DE7"/>
    <w:rsid w:val="0062227C"/>
    <w:rsid w:val="006224CC"/>
    <w:rsid w:val="00622754"/>
    <w:rsid w:val="00622998"/>
    <w:rsid w:val="006229D4"/>
    <w:rsid w:val="00622C14"/>
    <w:rsid w:val="006231CC"/>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32D"/>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37C53"/>
    <w:rsid w:val="00640238"/>
    <w:rsid w:val="00640BCE"/>
    <w:rsid w:val="00640E2B"/>
    <w:rsid w:val="00641308"/>
    <w:rsid w:val="00641551"/>
    <w:rsid w:val="006416B1"/>
    <w:rsid w:val="00641D73"/>
    <w:rsid w:val="00641DD8"/>
    <w:rsid w:val="00641F38"/>
    <w:rsid w:val="00642228"/>
    <w:rsid w:val="006426BF"/>
    <w:rsid w:val="006426D2"/>
    <w:rsid w:val="006429F4"/>
    <w:rsid w:val="00642BDE"/>
    <w:rsid w:val="00642C41"/>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99B"/>
    <w:rsid w:val="00660EB6"/>
    <w:rsid w:val="00660EF2"/>
    <w:rsid w:val="006612D3"/>
    <w:rsid w:val="00661AD0"/>
    <w:rsid w:val="00661B5A"/>
    <w:rsid w:val="00661B94"/>
    <w:rsid w:val="00662097"/>
    <w:rsid w:val="00662213"/>
    <w:rsid w:val="00662530"/>
    <w:rsid w:val="00662610"/>
    <w:rsid w:val="00662E49"/>
    <w:rsid w:val="00662E94"/>
    <w:rsid w:val="00662FE2"/>
    <w:rsid w:val="00663083"/>
    <w:rsid w:val="0066373F"/>
    <w:rsid w:val="0066447C"/>
    <w:rsid w:val="006647AC"/>
    <w:rsid w:val="00664F69"/>
    <w:rsid w:val="00665130"/>
    <w:rsid w:val="00665881"/>
    <w:rsid w:val="0066595C"/>
    <w:rsid w:val="00665D18"/>
    <w:rsid w:val="00665DA2"/>
    <w:rsid w:val="00666554"/>
    <w:rsid w:val="00666AFA"/>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2F00"/>
    <w:rsid w:val="00683123"/>
    <w:rsid w:val="00683228"/>
    <w:rsid w:val="006833CA"/>
    <w:rsid w:val="006835FA"/>
    <w:rsid w:val="00683B5D"/>
    <w:rsid w:val="00683B9D"/>
    <w:rsid w:val="00683D50"/>
    <w:rsid w:val="00683D54"/>
    <w:rsid w:val="00683E6F"/>
    <w:rsid w:val="00683F8C"/>
    <w:rsid w:val="006842B7"/>
    <w:rsid w:val="006845A6"/>
    <w:rsid w:val="00684630"/>
    <w:rsid w:val="00684718"/>
    <w:rsid w:val="006848B1"/>
    <w:rsid w:val="006848C3"/>
    <w:rsid w:val="006849FD"/>
    <w:rsid w:val="00684C24"/>
    <w:rsid w:val="00684CA5"/>
    <w:rsid w:val="0068501A"/>
    <w:rsid w:val="00685292"/>
    <w:rsid w:val="006852A7"/>
    <w:rsid w:val="006852F8"/>
    <w:rsid w:val="0068564F"/>
    <w:rsid w:val="00685989"/>
    <w:rsid w:val="00685A25"/>
    <w:rsid w:val="00685FE8"/>
    <w:rsid w:val="0068620D"/>
    <w:rsid w:val="006863EE"/>
    <w:rsid w:val="00686691"/>
    <w:rsid w:val="00686BF5"/>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C91"/>
    <w:rsid w:val="00693F9A"/>
    <w:rsid w:val="006940EF"/>
    <w:rsid w:val="00694126"/>
    <w:rsid w:val="0069460A"/>
    <w:rsid w:val="00694849"/>
    <w:rsid w:val="00694A36"/>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A48"/>
    <w:rsid w:val="006A1DEF"/>
    <w:rsid w:val="006A1EB6"/>
    <w:rsid w:val="006A212F"/>
    <w:rsid w:val="006A245F"/>
    <w:rsid w:val="006A2889"/>
    <w:rsid w:val="006A29AC"/>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1D1"/>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85D"/>
    <w:rsid w:val="006D5C28"/>
    <w:rsid w:val="006D5C48"/>
    <w:rsid w:val="006D5D28"/>
    <w:rsid w:val="006D60D5"/>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833"/>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1E52"/>
    <w:rsid w:val="00712F9C"/>
    <w:rsid w:val="00713448"/>
    <w:rsid w:val="0071369F"/>
    <w:rsid w:val="00713B10"/>
    <w:rsid w:val="00713D61"/>
    <w:rsid w:val="00713D96"/>
    <w:rsid w:val="00714171"/>
    <w:rsid w:val="0071437A"/>
    <w:rsid w:val="007148E5"/>
    <w:rsid w:val="00714A49"/>
    <w:rsid w:val="0071543B"/>
    <w:rsid w:val="00715B00"/>
    <w:rsid w:val="0071656B"/>
    <w:rsid w:val="00716BBD"/>
    <w:rsid w:val="00716BDD"/>
    <w:rsid w:val="00716C46"/>
    <w:rsid w:val="00716D51"/>
    <w:rsid w:val="00717BFB"/>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E24"/>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1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340"/>
    <w:rsid w:val="00741786"/>
    <w:rsid w:val="00741874"/>
    <w:rsid w:val="00741982"/>
    <w:rsid w:val="00741A78"/>
    <w:rsid w:val="00742208"/>
    <w:rsid w:val="007423BB"/>
    <w:rsid w:val="0074245C"/>
    <w:rsid w:val="00742F1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E82"/>
    <w:rsid w:val="00750F3D"/>
    <w:rsid w:val="00750FC5"/>
    <w:rsid w:val="0075116C"/>
    <w:rsid w:val="0075141B"/>
    <w:rsid w:val="00751BDE"/>
    <w:rsid w:val="00751C7E"/>
    <w:rsid w:val="0075224C"/>
    <w:rsid w:val="0075257F"/>
    <w:rsid w:val="007528D6"/>
    <w:rsid w:val="00752A01"/>
    <w:rsid w:val="00752BEA"/>
    <w:rsid w:val="00752DF6"/>
    <w:rsid w:val="00753420"/>
    <w:rsid w:val="007535BE"/>
    <w:rsid w:val="007537D5"/>
    <w:rsid w:val="007537ED"/>
    <w:rsid w:val="00753A77"/>
    <w:rsid w:val="00753AD0"/>
    <w:rsid w:val="00753B9B"/>
    <w:rsid w:val="00753BC5"/>
    <w:rsid w:val="00753D74"/>
    <w:rsid w:val="007549AA"/>
    <w:rsid w:val="00754BCA"/>
    <w:rsid w:val="00754DF5"/>
    <w:rsid w:val="00755453"/>
    <w:rsid w:val="0075554A"/>
    <w:rsid w:val="00755732"/>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44F"/>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416"/>
    <w:rsid w:val="007728FB"/>
    <w:rsid w:val="0077295B"/>
    <w:rsid w:val="00772D0E"/>
    <w:rsid w:val="00772F57"/>
    <w:rsid w:val="007735DA"/>
    <w:rsid w:val="0077379D"/>
    <w:rsid w:val="007738D6"/>
    <w:rsid w:val="00773E71"/>
    <w:rsid w:val="00773FFA"/>
    <w:rsid w:val="007740BC"/>
    <w:rsid w:val="0077476E"/>
    <w:rsid w:val="00774BE1"/>
    <w:rsid w:val="00774E2B"/>
    <w:rsid w:val="0077537C"/>
    <w:rsid w:val="007753B4"/>
    <w:rsid w:val="007755BD"/>
    <w:rsid w:val="00775B14"/>
    <w:rsid w:val="00775FA4"/>
    <w:rsid w:val="007764D9"/>
    <w:rsid w:val="00776744"/>
    <w:rsid w:val="00776C6B"/>
    <w:rsid w:val="00777004"/>
    <w:rsid w:val="0077745F"/>
    <w:rsid w:val="00777521"/>
    <w:rsid w:val="00777916"/>
    <w:rsid w:val="00777F17"/>
    <w:rsid w:val="0078011F"/>
    <w:rsid w:val="007801C6"/>
    <w:rsid w:val="0078020D"/>
    <w:rsid w:val="00780237"/>
    <w:rsid w:val="0078051F"/>
    <w:rsid w:val="00781294"/>
    <w:rsid w:val="00781329"/>
    <w:rsid w:val="007819E8"/>
    <w:rsid w:val="00781C81"/>
    <w:rsid w:val="007823BE"/>
    <w:rsid w:val="007824E9"/>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2F7E"/>
    <w:rsid w:val="0079310A"/>
    <w:rsid w:val="00793268"/>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97DC0"/>
    <w:rsid w:val="007A003B"/>
    <w:rsid w:val="007A03C1"/>
    <w:rsid w:val="007A0DE1"/>
    <w:rsid w:val="007A0E24"/>
    <w:rsid w:val="007A1187"/>
    <w:rsid w:val="007A1192"/>
    <w:rsid w:val="007A143C"/>
    <w:rsid w:val="007A17A6"/>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D6D"/>
    <w:rsid w:val="007A5F4D"/>
    <w:rsid w:val="007A60DF"/>
    <w:rsid w:val="007A6319"/>
    <w:rsid w:val="007A64FC"/>
    <w:rsid w:val="007A6906"/>
    <w:rsid w:val="007A6A32"/>
    <w:rsid w:val="007A7065"/>
    <w:rsid w:val="007A70B6"/>
    <w:rsid w:val="007A70C3"/>
    <w:rsid w:val="007A71A2"/>
    <w:rsid w:val="007A7831"/>
    <w:rsid w:val="007A7BB6"/>
    <w:rsid w:val="007A7E16"/>
    <w:rsid w:val="007B005F"/>
    <w:rsid w:val="007B03C4"/>
    <w:rsid w:val="007B07F1"/>
    <w:rsid w:val="007B0C84"/>
    <w:rsid w:val="007B0E74"/>
    <w:rsid w:val="007B0F9F"/>
    <w:rsid w:val="007B1393"/>
    <w:rsid w:val="007B1854"/>
    <w:rsid w:val="007B1931"/>
    <w:rsid w:val="007B1996"/>
    <w:rsid w:val="007B1C58"/>
    <w:rsid w:val="007B1C9C"/>
    <w:rsid w:val="007B1D5C"/>
    <w:rsid w:val="007B2B40"/>
    <w:rsid w:val="007B2C89"/>
    <w:rsid w:val="007B31C3"/>
    <w:rsid w:val="007B33B0"/>
    <w:rsid w:val="007B399C"/>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2E85"/>
    <w:rsid w:val="007C3055"/>
    <w:rsid w:val="007C41F6"/>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AB3"/>
    <w:rsid w:val="007F6B08"/>
    <w:rsid w:val="007F6BFD"/>
    <w:rsid w:val="007F6EC0"/>
    <w:rsid w:val="007F6F32"/>
    <w:rsid w:val="007F7585"/>
    <w:rsid w:val="007F76B4"/>
    <w:rsid w:val="007F7768"/>
    <w:rsid w:val="007F7E3D"/>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2D5"/>
    <w:rsid w:val="008079D7"/>
    <w:rsid w:val="008079DB"/>
    <w:rsid w:val="00807F40"/>
    <w:rsid w:val="00810B6A"/>
    <w:rsid w:val="00810B9D"/>
    <w:rsid w:val="00810D0A"/>
    <w:rsid w:val="00810D27"/>
    <w:rsid w:val="00810DDF"/>
    <w:rsid w:val="00810E7F"/>
    <w:rsid w:val="0081193D"/>
    <w:rsid w:val="008119AD"/>
    <w:rsid w:val="00812591"/>
    <w:rsid w:val="00813447"/>
    <w:rsid w:val="008134DF"/>
    <w:rsid w:val="00813593"/>
    <w:rsid w:val="00813DE1"/>
    <w:rsid w:val="008141F0"/>
    <w:rsid w:val="008142BD"/>
    <w:rsid w:val="0081459A"/>
    <w:rsid w:val="00814A59"/>
    <w:rsid w:val="00814B3E"/>
    <w:rsid w:val="0081546F"/>
    <w:rsid w:val="008155F8"/>
    <w:rsid w:val="00815657"/>
    <w:rsid w:val="008156AF"/>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36C"/>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4C"/>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67"/>
    <w:rsid w:val="00832F43"/>
    <w:rsid w:val="008330DF"/>
    <w:rsid w:val="008334DF"/>
    <w:rsid w:val="008336E1"/>
    <w:rsid w:val="00833B30"/>
    <w:rsid w:val="00833D42"/>
    <w:rsid w:val="00833DE7"/>
    <w:rsid w:val="008340C1"/>
    <w:rsid w:val="00834478"/>
    <w:rsid w:val="0083461A"/>
    <w:rsid w:val="008346BB"/>
    <w:rsid w:val="00834A41"/>
    <w:rsid w:val="00835038"/>
    <w:rsid w:val="008355C9"/>
    <w:rsid w:val="0083588F"/>
    <w:rsid w:val="00835C78"/>
    <w:rsid w:val="00835D89"/>
    <w:rsid w:val="0083616C"/>
    <w:rsid w:val="008361A6"/>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3CA4"/>
    <w:rsid w:val="008546DE"/>
    <w:rsid w:val="00854849"/>
    <w:rsid w:val="00854A0C"/>
    <w:rsid w:val="00854A71"/>
    <w:rsid w:val="00854D47"/>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1F24"/>
    <w:rsid w:val="008620D0"/>
    <w:rsid w:val="0086252F"/>
    <w:rsid w:val="00862AE6"/>
    <w:rsid w:val="00862B0E"/>
    <w:rsid w:val="00862C88"/>
    <w:rsid w:val="00862D3E"/>
    <w:rsid w:val="0086310D"/>
    <w:rsid w:val="00863643"/>
    <w:rsid w:val="008636DA"/>
    <w:rsid w:val="008637CF"/>
    <w:rsid w:val="00863B06"/>
    <w:rsid w:val="00863E07"/>
    <w:rsid w:val="00864393"/>
    <w:rsid w:val="00865C60"/>
    <w:rsid w:val="00865D02"/>
    <w:rsid w:val="0086609A"/>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0A3"/>
    <w:rsid w:val="0087526C"/>
    <w:rsid w:val="0087550D"/>
    <w:rsid w:val="008755AC"/>
    <w:rsid w:val="00875939"/>
    <w:rsid w:val="00875A1B"/>
    <w:rsid w:val="00875D22"/>
    <w:rsid w:val="008763B9"/>
    <w:rsid w:val="00876A5E"/>
    <w:rsid w:val="00876DE9"/>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9D2"/>
    <w:rsid w:val="00886C95"/>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E14"/>
    <w:rsid w:val="00892FAE"/>
    <w:rsid w:val="00893161"/>
    <w:rsid w:val="00893489"/>
    <w:rsid w:val="0089351A"/>
    <w:rsid w:val="0089383E"/>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9C"/>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0B9"/>
    <w:rsid w:val="008A3518"/>
    <w:rsid w:val="008A37D2"/>
    <w:rsid w:val="008A37FC"/>
    <w:rsid w:val="008A3923"/>
    <w:rsid w:val="008A3F3C"/>
    <w:rsid w:val="008A449B"/>
    <w:rsid w:val="008A47FD"/>
    <w:rsid w:val="008A48B7"/>
    <w:rsid w:val="008A4BE9"/>
    <w:rsid w:val="008A5684"/>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DCC"/>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0FF9"/>
    <w:rsid w:val="008D1850"/>
    <w:rsid w:val="008D1BC0"/>
    <w:rsid w:val="008D1D36"/>
    <w:rsid w:val="008D202B"/>
    <w:rsid w:val="008D2324"/>
    <w:rsid w:val="008D25C0"/>
    <w:rsid w:val="008D28E1"/>
    <w:rsid w:val="008D29E7"/>
    <w:rsid w:val="008D2B14"/>
    <w:rsid w:val="008D2EE9"/>
    <w:rsid w:val="008D3539"/>
    <w:rsid w:val="008D395C"/>
    <w:rsid w:val="008D3F14"/>
    <w:rsid w:val="008D4203"/>
    <w:rsid w:val="008D46E9"/>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4F7F"/>
    <w:rsid w:val="008E5154"/>
    <w:rsid w:val="008E5423"/>
    <w:rsid w:val="008E54A6"/>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6EA"/>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BD"/>
    <w:rsid w:val="00911717"/>
    <w:rsid w:val="00911949"/>
    <w:rsid w:val="009119C5"/>
    <w:rsid w:val="00911A1B"/>
    <w:rsid w:val="00911C33"/>
    <w:rsid w:val="00911E6E"/>
    <w:rsid w:val="00912001"/>
    <w:rsid w:val="009126BB"/>
    <w:rsid w:val="00912733"/>
    <w:rsid w:val="00912D15"/>
    <w:rsid w:val="00912D1F"/>
    <w:rsid w:val="00912D7B"/>
    <w:rsid w:val="00913431"/>
    <w:rsid w:val="00913465"/>
    <w:rsid w:val="00913614"/>
    <w:rsid w:val="00913D1B"/>
    <w:rsid w:val="00913E02"/>
    <w:rsid w:val="00913FB0"/>
    <w:rsid w:val="00914A6A"/>
    <w:rsid w:val="00914B21"/>
    <w:rsid w:val="009153A5"/>
    <w:rsid w:val="009153E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4D6"/>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A3"/>
    <w:rsid w:val="00927490"/>
    <w:rsid w:val="00927D97"/>
    <w:rsid w:val="00930095"/>
    <w:rsid w:val="0093017B"/>
    <w:rsid w:val="0093035A"/>
    <w:rsid w:val="00930C1E"/>
    <w:rsid w:val="00930E4E"/>
    <w:rsid w:val="00930EE9"/>
    <w:rsid w:val="00931024"/>
    <w:rsid w:val="00931850"/>
    <w:rsid w:val="009319A7"/>
    <w:rsid w:val="00931F18"/>
    <w:rsid w:val="0093222D"/>
    <w:rsid w:val="00932255"/>
    <w:rsid w:val="009328B3"/>
    <w:rsid w:val="00932C5D"/>
    <w:rsid w:val="00932C87"/>
    <w:rsid w:val="00932CAD"/>
    <w:rsid w:val="00933907"/>
    <w:rsid w:val="009342D2"/>
    <w:rsid w:val="00934374"/>
    <w:rsid w:val="00934395"/>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DB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578B9"/>
    <w:rsid w:val="00960144"/>
    <w:rsid w:val="009605CD"/>
    <w:rsid w:val="0096084F"/>
    <w:rsid w:val="00960BD3"/>
    <w:rsid w:val="00961280"/>
    <w:rsid w:val="009613A0"/>
    <w:rsid w:val="009613AC"/>
    <w:rsid w:val="009614BC"/>
    <w:rsid w:val="00961587"/>
    <w:rsid w:val="0096167F"/>
    <w:rsid w:val="009618C6"/>
    <w:rsid w:val="00961BCA"/>
    <w:rsid w:val="00961D5F"/>
    <w:rsid w:val="00961DC0"/>
    <w:rsid w:val="0096200B"/>
    <w:rsid w:val="00962874"/>
    <w:rsid w:val="00962958"/>
    <w:rsid w:val="00962DF3"/>
    <w:rsid w:val="00962F33"/>
    <w:rsid w:val="00962FBC"/>
    <w:rsid w:val="009638FE"/>
    <w:rsid w:val="00963C04"/>
    <w:rsid w:val="009642ED"/>
    <w:rsid w:val="0096430C"/>
    <w:rsid w:val="0096443B"/>
    <w:rsid w:val="00964772"/>
    <w:rsid w:val="00964E48"/>
    <w:rsid w:val="00964EE4"/>
    <w:rsid w:val="00965124"/>
    <w:rsid w:val="00965285"/>
    <w:rsid w:val="0096529F"/>
    <w:rsid w:val="00965994"/>
    <w:rsid w:val="00965B35"/>
    <w:rsid w:val="0096684E"/>
    <w:rsid w:val="009669E1"/>
    <w:rsid w:val="00966D60"/>
    <w:rsid w:val="00966D77"/>
    <w:rsid w:val="0096763B"/>
    <w:rsid w:val="00967B77"/>
    <w:rsid w:val="00970129"/>
    <w:rsid w:val="00970185"/>
    <w:rsid w:val="00970608"/>
    <w:rsid w:val="00971212"/>
    <w:rsid w:val="0097139E"/>
    <w:rsid w:val="00971452"/>
    <w:rsid w:val="00971534"/>
    <w:rsid w:val="009715F6"/>
    <w:rsid w:val="00971CDA"/>
    <w:rsid w:val="00971EAF"/>
    <w:rsid w:val="00971FAD"/>
    <w:rsid w:val="00972099"/>
    <w:rsid w:val="009720D6"/>
    <w:rsid w:val="009722EC"/>
    <w:rsid w:val="0097243F"/>
    <w:rsid w:val="009727C0"/>
    <w:rsid w:val="009732A2"/>
    <w:rsid w:val="0097354F"/>
    <w:rsid w:val="00973F64"/>
    <w:rsid w:val="00973F6C"/>
    <w:rsid w:val="00974418"/>
    <w:rsid w:val="0097459B"/>
    <w:rsid w:val="0097469D"/>
    <w:rsid w:val="00974C6F"/>
    <w:rsid w:val="00974F64"/>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29A"/>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893"/>
    <w:rsid w:val="00996E44"/>
    <w:rsid w:val="00996E77"/>
    <w:rsid w:val="00997411"/>
    <w:rsid w:val="00997BBE"/>
    <w:rsid w:val="009A032E"/>
    <w:rsid w:val="009A07B2"/>
    <w:rsid w:val="009A1520"/>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06F"/>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5F2F"/>
    <w:rsid w:val="009B6583"/>
    <w:rsid w:val="009B67AE"/>
    <w:rsid w:val="009B7110"/>
    <w:rsid w:val="009B74EB"/>
    <w:rsid w:val="009B759B"/>
    <w:rsid w:val="009C0305"/>
    <w:rsid w:val="009C0533"/>
    <w:rsid w:val="009C067D"/>
    <w:rsid w:val="009C067E"/>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3F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37A1"/>
    <w:rsid w:val="009D4516"/>
    <w:rsid w:val="009D4BB5"/>
    <w:rsid w:val="009D4E2C"/>
    <w:rsid w:val="009D4F21"/>
    <w:rsid w:val="009D5048"/>
    <w:rsid w:val="009D5216"/>
    <w:rsid w:val="009D5271"/>
    <w:rsid w:val="009D5477"/>
    <w:rsid w:val="009D55D9"/>
    <w:rsid w:val="009D56EA"/>
    <w:rsid w:val="009D5795"/>
    <w:rsid w:val="009D584B"/>
    <w:rsid w:val="009D5F23"/>
    <w:rsid w:val="009D5FCE"/>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F2D"/>
    <w:rsid w:val="009E7DFD"/>
    <w:rsid w:val="009E7F04"/>
    <w:rsid w:val="009F04A8"/>
    <w:rsid w:val="009F05D7"/>
    <w:rsid w:val="009F098E"/>
    <w:rsid w:val="009F10D7"/>
    <w:rsid w:val="009F1B9A"/>
    <w:rsid w:val="009F1E1D"/>
    <w:rsid w:val="009F2272"/>
    <w:rsid w:val="009F2B8D"/>
    <w:rsid w:val="009F2C75"/>
    <w:rsid w:val="009F3010"/>
    <w:rsid w:val="009F3E04"/>
    <w:rsid w:val="009F4068"/>
    <w:rsid w:val="009F40B0"/>
    <w:rsid w:val="009F414C"/>
    <w:rsid w:val="009F46FE"/>
    <w:rsid w:val="009F4B4D"/>
    <w:rsid w:val="009F4D4D"/>
    <w:rsid w:val="009F4DF3"/>
    <w:rsid w:val="009F4E49"/>
    <w:rsid w:val="009F522A"/>
    <w:rsid w:val="009F57B4"/>
    <w:rsid w:val="009F6078"/>
    <w:rsid w:val="009F614E"/>
    <w:rsid w:val="009F6478"/>
    <w:rsid w:val="009F656B"/>
    <w:rsid w:val="009F6738"/>
    <w:rsid w:val="009F68AA"/>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589"/>
    <w:rsid w:val="00A017D5"/>
    <w:rsid w:val="00A0194B"/>
    <w:rsid w:val="00A02265"/>
    <w:rsid w:val="00A022FA"/>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7D8"/>
    <w:rsid w:val="00A11A26"/>
    <w:rsid w:val="00A11C57"/>
    <w:rsid w:val="00A1215E"/>
    <w:rsid w:val="00A122EC"/>
    <w:rsid w:val="00A123F5"/>
    <w:rsid w:val="00A12465"/>
    <w:rsid w:val="00A12748"/>
    <w:rsid w:val="00A12769"/>
    <w:rsid w:val="00A12B42"/>
    <w:rsid w:val="00A12C02"/>
    <w:rsid w:val="00A12EA4"/>
    <w:rsid w:val="00A1330A"/>
    <w:rsid w:val="00A136B5"/>
    <w:rsid w:val="00A13747"/>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B98"/>
    <w:rsid w:val="00A21CF6"/>
    <w:rsid w:val="00A21D53"/>
    <w:rsid w:val="00A21D95"/>
    <w:rsid w:val="00A220EB"/>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59"/>
    <w:rsid w:val="00A35F3C"/>
    <w:rsid w:val="00A35FD8"/>
    <w:rsid w:val="00A36062"/>
    <w:rsid w:val="00A366ED"/>
    <w:rsid w:val="00A36AAD"/>
    <w:rsid w:val="00A36B1D"/>
    <w:rsid w:val="00A36B7D"/>
    <w:rsid w:val="00A370EB"/>
    <w:rsid w:val="00A374DD"/>
    <w:rsid w:val="00A37B18"/>
    <w:rsid w:val="00A37FBE"/>
    <w:rsid w:val="00A4018D"/>
    <w:rsid w:val="00A409AD"/>
    <w:rsid w:val="00A40D37"/>
    <w:rsid w:val="00A41108"/>
    <w:rsid w:val="00A412C4"/>
    <w:rsid w:val="00A413C5"/>
    <w:rsid w:val="00A4142B"/>
    <w:rsid w:val="00A41618"/>
    <w:rsid w:val="00A416DA"/>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5DD2"/>
    <w:rsid w:val="00A46113"/>
    <w:rsid w:val="00A46160"/>
    <w:rsid w:val="00A465E8"/>
    <w:rsid w:val="00A465F6"/>
    <w:rsid w:val="00A466AA"/>
    <w:rsid w:val="00A46937"/>
    <w:rsid w:val="00A46AA1"/>
    <w:rsid w:val="00A46ACA"/>
    <w:rsid w:val="00A46BD5"/>
    <w:rsid w:val="00A46EA2"/>
    <w:rsid w:val="00A46F09"/>
    <w:rsid w:val="00A4782B"/>
    <w:rsid w:val="00A47944"/>
    <w:rsid w:val="00A47C36"/>
    <w:rsid w:val="00A47C42"/>
    <w:rsid w:val="00A47E96"/>
    <w:rsid w:val="00A47F82"/>
    <w:rsid w:val="00A5002C"/>
    <w:rsid w:val="00A50422"/>
    <w:rsid w:val="00A5056D"/>
    <w:rsid w:val="00A50621"/>
    <w:rsid w:val="00A51057"/>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C0F"/>
    <w:rsid w:val="00A55FBE"/>
    <w:rsid w:val="00A56969"/>
    <w:rsid w:val="00A56F0E"/>
    <w:rsid w:val="00A56F67"/>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976"/>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5F43"/>
    <w:rsid w:val="00A6677B"/>
    <w:rsid w:val="00A66C68"/>
    <w:rsid w:val="00A6729D"/>
    <w:rsid w:val="00A67519"/>
    <w:rsid w:val="00A678E9"/>
    <w:rsid w:val="00A67A64"/>
    <w:rsid w:val="00A67D93"/>
    <w:rsid w:val="00A70847"/>
    <w:rsid w:val="00A70A3E"/>
    <w:rsid w:val="00A70B91"/>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1D96"/>
    <w:rsid w:val="00A82646"/>
    <w:rsid w:val="00A82A68"/>
    <w:rsid w:val="00A83093"/>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4F9"/>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4F"/>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1F3C"/>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99D"/>
    <w:rsid w:val="00AB7AD1"/>
    <w:rsid w:val="00AC02E2"/>
    <w:rsid w:val="00AC0304"/>
    <w:rsid w:val="00AC0559"/>
    <w:rsid w:val="00AC057C"/>
    <w:rsid w:val="00AC0ABB"/>
    <w:rsid w:val="00AC115E"/>
    <w:rsid w:val="00AC15DF"/>
    <w:rsid w:val="00AC23D1"/>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852"/>
    <w:rsid w:val="00AD4E8A"/>
    <w:rsid w:val="00AD4EB5"/>
    <w:rsid w:val="00AD5132"/>
    <w:rsid w:val="00AD5A09"/>
    <w:rsid w:val="00AD5D8C"/>
    <w:rsid w:val="00AD5DA8"/>
    <w:rsid w:val="00AD5F92"/>
    <w:rsid w:val="00AD62DB"/>
    <w:rsid w:val="00AD6A58"/>
    <w:rsid w:val="00AD6AD1"/>
    <w:rsid w:val="00AD73BA"/>
    <w:rsid w:val="00AD7B60"/>
    <w:rsid w:val="00AD7C45"/>
    <w:rsid w:val="00AD7F19"/>
    <w:rsid w:val="00AE002F"/>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E29"/>
    <w:rsid w:val="00AE5FDA"/>
    <w:rsid w:val="00AE6406"/>
    <w:rsid w:val="00AE686F"/>
    <w:rsid w:val="00AE6A02"/>
    <w:rsid w:val="00AE710E"/>
    <w:rsid w:val="00AE7175"/>
    <w:rsid w:val="00AE7213"/>
    <w:rsid w:val="00AE72A2"/>
    <w:rsid w:val="00AE7370"/>
    <w:rsid w:val="00AE73E1"/>
    <w:rsid w:val="00AE7589"/>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6C"/>
    <w:rsid w:val="00AF76F9"/>
    <w:rsid w:val="00B00404"/>
    <w:rsid w:val="00B004E9"/>
    <w:rsid w:val="00B00599"/>
    <w:rsid w:val="00B005AB"/>
    <w:rsid w:val="00B0085B"/>
    <w:rsid w:val="00B009FA"/>
    <w:rsid w:val="00B00A98"/>
    <w:rsid w:val="00B00ADB"/>
    <w:rsid w:val="00B0102A"/>
    <w:rsid w:val="00B01328"/>
    <w:rsid w:val="00B01467"/>
    <w:rsid w:val="00B0162E"/>
    <w:rsid w:val="00B0170F"/>
    <w:rsid w:val="00B018C5"/>
    <w:rsid w:val="00B02018"/>
    <w:rsid w:val="00B02406"/>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17D"/>
    <w:rsid w:val="00B122AF"/>
    <w:rsid w:val="00B1275D"/>
    <w:rsid w:val="00B1284E"/>
    <w:rsid w:val="00B12C52"/>
    <w:rsid w:val="00B12E49"/>
    <w:rsid w:val="00B133AD"/>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1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5FF"/>
    <w:rsid w:val="00B329F6"/>
    <w:rsid w:val="00B32D0C"/>
    <w:rsid w:val="00B33BD6"/>
    <w:rsid w:val="00B33E8F"/>
    <w:rsid w:val="00B33F62"/>
    <w:rsid w:val="00B343E4"/>
    <w:rsid w:val="00B3444F"/>
    <w:rsid w:val="00B346D4"/>
    <w:rsid w:val="00B34930"/>
    <w:rsid w:val="00B34B68"/>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8B"/>
    <w:rsid w:val="00B425FA"/>
    <w:rsid w:val="00B431D5"/>
    <w:rsid w:val="00B432A7"/>
    <w:rsid w:val="00B4359B"/>
    <w:rsid w:val="00B43606"/>
    <w:rsid w:val="00B43704"/>
    <w:rsid w:val="00B43E98"/>
    <w:rsid w:val="00B43F98"/>
    <w:rsid w:val="00B4438D"/>
    <w:rsid w:val="00B44479"/>
    <w:rsid w:val="00B445FA"/>
    <w:rsid w:val="00B4469F"/>
    <w:rsid w:val="00B44986"/>
    <w:rsid w:val="00B449DC"/>
    <w:rsid w:val="00B4515C"/>
    <w:rsid w:val="00B455E6"/>
    <w:rsid w:val="00B45772"/>
    <w:rsid w:val="00B45B23"/>
    <w:rsid w:val="00B45B6F"/>
    <w:rsid w:val="00B464E5"/>
    <w:rsid w:val="00B46B84"/>
    <w:rsid w:val="00B46D3E"/>
    <w:rsid w:val="00B46D6A"/>
    <w:rsid w:val="00B476CC"/>
    <w:rsid w:val="00B477D0"/>
    <w:rsid w:val="00B509F0"/>
    <w:rsid w:val="00B50D8E"/>
    <w:rsid w:val="00B50D9D"/>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6A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42"/>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6C0E"/>
    <w:rsid w:val="00B971C8"/>
    <w:rsid w:val="00B972C9"/>
    <w:rsid w:val="00BA005F"/>
    <w:rsid w:val="00BA0089"/>
    <w:rsid w:val="00BA071A"/>
    <w:rsid w:val="00BA0A08"/>
    <w:rsid w:val="00BA0B57"/>
    <w:rsid w:val="00BA0BC6"/>
    <w:rsid w:val="00BA0BE7"/>
    <w:rsid w:val="00BA0C77"/>
    <w:rsid w:val="00BA12AF"/>
    <w:rsid w:val="00BA1C05"/>
    <w:rsid w:val="00BA1C61"/>
    <w:rsid w:val="00BA25FB"/>
    <w:rsid w:val="00BA2ABF"/>
    <w:rsid w:val="00BA2F71"/>
    <w:rsid w:val="00BA3569"/>
    <w:rsid w:val="00BA4098"/>
    <w:rsid w:val="00BA4695"/>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83E"/>
    <w:rsid w:val="00BB495D"/>
    <w:rsid w:val="00BB4F93"/>
    <w:rsid w:val="00BB5244"/>
    <w:rsid w:val="00BB5312"/>
    <w:rsid w:val="00BB559B"/>
    <w:rsid w:val="00BB57FF"/>
    <w:rsid w:val="00BB5B51"/>
    <w:rsid w:val="00BB5D1C"/>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45B"/>
    <w:rsid w:val="00BC784F"/>
    <w:rsid w:val="00BC7A72"/>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4D2"/>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9D"/>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8C1"/>
    <w:rsid w:val="00C12A80"/>
    <w:rsid w:val="00C12B11"/>
    <w:rsid w:val="00C12BAE"/>
    <w:rsid w:val="00C12E1B"/>
    <w:rsid w:val="00C1335E"/>
    <w:rsid w:val="00C138F0"/>
    <w:rsid w:val="00C13D5D"/>
    <w:rsid w:val="00C14538"/>
    <w:rsid w:val="00C146FC"/>
    <w:rsid w:val="00C1495F"/>
    <w:rsid w:val="00C14ADC"/>
    <w:rsid w:val="00C14E66"/>
    <w:rsid w:val="00C152B1"/>
    <w:rsid w:val="00C15570"/>
    <w:rsid w:val="00C15686"/>
    <w:rsid w:val="00C158DE"/>
    <w:rsid w:val="00C15F17"/>
    <w:rsid w:val="00C1613A"/>
    <w:rsid w:val="00C166BA"/>
    <w:rsid w:val="00C16812"/>
    <w:rsid w:val="00C16BE6"/>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BF0"/>
    <w:rsid w:val="00C24D42"/>
    <w:rsid w:val="00C24E90"/>
    <w:rsid w:val="00C24EBB"/>
    <w:rsid w:val="00C24FF8"/>
    <w:rsid w:val="00C2507D"/>
    <w:rsid w:val="00C25463"/>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D5E"/>
    <w:rsid w:val="00C36368"/>
    <w:rsid w:val="00C36508"/>
    <w:rsid w:val="00C36AF0"/>
    <w:rsid w:val="00C36CC3"/>
    <w:rsid w:val="00C374F7"/>
    <w:rsid w:val="00C374FD"/>
    <w:rsid w:val="00C37ECF"/>
    <w:rsid w:val="00C4000E"/>
    <w:rsid w:val="00C406DA"/>
    <w:rsid w:val="00C40747"/>
    <w:rsid w:val="00C40832"/>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73C"/>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678"/>
    <w:rsid w:val="00C5584A"/>
    <w:rsid w:val="00C55994"/>
    <w:rsid w:val="00C55A39"/>
    <w:rsid w:val="00C55C76"/>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A9"/>
    <w:rsid w:val="00C720DC"/>
    <w:rsid w:val="00C72BCE"/>
    <w:rsid w:val="00C7303E"/>
    <w:rsid w:val="00C7317F"/>
    <w:rsid w:val="00C7360B"/>
    <w:rsid w:val="00C73E7F"/>
    <w:rsid w:val="00C73F68"/>
    <w:rsid w:val="00C74252"/>
    <w:rsid w:val="00C743AF"/>
    <w:rsid w:val="00C7448C"/>
    <w:rsid w:val="00C744C4"/>
    <w:rsid w:val="00C74AF2"/>
    <w:rsid w:val="00C74C64"/>
    <w:rsid w:val="00C750BA"/>
    <w:rsid w:val="00C75677"/>
    <w:rsid w:val="00C75A39"/>
    <w:rsid w:val="00C75A62"/>
    <w:rsid w:val="00C76551"/>
    <w:rsid w:val="00C76D20"/>
    <w:rsid w:val="00C775FE"/>
    <w:rsid w:val="00C776CF"/>
    <w:rsid w:val="00C77771"/>
    <w:rsid w:val="00C777A9"/>
    <w:rsid w:val="00C77A84"/>
    <w:rsid w:val="00C80235"/>
    <w:rsid w:val="00C80310"/>
    <w:rsid w:val="00C80517"/>
    <w:rsid w:val="00C80777"/>
    <w:rsid w:val="00C8100B"/>
    <w:rsid w:val="00C81135"/>
    <w:rsid w:val="00C813A8"/>
    <w:rsid w:val="00C813BB"/>
    <w:rsid w:val="00C8152A"/>
    <w:rsid w:val="00C81DA4"/>
    <w:rsid w:val="00C81EA3"/>
    <w:rsid w:val="00C82050"/>
    <w:rsid w:val="00C8286B"/>
    <w:rsid w:val="00C82885"/>
    <w:rsid w:val="00C828AD"/>
    <w:rsid w:val="00C82CCB"/>
    <w:rsid w:val="00C82CEB"/>
    <w:rsid w:val="00C82D5C"/>
    <w:rsid w:val="00C82E18"/>
    <w:rsid w:val="00C82E83"/>
    <w:rsid w:val="00C82EAA"/>
    <w:rsid w:val="00C83BF8"/>
    <w:rsid w:val="00C83C83"/>
    <w:rsid w:val="00C83CAA"/>
    <w:rsid w:val="00C83E66"/>
    <w:rsid w:val="00C8443F"/>
    <w:rsid w:val="00C84C06"/>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951"/>
    <w:rsid w:val="00C90B7A"/>
    <w:rsid w:val="00C910BC"/>
    <w:rsid w:val="00C912F5"/>
    <w:rsid w:val="00C912FE"/>
    <w:rsid w:val="00C91BA3"/>
    <w:rsid w:val="00C91C11"/>
    <w:rsid w:val="00C91C30"/>
    <w:rsid w:val="00C91DE6"/>
    <w:rsid w:val="00C920CA"/>
    <w:rsid w:val="00C9265D"/>
    <w:rsid w:val="00C9276D"/>
    <w:rsid w:val="00C92792"/>
    <w:rsid w:val="00C92B41"/>
    <w:rsid w:val="00C92C9C"/>
    <w:rsid w:val="00C92D89"/>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6AB"/>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8DD"/>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CB2"/>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49B"/>
    <w:rsid w:val="00CC7BDA"/>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1FE"/>
    <w:rsid w:val="00CD2254"/>
    <w:rsid w:val="00CD2397"/>
    <w:rsid w:val="00CD2CE2"/>
    <w:rsid w:val="00CD2D47"/>
    <w:rsid w:val="00CD2EFE"/>
    <w:rsid w:val="00CD36EE"/>
    <w:rsid w:val="00CD37B1"/>
    <w:rsid w:val="00CD4531"/>
    <w:rsid w:val="00CD4A07"/>
    <w:rsid w:val="00CD4DF2"/>
    <w:rsid w:val="00CD5292"/>
    <w:rsid w:val="00CD56A4"/>
    <w:rsid w:val="00CD5704"/>
    <w:rsid w:val="00CD57F2"/>
    <w:rsid w:val="00CD60A3"/>
    <w:rsid w:val="00CD624C"/>
    <w:rsid w:val="00CD629A"/>
    <w:rsid w:val="00CD6516"/>
    <w:rsid w:val="00CD671E"/>
    <w:rsid w:val="00CD6C6D"/>
    <w:rsid w:val="00CD6D39"/>
    <w:rsid w:val="00CD6EC0"/>
    <w:rsid w:val="00CD70EC"/>
    <w:rsid w:val="00CD7116"/>
    <w:rsid w:val="00CD7F0D"/>
    <w:rsid w:val="00CD7FB3"/>
    <w:rsid w:val="00CE022E"/>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41"/>
    <w:rsid w:val="00CF1EE6"/>
    <w:rsid w:val="00CF20B8"/>
    <w:rsid w:val="00CF2372"/>
    <w:rsid w:val="00CF242D"/>
    <w:rsid w:val="00CF2A29"/>
    <w:rsid w:val="00CF2EE1"/>
    <w:rsid w:val="00CF2FA6"/>
    <w:rsid w:val="00CF3319"/>
    <w:rsid w:val="00CF363C"/>
    <w:rsid w:val="00CF3659"/>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4B29"/>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A2"/>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4EE9"/>
    <w:rsid w:val="00D15034"/>
    <w:rsid w:val="00D151AD"/>
    <w:rsid w:val="00D15696"/>
    <w:rsid w:val="00D156F2"/>
    <w:rsid w:val="00D16464"/>
    <w:rsid w:val="00D16590"/>
    <w:rsid w:val="00D166A3"/>
    <w:rsid w:val="00D16A11"/>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82C"/>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B51"/>
    <w:rsid w:val="00D37C4E"/>
    <w:rsid w:val="00D37E81"/>
    <w:rsid w:val="00D37F39"/>
    <w:rsid w:val="00D40232"/>
    <w:rsid w:val="00D40256"/>
    <w:rsid w:val="00D4034C"/>
    <w:rsid w:val="00D403BC"/>
    <w:rsid w:val="00D405ED"/>
    <w:rsid w:val="00D4066E"/>
    <w:rsid w:val="00D40CB6"/>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09C"/>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778"/>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4F9A"/>
    <w:rsid w:val="00D85081"/>
    <w:rsid w:val="00D855C5"/>
    <w:rsid w:val="00D8567B"/>
    <w:rsid w:val="00D857B6"/>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7BB"/>
    <w:rsid w:val="00D97A3D"/>
    <w:rsid w:val="00D97B43"/>
    <w:rsid w:val="00DA036E"/>
    <w:rsid w:val="00DA037F"/>
    <w:rsid w:val="00DA03D6"/>
    <w:rsid w:val="00DA07CB"/>
    <w:rsid w:val="00DA07E0"/>
    <w:rsid w:val="00DA0843"/>
    <w:rsid w:val="00DA0EC6"/>
    <w:rsid w:val="00DA161D"/>
    <w:rsid w:val="00DA16AD"/>
    <w:rsid w:val="00DA235F"/>
    <w:rsid w:val="00DA28DB"/>
    <w:rsid w:val="00DA3340"/>
    <w:rsid w:val="00DA3603"/>
    <w:rsid w:val="00DA3E62"/>
    <w:rsid w:val="00DA3F60"/>
    <w:rsid w:val="00DA4111"/>
    <w:rsid w:val="00DA436D"/>
    <w:rsid w:val="00DA43DB"/>
    <w:rsid w:val="00DA44ED"/>
    <w:rsid w:val="00DA475E"/>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81B"/>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A07"/>
    <w:rsid w:val="00DC3196"/>
    <w:rsid w:val="00DC356E"/>
    <w:rsid w:val="00DC3603"/>
    <w:rsid w:val="00DC3D09"/>
    <w:rsid w:val="00DC3E07"/>
    <w:rsid w:val="00DC488F"/>
    <w:rsid w:val="00DC4BBA"/>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383"/>
    <w:rsid w:val="00DD3954"/>
    <w:rsid w:val="00DD3D1D"/>
    <w:rsid w:val="00DD3EE7"/>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53F"/>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632"/>
    <w:rsid w:val="00DE5760"/>
    <w:rsid w:val="00DE5C9C"/>
    <w:rsid w:val="00DE5CC2"/>
    <w:rsid w:val="00DE611F"/>
    <w:rsid w:val="00DE6AE5"/>
    <w:rsid w:val="00DE6D11"/>
    <w:rsid w:val="00DE6E69"/>
    <w:rsid w:val="00DE7236"/>
    <w:rsid w:val="00DE749B"/>
    <w:rsid w:val="00DE76D7"/>
    <w:rsid w:val="00DE7AA0"/>
    <w:rsid w:val="00DE7AF1"/>
    <w:rsid w:val="00DE7BDB"/>
    <w:rsid w:val="00DE7E00"/>
    <w:rsid w:val="00DF034B"/>
    <w:rsid w:val="00DF042E"/>
    <w:rsid w:val="00DF046F"/>
    <w:rsid w:val="00DF085F"/>
    <w:rsid w:val="00DF09CB"/>
    <w:rsid w:val="00DF09E7"/>
    <w:rsid w:val="00DF0AFF"/>
    <w:rsid w:val="00DF126B"/>
    <w:rsid w:val="00DF1284"/>
    <w:rsid w:val="00DF12C3"/>
    <w:rsid w:val="00DF187C"/>
    <w:rsid w:val="00DF23C5"/>
    <w:rsid w:val="00DF258F"/>
    <w:rsid w:val="00DF27DF"/>
    <w:rsid w:val="00DF2A83"/>
    <w:rsid w:val="00DF33C3"/>
    <w:rsid w:val="00DF3450"/>
    <w:rsid w:val="00DF35A9"/>
    <w:rsid w:val="00DF36E7"/>
    <w:rsid w:val="00DF3FC2"/>
    <w:rsid w:val="00DF4AD4"/>
    <w:rsid w:val="00DF4C09"/>
    <w:rsid w:val="00DF508B"/>
    <w:rsid w:val="00DF50E3"/>
    <w:rsid w:val="00DF53C5"/>
    <w:rsid w:val="00DF550D"/>
    <w:rsid w:val="00DF5A2B"/>
    <w:rsid w:val="00DF5F1B"/>
    <w:rsid w:val="00DF658C"/>
    <w:rsid w:val="00DF6A03"/>
    <w:rsid w:val="00DF72DC"/>
    <w:rsid w:val="00DF7E29"/>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D11"/>
    <w:rsid w:val="00E13079"/>
    <w:rsid w:val="00E130B9"/>
    <w:rsid w:val="00E13150"/>
    <w:rsid w:val="00E13386"/>
    <w:rsid w:val="00E13667"/>
    <w:rsid w:val="00E137B9"/>
    <w:rsid w:val="00E137DE"/>
    <w:rsid w:val="00E13D02"/>
    <w:rsid w:val="00E13DCC"/>
    <w:rsid w:val="00E13E16"/>
    <w:rsid w:val="00E144E5"/>
    <w:rsid w:val="00E14D8A"/>
    <w:rsid w:val="00E15B41"/>
    <w:rsid w:val="00E1654E"/>
    <w:rsid w:val="00E16BD9"/>
    <w:rsid w:val="00E16D63"/>
    <w:rsid w:val="00E16ED8"/>
    <w:rsid w:val="00E17030"/>
    <w:rsid w:val="00E170AD"/>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046"/>
    <w:rsid w:val="00E23399"/>
    <w:rsid w:val="00E23491"/>
    <w:rsid w:val="00E236EB"/>
    <w:rsid w:val="00E2373A"/>
    <w:rsid w:val="00E2380A"/>
    <w:rsid w:val="00E238BB"/>
    <w:rsid w:val="00E23CBB"/>
    <w:rsid w:val="00E245BE"/>
    <w:rsid w:val="00E2467D"/>
    <w:rsid w:val="00E25395"/>
    <w:rsid w:val="00E2596C"/>
    <w:rsid w:val="00E2640A"/>
    <w:rsid w:val="00E2646F"/>
    <w:rsid w:val="00E2647F"/>
    <w:rsid w:val="00E26502"/>
    <w:rsid w:val="00E26546"/>
    <w:rsid w:val="00E266F2"/>
    <w:rsid w:val="00E266F4"/>
    <w:rsid w:val="00E26831"/>
    <w:rsid w:val="00E26EB8"/>
    <w:rsid w:val="00E270FF"/>
    <w:rsid w:val="00E2723D"/>
    <w:rsid w:val="00E27AF6"/>
    <w:rsid w:val="00E27C21"/>
    <w:rsid w:val="00E27DD0"/>
    <w:rsid w:val="00E30005"/>
    <w:rsid w:val="00E3053B"/>
    <w:rsid w:val="00E3059E"/>
    <w:rsid w:val="00E307B4"/>
    <w:rsid w:val="00E30EF0"/>
    <w:rsid w:val="00E312DE"/>
    <w:rsid w:val="00E31427"/>
    <w:rsid w:val="00E3161F"/>
    <w:rsid w:val="00E31A7F"/>
    <w:rsid w:val="00E32015"/>
    <w:rsid w:val="00E32705"/>
    <w:rsid w:val="00E32784"/>
    <w:rsid w:val="00E32AA0"/>
    <w:rsid w:val="00E32AD5"/>
    <w:rsid w:val="00E32E8D"/>
    <w:rsid w:val="00E330D9"/>
    <w:rsid w:val="00E33ADE"/>
    <w:rsid w:val="00E34089"/>
    <w:rsid w:val="00E340AF"/>
    <w:rsid w:val="00E3473E"/>
    <w:rsid w:val="00E348E4"/>
    <w:rsid w:val="00E34FB5"/>
    <w:rsid w:val="00E34FBA"/>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1DBE"/>
    <w:rsid w:val="00E427CA"/>
    <w:rsid w:val="00E42A91"/>
    <w:rsid w:val="00E42B70"/>
    <w:rsid w:val="00E42C81"/>
    <w:rsid w:val="00E4304B"/>
    <w:rsid w:val="00E43380"/>
    <w:rsid w:val="00E434C2"/>
    <w:rsid w:val="00E43A3F"/>
    <w:rsid w:val="00E43FB6"/>
    <w:rsid w:val="00E44207"/>
    <w:rsid w:val="00E4433A"/>
    <w:rsid w:val="00E44628"/>
    <w:rsid w:val="00E44C79"/>
    <w:rsid w:val="00E44E95"/>
    <w:rsid w:val="00E4534F"/>
    <w:rsid w:val="00E45405"/>
    <w:rsid w:val="00E4544D"/>
    <w:rsid w:val="00E45E72"/>
    <w:rsid w:val="00E4667A"/>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65F"/>
    <w:rsid w:val="00E5672F"/>
    <w:rsid w:val="00E56A35"/>
    <w:rsid w:val="00E56E2F"/>
    <w:rsid w:val="00E570DD"/>
    <w:rsid w:val="00E57770"/>
    <w:rsid w:val="00E57ECF"/>
    <w:rsid w:val="00E6039D"/>
    <w:rsid w:val="00E6056F"/>
    <w:rsid w:val="00E60695"/>
    <w:rsid w:val="00E60706"/>
    <w:rsid w:val="00E60E64"/>
    <w:rsid w:val="00E6105E"/>
    <w:rsid w:val="00E61410"/>
    <w:rsid w:val="00E619E3"/>
    <w:rsid w:val="00E61EA4"/>
    <w:rsid w:val="00E6241A"/>
    <w:rsid w:val="00E625B1"/>
    <w:rsid w:val="00E63248"/>
    <w:rsid w:val="00E6372E"/>
    <w:rsid w:val="00E6390F"/>
    <w:rsid w:val="00E63AD8"/>
    <w:rsid w:val="00E63B44"/>
    <w:rsid w:val="00E63E7F"/>
    <w:rsid w:val="00E63E92"/>
    <w:rsid w:val="00E63EB4"/>
    <w:rsid w:val="00E64136"/>
    <w:rsid w:val="00E6440A"/>
    <w:rsid w:val="00E646A3"/>
    <w:rsid w:val="00E6486F"/>
    <w:rsid w:val="00E651B5"/>
    <w:rsid w:val="00E656B8"/>
    <w:rsid w:val="00E65960"/>
    <w:rsid w:val="00E65964"/>
    <w:rsid w:val="00E66204"/>
    <w:rsid w:val="00E66346"/>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32D"/>
    <w:rsid w:val="00E708F8"/>
    <w:rsid w:val="00E70EF4"/>
    <w:rsid w:val="00E70F3F"/>
    <w:rsid w:val="00E71078"/>
    <w:rsid w:val="00E71C35"/>
    <w:rsid w:val="00E71DDC"/>
    <w:rsid w:val="00E72046"/>
    <w:rsid w:val="00E72214"/>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C23"/>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316"/>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5C5"/>
    <w:rsid w:val="00EA5096"/>
    <w:rsid w:val="00EA516A"/>
    <w:rsid w:val="00EA5BA7"/>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3296"/>
    <w:rsid w:val="00EC3345"/>
    <w:rsid w:val="00EC359C"/>
    <w:rsid w:val="00EC3721"/>
    <w:rsid w:val="00EC37AE"/>
    <w:rsid w:val="00EC3B04"/>
    <w:rsid w:val="00EC3B06"/>
    <w:rsid w:val="00EC4069"/>
    <w:rsid w:val="00EC44B6"/>
    <w:rsid w:val="00EC4B1C"/>
    <w:rsid w:val="00EC4D1D"/>
    <w:rsid w:val="00EC5057"/>
    <w:rsid w:val="00EC5881"/>
    <w:rsid w:val="00EC6313"/>
    <w:rsid w:val="00EC6386"/>
    <w:rsid w:val="00EC6592"/>
    <w:rsid w:val="00EC667F"/>
    <w:rsid w:val="00EC6A6D"/>
    <w:rsid w:val="00EC6EBA"/>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AAF"/>
    <w:rsid w:val="00ED75D7"/>
    <w:rsid w:val="00ED75F6"/>
    <w:rsid w:val="00ED7F45"/>
    <w:rsid w:val="00ED7FD1"/>
    <w:rsid w:val="00EE0671"/>
    <w:rsid w:val="00EE07BA"/>
    <w:rsid w:val="00EE07DA"/>
    <w:rsid w:val="00EE0EB3"/>
    <w:rsid w:val="00EE0F17"/>
    <w:rsid w:val="00EE120C"/>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275"/>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276"/>
    <w:rsid w:val="00F01655"/>
    <w:rsid w:val="00F018D0"/>
    <w:rsid w:val="00F01FC2"/>
    <w:rsid w:val="00F0209C"/>
    <w:rsid w:val="00F021BC"/>
    <w:rsid w:val="00F026C5"/>
    <w:rsid w:val="00F02FB3"/>
    <w:rsid w:val="00F0345F"/>
    <w:rsid w:val="00F03B22"/>
    <w:rsid w:val="00F03EBE"/>
    <w:rsid w:val="00F044B8"/>
    <w:rsid w:val="00F04F52"/>
    <w:rsid w:val="00F051E4"/>
    <w:rsid w:val="00F052FD"/>
    <w:rsid w:val="00F055CF"/>
    <w:rsid w:val="00F05632"/>
    <w:rsid w:val="00F05757"/>
    <w:rsid w:val="00F0579A"/>
    <w:rsid w:val="00F05A55"/>
    <w:rsid w:val="00F05AF2"/>
    <w:rsid w:val="00F0614C"/>
    <w:rsid w:val="00F06330"/>
    <w:rsid w:val="00F063A2"/>
    <w:rsid w:val="00F06EEE"/>
    <w:rsid w:val="00F07584"/>
    <w:rsid w:val="00F07980"/>
    <w:rsid w:val="00F07BA0"/>
    <w:rsid w:val="00F07C60"/>
    <w:rsid w:val="00F07D66"/>
    <w:rsid w:val="00F100E3"/>
    <w:rsid w:val="00F10159"/>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80A"/>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0E2"/>
    <w:rsid w:val="00F24203"/>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7CD"/>
    <w:rsid w:val="00F33A7A"/>
    <w:rsid w:val="00F33D00"/>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8B1"/>
    <w:rsid w:val="00F40EC0"/>
    <w:rsid w:val="00F41091"/>
    <w:rsid w:val="00F4114A"/>
    <w:rsid w:val="00F4132E"/>
    <w:rsid w:val="00F41A22"/>
    <w:rsid w:val="00F41D5A"/>
    <w:rsid w:val="00F424FE"/>
    <w:rsid w:val="00F42D93"/>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2E3"/>
    <w:rsid w:val="00F57627"/>
    <w:rsid w:val="00F57698"/>
    <w:rsid w:val="00F576C5"/>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CE8"/>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BEE"/>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70E"/>
    <w:rsid w:val="00FB29A7"/>
    <w:rsid w:val="00FB2FF3"/>
    <w:rsid w:val="00FB361B"/>
    <w:rsid w:val="00FB3F97"/>
    <w:rsid w:val="00FB4E7F"/>
    <w:rsid w:val="00FB5269"/>
    <w:rsid w:val="00FB5316"/>
    <w:rsid w:val="00FB59BC"/>
    <w:rsid w:val="00FB5AED"/>
    <w:rsid w:val="00FB612B"/>
    <w:rsid w:val="00FB635B"/>
    <w:rsid w:val="00FB67C3"/>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8CB"/>
    <w:rsid w:val="00FC2D80"/>
    <w:rsid w:val="00FC2DDF"/>
    <w:rsid w:val="00FC2DFB"/>
    <w:rsid w:val="00FC31EF"/>
    <w:rsid w:val="00FC392D"/>
    <w:rsid w:val="00FC39CD"/>
    <w:rsid w:val="00FC4213"/>
    <w:rsid w:val="00FC4265"/>
    <w:rsid w:val="00FC4388"/>
    <w:rsid w:val="00FC43A0"/>
    <w:rsid w:val="00FC4446"/>
    <w:rsid w:val="00FC47F5"/>
    <w:rsid w:val="00FC4CF2"/>
    <w:rsid w:val="00FC4D4C"/>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785"/>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26B"/>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11E"/>
    <w:rsid w:val="00FE047A"/>
    <w:rsid w:val="00FE0E11"/>
    <w:rsid w:val="00FE0E75"/>
    <w:rsid w:val="00FE139D"/>
    <w:rsid w:val="00FE213B"/>
    <w:rsid w:val="00FE2587"/>
    <w:rsid w:val="00FE273D"/>
    <w:rsid w:val="00FE2C5E"/>
    <w:rsid w:val="00FE2DBB"/>
    <w:rsid w:val="00FE2E67"/>
    <w:rsid w:val="00FE3250"/>
    <w:rsid w:val="00FE3595"/>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5BE"/>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F3FD9"/>
  </w:style>
  <w:style w:type="paragraph" w:styleId="Titolo1">
    <w:name w:val="heading 1"/>
    <w:basedOn w:val="Normale"/>
    <w:next w:val="Normale"/>
    <w:uiPriority w:val="9"/>
    <w:qFormat/>
    <w:rsid w:val="009E367A"/>
    <w:pPr>
      <w:keepNext/>
      <w:keepLines/>
      <w:numPr>
        <w:numId w:val="6"/>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6"/>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6"/>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6"/>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name w:val="a"/>
    <w:basedOn w:val="Tabellanormale"/>
    <w:pPr>
      <w:spacing w:line="240" w:lineRule="auto"/>
    </w:pPr>
    <w:tblPr>
      <w:tblStyleRowBandSize w:val="1"/>
      <w:tblStyleColBandSize w:val="1"/>
    </w:tblPr>
  </w:style>
  <w:style w:type="table" w:customStyle="1" w:styleId="a0">
    <w:name w:val="a0"/>
    <w:basedOn w:val="Tabellanormale"/>
    <w:pPr>
      <w:spacing w:line="240" w:lineRule="auto"/>
    </w:pPr>
    <w:tblPr>
      <w:tblStyleRowBandSize w:val="1"/>
      <w:tblStyleColBandSize w:val="1"/>
    </w:tblPr>
  </w:style>
  <w:style w:type="table" w:customStyle="1" w:styleId="a1">
    <w:name w:val="a1"/>
    <w:basedOn w:val="Tabellanormale"/>
    <w:pPr>
      <w:spacing w:line="240" w:lineRule="auto"/>
    </w:pPr>
    <w:tblPr>
      <w:tblStyleRowBandSize w:val="1"/>
      <w:tblStyleColBandSize w:val="1"/>
    </w:tblPr>
  </w:style>
  <w:style w:type="table" w:customStyle="1" w:styleId="a2">
    <w:name w:val="a2"/>
    <w:basedOn w:val="Tabellanormale"/>
    <w:pPr>
      <w:spacing w:line="240" w:lineRule="auto"/>
    </w:pPr>
    <w:tblPr>
      <w:tblStyleRowBandSize w:val="1"/>
      <w:tblStyleColBandSize w:val="1"/>
    </w:tblPr>
  </w:style>
  <w:style w:type="table" w:customStyle="1" w:styleId="a3">
    <w:name w:val="a3"/>
    <w:basedOn w:val="Tabellanormale"/>
    <w:pPr>
      <w:spacing w:line="240" w:lineRule="auto"/>
    </w:pPr>
    <w:tblPr>
      <w:tblStyleRowBandSize w:val="1"/>
      <w:tblStyleColBandSize w:val="1"/>
    </w:tblPr>
  </w:style>
  <w:style w:type="table" w:customStyle="1" w:styleId="a4">
    <w:name w:val="a4"/>
    <w:basedOn w:val="Tabellanormale"/>
    <w:pPr>
      <w:spacing w:line="240" w:lineRule="auto"/>
    </w:pPr>
    <w:tblPr>
      <w:tblStyleRowBandSize w:val="1"/>
      <w:tblStyleColBandSize w:val="1"/>
    </w:tblPr>
  </w:style>
  <w:style w:type="table" w:customStyle="1" w:styleId="a5">
    <w:name w:val="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 w:type="paragraph" w:customStyle="1" w:styleId="preflight-heading">
    <w:name w:val="preflight-heading"/>
    <w:pPr>
      <w:spacing w:after="60"/>
    </w:pPr>
    <w:rPr>
      <w:b/>
      <w:color w:val="000000"/>
    </w:rPr>
  </w:style>
  <w:style w:type="paragraph" w:customStyle="1" w:styleId="preflight-description">
    <w:name w:val="preflight-description"/>
    <w:pPr>
      <w:spacing w:after="60"/>
    </w:pPr>
    <w:rPr>
      <w:color w:val="000000"/>
    </w:rPr>
  </w:style>
  <w:style w:type="paragraph" w:customStyle="1" w:styleId="preflight-link">
    <w:name w:val="preflight-link"/>
    <w:pPr>
      <w:spacing w:after="60"/>
    </w:pPr>
    <w:rPr>
      <w:color w:val="0000FF"/>
      <w:u w:val="single"/>
    </w:rPr>
  </w:style>
  <w:style w:type="paragraph" w:customStyle="1" w:styleId="preflight-example">
    <w:name w:val="preflight-example"/>
    <w:pPr>
      <w:spacing w:before="180" w:after="60"/>
    </w:pPr>
    <w:rPr>
      <w:i/>
      <w:color w:val="000000"/>
    </w:rPr>
  </w:style>
  <w:style w:type="paragraph" w:customStyle="1" w:styleId="pb-2">
    <w:name w:val="pb-2"/>
    <w:basedOn w:val="Normale"/>
    <w:rsid w:val="000D4DE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issue-underline">
    <w:name w:val="issue-underline"/>
    <w:basedOn w:val="Carpredefinitoparagrafo"/>
    <w:rsid w:val="00C926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6851016">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1475369400">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5177999">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091387478">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49305629">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182400980">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59180030">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843470211">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2176316">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10503835">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488525594">
      <w:bodyDiv w:val="1"/>
      <w:marLeft w:val="0"/>
      <w:marRight w:val="0"/>
      <w:marTop w:val="0"/>
      <w:marBottom w:val="0"/>
      <w:divBdr>
        <w:top w:val="none" w:sz="0" w:space="0" w:color="auto"/>
        <w:left w:val="none" w:sz="0" w:space="0" w:color="auto"/>
        <w:bottom w:val="none" w:sz="0" w:space="0" w:color="auto"/>
        <w:right w:val="none" w:sz="0" w:space="0" w:color="auto"/>
      </w:divBdr>
      <w:divsChild>
        <w:div w:id="1423532913">
          <w:marLeft w:val="480"/>
          <w:marRight w:val="0"/>
          <w:marTop w:val="0"/>
          <w:marBottom w:val="0"/>
          <w:divBdr>
            <w:top w:val="none" w:sz="0" w:space="0" w:color="auto"/>
            <w:left w:val="none" w:sz="0" w:space="0" w:color="auto"/>
            <w:bottom w:val="none" w:sz="0" w:space="0" w:color="auto"/>
            <w:right w:val="none" w:sz="0" w:space="0" w:color="auto"/>
          </w:divBdr>
        </w:div>
        <w:div w:id="2090422006">
          <w:marLeft w:val="480"/>
          <w:marRight w:val="0"/>
          <w:marTop w:val="0"/>
          <w:marBottom w:val="0"/>
          <w:divBdr>
            <w:top w:val="none" w:sz="0" w:space="0" w:color="auto"/>
            <w:left w:val="none" w:sz="0" w:space="0" w:color="auto"/>
            <w:bottom w:val="none" w:sz="0" w:space="0" w:color="auto"/>
            <w:right w:val="none" w:sz="0" w:space="0" w:color="auto"/>
          </w:divBdr>
        </w:div>
        <w:div w:id="1676762608">
          <w:marLeft w:val="480"/>
          <w:marRight w:val="0"/>
          <w:marTop w:val="0"/>
          <w:marBottom w:val="0"/>
          <w:divBdr>
            <w:top w:val="none" w:sz="0" w:space="0" w:color="auto"/>
            <w:left w:val="none" w:sz="0" w:space="0" w:color="auto"/>
            <w:bottom w:val="none" w:sz="0" w:space="0" w:color="auto"/>
            <w:right w:val="none" w:sz="0" w:space="0" w:color="auto"/>
          </w:divBdr>
        </w:div>
        <w:div w:id="1719889922">
          <w:marLeft w:val="480"/>
          <w:marRight w:val="0"/>
          <w:marTop w:val="0"/>
          <w:marBottom w:val="0"/>
          <w:divBdr>
            <w:top w:val="none" w:sz="0" w:space="0" w:color="auto"/>
            <w:left w:val="none" w:sz="0" w:space="0" w:color="auto"/>
            <w:bottom w:val="none" w:sz="0" w:space="0" w:color="auto"/>
            <w:right w:val="none" w:sz="0" w:space="0" w:color="auto"/>
          </w:divBdr>
        </w:div>
        <w:div w:id="694421713">
          <w:marLeft w:val="480"/>
          <w:marRight w:val="0"/>
          <w:marTop w:val="0"/>
          <w:marBottom w:val="0"/>
          <w:divBdr>
            <w:top w:val="none" w:sz="0" w:space="0" w:color="auto"/>
            <w:left w:val="none" w:sz="0" w:space="0" w:color="auto"/>
            <w:bottom w:val="none" w:sz="0" w:space="0" w:color="auto"/>
            <w:right w:val="none" w:sz="0" w:space="0" w:color="auto"/>
          </w:divBdr>
        </w:div>
        <w:div w:id="1451820587">
          <w:marLeft w:val="480"/>
          <w:marRight w:val="0"/>
          <w:marTop w:val="0"/>
          <w:marBottom w:val="0"/>
          <w:divBdr>
            <w:top w:val="none" w:sz="0" w:space="0" w:color="auto"/>
            <w:left w:val="none" w:sz="0" w:space="0" w:color="auto"/>
            <w:bottom w:val="none" w:sz="0" w:space="0" w:color="auto"/>
            <w:right w:val="none" w:sz="0" w:space="0" w:color="auto"/>
          </w:divBdr>
        </w:div>
        <w:div w:id="910584088">
          <w:marLeft w:val="480"/>
          <w:marRight w:val="0"/>
          <w:marTop w:val="0"/>
          <w:marBottom w:val="0"/>
          <w:divBdr>
            <w:top w:val="none" w:sz="0" w:space="0" w:color="auto"/>
            <w:left w:val="none" w:sz="0" w:space="0" w:color="auto"/>
            <w:bottom w:val="none" w:sz="0" w:space="0" w:color="auto"/>
            <w:right w:val="none" w:sz="0" w:space="0" w:color="auto"/>
          </w:divBdr>
        </w:div>
        <w:div w:id="1606035198">
          <w:marLeft w:val="480"/>
          <w:marRight w:val="0"/>
          <w:marTop w:val="0"/>
          <w:marBottom w:val="0"/>
          <w:divBdr>
            <w:top w:val="none" w:sz="0" w:space="0" w:color="auto"/>
            <w:left w:val="none" w:sz="0" w:space="0" w:color="auto"/>
            <w:bottom w:val="none" w:sz="0" w:space="0" w:color="auto"/>
            <w:right w:val="none" w:sz="0" w:space="0" w:color="auto"/>
          </w:divBdr>
        </w:div>
        <w:div w:id="1957516387">
          <w:marLeft w:val="480"/>
          <w:marRight w:val="0"/>
          <w:marTop w:val="0"/>
          <w:marBottom w:val="0"/>
          <w:divBdr>
            <w:top w:val="none" w:sz="0" w:space="0" w:color="auto"/>
            <w:left w:val="none" w:sz="0" w:space="0" w:color="auto"/>
            <w:bottom w:val="none" w:sz="0" w:space="0" w:color="auto"/>
            <w:right w:val="none" w:sz="0" w:space="0" w:color="auto"/>
          </w:divBdr>
        </w:div>
        <w:div w:id="202254464">
          <w:marLeft w:val="480"/>
          <w:marRight w:val="0"/>
          <w:marTop w:val="0"/>
          <w:marBottom w:val="0"/>
          <w:divBdr>
            <w:top w:val="none" w:sz="0" w:space="0" w:color="auto"/>
            <w:left w:val="none" w:sz="0" w:space="0" w:color="auto"/>
            <w:bottom w:val="none" w:sz="0" w:space="0" w:color="auto"/>
            <w:right w:val="none" w:sz="0" w:space="0" w:color="auto"/>
          </w:divBdr>
        </w:div>
        <w:div w:id="1430127004">
          <w:marLeft w:val="480"/>
          <w:marRight w:val="0"/>
          <w:marTop w:val="0"/>
          <w:marBottom w:val="0"/>
          <w:divBdr>
            <w:top w:val="none" w:sz="0" w:space="0" w:color="auto"/>
            <w:left w:val="none" w:sz="0" w:space="0" w:color="auto"/>
            <w:bottom w:val="none" w:sz="0" w:space="0" w:color="auto"/>
            <w:right w:val="none" w:sz="0" w:space="0" w:color="auto"/>
          </w:divBdr>
        </w:div>
        <w:div w:id="935867691">
          <w:marLeft w:val="480"/>
          <w:marRight w:val="0"/>
          <w:marTop w:val="0"/>
          <w:marBottom w:val="0"/>
          <w:divBdr>
            <w:top w:val="none" w:sz="0" w:space="0" w:color="auto"/>
            <w:left w:val="none" w:sz="0" w:space="0" w:color="auto"/>
            <w:bottom w:val="none" w:sz="0" w:space="0" w:color="auto"/>
            <w:right w:val="none" w:sz="0" w:space="0" w:color="auto"/>
          </w:divBdr>
        </w:div>
        <w:div w:id="1432429425">
          <w:marLeft w:val="480"/>
          <w:marRight w:val="0"/>
          <w:marTop w:val="0"/>
          <w:marBottom w:val="0"/>
          <w:divBdr>
            <w:top w:val="none" w:sz="0" w:space="0" w:color="auto"/>
            <w:left w:val="none" w:sz="0" w:space="0" w:color="auto"/>
            <w:bottom w:val="none" w:sz="0" w:space="0" w:color="auto"/>
            <w:right w:val="none" w:sz="0" w:space="0" w:color="auto"/>
          </w:divBdr>
        </w:div>
        <w:div w:id="765619209">
          <w:marLeft w:val="480"/>
          <w:marRight w:val="0"/>
          <w:marTop w:val="0"/>
          <w:marBottom w:val="0"/>
          <w:divBdr>
            <w:top w:val="none" w:sz="0" w:space="0" w:color="auto"/>
            <w:left w:val="none" w:sz="0" w:space="0" w:color="auto"/>
            <w:bottom w:val="none" w:sz="0" w:space="0" w:color="auto"/>
            <w:right w:val="none" w:sz="0" w:space="0" w:color="auto"/>
          </w:divBdr>
        </w:div>
        <w:div w:id="899444431">
          <w:marLeft w:val="480"/>
          <w:marRight w:val="0"/>
          <w:marTop w:val="0"/>
          <w:marBottom w:val="0"/>
          <w:divBdr>
            <w:top w:val="none" w:sz="0" w:space="0" w:color="auto"/>
            <w:left w:val="none" w:sz="0" w:space="0" w:color="auto"/>
            <w:bottom w:val="none" w:sz="0" w:space="0" w:color="auto"/>
            <w:right w:val="none" w:sz="0" w:space="0" w:color="auto"/>
          </w:divBdr>
        </w:div>
        <w:div w:id="686909762">
          <w:marLeft w:val="480"/>
          <w:marRight w:val="0"/>
          <w:marTop w:val="0"/>
          <w:marBottom w:val="0"/>
          <w:divBdr>
            <w:top w:val="none" w:sz="0" w:space="0" w:color="auto"/>
            <w:left w:val="none" w:sz="0" w:space="0" w:color="auto"/>
            <w:bottom w:val="none" w:sz="0" w:space="0" w:color="auto"/>
            <w:right w:val="none" w:sz="0" w:space="0" w:color="auto"/>
          </w:divBdr>
        </w:div>
        <w:div w:id="940143802">
          <w:marLeft w:val="480"/>
          <w:marRight w:val="0"/>
          <w:marTop w:val="0"/>
          <w:marBottom w:val="0"/>
          <w:divBdr>
            <w:top w:val="none" w:sz="0" w:space="0" w:color="auto"/>
            <w:left w:val="none" w:sz="0" w:space="0" w:color="auto"/>
            <w:bottom w:val="none" w:sz="0" w:space="0" w:color="auto"/>
            <w:right w:val="none" w:sz="0" w:space="0" w:color="auto"/>
          </w:divBdr>
        </w:div>
        <w:div w:id="753086380">
          <w:marLeft w:val="480"/>
          <w:marRight w:val="0"/>
          <w:marTop w:val="0"/>
          <w:marBottom w:val="0"/>
          <w:divBdr>
            <w:top w:val="none" w:sz="0" w:space="0" w:color="auto"/>
            <w:left w:val="none" w:sz="0" w:space="0" w:color="auto"/>
            <w:bottom w:val="none" w:sz="0" w:space="0" w:color="auto"/>
            <w:right w:val="none" w:sz="0" w:space="0" w:color="auto"/>
          </w:divBdr>
        </w:div>
        <w:div w:id="2113502432">
          <w:marLeft w:val="480"/>
          <w:marRight w:val="0"/>
          <w:marTop w:val="0"/>
          <w:marBottom w:val="0"/>
          <w:divBdr>
            <w:top w:val="none" w:sz="0" w:space="0" w:color="auto"/>
            <w:left w:val="none" w:sz="0" w:space="0" w:color="auto"/>
            <w:bottom w:val="none" w:sz="0" w:space="0" w:color="auto"/>
            <w:right w:val="none" w:sz="0" w:space="0" w:color="auto"/>
          </w:divBdr>
        </w:div>
        <w:div w:id="1215003202">
          <w:marLeft w:val="480"/>
          <w:marRight w:val="0"/>
          <w:marTop w:val="0"/>
          <w:marBottom w:val="0"/>
          <w:divBdr>
            <w:top w:val="none" w:sz="0" w:space="0" w:color="auto"/>
            <w:left w:val="none" w:sz="0" w:space="0" w:color="auto"/>
            <w:bottom w:val="none" w:sz="0" w:space="0" w:color="auto"/>
            <w:right w:val="none" w:sz="0" w:space="0" w:color="auto"/>
          </w:divBdr>
        </w:div>
        <w:div w:id="1715620957">
          <w:marLeft w:val="480"/>
          <w:marRight w:val="0"/>
          <w:marTop w:val="0"/>
          <w:marBottom w:val="0"/>
          <w:divBdr>
            <w:top w:val="none" w:sz="0" w:space="0" w:color="auto"/>
            <w:left w:val="none" w:sz="0" w:space="0" w:color="auto"/>
            <w:bottom w:val="none" w:sz="0" w:space="0" w:color="auto"/>
            <w:right w:val="none" w:sz="0" w:space="0" w:color="auto"/>
          </w:divBdr>
        </w:div>
        <w:div w:id="879172878">
          <w:marLeft w:val="480"/>
          <w:marRight w:val="0"/>
          <w:marTop w:val="0"/>
          <w:marBottom w:val="0"/>
          <w:divBdr>
            <w:top w:val="none" w:sz="0" w:space="0" w:color="auto"/>
            <w:left w:val="none" w:sz="0" w:space="0" w:color="auto"/>
            <w:bottom w:val="none" w:sz="0" w:space="0" w:color="auto"/>
            <w:right w:val="none" w:sz="0" w:space="0" w:color="auto"/>
          </w:divBdr>
        </w:div>
        <w:div w:id="549613772">
          <w:marLeft w:val="480"/>
          <w:marRight w:val="0"/>
          <w:marTop w:val="0"/>
          <w:marBottom w:val="0"/>
          <w:divBdr>
            <w:top w:val="none" w:sz="0" w:space="0" w:color="auto"/>
            <w:left w:val="none" w:sz="0" w:space="0" w:color="auto"/>
            <w:bottom w:val="none" w:sz="0" w:space="0" w:color="auto"/>
            <w:right w:val="none" w:sz="0" w:space="0" w:color="auto"/>
          </w:divBdr>
        </w:div>
        <w:div w:id="1728334825">
          <w:marLeft w:val="480"/>
          <w:marRight w:val="0"/>
          <w:marTop w:val="0"/>
          <w:marBottom w:val="0"/>
          <w:divBdr>
            <w:top w:val="none" w:sz="0" w:space="0" w:color="auto"/>
            <w:left w:val="none" w:sz="0" w:space="0" w:color="auto"/>
            <w:bottom w:val="none" w:sz="0" w:space="0" w:color="auto"/>
            <w:right w:val="none" w:sz="0" w:space="0" w:color="auto"/>
          </w:divBdr>
        </w:div>
        <w:div w:id="1509248769">
          <w:marLeft w:val="480"/>
          <w:marRight w:val="0"/>
          <w:marTop w:val="0"/>
          <w:marBottom w:val="0"/>
          <w:divBdr>
            <w:top w:val="none" w:sz="0" w:space="0" w:color="auto"/>
            <w:left w:val="none" w:sz="0" w:space="0" w:color="auto"/>
            <w:bottom w:val="none" w:sz="0" w:space="0" w:color="auto"/>
            <w:right w:val="none" w:sz="0" w:space="0" w:color="auto"/>
          </w:divBdr>
        </w:div>
        <w:div w:id="29574243">
          <w:marLeft w:val="480"/>
          <w:marRight w:val="0"/>
          <w:marTop w:val="0"/>
          <w:marBottom w:val="0"/>
          <w:divBdr>
            <w:top w:val="none" w:sz="0" w:space="0" w:color="auto"/>
            <w:left w:val="none" w:sz="0" w:space="0" w:color="auto"/>
            <w:bottom w:val="none" w:sz="0" w:space="0" w:color="auto"/>
            <w:right w:val="none" w:sz="0" w:space="0" w:color="auto"/>
          </w:divBdr>
        </w:div>
        <w:div w:id="546836591">
          <w:marLeft w:val="480"/>
          <w:marRight w:val="0"/>
          <w:marTop w:val="0"/>
          <w:marBottom w:val="0"/>
          <w:divBdr>
            <w:top w:val="none" w:sz="0" w:space="0" w:color="auto"/>
            <w:left w:val="none" w:sz="0" w:space="0" w:color="auto"/>
            <w:bottom w:val="none" w:sz="0" w:space="0" w:color="auto"/>
            <w:right w:val="none" w:sz="0" w:space="0" w:color="auto"/>
          </w:divBdr>
        </w:div>
        <w:div w:id="2061126783">
          <w:marLeft w:val="480"/>
          <w:marRight w:val="0"/>
          <w:marTop w:val="0"/>
          <w:marBottom w:val="0"/>
          <w:divBdr>
            <w:top w:val="none" w:sz="0" w:space="0" w:color="auto"/>
            <w:left w:val="none" w:sz="0" w:space="0" w:color="auto"/>
            <w:bottom w:val="none" w:sz="0" w:space="0" w:color="auto"/>
            <w:right w:val="none" w:sz="0" w:space="0" w:color="auto"/>
          </w:divBdr>
        </w:div>
        <w:div w:id="1337998650">
          <w:marLeft w:val="480"/>
          <w:marRight w:val="0"/>
          <w:marTop w:val="0"/>
          <w:marBottom w:val="0"/>
          <w:divBdr>
            <w:top w:val="none" w:sz="0" w:space="0" w:color="auto"/>
            <w:left w:val="none" w:sz="0" w:space="0" w:color="auto"/>
            <w:bottom w:val="none" w:sz="0" w:space="0" w:color="auto"/>
            <w:right w:val="none" w:sz="0" w:space="0" w:color="auto"/>
          </w:divBdr>
        </w:div>
        <w:div w:id="1661806123">
          <w:marLeft w:val="480"/>
          <w:marRight w:val="0"/>
          <w:marTop w:val="0"/>
          <w:marBottom w:val="0"/>
          <w:divBdr>
            <w:top w:val="none" w:sz="0" w:space="0" w:color="auto"/>
            <w:left w:val="none" w:sz="0" w:space="0" w:color="auto"/>
            <w:bottom w:val="none" w:sz="0" w:space="0" w:color="auto"/>
            <w:right w:val="none" w:sz="0" w:space="0" w:color="auto"/>
          </w:divBdr>
        </w:div>
        <w:div w:id="1080248686">
          <w:marLeft w:val="480"/>
          <w:marRight w:val="0"/>
          <w:marTop w:val="0"/>
          <w:marBottom w:val="0"/>
          <w:divBdr>
            <w:top w:val="none" w:sz="0" w:space="0" w:color="auto"/>
            <w:left w:val="none" w:sz="0" w:space="0" w:color="auto"/>
            <w:bottom w:val="none" w:sz="0" w:space="0" w:color="auto"/>
            <w:right w:val="none" w:sz="0" w:space="0" w:color="auto"/>
          </w:divBdr>
        </w:div>
        <w:div w:id="622423054">
          <w:marLeft w:val="480"/>
          <w:marRight w:val="0"/>
          <w:marTop w:val="0"/>
          <w:marBottom w:val="0"/>
          <w:divBdr>
            <w:top w:val="none" w:sz="0" w:space="0" w:color="auto"/>
            <w:left w:val="none" w:sz="0" w:space="0" w:color="auto"/>
            <w:bottom w:val="none" w:sz="0" w:space="0" w:color="auto"/>
            <w:right w:val="none" w:sz="0" w:space="0" w:color="auto"/>
          </w:divBdr>
        </w:div>
        <w:div w:id="194970471">
          <w:marLeft w:val="480"/>
          <w:marRight w:val="0"/>
          <w:marTop w:val="0"/>
          <w:marBottom w:val="0"/>
          <w:divBdr>
            <w:top w:val="none" w:sz="0" w:space="0" w:color="auto"/>
            <w:left w:val="none" w:sz="0" w:space="0" w:color="auto"/>
            <w:bottom w:val="none" w:sz="0" w:space="0" w:color="auto"/>
            <w:right w:val="none" w:sz="0" w:space="0" w:color="auto"/>
          </w:divBdr>
        </w:div>
        <w:div w:id="264727835">
          <w:marLeft w:val="480"/>
          <w:marRight w:val="0"/>
          <w:marTop w:val="0"/>
          <w:marBottom w:val="0"/>
          <w:divBdr>
            <w:top w:val="none" w:sz="0" w:space="0" w:color="auto"/>
            <w:left w:val="none" w:sz="0" w:space="0" w:color="auto"/>
            <w:bottom w:val="none" w:sz="0" w:space="0" w:color="auto"/>
            <w:right w:val="none" w:sz="0" w:space="0" w:color="auto"/>
          </w:divBdr>
        </w:div>
        <w:div w:id="1197810556">
          <w:marLeft w:val="480"/>
          <w:marRight w:val="0"/>
          <w:marTop w:val="0"/>
          <w:marBottom w:val="0"/>
          <w:divBdr>
            <w:top w:val="none" w:sz="0" w:space="0" w:color="auto"/>
            <w:left w:val="none" w:sz="0" w:space="0" w:color="auto"/>
            <w:bottom w:val="none" w:sz="0" w:space="0" w:color="auto"/>
            <w:right w:val="none" w:sz="0" w:space="0" w:color="auto"/>
          </w:divBdr>
        </w:div>
        <w:div w:id="1626472745">
          <w:marLeft w:val="480"/>
          <w:marRight w:val="0"/>
          <w:marTop w:val="0"/>
          <w:marBottom w:val="0"/>
          <w:divBdr>
            <w:top w:val="none" w:sz="0" w:space="0" w:color="auto"/>
            <w:left w:val="none" w:sz="0" w:space="0" w:color="auto"/>
            <w:bottom w:val="none" w:sz="0" w:space="0" w:color="auto"/>
            <w:right w:val="none" w:sz="0" w:space="0" w:color="auto"/>
          </w:divBdr>
        </w:div>
        <w:div w:id="294062395">
          <w:marLeft w:val="480"/>
          <w:marRight w:val="0"/>
          <w:marTop w:val="0"/>
          <w:marBottom w:val="0"/>
          <w:divBdr>
            <w:top w:val="none" w:sz="0" w:space="0" w:color="auto"/>
            <w:left w:val="none" w:sz="0" w:space="0" w:color="auto"/>
            <w:bottom w:val="none" w:sz="0" w:space="0" w:color="auto"/>
            <w:right w:val="none" w:sz="0" w:space="0" w:color="auto"/>
          </w:divBdr>
        </w:div>
        <w:div w:id="799614643">
          <w:marLeft w:val="480"/>
          <w:marRight w:val="0"/>
          <w:marTop w:val="0"/>
          <w:marBottom w:val="0"/>
          <w:divBdr>
            <w:top w:val="none" w:sz="0" w:space="0" w:color="auto"/>
            <w:left w:val="none" w:sz="0" w:space="0" w:color="auto"/>
            <w:bottom w:val="none" w:sz="0" w:space="0" w:color="auto"/>
            <w:right w:val="none" w:sz="0" w:space="0" w:color="auto"/>
          </w:divBdr>
        </w:div>
        <w:div w:id="713774068">
          <w:marLeft w:val="480"/>
          <w:marRight w:val="0"/>
          <w:marTop w:val="0"/>
          <w:marBottom w:val="0"/>
          <w:divBdr>
            <w:top w:val="none" w:sz="0" w:space="0" w:color="auto"/>
            <w:left w:val="none" w:sz="0" w:space="0" w:color="auto"/>
            <w:bottom w:val="none" w:sz="0" w:space="0" w:color="auto"/>
            <w:right w:val="none" w:sz="0" w:space="0" w:color="auto"/>
          </w:divBdr>
        </w:div>
        <w:div w:id="1223444733">
          <w:marLeft w:val="480"/>
          <w:marRight w:val="0"/>
          <w:marTop w:val="0"/>
          <w:marBottom w:val="0"/>
          <w:divBdr>
            <w:top w:val="none" w:sz="0" w:space="0" w:color="auto"/>
            <w:left w:val="none" w:sz="0" w:space="0" w:color="auto"/>
            <w:bottom w:val="none" w:sz="0" w:space="0" w:color="auto"/>
            <w:right w:val="none" w:sz="0" w:space="0" w:color="auto"/>
          </w:divBdr>
        </w:div>
        <w:div w:id="1047534076">
          <w:marLeft w:val="480"/>
          <w:marRight w:val="0"/>
          <w:marTop w:val="0"/>
          <w:marBottom w:val="0"/>
          <w:divBdr>
            <w:top w:val="none" w:sz="0" w:space="0" w:color="auto"/>
            <w:left w:val="none" w:sz="0" w:space="0" w:color="auto"/>
            <w:bottom w:val="none" w:sz="0" w:space="0" w:color="auto"/>
            <w:right w:val="none" w:sz="0" w:space="0" w:color="auto"/>
          </w:divBdr>
        </w:div>
        <w:div w:id="1835874687">
          <w:marLeft w:val="480"/>
          <w:marRight w:val="0"/>
          <w:marTop w:val="0"/>
          <w:marBottom w:val="0"/>
          <w:divBdr>
            <w:top w:val="none" w:sz="0" w:space="0" w:color="auto"/>
            <w:left w:val="none" w:sz="0" w:space="0" w:color="auto"/>
            <w:bottom w:val="none" w:sz="0" w:space="0" w:color="auto"/>
            <w:right w:val="none" w:sz="0" w:space="0" w:color="auto"/>
          </w:divBdr>
        </w:div>
        <w:div w:id="1339696439">
          <w:marLeft w:val="480"/>
          <w:marRight w:val="0"/>
          <w:marTop w:val="0"/>
          <w:marBottom w:val="0"/>
          <w:divBdr>
            <w:top w:val="none" w:sz="0" w:space="0" w:color="auto"/>
            <w:left w:val="none" w:sz="0" w:space="0" w:color="auto"/>
            <w:bottom w:val="none" w:sz="0" w:space="0" w:color="auto"/>
            <w:right w:val="none" w:sz="0" w:space="0" w:color="auto"/>
          </w:divBdr>
        </w:div>
        <w:div w:id="1183275727">
          <w:marLeft w:val="480"/>
          <w:marRight w:val="0"/>
          <w:marTop w:val="0"/>
          <w:marBottom w:val="0"/>
          <w:divBdr>
            <w:top w:val="none" w:sz="0" w:space="0" w:color="auto"/>
            <w:left w:val="none" w:sz="0" w:space="0" w:color="auto"/>
            <w:bottom w:val="none" w:sz="0" w:space="0" w:color="auto"/>
            <w:right w:val="none" w:sz="0" w:space="0" w:color="auto"/>
          </w:divBdr>
        </w:div>
        <w:div w:id="1739400988">
          <w:marLeft w:val="480"/>
          <w:marRight w:val="0"/>
          <w:marTop w:val="0"/>
          <w:marBottom w:val="0"/>
          <w:divBdr>
            <w:top w:val="none" w:sz="0" w:space="0" w:color="auto"/>
            <w:left w:val="none" w:sz="0" w:space="0" w:color="auto"/>
            <w:bottom w:val="none" w:sz="0" w:space="0" w:color="auto"/>
            <w:right w:val="none" w:sz="0" w:space="0" w:color="auto"/>
          </w:divBdr>
        </w:div>
        <w:div w:id="1810709751">
          <w:marLeft w:val="480"/>
          <w:marRight w:val="0"/>
          <w:marTop w:val="0"/>
          <w:marBottom w:val="0"/>
          <w:divBdr>
            <w:top w:val="none" w:sz="0" w:space="0" w:color="auto"/>
            <w:left w:val="none" w:sz="0" w:space="0" w:color="auto"/>
            <w:bottom w:val="none" w:sz="0" w:space="0" w:color="auto"/>
            <w:right w:val="none" w:sz="0" w:space="0" w:color="auto"/>
          </w:divBdr>
        </w:div>
        <w:div w:id="2093820463">
          <w:marLeft w:val="480"/>
          <w:marRight w:val="0"/>
          <w:marTop w:val="0"/>
          <w:marBottom w:val="0"/>
          <w:divBdr>
            <w:top w:val="none" w:sz="0" w:space="0" w:color="auto"/>
            <w:left w:val="none" w:sz="0" w:space="0" w:color="auto"/>
            <w:bottom w:val="none" w:sz="0" w:space="0" w:color="auto"/>
            <w:right w:val="none" w:sz="0" w:space="0" w:color="auto"/>
          </w:divBdr>
        </w:div>
        <w:div w:id="1899635009">
          <w:marLeft w:val="480"/>
          <w:marRight w:val="0"/>
          <w:marTop w:val="0"/>
          <w:marBottom w:val="0"/>
          <w:divBdr>
            <w:top w:val="none" w:sz="0" w:space="0" w:color="auto"/>
            <w:left w:val="none" w:sz="0" w:space="0" w:color="auto"/>
            <w:bottom w:val="none" w:sz="0" w:space="0" w:color="auto"/>
            <w:right w:val="none" w:sz="0" w:space="0" w:color="auto"/>
          </w:divBdr>
        </w:div>
        <w:div w:id="985740485">
          <w:marLeft w:val="480"/>
          <w:marRight w:val="0"/>
          <w:marTop w:val="0"/>
          <w:marBottom w:val="0"/>
          <w:divBdr>
            <w:top w:val="none" w:sz="0" w:space="0" w:color="auto"/>
            <w:left w:val="none" w:sz="0" w:space="0" w:color="auto"/>
            <w:bottom w:val="none" w:sz="0" w:space="0" w:color="auto"/>
            <w:right w:val="none" w:sz="0" w:space="0" w:color="auto"/>
          </w:divBdr>
        </w:div>
        <w:div w:id="2065710639">
          <w:marLeft w:val="480"/>
          <w:marRight w:val="0"/>
          <w:marTop w:val="0"/>
          <w:marBottom w:val="0"/>
          <w:divBdr>
            <w:top w:val="none" w:sz="0" w:space="0" w:color="auto"/>
            <w:left w:val="none" w:sz="0" w:space="0" w:color="auto"/>
            <w:bottom w:val="none" w:sz="0" w:space="0" w:color="auto"/>
            <w:right w:val="none" w:sz="0" w:space="0" w:color="auto"/>
          </w:divBdr>
        </w:div>
        <w:div w:id="553008040">
          <w:marLeft w:val="480"/>
          <w:marRight w:val="0"/>
          <w:marTop w:val="0"/>
          <w:marBottom w:val="0"/>
          <w:divBdr>
            <w:top w:val="none" w:sz="0" w:space="0" w:color="auto"/>
            <w:left w:val="none" w:sz="0" w:space="0" w:color="auto"/>
            <w:bottom w:val="none" w:sz="0" w:space="0" w:color="auto"/>
            <w:right w:val="none" w:sz="0" w:space="0" w:color="auto"/>
          </w:divBdr>
        </w:div>
        <w:div w:id="1195727879">
          <w:marLeft w:val="480"/>
          <w:marRight w:val="0"/>
          <w:marTop w:val="0"/>
          <w:marBottom w:val="0"/>
          <w:divBdr>
            <w:top w:val="none" w:sz="0" w:space="0" w:color="auto"/>
            <w:left w:val="none" w:sz="0" w:space="0" w:color="auto"/>
            <w:bottom w:val="none" w:sz="0" w:space="0" w:color="auto"/>
            <w:right w:val="none" w:sz="0" w:space="0" w:color="auto"/>
          </w:divBdr>
        </w:div>
        <w:div w:id="294992384">
          <w:marLeft w:val="480"/>
          <w:marRight w:val="0"/>
          <w:marTop w:val="0"/>
          <w:marBottom w:val="0"/>
          <w:divBdr>
            <w:top w:val="none" w:sz="0" w:space="0" w:color="auto"/>
            <w:left w:val="none" w:sz="0" w:space="0" w:color="auto"/>
            <w:bottom w:val="none" w:sz="0" w:space="0" w:color="auto"/>
            <w:right w:val="none" w:sz="0" w:space="0" w:color="auto"/>
          </w:divBdr>
        </w:div>
        <w:div w:id="858006165">
          <w:marLeft w:val="480"/>
          <w:marRight w:val="0"/>
          <w:marTop w:val="0"/>
          <w:marBottom w:val="0"/>
          <w:divBdr>
            <w:top w:val="none" w:sz="0" w:space="0" w:color="auto"/>
            <w:left w:val="none" w:sz="0" w:space="0" w:color="auto"/>
            <w:bottom w:val="none" w:sz="0" w:space="0" w:color="auto"/>
            <w:right w:val="none" w:sz="0" w:space="0" w:color="auto"/>
          </w:divBdr>
        </w:div>
        <w:div w:id="777914800">
          <w:marLeft w:val="480"/>
          <w:marRight w:val="0"/>
          <w:marTop w:val="0"/>
          <w:marBottom w:val="0"/>
          <w:divBdr>
            <w:top w:val="none" w:sz="0" w:space="0" w:color="auto"/>
            <w:left w:val="none" w:sz="0" w:space="0" w:color="auto"/>
            <w:bottom w:val="none" w:sz="0" w:space="0" w:color="auto"/>
            <w:right w:val="none" w:sz="0" w:space="0" w:color="auto"/>
          </w:divBdr>
        </w:div>
        <w:div w:id="940339354">
          <w:marLeft w:val="480"/>
          <w:marRight w:val="0"/>
          <w:marTop w:val="0"/>
          <w:marBottom w:val="0"/>
          <w:divBdr>
            <w:top w:val="none" w:sz="0" w:space="0" w:color="auto"/>
            <w:left w:val="none" w:sz="0" w:space="0" w:color="auto"/>
            <w:bottom w:val="none" w:sz="0" w:space="0" w:color="auto"/>
            <w:right w:val="none" w:sz="0" w:space="0" w:color="auto"/>
          </w:divBdr>
        </w:div>
        <w:div w:id="1978677624">
          <w:marLeft w:val="480"/>
          <w:marRight w:val="0"/>
          <w:marTop w:val="0"/>
          <w:marBottom w:val="0"/>
          <w:divBdr>
            <w:top w:val="none" w:sz="0" w:space="0" w:color="auto"/>
            <w:left w:val="none" w:sz="0" w:space="0" w:color="auto"/>
            <w:bottom w:val="none" w:sz="0" w:space="0" w:color="auto"/>
            <w:right w:val="none" w:sz="0" w:space="0" w:color="auto"/>
          </w:divBdr>
        </w:div>
        <w:div w:id="1347950551">
          <w:marLeft w:val="480"/>
          <w:marRight w:val="0"/>
          <w:marTop w:val="0"/>
          <w:marBottom w:val="0"/>
          <w:divBdr>
            <w:top w:val="none" w:sz="0" w:space="0" w:color="auto"/>
            <w:left w:val="none" w:sz="0" w:space="0" w:color="auto"/>
            <w:bottom w:val="none" w:sz="0" w:space="0" w:color="auto"/>
            <w:right w:val="none" w:sz="0" w:space="0" w:color="auto"/>
          </w:divBdr>
        </w:div>
        <w:div w:id="455292431">
          <w:marLeft w:val="480"/>
          <w:marRight w:val="0"/>
          <w:marTop w:val="0"/>
          <w:marBottom w:val="0"/>
          <w:divBdr>
            <w:top w:val="none" w:sz="0" w:space="0" w:color="auto"/>
            <w:left w:val="none" w:sz="0" w:space="0" w:color="auto"/>
            <w:bottom w:val="none" w:sz="0" w:space="0" w:color="auto"/>
            <w:right w:val="none" w:sz="0" w:space="0" w:color="auto"/>
          </w:divBdr>
        </w:div>
        <w:div w:id="1787383105">
          <w:marLeft w:val="480"/>
          <w:marRight w:val="0"/>
          <w:marTop w:val="0"/>
          <w:marBottom w:val="0"/>
          <w:divBdr>
            <w:top w:val="none" w:sz="0" w:space="0" w:color="auto"/>
            <w:left w:val="none" w:sz="0" w:space="0" w:color="auto"/>
            <w:bottom w:val="none" w:sz="0" w:space="0" w:color="auto"/>
            <w:right w:val="none" w:sz="0" w:space="0" w:color="auto"/>
          </w:divBdr>
        </w:div>
        <w:div w:id="1194348135">
          <w:marLeft w:val="480"/>
          <w:marRight w:val="0"/>
          <w:marTop w:val="0"/>
          <w:marBottom w:val="0"/>
          <w:divBdr>
            <w:top w:val="none" w:sz="0" w:space="0" w:color="auto"/>
            <w:left w:val="none" w:sz="0" w:space="0" w:color="auto"/>
            <w:bottom w:val="none" w:sz="0" w:space="0" w:color="auto"/>
            <w:right w:val="none" w:sz="0" w:space="0" w:color="auto"/>
          </w:divBdr>
        </w:div>
        <w:div w:id="1947692379">
          <w:marLeft w:val="480"/>
          <w:marRight w:val="0"/>
          <w:marTop w:val="0"/>
          <w:marBottom w:val="0"/>
          <w:divBdr>
            <w:top w:val="none" w:sz="0" w:space="0" w:color="auto"/>
            <w:left w:val="none" w:sz="0" w:space="0" w:color="auto"/>
            <w:bottom w:val="none" w:sz="0" w:space="0" w:color="auto"/>
            <w:right w:val="none" w:sz="0" w:space="0" w:color="auto"/>
          </w:divBdr>
        </w:div>
        <w:div w:id="1616669123">
          <w:marLeft w:val="480"/>
          <w:marRight w:val="0"/>
          <w:marTop w:val="0"/>
          <w:marBottom w:val="0"/>
          <w:divBdr>
            <w:top w:val="none" w:sz="0" w:space="0" w:color="auto"/>
            <w:left w:val="none" w:sz="0" w:space="0" w:color="auto"/>
            <w:bottom w:val="none" w:sz="0" w:space="0" w:color="auto"/>
            <w:right w:val="none" w:sz="0" w:space="0" w:color="auto"/>
          </w:divBdr>
        </w:div>
        <w:div w:id="59987816">
          <w:marLeft w:val="480"/>
          <w:marRight w:val="0"/>
          <w:marTop w:val="0"/>
          <w:marBottom w:val="0"/>
          <w:divBdr>
            <w:top w:val="none" w:sz="0" w:space="0" w:color="auto"/>
            <w:left w:val="none" w:sz="0" w:space="0" w:color="auto"/>
            <w:bottom w:val="none" w:sz="0" w:space="0" w:color="auto"/>
            <w:right w:val="none" w:sz="0" w:space="0" w:color="auto"/>
          </w:divBdr>
        </w:div>
        <w:div w:id="1460800532">
          <w:marLeft w:val="480"/>
          <w:marRight w:val="0"/>
          <w:marTop w:val="0"/>
          <w:marBottom w:val="0"/>
          <w:divBdr>
            <w:top w:val="none" w:sz="0" w:space="0" w:color="auto"/>
            <w:left w:val="none" w:sz="0" w:space="0" w:color="auto"/>
            <w:bottom w:val="none" w:sz="0" w:space="0" w:color="auto"/>
            <w:right w:val="none" w:sz="0" w:space="0" w:color="auto"/>
          </w:divBdr>
        </w:div>
        <w:div w:id="1793666167">
          <w:marLeft w:val="480"/>
          <w:marRight w:val="0"/>
          <w:marTop w:val="0"/>
          <w:marBottom w:val="0"/>
          <w:divBdr>
            <w:top w:val="none" w:sz="0" w:space="0" w:color="auto"/>
            <w:left w:val="none" w:sz="0" w:space="0" w:color="auto"/>
            <w:bottom w:val="none" w:sz="0" w:space="0" w:color="auto"/>
            <w:right w:val="none" w:sz="0" w:space="0" w:color="auto"/>
          </w:divBdr>
        </w:div>
        <w:div w:id="1810124433">
          <w:marLeft w:val="480"/>
          <w:marRight w:val="0"/>
          <w:marTop w:val="0"/>
          <w:marBottom w:val="0"/>
          <w:divBdr>
            <w:top w:val="none" w:sz="0" w:space="0" w:color="auto"/>
            <w:left w:val="none" w:sz="0" w:space="0" w:color="auto"/>
            <w:bottom w:val="none" w:sz="0" w:space="0" w:color="auto"/>
            <w:right w:val="none" w:sz="0" w:space="0" w:color="auto"/>
          </w:divBdr>
        </w:div>
        <w:div w:id="789474844">
          <w:marLeft w:val="480"/>
          <w:marRight w:val="0"/>
          <w:marTop w:val="0"/>
          <w:marBottom w:val="0"/>
          <w:divBdr>
            <w:top w:val="none" w:sz="0" w:space="0" w:color="auto"/>
            <w:left w:val="none" w:sz="0" w:space="0" w:color="auto"/>
            <w:bottom w:val="none" w:sz="0" w:space="0" w:color="auto"/>
            <w:right w:val="none" w:sz="0" w:space="0" w:color="auto"/>
          </w:divBdr>
        </w:div>
        <w:div w:id="1649938058">
          <w:marLeft w:val="480"/>
          <w:marRight w:val="0"/>
          <w:marTop w:val="0"/>
          <w:marBottom w:val="0"/>
          <w:divBdr>
            <w:top w:val="none" w:sz="0" w:space="0" w:color="auto"/>
            <w:left w:val="none" w:sz="0" w:space="0" w:color="auto"/>
            <w:bottom w:val="none" w:sz="0" w:space="0" w:color="auto"/>
            <w:right w:val="none" w:sz="0" w:space="0" w:color="auto"/>
          </w:divBdr>
        </w:div>
        <w:div w:id="1590767798">
          <w:marLeft w:val="480"/>
          <w:marRight w:val="0"/>
          <w:marTop w:val="0"/>
          <w:marBottom w:val="0"/>
          <w:divBdr>
            <w:top w:val="none" w:sz="0" w:space="0" w:color="auto"/>
            <w:left w:val="none" w:sz="0" w:space="0" w:color="auto"/>
            <w:bottom w:val="none" w:sz="0" w:space="0" w:color="auto"/>
            <w:right w:val="none" w:sz="0" w:space="0" w:color="auto"/>
          </w:divBdr>
        </w:div>
        <w:div w:id="1293289261">
          <w:marLeft w:val="480"/>
          <w:marRight w:val="0"/>
          <w:marTop w:val="0"/>
          <w:marBottom w:val="0"/>
          <w:divBdr>
            <w:top w:val="none" w:sz="0" w:space="0" w:color="auto"/>
            <w:left w:val="none" w:sz="0" w:space="0" w:color="auto"/>
            <w:bottom w:val="none" w:sz="0" w:space="0" w:color="auto"/>
            <w:right w:val="none" w:sz="0" w:space="0" w:color="auto"/>
          </w:divBdr>
        </w:div>
        <w:div w:id="1454210526">
          <w:marLeft w:val="480"/>
          <w:marRight w:val="0"/>
          <w:marTop w:val="0"/>
          <w:marBottom w:val="0"/>
          <w:divBdr>
            <w:top w:val="none" w:sz="0" w:space="0" w:color="auto"/>
            <w:left w:val="none" w:sz="0" w:space="0" w:color="auto"/>
            <w:bottom w:val="none" w:sz="0" w:space="0" w:color="auto"/>
            <w:right w:val="none" w:sz="0" w:space="0" w:color="auto"/>
          </w:divBdr>
        </w:div>
        <w:div w:id="1471510383">
          <w:marLeft w:val="480"/>
          <w:marRight w:val="0"/>
          <w:marTop w:val="0"/>
          <w:marBottom w:val="0"/>
          <w:divBdr>
            <w:top w:val="none" w:sz="0" w:space="0" w:color="auto"/>
            <w:left w:val="none" w:sz="0" w:space="0" w:color="auto"/>
            <w:bottom w:val="none" w:sz="0" w:space="0" w:color="auto"/>
            <w:right w:val="none" w:sz="0" w:space="0" w:color="auto"/>
          </w:divBdr>
        </w:div>
        <w:div w:id="162623376">
          <w:marLeft w:val="480"/>
          <w:marRight w:val="0"/>
          <w:marTop w:val="0"/>
          <w:marBottom w:val="0"/>
          <w:divBdr>
            <w:top w:val="none" w:sz="0" w:space="0" w:color="auto"/>
            <w:left w:val="none" w:sz="0" w:space="0" w:color="auto"/>
            <w:bottom w:val="none" w:sz="0" w:space="0" w:color="auto"/>
            <w:right w:val="none" w:sz="0" w:space="0" w:color="auto"/>
          </w:divBdr>
        </w:div>
        <w:div w:id="31155698">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2049323">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888344797">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3633243">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991910417">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747192">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20016536">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26755375">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477301597">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25054237">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50752991">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32386493">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475026948">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289920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350568143">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21634542">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115222102">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sChild>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3514835">
      <w:bodyDiv w:val="1"/>
      <w:marLeft w:val="0"/>
      <w:marRight w:val="0"/>
      <w:marTop w:val="0"/>
      <w:marBottom w:val="0"/>
      <w:divBdr>
        <w:top w:val="none" w:sz="0" w:space="0" w:color="auto"/>
        <w:left w:val="none" w:sz="0" w:space="0" w:color="auto"/>
        <w:bottom w:val="none" w:sz="0" w:space="0" w:color="auto"/>
        <w:right w:val="none" w:sz="0" w:space="0" w:color="auto"/>
      </w:divBdr>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29425780">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647273668">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8411884">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2843903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25442385">
      <w:bodyDiv w:val="1"/>
      <w:marLeft w:val="0"/>
      <w:marRight w:val="0"/>
      <w:marTop w:val="0"/>
      <w:marBottom w:val="0"/>
      <w:divBdr>
        <w:top w:val="none" w:sz="0" w:space="0" w:color="auto"/>
        <w:left w:val="none" w:sz="0" w:space="0" w:color="auto"/>
        <w:bottom w:val="none" w:sz="0" w:space="0" w:color="auto"/>
        <w:right w:val="none" w:sz="0" w:space="0" w:color="auto"/>
      </w:divBdr>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40715738">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599610146">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42022759">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801994527">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6242549">
      <w:bodyDiv w:val="1"/>
      <w:marLeft w:val="0"/>
      <w:marRight w:val="0"/>
      <w:marTop w:val="0"/>
      <w:marBottom w:val="0"/>
      <w:divBdr>
        <w:top w:val="none" w:sz="0" w:space="0" w:color="auto"/>
        <w:left w:val="none" w:sz="0" w:space="0" w:color="auto"/>
        <w:bottom w:val="none" w:sz="0" w:space="0" w:color="auto"/>
        <w:right w:val="none" w:sz="0" w:space="0" w:color="auto"/>
      </w:divBdr>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29307205">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637339756">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45228460">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2028099972">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32273247">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498955749">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2727057">
      <w:bodyDiv w:val="1"/>
      <w:marLeft w:val="0"/>
      <w:marRight w:val="0"/>
      <w:marTop w:val="0"/>
      <w:marBottom w:val="0"/>
      <w:divBdr>
        <w:top w:val="none" w:sz="0" w:space="0" w:color="auto"/>
        <w:left w:val="none" w:sz="0" w:space="0" w:color="auto"/>
        <w:bottom w:val="none" w:sz="0" w:space="0" w:color="auto"/>
        <w:right w:val="none" w:sz="0" w:space="0" w:color="auto"/>
      </w:divBdr>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tif"/><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tif"/><Relationship Id="rId25" Type="http://schemas.openxmlformats.org/officeDocument/2006/relationships/image" Target="media/image10.tif"/><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tif"/><Relationship Id="rId29" Type="http://schemas.openxmlformats.org/officeDocument/2006/relationships/image" Target="media/image14.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tif"/><Relationship Id="rId10" Type="http://schemas.openxmlformats.org/officeDocument/2006/relationships/hyperlink" Target="https://www.mdpi.com/2072-4292/13/14/2764" TargetMode="External"/><Relationship Id="rId19" Type="http://schemas.openxmlformats.org/officeDocument/2006/relationships/image" Target="media/image4.ti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tif"/><Relationship Id="rId30" Type="http://schemas.openxmlformats.org/officeDocument/2006/relationships/header" Target="header2.xml"/><Relationship Id="rId8" Type="http://schemas.openxmlformats.org/officeDocument/2006/relationships/hyperlink" Target="https://www.mdpi.com/2072-4292/13/14/276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000000">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000000"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000000">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000000">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000000">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000000">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000000">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000000">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000000">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000000">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000000">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000000">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000000">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000000">
          <w:pPr>
            <w:pStyle w:val="EA956C12D5754A3B941FBAD05C83FEC2"/>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000000">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000000">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000000">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000000">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000000">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000000">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000000">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000000">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000000">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000000">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000000">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000000">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000000"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000000"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000000"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000000"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000000" w:rsidP="00724E24">
          <w:pPr>
            <w:pStyle w:val="3291647614974AE09908A98272393057"/>
          </w:pPr>
          <w:r w:rsidRPr="009F2C75">
            <w:rPr>
              <w:rStyle w:val="Testosegnaposto"/>
            </w:rPr>
            <w:t>Fare clic o toccare qui per immettere il testo.</w:t>
          </w:r>
        </w:p>
      </w:docPartBody>
    </w:docPart>
    <w:docPart>
      <w:docPartPr>
        <w:name w:val="4C6AAE9174D2479E87266699FD3ACFE5"/>
        <w:category>
          <w:name w:val="Generale"/>
          <w:gallery w:val="placeholder"/>
        </w:category>
        <w:types>
          <w:type w:val="bbPlcHdr"/>
        </w:types>
        <w:behaviors>
          <w:behavior w:val="content"/>
        </w:behaviors>
        <w:guid w:val="{738C9E1D-035A-49D3-B716-029BD5138276}"/>
      </w:docPartPr>
      <w:docPartBody>
        <w:p w:rsidR="00886C95" w:rsidRDefault="00000000" w:rsidP="00886C95">
          <w:pPr>
            <w:pStyle w:val="4C6AAE9174D2479E87266699FD3ACFE5"/>
          </w:pPr>
          <w:r w:rsidRPr="009F2C75">
            <w:rPr>
              <w:rStyle w:val="Testosegnaposto"/>
            </w:rPr>
            <w:t>Fare clic o toccare qui per immettere il testo.</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41C3C" w:rsidRDefault="00E41C3C">
      <w:pPr>
        <w:spacing w:after="0" w:line="240" w:lineRule="auto"/>
      </w:pPr>
      <w:r>
        <w:separator/>
      </w:r>
    </w:p>
  </w:endnote>
  <w:endnote w:type="continuationSeparator" w:id="0">
    <w:p w:rsidR="00E41C3C" w:rsidRDefault="00E41C3C">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41C3C" w:rsidRDefault="00E41C3C">
      <w:pPr>
        <w:spacing w:after="0" w:line="240" w:lineRule="auto"/>
      </w:pPr>
      <w:r>
        <w:separator/>
      </w:r>
    </w:p>
  </w:footnote>
  <w:footnote w:type="continuationSeparator" w:id="0">
    <w:p w:rsidR="00E41C3C" w:rsidRDefault="00E41C3C">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217F3"/>
    <w:rsid w:val="000F4FBB"/>
    <w:rsid w:val="00117F59"/>
    <w:rsid w:val="00120DA4"/>
    <w:rsid w:val="00142883"/>
    <w:rsid w:val="001B0214"/>
    <w:rsid w:val="001E43D6"/>
    <w:rsid w:val="002A4008"/>
    <w:rsid w:val="002B6CF6"/>
    <w:rsid w:val="002D28D2"/>
    <w:rsid w:val="002E7D95"/>
    <w:rsid w:val="0031571A"/>
    <w:rsid w:val="00325C2D"/>
    <w:rsid w:val="00330A68"/>
    <w:rsid w:val="00342489"/>
    <w:rsid w:val="003640BA"/>
    <w:rsid w:val="003F6A4A"/>
    <w:rsid w:val="00590A1C"/>
    <w:rsid w:val="00715A28"/>
    <w:rsid w:val="00724E24"/>
    <w:rsid w:val="007D2E52"/>
    <w:rsid w:val="008441C0"/>
    <w:rsid w:val="00886C95"/>
    <w:rsid w:val="008D46E9"/>
    <w:rsid w:val="0096684E"/>
    <w:rsid w:val="009863B2"/>
    <w:rsid w:val="00C337C7"/>
    <w:rsid w:val="00CC5D5E"/>
    <w:rsid w:val="00E36680"/>
    <w:rsid w:val="00E41C3C"/>
    <w:rsid w:val="00E50B4D"/>
    <w:rsid w:val="00F24203"/>
    <w:rsid w:val="00F6278A"/>
    <w:rsid w:val="00F677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886C95"/>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 w:type="paragraph" w:customStyle="1" w:styleId="4C6AAE9174D2479E87266699FD3ACFE5">
    <w:name w:val="4C6AAE9174D2479E87266699FD3ACFE5"/>
    <w:rsid w:val="00886C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true,&quot;manualOverrideText&quot;:&quot;2018)&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&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container-title-short&quot;:&quot;Theor Appl Climatol&quot;,&quot;accessed&quot;:{&quot;date-parts&quot;:[[2023,11,15]]},&quot;DOI&quot;:&quot;10.1007/S00704-020-03476-X/FIGURES/7&quot;,&quot;issued&quot;:{&quot;date-parts&quot;:[[2021,2,1]]},&quot;page&quot;:&quot;1513-1528&quot;,&quot;publisher&quot;:&quot;Springer&quot;,&quot;issue&quot;:&quot;3-4&quot;,&quot;volume&quot;:&quot;143&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container-title-short&quot;:&quot;Clim Dyn&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2132</TotalTime>
  <Pages>37</Pages>
  <Words>12994</Words>
  <Characters>71861</Characters>
  <Application>Microsoft Office Word</Application>
  <DocSecurity>0</DocSecurity>
  <Lines>1072</Lines>
  <Paragraphs>349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Fatima Pillosu</dc:creator>
  <cp:lastModifiedBy>Fatima Pillosu</cp:lastModifiedBy>
  <cp:revision>260</cp:revision>
  <cp:lastPrinted>2023-11-02T15:06:00Z</cp:lastPrinted>
  <dcterms:created xsi:type="dcterms:W3CDTF">2023-11-18T16:38:00Z</dcterms:created>
  <dcterms:modified xsi:type="dcterms:W3CDTF">2023-11-20T14:56:00Z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8bf5135fb6779bdc48e2e0d88e9e7303fa2d486f58e9ad965f05ea2450963662</vt:lpwstr>
  </property>
  <property fmtid="{D5CDD505-2E9C-101B-9397-08002B2CF9AE}" pid="3" name="Mendeley Citation Style_1">
    <vt:lpwstr>http://www.zotero.org/styles/weather-and-forecasting</vt:lpwstr>
  </property>
  <property fmtid="{D5CDD505-2E9C-101B-9397-08002B2CF9AE}" pid="4" name="Mendeley Document_1">
    <vt:lpwstr>True</vt:lpwstr>
  </property>
  <property fmtid="{D5CDD505-2E9C-101B-9397-08002B2CF9AE}" pid="5" name="Mendeley Recent Style Id 0_1">
    <vt:lpwstr>http://www.zotero.org/styles/apa</vt:lpwstr>
  </property>
  <property fmtid="{D5CDD505-2E9C-101B-9397-08002B2CF9AE}" pid="6" name="Mendeley Recent Style Id 1_1">
    <vt:lpwstr>http://www.zotero.org/styles/american-sociological-association</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http://www.zotero.org/styles/harvard-cite-them-right</vt:lpwstr>
  </property>
  <property fmtid="{D5CDD505-2E9C-101B-9397-08002B2CF9AE}" pid="9" name="Mendeley Recent Style Id 4_1">
    <vt:lpwstr>http://www.zotero.org/styles/ieee</vt:lpwstr>
  </property>
  <property fmtid="{D5CDD505-2E9C-101B-9397-08002B2CF9AE}" pid="10" name="Mendeley Recent Style Id 5_1">
    <vt:lpwstr>http://www.zotero.org/styles/meteorological-applications</vt:lpwstr>
  </property>
  <property fmtid="{D5CDD505-2E9C-101B-9397-08002B2CF9AE}" pid="11" name="Mendeley Recent Style Id 6_1">
    <vt:lpwstr>http://www.zotero.org/styles/modern-humanities-research-association</vt:lpwstr>
  </property>
  <property fmtid="{D5CDD505-2E9C-101B-9397-08002B2CF9AE}" pid="12" name="Mendeley Recent Style Id 7_1">
    <vt:lpwstr>http://www.zotero.org/styles/modern-language-association</vt:lpwstr>
  </property>
  <property fmtid="{D5CDD505-2E9C-101B-9397-08002B2CF9AE}" pid="13" name="Mendeley Recent Style Id 8_1">
    <vt:lpwstr>http://www.zotero.org/styles/nature</vt:lpwstr>
  </property>
  <property fmtid="{D5CDD505-2E9C-101B-9397-08002B2CF9AE}" pid="14" name="Mendeley Recent Style Id 9_1">
    <vt:lpwstr>http://www.zotero.org/styles/weather-and-forecasting</vt:lpwstr>
  </property>
  <property fmtid="{D5CDD505-2E9C-101B-9397-08002B2CF9AE}" pid="15" name="Mendeley Recent Style Name 0_1">
    <vt:lpwstr>American Psychological Association 7th edition</vt:lpwstr>
  </property>
  <property fmtid="{D5CDD505-2E9C-101B-9397-08002B2CF9AE}" pid="16" name="Mendeley Recent Style Name 1_1">
    <vt:lpwstr>American Sociological Association 6th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Cite Them Right 11th edition - Harvard</vt:lpwstr>
  </property>
  <property fmtid="{D5CDD505-2E9C-101B-9397-08002B2CF9AE}" pid="19" name="Mendeley Recent Style Name 4_1">
    <vt:lpwstr>IEEE</vt:lpwstr>
  </property>
  <property fmtid="{D5CDD505-2E9C-101B-9397-08002B2CF9AE}" pid="20" name="Mendeley Recent Style Name 5_1">
    <vt:lpwstr>Meteorological Applications</vt:lpwstr>
  </property>
  <property fmtid="{D5CDD505-2E9C-101B-9397-08002B2CF9AE}" pid="21" name="Mendeley Recent Style Name 6_1">
    <vt:lpwstr>Modern Humanities Research Association 3rd edition (note with bibliography)</vt:lpwstr>
  </property>
  <property fmtid="{D5CDD505-2E9C-101B-9397-08002B2CF9AE}" pid="22" name="Mendeley Recent Style Name 7_1">
    <vt:lpwstr>Modern Language Association 9th edition</vt:lpwstr>
  </property>
  <property fmtid="{D5CDD505-2E9C-101B-9397-08002B2CF9AE}" pid="23" name="Mendeley Recent Style Name 8_1">
    <vt:lpwstr>Nature</vt:lpwstr>
  </property>
  <property fmtid="{D5CDD505-2E9C-101B-9397-08002B2CF9AE}" pid="24" name="Mendeley Recent Style Name 9_1">
    <vt:lpwstr>Weather and Forecasting</vt:lpwstr>
  </property>
  <property fmtid="{D5CDD505-2E9C-101B-9397-08002B2CF9AE}" pid="25" name="Mendeley Unique User Id_1">
    <vt:lpwstr>3ff76eb3-fc30-3a93-8192-c12f8f6a468a</vt:lpwstr>
  </property>
</Properties>
</file>