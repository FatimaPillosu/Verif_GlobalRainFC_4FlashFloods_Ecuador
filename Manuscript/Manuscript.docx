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AD91B" w14:textId="419656A0" w:rsidR="002317D9" w:rsidRPr="005020BC" w:rsidRDefault="00314124" w:rsidP="00917C4E">
      <w:pPr>
        <w:pStyle w:val="Titolo"/>
        <w:jc w:val="both"/>
      </w:pPr>
      <w:r>
        <w:t xml:space="preserve">A new cost-effective approach </w:t>
      </w:r>
      <w:r w:rsidR="007728FB">
        <w:t>to increase accuracy and lead time of</w:t>
      </w:r>
      <w:r>
        <w:t xml:space="preserve"> </w:t>
      </w:r>
      <w:r w:rsidR="007728FB">
        <w:t>flash flood forecast</w:t>
      </w:r>
      <w:r w:rsidR="002059BA" w:rsidRPr="005020BC">
        <w:t>: Ecuado</w:t>
      </w:r>
      <w:r w:rsidR="00E94C85" w:rsidRPr="005020BC">
        <w:t>r</w:t>
      </w:r>
      <w:r w:rsidR="00B4515C" w:rsidRPr="005020BC">
        <w:t>’s</w:t>
      </w:r>
      <w:r w:rsidR="00E94C85" w:rsidRPr="005020BC">
        <w:t xml:space="preserve"> </w:t>
      </w:r>
      <w:r w:rsidR="007728FB">
        <w:t>proof of concept</w:t>
      </w:r>
    </w:p>
    <w:p w14:paraId="022AD91C" w14:textId="6FFD9F01" w:rsidR="002317D9" w:rsidRPr="005020BC" w:rsidRDefault="00EE5237">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w:t>
      </w:r>
      <w:r w:rsidR="00E60E64" w:rsidRPr="005020BC">
        <w:t xml:space="preserve"> Carolynne Hultquist</w:t>
      </w:r>
      <w:r w:rsidR="00E60E64" w:rsidRPr="005020BC">
        <w:rPr>
          <w:vertAlign w:val="superscript"/>
        </w:rPr>
        <w:t>6</w:t>
      </w:r>
      <w:r w:rsidR="00E60E64" w:rsidRPr="005020BC">
        <w:t xml:space="preserve">, </w:t>
      </w:r>
      <w:r w:rsidRPr="005020BC">
        <w:t>Andrew Kruczkiewicz</w:t>
      </w:r>
      <w:r w:rsidRPr="005020BC">
        <w:rPr>
          <w:vertAlign w:val="superscript"/>
        </w:rPr>
        <w:t>3,4</w:t>
      </w:r>
      <w:r w:rsidR="008307DE" w:rsidRPr="005020BC">
        <w:rPr>
          <w:vertAlign w:val="superscript"/>
        </w:rPr>
        <w:t>,5</w:t>
      </w:r>
      <w:r w:rsidRPr="005020BC">
        <w:t xml:space="preserve">, </w:t>
      </w:r>
      <w:r w:rsidR="00E60E64" w:rsidRPr="005020BC">
        <w:t>Calum Baugh</w:t>
      </w:r>
      <w:r w:rsidR="00E60E64" w:rsidRPr="005020BC">
        <w:rPr>
          <w:vertAlign w:val="superscript"/>
        </w:rPr>
        <w:t>2</w:t>
      </w:r>
      <w:r w:rsidR="00E60E64" w:rsidRPr="005020BC">
        <w:t xml:space="preserve">, </w:t>
      </w:r>
      <w:r w:rsidRPr="005020BC">
        <w:t>Humberto Vergara</w:t>
      </w:r>
      <w:r w:rsidR="00432FD5" w:rsidRPr="005020BC">
        <w:rPr>
          <w:vertAlign w:val="superscript"/>
        </w:rPr>
        <w:t>7</w:t>
      </w:r>
      <w:r w:rsidRPr="005020BC">
        <w:rPr>
          <w:vertAlign w:val="superscript"/>
        </w:rPr>
        <w:t>,</w:t>
      </w:r>
      <w:r w:rsidR="00432FD5" w:rsidRPr="005020BC">
        <w:rPr>
          <w:vertAlign w:val="superscript"/>
        </w:rPr>
        <w:t>8</w:t>
      </w:r>
      <w:r w:rsidRPr="005020BC">
        <w:t>, Florian Pappenberger</w:t>
      </w:r>
      <w:r w:rsidRPr="005020BC">
        <w:rPr>
          <w:vertAlign w:val="superscript"/>
        </w:rPr>
        <w:t>2</w:t>
      </w:r>
      <w:r w:rsidRPr="005020BC">
        <w:t>, Elisabeth Stephens</w:t>
      </w:r>
      <w:r w:rsidRPr="005020BC">
        <w:rPr>
          <w:vertAlign w:val="superscript"/>
        </w:rPr>
        <w:t>1,4,</w:t>
      </w:r>
      <w:r w:rsidR="00B30183" w:rsidRPr="005020BC">
        <w:rPr>
          <w:vertAlign w:val="superscript"/>
        </w:rPr>
        <w:t>9</w:t>
      </w:r>
      <w:r w:rsidRPr="005020BC">
        <w:t>, Christel Prudhomme</w:t>
      </w:r>
      <w:r w:rsidRPr="005020BC">
        <w:rPr>
          <w:vertAlign w:val="superscript"/>
        </w:rPr>
        <w:t>2,</w:t>
      </w:r>
      <w:r w:rsidR="00B30183" w:rsidRPr="005020BC">
        <w:rPr>
          <w:vertAlign w:val="superscript"/>
        </w:rPr>
        <w:t>10</w:t>
      </w:r>
      <w:r w:rsidRPr="005020BC">
        <w:rPr>
          <w:vertAlign w:val="superscript"/>
        </w:rPr>
        <w:t>,1</w:t>
      </w:r>
      <w:r w:rsidR="00B30183" w:rsidRPr="005020BC">
        <w:rPr>
          <w:vertAlign w:val="superscript"/>
        </w:rPr>
        <w:t>1</w:t>
      </w:r>
      <w:r w:rsidRPr="005020BC">
        <w:t>, Hannah L. Cloke</w:t>
      </w:r>
      <w:r w:rsidRPr="005020BC">
        <w:rPr>
          <w:vertAlign w:val="superscript"/>
        </w:rPr>
        <w:t>1,</w:t>
      </w:r>
      <w:r w:rsidR="00B30183" w:rsidRPr="005020BC">
        <w:rPr>
          <w:vertAlign w:val="superscript"/>
        </w:rPr>
        <w:t>9</w:t>
      </w:r>
      <w:r w:rsidRPr="005020BC">
        <w:rPr>
          <w:vertAlign w:val="superscript"/>
        </w:rPr>
        <w:t>,1</w:t>
      </w:r>
      <w:r w:rsidR="00B30183" w:rsidRPr="005020BC">
        <w:rPr>
          <w:vertAlign w:val="superscript"/>
        </w:rPr>
        <w:t>2</w:t>
      </w:r>
      <w:r w:rsidRPr="005020BC">
        <w:rPr>
          <w:vertAlign w:val="superscript"/>
        </w:rPr>
        <w:t>,1</w:t>
      </w:r>
      <w:r w:rsidR="00B30183" w:rsidRPr="005020BC">
        <w:rPr>
          <w:vertAlign w:val="superscript"/>
        </w:rPr>
        <w:t>3</w:t>
      </w:r>
    </w:p>
    <w:p w14:paraId="022AD91D" w14:textId="77777777" w:rsidR="002317D9" w:rsidRPr="005020BC" w:rsidRDefault="00EE5237">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022AD91E" w14:textId="77777777" w:rsidR="002317D9" w:rsidRPr="005020BC" w:rsidRDefault="00EE5237">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022AD91F" w14:textId="77777777" w:rsidR="002317D9" w:rsidRPr="005020BC" w:rsidRDefault="00EE5237">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022AD920" w14:textId="77777777" w:rsidR="002317D9" w:rsidRPr="005020BC" w:rsidRDefault="00EE5237">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1788285A" w14:textId="19A01999" w:rsidR="00CF1A48" w:rsidRPr="005020BC" w:rsidRDefault="00CF1A48">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022AD921" w14:textId="2BE8CBCB" w:rsidR="002317D9" w:rsidRPr="005020BC" w:rsidRDefault="00432FD5">
      <w:pPr>
        <w:spacing w:before="0" w:line="240" w:lineRule="auto"/>
        <w:ind w:firstLine="0"/>
        <w:jc w:val="left"/>
        <w:rPr>
          <w:sz w:val="16"/>
          <w:szCs w:val="16"/>
        </w:rPr>
      </w:pPr>
      <w:r w:rsidRPr="005020BC">
        <w:rPr>
          <w:sz w:val="16"/>
          <w:szCs w:val="16"/>
          <w:vertAlign w:val="superscript"/>
        </w:rPr>
        <w:t>6</w:t>
      </w:r>
      <w:r w:rsidR="00EE5237" w:rsidRPr="005020BC">
        <w:rPr>
          <w:sz w:val="16"/>
          <w:szCs w:val="16"/>
        </w:rPr>
        <w:t xml:space="preserve"> Center for International Earth Science Information Network (CIESIN), Columbia Climate School, New York, USA</w:t>
      </w:r>
    </w:p>
    <w:p w14:paraId="022AD922" w14:textId="39A2A459" w:rsidR="002317D9" w:rsidRPr="005020BC" w:rsidRDefault="00432FD5">
      <w:pPr>
        <w:spacing w:before="0" w:line="240" w:lineRule="auto"/>
        <w:ind w:firstLine="0"/>
        <w:jc w:val="left"/>
        <w:rPr>
          <w:sz w:val="16"/>
          <w:szCs w:val="16"/>
        </w:rPr>
      </w:pPr>
      <w:r w:rsidRPr="005020BC">
        <w:rPr>
          <w:sz w:val="16"/>
          <w:szCs w:val="16"/>
          <w:vertAlign w:val="superscript"/>
        </w:rPr>
        <w:t>7</w:t>
      </w:r>
      <w:r w:rsidR="00EE5237" w:rsidRPr="005020BC">
        <w:rPr>
          <w:sz w:val="16"/>
          <w:szCs w:val="16"/>
        </w:rPr>
        <w:t xml:space="preserve"> Cooperative Institute for Mesoscale Meteorological Studies (CIMMS), The University of Oklahoma, Norman, OK</w:t>
      </w:r>
    </w:p>
    <w:p w14:paraId="022AD923" w14:textId="6360D187" w:rsidR="002317D9" w:rsidRPr="005020BC" w:rsidRDefault="00432FD5">
      <w:pPr>
        <w:spacing w:before="0" w:line="240" w:lineRule="auto"/>
        <w:ind w:firstLine="0"/>
        <w:jc w:val="left"/>
        <w:rPr>
          <w:sz w:val="16"/>
          <w:szCs w:val="16"/>
        </w:rPr>
      </w:pPr>
      <w:r w:rsidRPr="005020BC">
        <w:rPr>
          <w:sz w:val="16"/>
          <w:szCs w:val="16"/>
          <w:vertAlign w:val="superscript"/>
        </w:rPr>
        <w:t>8</w:t>
      </w:r>
      <w:r w:rsidR="00EE5237" w:rsidRPr="005020BC">
        <w:rPr>
          <w:sz w:val="16"/>
          <w:szCs w:val="16"/>
        </w:rPr>
        <w:t xml:space="preserve"> NOAA National Severe Storms Laboratory (NSSL), Norman, OK</w:t>
      </w:r>
    </w:p>
    <w:p w14:paraId="022AD924" w14:textId="0E0AAD41" w:rsidR="002317D9" w:rsidRPr="005020BC" w:rsidRDefault="00B30183">
      <w:pPr>
        <w:spacing w:before="0" w:line="240" w:lineRule="auto"/>
        <w:ind w:firstLine="0"/>
        <w:jc w:val="left"/>
        <w:rPr>
          <w:sz w:val="16"/>
          <w:szCs w:val="16"/>
        </w:rPr>
      </w:pPr>
      <w:r w:rsidRPr="005020BC">
        <w:rPr>
          <w:sz w:val="16"/>
          <w:szCs w:val="16"/>
          <w:vertAlign w:val="superscript"/>
        </w:rPr>
        <w:t>9</w:t>
      </w:r>
      <w:r w:rsidR="00EE5237" w:rsidRPr="005020BC">
        <w:rPr>
          <w:sz w:val="16"/>
          <w:szCs w:val="16"/>
          <w:vertAlign w:val="superscript"/>
        </w:rPr>
        <w:t xml:space="preserve"> </w:t>
      </w:r>
      <w:r w:rsidR="00EE5237" w:rsidRPr="005020BC">
        <w:rPr>
          <w:sz w:val="16"/>
          <w:szCs w:val="16"/>
        </w:rPr>
        <w:t>Department of Meteorology, University of Reading, Reading, UK</w:t>
      </w:r>
    </w:p>
    <w:p w14:paraId="022AD925" w14:textId="53944774" w:rsidR="002317D9" w:rsidRPr="005020BC" w:rsidRDefault="00B30183">
      <w:pPr>
        <w:spacing w:before="0" w:line="240" w:lineRule="auto"/>
        <w:ind w:firstLine="0"/>
        <w:jc w:val="left"/>
        <w:rPr>
          <w:sz w:val="16"/>
          <w:szCs w:val="16"/>
        </w:rPr>
      </w:pPr>
      <w:r w:rsidRPr="005020BC">
        <w:rPr>
          <w:sz w:val="16"/>
          <w:szCs w:val="16"/>
          <w:vertAlign w:val="superscript"/>
        </w:rPr>
        <w:t>10</w:t>
      </w:r>
      <w:r w:rsidR="00EE5237" w:rsidRPr="005020BC">
        <w:rPr>
          <w:sz w:val="16"/>
          <w:szCs w:val="16"/>
          <w:vertAlign w:val="superscript"/>
        </w:rPr>
        <w:t xml:space="preserve"> </w:t>
      </w:r>
      <w:r w:rsidR="00EE5237" w:rsidRPr="005020BC">
        <w:rPr>
          <w:sz w:val="16"/>
          <w:szCs w:val="16"/>
        </w:rPr>
        <w:t>Department of Geography and Environment, University of Loughborough, Loughborough, UK</w:t>
      </w:r>
    </w:p>
    <w:p w14:paraId="022AD926" w14:textId="0E148449" w:rsidR="002317D9" w:rsidRPr="005020BC" w:rsidRDefault="00EE5237">
      <w:pPr>
        <w:spacing w:before="0" w:line="240" w:lineRule="auto"/>
        <w:ind w:firstLine="0"/>
        <w:jc w:val="left"/>
        <w:rPr>
          <w:sz w:val="16"/>
          <w:szCs w:val="16"/>
        </w:rPr>
      </w:pPr>
      <w:r w:rsidRPr="005020BC">
        <w:rPr>
          <w:sz w:val="16"/>
          <w:szCs w:val="16"/>
          <w:vertAlign w:val="superscript"/>
        </w:rPr>
        <w:t>1</w:t>
      </w:r>
      <w:r w:rsidR="00B30183" w:rsidRPr="005020BC">
        <w:rPr>
          <w:sz w:val="16"/>
          <w:szCs w:val="16"/>
          <w:vertAlign w:val="superscript"/>
        </w:rPr>
        <w:t>1</w:t>
      </w:r>
      <w:r w:rsidRPr="005020BC">
        <w:rPr>
          <w:sz w:val="16"/>
          <w:szCs w:val="16"/>
          <w:vertAlign w:val="superscript"/>
        </w:rPr>
        <w:t xml:space="preserve"> </w:t>
      </w:r>
      <w:r w:rsidRPr="005020BC">
        <w:rPr>
          <w:sz w:val="16"/>
          <w:szCs w:val="16"/>
        </w:rPr>
        <w:t>UK Centre for Ecology and Hydrology, Wallingford, United Kingdom</w:t>
      </w:r>
    </w:p>
    <w:p w14:paraId="022AD927" w14:textId="585D34D8" w:rsidR="002317D9" w:rsidRPr="005020BC" w:rsidRDefault="00EE5237">
      <w:pPr>
        <w:spacing w:before="0" w:line="240" w:lineRule="auto"/>
        <w:ind w:firstLine="0"/>
        <w:jc w:val="left"/>
        <w:rPr>
          <w:sz w:val="16"/>
          <w:szCs w:val="16"/>
        </w:rPr>
      </w:pPr>
      <w:r w:rsidRPr="005020BC">
        <w:rPr>
          <w:sz w:val="16"/>
          <w:szCs w:val="16"/>
          <w:vertAlign w:val="superscript"/>
        </w:rPr>
        <w:t>1</w:t>
      </w:r>
      <w:r w:rsidR="00B30183" w:rsidRPr="005020BC">
        <w:rPr>
          <w:sz w:val="16"/>
          <w:szCs w:val="16"/>
          <w:vertAlign w:val="superscript"/>
        </w:rPr>
        <w:t>2</w:t>
      </w:r>
      <w:r w:rsidRPr="005020BC">
        <w:rPr>
          <w:sz w:val="16"/>
          <w:szCs w:val="16"/>
          <w:vertAlign w:val="superscript"/>
        </w:rPr>
        <w:t xml:space="preserve"> </w:t>
      </w:r>
      <w:r w:rsidRPr="005020BC">
        <w:rPr>
          <w:sz w:val="16"/>
          <w:szCs w:val="16"/>
        </w:rPr>
        <w:t>Department of Earth Sciences, Air, Water and Landscape Science, Uppsala University, Sweden</w:t>
      </w:r>
    </w:p>
    <w:p w14:paraId="022AD928" w14:textId="1B280516" w:rsidR="002317D9" w:rsidRPr="005020BC" w:rsidRDefault="00EE5237">
      <w:pPr>
        <w:spacing w:before="0" w:line="240" w:lineRule="auto"/>
        <w:ind w:firstLine="0"/>
        <w:jc w:val="left"/>
        <w:rPr>
          <w:b/>
          <w:sz w:val="16"/>
          <w:szCs w:val="16"/>
          <w:vertAlign w:val="superscript"/>
        </w:rPr>
      </w:pPr>
      <w:r w:rsidRPr="005020BC">
        <w:rPr>
          <w:sz w:val="16"/>
          <w:szCs w:val="16"/>
          <w:vertAlign w:val="superscript"/>
        </w:rPr>
        <w:t>1</w:t>
      </w:r>
      <w:r w:rsidR="00B30183" w:rsidRPr="005020BC">
        <w:rPr>
          <w:sz w:val="16"/>
          <w:szCs w:val="16"/>
          <w:vertAlign w:val="superscript"/>
        </w:rPr>
        <w:t>3</w:t>
      </w:r>
      <w:r w:rsidRPr="005020BC">
        <w:rPr>
          <w:sz w:val="16"/>
          <w:szCs w:val="16"/>
          <w:vertAlign w:val="superscript"/>
        </w:rPr>
        <w:t xml:space="preserve"> </w:t>
      </w:r>
      <w:r w:rsidRPr="005020BC">
        <w:rPr>
          <w:sz w:val="16"/>
          <w:szCs w:val="16"/>
        </w:rPr>
        <w:t>Centre of Natural Hazards and Disaster Science, CNDS, Sweden</w:t>
      </w:r>
    </w:p>
    <w:p w14:paraId="022AD929" w14:textId="59AE31D2" w:rsidR="002317D9" w:rsidRPr="005020BC" w:rsidRDefault="00EE5237">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0365D705" w14:textId="2159B13E" w:rsidR="00E61410" w:rsidRPr="005020BC" w:rsidRDefault="00EE5237" w:rsidP="00246C95">
      <w:pPr>
        <w:spacing w:before="240" w:line="240" w:lineRule="auto"/>
        <w:ind w:firstLine="0"/>
        <w:rPr>
          <w:bCs/>
        </w:rPr>
      </w:pPr>
      <w:r w:rsidRPr="005020BC">
        <w:rPr>
          <w:b/>
        </w:rPr>
        <w:t>Abstract.</w:t>
      </w:r>
      <w:r w:rsidRPr="005020BC">
        <w:rPr>
          <w:bCs/>
        </w:rPr>
        <w:t xml:space="preserve"> </w:t>
      </w:r>
      <w:r w:rsidR="00D70DE6" w:rsidRPr="005020BC">
        <w:rPr>
          <w:bCs/>
        </w:rPr>
        <w:t xml:space="preserve">Globally, flash floods are one of the </w:t>
      </w:r>
      <w:r w:rsidR="360AAF42" w:rsidRPr="005020BC">
        <w:t>costliest</w:t>
      </w:r>
      <w:r w:rsidR="00D70DE6" w:rsidRPr="005020BC">
        <w:rPr>
          <w:bCs/>
        </w:rPr>
        <w:t xml:space="preserve"> natural hazards for property damage and loss of life. The low accuracy </w:t>
      </w:r>
      <w:r w:rsidR="00EF1D8E" w:rsidRPr="005020BC">
        <w:rPr>
          <w:bCs/>
        </w:rPr>
        <w:t>of</w:t>
      </w:r>
      <w:r w:rsidR="0051176A" w:rsidRPr="005020BC">
        <w:rPr>
          <w:bCs/>
        </w:rPr>
        <w:t xml:space="preserve"> flash flood</w:t>
      </w:r>
      <w:r w:rsidR="00D70DE6" w:rsidRPr="005020BC">
        <w:rPr>
          <w:bCs/>
        </w:rPr>
        <w:t xml:space="preserve"> forecast</w:t>
      </w:r>
      <w:r w:rsidR="0051176A" w:rsidRPr="005020BC">
        <w:rPr>
          <w:bCs/>
        </w:rPr>
        <w:t>s</w:t>
      </w:r>
      <w:r w:rsidR="00D70DE6" w:rsidRPr="005020BC">
        <w:rPr>
          <w:bCs/>
        </w:rPr>
        <w:t xml:space="preserve"> beyond a few hours limits the</w:t>
      </w:r>
      <w:r w:rsidR="00EF1D8E" w:rsidRPr="005020BC">
        <w:rPr>
          <w:bCs/>
        </w:rPr>
        <w:t>ir</w:t>
      </w:r>
      <w:r w:rsidR="00D70DE6" w:rsidRPr="005020BC">
        <w:rPr>
          <w:bCs/>
        </w:rPr>
        <w:t xml:space="preserve"> use in early warning systems. This study </w:t>
      </w:r>
      <w:r w:rsidR="360AAF42" w:rsidRPr="005020BC">
        <w:t>evaluates</w:t>
      </w:r>
      <w:r w:rsidR="00D70DE6" w:rsidRPr="005020BC">
        <w:rPr>
          <w:bCs/>
        </w:rPr>
        <w:t xml:space="preserve"> </w:t>
      </w:r>
      <w:r w:rsidR="360AAF42" w:rsidRPr="005020BC">
        <w:t xml:space="preserve">the </w:t>
      </w:r>
      <w:r w:rsidR="00525A54">
        <w:t>performance</w:t>
      </w:r>
      <w:r w:rsidR="360AAF42" w:rsidRPr="005020BC">
        <w:t xml:space="preserve"> in predicting</w:t>
      </w:r>
      <w:r w:rsidR="00D70DE6" w:rsidRPr="005020BC">
        <w:rPr>
          <w:bCs/>
        </w:rPr>
        <w:t xml:space="preserve"> flash flood </w:t>
      </w:r>
      <w:r w:rsidR="360AAF42" w:rsidRPr="005020BC">
        <w:t xml:space="preserve">risk based on global post-processed </w:t>
      </w:r>
      <w:r w:rsidR="00A46F09" w:rsidRPr="005020BC">
        <w:t>“ecPoint-R</w:t>
      </w:r>
      <w:r w:rsidR="360AAF42" w:rsidRPr="005020BC">
        <w:t>ainfall</w:t>
      </w:r>
      <w:r w:rsidR="00A46F09" w:rsidRPr="005020BC">
        <w:t>”</w:t>
      </w:r>
      <w:r w:rsidR="360AAF42" w:rsidRPr="005020BC">
        <w:t xml:space="preserve"> forecasts</w:t>
      </w:r>
      <w:r w:rsidR="00D70DE6" w:rsidRPr="005020BC">
        <w:rPr>
          <w:bCs/>
        </w:rPr>
        <w:t xml:space="preserve"> </w:t>
      </w:r>
      <w:r w:rsidR="360AAF42" w:rsidRPr="005020BC">
        <w:t>compared with the</w:t>
      </w:r>
      <w:r w:rsidR="00D70DE6" w:rsidRPr="005020BC">
        <w:rPr>
          <w:bCs/>
        </w:rPr>
        <w:t xml:space="preserve"> ECMWF ensemble forecasts (ENS)</w:t>
      </w:r>
      <w:r w:rsidR="00D131DF" w:rsidRPr="005020BC">
        <w:rPr>
          <w:bCs/>
        </w:rPr>
        <w:t xml:space="preserve">, </w:t>
      </w:r>
      <w:r w:rsidR="00640238" w:rsidRPr="005020BC">
        <w:rPr>
          <w:bCs/>
        </w:rPr>
        <w:t>up to 10 days lead time.</w:t>
      </w:r>
      <w:r w:rsidR="00D70DE6" w:rsidRPr="005020BC">
        <w:rPr>
          <w:bCs/>
        </w:rPr>
        <w:t xml:space="preserve"> A one-year verification for 2020 is carried out in Ecuador, whose varied climat</w:t>
      </w:r>
      <w:r w:rsidR="00A42C73" w:rsidRPr="005020BC">
        <w:rPr>
          <w:bCs/>
        </w:rPr>
        <w:t>e</w:t>
      </w:r>
      <w:r w:rsidR="00D70DE6" w:rsidRPr="005020BC">
        <w:rPr>
          <w:bCs/>
        </w:rPr>
        <w:t xml:space="preserve"> </w:t>
      </w:r>
      <w:r w:rsidR="360AAF42" w:rsidRPr="005020BC">
        <w:t xml:space="preserve">and presence of a comprehensive flood report database </w:t>
      </w:r>
      <w:r w:rsidR="00D70DE6" w:rsidRPr="005020BC">
        <w:rPr>
          <w:bCs/>
        </w:rPr>
        <w:t xml:space="preserve">made it an attractive site for verification. </w:t>
      </w:r>
      <w:r w:rsidR="360AAF42" w:rsidRPr="005020BC">
        <w:t>This study</w:t>
      </w:r>
      <w:r w:rsidR="00D70DE6" w:rsidRPr="005020BC">
        <w:rPr>
          <w:bCs/>
        </w:rPr>
        <w:t xml:space="preserve"> </w:t>
      </w:r>
      <w:r w:rsidR="360AAF42" w:rsidRPr="005020BC">
        <w:t xml:space="preserve">identifies the </w:t>
      </w:r>
      <w:r w:rsidR="00D70DE6" w:rsidRPr="005020BC">
        <w:rPr>
          <w:bCs/>
        </w:rPr>
        <w:t>scenarios in which ecPoint provides better flash flood guidance than other forecasting systems, enabling more informed decision</w:t>
      </w:r>
      <w:r w:rsidR="00D7596A">
        <w:rPr>
          <w:bCs/>
        </w:rPr>
        <w:t>-</w:t>
      </w:r>
      <w:r w:rsidR="00D70DE6" w:rsidRPr="005020BC">
        <w:rPr>
          <w:bCs/>
        </w:rPr>
        <w:t>making around flash flood events. Data suggests that ecPoint outperforms ENS in areas where rainfall originates from small-scale convective systems</w:t>
      </w:r>
      <w:r w:rsidR="360AAF42" w:rsidRPr="005020BC">
        <w:t>. Where</w:t>
      </w:r>
      <w:r w:rsidR="00D70DE6" w:rsidRPr="005020BC">
        <w:rPr>
          <w:bCs/>
        </w:rPr>
        <w:t xml:space="preserve"> rainfall originates from large-scale convective systems, ecPoint and ENS </w:t>
      </w:r>
      <w:r w:rsidR="00525A54">
        <w:rPr>
          <w:bCs/>
        </w:rPr>
        <w:t>performance</w:t>
      </w:r>
      <w:r w:rsidR="00D70DE6" w:rsidRPr="005020BC">
        <w:rPr>
          <w:bCs/>
        </w:rPr>
        <w:t>s are comparable</w:t>
      </w:r>
      <w:r w:rsidR="360AAF42" w:rsidRPr="005020BC">
        <w:t xml:space="preserve">, except for </w:t>
      </w:r>
      <w:r w:rsidR="00D70DE6" w:rsidRPr="005020BC">
        <w:rPr>
          <w:bCs/>
        </w:rPr>
        <w:t>corr</w:t>
      </w:r>
      <w:r w:rsidR="00FE55D6" w:rsidRPr="005020BC">
        <w:rPr>
          <w:bCs/>
        </w:rPr>
        <w:t>ecti</w:t>
      </w:r>
      <w:r w:rsidR="00280ECD">
        <w:rPr>
          <w:bCs/>
        </w:rPr>
        <w:t>ng</w:t>
      </w:r>
      <w:r w:rsidR="00875939" w:rsidRPr="005020BC">
        <w:rPr>
          <w:bCs/>
        </w:rPr>
        <w:t xml:space="preserve"> </w:t>
      </w:r>
      <w:r w:rsidR="00FE55D6" w:rsidRPr="005020BC">
        <w:rPr>
          <w:bCs/>
        </w:rPr>
        <w:t xml:space="preserve">errors in </w:t>
      </w:r>
      <w:r w:rsidR="360AAF42" w:rsidRPr="005020BC">
        <w:t xml:space="preserve">the </w:t>
      </w:r>
      <w:r w:rsidR="00FE55D6" w:rsidRPr="005020BC">
        <w:rPr>
          <w:bCs/>
        </w:rPr>
        <w:t>rainfall’s diurnal cycle</w:t>
      </w:r>
      <w:r w:rsidR="00D70DE6" w:rsidRPr="005020BC">
        <w:rPr>
          <w:bCs/>
        </w:rPr>
        <w:t xml:space="preserve">. This study also contributes a new methodology to define the </w:t>
      </w:r>
      <w:r w:rsidR="360AAF42" w:rsidRPr="005020BC">
        <w:t>typical</w:t>
      </w:r>
      <w:r w:rsidR="00D70DE6" w:rsidRPr="005020BC">
        <w:rPr>
          <w:bCs/>
        </w:rPr>
        <w:t xml:space="preserve"> rainfall event that can cause flash floods when no point rainfall observations (e.g., rain gauges) are available</w:t>
      </w:r>
      <w:r w:rsidR="360AAF42" w:rsidRPr="005020BC">
        <w:t>. The method uses</w:t>
      </w:r>
      <w:r w:rsidR="00D70DE6" w:rsidRPr="005020BC">
        <w:rPr>
          <w:bCs/>
        </w:rPr>
        <w:t xml:space="preserve"> short-term ecPoint</w:t>
      </w:r>
      <w:r w:rsidR="360AAF42" w:rsidRPr="005020BC">
        <w:t>-Rainfall</w:t>
      </w:r>
      <w:r w:rsidR="00D70DE6" w:rsidRPr="005020BC">
        <w:rPr>
          <w:bCs/>
        </w:rPr>
        <w:t xml:space="preserve"> forecasts as a proxy for point rainfall observations</w:t>
      </w:r>
      <w:r w:rsidR="360AAF42" w:rsidRPr="005020BC">
        <w:t xml:space="preserve">, allowing </w:t>
      </w:r>
      <w:r w:rsidR="00D70DE6" w:rsidRPr="005020BC">
        <w:rPr>
          <w:bCs/>
        </w:rPr>
        <w:t>us to verify flash flood forecasts and develop warning systems in regions with poor rainfall observation coverage.</w:t>
      </w:r>
    </w:p>
    <w:p w14:paraId="022AD92B" w14:textId="4DD22605" w:rsidR="002317D9" w:rsidRPr="005020BC" w:rsidRDefault="00EE5237" w:rsidP="00246C95">
      <w:pPr>
        <w:spacing w:before="240" w:line="240" w:lineRule="auto"/>
        <w:ind w:firstLine="0"/>
        <w:rPr>
          <w:b/>
        </w:rPr>
      </w:pPr>
      <w:bookmarkStart w:id="0" w:name="_gjdgxs" w:colFirst="0" w:colLast="0"/>
      <w:bookmarkEnd w:id="0"/>
      <w:r w:rsidRPr="005020BC">
        <w:rPr>
          <w:b/>
        </w:rPr>
        <w:t>Keywords.</w:t>
      </w:r>
      <w:r w:rsidR="00B4438D" w:rsidRPr="005020BC">
        <w:rPr>
          <w:b/>
        </w:rPr>
        <w:t xml:space="preserve"> </w:t>
      </w:r>
      <w:r w:rsidR="00B4438D" w:rsidRPr="005020BC">
        <w:t>Ensemble rainfall prediction, ecPoint,</w:t>
      </w:r>
      <w:r w:rsidRPr="005020BC">
        <w:rPr>
          <w:b/>
        </w:rPr>
        <w:t xml:space="preserve"> </w:t>
      </w:r>
      <w:r w:rsidR="00B4438D" w:rsidRPr="005020BC">
        <w:t>fl</w:t>
      </w:r>
      <w:r w:rsidRPr="005020BC">
        <w:t xml:space="preserve">ash flood forecasting, flash flood </w:t>
      </w:r>
      <w:r w:rsidR="006916F4" w:rsidRPr="005020BC">
        <w:t>observations</w:t>
      </w:r>
      <w:r w:rsidRPr="005020BC">
        <w:t xml:space="preserve">, </w:t>
      </w:r>
      <w:r w:rsidR="006916F4" w:rsidRPr="005020BC">
        <w:t>Ecuador,</w:t>
      </w:r>
      <w:r w:rsidR="00CA2043" w:rsidRPr="005020BC">
        <w:t xml:space="preserve"> flood risk,</w:t>
      </w:r>
      <w:r w:rsidR="006916F4" w:rsidRPr="005020BC">
        <w:t xml:space="preserve"> </w:t>
      </w:r>
      <w:r w:rsidR="00497D69" w:rsidRPr="005020BC">
        <w:t>early warning system</w:t>
      </w:r>
      <w:r w:rsidR="00CA2043" w:rsidRPr="005020BC">
        <w:t>s, anticipatory action</w:t>
      </w:r>
      <w:r w:rsidR="00F12FD2">
        <w:t>, forecast-based financing</w:t>
      </w:r>
      <w:r w:rsidR="00CA2043" w:rsidRPr="005020BC">
        <w:t xml:space="preserve">. </w:t>
      </w:r>
    </w:p>
    <w:p w14:paraId="65709AB1" w14:textId="0220C976" w:rsidR="003D3C19" w:rsidRPr="009D5216" w:rsidRDefault="00EE5237" w:rsidP="009D5216">
      <w:pPr>
        <w:pStyle w:val="Titolo"/>
        <w:rPr>
          <w:b w:val="0"/>
          <w:sz w:val="20"/>
          <w:szCs w:val="20"/>
        </w:rPr>
      </w:pPr>
      <w:r w:rsidRPr="005020BC">
        <w:rPr>
          <w:b w:val="0"/>
          <w:sz w:val="20"/>
          <w:szCs w:val="20"/>
        </w:rPr>
        <w:t>_______________________________________________________________________________________________</w:t>
      </w:r>
      <w:r w:rsidR="00C16C48" w:rsidRPr="005020BC">
        <w:rPr>
          <w:b w:val="0"/>
          <w:sz w:val="20"/>
          <w:szCs w:val="20"/>
        </w:rPr>
        <w:t>_</w:t>
      </w:r>
      <w:bookmarkStart w:id="1" w:name="_30j0zll" w:colFirst="0" w:colLast="0"/>
      <w:bookmarkEnd w:id="1"/>
    </w:p>
    <w:p w14:paraId="022AD92D" w14:textId="6FE4F6EA" w:rsidR="002317D9" w:rsidRDefault="00EE5237" w:rsidP="00232F0C">
      <w:pPr>
        <w:pStyle w:val="Titolo1"/>
        <w:numPr>
          <w:ilvl w:val="0"/>
          <w:numId w:val="6"/>
        </w:numPr>
      </w:pPr>
      <w:r w:rsidRPr="005020BC">
        <w:t>Introduction</w:t>
      </w:r>
    </w:p>
    <w:p w14:paraId="01A8F668" w14:textId="7371BE0D" w:rsidR="0031341E" w:rsidRDefault="006574AA" w:rsidP="00046281">
      <w:r>
        <w:t xml:space="preserve">In Ecuador, flash floods </w:t>
      </w:r>
      <w:r w:rsidR="0005551A">
        <w:t>exhibit</w:t>
      </w:r>
      <w:r>
        <w:t xml:space="preserve"> the highest mortality rate among all types</w:t>
      </w:r>
      <w:r w:rsidR="00C677A1">
        <w:t xml:space="preserve"> of flood</w:t>
      </w:r>
      <w:r>
        <w:t>,</w:t>
      </w:r>
      <w:r w:rsidR="00E65964">
        <w:t xml:space="preserve"> </w:t>
      </w:r>
      <w:r w:rsidR="0005551A">
        <w:t>an</w:t>
      </w:r>
      <w:r w:rsidR="00314007">
        <w:t xml:space="preserve">d </w:t>
      </w:r>
      <w:r w:rsidR="00E65964">
        <w:t xml:space="preserve">cause </w:t>
      </w:r>
      <w:r>
        <w:t xml:space="preserve">short- </w:t>
      </w:r>
      <w:r w:rsidR="00314007">
        <w:t>to</w:t>
      </w:r>
      <w:r>
        <w:t xml:space="preserve"> long-term impacts</w:t>
      </w:r>
      <w:r w:rsidR="00C677A1">
        <w:t xml:space="preserve"> such as</w:t>
      </w:r>
      <w:r>
        <w:t xml:space="preserve"> damages to infrastructure and agriculture,</w:t>
      </w:r>
      <w:r w:rsidR="00314007">
        <w:t xml:space="preserve"> interruption to</w:t>
      </w:r>
      <w:r>
        <w:t xml:space="preserve"> business</w:t>
      </w:r>
      <w:r w:rsidR="00314007">
        <w:t>es</w:t>
      </w:r>
      <w:r>
        <w:t xml:space="preserve"> and education,</w:t>
      </w:r>
      <w:r w:rsidR="00657BF3">
        <w:t xml:space="preserve"> disruption to </w:t>
      </w:r>
      <w:r>
        <w:t>healthcare services, and</w:t>
      </w:r>
      <w:r w:rsidR="00657BF3">
        <w:t xml:space="preserve"> outbreaks</w:t>
      </w:r>
      <w:r>
        <w:t xml:space="preserve"> </w:t>
      </w:r>
      <w:r w:rsidR="000C691B">
        <w:t xml:space="preserve">of </w:t>
      </w:r>
      <w:r>
        <w:t xml:space="preserve">waterborne disease </w:t>
      </w:r>
      <w:r w:rsidR="00461490">
        <w:fldChar w:fldCharType="begin" w:fldLock="1"/>
      </w:r>
      <w:r w:rsidR="003D5DDD">
        <w:instrText>ADDIN CSL_CITATION {"citationItems":[{"id":"ITEM-1","itemData":{"DOI":"10.1016/j.ijdrr.2018.08.009","author":[{"dropping-particle":"","family":"Galarza-Villamar","given":"Julissa Alexandra","non-dropping-particle":"","parse-names":false,"suffix":""},{"dropping-particle":"","family":"Leeuwis","given":"Cees","non-dropping-particle":"","parse-names":false,"suffix":""},{"dropping-particle":"","family":"Pila-Quinga","given":"Geovanna Maribel","non-dropping-particle":"","parse-names":false,"suffix":""},{"dropping-particle":"","family":"Cecchi","given":"Francesco","non-dropping-particle":"","parse-names":false,"suffix":""},{"dropping-particle":"","family":"Párraga-Lema","given":"Cinthia Mariela","non-dropping-particle":"","parse-names":false,"suffix":""}],"container-title":"International Journal of Disaster Risk Reduction","id":"ITEM-1","issued":{"date-parts":[["2018"]]},"page":"1107-1120","title":"Local understanding of disaster risk and livelihood resilience: The case of rice smallholders and floods in Ecuador","type":"article-journal","volume":"31"},"uris":["http://www.mendeley.com/documents/?uuid=d78f43bf-70ce-3521-9311-e101a4078446"]}],"mendeley":{"formattedCitation":"(Galarza-Villamar et al. 2018)","plainTextFormattedCitation":"(Galarza-Villamar et al. 2018)","previouslyFormattedCitation":"(Galarza-Villamar et al. 2018)"},"properties":{"noteIndex":0},"schema":"https://github.com/citation-style-language/schema/raw/master/csl-citation.json"}</w:instrText>
      </w:r>
      <w:r w:rsidR="00461490">
        <w:fldChar w:fldCharType="separate"/>
      </w:r>
      <w:r w:rsidR="00461490" w:rsidRPr="00461490">
        <w:rPr>
          <w:noProof/>
        </w:rPr>
        <w:t>(Galarza-Villamar et al. 2018)</w:t>
      </w:r>
      <w:r w:rsidR="00461490">
        <w:fldChar w:fldCharType="end"/>
      </w:r>
      <w:r>
        <w:t xml:space="preserve">. </w:t>
      </w:r>
      <w:r w:rsidR="00B15A34">
        <w:t xml:space="preserve">The </w:t>
      </w:r>
      <w:r w:rsidR="00BA6165">
        <w:t>recognized</w:t>
      </w:r>
      <w:r w:rsidR="00B15A34">
        <w:t xml:space="preserve"> severe social, economic, and environmental impacts of flash floods</w:t>
      </w:r>
      <w:r w:rsidR="00B629FC">
        <w:t xml:space="preserve"> </w:t>
      </w:r>
      <w:r w:rsidR="006B47D8">
        <w:t>worldwide</w:t>
      </w:r>
      <w:r w:rsidR="00F502EA">
        <w:t xml:space="preserve"> </w:t>
      </w:r>
      <w:r w:rsidR="00F502EA">
        <w:fldChar w:fldCharType="begin" w:fldLock="1"/>
      </w:r>
      <w:r w:rsidR="004016C1">
        <w:instrText>ADDIN CSL_CITATION {"citationItems":[{"id":"ITEM-1","itemData":{"DOI":"10.1111/j.1753-318x.2008.00006.x","author":[{"dropping-particle":"","family":"Jonkman","given":"S.N.","non-dropping-particle":"","parse-names":false,"suffix":""},{"dropping-particle":"","family":"Vrijling","given":"J.K.","non-dropping-particle":"","parse-names":false,"suffix":""}],"container-title":"Journal of Flood Risk Management","id":"ITEM-1","issue":"1","issued":{"date-parts":[["2008"]]},"page":"43-56","title":"Loss of life due to floods","type":"article-journal","volume":"1"},"uris":["http://www.mendeley.com/documents/?uuid=24bc3e8e-179f-463b-aaaa-39243329fabc"]},{"id":"ITEM-2","itemData":{"DOI":"10.1038/s43017-021-00195-3","author":[{"dropping-particle":"","family":"Merz","given":"Bruno","non-dropping-particle":"","parse-names":false,"suffix":""},{"dropping-particle":"","family":"Blöschl","given":"Günter","non-dropping-particle":"","parse-names":false,"suffix":""},{"dropping-particle":"","family":"Vorogushyn","given":"Sergiy","non-dropping-particle":"","parse-names":false,"suffix":""},{"dropping-particle":"","family":"Dottori","given":"Francesco","non-dropping-particle":"","parse-names":false,"suffix":""},{"dropping-particle":"","family":"Aerts","given":"Jeroen C.J.H.","non-dropping-particle":"","parse-names":false,"suffix":""},{"dropping-particle":"","family":"Bates","given":"Paul","non-dropping-particle":"","parse-names":false,"suffix":""},{"dropping-particle":"","family":"Bertola","given":"Miriam","non-dropping-particle":"","parse-names":false,"suffix":""},{"dropping-particle":"","family":"Kemter","given":"Matthias","non-dropping-particle":"","parse-names":false,"suffix":""},{"dropping-particle":"","family":"Kreibich","given":"Heidi","non-dropping-particle":"","parse-names":false,"suffix":""},{"dropping-particle":"","family":"Lall","given":"Upmanu","non-dropping-particle":"","parse-names":false,"suffix":""},{"dropping-particle":"","family":"Macdonald","given":"Elena","non-dropping-particle":"","parse-names":false,"suffix":""}],"container-title":"Nature Reviews Earth and Environment","id":"ITEM-2","issue":"9","issued":{"date-parts":[["2021"]]},"page":"592-609","title":"Causes, impacts and patterns of disastrous river floods","type":"article","volume":"2"},"uris":["http://www.mendeley.com/documents/?uuid=0e159d44-344b-373a-ac94-9d81f46f18fe"]}],"mendeley":{"formattedCitation":"(Jonkman and Vrijling 2008; Merz et al. 2021)","plainTextFormattedCitation":"(Jonkman and Vrijling 2008; Merz et al. 2021)","previouslyFormattedCitation":"(Jonkman and Vrijling 2008; Merz et al. 2021)"},"properties":{"noteIndex":0},"schema":"https://github.com/citation-style-language/schema/raw/master/csl-citation.json"}</w:instrText>
      </w:r>
      <w:r w:rsidR="00F502EA">
        <w:fldChar w:fldCharType="separate"/>
      </w:r>
      <w:r w:rsidR="00C1135C" w:rsidRPr="00C1135C">
        <w:rPr>
          <w:noProof/>
        </w:rPr>
        <w:t>(Jonkman and Vrijling 2008)</w:t>
      </w:r>
      <w:r w:rsidR="00F502EA">
        <w:fldChar w:fldCharType="end"/>
      </w:r>
      <w:r w:rsidR="003B7A87">
        <w:t xml:space="preserve"> </w:t>
      </w:r>
      <w:r w:rsidR="00B15A34">
        <w:t xml:space="preserve">are </w:t>
      </w:r>
      <w:r w:rsidR="00A63CE7">
        <w:t>exacerbated</w:t>
      </w:r>
      <w:r w:rsidR="00B15A34">
        <w:t xml:space="preserve"> in Latin America </w:t>
      </w:r>
      <w:r w:rsidR="00FE213B">
        <w:t>owing</w:t>
      </w:r>
      <w:r w:rsidR="00FF34A4">
        <w:t xml:space="preserve"> to</w:t>
      </w:r>
      <w:r w:rsidR="00CB0E26">
        <w:t xml:space="preserve"> e</w:t>
      </w:r>
      <w:r w:rsidR="00460EBE">
        <w:t>xponential</w:t>
      </w:r>
      <w:r w:rsidR="00AA6FB4">
        <w:t xml:space="preserve"> and</w:t>
      </w:r>
      <w:r w:rsidR="00460EBE">
        <w:t xml:space="preserve"> unregulated urbanisation of floodplains, human-triggered degradation</w:t>
      </w:r>
      <w:r w:rsidR="007F0CC9">
        <w:t xml:space="preserve"> of catchments</w:t>
      </w:r>
      <w:r w:rsidR="00460EBE">
        <w:t xml:space="preserve">, </w:t>
      </w:r>
      <w:r w:rsidR="004B3CE8">
        <w:t>lack</w:t>
      </w:r>
      <w:r w:rsidR="00460EBE">
        <w:t xml:space="preserve"> of preparedness plans,</w:t>
      </w:r>
      <w:r w:rsidR="007F0CC9">
        <w:t xml:space="preserve"> persistent</w:t>
      </w:r>
      <w:r w:rsidR="00460EBE">
        <w:t xml:space="preserve"> poverty, inefficient public policies, and </w:t>
      </w:r>
      <w:r w:rsidR="004B3CE8">
        <w:t>in</w:t>
      </w:r>
      <w:r w:rsidR="00460EBE">
        <w:t>sufficient infrastructure</w:t>
      </w:r>
      <w:r w:rsidR="006910EC">
        <w:t xml:space="preserve"> </w:t>
      </w:r>
      <w:r w:rsidR="006910EC">
        <w:fldChar w:fldCharType="begin" w:fldLock="1"/>
      </w:r>
      <w:r w:rsidR="004016C1">
        <w:instrText>ADDIN CSL_CITATION {"citationItems":[{"id":"ITEM-1","itemData":{"DOI":"10.3390/w14010010","author":[{"dropping-particle":"","family":"Pinos","given":"Juan","non-dropping-particle":"","parse-names":false,"suffix":""},{"dropping-particle":"","family":"Quesada-Román","given":"Adolfo","non-dropping-particle":"","parse-names":false,"suffix":""}],"container-title":"Water (Switzerland)","id":"ITEM-1","issue":"1","issued":{"date-parts":[["2022"]]},"page":"10","title":"Flood risk-related research trends in Latin America and the Caribbean","type":"article","volume":"14"},"uris":["http://www.mendeley.com/documents/?uuid=3d8979a1-3330-3734-91e9-09981f63c90b"]}],"mendeley":{"formattedCitation":"(Pinos and Quesada-Román 2022)","plainTextFormattedCitation":"(Pinos and Quesada-Román 2022)","previouslyFormattedCitation":"(Pinos and Quesada-Román 2022; Alcántara-Ayala 2019)"},"properties":{"noteIndex":0},"schema":"https://github.com/citation-style-language/schema/raw/master/csl-citation.json"}</w:instrText>
      </w:r>
      <w:r w:rsidR="006910EC">
        <w:fldChar w:fldCharType="separate"/>
      </w:r>
      <w:r w:rsidR="004016C1" w:rsidRPr="004016C1">
        <w:rPr>
          <w:noProof/>
        </w:rPr>
        <w:t>(Pinos and Quesada-Román 2022)</w:t>
      </w:r>
      <w:r w:rsidR="006910EC">
        <w:fldChar w:fldCharType="end"/>
      </w:r>
      <w:r w:rsidR="00460EBE">
        <w:t>.</w:t>
      </w:r>
      <w:r w:rsidR="00B72141">
        <w:t xml:space="preserve"> </w:t>
      </w:r>
      <w:r w:rsidR="009864B6">
        <w:t>While there are no official statistics documenting the occurrence of flash floods in Ecuador, a recent analys</w:t>
      </w:r>
      <w:r w:rsidR="00AA6FB4">
        <w:t>is of</w:t>
      </w:r>
      <w:r w:rsidR="009864B6">
        <w:t xml:space="preserve"> historical disaster reports reveals that ~60% of flood</w:t>
      </w:r>
      <w:r w:rsidR="00AA6FB4">
        <w:t>s are</w:t>
      </w:r>
      <w:r w:rsidR="009864B6">
        <w:t xml:space="preserve"> flash floods</w:t>
      </w:r>
      <w:r w:rsidR="00A571AC">
        <w:t xml:space="preserve"> </w:t>
      </w:r>
      <w:r w:rsidR="00A571AC">
        <w:fldChar w:fldCharType="begin" w:fldLock="1"/>
      </w:r>
      <w:r w:rsidR="00EC44B6">
        <w:instrText>ADDIN CSL_CITATION {"citationItems":[{"id":"ITEM-1","itemData":{"URL":"https://www.anticipation-hub.org/news/forecast-based-financing-for-flash-floods-a-flash-flood-confidence-index","author":[{"dropping-particle":"","family":"Kruczkiewicz","given":"Andrew","non-dropping-particle":"","parse-names":false,"suffix":""},{"dropping-particle":"","family":"Bucherie","given":"Agathe","non-dropping-particle":"","parse-names":false,"suffix":""},{"dropping-particle":"","family":"Ayala","given":"Fernanda","non-dropping-particle":"","parse-names":false,"suffix":""},{"dropping-particle":"","family":"Bazo","given":"Juan","non-dropping-particle":"","parse-names":false,"suffix":""}],"container-title":"Anticipation Hub","id":"ITEM-1","issued":{"date-parts":[["2021"]]},"title":"Forecast-based financing for flash floods: a flash flood confidence index to improve flood reporting","type":"webpage"},"uris":["http://www.mendeley.com/documents/?uuid=65c049cd-c1bc-44cb-8def-d147a6d21c73"]}],"mendeley":{"formattedCitation":"(Kruczkiewicz et al. 2021a)","plainTextFormattedCitation":"(Kruczkiewicz et al. 2021a)","previouslyFormattedCitation":"(Kruczkiewicz et al. 2021a)"},"properties":{"noteIndex":0},"schema":"https://github.com/citation-style-language/schema/raw/master/csl-citation.json"}</w:instrText>
      </w:r>
      <w:r w:rsidR="00A571AC">
        <w:fldChar w:fldCharType="separate"/>
      </w:r>
      <w:r w:rsidR="00A571AC" w:rsidRPr="00A571AC">
        <w:rPr>
          <w:noProof/>
        </w:rPr>
        <w:t>(Kruczkiewicz et al. 2021a)</w:t>
      </w:r>
      <w:r w:rsidR="00A571AC">
        <w:fldChar w:fldCharType="end"/>
      </w:r>
      <w:r w:rsidR="009163F5">
        <w:t xml:space="preserve">, and the </w:t>
      </w:r>
      <w:r w:rsidR="000C4DDF">
        <w:t>frequency</w:t>
      </w:r>
      <w:r w:rsidR="009163F5">
        <w:t xml:space="preserve"> of</w:t>
      </w:r>
      <w:r w:rsidR="000C4DDF">
        <w:t xml:space="preserve"> such</w:t>
      </w:r>
      <w:r w:rsidR="009163F5">
        <w:t xml:space="preserve"> events is expected to rise </w:t>
      </w:r>
      <w:r w:rsidR="00046281">
        <w:t>as a consequence of</w:t>
      </w:r>
      <w:r w:rsidR="009163F5">
        <w:t xml:space="preserve"> climate change </w:t>
      </w:r>
      <w:r w:rsidR="00EC44B6">
        <w:fldChar w:fldCharType="begin" w:fldLock="1"/>
      </w:r>
      <w:r w:rsidR="000909E8">
        <w:instrText>ADDIN CSL_CITATION {"citationItems":[{"id":"ITEM-1","itemData":{"DOI":"10.1038/s41598-021-83279-w","author":[{"dropping-particle":"","family":"Hirabayashi","given":"Yukiko","non-dropping-particle":"","parse-names":false,"suffix":""},{"dropping-particle":"","family":"Tanoue","given":"Masahiro","non-dropping-particle":"","parse-names":false,"suffix":""},{"dropping-particle":"","family":"Sasaki","given":"Orie","non-dropping-particle":"","parse-names":false,"suffix":""},{"dropping-particle":"","family":"Zhou","given":"Xudong","non-dropping-particle":"","parse-names":false,"suffix":""},{"dropping-particle":"","family":"Yamazaki","given":"Dai","non-dropping-particle":"","parse-names":false,"suffix":""}],"container-title":"Scientific Reports","id":"ITEM-1","issue":"1","issued":{"date-parts":[["2021"]]},"page":"1-7","title":"Global exposure to flooding from the new CMIP6 climate model projections","type":"article-journal","volume":"11"},"uris":["http://www.mendeley.com/documents/?uuid=84ab5aa9-e717-3b47-a4b7-ba4634fe73a1"]}],"mendeley":{"formattedCitation":"(Hirabayashi et al. 2021)","plainTextFormattedCitation":"(Hirabayashi et al. 2021)","previouslyFormattedCitation":"(Hirabayashi et al. 2021)"},"properties":{"noteIndex":0},"schema":"https://github.com/citation-style-language/schema/raw/master/csl-citation.json"}</w:instrText>
      </w:r>
      <w:r w:rsidR="00EC44B6">
        <w:fldChar w:fldCharType="separate"/>
      </w:r>
      <w:r w:rsidR="00EC44B6" w:rsidRPr="00EC44B6">
        <w:rPr>
          <w:noProof/>
        </w:rPr>
        <w:t>(Hirabayashi et al. 2021)</w:t>
      </w:r>
      <w:r w:rsidR="00EC44B6">
        <w:fldChar w:fldCharType="end"/>
      </w:r>
    </w:p>
    <w:p w14:paraId="17248C67" w14:textId="2D203EDF" w:rsidR="00BF276B" w:rsidRDefault="008F51E6" w:rsidP="00E73E2A">
      <w:r w:rsidRPr="00153FE4">
        <w:t xml:space="preserve">Forecast-triggered mitigation strategies for flood risk reduction, </w:t>
      </w:r>
      <w:r w:rsidR="00981339">
        <w:t>such as</w:t>
      </w:r>
      <w:r w:rsidRPr="00153FE4">
        <w:t xml:space="preserve"> early warning systems (EWSs</w:t>
      </w:r>
      <w:r w:rsidR="000909E8">
        <w:t xml:space="preserve">: </w:t>
      </w:r>
      <w:commentRangeStart w:id="2"/>
      <w:r w:rsidR="000909E8">
        <w:fldChar w:fldCharType="begin" w:fldLock="1"/>
      </w:r>
      <w:r w:rsidR="008A7252">
        <w:instrText>ADDIN CSL_CITATION {"citationItems":[{"id":"ITEM-1","itemData":{"DOI":"10.1007/978-3-642-25373-7","author":[{"dropping-particle":"","family":"Golnaraghi","given":"Maryam","non-dropping-particle":"","parse-names":false,"suffix":""}],"id":"ITEM-1","issued":{"date-parts":[["2012"]]},"publisher":"Springer","title":"Institutional partnerships in multi-hazard early warning systems: a compilation of seven national good practices and guiding principles","type":"book"},"uris":["http://www.mendeley.com/documents/?uuid=1689af1e-3b8f-3114-a511-b2775a970bd5"]}],"mendeley":{"formattedCitation":"(Golnaraghi 2012)","manualFormatting":"Golnaraghi 2012)","plainTextFormattedCitation":"(Golnaraghi 2012)","previouslyFormattedCitation":"(Golnaraghi 2012)"},"properties":{"noteIndex":0},"schema":"https://github.com/citation-style-language/schema/raw/master/csl-citation.json"}</w:instrText>
      </w:r>
      <w:r w:rsidR="000909E8">
        <w:fldChar w:fldCharType="separate"/>
      </w:r>
      <w:r w:rsidR="000909E8" w:rsidRPr="000909E8">
        <w:rPr>
          <w:noProof/>
        </w:rPr>
        <w:t>Golnaraghi 2012</w:t>
      </w:r>
      <w:r w:rsidR="00B30BCE">
        <w:rPr>
          <w:noProof/>
        </w:rPr>
        <w:t>; Pappenberger et al., 2015</w:t>
      </w:r>
      <w:r w:rsidR="000909E8" w:rsidRPr="000909E8">
        <w:rPr>
          <w:noProof/>
        </w:rPr>
        <w:t>)</w:t>
      </w:r>
      <w:r w:rsidR="000909E8">
        <w:fldChar w:fldCharType="end"/>
      </w:r>
      <w:commentRangeEnd w:id="2"/>
      <w:r w:rsidR="00660EB6">
        <w:rPr>
          <w:rStyle w:val="Rimandocommento"/>
        </w:rPr>
        <w:commentReference w:id="2"/>
      </w:r>
      <w:r w:rsidRPr="00153FE4">
        <w:t xml:space="preserve"> and forecast-based financing protocols (FbF</w:t>
      </w:r>
      <w:r w:rsidR="008A7252">
        <w:t xml:space="preserve">: </w:t>
      </w:r>
      <w:r w:rsidR="008A7252">
        <w:fldChar w:fldCharType="begin" w:fldLock="1"/>
      </w:r>
      <w:r w:rsidR="00CE297C">
        <w:instrText>ADDIN CSL_CITATION {"citationItems":[{"id":"ITEM-1","itemData":{"DOI":"10.5194/hess-20-3549-2016","ISSN":"16077938","author":[{"dropping-particle":"","family":"Perez","given":"Erin Coughlan","non-dropping-particle":"De","parse-names":false,"suffix":""},{"dropping-particle":"","family":"Hurk","given":"Bart","non-dropping-particle":"Van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2b5e69ee-e111-3e2b-ac98-ca7ef6d151e3"]},{"id":"ITEM-2","itemData":{"DOI":"10.1016/j.ijdrr.2019.101252","author":[{"dropping-particle":"","family":"Bischiniotis","given":"Konstantinos","non-dropping-particle":"","parse-names":false,"suffix":""},{"dropping-particle":"","family":"Hurk","given":"Bart","non-dropping-particle":"van den","parse-names":false,"suffix":""},{"dropping-particle":"","family":"Coughlan de Perez","given":"Erin","non-dropping-particle":"","parse-names":false,"suffix":""},{"dropping-particle":"","family":"Veldkamp","given":"Ted","non-dropping-particle":"","parse-names":false,"suffix":""},{"dropping-particle":"","family":"Nobre","given":"Gabriela Guimarães","non-dropping-particle":"","parse-names":false,"suffix":""},{"dropping-particle":"","family":"Aerts","given":"Jeroen","non-dropping-particle":"","parse-names":false,"suffix":""}],"container-title":"International Journal of Disaster Risk Reduction","id":"ITEM-2","issued":{"date-parts":[["2019"]]},"page":"101252","title":"Assessing time, cost and quality trade-offs in forecast-based action for floods","type":"article-journal","volume":"40"},"uris":["http://www.mendeley.com/documents/?uuid=564f0ea7-4bbf-3133-be39-b1af22bddf2c"]},{"id":"ITEM-3","itemData":{"DOI":"10.1117/1.jrs.15.032002","author":[{"dropping-particle":"","family":"Nauman","given":"Claire","non-dropping-particle":"","parse-names":false,"suffix":""},{"dropping-particle":"","family":"Anderson","given":"Eric","non-dropping-particle":"","parse-names":false,"suffix":""},{"dropping-particle":"","family":"Coughlan de Perez","given":"Erin","non-dropping-particle":"","parse-names":false,"suffix":""},{"dropping-particle":"","family":"Kruczkiewicz","given":"Andrew","non-dropping-particle":"","parse-names":false,"suffix":""},{"dropping-particle":"","family":"McClain","given":"Shanna","non-dropping-particle":"","parse-names":false,"suffix":""},{"dropping-particle":"","family":"Markert","given":"Amanda","non-dropping-particle":"","parse-names":false,"suffix":""},{"dropping-particle":"","family":"Griffin","given":"Robert","non-dropping-particle":"","parse-names":false,"suffix":""},{"dropping-particle":"","family":"Suarez","given":"Pablo","non-dropping-particle":"","parse-names":false,"suffix":""}],"container-title":"Journal of Applied Remote Sensing","id":"ITEM-3","issue":"03","issued":{"date-parts":[["2021"]]},"page":"032002","title":"Perspectives on flood forecast-based early action and opportunities for Earth observations","type":"article-journal","volume":"15"},"uris":["http://www.mendeley.com/documents/?uuid=a3f95557-2e97-37ac-8056-4fb6a41ca279"]},{"id":"ITEM-4","itemData":{"DOI":"https://doi.org/10.5194/nhess-15-895-2015","author":[{"dropping-particle":"","family":"Coughlan De Perez","given":"E.","non-dropping-particle":"","parse-names":false,"suffix":""},{"dropping-particle":"","family":"Hurk","given":"B.","non-dropping-particle":"Van Den","parse-names":false,"suffix":""},{"dropping-particle":"","family":"Aalst","given":"M. K.","non-dropping-particle":"Van","parse-names":false,"suffix":""},{"dropping-particle":"","family":"Jongman","given":"B.","non-dropping-particle":"","parse-names":false,"suffix":""},{"dropping-particle":"","family":"Klose","given":"T.","non-dropping-particle":"","parse-names":false,"suffix":""},{"dropping-particle":"","family":"Suarez","given":"P.","non-dropping-particle":"","parse-names":false,"suffix":""}],"container-title":"Natural Hazards and Earth System Sciences","id":"ITEM-4","issue":"4","issued":{"date-parts":[["2015"]]},"page":"895-904","title":"Forecast-based financing: An approach for catalyzing humanitarian action based on extreme weather and climate forecasts","type":"article-journal","volume":"15"},"uris":["http://www.mendeley.com/documents/?uuid=1cc406db-e489-3208-aa31-116d10a0f693"]}],"mendeley":{"formattedCitation":"(De Perez et al. 2016; Bischiniotis et al. 2019; Nauman et al. 2021; Coughlan De Perez et al. 2015)","manualFormatting":"De Perez et al. 2016; Bischiniotis et al. 2019; Nauman et al. 2021; Coughlan De Perez et al. 2015)","plainTextFormattedCitation":"(De Perez et al. 2016; Bischiniotis et al. 2019; Nauman et al. 2021; Coughlan De Perez et al. 2015)","previouslyFormattedCitation":"(De Perez et al. 2016; Bischiniotis et al. 2019; Nauman et al. 2021; Coughlan De Perez et al. 2015)"},"properties":{"noteIndex":0},"schema":"https://github.com/citation-style-language/schema/raw/master/csl-citation.json"}</w:instrText>
      </w:r>
      <w:r w:rsidR="008A7252">
        <w:fldChar w:fldCharType="separate"/>
      </w:r>
      <w:r w:rsidR="008A7252" w:rsidRPr="008A7252">
        <w:rPr>
          <w:noProof/>
        </w:rPr>
        <w:t xml:space="preserve">De Perez et al. 2016; Bischiniotis et al. </w:t>
      </w:r>
      <w:r w:rsidR="008A7252" w:rsidRPr="008A7252">
        <w:rPr>
          <w:noProof/>
        </w:rPr>
        <w:lastRenderedPageBreak/>
        <w:t>2019; Coughlan De Perez et al. 2015)</w:t>
      </w:r>
      <w:r w:rsidR="008A7252">
        <w:fldChar w:fldCharType="end"/>
      </w:r>
      <w:r w:rsidRPr="00153FE4">
        <w:t xml:space="preserve">, can enhance resilience, reduce mortality and recovery costs, especially in low-income countries with poor or no alternative solutions for flood protection </w:t>
      </w:r>
      <w:r w:rsidR="00CE297C">
        <w:fldChar w:fldCharType="begin" w:fldLock="1"/>
      </w:r>
      <w:r w:rsidR="00C1135C">
        <w:instrText>ADDIN CSL_CITATION {"citationItems":[{"id":"ITEM-1","itemData":{"author":[{"dropping-particle":"","family":"UNICEF","given":"","non-dropping-particle":"","parse-names":false,"suffix":""},{"dropping-particle":"","family":"WFP","given":"","non-dropping-particle":"","parse-names":false,"suffix":""}],"id":"ITEM-1","issued":{"date-parts":[["2015"]]},"page":"34","title":"UNICEF/WFP Return on Investment for Emergency Preparedness Study","type":"article-journal"},"uris":["http://www.mendeley.com/documents/?uuid=803751b8-1e8e-4118-8f14-2549c4bdb279"]},{"id":"ITEM-2","itemData":{"DOI":"10.1073/pnas.1414439112","author":[{"dropping-particle":"","family":"Jongman","given":"Brenden","non-dropping-particle":"","parse-names":false,"suffix":""},{"dropping-particle":"","family":"Winsemius","given":"Hessel C.","non-dropping-particle":"","parse-names":false,"suffix":""},{"dropping-particle":"","family":"Aerts","given":"Jeroen C.J.H.","non-dropping-particle":"","parse-names":false,"suffix":""},{"dropping-particle":"","family":"Coughlan De Perez","given":"Erin","non-dropping-particle":"","parse-names":false,"suffix":""},{"dropping-particle":"","family":"Aalst","given":"Maarten K.","non-dropping-particle":"Van","parse-names":false,"suffix":""},{"dropping-particle":"","family":"Kron","given":"Wolfgang","non-dropping-particle":"","parse-names":false,"suffix":""},{"dropping-particle":"","family":"Ward","given":"Philip J.","non-dropping-particle":"","parse-names":false,"suffix":""}],"container-title":"Proceedings of the National Academy of Sciences of the United States of America","id":"ITEM-2","issue":"18","issued":{"date-parts":[["2015"]]},"page":"E2271-E2280","title":"Declining vulnerability to river floods and the global benefits of adaptation","type":"article-journal","volume":"112"},"uris":["http://www.mendeley.com/documents/?uuid=40e7e440-dd65-36e5-be40-871d1597c22d"]},{"id":"ITEM-3","itemData":{"DOI":"10.1038/s41467-018-04396-1","ISSN":"20411723","author":[{"dropping-particle":"","family":"Jongman","given":"Brenden","non-dropping-particle":"","parse-names":false,"suffix":""}],"container-title":"Nature Communications","id":"ITEM-3","issue":"1","issued":{"date-parts":[["2018"]]},"page":"9-11","title":"Effective adaptation to rising flood risk","type":"article-journal","volume":"9"},"uris":["http://www.mendeley.com/documents/?uuid=580318e9-d290-44c3-a3f6-5beef5a3ffc0"]}],"mendeley":{"formattedCitation":"(UNICEF and WFP 2015; Jongman et al. 2015; Jongman 2018)","plainTextFormattedCitation":"(UNICEF and WFP 2015; Jongman et al. 2015; Jongman 2018)","previouslyFormattedCitation":"(UNICEF and WFP 2015; Jongman et al. 2015; Jongman 2018)"},"properties":{"noteIndex":0},"schema":"https://github.com/citation-style-language/schema/raw/master/csl-citation.json"}</w:instrText>
      </w:r>
      <w:r w:rsidR="00CE297C">
        <w:fldChar w:fldCharType="separate"/>
      </w:r>
      <w:r w:rsidR="000B6018" w:rsidRPr="000B6018">
        <w:rPr>
          <w:noProof/>
        </w:rPr>
        <w:t>(UNICEF and WFP 2015; Jongman et al. 2015; Jongman 2018)</w:t>
      </w:r>
      <w:r w:rsidR="00CE297C">
        <w:fldChar w:fldCharType="end"/>
      </w:r>
      <w:r w:rsidRPr="00153FE4">
        <w:t xml:space="preserve">. </w:t>
      </w:r>
      <w:r w:rsidR="006608B4">
        <w:t>T</w:t>
      </w:r>
      <w:r w:rsidRPr="00153FE4">
        <w:t>he success of forecast-triggered mitigation strategies relies on</w:t>
      </w:r>
      <w:r>
        <w:t xml:space="preserve"> accurate</w:t>
      </w:r>
      <w:r w:rsidRPr="00153FE4">
        <w:t xml:space="preserve"> predictions</w:t>
      </w:r>
      <w:r>
        <w:t xml:space="preserve"> with</w:t>
      </w:r>
      <w:r w:rsidRPr="00153FE4">
        <w:t xml:space="preserve"> sufficient lead time to allow prompt </w:t>
      </w:r>
      <w:r w:rsidR="007D3789">
        <w:t xml:space="preserve">preparedness and </w:t>
      </w:r>
      <w:r w:rsidRPr="00153FE4">
        <w:t xml:space="preserve">action, especially in low-income countries where longer preparation times are needed </w:t>
      </w:r>
      <w:r w:rsidR="003D5DDD">
        <w:fldChar w:fldCharType="begin" w:fldLock="1"/>
      </w:r>
      <w:r w:rsidR="0003597D">
        <w:instrText>ADDIN CSL_CITATION {"citationItems":[{"id":"ITEM-1","itemData":{"DOI":"10.1016/B978-0-12-811714-9.00018-8","author":[{"dropping-particle":"","family":"Bazo","given":"Juan","non-dropping-particle":"","parse-names":false,"suffix":""},{"dropping-particle":"","family":"Singh","given":"Roop","non-dropping-particle":"","parse-names":false,"suffix":""},{"dropping-particle":"","family":"Destrooper","given":"Mathieu","non-dropping-particle":"","parse-names":false,"suffix":""},{"dropping-particle":"","family":"Perez","given":"Erin Coughlan","non-dropping-particle":"De","parse-names":false,"suffix":""}],"container-title":"Sub-seasonal to Seasonal Prediction: The Gap Between Weather and Climate Forecasting","id":"ITEM-1","issued":{"date-parts":[["2018"]]},"page":"387-398","title":"Pilot experiences in using seamless forecasts for early action: The “ready-set-go!\" approach in the red cross","type":"chapter"},"uris":["http://www.mendeley.com/documents/?uuid=434f0e42-30aa-38a1-a3f7-3b7ffba78c32"]},{"id":"ITEM-2","itemData":{"DOI":"10.1016/j.ijdrr.2017.05.025","author":[{"dropping-particle":"","family":"Atreya","given":"Ajita","non-dropping-particle":"","parse-names":false,"suffix":""},{"dropping-particle":"","family":"Czajkowski","given":"Jeffrey","non-dropping-particle":"","parse-names":false,"suffix":""},{"dropping-particle":"","family":"Botzen","given":"Wouter","non-dropping-particle":"","parse-names":false,"suffix":""},{"dropping-particle":"","family":"Bustamante","given":"Gabriela","non-dropping-particle":"","parse-names":false,"suffix":""},{"dropping-particle":"","family":"Campbell","given":"Karen","non-dropping-particle":"","parse-names":false,"suffix":""},{"dropping-particle":"","family":"Collier","given":"Ben","non-dropping-particle":"","parse-names":false,"suffix":""},{"dropping-particle":"","family":"Ianni","given":"Francisco","non-dropping-particle":"","parse-names":false,"suffix":""},{"dropping-particle":"","family":"Kunreuther","given":"Howard","non-dropping-particle":"","parse-names":false,"suffix":""},{"dropping-particle":"","family":"Michel-Kerjan","given":"Erwann","non-dropping-particle":"","parse-names":false,"suffix":""},{"dropping-particle":"","family":"Montgomery","given":"Marilyn","non-dropping-particle":"","parse-names":false,"suffix":""}],"container-title":"International Journal of Disaster Risk Reduction","id":"ITEM-2","issued":{"date-parts":[["2017"]]},"page":"428-438","title":"Adoption of flood preparedness actions: A household level study in rural communities in Tabasco, Mexico","type":"article-journal","volume":"24"},"uris":["http://www.mendeley.com/documents/?uuid=a8042b5e-d57f-37e9-824c-26761498da3e"]},{"id":"ITEM-3","itemData":{"DOI":"10.1016/j.ijdrr.2017.01.003","author":[{"dropping-particle":"","family":"Villegas-González","given":"Paula Andrea","non-dropping-particle":"","parse-names":false,"suffix":""},{"dropping-particle":"","family":"Ramos-Cañón","given":"Alfonso Mariano","non-dropping-particle":"","parse-names":false,"suffix":""},{"dropping-particle":"","family":"González-Méndez","given":"Mauricio","non-dropping-particle":"","parse-names":false,"suffix":""},{"dropping-particle":"","family":"González-Salazar","given":"Ramón Eduardo","non-dropping-particle":"","parse-names":false,"suffix":""},{"dropping-particle":"","family":"Plaza-Solórzano","given":"Juan Sebastian","non-dropping-particle":"De","parse-names":false,"suffix":""}],"container-title":"International Journal of Disaster Risk Reduction","id":"ITEM-3","issued":{"date-parts":[["2017"]]},"page":"384-395","title":"Territorial vulnerability assessment frame in Colombia: Disaster risk management","type":"article-journal","volume":"21"},"uris":["http://www.mendeley.com/documents/?uuid=10f2476a-1245-3723-a5ce-8a8396ef037e"]},{"id":"ITEM-4","itemData":{"DOI":"10.1108/DPM-01-2020-0011","author":[{"dropping-particle":"","family":"Lizarralde","given":"Gonzalo","non-dropping-particle":"","parse-names":false,"suffix":""},{"dropping-particle":"","family":"Páez","given":"Holmes","non-dropping-particle":"","parse-names":false,"suffix":""},{"dropping-particle":"","family":"Lopez","given":"Adriana","non-dropping-particle":"","parse-names":false,"suffix":""},{"dropping-particle":"","family":"Lopez","given":"Oswaldo","non-dropping-particle":"","parse-names":false,"suffix":""},{"dropping-particle":"","family":"Bornstein","given":"Lisa","non-dropping-particle":"","parse-names":false,"suffix":""},{"dropping-particle":"","family":"Gould","given":"Kevin","non-dropping-particle":"","parse-names":false,"suffix":""},{"dropping-particle":"","family":"Herazo","given":"Benjamin","non-dropping-particle":"","parse-names":false,"suffix":""},{"dropping-particle":"","family":"Muñoz","given":"Lissette","non-dropping-particle":"","parse-names":false,"suffix":""}],"container-title":"Disaster Prevention and Management: An International Journal","id":"ITEM-4","issue":"6","issued":{"date-parts":[["2020"]]},"page":"909-928","title":"We said, they said_ the politics of conceptual frameworks in disasters and climate change in Colombia and Latin America","type":"article-journal","volume":"29"},"uris":["http://www.mendeley.com/documents/?uuid=c7d4c10c-40a2-302a-bb3b-45b96d5f81f5"]},{"id":"ITEM-5","itemData":{"DOI":"10.1080/00139157.2019.1615348","author":[{"dropping-particle":"","family":"Villagra","given":"Paula","non-dropping-particle":"","parse-names":false,"suffix":""}],"container-title":"Environment","id":"ITEM-5","issue":"4","issued":{"date-parts":[["2019"]]},"page":"4-17","title":"Drivers of community resilience to natural hazards","type":"article-journal","volume":"61"},"uris":["http://www.mendeley.com/documents/?uuid=3decd59b-9bb6-363c-aa47-34c203815347"]},{"id":"ITEM-6","itemData":{"DOI":"10.1016/j.proeng.2018.01.134","author":[{"dropping-particle":"","family":"Moreno","given":"Jenny","non-dropping-particle":"","parse-names":false,"suffix":""}],"container-title":"Procedia Engineering","id":"ITEM-6","issued":{"date-parts":[["2018"]]},"page":"1040-1045","title":"The role of communities in coping with natural disasters: Lessons from the 2010 Chile Earthquake and Tsunami","type":"paper-conference","volume":"212"},"uris":["http://www.mendeley.com/documents/?uuid=49640901-1381-3bf6-bca0-30b3f26b88fd"]},{"id":"ITEM-7","itemData":{"author":[{"dropping-particle":"","family":"Adriana Keating, Karen Campbell, Reinhard Mechler, Erwann Michel‐Kerjan","given":"Junko","non-dropping-particle":"","parse-names":false,"suffix":""},{"dropping-particle":"","family":"Mochizuki, Howard Kunreuther, JoAnne Bayer, Susanne Hanger, Ian McCallum","given":"Linda See Keith","non-dropping-particle":"","parse-names":false,"suffix":""},{"dropping-particle":"","family":"Williges, Ajita Atreya, Wouter Botzen, Ben Collier, Jeff Czajkowski, Stefan Hochrainer","given":"Callahan","non-dropping-particle":"","parse-names":false,"suffix":""},{"dropping-particle":"","family":"Egan","given":"","non-dropping-particle":"","parse-names":false,"suffix":""}],"container-title":"Zurich Insurance , IIASA and Wharton","id":"ITEM-7","issue":"2014","issued":{"date-parts":[["2014"]]},"page":"1-73","title":"Operationalizing Resilience Against Natural Disaster Risk : Opportunities , Barriers and A Way Forward","type":"article-journal"},"uris":["http://www.mendeley.com/documents/?uuid=7f327cdc-84db-3194-9afd-b86888e3f480"]},{"id":"ITEM-8","itemData":{"DOI":"10.5194/nhess-17-2321-2017","author":[{"dropping-particle":"","family":"Kruse","given":"Sylvia","non-dropping-particle":"","parse-names":false,"suffix":""},{"dropping-particle":"","family":"Abeling","given":"Thomas","non-dropping-particle":"","parse-names":false,"suffix":""},{"dropping-particle":"","family":"Deeming","given":"Hugh","non-dropping-particle":"","parse-names":false,"suffix":""},{"dropping-particle":"","family":"Fordham","given":"Maureen","non-dropping-particle":"","parse-names":false,"suffix":""},{"dropping-particle":"","family":"Forrester","given":"John","non-dropping-particle":"","parse-names":false,"suffix":""},{"dropping-particle":"","family":"Jülich","given":"Sebastian","non-dropping-particle":"","parse-names":false,"suffix":""},{"dropping-particle":"","family":"Nuray Karanci","given":"A.","non-dropping-particle":"","parse-names":false,"suffix":""},{"dropping-particle":"","family":"Kuhlicke","given":"Christian","non-dropping-particle":"","parse-names":false,"suffix":""},{"dropping-particle":"","family":"Pelling","given":"Mark","non-dropping-particle":"","parse-names":false,"suffix":""},{"dropping-particle":"","family":"Pedoth","given":"Lydia","non-dropping-particle":"","parse-names":false,"suffix":""},{"dropping-particle":"","family":"Schneiderbauer","given":"Stefan","non-dropping-particle":"","parse-names":false,"suffix":""}],"container-title":"Natural Hazards and Earth System Sciences","id":"ITEM-8","issue":"12","issued":{"date-parts":[["2017"]]},"page":"2321-2333","title":"Conceptualizing community resilience to natural hazards-the emBRACE framework","type":"article-journal","volume":"17"},"uris":["http://www.mendeley.com/documents/?uuid=6c79d45b-d15b-3d30-9de8-1fe432adc91f"]},{"id":"ITEM-9","itemData":{"DOI":"10.1016/j.ijdrr.2021.102358","author":[{"dropping-particle":"","family":"Tariq","given":"Hisham","non-dropping-particle":"","parse-names":false,"suffix":""},{"dropping-particle":"","family":"Pathirage","given":"Chaminda","non-dropping-particle":"","parse-names":false,"suffix":""},{"dropping-particle":"","family":"Fernando","given":"Terrence","non-dropping-particle":"","parse-names":false,"suffix":""}],"container-title":"International Journal of Disaster Risk Reduction","id":"ITEM-9","issued":{"date-parts":[["2021"]]},"page":"102358","title":"Measuring community disaster resilience at local levels: An adaptable resilience framework","type":"article","volume":"62"},"uris":["http://www.mendeley.com/documents/?uuid=139c5472-2c4f-3983-a522-a91562242f40"]},{"id":"ITEM-10","itemData":{"DOI":"10.1016/j.worlddev.2021.105482","author":[{"dropping-particle":"","family":"Few","given":"Roger","non-dropping-particle":"","parse-names":false,"suffix":""},{"dropping-particle":"","family":"Ramírez","given":"Viviana","non-dropping-particle":"","parse-names":false,"suffix":""},{"dropping-particle":"","family":"Armijos","given":"Maria Teresa","non-dropping-particle":"","parse-names":false,"suffix":""},{"dropping-particle":"","family":"Hernández","given":"Lina Andrea Zambrano","non-dropping-particle":"","parse-names":false,"suffix":""},{"dropping-particle":"","family":"Marsh","given":"Hazel","non-dropping-particle":"","parse-names":false,"suffix":""}],"container-title":"World Development","id":"ITEM-10","issued":{"date-parts":[["2021"]]},"page":"105482","title":"Moving with risk: Forced displacement and vulnerability to hazards in Colombia","type":"article-journal","volume":"144"},"uris":["http://www.mendeley.com/documents/?uuid=aeaba7cc-c709-34bc-8798-aed772c1ca35"]},{"id":"ITEM-11","itemData":{"DOI":"10.1016/j.ijdrr.2019.101096","author":[{"dropping-particle":"","family":"Saja","given":"A. M.Aslam","non-dropping-particle":"","parse-names":false,"suffix":""},{"dropping-particle":"","family":"Goonetilleke","given":"Ashantha","non-dropping-particle":"","parse-names":false,"suffix":""},{"dropping-particle":"","family":"Teo","given":"Melissa","non-dropping-particle":"","parse-names":false,"suffix":""},{"dropping-particle":"","family":"Ziyath","given":"Abdul M.","non-dropping-particle":"","parse-names":false,"suffix":""}],"container-title":"International Journal of Disaster Risk Reduction","id":"ITEM-11","issued":{"date-parts":[["2019"]]},"page":"101096","title":"A critical review of social resilience assessment frameworks in disaster management","type":"article","volume":"35"},"uris":["http://www.mendeley.com/documents/?uuid=a6d1a5d0-4544-35d9-9e1d-129f1e1b6ba7"]},{"id":"ITEM-12","itemData":{"DOI":"10.1007/s11069-009-9370-7","author":[{"dropping-particle":"","family":"López-Marrero","given":"Tania","non-dropping-particle":"","parse-names":false,"suffix":""},{"dropping-particle":"","family":"Yarnal","given":"Brent","non-dropping-particle":"","parse-names":false,"suffix":""}],"container-title":"Natural Hazards","id":"ITEM-12","issue":"2","issued":{"date-parts":[["2010"]]},"page":"277-297","title":"Putting adaptive capacity into the context of people's lives: A case study of two flood-prone communities in Puerto Rico","type":"article-journal","volume":"52"},"uris":["http://www.mendeley.com/documents/?uuid=19baa198-0441-325d-b7ad-eb2c0c55775f"]}],"mendeley":{"formattedCitation":"(Bazo et al. 2018; Atreya et al. 2017; Villegas-González et al. 2017; Lizarralde et al. 2020; Villagra 2019; Moreno 2018; Adriana Keating, Karen Campbell, Reinhard Mechler, Erwann Michel‐Kerjan et al. 2014; Kruse et al. 2017; Tariq et al. 2021; Few et al. 2021; Saja et al. 2019; López-Marrero and Yarnal 2010)","plainTextFormattedCitation":"(Bazo et al. 2018; Atreya et al. 2017; Villegas-González et al. 2017; Lizarralde et al. 2020; Villagra 2019; Moreno 2018; Adriana Keating, Karen Campbell, Reinhard Mechler, Erwann Michel‐Kerjan et al. 2014; Kruse et al. 2017; Tariq et al. 2021; Few et al. 2021; Saja et al. 2019; López-Marrero and Yarnal 2010)","previouslyFormattedCitation":"(Bazo et al. 2018; Atreya et al. 2017; Villegas-González et al. 2017; Lizarralde et al. 2020; Villagra 2019; Moreno 2018; Adriana Keating, Karen Campbell, Reinhard Mechler, Erwann Michel‐Kerjan et al. 2014; Kruse et al. 2017; Tariq et al. 2021; Few et al. 2021; Saja et al. 2019; López-Marrero and Yarnal 2010)"},"properties":{"noteIndex":0},"schema":"https://github.com/citation-style-language/schema/raw/master/csl-citation.json"}</w:instrText>
      </w:r>
      <w:r w:rsidR="003D5DDD">
        <w:fldChar w:fldCharType="separate"/>
      </w:r>
      <w:r w:rsidR="000A6B03" w:rsidRPr="000A6B03">
        <w:rPr>
          <w:noProof/>
        </w:rPr>
        <w:t>(Bazo et al. 2018; Atreya et al. 2017; Villegas-González et al. 2017; Lizarralde et al. 2020; Villagra 2019; Moreno 2018; Adriana Keating, Karen Campbell, Reinhard Mechler, Erwann Michel‐Kerjan et al. 2014; Kruse et al. 2017; Tariq et al. 2021; Few et al. 2021; Saja et al. 2019; López-Marrero and Yarnal 2010)</w:t>
      </w:r>
      <w:r w:rsidR="003D5DDD">
        <w:fldChar w:fldCharType="end"/>
      </w:r>
      <w:r w:rsidR="00CE0715">
        <w:t>.</w:t>
      </w:r>
    </w:p>
    <w:p w14:paraId="088A85E7" w14:textId="09F8DF57" w:rsidR="002F193D" w:rsidRDefault="009B372E" w:rsidP="00E2011A">
      <w:r w:rsidRPr="009B372E">
        <w:t xml:space="preserve">Due to the high uncertainty in the overall </w:t>
      </w:r>
      <w:r w:rsidR="00F67C73" w:rsidRPr="009B372E">
        <w:t>flash floods</w:t>
      </w:r>
      <w:r w:rsidR="00F67C73">
        <w:t xml:space="preserve">’ </w:t>
      </w:r>
      <w:r w:rsidRPr="009B372E">
        <w:t xml:space="preserve">forecasting </w:t>
      </w:r>
      <w:r w:rsidR="00F67C73">
        <w:t>process</w:t>
      </w:r>
      <w:r w:rsidRPr="009B372E">
        <w:t>, they are among the most difficult types of flood to predict</w:t>
      </w:r>
      <w:r w:rsidR="00EB7E8B">
        <w:t xml:space="preserve"> </w:t>
      </w:r>
      <w:r w:rsidR="00EB7E8B">
        <w:fldChar w:fldCharType="begin" w:fldLock="1"/>
      </w:r>
      <w:r w:rsidR="00C1135C">
        <w:instrText>ADDIN CSL_CITATION {"citationItems":[{"id":"ITEM-1","itemData":{"DOI":"10.3390/w12020570","author":[{"dropping-particle":"","family":"Zanchetta","given":"Andre D.L.","non-dropping-particle":"","parse-names":false,"suffix":""},{"dropping-particle":"","family":"Coulibaly","given":"Paulin","non-dropping-particle":"","parse-names":false,"suffix":""}],"container-title":"Water (Switzerland)","id":"ITEM-1","issue":"2","issued":{"date-parts":[["2020"]]},"page":"570","title":"Recent advances in real-time pluvial flash flood forecasting","type":"article","volume":"12"},"uris":["http://www.mendeley.com/documents/?uuid=460f498c-f6b1-39f8-92fb-0d00e1c735bc"]},{"id":"ITEM-2","itemData":{"DOI":"10.1002/wat2.1517","ISSN":"20491948","author":[{"dropping-particle":"","family":"Speight","given":"Linda J","non-dropping-particle":"","parse-names":false,"suffix":""},{"dropping-particle":"","family":"Cranston","given":"Michael D","non-dropping-particle":"","parse-names":false,"suffix":""},{"dropping-particle":"","family":"White","given":"Christopher J.","non-dropping-particle":"","parse-names":false,"suffix":""},{"dropping-particle":"","family":"Kelly","given":"Laura","non-dropping-particle":"","parse-names":false,"suffix":""}],"container-title":"Wiley Interdisciplinary Reviews: Water","id":"ITEM-2","issue":"3","issued":{"date-parts":[["2021"]]},"title":"Operational and emerging capabilities for surface water flood forecasting","type":"article","volume":"8"},"uris":["http://www.mendeley.com/documents/?uuid=5ed272a7-1844-3fa7-98b5-80330d465e20"]},{"id":"ITEM-3","itemData":{"DOI":"10.1002/wat2.1302","author":[{"dropping-particle":"","family":"Rosenzweig","given":"Bernice R.","non-dropping-particle":"","parse-names":false,"suffix":""},{"dropping-particle":"","family":"McPhillips","given":"Lauren","non-dropping-particle":"","parse-names":false,"suffix":""},{"dropping-particle":"","family":"Chang","given":"Heejun","non-dropping-particle":"","parse-names":false,"suffix":""},{"dropping-particle":"","family":"Cheng","given":"Chingwen","non-dropping-particle":"","parse-names":false,"suffix":""},{"dropping-particle":"","family":"Welty","given":"Claire","non-dropping-particle":"","parse-names":false,"suffix":""},{"dropping-particle":"","family":"Matsler","given":"Marissa","non-dropping-particle":"","parse-names":false,"suffix":""},{"dropping-particle":"","family":"Iwaniec","given":"David","non-dropping-particle":"","parse-names":false,"suffix":""},{"dropping-particle":"","family":"Davidson","given":"Cliff I.","non-dropping-particle":"","parse-names":false,"suffix":""}],"container-title":"Wiley Interdisciplinary Reviews: Water","id":"ITEM-3","issue":"6","issued":{"date-parts":[["2018"]]},"page":"e1302","title":"Pluvial flood risk and opportunities for resilience","type":"article","volume":"5"},"uris":["http://www.mendeley.com/documents/?uuid=2a8f2f18-be53-33d0-8176-62ba13a615bf"]},{"id":"ITEM-4","itemData":{"DOI":"10.3390/atmos11030237","author":[{"dropping-particle":"","family":"Lavers","given":"David A.","non-dropping-particle":"","parse-names":false,"suffix":""},{"dropping-particle":"","family":"Ramos","given":"Maria Helena","non-dropping-particle":"","parse-names":false,"suffix":""},{"dropping-particle":"","family":"Magnusson","given":"Linus","non-dropping-particle":"","parse-names":false,"suffix":""},{"dropping-particle":"","family":"Pechlivanidis","given":"Ilias","non-dropping-particle":"","parse-names":false,"suffix":""},{"dropping-particle":"","family":"Klein","given":"Bastian","non-dropping-particle":"","parse-names":false,"suffix":""},{"dropping-particle":"","family":"Prudhomme","given":"Christel","non-dropping-particle":"","parse-names":false,"suffix":""},{"dropping-particle":"","family":"Arnal","given":"Louise","non-dropping-particle":"","parse-names":false,"suffix":""},{"dropping-particle":"","family":"Crochemore","given":"Louise","non-dropping-particle":"","parse-names":false,"suffix":""},{"dropping-particle":"Van Den","family":"Hurk","given":"Bart","non-dropping-particle":"","parse-names":false,"suffix":""},{"dropping-particle":"","family":"Weerts","given":"Albrecht H.","non-dropping-particle":"","parse-names":false,"suffix":""},{"dropping-particle":"","family":"Harrigan","given":"Shaun","non-dropping-particle":"","parse-names":false,"suffix":""},{"dropping-particle":"","family":"Cloke","given":"Hannah L.","non-dropping-particle":"","parse-names":false,"suffix":""},{"dropping-particle":"","family":"Richardson","given":"David S.","non-dropping-particle":"","parse-names":false,"suffix":""},{"dropping-particle":"","family":"Pappenberger","given":"Florian","non-dropping-particle":"","parse-names":false,"suffix":""}],"container-title":"Atmosphere","id":"ITEM-4","issue":"3","issued":{"date-parts":[["2020"]]},"page":"237","title":"A vision for hydrological prediction","type":"article-journal","volume":"11"},"uris":["http://www.mendeley.com/documents/?uuid=bf03f5ea-9d66-3fbd-b629-a02e013f581f"]},{"id":"ITEM-5","itemData":{"DOI":"10.3390/w11040725","ISSN":"20734441","author":[{"dropping-particle":"","family":"Flack","given":"David L.A.","non-dropping-particle":"","parse-names":false,"suffix":""},{"dropping-particle":"","family":"Skinner","given":"Christopher J.","non-dropping-particle":"","parse-names":false,"suffix":""},{"dropping-particle":"","family":"Hawkness-Smith","given":"Lee","non-dropping-particle":"","parse-names":false,"suffix":""},{"dropping-particle":"","family":"O'Donnell","given":"Greg","non-dropping-particle":"","parse-names":false,"suffix":""},{"dropping-particle":"","family":"Thompson","given":"Robert J.","non-dropping-particle":"","parse-names":false,"suffix":""},{"dropping-particle":"","family":"Waller","given":"Joanne A.","non-dropping-particle":"","parse-names":false,"suffix":""},{"dropping-particle":"","family":"Chen","given":"Albert S.","non-dropping-particle":"","parse-names":false,"suffix":""},{"dropping-particle":"","family":"Moloney","given":"Jessica","non-dropping-particle":"","parse-names":false,"suffix":""},{"dropping-particle":"","family":"Largeron","given":"Chloé","non-dropping-particle":"","parse-names":false,"suffix":""},{"dropping-particle":"","family":"Xia","given":"Xilin","non-dropping-particle":"","parse-names":false,"suffix":""},{"dropping-particle":"","family":"Blenkinsop","given":"Stephen","non-dropping-particle":"","parse-names":false,"suffix":""},{"dropping-particle":"","family":"Champion","given":"Adrian J.","non-dropping-particle":"","parse-names":false,"suffix":""},{"dropping-particle":"","family":"Perks","given":"Matthew T.","non-dropping-particle":"","parse-names":false,"suffix":""},{"dropping-particle":"","family":"Quinn","given":"Niall","non-dropping-particle":"","parse-names":false,"suffix":""},{"dropping-particle":"","family":"Speight","given":"Linda J.","non-dropping-particle":"","parse-names":false,"suffix":""}],"container-title":"Water (Switzerland)","id":"ITEM-5","issue":"4","issued":{"date-parts":[["2019"]]},"page":"725","title":"Recommendations for improving integration in national end-to-end flood forecasting systems: An overview of the FFIR (Flooding From Intense Rainfall) programme","type":"article","volume":"11"},"uris":["http://www.mendeley.com/documents/?uuid=eae24dd9-65c7-3f1e-9331-12205ec7fdca"]}],"mendeley":{"formattedCitation":"(Zanchetta and Coulibaly 2020; Speight et al. 2021; Rosenzweig et al. 2018; Lavers et al. 2020; Flack et al. 2019)","manualFormatting":"(Zanchetta and Coulibaly 2020; Speight et al. 2021; Rosenzweig et al. 2018; Lavers et al.  2020; Flack et al. 2019)","plainTextFormattedCitation":"(Zanchetta and Coulibaly 2020; Speight et al. 2021; Rosenzweig et al. 2018; Lavers et al. 2020; Flack et al. 2019)","previouslyFormattedCitation":"(Zanchetta and Coulibaly 2020; Speight et al. 2021; Rosenzweig et al. 2018; Lavers et al. 2020; Flack et al. 2019)"},"properties":{"noteIndex":0},"schema":"https://github.com/citation-style-language/schema/raw/master/csl-citation.json"}</w:instrText>
      </w:r>
      <w:r w:rsidR="00EB7E8B">
        <w:fldChar w:fldCharType="separate"/>
      </w:r>
      <w:r w:rsidR="009B0D0E" w:rsidRPr="009B0D0E">
        <w:rPr>
          <w:noProof/>
        </w:rPr>
        <w:t>(Zanchetta and Coulibaly 2020; Speight et al. 2021; Rosenzweig et al. 2018; Lavers et al.</w:t>
      </w:r>
      <w:r w:rsidR="008D25C0">
        <w:rPr>
          <w:noProof/>
        </w:rPr>
        <w:t xml:space="preserve"> </w:t>
      </w:r>
      <w:r w:rsidR="009B0D0E" w:rsidRPr="009B0D0E">
        <w:rPr>
          <w:noProof/>
        </w:rPr>
        <w:t xml:space="preserve"> 2020; Flack et al. 2019)</w:t>
      </w:r>
      <w:r w:rsidR="00EB7E8B">
        <w:fldChar w:fldCharType="end"/>
      </w:r>
      <w:r w:rsidR="00EB7E8B">
        <w:t xml:space="preserve">. </w:t>
      </w:r>
      <w:r w:rsidR="001D2FD5" w:rsidRPr="001D2FD5">
        <w:t>Flash floods are currently predicted at regional</w:t>
      </w:r>
      <w:r w:rsidR="00EB7E8B">
        <w:t xml:space="preserve"> </w:t>
      </w:r>
      <w:r w:rsidR="00EB7E8B">
        <w:fldChar w:fldCharType="begin" w:fldLock="1"/>
      </w:r>
      <w:r w:rsidR="006A5B3B">
        <w:instrText>ADDIN CSL_CITATION {"citationItems":[{"id":"ITEM-1","itemData":{"DOI":"10.1111/jfr3.12281","ISSN":"1753318X","author":[{"dropping-particle":"","family":"Speight","given":"L.","non-dropping-particle":"","parse-names":false,"suffix":""},{"dropping-particle":"","family":"Cole","given":"S. J.","non-dropping-particle":"","parse-names":false,"suffix":""},{"dropping-particle":"","family":"Moore","given":"R. J.","non-dropping-particle":"","parse-names":false,"suffix":""},{"dropping-particle":"","family":"Pierce","given":"C.","non-dropping-particle":"","parse-names":false,"suffix":""},{"dropping-particle":"","family":"Wright","given":"B.","non-dropping-particle":"","parse-names":false,"suffix":""},{"dropping-particle":"","family":"Golding","given":"B.","non-dropping-particle":"","parse-names":false,"suffix":""},{"dropping-particle":"","family":"Cranston","given":"M.","non-dropping-particle":"","parse-names":false,"suffix":""},{"dropping-particle":"","family":"Tavendale","given":"A.","non-dropping-particle":"","parse-names":false,"suffix":""},{"dropping-particle":"","family":"Dhondia","given":"J.","non-dropping-particle":"","parse-names":false,"suffix":""},{"dropping-particle":"","family":"Ghimire","given":"S.","non-dropping-particle":"","parse-names":false,"suffix":""}],"container-title":"Journal of Flood Risk Management","id":"ITEM-1","issued":{"date-parts":[["2018"]]},"page":"S884-S901","title":"Developing surface water flood forecasting capabilities in Scotland: an operational pilot for the 2014 Commonwealth Games in Glasgow","type":"article-journal","volume":"11"},"uris":["http://www.mendeley.com/documents/?uuid=db9c9887-7d96-3dc4-956a-65d55abeacb6"]},{"id":"ITEM-2","itemData":{"DOI":"10.1016/j.jhydrol.2019.03.026","author":[{"dropping-particle":"","family":"Corral","given":"Carles","non-dropping-particle":"","parse-names":false,"suffix":""},{"dropping-particle":"","family":"Berenguer","given":"Marc","non-dropping-particle":"","parse-names":false,"suffix":""},{"dropping-particle":"","family":"Sempere-Torres","given":"Daniel","non-dropping-particle":"","parse-names":false,"suffix":""},{"dropping-particle":"","family":"Poletti","given":"Laura","non-dropping-particle":"","parse-names":false,"suffix":""},{"dropping-particle":"","family":"Silvestro","given":"Francesco","non-dropping-particle":"","parse-names":false,"suffix":""},{"dropping-particle":"","family":"Rebora","given":"Nicola","non-dropping-particle":"","parse-names":false,"suffix":""}],"container-title":"Journal of Hydrology","id":"ITEM-2","issued":{"date-parts":[["2019"]]},"page":"603-619","title":"Comparison of two early warning systems for regional flash flood hazard forecasting","type":"article-journal","volume":"572"},"uris":["http://www.mendeley.com/documents/?uuid=46ef7690-6a4f-3b36-80e4-48df441ff444"]},{"id":"ITEM-3","itemData":{"DOI":"10.3390/s20185231","author":[{"dropping-particle":"","family":"Ibarreche","given":"José","non-dropping-particle":"","parse-names":false,"suffix":""},{"dropping-particle":"","family":"Aquino","given":"Raúl","non-dropping-particle":"","parse-names":false,"suffix":""},{"dropping-particle":"","family":"Edwards","given":"R. M.","non-dropping-particle":"","parse-names":false,"suffix":""},{"dropping-particle":"","family":"Rangel","given":"Víctor","non-dropping-particle":"","parse-names":false,"suffix":""},{"dropping-particle":"","family":"Pérez","given":"Ismael","non-dropping-particle":"","parse-names":false,"suffix":""},{"dropping-particle":"","family":"Martínez","given":"Miguel","non-dropping-particle":"","parse-names":false,"suffix":""},{"dropping-particle":"","family":"Castellanos","given":"Esli","non-dropping-particle":"","parse-names":false,"suffix":""},{"dropping-particle":"","family":"Álvarez","given":"Elisa","non-dropping-particle":"","parse-names":false,"suffix":""},{"dropping-particle":"","family":"Jimenez","given":"Saul","non-dropping-particle":"","parse-names":false,"suffix":""},{"dropping-particle":"","family":"Rentería","given":"Raúl","non-dropping-particle":"","parse-names":false,"suffix":""},{"dropping-particle":"","family":"Edwards","given":"Arthur","non-dropping-particle":"","parse-names":false,"suffix":""},{"dropping-particle":"","family":"Álvarez","given":"Omar","non-dropping-particle":"","parse-names":false,"suffix":""}],"container-title":"Sensors (Switzerland)","id":"ITEM-3","issue":"18","issued":{"date-parts":[["2020"]]},"page":"1-26","title":"Flash flood early warning system in Colima, Mexico","type":"article-journal","volume":"20"},"uris":["http://www.mendeley.com/documents/?uuid=e08ecfce-9ebf-328c-b115-fbd874e98bd0"]},{"id":"ITEM-4","itemData":{"DOI":"10.1007/s11069-020-04405-x","ISSN":"15730840","author":[{"dropping-particle":"","family":"Ramos Filho","given":"Geraldo Moura","non-dropping-particle":"","parse-names":false,"suffix":""},{"dropping-particle":"","family":"Coelho","given":"Victor Hugo Rabelo","non-dropping-particle":"","parse-names":false,"suffix":""},{"dropping-particle":"","family":"Freitas","given":"Emerson da Silva","non-dropping-particle":"","parse-names":false,"suffix":""},{"dropping-particle":"","family":"Xuan","given":"Yunqing","non-dropping-particle":"","parse-names":false,"suffix":""},{"dropping-particle":"","family":"Almeida","given":"Cristiano das Neves","non-dropping-particle":"","parse-names":false,"suffix":""}],"container-title":"Natural Hazards","id":"ITEM-4","issue":"3","issued":{"date-parts":[["2021"]]},"page":"2409-2429","title":"An improved rainfall-threshold approach for robust prediction and warning of flood and flash flood hazards","type":"article-journal","volume":"105"},"uris":["http://www.mendeley.com/documents/?uuid=b3f45a93-41ff-3172-a811-f8b5625517a4"]},{"id":"ITEM-5","itemData":{"DOI":"10.1007/s00703-021-00831-z","author":[{"dropping-particle":"","family":"Shuvo","given":"Saurav Dey","non-dropping-particle":"","parse-names":false,"suffix":""},{"dropping-particle":"","family":"Rashid","given":"Towhida","non-dropping-particle":"","parse-names":false,"suffix":""},{"dropping-particle":"","family":"Panda","given":"S. K.","non-dropping-particle":"","parse-names":false,"suffix":""},{"dropping-particle":"","family":"Das","given":"Someshwar","non-dropping-particle":"","parse-names":false,"suffix":""},{"dropping-particle":"","family":"Quadir","given":"Dewan Abdul","non-dropping-particle":"","parse-names":false,"suffix":""}],"container-title":"Meteorology and Atmospheric Physics","id":"ITEM-5","issued":{"date-parts":[["2021"]]},"page":"1-23","title":"Forecasting of pre-monsoon flash flood events in the northeastern Bangladesh using coupled hydrometeorological NWP modelling system","type":"article-journal"},"uris":["http://www.mendeley.com/documents/?uuid=48506134-2eb3-3905-a411-8bed0575dfab"]},{"id":"ITEM-6","itemData":{"DOI":"10.1175/bams-d-20-0241.1","author":[{"dropping-particle":"","family":"Georgakakos","given":"Konstantine P.","non-dropping-particle":"","parse-names":false,"suffix":""},{"dropping-particle":"","family":"Modrick","given":"Theresa M.","non-dropping-particle":"","parse-names":false,"suffix":""},{"dropping-particle":"","family":"Shamir","given":"Eylon","non-dropping-particle":"","parse-names":false,"suffix":""},{"dropping-particle":"","family":"Campbell","given":"Rochelle","non-dropping-particle":"","parse-names":false,"suffix":""},{"dropping-particle":"","family":"Cheng","given":"Zhengyang","non-dropping-particle":"","parse-names":false,"suffix":""},{"dropping</w:instrText>
      </w:r>
      <w:r w:rsidR="006A5B3B" w:rsidRPr="008551E1">
        <w:rPr>
          <w:lang w:val="es-ES"/>
        </w:rPr>
        <w:instrText>-particle":"","family":"Jubach","given":"Robert","non-dropping-particle":"","parse-names":false,"suffix":""},{"dropping-particle":"","family":"Sperfslage","given":"Jason A.","non-dropping-particle":"","parse-names":false,"suffix":""},{"dropping-particle":"","family":"Spencer","given":"Cristopher R.","non-dropping-particle":"","parse-names":false,"suffix":""},{"dropping-particle":"","family":"Banks","given":"Randall","non-dropping-particle":"","parse-names":false,"suffix":""}],"container-title":"Bulletin of the American Meteorological Society","id":"ITEM-6","issue":"aop","issued":{"date-parts":[["2021"]]},"page":"1-35","title":"The Flash Flood Guidance System Implementation Worldwide: A Successful Multidecadal Research-To-Operations Effort","type":"article-journal","volume":"-1"},"uris":["http://www.mendeley.com/documents/?uuid=4af4b209-c630-36ed-bda6-caf1aaec4a02"]}],"mendeley":{"formattedCitation":"(Speight et al. 2018; Corral et al. 2019; Ibarreche et al. 2020; Ramos Filho et al. 2021; Shuvo et al. 2021; Georgakakos et al. 2021)","plainTextFormattedCitation":"(Speight et al. 2018; Corral et al. 2019; Ibarreche et al. 2020; Ramos Filho et al. 2021; Shuvo et al. 2021; Georgakakos et al. 2021)","previouslyFormattedCitation":"(Speight et al. 2018; Corral et al. 2019; Ibarreche et al. 2020; Ramos Filho et al. 2021; Shuvo et al. 2021; Georgakakos et al. 2021)"},"properties":{"noteIndex":0},"schema":"https://github.com/citation-style-language/schema/raw/master/csl-citation.json"}</w:instrText>
      </w:r>
      <w:r w:rsidR="00EB7E8B">
        <w:fldChar w:fldCharType="separate"/>
      </w:r>
      <w:r w:rsidR="006A5B3B" w:rsidRPr="008551E1">
        <w:rPr>
          <w:noProof/>
          <w:lang w:val="es-ES"/>
        </w:rPr>
        <w:t>(Speight et al. 2018; Corral et al. 2019; Ibarreche et al. 2020; Ramos Filho et al. 2021; Shuvo et al. 2021; Georgakakos et al. 2021)</w:t>
      </w:r>
      <w:r w:rsidR="00EB7E8B">
        <w:fldChar w:fldCharType="end"/>
      </w:r>
      <w:r w:rsidR="006A5B3B" w:rsidRPr="008551E1">
        <w:rPr>
          <w:lang w:val="es-ES"/>
        </w:rPr>
        <w:t xml:space="preserve">, </w:t>
      </w:r>
      <w:r w:rsidR="001D2FD5" w:rsidRPr="008551E1">
        <w:rPr>
          <w:lang w:val="es-ES"/>
        </w:rPr>
        <w:t>national</w:t>
      </w:r>
      <w:r w:rsidR="006A5B3B" w:rsidRPr="008551E1">
        <w:rPr>
          <w:lang w:val="es-ES"/>
        </w:rPr>
        <w:t xml:space="preserve"> </w:t>
      </w:r>
      <w:r w:rsidR="006A5B3B">
        <w:fldChar w:fldCharType="begin" w:fldLock="1"/>
      </w:r>
      <w:r w:rsidR="006A5B3B" w:rsidRPr="008551E1">
        <w:rPr>
          <w:lang w:val="es-ES"/>
        </w:rPr>
        <w:instrText>ADDIN CSL_CITATION {"citationItems":[{"id":"ITEM-1","itemData":{"DOI":"10.1051/e3sconf/20160718010","ISSN":"22671242","author":[{"dropping-particle":"","family":"Javelle","given":"Pierre","non-dropping-particle":"","parse-names":false,"suffix":""},{"dropping-particle":"","family":"Organde","given":"Didier","non-dropping-particle":"","parse-names":false,"suffix":""},{"dropping-particle":"","family":"Demargne","given":"Julie","non-dropping-particle":"","parse-names":false,"suffix":""},{"dropping-particle":"","family":"Saint-Martin","given":"Clotilde","non-dropping-particle":"","parse-names":false,"suffix":""},{"dropping-particle":"","family":"Saint-Aubin","given":"Céline","non-dropping-particle":"De","parse-names":false,"suffix":""},{"dropping-particle":"","family":"Garandeau","given":"Leá","non-dropping-particle":"","parse-names":false,"suffix":""},{"dropping-particle":"","family":"Janet","given":"Bruno","non-dropping-particle":"","parse-names":false,"suffix":""}],"container-title":"E3S Web of Conferences","id":"ITEM-1","issued":{"date-parts":[["2016"]]},"page":"718010-18010","title":"Setting up a French national flash flood warning system for ungauged catchments based on the AIGA method","type":"paper-conference","volume":"7"},"uris":["http://www.mendeley.com/documents/?uuid=f875dbe1-e801-3002-b641-7ec12f5a7c59"]},{"id":"ITEM-2","it</w:instrText>
      </w:r>
      <w:r w:rsidR="006A5B3B">
        <w:instrText>emData":{"DOI":"10.1007/s11069-018-3173-7","author":[{"dropping-particle":"","family":"Liu","given":"Changjun","non-dropping-particle":"","parse-names":false,"suffix":""},{"dropping-particle":"","family":"Guo","given":"Liang","non-dropping-particle":"","parse-names":false,"suffix":""},{"dropping-particle":"","family":"Ye","given":"Lei","non-dropping-particle":"","parse-names":false,"suffix":""},{"dropping-particle":"","family":"Zhang","given":"Shunfu","non-dropping-particle":"","parse-names":false,"suffix":""},{"dropping-particle":"","family":"Zhao","given":"Yanzeng","non-dropping-particle":"","parse-names":false,"suffix":""},{"dropping-particle":"","family":"Song","given":"Tianyu","non-dropping-particle":"","parse-names":false,"suffix":""}],"container-title":"Natural Hazards","id":"ITEM-2","issue":"2","issued":{"date-parts":[["2018"]]},"page":"619-634","title":"A review of advances in China’s flash flood early-warning system","type":"article-journal","volume":"92"},"uris":["http://www.mendeley.com/documents/?uuid=dd334f3b-26f1-39c8-9178-3633cd5dbaca"]}],"mendeley":{"formattedCitation":"(Javelle et al. 2016; Liu et al. 2018)","plainTextFormattedCitation":"(Javelle et al. 2016; Liu et al. 2018)","previouslyFormattedCitation":"(Javelle et al. 2016; Liu et al. 2018)"},"properties":{"noteIndex":0},"schema":"https://github.com/citation-style-language/schema/raw/master/csl-citation.json"}</w:instrText>
      </w:r>
      <w:r w:rsidR="006A5B3B">
        <w:fldChar w:fldCharType="separate"/>
      </w:r>
      <w:r w:rsidR="006A5B3B" w:rsidRPr="006A5B3B">
        <w:rPr>
          <w:noProof/>
        </w:rPr>
        <w:t>(Javelle et al. 2016; Liu et al. 2018)</w:t>
      </w:r>
      <w:r w:rsidR="006A5B3B">
        <w:fldChar w:fldCharType="end"/>
      </w:r>
      <w:r w:rsidR="006A5B3B">
        <w:t xml:space="preserve">, </w:t>
      </w:r>
      <w:r w:rsidR="001D2FD5" w:rsidRPr="001D2FD5">
        <w:t>and continental scale</w:t>
      </w:r>
      <w:r w:rsidR="006A5B3B">
        <w:t xml:space="preserve"> </w:t>
      </w:r>
      <w:r w:rsidR="006A5B3B">
        <w:fldChar w:fldCharType="begin" w:fldLock="1"/>
      </w:r>
      <w:r w:rsidR="006A5B3B">
        <w:instrText>ADDIN CSL_CITATION {"citationItems":[{"id":"ITEM-1","itemData":{"DOI":"10.1002/met.1469","author":[{"dropping-particle":"","family":"Raynaud","given":"D.","non-dropping-particle":"","parse-names":false,"suffix":""},{"dropping-particle":"","family":"Thielen","given":"J.","non-dropping-particle":"","parse-names":false,"suffix":""},{"dropping-particle":"","family":"Salamon","given":"P.","non-dropping-particle":"","parse-names":false,"suffix":""},{"dropping-particle":"","family":"Burek","given":"P.","non-dropping-particle":"","parse-names":false,"suffix":""},{"dropping-particle":"","family":"Anquetin","given":"S.","non-dropping-particle":"","parse-names":false,"suffix":""},{"dropping-particle":"","family":"Alfieri","given":"L.","non-dropping-particle":"","parse-names":false,"suffix":""}],"container-title":"Meteorological Applications","id":"ITEM-1","issue":"3","issued":{"date-parts":[["2015"]]},"page":"410-418","title":"A dynamic runoff co-efficient to improve flash flood early warning in Europe: Evaluation on the 2013 central European floods in Germany","type":"article-journal","volume":"22"},"uris":["http://www.mendeley.com/documents/?uuid=b2c0ee77-b111-39b2-8048-0e4384f41532"]},{"id":"ITEM-2","itemData":{"DOI":"10.1016/j.jhydrol.2019.03.093","author":[{"dropping-particle":"","family":"Park","given":"Shinju","non-dropping-particle":"","parse-names":false,"suffix":""},{"dropping-particle":"","family":"Berenguer","given":"Marc","non-dropping-particle":"","parse-names":false,"suffix":""},{"dropping-particle":"","family":"Sempere-Torres","given":"Daniel","non-dropping-particle":"","parse-names":false,"suffix":""}],"container-title":"Journal of Hydrology","id":"ITEM-2","issued":{"date-parts":[["2019"]]},"page":"768-777","title":"Long-term analysis of gauge-adjusted radar rainfall accumulations at European scale","type":"article-journal","volume":"573"},"uris":["http://www.mendeley.com/documents/?uuid=44a38546-717e-3b0d-8ca4-25a2f89e3946"]},{"id":"ITEM-3","itemData":{"DOI":"10.1016/j.jhydrol.2021.127022","author":[{"dropping-particle":"","family":"Ritter","given":"Josias","non-dropping-particle":"","parse-names":false,"suffix":""},{"dropping-particle":"","family":"Berenguer","given":"Marc","non-dropping-particle":"","parse-names":false,"suffix":""},{"dropping-particle":"","family":"Park","given":"Shinju","non-dropping-particle":"","parse-names":false,"suffix":""},{"dropping-particle":"","family":"Sempere-Torres","given":"Daniel","non-dropping-particle":"","parse-names":false,"suffix":""}],"container-title":"Journal of Hydrology","id":"ITEM-3","issued":{"date-parts":[["2021"]]},"title":"Real-time Assessment of Flash Flood Impacts at pan-European scale: The ReAFFINE method","type":"article-journal"},"uris":["http://www.mendeley.com/documents/?uuid=31ae4439-baed-3543-902b-fabde284ec5b"]}],"mendeley":{"formattedCitation":"(Raynaud et al. 2015; Park et al. 2019; Ritter et al. 2021)","plainTextFormattedCitation":"(Raynaud et al. 2015; Park et al. 2019; Ritter et al. 2021)","previouslyFormattedCitation":"(Raynaud et al. 2015; Park et al. 2019; Ritter et al. 2021)"},"properties":{"noteIndex":0},"schema":"https://github.com/citation-style-language/schema/raw/master/csl-citation.json"}</w:instrText>
      </w:r>
      <w:r w:rsidR="006A5B3B">
        <w:fldChar w:fldCharType="separate"/>
      </w:r>
      <w:r w:rsidR="006A5B3B" w:rsidRPr="006A5B3B">
        <w:rPr>
          <w:noProof/>
        </w:rPr>
        <w:t>(Raynaud et al. 2015; Park et al. 2019; Ritter et al. 2021)</w:t>
      </w:r>
      <w:r w:rsidR="006A5B3B">
        <w:fldChar w:fldCharType="end"/>
      </w:r>
      <w:r w:rsidR="001D2FD5" w:rsidRPr="001D2FD5">
        <w:t xml:space="preserve">. </w:t>
      </w:r>
      <w:r w:rsidR="0050735B">
        <w:t>Whatever the</w:t>
      </w:r>
      <w:r w:rsidR="00D8620D">
        <w:t>ir</w:t>
      </w:r>
      <w:r w:rsidR="0050735B">
        <w:t xml:space="preserve"> scale, </w:t>
      </w:r>
      <w:r w:rsidR="001B05B3">
        <w:t>a</w:t>
      </w:r>
      <w:r w:rsidR="004D1090">
        <w:t xml:space="preserve">ll </w:t>
      </w:r>
      <w:r w:rsidR="0027340A">
        <w:t xml:space="preserve">flash flood </w:t>
      </w:r>
      <w:r w:rsidR="004D1090">
        <w:t xml:space="preserve">forecasting </w:t>
      </w:r>
      <w:r w:rsidR="001D2FD5" w:rsidRPr="001D2FD5">
        <w:t xml:space="preserve">systems share similar weaknesses that reduce </w:t>
      </w:r>
      <w:r w:rsidR="000653FC">
        <w:t>forecast</w:t>
      </w:r>
      <w:r w:rsidR="00F026C5">
        <w:t>s’</w:t>
      </w:r>
      <w:r w:rsidR="001D2FD5" w:rsidRPr="001D2FD5">
        <w:t xml:space="preserve"> predictability: chronic lack of historical data on flash floods occurrence and impact</w:t>
      </w:r>
      <w:r w:rsidR="006A5B3B">
        <w:t xml:space="preserve"> </w:t>
      </w:r>
      <w:r w:rsidR="006A5B3B">
        <w:fldChar w:fldCharType="begin" w:fldLock="1"/>
      </w:r>
      <w:r w:rsidR="00E130B9">
        <w:instrText>ADDIN CSL_CITATION {"citationItems":[{"id":"ITEM-1","itemData":{"DOI":"10.1038/s41598-022-08751-7","author":[{"dropping-particle":"","family":"Lowrie","given":"Chris","non-dropping-particle":"","parse-names":false,"suffix":""},{"dropping-particle":"","family":"Kruczkiewicz","given":"Andrew","non-dropping-particle":"","parse-names":false,"suffix":""},{"dropping-particle":"","family":"McClain","given":"Shanna N.","non-dropping-particle":"","parse-names":false,"suffix":""},{"dropping-particle":"","family":"Nielsen","given":"Miriam","non-dropping-particle":"","parse-names":false,"suffix":""},{"dropping-particle":"","family":"Mason","given":"Simon J.","non-dropping-particle":"","parse-names":false,"suffix":""}],"container-title":"Scientific Reports 2022 12:1","id":"ITEM-1","issue":"1","issued":{"date-parts":[["2022"]]},"page":"1-13","title":"Evaluating the usefulness of VGI from Waze for the reporting of flash floods","type":"article-journal","volume":"12"},"uris":["http://www.mendeley.com/documents/?uuid=16240102-7be4-3748-b8e3-cf916c5a012c"]}],"mendeley":{"formattedCitation":"(Lowrie et al. 2022)","plainTextFormattedCitation":"(Lowrie et al. 2022)","previouslyFormattedCitation":"(Lowrie et al. 2022)"},"properties":{"noteIndex":0},"schema":"https://github.com/citation-style-language/schema/raw/master/csl-citation.json"}</w:instrText>
      </w:r>
      <w:r w:rsidR="006A5B3B">
        <w:fldChar w:fldCharType="separate"/>
      </w:r>
      <w:r w:rsidR="006A5B3B" w:rsidRPr="006A5B3B">
        <w:rPr>
          <w:noProof/>
        </w:rPr>
        <w:t>(Lowrie et al. 2022)</w:t>
      </w:r>
      <w:r w:rsidR="006A5B3B">
        <w:fldChar w:fldCharType="end"/>
      </w:r>
      <w:r w:rsidR="001D2FD5" w:rsidRPr="001D2FD5">
        <w:t>, inaccurate predictions of extreme localized rainfall</w:t>
      </w:r>
      <w:r w:rsidR="00E130B9">
        <w:t xml:space="preserve"> </w:t>
      </w:r>
      <w:r w:rsidR="00E130B9">
        <w:fldChar w:fldCharType="begin" w:fldLock="1"/>
      </w:r>
      <w:r w:rsidR="00DB57D7">
        <w:instrText>ADDIN CSL_CITATION {"citationItems":[{"id":"ITEM-1","itemData":{"DOI":"10.1175/JHM-D-15-0083.1","author":[{"dropping-particle":"","family":"Golding","given":"Brian","non-dropping-particle":"","parse-names":false,"suffix":""},{"dropping-particle":"","family":"Roberts","given":"Nigel","non-dropping-particle":"","parse-names":false,"suffix":""},{"dropping-particle":"","family":"Leoncini","given":"Giovanni","non-dropping-particle":"","parse-names":false,"suffix":""},{"dropping-particle":"","family":"Mylne","given":"Ken","non-dropping-particle":"","parse-names":false,"suffix":""},{"dropping-particle":"","family":"Swinbank","given":"Richard","non-dropping-particle":"","parse-names":false,"suffix":""}],"container-title":"Journal of Hydrometeorology","id":"ITEM-1","issue":"5","issued":{"date-parts":[["2016"]]},"page":"1383-1406","title":"MOGREPS-UK convection-permitting ensemble products for surface water flood forecasting: Rationale and first results","type":"article-journal","volume":"17"},"uris":["http://www.mendeley.com/documents/?uuid=e3f4477e-49da-3892-bd02-e02fcc021705"]}],"mendeley":{"formattedCitation":"(Golding et al. 2016)","plainTextFormattedCitation":"(Golding et al. 2016)","previouslyFormattedCitation":"(Golding et al. 2016)"},"properties":{"noteIndex":0},"schema":"https://github.com/citation-style-language/schema/raw/master/csl-citation.json"}</w:instrText>
      </w:r>
      <w:r w:rsidR="00E130B9">
        <w:fldChar w:fldCharType="separate"/>
      </w:r>
      <w:r w:rsidR="00E130B9" w:rsidRPr="00E130B9">
        <w:rPr>
          <w:noProof/>
        </w:rPr>
        <w:t>(Golding et al. 2016)</w:t>
      </w:r>
      <w:r w:rsidR="00E130B9">
        <w:fldChar w:fldCharType="end"/>
      </w:r>
      <w:r w:rsidR="001D2FD5" w:rsidRPr="001D2FD5">
        <w:t xml:space="preserve">, challenging representation of detailed hydrological processes dependent on topography, soil conditions, and terrain coverage that modulate flash floods' occurrence and severity </w:t>
      </w:r>
      <w:r w:rsidR="00DB57D7">
        <w:fldChar w:fldCharType="begin" w:fldLock="1"/>
      </w:r>
      <w:r w:rsidR="00C14E66">
        <w:instrText>ADDIN CSL_CITATION {"citationItems":[{"id":"ITEM-1","itemData":{"DOI":"10.1007/s11069-018-3553-z","author":[{"dropping-particle":"","family":"Xing","given":"Yun","non-dropping-particle":"","parse-names":false,"suffix":""},{"dropping-particle":"","family":"Liang","given":"Qiuhua","non-dropping-particle":"","parse-names":false,"suffix":""},{"dropping-particle":"","family":"Wang","given":"Gang","non-dropping-particle":"","parse-names":false,"suffix":""},{"dropping-particle":"","family":"Ming","given":"Xiaodong","non-dropping-particle":"","parse-names":false,"suffix":""},{"dropping-particle":"","family":"Xia","given":"Xilin","non-dropping-particle":"","parse-names":false,"suffix":""}],"container-title":"Natural Hazards","id":"ITEM-1","issue":"1","issued":{"date-parts":[["2019"]]},"page":"473-496","title":"City-scale hydrodynamic modelling of urban flash floods: the issues of scale and resolution","type":"article-journal","volume":"96"},"uris":["http://www.mendeley.com/documents/?uuid=c3614fe7-1148-301e-9088-3dd5ef923614"]},{"id":"ITEM-2","itemData":{"DOI":"10.3390/hydrology7010012","ISSN":"23065338","author":[{"dropping-particle":"","family":"Kastridis","given":"Aristeidis","non-dropping-particle":"","parse-names":false,"suffix":""},{"dropping-particle":"","family":"Stathis","given":"Dimitrios","non-dropping-particle":"","parse-names":false,"suffix":""}],"container-title":"Hydrology","id":"ITEM-2","issue":"1","issued":{"date-parts":[["2020"]]},"page":"12","title":"Evaluation of hydrological and hydraulic models applied in typical mediterranean ungauged watersheds using post-flash-flood measurements","type":"article-journal","volume":"7"},"uris":["http://www.mendeley.com/documents/?uuid=35a927ec-6f46-3189-b8ca-dcb43cd1b03a"]}],"mendeley":{"formattedCitation":"(Xing et al. 2019; Kastridis and Stathis 2020)","plainTextFormattedCitation":"(Xing et al. 2019; Kastridis and Stathis 2020)","previouslyFormattedCitation":"(Xing et al. 2019; Kastridis and Stathis 2020)"},"properties":{"noteIndex":0},"schema":"https://github.com/citation-style-language/schema/raw/master/csl-citation.json"}</w:instrText>
      </w:r>
      <w:r w:rsidR="00DB57D7">
        <w:fldChar w:fldCharType="separate"/>
      </w:r>
      <w:r w:rsidR="00DB57D7" w:rsidRPr="00DB57D7">
        <w:rPr>
          <w:noProof/>
        </w:rPr>
        <w:t>(Xing et al. 2019; Kastridis and Stathis 2020)</w:t>
      </w:r>
      <w:r w:rsidR="00DB57D7">
        <w:fldChar w:fldCharType="end"/>
      </w:r>
      <w:r w:rsidR="00DB57D7">
        <w:t>.</w:t>
      </w:r>
      <w:r w:rsidR="001D2FD5" w:rsidRPr="001D2FD5">
        <w:t xml:space="preserve"> </w:t>
      </w:r>
      <w:r w:rsidR="0023765F">
        <w:t>Research has shown that r</w:t>
      </w:r>
      <w:r w:rsidR="001D2FD5" w:rsidRPr="001D2FD5">
        <w:t xml:space="preserve">ainfall and soil moisture </w:t>
      </w:r>
      <w:r w:rsidR="00400E55" w:rsidRPr="001D2FD5">
        <w:t>are reliable predictors of flash flood occurrence</w:t>
      </w:r>
      <w:r w:rsidR="0003597D">
        <w:t xml:space="preserve"> </w:t>
      </w:r>
      <w:r w:rsidR="0003597D">
        <w:fldChar w:fldCharType="begin" w:fldLock="1"/>
      </w:r>
      <w:r w:rsidR="006A5B3B">
        <w:instrText>ADDIN CSL_CITATION {"citationItems":[{"id":"ITEM-1","itemData":{"DOI":"10.3390/hydrology9120216","author":[{"dropping-particle":"","family":"Zanchetta","given":"Andre D.L.","non-dropping-particle":"","parse-names":false,"suffix":""},{"dropping-particle":"","family":"Coulibaly","given":"Paulin","non-dropping-particle":"","parse-names":false,"suffix":""},{"dropping-particle":"","family":"Fortin","given":"Vincent","non-dropping-particle":"","parse-names":false,"suffix":""}],"container-title":"Hydrology","id":"ITEM-1","issue":"12","issued":{"date-parts":[["2022"]]},"page":"216","title":"Forecasting High-Flow Discharges in a Flashy Catchment Using Multiple Precipitation Estimates as Predictors in Machine Learning Models","type":"article-journal","volume":"9"},"uris":["http://www.mendeley.com/documents/?uuid=1ae0a7ac-2225-3bc7-9680-bbb8d37241e8"]},{"id":"ITEM-2","itemData":{"DOI":"10.1016/j.jhydrol.2016.04.005","author":[{"dropping-particle":"","family":"Schroeder","given":"Amanda J","non-dropping-particle":"","parse-names":false,"suffix":""},{"dropping-particle":"","family":"Gourley","given":"Jonathan J","non-dropping-particle":"","parse-names":false,"suffix":""},{"dropping-particle":"","family":"Hardy","given":"Jill","non-dropping-particle":"","parse-names":false,"suffix":""},{"dropping-particle":"","family":"Henderson","given":"Jen J","non-dropping-particle":"","parse-names":false,"suffix":""},{"dropping-particle":"","family":"Parhi","given":"Pradipta","non-dropping-particle":"","parse-names":false,"suffix":""},{"dropping-particle":"","family":"Rahmani","given":"Vahid","non-dropping-particle":"","parse-names":false,"suffix":""},{"dropping-particle":"","family":"Reed","given":"Kimberly A","non-dropping-particle":"","parse-names":false,"suffix":""},{"dropping-particle":"","family":"Schumacher","given":"Russ S","non-dropping-particle":"","parse-names":false,"suffix":""},{"dropping-particle":"","family":"Smith","given":"Brianne K","non-dropping-particle":"","parse-names":false,"suffix":""},{"dropping-particle":"","family":"Taraldsen","given":"Matthew J","non-dropping-particle":"","parse-names":false,"suffix":""}],"container-title":"Journal of Hydrology","id":"ITEM-2","issued":{"date-parts":[["2016"]]},"page":"523-532","title":"The development of a flash flood severity index","type":"article-journal","volume":"541"},"uris":["http://www.mendeley.com/documents/?uuid=b505645a-27da-39c5-a087-2d9ae72b3c40"]}],"mendeley":{"formattedCitation":"(Zanchetta et al. 2022; Schroeder et al. 2016)","plainTextFormattedCitation":"(Zanchetta et al. 2022; Schroeder et al. 2016)","previouslyFormattedCitation":"(Zanchetta et al. 2022; Schroeder et al. 2016)"},"properties":{"noteIndex":0},"schema":"https://github.com/citation-style-language/schema/raw/master/csl-citation.json"}</w:instrText>
      </w:r>
      <w:r w:rsidR="0003597D">
        <w:fldChar w:fldCharType="separate"/>
      </w:r>
      <w:r w:rsidR="0003597D" w:rsidRPr="0003597D">
        <w:rPr>
          <w:noProof/>
        </w:rPr>
        <w:t>(Zanchetta et al. 2022; Schroeder et al. 2016)</w:t>
      </w:r>
      <w:r w:rsidR="0003597D">
        <w:fldChar w:fldCharType="end"/>
      </w:r>
      <w:r w:rsidR="0023765F">
        <w:t xml:space="preserve">, and that </w:t>
      </w:r>
      <w:r w:rsidR="00C423FC">
        <w:t>inde</w:t>
      </w:r>
      <w:r w:rsidR="001D2FD5" w:rsidRPr="001D2FD5">
        <w:t>x-based forecasts built on these meteorological/land variables</w:t>
      </w:r>
      <w:r w:rsidR="00C423FC">
        <w:t xml:space="preserve"> can</w:t>
      </w:r>
      <w:r w:rsidR="0096200B">
        <w:t xml:space="preserve"> </w:t>
      </w:r>
      <w:proofErr w:type="spellStart"/>
      <w:r w:rsidR="0096200B">
        <w:t>succesfully</w:t>
      </w:r>
      <w:proofErr w:type="spellEnd"/>
      <w:r w:rsidR="00C423FC">
        <w:t xml:space="preserve"> identify areas at flash flood risk</w:t>
      </w:r>
      <w:r w:rsidR="00C14E66">
        <w:t xml:space="preserve"> </w:t>
      </w:r>
      <w:r w:rsidR="00C14E66">
        <w:fldChar w:fldCharType="begin" w:fldLock="1"/>
      </w:r>
      <w:r w:rsidR="0043128E">
        <w:instrText>ADDIN CSL_CITATION {"citationItems":[{"id":"ITEM-1","itemData":{"DOI":"https://doi.org/10.1002/joc.2391","author":[{"dropping-particle":"","family":"Hurford","given":"A. P.","non-dropping-particle":"","parse-names":false,"suffix":""},{"dropping-particle":"","family":"Priest","given":"S. J.","non-dropping-particle":"","parse-names":false,"suffix":""},{"dropping-particle":"","family":"Parker","given":"D. J.","non-dropping-particle":"","parse-names":false,"suffix":""},{"dropping-particle":"","family":"Lumbroso","given":"D. M.","non-dropping-particle":"","parse-names":false,"suffix":""}],"container-title":"International Journal of Climatology","id":"ITEM-1","issue":"11","issued":{"date-parts":[["2012"]]},"page":"1768-1774","title":"The effectiveness of extreme rainfall alerts in predicting surface water flooding in England and Wales","type":"article-journal","volume":"32"},"uris":["http://www.mendeley.com/documents/?uuid=faff03e4-b0d1-3328-8e6e-1913bd9c0d95"]},{"id":"ITEM-2","itemData":{"DOI":"https://doi.org/10.1016/j.jhydrol.2010.03.032","author":[{"dropping-particle":"","family":"Javelle","given":"Pierre","non-dropping-particle":"","parse-names":false,"suffix":""},{"dropping-particle":"","family":"Fouchier","given":"Catherine","non-dropping-particle":"","parse-names":false,"suffix":""},{"dropping-particle":"","family":"Arnaud","given":"Patrick","non-dropping-particle":"","parse-names":false,"suffix":""},{"dropping-particle":"","family":"Lavabre","given":"Jacques","non-dropping-particle":"","parse-names":false,"suffix":""}],"container-title":"Journal of Hydrology","id":"ITEM-2","issue":"1-2","issued":{"date-parts":[["2010"]]},"page":"267-274","title":"Flash flood warning at ungauged locations using radar rainfall and antecedent soil moisture estimations","type":"article-journal","volume":"394"},"uris":["http://www.mendeley.com/documents/?uuid=b495ccc5-b13c-3186-b3bb-6585b4c7e5ff"]},{"id":"ITEM-3","itemData":{"DOI":"10.1002/met.1469","author":[{"dropping-particle":"","family":"Raynaud","given":"D.","non-dropping-particle":"","parse-names":false,"suffix":""},{"dropping-particle":"","family":"Thielen","given":"J.","non-dropping-particle":"","parse-names":false,"suffix":""},{"dropping-particle":"","family":"Salamon","given":"P.","non-dropping-particle":"","parse-names":false,"suffix":""},{"dropping-particle":"","family":"Burek","given":"P.","non-dropping-particle":"","parse-names":false,"suffix":""},{"dropping-particle":"","family":"Anquetin","given":"S.","non-dropping-particle":"","parse-names":false,"suffix":""},{"dropping-particle":"","family":"Alfieri","given":"L.","non-dropping-particle":"","parse-names":false,"suffix":""}],"container-title":"Meteorological Applications","id":"ITEM-3","issue":"3","issued":{"date-parts":[["2015"]]},"page":"410-418","title":"A dynamic runoff co-efficient to improve flash flood early warning in Europe: Evaluation on the 2013 central European floods in Germany","type":"article-journal","volume":"22"},"uris":["http://www.mendeley.com/documents/?uuid=b2c0ee77-b111-39b2-8048-0e4384f41532"]},{"id":"ITEM-4","itemData":{"DOI":"10.1016/B978-0-12-801884-2.00011-6","ISBN":"9780128018842","author":[{"dropping-particle":"","family":"Smith","given":"P. J.","non-dropping-particle":"","parse-names":false,"suffix":""},{"dropping-particle":"","family":"Pappenberger","given":"F.","non-dropping-particle":"","parse-names":false,"suffix":""},{"dropping-particle":"","family":"Wetterhall","given":"F.","non-dropping-particle":"","parse-names":false,"suffix":""},{"dropping-particle":"","family":"Thielen Del Pozo","given":"J.","non-dropping-particle":"","parse-names":false,"suffix":""},{"dropping-particle":"","family":"Krzeminski","given":"B.","non-dropping-particle":"","parse-names":false,"suffix":""},{"dropping-particle":"","family":"Salamon","given":"P.","non-dropping-particle":"","parse-names":false,"suffix":""},{"dropping-particle":"","family":"Muraro","given":"D.","non-dropping-particle":"","parse-names":false,"suffix":""},{"dropping-particle":"","family":"Kalas","given":"M.","non-dropping-particle":"","parse-names":false,"suffix":""},{"dropping-particle":"","family":"Baugh","given":"C.","non-dropping-particle":"","parse-names":false,"suffix":""}],"container-title":"Flood Forecasting: A Global Perspective","id":"ITEM-4","issued":{"date-parts":[["2016","1"]]},"page":"313-348","publisher":"Academic Press","title":"On the Operational Implementation of the European Flood Awareness System (EFAS)","type":"chapter"},"uris":["http://www.mendeley.com/documents/?uuid=452ff894-6742-36fa-8ff3-6f0d8fd08da7"]},{"id":"ITEM-5","itemData":{"DOI":"10.1175/bams-d-20-0241.1","author":[{"dropping-particle":"","family":"Georgakakos","given":"Konstantine P.","non-dropping-particle":"","parse-names":false,"suffix":""},{"dropping-particle":"","family":"Modrick","given":"Theresa M.","non-dropping-particle":"","parse-names":false,"suffix":""},{"dropping-particle":"","family":"Shamir","given":"Eylon","non-dropping-particle":"","parse-names":false,"suffix":""},{"dropping-particle":"","family":"Campbell","given":"Rochelle","non-dropping-particle":"","parse-names":false,"suffix":""},{"dropping-particle":"","family":"Cheng","given":"Zhengyang","non-dropping-particle":"","parse-names":false,"suffix":""},{"dropping-particle":"","family":"Jubach","given":"Robert","non-dropping-particle":"","parse-names":false,"suffix":""},{"dropping-particle":"","family":"Sperfslage","given":"Jason A.","non-dropping-particle":"","parse-names":false,"suffix":""},{"dropping-particle":"","family":"Spencer","given":"Cristopher R.","non-dropping-particle":"","parse-names":false,"suffix":""},{"dropping-particle":"","family":"Banks","given":"Randall","non-dropping-particle":"","parse-names":false,"suffix":""}],"container-title":"Bulletin of the American Meteorological Society","id":"ITEM-5","issue":"aop","issued":{"date-parts":[["2021"]]},"page":"1-35","title":"The Flash Flood Guidance System Implementation Worldwide: A Successful Multidecadal Research-To-Operations Effort","type":"article-journal","volume":"-1"},"uris":["http://www.mendeley.com/documents/?uuid=4af4b209-c630-36ed-bda6-caf1aaec4a02"]},{"id":"ITEM-6","itemData":{"DOI":"10.1111/jfr3.12676","ISSN":"1753318X","author":[{"dropping-particle":"","family":"Ma","given":"Meihong","non-dropping-particle":"","parse-names":false,"suffix":""},{"dropping-particle":"","family":"Wang","given":"Huixiao","non-dropping-particle":"","parse-names":false,"suffix":""},{"dropping-particle":"","family":"Yang","given":"Yan","non-dropping-particle":"","parse-names":false,"suffix":""},{"dropping-particle":"","family":"Zhao","given":"Gang","non-dropping-particle":"","parse-names":false,"suffix":""},{"dropping-particle":"","family":"Tang","given":"Guoqiang","non-dropping-particle":"","parse-names":false,"suffix":""},{"dropping-particle":"","family":"Hong","given":"Zhen","non-dropping-particle":"","parse-names":false,"suffix":""},{"dropping-particle":"","family":"Clark","given":"Robert A.","non-dropping-particle":"","parse-names":false,"suffix":""},{"dropping-particle":"","family":"Chen","given":"Yun","non-dropping-particle":"","parse-names":false,"suffix":""},{"dropping-particle":"","family":"Xu","given":"Hui","non-dropping-particle":"","parse-names":false,"suffix":""},{"dropping-particle":"","family":"Hong","given":"Yang","non-dropping-particle":"","parse-names":false,"suffix":""}],"container-title":"Journal of Flood Risk Management","id":"ITEM-6","issue":"1","issued":{"date-parts":[["2021"]]},"page":"1-9","title":"Development of a new rainfall-triggering index of flash flood warning-case study in Yunnan province, China","type":"article-journal","volume":"14"},"uris":["http://www.mendeley.com/documents/?uuid=aa7f63e0-5e40-4e5b-b273-491036d6970f"]}],"mendeley":{"formattedCitation":"(Hurford et al. 2012; Javelle et al. 2010; Raynaud et al. 2015; Smith et al. 2016; Georgakakos et al. 2021; Ma et al. 2021)","plainTextFormattedCitation":"(Hurford et al. 2012; Javelle et al. 2010; Raynaud et al. 2015; Smith et al. 2016; Georgakakos et al. 2021; Ma et al. 2021)","previouslyFormattedCitation":"(Hurford et al. 2012; Javelle et al. 2010; Raynaud et al. 2015; Smith et al. 2016; Georgakakos et al. 2021; Ma et al. 2021)"},"properties":{"noteIndex":0},"schema":"https://github.com/citation-style-language/schema/raw/master/csl-citation.json"}</w:instrText>
      </w:r>
      <w:r w:rsidR="00C14E66">
        <w:fldChar w:fldCharType="separate"/>
      </w:r>
      <w:r w:rsidR="0043128E" w:rsidRPr="0043128E">
        <w:rPr>
          <w:noProof/>
        </w:rPr>
        <w:t>(Hurford et al. 2012; Javelle et al. 2010; Raynaud et al. 2015; Smith et al. 2016; Georgakakos et al. 2021; Ma et al. 2021)</w:t>
      </w:r>
      <w:r w:rsidR="00C14E66">
        <w:fldChar w:fldCharType="end"/>
      </w:r>
      <w:r w:rsidR="001D2FD5" w:rsidRPr="001D2FD5">
        <w:t>. With these variables being standard numerical weather prediction (NWP) model outputs, index-based predictions can represent a cost-effective compromise between</w:t>
      </w:r>
      <w:r w:rsidR="00FB0EE3">
        <w:t xml:space="preserve"> systems</w:t>
      </w:r>
      <w:r w:rsidR="000240C4">
        <w:t xml:space="preserve"> with</w:t>
      </w:r>
      <w:r w:rsidR="001D2FD5" w:rsidRPr="001D2FD5">
        <w:t xml:space="preserve"> low complexity and reasonable </w:t>
      </w:r>
      <w:r w:rsidR="00525A54">
        <w:t>skill</w:t>
      </w:r>
      <w:r w:rsidR="001D2FD5" w:rsidRPr="001D2FD5">
        <w:t>. Due to the localized</w:t>
      </w:r>
      <w:r w:rsidR="000240C4">
        <w:t>, sudden</w:t>
      </w:r>
      <w:r w:rsidR="001D2FD5" w:rsidRPr="001D2FD5">
        <w:t xml:space="preserve"> nature of flash floods, index-based forecasting systems are typically built from km-scale NWP model outputs</w:t>
      </w:r>
      <w:r w:rsidR="00032897">
        <w:t xml:space="preserve"> </w:t>
      </w:r>
      <w:r w:rsidR="00C17192">
        <w:fldChar w:fldCharType="begin" w:fldLock="1"/>
      </w:r>
      <w:r w:rsidR="00AB5F53">
        <w:instrText>ADDIN CSL_CITATION {"citationItems":[{"id":"ITEM-1","itemData":{"DOI":"10.1175/JHM-D-17-0073.1","author":[{"dropping-particle":"","family":"Davolio","given":"Silvio","non-dropping-particle":"","parse-names":false,"suffix":""},{"dropping-particle":"","family":"Silvestro","given":"Francesco","non-dropping-particle":"","parse-names":false,"suffix":""},{"dropping-particle":"","family":"Gastaldo","given":"Thomas","non-dropping-particle":"","parse-names":false,"suffix":""}],"container-title":"Journal of Hydrometeorology","id":"ITEM-1","issue":"10","issued":{"date-parts":[["2017"]]},"page":"2659-2680","title":"Impact of rainfall assimilation on high-resolution hydrometeorological forecasts over Liguria, Italy","type":"article-journal","volume":"18"},"uris":["http://www.mendeley.com/documents/?uuid=5afa2227-ce8c-36ac-84f7-09b9bd1e6375"]}],"mendeley":{"formattedCitation":"(Davolio et al. 2017)","plainTextFormattedCitation":"(Davolio et al. 2017)","previouslyFormattedCitation":"(Davolio et al. 2017)"},"properties":{"noteIndex":0},"schema":"https://github.com/citation-style-language/schema/raw/master/csl-citation.json"}</w:instrText>
      </w:r>
      <w:r w:rsidR="00C17192">
        <w:fldChar w:fldCharType="separate"/>
      </w:r>
      <w:r w:rsidR="00C17192" w:rsidRPr="00C17192">
        <w:rPr>
          <w:noProof/>
        </w:rPr>
        <w:t>(Davolio et al. 2017)</w:t>
      </w:r>
      <w:r w:rsidR="00C17192">
        <w:fldChar w:fldCharType="end"/>
      </w:r>
      <w:r w:rsidR="001D2FD5" w:rsidRPr="001D2FD5">
        <w:t xml:space="preserve">. </w:t>
      </w:r>
      <w:r w:rsidR="00AE7175">
        <w:t>H</w:t>
      </w:r>
      <w:r w:rsidR="001D2FD5" w:rsidRPr="001D2FD5">
        <w:t xml:space="preserve">owever, high computational costs and the need for a large number of observations limit the development of km-scale NWP models to </w:t>
      </w:r>
      <w:r w:rsidR="00CB1058">
        <w:t>global</w:t>
      </w:r>
      <w:r w:rsidR="001D2FD5" w:rsidRPr="001D2FD5">
        <w:t xml:space="preserve"> scale </w:t>
      </w:r>
      <w:r w:rsidR="0043128E">
        <w:fldChar w:fldCharType="begin" w:fldLock="1"/>
      </w:r>
      <w:r w:rsidR="00C17192">
        <w:instrText>ADDIN CSL_CITATION {"citationItems":[{"id":"ITEM-1","itemData":{"DOI":"10.1002/met.1538","ISSN":"14698080","author":[{"dropping-particle":"","family":"Clark","given":"Peter","non-dropping-particle":"","parse-names":false,"suffix":""},{"dropping-particle":"","family":"Roberts","given":"Nigel","non-dropping-particle":"","parse-names":false,"suffix":""},{"dropping-particle":"","family":"Lean","given":"Humphrey","non-dropping-particle":"","parse-names":false,"suffix":""},{"dropping-particle":"","family":"Ballard","given":"Susan P.","non-dropping-particle":"","parse-names":false,"suffix":""},{"dropping-particle":"","family":"Charlton-Perez","given":"Cristina","non-dropping-particle":"","parse-names":false,"suffix":""}],"container-title":"Meteorological Applications","id":"ITEM-1","issue":"2","issued":{"date-parts":[["2016"]]},"page":"165-181","title":"Convection-permitting models: A step-change in rainfall forecasting","type":"article-journal","volume":"23"},"uris":["http://www.mendeley.com/documents/?uuid=27ed362f-da29-3546-a5fc-8c0d56198a51"]},{"id":"ITEM-2","itemData":{"DOI":"10.1029/2020rg000704","author":[{"dropping-particle":"","family":"Merz","given":"Bruno","non-dropping-particle":"","parse-names":false,"suffix":""},{"dropping-particle":"","family":"Kuhlicke","given":"Christian","non-dropping-particle":"","parse-names":false,"suffix":""},{"dropping-particle":"","family":"Kunz","given":"Michael","non-dropping-particle":"","parse-names":false,"suffix":""},{"dropping-particle":"","family":"Pittore","given":"Massimiliano","non-dropping-particle":"","parse-names":false,"suffix":""},{"dropping-particle":"","family":"Babeyko","given":"Andrey","non-dropping-particle":"","parse-names":false,"suffix":""},{"dropping-particle":"","family":"Bresch","given":"David N.","non-dropping-particle":"","parse-names":false,"suffix":""},{"dropping-particle":"V.","family":"Domeisen","given":"Daniela I.","non-dropping-particle":"","parse-names":false,"suffix":""},{"dropping-particle":"","family":"Feser","given":"Frauke","non-dropping-particle":"","parse-names":false,"suffix":""},{"dropping-particle":"","family":"Koszalka","given":"Inga","non-dropping-particle":"","parse-names":false,"suffix":""},{"dropping-particle":"","family":"Kreibich","given":"Heidi","non-dropping-particle":"","parse-names":false,"suffix":""},{"dropping-particle":"","family":"Pantillon","given":"Florian","non-dropping-particle":"","parse-names":false,"suffix":""},{"dropping-particle":"","family":"Parolai","given":"Stefano","non-dropping-particle":"","parse-names":false,"suffix":""},{"dropping-particle":"","family":"Pinto","given":"Joaquim G.","non-dropping-particle":"","parse-names":false,"suffix":""},{"dropping-particle":"","family":"Punge","given":"Heinz Jürgen","non-dropping-particle":"","parse-names":false,"suffix":""},{"dropping-particle":"","family":"Rivalta","given":"Eleonora","non-dropping-particle":"","parse-names":false,"suffix":""},{"dropping-particle":"","family":"Schröter","given":"Kai","non-dropping-particle":"","parse-names":false,"suffix":""},{"dropping-particle":"","family":"Strehlow","given":"Karen","non-dropping-particle":"","parse-names":false,"suffix":""},{"dropping-particle":"","family":"Weisse","given":"Ralf","non-dropping-particle":"","parse-names":false,"suffix":""},{"dropping-particle":"","family":"Wurpts","given":"Andreas","non-dropping-particle":"","parse-names":false,"suffix":""}],"container-title":"Reviews of Geophysics","id":"ITEM-2","issue":"4","issued":{"date-parts":[["2020"]]},"title":"Impact Forecasting to Support Emergency Management of Natural Hazards","type":"article-journal","volume":"58"},"uris":["http://www.mendeley.com/documents/?uuid=98a1178a-2ccb-35fb-ac98-14f354131efb"]},{"id":"ITEM-3","itemData":{"DOI":"10.1175/BAMS-D-17-0246.1","author":[{"dropping-particle":"","family":"Zhou","given":"Linjiong","non-dropping-particle":"","parse-names":false,"suffix":""},{"dropping-particle":"","family":"Lin","given":"Shian Jiann","non-dropping-particle":"","parse-names":false,"suffix":""},{"dropping-particle":"","family":"Chen","given":"Jan Huey","non-dropping-particle":"","parse-names":false,"suffix":""},{"dropping-particle":"","family":"Harris","given":"Lucas M.","non-dropping-particle":"","parse-names":false,"suffix":""},{"dropping-particle":"","family":"Chen","given":"Xi","non-dropping-particle":"","parse-names":false,"suffix":""},{"dropping-particle":"","family":"Rees","given":"Shannon L.","non-dropping-particle":"","parse-names":false,"suffix":""}],"container-title":"Bulletin of the American Meteorological Society","id":"ITEM-3","issue":"7","issued":{"date-parts":[["2019"]]},"page":"1225-1243","title":"Toward convective-scale prediction within the next generation global prediction system","type":"article-journal","volume":"100"},"uris":["http://www.mendeley.com/documents/?uuid=e0277ff4-125a-38b5-ae3d-aa5041c4de3c"]},{"id":"ITEM-4","itemData":{"DOI":"10.1002/qj.3135","author":[{"dropping-particle":"","family":"Hagelin","given":"Susanna","non-dropping-particle":"","parse-names":false,"suffix":""},{"dropping-particle":"","family":"Son","given":"Joohyung","non-dropping-particle":"","parse-names":false,"suffix":""},{"dropping-particle":"","family":"Swinbank","given":"Richard","non-dropping-particle":"","parse-names":false,"suffix":""},{"dropping-particle":"","family":"McCabe","given":"Anne","non-dropping-particle":"","parse-names":false,"suffix":""},{"dropping-particle":"","family":"Roberts","given":"Nigel","non-dropping-particle":"","parse-names":false,"suffix":""},{"dropping-particle":"","family":"Tennant","given":"Warren","non-dropping-particle":"","parse-names":false,"suffix":""}],"container-title":"Quarterly Journal of the Royal Meteorological Society","id":"ITEM-4","issue":"708","issued":{"date-parts":[["2017"]]},"page":"2846-2861","title":"The Met Office convective-scale ensemble, MOGREPS-UK","type":"article-journal","volume":"143"},"uris":["http://www.mendeley.com/documents/?uuid=2f6dfeab-e05b-332c-927f-a22c5dfc5d6f"]},{"id":"ITEM-5","itemData":{"DOI":"10.1175/MWR-D-17-0396.1","author":[{"dropping-particle":"","family":"Woodhams","given":"Beth J.","non-dropping-particle":"","parse-names":false,"suffix":""},{"dropping-particle":"","family":"Birch","given":"Cathryn E.","non-dropping-particle":"","parse-names":false,"suffix":""},{"dropping-particle":"","family":"Marsham","given":"John H.","non-dropping-particle":"","parse-names":false,"suffix":""},{"dropping-particle":"","family":"Bain","given":"Caroline L.","non-dropping-particle":"","parse-names":false,"suffix":""},{"dropping-particle":"","family":"Roberts","given":"Nigel M.","non-dropping-particle":"","parse-names":false,"suffix":""},{"dropping-particle":"","family":"Boyd","given":"Douglas F.A.","non-dropping-particle":"","parse-names":false,"suffix":""}],"container-title":"Monthly Weather Review","id":"ITEM-5","issue":"9","issued":{"date-parts":[["2018"]]},"page":"2757-2780","title":"What is the added value of a convection-permitting model for forecasting extreme rainfall over tropical East Africa?","type":"article-journal","volume":"146"},"uris":["http://www.mendeley.com/documents/?uuid=28243f12-82e6-3f70-9259-7b0daf6fb712"]},{"id":"ITEM-6","itemData":{"DOI":"10.5194/gmd-2021-31","author":[{"dropping-particle":"","family":"Zeman","given":"Christian","non-dropping-particle":"","parse-names":false,"suffix":""},{"dropping-particle":"","family":"Wedi","given":"Nils P.","non-dropping-particle":"","parse-names":false,"suffix":""},{"dropping-particle":"","family":"Dueben","given":"Peter D.","non-dropping-particle":"","parse-names":false,"suffix":""},{"dropping-particle":"","family":"Ban","given":"Nikolina","non-dropping-particle":"","parse-names":false,"suffix":""},{"dropping-particle":"","family":"Schär","given":"Christoph","non-dropping-particle":"","parse-names":false,"suffix":""}],"container-title":"Geoscientific Model Development [preprint]","id":"ITEM-6","issued":{"date-parts":[["2021"]]},"page":"1-35","title":"Model intercomparison of COSMO 5.0 and IFS 45r1 at kilometer-scale grid spacing","type":"article-journal","volume":"2021"},"uris":["http://www.mendeley.com/documents/?uuid=0432b0c1-e090-44b7-a423-6b8c95a9489c"]},{"id":"ITEM-7","itemData":{"DOI":"10.1002/qj.3412","author":[{"dropping-particle":"","family":"Bachmann","given":"Kevin","non-dropping-particle":"","parse-names":false,"suffix":""},{"dropping-particle":"","family":"Keil","given":"Christian","non-dropping-particle":"","parse-names":false,"suffix":""},{"dropping-particle":"","family":"Weissmann","given":"Martin","non-dropping-particle":"","parse-names":false,"suffix":""}],"container-title":"Quarterly Journal of the Royal Meteorological Society","id":"ITEM-7","issue":"718","issued":{"date-parts":[["2019"]]},"page":"117-130","title":"Impact of radar data assimilation and orography on predictability of deep convection","type":"article-journal","volume":"145"},"uris":["http://www.mendeley.com/documents/?uuid=80cc69c6-1eea-316c-b08a-20effa0bf58d"]},{"id":"ITEM-8","itemData":{"DOI":"10.1175/MWR-D-19-0045.1","author":[{"dropping-particle":"","family":"Bachmann","given":"Kevin","non-dropping-particle":"","parse-names":false,"suffix":""},{"dropping-particle":"","family":"Keil","given":"Christian","non-dropping-particle":"","parse-names":false,"suffix":""},{"dropping-particle":"","family":"Craig","given":"George C.","non-dropping-particle":"","parse-names":false,"suffix":""},{"dropping-particle":"","family":"Weissmann","given":"Martin","non-dropping-particle":"","parse-names":false,"suffix":""},{"dropping-particle":"","family":"Welzbacher","given":"Christian A.","non-dropping-particle":"","parse-names":false,"suffix":""}],"container-title":"Monthly Weather Review","id":"ITEM-8","issue":"1","issued":{"date-parts":[["2020"]]},"page":"63-81","title":"Predictability of deep convection in idealized and operational forecasts: Effects of radar data assimilation, orography, and synoptic weather regime","type":"article-journal","volume":"148"},"uris":["http://www.mendeley.com/documents/?uuid=9e822f9c-08c9-3a95-a911-0cf8240ee95e"]},{"id":"ITEM-9","itemData":{"DOI":"10.1029/2018EA000491","author":[{"dropping-particle":"","family":"Crook","given":"Julia","non-dropping-particle":"","parse-names":false,"suffix":""},{"dropping-particle":"","family":"Klein","given":"Cornelia","non-dropping-particle":"","parse-names":false,"suffix":""},{"dropping-particle":"","family":"Folwell","given":"Sonja","non-dropping-particle":"","parse-names":false,"suffix":""},{"dropping-particle":"","family":"Taylor","given":"Christopher M.","non-dropping-particle":"","parse-names":false,"suffix":""},{"dropping-particle":"","family":"Parker","given":"Douglas J.","non-dropping-particle":"","parse-names":false,"suffix":""},{"dropping-particle":"","family":"Stratton","given":"Rachel","non-dropping-particle":"","parse-names":false,"suffix":""},{"dropping-particle":"","family":"Stein","given":"Thorwald","non-dropping-particle":"","parse-names":false,"suffix":""}],"container-title":"Earth and Space Science","id":"ITEM-9","issue":"5","issued":{"date-parts":[["2019"]]},"page":"818-835","title":"Assessment of the Representation of West African Storm Lifecycles in Convection-Permitting Simulations","type":"article-journal","volume":"6"},"uris":["http://www.mendeley.com/documents/?uuid=a17c594f-c13a-3fa1-bc78-3c5095e561d6"]},{"id":"ITEM-10","itemData":{"DOI":"10.1029/2018MS001418","author":[{"dropping-particle":"","family":"Barrett","given":"Andrew I.","non-dropping-particle":"","parse-names":false,"suffix":""},{"dropping-particle":"","family":"Wellmann","given":"Constanze","non-dropping-particle":"","parse-names":false,"suffix":""},{"dropping-particle":"","family":"Seifert","given":"Axel","non-dropping-particle":"","parse-names":false,"suffix":""},{"dropping-particle":"","family":"Hoose","given":"Corinna","non-dropping-particle":"","parse-names":false,"suffix":""},{"dropping-particle":"","family":"Vogel","given":"Bernhard","non-dropping-particle":"","parse-names":false,"suffix":""},{"dropping-particle":"","family":"Kunz","given":"Michael","non-dropping-particle":"","parse-names":false,"suffix":""}],"container-title":"Journal of Advances in Modeling Earth Systems","id":"ITEM-10","issue":"3","issued":{"date-parts":[["2019"]]},"page":"641-658","title":"One Step at a Time: How Model Time Step Significantly Affects Convection-Permitting Simulations","type":"article-journal","volume":"11"},"uris":["http://www.mendeley.com/documents/?uuid=4672ec5f-c6db-3b47-9a51-fea553d9d33e"]}],"mendeley":{"formattedCitation":"(Clark et al. 2016; Merz et al. 2020; Zhou et al. 2019; Hagelin et al. 2017; Woodhams et al. 2018; Zeman et al. 2021; Bachmann et al. 2019, 2020; Crook et al. 2019; Barrett et al. 2019)","plainTextFormattedCitation":"(Clark et al. 2016; Merz et al. 2020; Zhou et al. 2019; Hagelin et al. 2017; Woodhams et al. 2018; Zeman et al. 2021; Bachmann et al. 2019, 2020; Crook et al. 2019; Barrett et al. 2019)","previouslyFormattedCitation":"(Clark et al. 2016; Merz et al. 2020; Zhou et al. 2019; Hagelin et al. 2017; Woodhams et al. 2018; Zeman et al. 2021; Bachmann et al. 2019, 2020; Crook et al. 2019; Barrett et al. 2019)"},"properties":{"noteIndex":0},"schema":"https://github.com/citation-style-language/schema/raw/master/csl-citation.json"}</w:instrText>
      </w:r>
      <w:r w:rsidR="0043128E">
        <w:fldChar w:fldCharType="separate"/>
      </w:r>
      <w:r w:rsidR="00CD094A" w:rsidRPr="00CD094A">
        <w:rPr>
          <w:noProof/>
        </w:rPr>
        <w:t>(Clark et al. 2016; Merz et al. 2020; Zhou et al. 2019; Hagelin et al. 2017; Woodhams et al. 2018; Zeman et al. 2021; Bachmann et al. 2019, 2020; Crook et al. 2019; Barrett et al. 2019)</w:t>
      </w:r>
      <w:r w:rsidR="0043128E">
        <w:fldChar w:fldCharType="end"/>
      </w:r>
      <w:r w:rsidR="0043128E">
        <w:t>.</w:t>
      </w:r>
      <w:r w:rsidR="00E2011A">
        <w:t xml:space="preserve"> </w:t>
      </w:r>
      <w:r w:rsidR="001D2FD5" w:rsidRPr="001D2FD5">
        <w:t>Furthermore, extending</w:t>
      </w:r>
      <w:r w:rsidR="00222FD4">
        <w:t xml:space="preserve"> the </w:t>
      </w:r>
      <w:r w:rsidR="00222FD4" w:rsidRPr="001D2FD5">
        <w:t>skill</w:t>
      </w:r>
      <w:r w:rsidR="00222FD4">
        <w:t xml:space="preserve"> of km-scale</w:t>
      </w:r>
      <w:r w:rsidR="001D2FD5" w:rsidRPr="001D2FD5">
        <w:t xml:space="preserve"> forecasts beyond day 2 remains challenging</w:t>
      </w:r>
      <w:r w:rsidR="00E70F3F">
        <w:t xml:space="preserve"> </w:t>
      </w:r>
      <w:r w:rsidR="00E70F3F">
        <w:fldChar w:fldCharType="begin" w:fldLock="1"/>
      </w:r>
      <w:r w:rsidR="00FE4BDA">
        <w:instrText>ADDIN CSL_CITATION {"citationItems":[{"id":"ITEM-1","itemData":{"DOI":"10.1007/s00382-021-05854-1","author":[{"dropping-particle":"","family":"Thomassen","given":"Emma D.","non-dropping-particle":"","parse-names":false,"suffix":""},{"dropping-particle":"","family":"Kendon","given":"Elizabeth J.","non-dropping-particle":"","parse-names":false,"suffix":""},{"dropping-particle":"","family":"Sørup","given":"Hjalte J.D.","non-dropping-particle":"","parse-names":false,"suffix":""},{"dropping-particle":"","family":"Chan","given":"Steven C.","non-dropping-particle":"","parse-names":false,"suffix":""},{"dropping-particle":"","family":"Langen","given":"Peter L.","non-dropping-particle":"","parse-names":false,"suffix":""},{"dropping-particle":"","family":"Christensen","given":"Ole B.","non-dropping-particle":"","parse-names":false,"suffix":""},{"dropping-particle":"","family":"Arnbjerg-Nielsen","given":"Karsten","non-dropping-particle":"","parse-names":false,"suffix":""}],"container-title":"Climate Dynamics","id":"ITEM-1","issue":"11-12","issued":{"date-parts":[["2021"]]},"page":"3029-3043","title":"Differences in representation of extreme precipitation events in two high resolution models","type":"article-journal","volume":"57"},"uris":["http://www.mendeley.com/documents/?uuid=d353ebf5-53d1-3e25-adfa-c6cb89856dc5"]},{"id":"ITEM-2","itemData":{"DOI":"10.48550/arxiv.2301.04485","author":[{"dropping-particle":"","family":"Gascón","given":"Estíbaliz","non-dropping-particle":"","parse-names":false,"suffix":""},{"dropping-particle":"","family":"Montani","given":"Andrea","non-dropping-particle":"","parse-names":false,"suffix":""},{"dropping-particle":"","family":"Hewson","given":"Tim D.","non-dropping-particle":"","parse-names":false,"suffix":""}],"id":"ITEM-2","issued":{"date-parts":[["2023"]]},"title":"Post-processing output from ensembles with and without parametrised convection, to create accurate, blended, high-fidelity rainfall forecasts","type":"article-journal"},"uris":["http://www.mendeley.com/documents/?uuid=b9d44095-2afe-32be-b28e-3dcfe6eedcad"]},{"id":"ITEM-3","itemData":{"DOI":"10.1175/MWR-D-18-0452.1","author":[{"dropping-particle":"","family":"Schwartz","given":"Craig S.","non-dropping-particle":"","parse-names":false,"suffix":""}],"container-title":"Monthly Weather Review","id":"ITEM-3","issue":"8","issued":{"date-parts":[["2019"]]},"page":"2997-3023","title":"Medium-range convection-allowing ensemble forecasts with a variable-resolution global model","type":"article","volume":"147"},"uris":["http://www.mendeley.com/documents/?uuid=fb215a50-c881-39b2-b420-cd0e022eeeb7"]},{"id":"ITEM-4","itemData":{"DOI":"10.1002/qj.3136","ISSN":"1477870X","author":[{"dropping-particle":"","family":"Simonin","given":"David","non-dropping-particle":"","parse-names":false,"suffix":""},{"dropping-particle":"","family":"Pierce","given":"Clive","non-dropping-particle":"","parse-names":false,"suffix":""},{"dropping-particle":"","family":"Roberts","given":"Nigel","non-dropping-particle":"","parse-names":false,"suffix":""},{"dropping-particle":"","family":"Ballard","given":"Susan P","non-dropping-particle":"","parse-names":false,"suffix":""},{"dropping-particle":"","family":"Li","given":"Zhihong","non-dropping-particle":"","parse-names":false,"suffix":""}],"container-title":"Quarterly Journal of the Royal Meteorological Society","id":"ITEM-4","issue":"708","issued":{"date-parts":[["2017"]]},"page":"2862-2873","title":"Performance of Met Office hourly cycling NWP-based nowcasting for precipitation forecasts","type":"article-journal","volume":"143"},"uris":["http://www.mendeley.com/documents/?uuid=a07ebd3b-f0ba-3e85-8c76-5ee6e02193ad"]},{"id":"ITEM-5","itemData":{"DOI":"10.1175/WAF-D-18-0140.1","author":[{"dropping-particle":"","family":"Song","given":"Hwan Jin","non-dropping-particle":"","parse-names":false,"suffix":""},{"dropping-particle":"","family":"Lim","given":"Byunghwan","non-dropping-particle":"","parse-names":false,"suffix":""},{"dropping-particle":"","family":"Joo","given":"Sangwon","non-dropping-particle":"","parse-names":false,"suffix":""}],"container-title":"Weather and Forecasting","id":"ITEM-5","issue":"5","issued":{"date-parts":[["2019"]]},"page":"1277-1293","title":"Evaluation of rainfall forecasts with heavy rain types in the high-resolution unified model over South Korea","type":"article-journal","volume":"34"},"uris":["http://www.mendeley.com/documents/?uuid=12173111-f329-3c6b-9a3c-249c8a11fdc5"]},{"id":"ITEM-6","itemData":{"DOI":"10.1175/MWR-D-16-0083.1","author":[{"dropping-particle":"","family":"Nielsen","given":"Erik R","non-dropping-particle":"","parse-names":false,"suffix":""},{"dropping-particle":"","family":"Schumacher","given":"Russ S","non-dropping-particle":"","parse-names":false,"suffix":""}],"container-title":"Monthly Weather Review","id":"ITEM-6","issue":"10","issued":{"date-parts":[["2016"]]},"page":"3651-3676","title":"Using convection-allowing ensembles to understand the predictability of an extreme rainfall event","type":"article-journal","volume":"144"},"uris":["http://www.mendeley.com/documents/?uuid=718c7113-5973-3cda-8c37-5d711e7a39f4"]}],"mendeley":{"formattedCitation":"(Thomassen et al. 2021; Gascón et al. 2023; Schwartz 2019; Simonin et al. 2017; Song et al. 2019; Nielsen and Schumacher 2016)","plainTextFormattedCitation":"(Thomassen et al. 2021; Gascón et al. 2023; Schwartz 2019; Simonin et al. 2017; Song et al. 2019; Nielsen and Schumacher 2016)","previouslyFormattedCitation":"(Thomassen et al. 2021; Gascón et al. 2023; Schwartz 2019; Simonin et al. 2017; Song et al. 2019; Nielsen and Schumacher 2016)"},"properties":{"noteIndex":0},"schema":"https://github.com/citation-style-language/schema/raw/master/csl-citation.json"}</w:instrText>
      </w:r>
      <w:r w:rsidR="00E70F3F">
        <w:fldChar w:fldCharType="separate"/>
      </w:r>
      <w:r w:rsidR="00346D6D" w:rsidRPr="00346D6D">
        <w:rPr>
          <w:noProof/>
        </w:rPr>
        <w:t>(Thomassen et al. 2021; Gascón et al. 2023; Schwartz 2019; Simonin et al. 2017; Song et al. 2019; Nielsen and Schumacher 2016)</w:t>
      </w:r>
      <w:r w:rsidR="00E70F3F">
        <w:fldChar w:fldCharType="end"/>
      </w:r>
      <w:r w:rsidR="001D2FD5" w:rsidRPr="001D2FD5">
        <w:t xml:space="preserve">. </w:t>
      </w:r>
    </w:p>
    <w:p w14:paraId="52907181" w14:textId="17B55352" w:rsidR="007E0919" w:rsidRDefault="001D2FD5" w:rsidP="00DA037F">
      <w:r w:rsidRPr="001D2FD5">
        <w:t xml:space="preserve">Global NWP models have consistently extended rainfall forecast accuracy to medium-range lead times </w:t>
      </w:r>
      <w:r w:rsidR="00F5070A">
        <w:fldChar w:fldCharType="begin" w:fldLock="1"/>
      </w:r>
      <w:r w:rsidR="00547816">
        <w:instrText>ADDIN CSL_CITATION {"citationItems":[{"id":"ITEM-1","itemData":{"DOI":"10.1175/jhm-d-20-0308.1","author":[{"dropping-particle":"","family":"Lavers","given":"David A.","non-dropping-particle":"","parse-names":false,"suffix":""},{"dropping-particle":"","family":"Harrigan","given":"Shaun","non-dropping-particle":"","parse-names":false,"suffix":""},{"dropping-particle":"","family":"Prudhomme","given":"Christel","non-dropping-particle":"","parse-names":false,"suffix":""}],"container-title":"Journal of Hydrometeorology","id":"ITEM-1","issued":{"date-parts":[["2021"]]},"title":"Precipitation Biases in the ECMWF Integrated Forecasting System","type":"article-journal"},"uris":["http://www.mendeley.com/documents/?uuid=19adc5e5-4bed-3e74-bee6-4121244196dc"]},{"id":"ITEM-2","itemData":{"DOI":"10.21957/90pgicjk4","author":[{"dropping-particle":"","family":"Haiden","given":"T;","non-dropping-particle":"","parse-names":false,"suffix":""},{"dropping-particle":"","family":"Janousek","given":"M.;","non-dropping-particle":"","parse-names":false,"suffix":""},{"dropping-particle":"","family":"Vitart","given":"F.;","non-dropping-particle":"","parse-names":false,"suffix":""},{"dropping-particle":"","family":"Ben-Bouallegue","given":"Z;","non-dropping-particle":"","parse-names":false,"suffix":""},{"dropping-particle":"","family":"Ferranti","given":"L.;","non-dropping-particle":"","parse-names":false,"suffix":""},{"dropping-particle":"","family":"Prates","given":"F.","non-dropping-particle":"","parse-names":false,"suffix":""},{"dropping-particle":"","family":"Richardson","given":"D.","non-dropping-particle":"","parse-names":false,"suffix":""}],"container-title":"ECMWF technical memoranda","id":"ITEM-2","issue":"884","issued":{"date-parts":[["2021"]]},"page":"56","title":"Evaluation of ECMWF forecast, including 2021 upgrade","type":"article-journal"},"uris":["http://www.mendeley.com/documents/?uuid=532b3ed5-6540-4c6b-b023-2335f751079a"]}],"mendeley":{"formattedCitation":"(Lavers et al. 2021; Haiden et al. 2021b)","plainTextFormattedCitation":"(Lavers et al. 2021; Haiden et al. 2021b)","previouslyFormattedCitation":"(Lavers et al. 2021; Haiden et al. 2021b)"},"properties":{"noteIndex":0},"schema":"https://github.com/citation-style-language/schema/raw/master/csl-citation.json"}</w:instrText>
      </w:r>
      <w:r w:rsidR="00F5070A">
        <w:fldChar w:fldCharType="separate"/>
      </w:r>
      <w:r w:rsidR="00F5070A" w:rsidRPr="00F5070A">
        <w:rPr>
          <w:noProof/>
        </w:rPr>
        <w:t>(Lavers et al. 2021; Haiden et al. 2021b)</w:t>
      </w:r>
      <w:r w:rsidR="00F5070A">
        <w:fldChar w:fldCharType="end"/>
      </w:r>
      <w:r w:rsidRPr="001D2FD5">
        <w:t xml:space="preserve">. In spite of </w:t>
      </w:r>
      <w:r w:rsidR="00B6771B">
        <w:t>representing</w:t>
      </w:r>
      <w:r w:rsidRPr="001D2FD5">
        <w:t xml:space="preserve"> a cost-effective option for producing global-scale medium-range rainfall forecasts, their low spatial resolution (e.g., 20-50 km) has limited their use in flash flood forecasting </w:t>
      </w:r>
      <w:r w:rsidR="00DA037F">
        <w:fldChar w:fldCharType="begin" w:fldLock="1"/>
      </w:r>
      <w:r w:rsidR="00346D6D">
        <w:instrText>ADDIN CSL_CITATION {"citationItems":[{"id":"ITEM-1","itemData":{"DOI":"10.3390/hydrology9120216","author":[{"dropping-particle":"","family":"Zanchetta","given":"Andre D.L.","non-dropping-particle":"","parse-names":false,"suffix":""},{"dropping-particle":"","family":"Coulibaly","given":"Paulin","non-dropping-particle":"","parse-names":false,"suffix":""},{"dropping-particle":"","family":"Fortin","given":"Vincent","non-dropping-particle":"","parse-names":false,"suffix":""}],"container-title":"Hydrology","id":"ITEM-1","issue":"12","issued":{"date-parts":[["2022"]]},"page":"216","title":"Forecasting High-Flow Discharges in a Flashy Catchment Using Multiple Precipitation Estimates as Predictors in Machine Learning Models","type":"article-journal","volume":"9"},"uris":["http://www.mendeley.com/documents/?uuid=1ae0a7ac-2225-3bc7-9680-bbb8d37241e8"]},{"id":"ITEM-2","itemData":{"DOI":"10.3390/w12020570","author":[{"dropping-particle":"","family":"Zanchetta","given":"Andre D.L.","non-dropping-particle":"","parse-names":false,"suffix":""},{"dropping-particle":"","family":"Coulibaly","given":"Paulin","non-dropping-particle":"","parse-names":false,"suffix":""}],"container-title":"Water (Switzerland)","id":"ITEM-2","issue":"2","issued":{"date-parts":[["2020"]]},"page":"570","title":"Recent advances in real-time pluvial flash flood forecasting","type":"article","volume":"12"},"uris":["http://www.mendeley.com/documents/?uuid=460f498c-f6b1-39f8-92fb-0d00e1c735bc"]},{"id":"ITEM-3","itemData":{"DOI":"10.48550/arxiv.2301.04485","author":[{"dropping-particle":"","family":"Gascón","given":"Estíbaliz","non-dropping-particle":"","parse-names":false,"suffix":""},{"dropping-particle":"","family":"Montani","given":"Andrea","non-dropping-particle":"","parse-names":false,"suffix":""},{"dropping-particle":"","family":"Hewson","given":"Tim D.","non-dropping-particle":"","parse-names":false,"suffix":""}],"id":"ITEM-3","issued":{"date-parts":[["2023"]]},"title":"Post-processing output from ensembles with and without parametrised convection, to create accurate, blended, high-fidelity rainfall forecasts","type":"article-journal"},"uris":["http://www.mendeley.com/documents/?uuid=b9d44095-2afe-32be-b28e-3dcfe6eedcad"]}],"mendeley":{"formattedCitation":"(Zanchetta et al. 2022; Zanchetta and Coulibaly 2020; Gascón et al. 2023)","plainTextFormattedCitation":"(Zanchetta et al. 2022; Zanchetta and Coulibaly 2020; Gascón et al. 2023)","previouslyFormattedCitation":"(Zanchetta et al. 2022; Zanchetta and Coulibaly 2020; Gascón et al. 2023)"},"properties":{"noteIndex":0},"schema":"https://github.com/citation-style-language/schema/raw/master/csl-citation.json"}</w:instrText>
      </w:r>
      <w:r w:rsidR="00DA037F">
        <w:fldChar w:fldCharType="separate"/>
      </w:r>
      <w:r w:rsidR="00DA037F" w:rsidRPr="00DA037F">
        <w:rPr>
          <w:noProof/>
        </w:rPr>
        <w:t>(Zanchetta et al. 2022; Zanchetta and Coulibaly 2020; Gascón et al. 2023)</w:t>
      </w:r>
      <w:r w:rsidR="00DA037F">
        <w:fldChar w:fldCharType="end"/>
      </w:r>
      <w:r w:rsidRPr="001D2FD5">
        <w:t xml:space="preserve">. Statistical post-processing can downscale rainfall forecasts to more suitable resolutions for flash flood prediction (i.e., below 10 km). </w:t>
      </w:r>
      <w:r w:rsidR="00595540">
        <w:t>O</w:t>
      </w:r>
      <w:r w:rsidRPr="001D2FD5">
        <w:t xml:space="preserve">f the two main forecast features (namely reliability and </w:t>
      </w:r>
      <w:r w:rsidR="00525A54">
        <w:t>discrimination ability</w:t>
      </w:r>
      <w:r w:rsidRPr="001D2FD5">
        <w:t>), statistical post-processing tends to improve only the first one (Vannitsem et al., 2021).</w:t>
      </w:r>
      <w:r w:rsidR="00D476C9">
        <w:t xml:space="preserve"> </w:t>
      </w:r>
      <w:r w:rsidRPr="001D2FD5">
        <w:t xml:space="preserve">ecPoint is a statistical post-processing technique that transforms global, grid-based forecasts into probabilistic point-scale forecasts (Hewson and Pillosu 2021). </w:t>
      </w:r>
      <w:r w:rsidR="00084622">
        <w:t xml:space="preserve">It showed to </w:t>
      </w:r>
      <w:r w:rsidR="00525A54">
        <w:t>improve both</w:t>
      </w:r>
      <w:r w:rsidRPr="001D2FD5">
        <w:t xml:space="preserve"> forecasts</w:t>
      </w:r>
      <w:r w:rsidR="00525A54">
        <w:t xml:space="preserve"> attributes</w:t>
      </w:r>
      <w:r w:rsidRPr="001D2FD5">
        <w:t xml:space="preserve"> for localized rainfall than the raw ECMWF's ensemble (ENS), especially for extremes</w:t>
      </w:r>
      <w:r w:rsidR="00A02BEB">
        <w:t>, up to day 10 forecasts.</w:t>
      </w:r>
      <w:r w:rsidRPr="001D2FD5">
        <w:t xml:space="preserve"> Furthermore, ecPoint provides global point-scale forecasts at a fraction of the cost of running a global km-scale NWP model.</w:t>
      </w:r>
    </w:p>
    <w:p w14:paraId="018BD1E5" w14:textId="20DA4C21" w:rsidR="00E06DE3" w:rsidRDefault="00F57627" w:rsidP="00F57627">
      <w:r>
        <w:lastRenderedPageBreak/>
        <w:t xml:space="preserve">This study aims to assess whether </w:t>
      </w:r>
      <w:r w:rsidR="006D7304">
        <w:t>ecPoin</w:t>
      </w:r>
      <w:r w:rsidR="00C82D5C">
        <w:t>t</w:t>
      </w:r>
      <w:r>
        <w:t xml:space="preserve"> can exceed the </w:t>
      </w:r>
      <w:r w:rsidR="00525A54">
        <w:t>performance</w:t>
      </w:r>
      <w:r>
        <w:t xml:space="preserve"> of state-of-the-art </w:t>
      </w:r>
      <w:r w:rsidR="00EE73BC">
        <w:t xml:space="preserve">global </w:t>
      </w:r>
      <w:r>
        <w:t xml:space="preserve">ENS rainfall forecasts in the identification of areas at flash flood </w:t>
      </w:r>
      <w:proofErr w:type="gramStart"/>
      <w:r>
        <w:t>risk, and</w:t>
      </w:r>
      <w:proofErr w:type="gramEnd"/>
      <w:r>
        <w:t xml:space="preserve"> extend predictions’ lead time. When assessing whether rainfall forecasts </w:t>
      </w:r>
      <w:r w:rsidR="009A032E">
        <w:t>can</w:t>
      </w:r>
      <w:r>
        <w:t xml:space="preserve"> be used </w:t>
      </w:r>
      <w:r w:rsidR="00C82EAA">
        <w:t>for</w:t>
      </w:r>
      <w:r>
        <w:t xml:space="preserve"> flash flood</w:t>
      </w:r>
      <w:r w:rsidR="00F326AB">
        <w:t xml:space="preserve"> prediction</w:t>
      </w:r>
      <w:r>
        <w:t>, objective verification is typically run against rainfall observations, and forecasts suitability for flash flood forecasting is</w:t>
      </w:r>
      <w:r w:rsidR="009A032E">
        <w:t xml:space="preserve"> then</w:t>
      </w:r>
      <w:r>
        <w:t xml:space="preserve"> simply assumed (Gascòn et al. 2023). Although reasonable, this assumption ignores that the relationship between triggering rainfall event</w:t>
      </w:r>
      <w:r w:rsidR="00C33D15">
        <w:t>s</w:t>
      </w:r>
      <w:r>
        <w:t xml:space="preserve"> and flash floods is not </w:t>
      </w:r>
      <w:r w:rsidR="00C33D15">
        <w:t>fully</w:t>
      </w:r>
      <w:r>
        <w:t xml:space="preserve"> linear. By </w:t>
      </w:r>
      <w:r w:rsidR="00A07207">
        <w:t>using</w:t>
      </w:r>
      <w:r>
        <w:t xml:space="preserve"> flash flood reports, </w:t>
      </w:r>
      <w:r w:rsidR="0049491B">
        <w:t xml:space="preserve">this study will provide </w:t>
      </w:r>
      <w:r>
        <w:t xml:space="preserve">new insights in the use of rainfall forecasts </w:t>
      </w:r>
      <w:r w:rsidR="00C33D15">
        <w:t>in the</w:t>
      </w:r>
      <w:r>
        <w:t xml:space="preserve"> identif</w:t>
      </w:r>
      <w:r w:rsidR="00C33D15">
        <w:t>ication of</w:t>
      </w:r>
      <w:r>
        <w:t xml:space="preserve"> areas at flash flood risk. In studies benchmarking forecast performance using </w:t>
      </w:r>
      <w:r w:rsidR="00525A54">
        <w:t>non-stationary</w:t>
      </w:r>
      <w:r>
        <w:t xml:space="preserve"> observations (e.g. event reports), information is usually not provided about cases where events were forecast but no reports exist because it is difficult to determine whether the event did not occur (i.e. false alarm) or it did occur but was not reported (Robbins et al., 2019). This limits knowledge regarding the number of false alarms produced by the system so as to prevent actions "in vain" (Bazo et al., 2018). This study adopts a framework for objective verification developed by </w:t>
      </w:r>
      <w:proofErr w:type="spellStart"/>
      <w:r>
        <w:t>Tvzonezky</w:t>
      </w:r>
      <w:proofErr w:type="spellEnd"/>
      <w:r>
        <w:t xml:space="preserve"> et al. (2020) that allows to quantify </w:t>
      </w:r>
      <w:r w:rsidR="008E08F9">
        <w:t xml:space="preserve">also </w:t>
      </w:r>
      <w:r>
        <w:t>false alarms. Since there is no flash flood database with global coverage that has no spatial reporting bias and provides accurate reports o</w:t>
      </w:r>
      <w:r w:rsidR="00F75933">
        <w:t>n</w:t>
      </w:r>
      <w:r>
        <w:t xml:space="preserve"> the event</w:t>
      </w:r>
      <w:r w:rsidR="00F75933">
        <w:t>s</w:t>
      </w:r>
      <w:r>
        <w:t xml:space="preserve"> type, location and time, the verification cannot be carried out over the forecasts’ global domain. The recent development of a well-documented flash flood database in Ecuador (Kruczkiewicz et al. 2021b), as well as the country’s high susceptibility to flash flooding and its hydro-climatological diversity, makes Ecuador an exceptional test bed for carrying out the objective verification. Not knowing the magnitude of rainfall events that trigger flash floods </w:t>
      </w:r>
      <w:r w:rsidR="0018209D">
        <w:t xml:space="preserve">in Ecuador </w:t>
      </w:r>
      <w:r>
        <w:t xml:space="preserve">is a limitation, but this study </w:t>
      </w:r>
      <w:proofErr w:type="gramStart"/>
      <w:r>
        <w:t>proposes</w:t>
      </w:r>
      <w:r w:rsidR="0018209D">
        <w:t xml:space="preserve"> also</w:t>
      </w:r>
      <w:proofErr w:type="gramEnd"/>
      <w:r>
        <w:t xml:space="preserve"> a methodology to define </w:t>
      </w:r>
      <w:r w:rsidR="0018209D">
        <w:t>such thresholds</w:t>
      </w:r>
      <w:r>
        <w:t xml:space="preserve"> using short-range ecPoin</w:t>
      </w:r>
      <w:r w:rsidR="00E06DE3">
        <w:t>t rainfall</w:t>
      </w:r>
      <w:r>
        <w:t xml:space="preserve"> forecasts. </w:t>
      </w:r>
    </w:p>
    <w:p w14:paraId="5359DF55" w14:textId="387D8762" w:rsidR="00C977F3" w:rsidRDefault="00F57627" w:rsidP="00C977F3">
      <w:r>
        <w:t>The research question</w:t>
      </w:r>
      <w:r w:rsidR="00E9613F">
        <w:t>s</w:t>
      </w:r>
      <w:r>
        <w:t xml:space="preserve"> </w:t>
      </w:r>
      <w:proofErr w:type="spellStart"/>
      <w:r>
        <w:t>adressed</w:t>
      </w:r>
      <w:proofErr w:type="spellEnd"/>
      <w:r>
        <w:t xml:space="preserve"> in this study are:</w:t>
      </w:r>
      <w:r w:rsidR="00E06DE3">
        <w:t xml:space="preserve"> </w:t>
      </w:r>
      <w:r>
        <w:t>What is the magnitude of flash-flood-triggering rainfall events within Ecuador’s hydro-climatic regions</w:t>
      </w:r>
      <w:r w:rsidR="006E3D6A">
        <w:t xml:space="preserve"> (</w:t>
      </w:r>
      <w:r w:rsidR="0070224A">
        <w:t>RQ1</w:t>
      </w:r>
      <w:r w:rsidR="006E3D6A">
        <w:t>)</w:t>
      </w:r>
      <w:r>
        <w:t>?</w:t>
      </w:r>
      <w:r w:rsidR="00E06DE3">
        <w:t xml:space="preserve"> </w:t>
      </w:r>
      <w:r>
        <w:t>How does compare the accuracy of ecPoint and ENS rainfall forecast in the prediction of areas at flash flood risk within Ecuador’s hydro-climatic regions</w:t>
      </w:r>
      <w:r w:rsidR="0070224A">
        <w:t xml:space="preserve"> (RQ2)</w:t>
      </w:r>
      <w:r>
        <w:t xml:space="preserve">? </w:t>
      </w:r>
      <w:r w:rsidR="003C7E02">
        <w:t>C</w:t>
      </w:r>
      <w:r w:rsidR="00462FDB">
        <w:t>ompare</w:t>
      </w:r>
      <w:r w:rsidR="00E84A02">
        <w:t>d</w:t>
      </w:r>
      <w:r w:rsidR="00462FDB">
        <w:t xml:space="preserve"> to ENS, c</w:t>
      </w:r>
      <w:r w:rsidR="003C7E02">
        <w:t xml:space="preserve">an ecPoint extend </w:t>
      </w:r>
      <w:r>
        <w:t xml:space="preserve">the lead time of accurate forecasts </w:t>
      </w:r>
      <w:r w:rsidR="00C46DC8">
        <w:t>in the different</w:t>
      </w:r>
      <w:r>
        <w:t xml:space="preserve"> Ecuador’s hydro-climatic regions</w:t>
      </w:r>
      <w:r w:rsidR="0070224A">
        <w:t xml:space="preserve"> (RQ3)</w:t>
      </w:r>
      <w:r>
        <w:t>?</w:t>
      </w:r>
      <w:r w:rsidR="00D63AA7">
        <w:t xml:space="preserve"> </w:t>
      </w:r>
    </w:p>
    <w:p w14:paraId="019C1782" w14:textId="0608A501" w:rsidR="00D0581A" w:rsidRDefault="00C977F3" w:rsidP="00210240">
      <w:r>
        <w:t xml:space="preserve"> </w:t>
      </w:r>
      <w:r w:rsidR="00654988">
        <w:t>The verification framework and methodology are</w:t>
      </w:r>
      <w:r>
        <w:t xml:space="preserve"> </w:t>
      </w:r>
      <w:r w:rsidR="00654988">
        <w:t xml:space="preserve">described in Section </w:t>
      </w:r>
      <w:r w:rsidR="00FA6172">
        <w:t>5</w:t>
      </w:r>
      <w:r w:rsidR="00654988">
        <w:t xml:space="preserve">. Section </w:t>
      </w:r>
      <w:r w:rsidR="00FA6172">
        <w:t>5</w:t>
      </w:r>
      <w:r w:rsidR="00654988">
        <w:t xml:space="preserve"> presents the results, split into three sections: (a) </w:t>
      </w:r>
      <w:r w:rsidR="002F0CB5">
        <w:t xml:space="preserve">values of rainfall events associated with </w:t>
      </w:r>
      <w:r w:rsidR="008053CE">
        <w:t>flash flood events,</w:t>
      </w:r>
      <w:r w:rsidR="0090344D">
        <w:t xml:space="preserve"> and</w:t>
      </w:r>
      <w:r w:rsidR="008053CE">
        <w:t xml:space="preserve"> </w:t>
      </w:r>
      <w:r w:rsidR="00654988">
        <w:t>(b)</w:t>
      </w:r>
      <w:r w:rsidR="008053CE">
        <w:t xml:space="preserve"> verification results on forecasts’ performance and </w:t>
      </w:r>
      <w:r w:rsidR="0090344D">
        <w:t>lead time for ENS and ecPoint</w:t>
      </w:r>
      <w:r w:rsidR="00654988">
        <w:t xml:space="preserve">. </w:t>
      </w:r>
      <w:r w:rsidR="00FA6172">
        <w:t xml:space="preserve">A case study on an extreme flash flood </w:t>
      </w:r>
      <w:r w:rsidR="004C45E6">
        <w:t xml:space="preserve">event to analyse the difference in the ENS and ecPoint rainfall forecasts is presented in section 6. </w:t>
      </w:r>
      <w:r w:rsidR="00481D6A" w:rsidRPr="00481D6A">
        <w:t xml:space="preserve"> </w:t>
      </w:r>
      <w:r w:rsidR="00654988">
        <w:t xml:space="preserve">Section </w:t>
      </w:r>
      <w:r w:rsidR="004C45E6">
        <w:t>7</w:t>
      </w:r>
      <w:r w:rsidR="00654988">
        <w:t xml:space="preserve"> provides a discussion </w:t>
      </w:r>
      <w:r w:rsidR="0090344D">
        <w:t>on</w:t>
      </w:r>
      <w:r w:rsidR="00654988">
        <w:t xml:space="preserve"> the implications of the results for operational forecasters</w:t>
      </w:r>
      <w:r w:rsidR="00862D3E">
        <w:t xml:space="preserve"> and</w:t>
      </w:r>
      <w:r w:rsidR="00654988">
        <w:t xml:space="preserve"> decision-makers, while Section </w:t>
      </w:r>
      <w:r w:rsidR="00862D3E">
        <w:t>6</w:t>
      </w:r>
      <w:r w:rsidR="00654988">
        <w:t xml:space="preserve"> states some key conclusions and ideas for future work.</w:t>
      </w:r>
    </w:p>
    <w:p w14:paraId="022AD931" w14:textId="77777777" w:rsidR="002317D9" w:rsidRPr="005020BC" w:rsidRDefault="00EE5237" w:rsidP="00232F0C">
      <w:pPr>
        <w:pStyle w:val="Titolo1"/>
        <w:numPr>
          <w:ilvl w:val="0"/>
          <w:numId w:val="6"/>
        </w:numPr>
      </w:pPr>
      <w:r w:rsidRPr="005020BC">
        <w:t>Background: geography, rainfall climatology and flooding in Ecuador</w:t>
      </w:r>
    </w:p>
    <w:p w14:paraId="33D6D6E6" w14:textId="121F8B71" w:rsidR="00392172" w:rsidRPr="005020BC" w:rsidRDefault="00EE5237" w:rsidP="001E6191">
      <w:r w:rsidRPr="005020BC">
        <w:t xml:space="preserve">Ecuador </w:t>
      </w:r>
      <w:r w:rsidR="00B44479">
        <w:t>consists of</w:t>
      </w:r>
      <w:r w:rsidRPr="005020BC">
        <w:t xml:space="preserve"> continental Ecuador,</w:t>
      </w:r>
      <w:r w:rsidR="008B0478">
        <w:t xml:space="preserve"> </w:t>
      </w:r>
      <w:r w:rsidRPr="005020BC">
        <w:t xml:space="preserve">located in </w:t>
      </w:r>
      <w:r w:rsidR="00843A8E" w:rsidRPr="005020BC">
        <w:t>north</w:t>
      </w:r>
      <w:r w:rsidR="0041685F" w:rsidRPr="005020BC">
        <w:t>-</w:t>
      </w:r>
      <w:r w:rsidR="00843A8E" w:rsidRPr="005020BC">
        <w:t>western</w:t>
      </w:r>
      <w:r w:rsidRPr="005020BC">
        <w:t xml:space="preserve"> South</w:t>
      </w:r>
      <w:r w:rsidR="009B4443" w:rsidRPr="005020BC">
        <w:t xml:space="preserve"> </w:t>
      </w:r>
      <w:r w:rsidRPr="005020BC">
        <w:t xml:space="preserve">America (small box in </w:t>
      </w:r>
      <w:r w:rsidRPr="005020BC">
        <w:rPr>
          <w:b/>
          <w:bCs/>
        </w:rPr>
        <w:t>Figure 1a</w:t>
      </w:r>
      <w:r w:rsidRPr="005020BC">
        <w:t xml:space="preserve">), and the </w:t>
      </w:r>
      <w:r w:rsidR="002E3773" w:rsidRPr="005020BC">
        <w:t>G</w:t>
      </w:r>
      <w:r w:rsidRPr="005020BC">
        <w:t xml:space="preserve">alápagos </w:t>
      </w:r>
      <w:r w:rsidR="00650F83" w:rsidRPr="005020BC">
        <w:t>I</w:t>
      </w:r>
      <w:r w:rsidRPr="005020BC">
        <w:t>slands, located in the Pacific Ocean 1000 km to the west of the mainland (</w:t>
      </w:r>
      <w:r w:rsidR="00E15B41" w:rsidRPr="005020BC">
        <w:t xml:space="preserve">insert </w:t>
      </w:r>
      <w:r w:rsidRPr="005020BC">
        <w:t xml:space="preserve">in </w:t>
      </w:r>
      <w:r w:rsidRPr="005020BC">
        <w:rPr>
          <w:b/>
          <w:bCs/>
        </w:rPr>
        <w:t>Figure 1a</w:t>
      </w:r>
      <w:r w:rsidRPr="005020BC">
        <w:t xml:space="preserve">). This study only considers </w:t>
      </w:r>
      <w:r w:rsidR="00AA6F11" w:rsidRPr="005020BC">
        <w:t>the continental landmass, referred to hereafter as “Ecuador”</w:t>
      </w:r>
      <w:r w:rsidRPr="005020BC">
        <w:t>.</w:t>
      </w:r>
      <w:r w:rsidR="00AA6F11" w:rsidRPr="005020BC">
        <w:t xml:space="preserve"> </w:t>
      </w:r>
      <w:r w:rsidRPr="005020BC">
        <w:t>The Ande</w:t>
      </w:r>
      <w:r w:rsidR="00DB55D1" w:rsidRPr="005020BC">
        <w:t>s</w:t>
      </w:r>
      <w:r w:rsidRPr="005020BC">
        <w:t xml:space="preserve"> run north to south through Ecuador (</w:t>
      </w:r>
      <w:r w:rsidR="00A067AC" w:rsidRPr="005020BC">
        <w:rPr>
          <w:b/>
          <w:bCs/>
        </w:rPr>
        <w:fldChar w:fldCharType="begin"/>
      </w:r>
      <w:r w:rsidR="00A067AC" w:rsidRPr="005020BC">
        <w:instrText xml:space="preserve"> REF _Ref98846796 \h </w:instrText>
      </w:r>
      <w:r w:rsidR="00A067AC" w:rsidRPr="005020BC">
        <w:rPr>
          <w:b/>
          <w:bCs/>
        </w:rPr>
      </w:r>
      <w:r w:rsidR="00A067AC" w:rsidRPr="005020BC">
        <w:rPr>
          <w:b/>
          <w:bCs/>
        </w:rPr>
        <w:fldChar w:fldCharType="separate"/>
      </w:r>
      <w:r w:rsidR="009D77B6" w:rsidRPr="005020BC">
        <w:rPr>
          <w:b/>
          <w:bCs/>
        </w:rPr>
        <w:t xml:space="preserve">Figure </w:t>
      </w:r>
      <w:r w:rsidR="009D77B6" w:rsidRPr="005020BC">
        <w:rPr>
          <w:b/>
          <w:bCs/>
          <w:noProof/>
        </w:rPr>
        <w:t>1</w:t>
      </w:r>
      <w:r w:rsidR="00A067AC" w:rsidRPr="005020BC">
        <w:rPr>
          <w:b/>
          <w:bCs/>
        </w:rPr>
        <w:fldChar w:fldCharType="end"/>
      </w:r>
      <w:r w:rsidR="00A067AC" w:rsidRPr="005020BC">
        <w:rPr>
          <w:b/>
          <w:bCs/>
        </w:rPr>
        <w:t>a</w:t>
      </w:r>
      <w:r w:rsidRPr="005020BC">
        <w:t>)</w:t>
      </w:r>
      <w:r w:rsidR="00B2717D" w:rsidRPr="005020BC">
        <w:t xml:space="preserve"> and split the country into three main geographic regions</w:t>
      </w:r>
      <w:r w:rsidR="00B92BD4" w:rsidRPr="005020BC">
        <w:t xml:space="preserve"> </w:t>
      </w:r>
      <w:r w:rsidR="00B92BD4" w:rsidRPr="005020BC">
        <w:fldChar w:fldCharType="begin" w:fldLock="1"/>
      </w:r>
      <w:r w:rsidR="002D777B" w:rsidRPr="005020BC">
        <w:instrText>ADDIN CSL_CITATION {"citationItems":[{"id":"ITEM-1","itemData":{"DOI":"10.1175/1520-0442(2000)013&lt;2520:CVITAO&gt;2.0.CO;2","author":[{"dropping-particle":"","family":"Vuille","given":"M.","non-dropping-particle":"","parse-names":false,"suffix":""},{"dropping-particle":"","family":"Bradley","given":"R. S.","non-dropping-particle":"","parse-names":false,"suffix":""},{"dropping-particle":"","family":"Keimig","given":"F.","non-dropping-particle":"","parse-names":false,"suffix":""}],"container-title":"Journal of Climate","id":"ITEM-1","issue":"14","issued":{"date-parts":[["2000"]]},"page":"2520-2535","title":"Climate variability in the Andes of Ecuador and its relation to tropical Pacific and Atlantic Sea Surface temperature anomalies","type":"article-journal","volume":"13"},"uris":["http://www.mendeley.com/documents/?uuid=70d1c516-8c19-493c-a028-81d52b33bb8e"]}],"mendeley":{"formattedCitation":"(Vuille et al. 2000)","plainTextFormattedCitation":"(Vuille et al. 2000)","previouslyFormattedCitation":"(Vuille et al. 2000)"},"properties":{"noteIndex":0},"schema":"https://github.com/citation-style-language/schema/raw/master/csl-citation.json"}</w:instrText>
      </w:r>
      <w:r w:rsidR="00B92BD4" w:rsidRPr="005020BC">
        <w:fldChar w:fldCharType="separate"/>
      </w:r>
      <w:r w:rsidR="00486BB0" w:rsidRPr="005020BC">
        <w:rPr>
          <w:noProof/>
        </w:rPr>
        <w:t>(Vuille et al. 2000)</w:t>
      </w:r>
      <w:r w:rsidR="00B92BD4" w:rsidRPr="005020BC">
        <w:fldChar w:fldCharType="end"/>
      </w:r>
      <w:r w:rsidR="00C27939" w:rsidRPr="005020BC">
        <w:t xml:space="preserve">: </w:t>
      </w:r>
      <w:r w:rsidR="0079049A" w:rsidRPr="005020BC">
        <w:t>“</w:t>
      </w:r>
      <w:r w:rsidRPr="005020BC">
        <w:t>La Costa</w:t>
      </w:r>
      <w:r w:rsidR="00B66151" w:rsidRPr="005020BC">
        <w:t xml:space="preserve">” </w:t>
      </w:r>
      <w:r w:rsidR="003D0BEE" w:rsidRPr="005020BC">
        <w:t>comprises</w:t>
      </w:r>
      <w:r w:rsidR="006D2526" w:rsidRPr="005020BC">
        <w:t xml:space="preserve"> </w:t>
      </w:r>
      <w:r w:rsidRPr="005020BC">
        <w:t>the coastal plains along the Pacific Ocea</w:t>
      </w:r>
      <w:r w:rsidR="002904DA" w:rsidRPr="005020BC">
        <w:t>n</w:t>
      </w:r>
      <w:r w:rsidR="00F14B87" w:rsidRPr="005020BC">
        <w:t xml:space="preserve"> </w:t>
      </w:r>
      <w:r w:rsidR="00824AAE" w:rsidRPr="005020BC">
        <w:t>(</w:t>
      </w:r>
      <w:r w:rsidRPr="005020BC">
        <w:t>with hills that</w:t>
      </w:r>
      <w:r w:rsidR="002904DA" w:rsidRPr="005020BC">
        <w:t xml:space="preserve">, on average, </w:t>
      </w:r>
      <w:r w:rsidRPr="005020BC">
        <w:t>do not exceed 300 m above sea level</w:t>
      </w:r>
      <w:r w:rsidR="00824AAE" w:rsidRPr="005020BC">
        <w:t>)</w:t>
      </w:r>
      <w:r w:rsidR="002A0428" w:rsidRPr="005020BC">
        <w:t xml:space="preserve"> and the Andes’ western slopes</w:t>
      </w:r>
      <w:r w:rsidR="00146B3E" w:rsidRPr="005020BC">
        <w:t xml:space="preserve">; </w:t>
      </w:r>
      <w:r w:rsidR="0079049A" w:rsidRPr="005020BC">
        <w:t>“</w:t>
      </w:r>
      <w:r w:rsidRPr="005020BC">
        <w:t>El Oriente</w:t>
      </w:r>
      <w:r w:rsidR="0079049A" w:rsidRPr="005020BC">
        <w:t>”</w:t>
      </w:r>
      <w:r w:rsidR="006848C3" w:rsidRPr="005020BC">
        <w:t xml:space="preserve"> </w:t>
      </w:r>
      <w:r w:rsidR="00712F9C" w:rsidRPr="005020BC">
        <w:t xml:space="preserve">covers </w:t>
      </w:r>
      <w:r w:rsidR="00F14B87" w:rsidRPr="005020BC">
        <w:t xml:space="preserve">a </w:t>
      </w:r>
      <w:r w:rsidRPr="005020BC">
        <w:t xml:space="preserve">plateau </w:t>
      </w:r>
      <w:r w:rsidR="006D2526" w:rsidRPr="005020BC">
        <w:t>containing</w:t>
      </w:r>
      <w:r w:rsidRPr="005020BC">
        <w:t xml:space="preserve"> 2% of the Amazon basin</w:t>
      </w:r>
      <w:r w:rsidR="00712F9C" w:rsidRPr="005020BC">
        <w:t xml:space="preserve"> and the Andes’ eastern slopes</w:t>
      </w:r>
      <w:r w:rsidR="006848C3" w:rsidRPr="005020BC">
        <w:t xml:space="preserve">; </w:t>
      </w:r>
      <w:r w:rsidR="0079049A" w:rsidRPr="005020BC">
        <w:t>“</w:t>
      </w:r>
      <w:r w:rsidRPr="005020BC">
        <w:t>La Sierra</w:t>
      </w:r>
      <w:r w:rsidR="0079049A" w:rsidRPr="005020BC">
        <w:t>”</w:t>
      </w:r>
      <w:r w:rsidRPr="005020BC">
        <w:t xml:space="preserve"> contains the inter-Andean region between the</w:t>
      </w:r>
      <w:r w:rsidR="0081459A">
        <w:t xml:space="preserve"> </w:t>
      </w:r>
      <w:proofErr w:type="spellStart"/>
      <w:r w:rsidR="0081459A">
        <w:t>Ande’s</w:t>
      </w:r>
      <w:proofErr w:type="spellEnd"/>
      <w:r w:rsidR="00E44207" w:rsidRPr="005020BC">
        <w:t xml:space="preserve"> </w:t>
      </w:r>
      <w:r w:rsidRPr="005020BC">
        <w:t>western and eastern slopes</w:t>
      </w:r>
      <w:r w:rsidR="005511DB" w:rsidRPr="005020BC">
        <w:t>.</w:t>
      </w:r>
    </w:p>
    <w:p w14:paraId="4F585ACF" w14:textId="1321DE28" w:rsidR="00DB78AF" w:rsidRPr="005020BC" w:rsidRDefault="5730B653" w:rsidP="00300BE1">
      <w:r w:rsidRPr="005020BC">
        <w:lastRenderedPageBreak/>
        <w:t xml:space="preserve">The rainy season in </w:t>
      </w:r>
      <w:r w:rsidR="360AAF42" w:rsidRPr="005020BC">
        <w:t>“</w:t>
      </w:r>
      <w:r w:rsidRPr="005020BC">
        <w:t>La Costa</w:t>
      </w:r>
      <w:r w:rsidR="360AAF42" w:rsidRPr="005020BC">
        <w:t>”</w:t>
      </w:r>
      <w:r w:rsidRPr="005020BC">
        <w:t xml:space="preserve"> spans from December to May, and broader scale atmospheric and oceanic phenomena</w:t>
      </w:r>
      <w:r w:rsidR="360AAF42" w:rsidRPr="005020BC">
        <w:t xml:space="preserve"> can modulate its intensity.</w:t>
      </w:r>
      <w:r w:rsidRPr="005020BC">
        <w:t xml:space="preserve"> The extreme phases of El Niño Southern Oscillation (ENSO</w:t>
      </w:r>
      <w:r w:rsidR="360AAF42" w:rsidRPr="005020BC">
        <w:t>),</w:t>
      </w:r>
      <w:r w:rsidRPr="005020BC">
        <w:t xml:space="preserve"> known as El Niño (i.e., above-average SST </w:t>
      </w:r>
      <w:r w:rsidR="360AAF42" w:rsidRPr="005020BC">
        <w:t xml:space="preserve">(Sea Surface Temperature) </w:t>
      </w:r>
      <w:r w:rsidRPr="005020BC">
        <w:t xml:space="preserve">in the Pacific Ocean) and La Niña (i.e., below-average SST), respectively, enhance and decrease the average rainfall during the rainy season </w:t>
      </w:r>
      <w:r w:rsidR="00EE5237" w:rsidRPr="005020BC">
        <w:fldChar w:fldCharType="begin" w:fldLock="1"/>
      </w:r>
      <w:r w:rsidR="00EE5237" w:rsidRPr="005020BC">
        <w:instrText>ADDIN CSL_CITATION {"citationItems":[{"id":"ITEM-1","itemData":{"DOI":"10.1175/JAMC-D-13-0133.1","author":[{"dropping-particle":"","family":"Recalde-Coronel","given":"C. G.","non-dropping-particle":"","parse-names":false,"suffix":""},{"dropping-particle":"","family":"Barnston","given":"Anthony G.","non-dropping-particle":"","parse-names":false,"suffix":""},{"dropping-particle":"","family":"Muñoz","given":"Ángel G.","non-dropping-particle":"","parse-names":false,"suffix":""}],"container-title":"Journal of Applied Meteorology and Climatology","id":"ITEM-1","issue":"6","issued":{"date-parts":[["2014"]]},"page":"1471-1493","title":"Predictability of december-april rainfall in coastal and Andean Ecuador","type":"article-journal","volume":"53"},"uris":["http://www.mendeley.com/documents/?uuid=e180f185-da00-30af-bd38-8959863c7c62"]},{"id":"ITEM-2","itemData":{"DOI":"10.1002/joc.5297","author":[{"dropping-particle":"","family":"Tobar","given":"Vladimiro","non-dropping-particle":"","parse-names":false,"suffix":""},{"dropping-particle":"","family":"Wyseure","given":"Guido","non-dropping-particle":"","parse-names":false,"suffix":""}],"container-title":"International Journal of Climatology","id":"ITEM-2","issue":"4","issued":{"date-parts":[["2018"]]},"page":"1808-1819","title":"Seasonal rainfall patterns classification, relationship to ENSO and rainfall trends in Ecuador","type":"article-journal","volume":"38"},"uris":["http://www.mendeley.com/documents/?uuid=2ee8add2-6abf-3a92-82fa-f2a8a08e6bb3"]}],"mendeley":{"formattedCitation":"(Recalde-Coronel et al. 2014; Tobar and Wyseure 2018)","plainTextFormattedCitation":"(Recalde-Coronel et al. 2014; Tobar and Wyseure 2018)","previouslyFormattedCitation":"(Recalde-Coronel et al. 2014; Tobar and Wyseure 2018)"},"properties":{"noteIndex":0},"schema":"https://github.com/citation-style-language/schema/raw/master/csl-citation.json"}</w:instrText>
      </w:r>
      <w:r w:rsidR="00EE5237" w:rsidRPr="005020BC">
        <w:fldChar w:fldCharType="separate"/>
      </w:r>
      <w:r w:rsidRPr="005020BC">
        <w:rPr>
          <w:noProof/>
        </w:rPr>
        <w:t>(Recalde-Coronel et al. 2014; Tobar and Wyseure 2018)</w:t>
      </w:r>
      <w:r w:rsidR="00EE5237" w:rsidRPr="005020BC">
        <w:fldChar w:fldCharType="end"/>
      </w:r>
      <w:r w:rsidRPr="005020BC">
        <w:t>. In addition, the Madden-Julian Oscillation</w:t>
      </w:r>
      <w:r w:rsidR="00E434C2">
        <w:t xml:space="preserve"> (MJO)</w:t>
      </w:r>
      <w:r w:rsidRPr="005020BC">
        <w:t xml:space="preserve"> phases 1 and 8 (i.e., when </w:t>
      </w:r>
      <w:r w:rsidR="00327478">
        <w:t xml:space="preserve">a </w:t>
      </w:r>
      <w:r w:rsidRPr="005020BC">
        <w:t>convection centre is over the Western Hemisphere and Africa</w:t>
      </w:r>
      <w:r w:rsidR="360AAF42" w:rsidRPr="005020BC">
        <w:t>)</w:t>
      </w:r>
      <w:r w:rsidRPr="005020BC">
        <w:t xml:space="preserve"> and 4 and 5 (i.e., when </w:t>
      </w:r>
      <w:r w:rsidR="004E6E72">
        <w:t>a</w:t>
      </w:r>
      <w:r w:rsidRPr="005020BC">
        <w:t xml:space="preserve"> convection centre is over the Maritime Continent) are associated, respectively, with an enhancement and decrease of precipitation </w:t>
      </w:r>
      <w:r w:rsidR="00EE5237" w:rsidRPr="005020BC">
        <w:fldChar w:fldCharType="begin" w:fldLock="1"/>
      </w:r>
      <w:r w:rsidR="00461490">
        <w:instrText>ADDIN CSL_CITATION {"citationItems":[{"id":"ITEM-1","itemData":{"DOI":"10.1007/s00382-019-05107-2","author":[{"dropping-particle":"","family":"Recalde-Coronel","given":"G. Cristina","non-dropping-particle":"","parse-names":false,"suffix":""},{"dropping-particle":"","family":"Zaitchik","given":"Benjamin","non-dropping-particle":"","parse-names":false,"suffix":""},{"dropping-particle":"","family":"Pan","given":"William K.","non-dropping-particle":"","parse-names":false,"suffix":""}],"container-title":"Climate Dynamics","id":"ITEM-1","issue":"3-4","issued":{"date-parts":[["2020"]]},"page":"2167-2185","title":"Madden–Julian oscillation influence on sub-seasonal rainfall variability on the west of South America","type":"article-journal","volume":"54"},"uris":["http://www.mendeley.com/documents/?uuid=421b68e5-8aa2-3b03-abe0-9289e140950a"]}],"mendeley":{"formattedCitation":"(Recalde-Coronel et al. 2020)","manualFormatting":"(Recalde-Coronel et al., 2020)","plainTextFormattedCitation":"(Recalde-Coronel et al. 2020)","previouslyFormattedCitation":"(Recalde-Coronel et al. 2020)"},"properties":{"noteIndex":0},"schema":"https://github.com/citation-style-language/schema/raw/master/csl-citation.json"}</w:instrText>
      </w:r>
      <w:r w:rsidR="00EE5237" w:rsidRPr="005020BC">
        <w:fldChar w:fldCharType="separate"/>
      </w:r>
      <w:r w:rsidRPr="005020BC">
        <w:rPr>
          <w:noProof/>
        </w:rPr>
        <w:t xml:space="preserve">(Recalde-Coronel </w:t>
      </w:r>
      <w:r w:rsidRPr="005020BC">
        <w:rPr>
          <w:i/>
          <w:iCs/>
          <w:noProof/>
        </w:rPr>
        <w:t>et al.</w:t>
      </w:r>
      <w:r w:rsidRPr="005020BC">
        <w:rPr>
          <w:noProof/>
        </w:rPr>
        <w:t>, 2020)</w:t>
      </w:r>
      <w:r w:rsidR="00EE5237" w:rsidRPr="005020BC">
        <w:fldChar w:fldCharType="end"/>
      </w:r>
      <w:r w:rsidRPr="005020BC">
        <w:t xml:space="preserve">. “La Sierra” has a complex spatial precipitation pattern, with convective activity in the inter-Andean valleys influenced by oceanic and continental air masses. “La Sierra” has two main rainy seasons (February to May and October-November), and as air masses lose much of their humidity on both flanks of the Andes, precipitation amounts in the inter-Andean region are </w:t>
      </w:r>
      <w:r w:rsidR="360AAF42" w:rsidRPr="005020BC">
        <w:t>relatively</w:t>
      </w:r>
      <w:r w:rsidRPr="005020BC">
        <w:t xml:space="preserve"> low, varying between 800 and 1500 mm/year </w:t>
      </w:r>
      <w:r w:rsidR="00EE5237" w:rsidRPr="005020BC">
        <w:fldChar w:fldCharType="begin" w:fldLock="1"/>
      </w:r>
      <w:r w:rsidR="00EE5237" w:rsidRPr="005020BC">
        <w:instrText>ADDIN CSL_CITATION {"citationItems":[{"id":"ITEM-1","itemData":{"DOI":"10.1175/1520-0442(2000)013&lt;2520:CVITAO&gt;2.0.CO;2","author":[{"dropping-particle":"","family":"Vuille","given":"M.","non-dropping-particle":"","parse-names":false,"suffix":""},{"dropping-particle":"","family":"Bradley","given":"R. S.","non-dropping-particle":"","parse-names":false,"suffix":""},{"dropping-particle":"","family":"Keimig","given":"F.","non-dropping-particle":"","parse-names":false,"suffix":""}],"container-title":"Journal of Climate","id":"ITEM-1","issue":"14","issued":{"date-parts":[["2000"]]},"page":"2520-2535","title":"Climate variability in the Andes of Ecuador and its relation to tropical Pacific and Atlantic Sea Surface temperature anomalies","type":"article-journal","volume":"13"},"uris":["http://www.mendeley.com/documents/?uuid=70d1c516-8c19-493c-a028-81d52b33bb8e"]}],"mendeley":{"formattedCitation":"(Vuille et al. 2000)","plainTextFormattedCitation":"(Vuille et al. 2000)","previouslyFormattedCitation":"(Vuille et al. 2000)"},"properties":{"noteIndex":0},"schema":"https://github.com/citation-style-language/schema/raw/master/csl-citation.json"}</w:instrText>
      </w:r>
      <w:r w:rsidR="00EE5237" w:rsidRPr="005020BC">
        <w:fldChar w:fldCharType="separate"/>
      </w:r>
      <w:r w:rsidRPr="005020BC">
        <w:rPr>
          <w:noProof/>
        </w:rPr>
        <w:t>(Vuille et al. 2000)</w:t>
      </w:r>
      <w:r w:rsidR="00EE5237" w:rsidRPr="005020BC">
        <w:fldChar w:fldCharType="end"/>
      </w:r>
      <w:r w:rsidRPr="005020BC">
        <w:t xml:space="preserve">. It rains throughout the year in </w:t>
      </w:r>
      <w:r w:rsidR="360AAF42" w:rsidRPr="005020BC">
        <w:t>“</w:t>
      </w:r>
      <w:r w:rsidRPr="005020BC">
        <w:t>El Oriente</w:t>
      </w:r>
      <w:r w:rsidR="360AAF42" w:rsidRPr="005020BC">
        <w:t>”,</w:t>
      </w:r>
      <w:r w:rsidRPr="005020BC">
        <w:t xml:space="preserve"> with the wettest (driest) months being April-July (September-October). The rainfall climatology in “El Oriente” is primarily influenced by the strong convective activity across the Amazon Forest and the water vapour variations from the sea surface temperature of the tropical Atlantic Ocean.</w:t>
      </w:r>
    </w:p>
    <w:p w14:paraId="786BE52D" w14:textId="52BC979E" w:rsidR="00FE671B" w:rsidRPr="005020BC" w:rsidRDefault="00176733" w:rsidP="00B04CD2">
      <w:r w:rsidRPr="005020BC">
        <w:t>F</w:t>
      </w:r>
      <w:r w:rsidR="00EE5237" w:rsidRPr="005020BC">
        <w:t>looding in “La Costa”</w:t>
      </w:r>
      <w:r w:rsidR="004A28CB" w:rsidRPr="005020BC">
        <w:t>, especially</w:t>
      </w:r>
      <w:r w:rsidR="00EE5237" w:rsidRPr="005020BC">
        <w:t xml:space="preserve"> during El Niño events</w:t>
      </w:r>
      <w:r w:rsidR="001D1A87" w:rsidRPr="005020BC">
        <w:t>,</w:t>
      </w:r>
      <w:r w:rsidR="00EE5237" w:rsidRPr="005020BC">
        <w:t xml:space="preserve"> can cause considerable material loss and deaths</w:t>
      </w:r>
      <w:r w:rsidR="00E23399" w:rsidRPr="005020BC">
        <w:t xml:space="preserve">. </w:t>
      </w:r>
      <w:r w:rsidR="00DC16E0" w:rsidRPr="005020BC">
        <w:t>Prolonged rainfall events (</w:t>
      </w:r>
      <w:r w:rsidR="001E7F32" w:rsidRPr="005020BC">
        <w:t xml:space="preserve">i.e., </w:t>
      </w:r>
      <w:r w:rsidR="00DC16E0" w:rsidRPr="005020BC">
        <w:t xml:space="preserve">from </w:t>
      </w:r>
      <w:r w:rsidR="001E7F32" w:rsidRPr="005020BC">
        <w:t>one</w:t>
      </w:r>
      <w:r w:rsidR="00DC16E0" w:rsidRPr="005020BC">
        <w:t xml:space="preserve"> to m</w:t>
      </w:r>
      <w:r w:rsidR="001E7F32" w:rsidRPr="005020BC">
        <w:t>ore</w:t>
      </w:r>
      <w:r w:rsidR="00DC16E0" w:rsidRPr="005020BC">
        <w:t xml:space="preserve"> days of continuous rainfall) can make rivers flood </w:t>
      </w:r>
      <w:r w:rsidR="00930C1E" w:rsidRPr="005020BC">
        <w:t>extensive plain areas</w:t>
      </w:r>
      <w:r w:rsidR="00CC7BDA" w:rsidRPr="005020BC">
        <w:t xml:space="preserve"> </w:t>
      </w:r>
      <w:r w:rsidR="00CC7BDA" w:rsidRPr="005020BC">
        <w:fldChar w:fldCharType="begin" w:fldLock="1"/>
      </w:r>
      <w:r w:rsidR="00CC7BDA" w:rsidRPr="005020BC">
        <w:instrText>ADDIN CSL_CITATION {"citationItems":[{"id":"ITEM-1","itemData":{"DOI":"10.1016/j.ijdrr.2018.08.009","author":[{"dropping-particle":"","family":"Galarza-Villamar","given":"Julissa Alexandra","non-dropping-particle":"","parse-names":false,"suffix":""},{"dropping-particle":"","family":"Leeuwis","given":"Cees","non-dropping-particle":"","parse-names":false,"suffix":""},{"dropping-particle":"","family":"Pila-Quinga","given":"Geovanna Maribel","non-dropping-particle":"","parse-names":false,"suffix":""},{"dropping-particle":"","family":"Cecchi","given":"Francesco","non-dropping-particle":"","parse-names":false,"suffix":""},{"dropping-particle":"","family":"Párraga-Lema","given":"Cinthia Mariela","non-dropping-particle":"","parse-names":false,"suffix":""}],"container-title":"International Journal of Disaster Risk Reduction","id":"ITEM-1","issued":{"date-parts":[["2018"]]},"page":"1107-1120","title":"Local understanding of disaster risk and livelihood resilience: The case of rice smallholders and floods in Ecuador","type":"article-journal","volume":"31"},"uris":["http://www.mendeley.com/documents/?uuid=d78f43bf-70ce-3521-9311-e101a4078446"]}],"mendeley":{"formattedCitation":"(Galarza-Villamar et al. 2018)","plainTextFormattedCitation":"(Galarza-Villamar et al. 2018)","previouslyFormattedCitation":"(Galarza-Villamar et al. 2018)"},"properties":{"noteIndex":0},"schema":"https://github.com/citation-style-language/schema/raw/master/csl-citation.json"}</w:instrText>
      </w:r>
      <w:r w:rsidR="00CC7BDA" w:rsidRPr="005020BC">
        <w:fldChar w:fldCharType="separate"/>
      </w:r>
      <w:r w:rsidR="00CC7BDA" w:rsidRPr="005020BC">
        <w:rPr>
          <w:noProof/>
        </w:rPr>
        <w:t>(Galarza-Villamar et al. 2018)</w:t>
      </w:r>
      <w:r w:rsidR="00CC7BDA" w:rsidRPr="005020BC">
        <w:fldChar w:fldCharType="end"/>
      </w:r>
      <w:r w:rsidR="00930C1E" w:rsidRPr="005020BC">
        <w:t>, which tend to be</w:t>
      </w:r>
      <w:r w:rsidR="004D436E" w:rsidRPr="005020BC">
        <w:t xml:space="preserve"> the most</w:t>
      </w:r>
      <w:r w:rsidR="00930C1E" w:rsidRPr="005020BC">
        <w:t xml:space="preserve"> heavily populated </w:t>
      </w:r>
      <w:r w:rsidR="001F2CB5" w:rsidRPr="005020BC">
        <w:t>(</w:t>
      </w:r>
      <w:r w:rsidR="003B3A87" w:rsidRPr="005020BC">
        <w:fldChar w:fldCharType="begin"/>
      </w:r>
      <w:r w:rsidR="003B3A87" w:rsidRPr="005020BC">
        <w:instrText xml:space="preserve"> REF _Ref98846796 \h </w:instrText>
      </w:r>
      <w:r w:rsidR="003B3A87" w:rsidRPr="005020BC">
        <w:fldChar w:fldCharType="separate"/>
      </w:r>
      <w:r w:rsidR="009D77B6" w:rsidRPr="005020BC">
        <w:rPr>
          <w:b/>
          <w:bCs/>
        </w:rPr>
        <w:t xml:space="preserve">Figure </w:t>
      </w:r>
      <w:r w:rsidR="009D77B6" w:rsidRPr="005020BC">
        <w:rPr>
          <w:b/>
          <w:bCs/>
          <w:noProof/>
        </w:rPr>
        <w:t>1</w:t>
      </w:r>
      <w:r w:rsidR="003B3A87" w:rsidRPr="005020BC">
        <w:fldChar w:fldCharType="end"/>
      </w:r>
      <w:r w:rsidR="001F2CB5" w:rsidRPr="005020BC">
        <w:rPr>
          <w:b/>
          <w:bCs/>
        </w:rPr>
        <w:t>c</w:t>
      </w:r>
      <w:r w:rsidR="001F2CB5" w:rsidRPr="005020BC">
        <w:t>)</w:t>
      </w:r>
      <w:r w:rsidR="004D436E" w:rsidRPr="005020BC">
        <w:t>.</w:t>
      </w:r>
      <w:r w:rsidR="00C15570" w:rsidRPr="005020BC">
        <w:t xml:space="preserve"> </w:t>
      </w:r>
      <w:r w:rsidR="002E010D" w:rsidRPr="005020BC">
        <w:t xml:space="preserve">Shorter-lived rainfall events (i.e., </w:t>
      </w:r>
      <w:r w:rsidR="00A0552C" w:rsidRPr="005020BC">
        <w:t>of the duration of less than one day</w:t>
      </w:r>
      <w:r w:rsidR="002E010D" w:rsidRPr="005020BC">
        <w:t>)</w:t>
      </w:r>
      <w:r w:rsidR="00A0552C" w:rsidRPr="005020BC">
        <w:t xml:space="preserve">, but over </w:t>
      </w:r>
      <w:r w:rsidR="005D3F07" w:rsidRPr="005020BC">
        <w:t>a (</w:t>
      </w:r>
      <w:r w:rsidR="00FF065F" w:rsidRPr="005020BC">
        <w:t>not necessarily continuous but close</w:t>
      </w:r>
      <w:r w:rsidR="005D3F07" w:rsidRPr="005020BC">
        <w:t>) number of days</w:t>
      </w:r>
      <w:r w:rsidR="00FB5316" w:rsidRPr="005020BC">
        <w:t xml:space="preserve"> can also </w:t>
      </w:r>
      <w:r w:rsidR="00C15570" w:rsidRPr="005020BC">
        <w:t>cause severe</w:t>
      </w:r>
      <w:r w:rsidR="00644202" w:rsidRPr="005020BC">
        <w:t>, sudden</w:t>
      </w:r>
      <w:r w:rsidR="00C15570" w:rsidRPr="005020BC">
        <w:t xml:space="preserve"> surface runoff in areas far from rivers due to the saturation of the ground </w:t>
      </w:r>
      <w:r w:rsidR="00C15570" w:rsidRPr="005020BC">
        <w:fldChar w:fldCharType="begin" w:fldLock="1"/>
      </w:r>
      <w:r w:rsidR="002D777B" w:rsidRPr="005020BC">
        <w:instrText>ADDIN CSL_CITATION {"citationItems":[{"id":"ITEM-1","itemData":{"DOI":"10.1016/j.ijdrr.2018.08.009","author":[{"dropping-particle":"","family":"Galarza-Villamar","given":"Julissa Alexandra","non-dropping-particle":"","parse-names":false,"suffix":""},{"dropping-particle":"","family":"Leeuwis","given":"Cees","non-dropping-particle":"","parse-names":false,"suffix":""},{"dropping-particle":"","family":"Pila-Quinga","given":"Geovanna Maribel","non-dropping-particle":"","parse-names":false,"suffix":""},{"dropping-particle":"","family":"Cecchi","given":"Francesco","non-dropping-particle":"","parse-names":false,"suffix":""},{"dropping-particle":"","family":"Párraga-Lema","given":"Cinthia Mariela","non-dropping-particle":"","parse-names":false,"suffix":""}],"container-title":"International Journal of Disaster Risk Reduction","id":"ITEM-1","issued":{"date-parts":[["2018"]]},"page":"1107-1120","title":"Local understanding of disaster risk and livelihood resilience: The case of rice smallholders and floods in Ecuador","type":"article-journal","volume":"31"},"uris":["http://www.mendeley.com/documents/?uuid=d78f43bf-70ce-3521-9311-e101a4078446"]}],"mendeley":{"formattedCitation":"(Galarza-Villamar et al. 2018)","plainTextFormattedCitation":"(Galarza-Villamar et al. 2018)","previouslyFormattedCitation":"(Galarza-Villamar et al. 2018)"},"properties":{"noteIndex":0},"schema":"https://github.com/citation-style-language/schema/raw/master/csl-citation.json"}</w:instrText>
      </w:r>
      <w:r w:rsidR="00C15570" w:rsidRPr="005020BC">
        <w:fldChar w:fldCharType="separate"/>
      </w:r>
      <w:r w:rsidR="00486BB0" w:rsidRPr="005020BC">
        <w:rPr>
          <w:noProof/>
        </w:rPr>
        <w:t>(Galarza-Villamar et al. 2018)</w:t>
      </w:r>
      <w:r w:rsidR="00C15570" w:rsidRPr="005020BC">
        <w:fldChar w:fldCharType="end"/>
      </w:r>
      <w:r w:rsidR="00CD5292">
        <w:t xml:space="preserve">. </w:t>
      </w:r>
      <w:r w:rsidR="009D2D54">
        <w:t>F</w:t>
      </w:r>
      <w:r w:rsidR="009D2D54" w:rsidRPr="005020BC">
        <w:t>or the purpose of this paper</w:t>
      </w:r>
      <w:r w:rsidR="009D2D54">
        <w:t>, b</w:t>
      </w:r>
      <w:r w:rsidR="00CD5292">
        <w:t>oth types of events</w:t>
      </w:r>
      <w:r w:rsidR="00B04CD2" w:rsidRPr="005020BC">
        <w:t xml:space="preserve"> will be considered as flash floods. </w:t>
      </w:r>
      <w:r w:rsidR="00C03272" w:rsidRPr="005020BC">
        <w:t>Rivers in “La Sierra” are highly sensitive to extreme locali</w:t>
      </w:r>
      <w:r w:rsidR="00AA1745">
        <w:t>s</w:t>
      </w:r>
      <w:r w:rsidR="00C03272" w:rsidRPr="005020BC">
        <w:t>ed rainfall events and</w:t>
      </w:r>
      <w:r w:rsidR="00B54616" w:rsidRPr="005020BC">
        <w:t>,</w:t>
      </w:r>
      <w:r w:rsidR="00C03272" w:rsidRPr="005020BC">
        <w:t xml:space="preserve"> consequently</w:t>
      </w:r>
      <w:r w:rsidR="00B54616" w:rsidRPr="005020BC">
        <w:t>,</w:t>
      </w:r>
      <w:r w:rsidR="00C03272" w:rsidRPr="005020BC">
        <w:t xml:space="preserve"> are prone to flash flooding</w:t>
      </w:r>
      <w:r w:rsidR="00912D15" w:rsidRPr="005020BC">
        <w:t xml:space="preserve"> </w:t>
      </w:r>
      <w:r w:rsidR="00912D15" w:rsidRPr="005020BC">
        <w:fldChar w:fldCharType="begin" w:fldLock="1"/>
      </w:r>
      <w:r w:rsidR="002D777B" w:rsidRPr="005020BC">
        <w:instrText>ADDIN CSL_CITATION {"citationItems":[{"id":"ITEM-1","itemData":{"DOI":"10.1002/hyp.7463","author":[{"dropping-particle":"","family":"Laraque","given":"A.","non-dropping-particle":"","parse-names":false,"suffix":""},{"dropping-particle":"","family":"Bernal","given":"C.","non-dropping-particle":"","parse-names":false,"suffix":""},{"dropping-particle":"","family":"Bourrel","given":"L.","non-dropping-particle":"","parse-names":false,"suffix":""},{"dropping-particle":"","family":"Darrozes","given":"J.","non-dropping-particle":"","parse-names":false,"suffix":""},{"dropping-particle":"","family":"Christophoul","given":"F.","non-dropping-particle":"","parse-names":false,"suffix":""},{"dropping-particle":"","family":"Armijos","given":"E.","non-dropping-particle":"","parse-names":false,"suffix":""},{"dropping-particle":"","family":"Fraizy","given":"P.","non-dropping-particle":"","parse-names":false,"suffix":""},{"dropping-particle":"","family":"Pombosa","given":"R.","non-dropping-particle":"","parse-names":false,"suffix":""},{"dropping-particle":"","family":"Guyot","given":"J. L.","non-dropping-particle":"","parse-names":false,"suffix":""}],"container-title":"Hydrological Processes","id":"ITEM-1","issue":"25","issued":{"date-parts":[["2009"]]},"page":"3509-3524","title":"Sediment budget of the Napo River, Amazon Basin, Ecuador and Peru","type":"article-journal","volume":"23"},"uris":["http://www.mendeley.com/documents/?uuid=13f84276-e745-31c2-ad5c-bf9b7af05064"]},{"id":"ITEM-2","itemData":{"DOI":"10.3389/frwa.2020.545880","author":[{"dropping-particle":"","family":"Pinos","given":"Juan","non-dropping-particle":"","parse-names":false,"suffix":""},{"dropping-particle":"","family":"Timbe","given":"Luis","non-dropping-particle":"","parse-names":false,"suffix":""}],"container-title":"Frontiers in Water","id":"ITEM-2","issued":{"date-parts":[["2020"]]},"page":"36","title":"Mountain Riverine Floods in Ecuador: Issues, Challenges, and Opportunities","type":"article-journal","volume":"2"},"uris":["http://www.mendeley.com/documents/?uuid=8a4cf7fb-8bf1-35a4-b2de-98a4c232a442"]}],"mendeley":{"formattedCitation":"(Laraque et al. 2009; Pinos and Timbe 2020)","plainTextFormattedCitation":"(Laraque et al. 2009; Pinos and Timbe 2020)","previouslyFormattedCitation":"(Laraque et al. 2009; Pinos and Timbe 2020)"},"properties":{"noteIndex":0},"schema":"https://github.com/citation-style-language/schema/raw/master/csl-citation.json"}</w:instrText>
      </w:r>
      <w:r w:rsidR="00912D15" w:rsidRPr="005020BC">
        <w:fldChar w:fldCharType="separate"/>
      </w:r>
      <w:r w:rsidR="00486BB0" w:rsidRPr="005020BC">
        <w:rPr>
          <w:noProof/>
        </w:rPr>
        <w:t>(Laraque et al. 2009; Pinos and Timbe 2020)</w:t>
      </w:r>
      <w:r w:rsidR="00912D15" w:rsidRPr="005020BC">
        <w:fldChar w:fldCharType="end"/>
      </w:r>
      <w:r w:rsidR="00912D15" w:rsidRPr="005020BC">
        <w:t xml:space="preserve">. </w:t>
      </w:r>
      <w:r w:rsidR="00447DC4" w:rsidRPr="005020BC">
        <w:t xml:space="preserve">“El Oriente”, </w:t>
      </w:r>
      <w:r w:rsidR="00B54616" w:rsidRPr="005020BC">
        <w:t>like</w:t>
      </w:r>
      <w:r w:rsidR="00447DC4" w:rsidRPr="005020BC">
        <w:t xml:space="preserve"> other parts of the Amazonian basin, displays a </w:t>
      </w:r>
      <w:r w:rsidR="00B54616" w:rsidRPr="005020BC">
        <w:t>significant</w:t>
      </w:r>
      <w:r w:rsidR="00447DC4" w:rsidRPr="005020BC">
        <w:t xml:space="preserve"> lag between a single-rainfall-event-peak and river discharge peaks due to the size and length of Amazonian rivers, flood plain storage and relative interactions, and rivers generally having a shallow bed and topographical slopes, with relatively slow</w:t>
      </w:r>
      <w:r w:rsidR="00390EEB" w:rsidRPr="005020BC">
        <w:t>-</w:t>
      </w:r>
      <w:r w:rsidR="00447DC4" w:rsidRPr="005020BC">
        <w:t>moving waters</w:t>
      </w:r>
      <w:r w:rsidR="002348C1" w:rsidRPr="005020BC">
        <w:t xml:space="preserve"> </w:t>
      </w:r>
      <w:r w:rsidR="002348C1" w:rsidRPr="005020BC">
        <w:fldChar w:fldCharType="begin" w:fldLock="1"/>
      </w:r>
      <w:r w:rsidR="002D777B" w:rsidRPr="005020BC">
        <w:instrText>ADDIN CSL_CITATION {"citationItems":[{"id":"ITEM-1","itemData":{"DOI":"10.1016/j.jhydrol.2009.06.004","author":[{"dropping-particle":"","family":"Trigg","given":"Mark A.","non-dropping-particle":"","parse-names":false,"suffix":""},{"dropping-particle":"","family":"Wilson","given":"Matthew D.","non-dropping-particle":"","parse-names":false,"suffix":""},{"dropping-particle":"","family":"Bates","given":"Paul D.","non-dropping-particle":"","parse-names":false,"suffix":""},{"dropping-particle":"","family":"Horritt","given":"Matthew S.","non-dropping-particle":"","parse-names":false,"suffix":""},{"dropping-particle":"","family":"Alsdorf","given":"Douglas E.","non-dropping-particle":"","parse-names":false,"suffix":""},{"dropping-particle":"","family":"Forsberg","given":"Bruce R.","non-dropping-particle":"","parse-names":false,"suffix":""},{"dropping-particle":"","family":"Vega","given":"Maria C.","non-dropping-particle":"","parse-names":false,"suffix":""}],"container-title":"Journal of Hydrology","id":"ITEM-1","issue":"1-2","issued":{"date-parts":[["2009"]]},"page":"92-105","title":"Amazon flood wave hydraulics","type":"article-journal","volume":"374"},"uris":["http://www.mendeley.com/documents/?uuid=0b4afaee-f05b-37e0-be72-e1138beb538b"]}],"mendeley":{"formattedCitation":"(Trigg et al. 2009)","plainTextFormattedCitation":"(Trigg et al. 2009)","previouslyFormattedCitation":"(Trigg et al. 2009)"},"properties":{"noteIndex":0},"schema":"https://github.com/citation-style-language/schema/raw/master/csl-citation.json"}</w:instrText>
      </w:r>
      <w:r w:rsidR="002348C1" w:rsidRPr="005020BC">
        <w:fldChar w:fldCharType="separate"/>
      </w:r>
      <w:r w:rsidR="00486BB0" w:rsidRPr="005020BC">
        <w:rPr>
          <w:noProof/>
        </w:rPr>
        <w:t>(Trigg et al. 2009)</w:t>
      </w:r>
      <w:r w:rsidR="002348C1" w:rsidRPr="005020BC">
        <w:fldChar w:fldCharType="end"/>
      </w:r>
      <w:r w:rsidR="002348C1" w:rsidRPr="005020BC">
        <w:t>.</w:t>
      </w:r>
      <w:r w:rsidR="009C57F4" w:rsidRPr="005020BC">
        <w:t xml:space="preserve"> </w:t>
      </w:r>
      <w:r w:rsidR="00940873" w:rsidRPr="005020BC">
        <w:t xml:space="preserve"> R</w:t>
      </w:r>
      <w:r w:rsidR="009C57F4" w:rsidRPr="005020BC">
        <w:t xml:space="preserve">iver flows show </w:t>
      </w:r>
      <w:r w:rsidR="00901123">
        <w:t xml:space="preserve">instead </w:t>
      </w:r>
      <w:r w:rsidR="009C57F4" w:rsidRPr="005020BC">
        <w:t xml:space="preserve">a much stronger response to seasonal rainfall </w:t>
      </w:r>
      <w:r w:rsidR="009C57F4" w:rsidRPr="005020BC">
        <w:fldChar w:fldCharType="begin" w:fldLock="1"/>
      </w:r>
      <w:r w:rsidR="002D777B" w:rsidRPr="005020BC">
        <w:instrText>ADDIN CSL_CITATION {"citationItems":[{"id":"ITEM-1","itemData":{"DOI":"10.1016/j.jhydrol.2009.06.004","author":[{"dropping-particle":"","family":"Trigg","given":"Mark A.","non-dropping-particle":"","parse-names":false,"suffix":""},{"dropping-particle":"","family":"Wilson","given":"Matthew D.","non-dropping-particle":"","parse-names":false,"suffix":""},{"dropping-particle":"","family":"Bates","given":"Paul D.","non-dropping-particle":"","parse-names":false,"suffix":""},{"dropping-particle":"","family":"Horritt","given":"Matthew S.","non-dropping-particle":"","parse-names":false,"suffix":""},{"dropping-particle":"","family":"Alsdorf","given":"Douglas E.","non-dropping-particle":"","parse-names":false,"suffix":""},{"dropping-particle":"","family":"Forsberg","given":"Bruce R.","non-dropping-particle":"","parse-names":false,"suffix":""},{"dropping-particle":"","family":"Vega","given":"Maria C.","non-dropping-particle":"","parse-names":false,"suffix":""}],"container-title":"Journal of Hydrology","id":"ITEM-1","issue":"1-2","issued":{"date-parts":[["2009"]]},"page":"92-105","title":"Amazon flood wave hydraulics","type":"article-journal","volume":"374"},"uris":["http://www.mendeley.com/documents/?uuid=0b4afaee-f05b-37e0-be72-e1138beb538b"]}],"mendeley":{"formattedCitation":"(Trigg et al. 2009)","plainTextFormattedCitation":"(Trigg et al. 2009)","previouslyFormattedCitation":"(Trigg et al. 2009)"},"properties":{"noteIndex":0},"schema":"https://github.com/citation-style-language/schema/raw/master/csl-citation.json"}</w:instrText>
      </w:r>
      <w:r w:rsidR="009C57F4" w:rsidRPr="005020BC">
        <w:fldChar w:fldCharType="separate"/>
      </w:r>
      <w:r w:rsidR="00486BB0" w:rsidRPr="005020BC">
        <w:rPr>
          <w:noProof/>
        </w:rPr>
        <w:t>(Trigg et al. 2009)</w:t>
      </w:r>
      <w:r w:rsidR="009C57F4" w:rsidRPr="005020BC">
        <w:fldChar w:fldCharType="end"/>
      </w:r>
      <w:r w:rsidR="009C57F4" w:rsidRPr="005020BC">
        <w:t>.</w:t>
      </w:r>
    </w:p>
    <w:p w14:paraId="022AD935" w14:textId="7FE11191" w:rsidR="002317D9" w:rsidRPr="005020BC" w:rsidRDefault="00EE5237" w:rsidP="00C81135">
      <w:pPr>
        <w:pStyle w:val="Titolo1"/>
        <w:numPr>
          <w:ilvl w:val="0"/>
          <w:numId w:val="6"/>
        </w:numPr>
      </w:pPr>
      <w:r w:rsidRPr="005020BC">
        <w:t>Data</w:t>
      </w:r>
    </w:p>
    <w:p w14:paraId="022AD937" w14:textId="3E8F2B0B" w:rsidR="002317D9" w:rsidRPr="005020BC" w:rsidRDefault="00EE5237" w:rsidP="00D06FA0">
      <w:pPr>
        <w:pStyle w:val="Titolo2"/>
        <w:numPr>
          <w:ilvl w:val="1"/>
          <w:numId w:val="6"/>
        </w:numPr>
      </w:pPr>
      <w:r w:rsidRPr="005020BC">
        <w:t>Flash flood reports</w:t>
      </w:r>
    </w:p>
    <w:p w14:paraId="17D80510" w14:textId="43EAB37F" w:rsidR="00617553" w:rsidRPr="005020BC" w:rsidRDefault="00EE5237" w:rsidP="00617553">
      <w:r w:rsidRPr="005020BC">
        <w:t>​​</w:t>
      </w:r>
      <w:r w:rsidR="00FE671B" w:rsidRPr="005020BC">
        <w:t xml:space="preserve"> </w:t>
      </w:r>
      <w:r w:rsidR="00D15034" w:rsidRPr="005020BC">
        <w:t>T</w:t>
      </w:r>
      <w:r w:rsidR="00FE671B" w:rsidRPr="005020BC">
        <w:t>he disaggregation by flood types and specific documentation about historical flash flood events and their impacts is rare</w:t>
      </w:r>
      <w:r w:rsidR="00D15034" w:rsidRPr="005020BC">
        <w:t xml:space="preserve"> in many regions of the world</w:t>
      </w:r>
      <w:r w:rsidR="00FE671B" w:rsidRPr="005020BC">
        <w:t xml:space="preserve"> due to</w:t>
      </w:r>
      <w:r w:rsidR="008E6531" w:rsidRPr="005020BC">
        <w:t>, primarily,</w:t>
      </w:r>
      <w:r w:rsidR="00FE671B" w:rsidRPr="005020BC">
        <w:t xml:space="preserve"> a lack of commonly accepted flash flood definition</w:t>
      </w:r>
      <w:r w:rsidR="00A23F9A" w:rsidRPr="005020BC">
        <w:t xml:space="preserve"> </w:t>
      </w:r>
      <w:r w:rsidR="00A23F9A" w:rsidRPr="005020BC">
        <w:fldChar w:fldCharType="begin" w:fldLock="1"/>
      </w:r>
      <w:r w:rsidR="004D3773">
        <w:instrText>ADDIN CSL_CITATION {"citationItems":[{"id":"ITEM-1","itemData":{"URL":"https://www.anticipation-hub.org/news/forecast-based-financing-for-flash-floods-a-flash-flood-confidence-index","author":[{"dropping-particle":"","family":"Kruczkiewicz","given":"Andrew","non-dropping-particle":"","parse-names":false,"suffix":""},{"dropping-particle":"","family":"Bucherie","given":"Agathe","non-dropping-particle":"","parse-names":false,"suffix":""},{"dropping-particle":"","family":"Ayala","given":"Fernanda","non-dropping-particle":"","parse-names":false,"suffix":""},{"dropping-particle":"","family":"Bazo","given":"Juan","non-dropping-particle":"","parse-names":false,"suffix":""}],"container-title":"Anticipation Hub","id":"ITEM-1","issued":{"date-parts":[["2021"]]},"title":"Forecast-based financing for flash floods: a flash flood confidence index to improve flood reporting","type":"webpage"},"uris":["http://www.mendeley.com/documents/?uuid=65c049cd-c1bc-44cb-8def-d147a6d21c73"]},{"id":"ITEM-2","itemData":{"DOI":"10.1016/j.ijdrr.2022.102897","author":[{"dropping-particle":"","family":"Bucherie","given":"Agathe","non-dropping-particle":"","parse-names":false,"suffix":""},{"dropping-particle":"","family":"Hultquist","given":"Carolynne","non-dropping-particle":"","parse-names":false,"suffix":""},{"dropping-particle":"","family":"Adamo","given":"Susana","non-dropping-particle":"","parse-names":false,"suffix":""},{"dropping-particle":"","family":"Neely","given":"Colleen","non-dropping-particle":"","parse-names":false,"suffix":""},{"dropping-particle":"","family":"Ayala","given":"Fernanda","non-dropping-particle":"","parse-names":false,"suffix":""},{"dropping-particle":"","family":"Bazo","given":"Juan","non-dropping-particle":"","parse-names":false,"suffix":""},{"dropping-particle":"","family":"Kruczkiewicz","given":"Andrew","non-dropping-particle":"","parse-names":false,"suffix":""}],"container-title":"International Journal of Disaster Risk Reduction","id":"ITEM-2","issued":{"date-parts":[["2022"]]},"page":"102897","title":"A comparison of social vulnerability indices specific to flooding in Ecuador: principal component analysis (PCA) and expert knowledge","type":"article-journal","volume":"73"},"uris":["http://www.mendeley.com/documents/?uuid=eb702733-1069-3d60-824e-9659f49565d2"]}],"mendeley":{"formattedCitation":"(Kruczkiewicz et al. 2021a; Bucherie et al. 2022)","plainTextFormattedCitation":"(Kruczkiewicz et al. 2021a; Bucherie et al. 2022)","previouslyFormattedCitation":"(Kruczkiewicz et al. 2021a; Bucherie et al. 2022)"},"properties":{"noteIndex":0},"schema":"https://github.com/citation-style-language/schema/raw/master/csl-citation.json"}</w:instrText>
      </w:r>
      <w:r w:rsidR="00A23F9A" w:rsidRPr="005020BC">
        <w:fldChar w:fldCharType="separate"/>
      </w:r>
      <w:r w:rsidR="0050595C" w:rsidRPr="005020BC">
        <w:rPr>
          <w:noProof/>
        </w:rPr>
        <w:t>(Kruczkiewicz et al. 2021a; Bucherie et al. 2022)</w:t>
      </w:r>
      <w:r w:rsidR="00A23F9A" w:rsidRPr="005020BC">
        <w:fldChar w:fldCharType="end"/>
      </w:r>
      <w:r w:rsidR="00FE671B" w:rsidRPr="005020BC">
        <w:t>.</w:t>
      </w:r>
      <w:r w:rsidR="00825DAF" w:rsidRPr="005020BC">
        <w:t xml:space="preserve"> </w:t>
      </w:r>
      <w:r w:rsidR="00825DAF" w:rsidRPr="005020BC">
        <w:rPr>
          <w:noProof/>
        </w:rPr>
        <w:t xml:space="preserve">Kruczkiewicz </w:t>
      </w:r>
      <w:r w:rsidR="00825DAF" w:rsidRPr="005020BC">
        <w:rPr>
          <w:i/>
          <w:noProof/>
        </w:rPr>
        <w:t>et al.</w:t>
      </w:r>
      <w:r w:rsidR="00FE671B" w:rsidRPr="005020BC">
        <w:t xml:space="preserve"> </w:t>
      </w:r>
      <w:r w:rsidR="00825DAF" w:rsidRPr="005020BC">
        <w:fldChar w:fldCharType="begin" w:fldLock="1"/>
      </w:r>
      <w:r w:rsidR="00486BB0" w:rsidRPr="005020BC">
        <w:instrText>ADDIN CSL_CITATION {"citationItems":[{"id":"ITEM-1","itemData":{"DOI":"10.3390/rs13142764","author":[{"dropping-particle":"","family":"Kruczkiewicz","given":"Andrew","non-dropping-particle":"","parse-names":false,"suffix":""},{"dropping-particle":"","family":"Bucherie","given":"Agathe","non-dropping-particle":"","parse-names":false,"suffix":""},{"dropping-particle":"","family":"Ayala","given":"Fernanda","non-dropping-particle":"","parse-names":false,"suffix":""},{"dropping-particle":"","family":"Hultquist","given":"Carolynne","non-dropping-particle":"","parse-names":false,"suffix":""},{"dropping-particle":"","family":"Vergara","given":"Humberto","non-dropping-particle":"","parse-names":false,"suffix":""},{"dropping-particle":"","family":"Mason","given":"Simon","non-dropping-particle":"","parse-names":false,"suffix":""},{"dropping-particle":"","family":"Bazo","given":"Juan","non-dropping-particle":"","parse-names":false,"suffix":""},{"dropping-particle":"","family":"Sherbinin","given":"Alex","non-dropping-particle":"de","parse-names":false,"suffix":""}],"container-title":"Remote Sensing","id":"ITEM-1","issue":"14","issued":{"date-parts":[["2021"]]},"page":"2764","title":"Development of a flash flood confidence index from disaster reports and geophysical susceptibility","type":"article-journal","volume":"13"},"suppress-author":1,"uris":["http://www.mendeley.com/documents/?uuid=19fd6732-6c4e-31fa-a0ab-46860e39908f"]}],"mendeley":{"formattedCitation":"(2021b)","plainTextFormattedCitation":"(2021b)","previouslyFormattedCitation":"(2021b)"},"properties":{"noteIndex":0},"schema":"https://github.com/citation-style-language/schema/raw/master/csl-citation.json"}</w:instrText>
      </w:r>
      <w:r w:rsidR="00825DAF" w:rsidRPr="005020BC">
        <w:fldChar w:fldCharType="separate"/>
      </w:r>
      <w:r w:rsidR="00825DAF" w:rsidRPr="005020BC">
        <w:rPr>
          <w:noProof/>
        </w:rPr>
        <w:t>(2021b)</w:t>
      </w:r>
      <w:r w:rsidR="00825DAF" w:rsidRPr="005020BC">
        <w:fldChar w:fldCharType="end"/>
      </w:r>
      <w:r w:rsidR="00825DAF" w:rsidRPr="005020BC">
        <w:t xml:space="preserve"> developed a </w:t>
      </w:r>
      <w:hyperlink r:id="rId12" w:history="1">
        <w:r w:rsidRPr="005020BC">
          <w:t>method to assign a</w:t>
        </w:r>
      </w:hyperlink>
      <w:hyperlink r:id="rId13" w:history="1">
        <w:r w:rsidRPr="005020BC">
          <w:t>n</w:t>
        </w:r>
      </w:hyperlink>
      <w:hyperlink r:id="rId14" w:history="1">
        <w:r w:rsidRPr="005020BC">
          <w:t xml:space="preserve"> </w:t>
        </w:r>
        <w:r w:rsidR="00486BB0" w:rsidRPr="005020BC">
          <w:t>“</w:t>
        </w:r>
        <w:r w:rsidR="00825DAF" w:rsidRPr="005020BC">
          <w:t>E</w:t>
        </w:r>
        <w:r w:rsidRPr="005020BC">
          <w:t>nhanced</w:t>
        </w:r>
      </w:hyperlink>
      <w:hyperlink r:id="rId15" w:history="1">
        <w:r w:rsidRPr="005020BC">
          <w:t xml:space="preserve"> </w:t>
        </w:r>
        <w:r w:rsidR="00825DAF" w:rsidRPr="005020BC">
          <w:t>F</w:t>
        </w:r>
        <w:r w:rsidRPr="005020BC">
          <w:t xml:space="preserve">lash </w:t>
        </w:r>
        <w:r w:rsidR="00825DAF" w:rsidRPr="005020BC">
          <w:t>F</w:t>
        </w:r>
        <w:r w:rsidRPr="005020BC">
          <w:t xml:space="preserve">lood </w:t>
        </w:r>
        <w:r w:rsidR="00825DAF" w:rsidRPr="005020BC">
          <w:t>C</w:t>
        </w:r>
        <w:r w:rsidRPr="005020BC">
          <w:t xml:space="preserve">onfidence </w:t>
        </w:r>
        <w:r w:rsidR="00825DAF" w:rsidRPr="005020BC">
          <w:t>I</w:t>
        </w:r>
        <w:r w:rsidRPr="005020BC">
          <w:t>ndex</w:t>
        </w:r>
      </w:hyperlink>
      <w:r w:rsidRPr="005020BC">
        <w:t xml:space="preserve"> (EFFCI)</w:t>
      </w:r>
      <w:r w:rsidR="00486BB0" w:rsidRPr="005020BC">
        <w:t>”</w:t>
      </w:r>
      <w:r w:rsidRPr="005020BC">
        <w:t xml:space="preserve"> for </w:t>
      </w:r>
      <w:r w:rsidR="00C2664E" w:rsidRPr="005020BC">
        <w:t>flood</w:t>
      </w:r>
      <w:r w:rsidRPr="005020BC">
        <w:t xml:space="preserve"> event</w:t>
      </w:r>
      <w:r w:rsidR="00C2664E" w:rsidRPr="005020BC">
        <w:t>s</w:t>
      </w:r>
      <w:r w:rsidRPr="005020BC">
        <w:t xml:space="preserve"> in historical flood dataset</w:t>
      </w:r>
      <w:r w:rsidR="00486BB0" w:rsidRPr="005020BC">
        <w:t>s</w:t>
      </w:r>
      <w:r w:rsidRPr="005020BC">
        <w:t xml:space="preserve"> based on text mining of disaster reports and a flash flood susceptibility index extracted from the geophysical properties of the location of the events. </w:t>
      </w:r>
      <w:r w:rsidR="00486BB0" w:rsidRPr="005020BC">
        <w:t xml:space="preserve">The EFFCI </w:t>
      </w:r>
      <w:r w:rsidR="00D121FF" w:rsidRPr="005020BC">
        <w:t>is an estimation of the likelihood of a flood event to be a flash flood, ranging from 1 (not very likely) to 10 (</w:t>
      </w:r>
      <w:r w:rsidR="00F63B9B" w:rsidRPr="005020BC">
        <w:t>extremely</w:t>
      </w:r>
      <w:r w:rsidR="00D121FF" w:rsidRPr="005020BC">
        <w:t xml:space="preserve"> likely).</w:t>
      </w:r>
      <w:r w:rsidR="00607078" w:rsidRPr="005020BC">
        <w:t xml:space="preserve"> </w:t>
      </w:r>
      <w:r w:rsidR="002D777B" w:rsidRPr="005020BC">
        <w:t xml:space="preserve">The flash flood database in Ecuador was </w:t>
      </w:r>
      <w:r w:rsidR="00D21301" w:rsidRPr="005020BC">
        <w:t>mainly</w:t>
      </w:r>
      <w:r w:rsidR="002D777B" w:rsidRPr="005020BC">
        <w:t xml:space="preserve"> compiled from two </w:t>
      </w:r>
      <w:r w:rsidR="003E7EB0" w:rsidRPr="005020BC">
        <w:t>datasets</w:t>
      </w:r>
      <w:r w:rsidR="008F207A" w:rsidRPr="005020BC">
        <w:t>,</w:t>
      </w:r>
      <w:r w:rsidR="002D777B" w:rsidRPr="005020BC">
        <w:t xml:space="preserve"> DesInventar </w:t>
      </w:r>
      <w:r w:rsidR="002D777B" w:rsidRPr="005020BC">
        <w:fldChar w:fldCharType="begin" w:fldLock="1"/>
      </w:r>
      <w:r w:rsidR="000062D5" w:rsidRPr="005020BC">
        <w:instrText>ADDIN CSL_CITATION {"citationItems":[{"id":"ITEM-1","itemData":{"URL":"https://db.desinventar.org/","author":[{"dropping-particle":"","family":"UNDRR","given":"","non-dropping-particle":"","parse-names":false,"suffix":""}],"container-title":"Plataforma Desinventar Sendai","id":"ITEM-1","issued":{"date-parts":[["2021"]]},"title":"Desinventar Project.","type":"webpage"},"uris":["http://www.mendeley.com/documents/?uuid=ee6e1292-b411-4f63-a6f2-cad7f957a766"]}],"mendeley":{"formattedCitation":"(UNDRR 2021)","plainTextFormattedCitation":"(UNDRR 2021)","previouslyFormattedCitation":"(UNDRR 2021)"},"properties":{"noteIndex":0},"schema":"https://github.com/citation-style-language/schema/raw/master/csl-citation.json"}</w:instrText>
      </w:r>
      <w:r w:rsidR="002D777B" w:rsidRPr="005020BC">
        <w:fldChar w:fldCharType="separate"/>
      </w:r>
      <w:r w:rsidR="002D777B" w:rsidRPr="005020BC">
        <w:rPr>
          <w:noProof/>
        </w:rPr>
        <w:t>(UNDRR 2021)</w:t>
      </w:r>
      <w:r w:rsidR="002D777B" w:rsidRPr="005020BC">
        <w:fldChar w:fldCharType="end"/>
      </w:r>
      <w:r w:rsidR="002D777B" w:rsidRPr="005020BC">
        <w:t xml:space="preserve"> and the Ecuadorian Secretariat for Disaster Management (SNGRE)</w:t>
      </w:r>
      <w:r w:rsidR="008F207A" w:rsidRPr="005020BC">
        <w:t xml:space="preserve">, </w:t>
      </w:r>
      <w:r w:rsidR="00AC482A" w:rsidRPr="005020BC">
        <w:t>and it counts</w:t>
      </w:r>
      <w:r w:rsidR="002D777B" w:rsidRPr="005020BC">
        <w:t xml:space="preserve"> 4967 flood events from 2007 to 2020. </w:t>
      </w:r>
      <w:r w:rsidR="00901AA1" w:rsidRPr="005020BC">
        <w:t xml:space="preserve">In addition to the EFFCI index, most entries in the flash flood database contain information about the location (with </w:t>
      </w:r>
      <w:r w:rsidR="003C5C66" w:rsidRPr="005020BC">
        <w:t>latitude and longitude</w:t>
      </w:r>
      <w:r w:rsidR="00901AA1" w:rsidRPr="005020BC">
        <w:t xml:space="preserve"> coordinates) and the da</w:t>
      </w:r>
      <w:r w:rsidR="00FF0E47" w:rsidRPr="005020BC">
        <w:t>y and time</w:t>
      </w:r>
      <w:r w:rsidR="00901AA1" w:rsidRPr="005020BC">
        <w:t xml:space="preserve"> </w:t>
      </w:r>
      <w:r w:rsidR="00FF0E47" w:rsidRPr="005020BC">
        <w:t xml:space="preserve">(in local time) </w:t>
      </w:r>
      <w:r w:rsidR="00901AA1" w:rsidRPr="005020BC">
        <w:t xml:space="preserve">of the flood occurrence. </w:t>
      </w:r>
      <w:r w:rsidR="007C515D" w:rsidRPr="005020BC">
        <w:t xml:space="preserve">As a result of this </w:t>
      </w:r>
      <w:r w:rsidR="007C515D" w:rsidRPr="005020BC">
        <w:lastRenderedPageBreak/>
        <w:t>method applied to Ecuador, a historical dataset of occurrences and impacts of flood</w:t>
      </w:r>
      <w:r w:rsidR="00AA702F" w:rsidRPr="005020BC">
        <w:t>s</w:t>
      </w:r>
      <w:r w:rsidR="00234390" w:rsidRPr="005020BC">
        <w:t xml:space="preserve"> is available</w:t>
      </w:r>
      <w:r w:rsidR="007C515D" w:rsidRPr="005020BC">
        <w:t xml:space="preserve">, with specific information about the likelihood of events </w:t>
      </w:r>
      <w:r w:rsidR="00234390" w:rsidRPr="005020BC">
        <w:t>being</w:t>
      </w:r>
      <w:r w:rsidR="007C515D" w:rsidRPr="005020BC">
        <w:t xml:space="preserve"> flash floods </w:t>
      </w:r>
      <w:r w:rsidR="007C515D" w:rsidRPr="005020BC">
        <w:fldChar w:fldCharType="begin" w:fldLock="1"/>
      </w:r>
      <w:r w:rsidR="007C515D" w:rsidRPr="005020BC">
        <w:instrText>ADDIN CSL_CITATION {"citationItems":[{"id":"ITEM-1","itemData":{"DOI":"10.5281/zenodo.4662886","author":[{"dropping-particle":"","family":"Bucherie","given":"Agathe","non-dropping-particle":"","parse-names":false,"suffix":""},{"dropping-particle":"","family":"Ayala","given":"Fernanda","non-dropping-particle":"","parse-names":false,"suffix":""},{"dropping-particle":"","family":"Kruczkiewicz","given":"Andrew","non-dropping-particle":"","parse-names":false,"suffix":""}],"container-title":"Zenodo","id":"ITEM-1","issued":{"date-parts":[["2021"]]},"title":"Ecuador historical flood occurrences and impacts dataset with Flash Flood Confidence Index (2007-2020)","type":"article-journal"},"uris":["http://www.mendeley.com/documents/?uuid=e56d4627-49a1-48de-ad84-9f842f01034a"]}],"mendeley":{"formattedCitation":"(Bucherie et al. 2021)","plainTextFormattedCitation":"(Bucherie et al. 2021)","previouslyFormattedCitation":"(Bucherie et al. 2021)"},"properties":{"noteIndex":0},"schema":"https://github.com/citation-style-language/schema/raw/master/csl-citation.json"}</w:instrText>
      </w:r>
      <w:r w:rsidR="007C515D" w:rsidRPr="005020BC">
        <w:fldChar w:fldCharType="separate"/>
      </w:r>
      <w:r w:rsidR="007C515D" w:rsidRPr="005020BC">
        <w:rPr>
          <w:noProof/>
        </w:rPr>
        <w:t>(Bucherie et al. 2021)</w:t>
      </w:r>
      <w:r w:rsidR="007C515D" w:rsidRPr="005020BC">
        <w:fldChar w:fldCharType="end"/>
      </w:r>
      <w:r w:rsidR="007C515D" w:rsidRPr="005020BC">
        <w:t xml:space="preserve">. </w:t>
      </w:r>
      <w:r w:rsidR="00EE2DE1" w:rsidRPr="005020BC">
        <w:t>W</w:t>
      </w:r>
      <w:r w:rsidRPr="005020BC">
        <w:t>hile this dataset is the best attempt to address flash flood historical occurrence</w:t>
      </w:r>
      <w:r w:rsidR="00F35B17" w:rsidRPr="005020BC">
        <w:t>s</w:t>
      </w:r>
      <w:r w:rsidRPr="005020BC">
        <w:t xml:space="preserve"> in Ecuador, it is </w:t>
      </w:r>
      <w:r w:rsidR="00F35B17" w:rsidRPr="005020BC">
        <w:t>essential</w:t>
      </w:r>
      <w:r w:rsidRPr="005020BC">
        <w:t xml:space="preserve"> to note that it is based on disaster reporting processes made on the ground, not systematically collected through time. As a result, it can present gaps, inconsistent descriptions of the flood processes in time, as well as uncertainty in the geoloca</w:t>
      </w:r>
      <w:r w:rsidR="00C06C45" w:rsidRPr="005020BC">
        <w:t>tion</w:t>
      </w:r>
      <w:r w:rsidR="009A2643" w:rsidRPr="005020BC">
        <w:t>.</w:t>
      </w:r>
      <w:r w:rsidR="003F6F1B" w:rsidRPr="005020BC">
        <w:t xml:space="preserve"> </w:t>
      </w:r>
    </w:p>
    <w:p w14:paraId="43F5B05B" w14:textId="51F24393" w:rsidR="00B30361" w:rsidRPr="005020BC" w:rsidRDefault="5730B653" w:rsidP="000C0B5E">
      <w:r w:rsidRPr="005020BC">
        <w:t>This study considered flood reports from 2019 to define the climatology of rainfall events associated with flash flood events</w:t>
      </w:r>
      <w:r w:rsidR="5FCCC150" w:rsidRPr="005020BC">
        <w:t>. Events from</w:t>
      </w:r>
      <w:r w:rsidRPr="005020BC">
        <w:t xml:space="preserve"> 2020 </w:t>
      </w:r>
      <w:r w:rsidR="5FCCC150" w:rsidRPr="005020BC">
        <w:t xml:space="preserve">are used </w:t>
      </w:r>
      <w:r w:rsidRPr="005020BC">
        <w:t>to run the</w:t>
      </w:r>
      <w:r w:rsidR="00A5162A">
        <w:t xml:space="preserve"> objective</w:t>
      </w:r>
      <w:r w:rsidRPr="005020BC">
        <w:t xml:space="preserve"> verification analysis. For flood reports in both </w:t>
      </w:r>
      <w:r w:rsidR="5FCCC150" w:rsidRPr="005020BC">
        <w:t>years</w:t>
      </w:r>
      <w:r w:rsidRPr="005020BC">
        <w:t>, three EFFCI thresholds were considered to evaluate the impact of the uncertainty around a flood report being a flash flood event: EFFCI&gt;=1 (i.e., all flood reports</w:t>
      </w:r>
      <w:r w:rsidR="0061081F">
        <w:t>,</w:t>
      </w:r>
      <w:r w:rsidRPr="005020BC">
        <w:t xml:space="preserve"> including not flash floods), EFFCI&gt;=6 (i.e., flood reports are likely to be flash floods), and EFFCI&gt;=10 (i.e., flood reports are </w:t>
      </w:r>
      <w:r w:rsidR="5FCCC150" w:rsidRPr="005020BC">
        <w:t>highly</w:t>
      </w:r>
      <w:r w:rsidRPr="005020BC">
        <w:t xml:space="preserve"> likely to be flash floods). </w:t>
      </w:r>
      <w:r w:rsidR="00005745" w:rsidRPr="005020BC">
        <w:fldChar w:fldCharType="begin"/>
      </w:r>
      <w:r w:rsidR="00005745" w:rsidRPr="005020BC">
        <w:instrText xml:space="preserve"> REF _Ref98777976 \h </w:instrText>
      </w:r>
      <w:r w:rsidR="00005745" w:rsidRPr="005020BC">
        <w:fldChar w:fldCharType="separate"/>
      </w:r>
      <w:r w:rsidR="00C854EA" w:rsidRPr="005020BC">
        <w:rPr>
          <w:b/>
          <w:bCs/>
        </w:rPr>
        <w:t xml:space="preserve">Table </w:t>
      </w:r>
      <w:r w:rsidR="00C854EA" w:rsidRPr="005020BC">
        <w:rPr>
          <w:b/>
          <w:bCs/>
          <w:noProof/>
        </w:rPr>
        <w:t>1</w:t>
      </w:r>
      <w:r w:rsidR="00005745" w:rsidRPr="005020BC">
        <w:fldChar w:fldCharType="end"/>
      </w:r>
      <w:r w:rsidRPr="005020BC">
        <w:t xml:space="preserve"> shows the number of flood reports in 2019 and 2020</w:t>
      </w:r>
      <w:r w:rsidR="00C42ABB">
        <w:t>,</w:t>
      </w:r>
      <w:r w:rsidRPr="005020BC">
        <w:t xml:space="preserve"> and how many reports were excluded because they did not </w:t>
      </w:r>
      <w:r w:rsidR="00AC739B">
        <w:t>include the</w:t>
      </w:r>
      <w:r w:rsidRPr="005020BC">
        <w:t xml:space="preserve"> reporting time. </w:t>
      </w:r>
      <w:r w:rsidR="00005745" w:rsidRPr="005020BC">
        <w:fldChar w:fldCharType="begin"/>
      </w:r>
      <w:r w:rsidR="00005745" w:rsidRPr="005020BC">
        <w:instrText xml:space="preserve"> REF _Ref99102244 \h </w:instrText>
      </w:r>
      <w:r w:rsidR="00005745" w:rsidRPr="005020BC">
        <w:fldChar w:fldCharType="separate"/>
      </w:r>
      <w:r w:rsidR="00C854EA" w:rsidRPr="005020BC">
        <w:rPr>
          <w:b/>
          <w:bCs/>
        </w:rPr>
        <w:t xml:space="preserve">Table </w:t>
      </w:r>
      <w:r w:rsidR="00C854EA" w:rsidRPr="005020BC">
        <w:rPr>
          <w:b/>
          <w:bCs/>
          <w:noProof/>
        </w:rPr>
        <w:t>2</w:t>
      </w:r>
      <w:r w:rsidR="00005745" w:rsidRPr="005020BC">
        <w:fldChar w:fldCharType="end"/>
      </w:r>
      <w:r w:rsidRPr="005020BC">
        <w:t xml:space="preserve"> shows the number of flood reports divided per year and EFFCI threshold, while </w:t>
      </w:r>
      <w:r w:rsidR="00005745" w:rsidRPr="005020BC">
        <w:fldChar w:fldCharType="begin"/>
      </w:r>
      <w:r w:rsidR="00005745" w:rsidRPr="005020BC">
        <w:instrText xml:space="preserve"> REF _Ref98923598 \h </w:instrText>
      </w:r>
      <w:r w:rsidR="00005745" w:rsidRPr="005020BC">
        <w:fldChar w:fldCharType="separate"/>
      </w:r>
      <w:r w:rsidR="00C854EA" w:rsidRPr="005020BC">
        <w:rPr>
          <w:b/>
          <w:bCs/>
        </w:rPr>
        <w:t xml:space="preserve">Figure </w:t>
      </w:r>
      <w:r w:rsidR="00C854EA" w:rsidRPr="005020BC">
        <w:rPr>
          <w:b/>
          <w:bCs/>
          <w:noProof/>
        </w:rPr>
        <w:t>2</w:t>
      </w:r>
      <w:r w:rsidR="00005745" w:rsidRPr="005020BC">
        <w:fldChar w:fldCharType="end"/>
      </w:r>
      <w:r w:rsidRPr="005020BC">
        <w:t xml:space="preserve"> shows their spatial distribution</w:t>
      </w:r>
      <w:r w:rsidR="00E02F75" w:rsidRPr="005020BC">
        <w:t xml:space="preserve"> within </w:t>
      </w:r>
      <w:r w:rsidR="003E2981">
        <w:t>Ecuador’s</w:t>
      </w:r>
      <w:r w:rsidR="00E02F75" w:rsidRPr="005020BC">
        <w:t xml:space="preserve"> regions</w:t>
      </w:r>
      <w:r w:rsidRPr="005020BC">
        <w:t xml:space="preserve">. </w:t>
      </w:r>
      <w:r w:rsidR="00EC00D1">
        <w:t xml:space="preserve">It </w:t>
      </w:r>
      <w:r w:rsidRPr="005020BC">
        <w:t xml:space="preserve">was decided </w:t>
      </w:r>
      <w:r w:rsidR="5FCCC150" w:rsidRPr="005020BC">
        <w:t xml:space="preserve">to </w:t>
      </w:r>
      <w:r w:rsidR="00E02F75" w:rsidRPr="005020BC">
        <w:t>exclude</w:t>
      </w:r>
      <w:r w:rsidRPr="005020BC">
        <w:t xml:space="preserve"> “El Oriente” </w:t>
      </w:r>
      <w:r w:rsidR="00E02F75" w:rsidRPr="005020BC">
        <w:t>from</w:t>
      </w:r>
      <w:r w:rsidRPr="005020BC">
        <w:t xml:space="preserve"> </w:t>
      </w:r>
      <w:r w:rsidR="5FCCC150" w:rsidRPr="005020BC">
        <w:t>this study</w:t>
      </w:r>
      <w:r w:rsidRPr="005020BC">
        <w:t xml:space="preserve"> as it </w:t>
      </w:r>
      <w:r w:rsidR="00EC00D1">
        <w:t>has</w:t>
      </w:r>
      <w:r w:rsidR="00AA6AF4">
        <w:t xml:space="preserve"> a</w:t>
      </w:r>
      <w:r w:rsidR="00EC00D1">
        <w:t xml:space="preserve"> little numb</w:t>
      </w:r>
      <w:r w:rsidR="00AA6AF4">
        <w:t>er of</w:t>
      </w:r>
      <w:r w:rsidRPr="005020BC">
        <w:t xml:space="preserve"> reports</w:t>
      </w:r>
      <w:r w:rsidR="5FCCC150" w:rsidRPr="005020BC">
        <w:t xml:space="preserve"> to conduct a robust analysis</w:t>
      </w:r>
      <w:r w:rsidRPr="005020BC">
        <w:t xml:space="preserve">. </w:t>
      </w:r>
    </w:p>
    <w:p w14:paraId="022AD93F" w14:textId="43496AF2" w:rsidR="002317D9" w:rsidRPr="005020BC" w:rsidRDefault="00EE5237" w:rsidP="00D06FA0">
      <w:pPr>
        <w:pStyle w:val="Titolo2"/>
        <w:numPr>
          <w:ilvl w:val="1"/>
          <w:numId w:val="6"/>
        </w:numPr>
      </w:pPr>
      <w:r w:rsidRPr="005020BC">
        <w:t xml:space="preserve">Rainfall forecasts: ECMWF </w:t>
      </w:r>
      <w:r w:rsidR="00823A80" w:rsidRPr="005020BC">
        <w:t>ENS</w:t>
      </w:r>
      <w:r w:rsidRPr="005020BC">
        <w:t xml:space="preserve"> and ecPoint</w:t>
      </w:r>
    </w:p>
    <w:p w14:paraId="1902E385" w14:textId="1CEFDB50" w:rsidR="000B3AD6" w:rsidRPr="002E2818" w:rsidRDefault="00F83481" w:rsidP="00817A96">
      <w:r>
        <w:t xml:space="preserve">ECMWF </w:t>
      </w:r>
      <w:r w:rsidR="00EE5237" w:rsidRPr="002E2818">
        <w:t>ENS consists of</w:t>
      </w:r>
      <w:r w:rsidR="00196AA5" w:rsidRPr="002E2818">
        <w:t xml:space="preserve"> </w:t>
      </w:r>
      <w:r w:rsidR="00EF2876" w:rsidRPr="002E2818">
        <w:t>one</w:t>
      </w:r>
      <w:r w:rsidR="00EE5237" w:rsidRPr="002E2818">
        <w:t xml:space="preserve"> control run</w:t>
      </w:r>
      <w:r w:rsidR="0032631D" w:rsidRPr="002E2818">
        <w:t xml:space="preserve"> </w:t>
      </w:r>
      <w:r w:rsidR="00CE5432" w:rsidRPr="002E2818">
        <w:t xml:space="preserve">started from the best possible representation of unperturbed initial conditions, </w:t>
      </w:r>
      <w:r w:rsidR="00EE5237" w:rsidRPr="002E2818">
        <w:t>and</w:t>
      </w:r>
      <w:r w:rsidR="001E1344" w:rsidRPr="002E2818">
        <w:t xml:space="preserve"> </w:t>
      </w:r>
      <w:r w:rsidR="00EF2876" w:rsidRPr="002E2818">
        <w:t>fifty</w:t>
      </w:r>
      <w:r w:rsidR="00EE5237" w:rsidRPr="002E2818">
        <w:t xml:space="preserve"> perturbed members</w:t>
      </w:r>
      <w:r w:rsidR="00132D0B" w:rsidRPr="002E2818">
        <w:t xml:space="preserve"> started from perturbed initial conditions</w:t>
      </w:r>
      <w:r w:rsidR="00A727C0" w:rsidRPr="002E2818">
        <w:t xml:space="preserve"> </w:t>
      </w:r>
      <w:r w:rsidR="004734CD" w:rsidRPr="002E2818">
        <w:t>(</w:t>
      </w:r>
      <w:r w:rsidR="00A727C0" w:rsidRPr="002E2818">
        <w:t>using singular vectors and</w:t>
      </w:r>
      <w:r w:rsidR="008A48B7" w:rsidRPr="002E2818">
        <w:t xml:space="preserve"> a</w:t>
      </w:r>
      <w:r w:rsidR="00A727C0" w:rsidRPr="002E2818">
        <w:t xml:space="preserve"> data assimilation</w:t>
      </w:r>
      <w:r w:rsidR="009B0BE7" w:rsidRPr="002E2818">
        <w:t xml:space="preserve"> ensemble</w:t>
      </w:r>
      <w:r w:rsidR="004734CD" w:rsidRPr="002E2818">
        <w:t>)</w:t>
      </w:r>
      <w:r w:rsidR="00132D0B" w:rsidRPr="002E2818">
        <w:t xml:space="preserve"> and </w:t>
      </w:r>
      <w:r w:rsidR="000062D5" w:rsidRPr="002E2818">
        <w:t xml:space="preserve">stochastic </w:t>
      </w:r>
      <w:r w:rsidR="00132D0B" w:rsidRPr="002E2818">
        <w:t>model uncertainties</w:t>
      </w:r>
      <w:r w:rsidR="00EE5237" w:rsidRPr="002E2818">
        <w:t xml:space="preserve"> </w:t>
      </w:r>
      <w:r w:rsidR="000062D5" w:rsidRPr="002E2818">
        <w:fldChar w:fldCharType="begin" w:fldLock="1"/>
      </w:r>
      <w:r w:rsidR="003E7CB9" w:rsidRPr="002E2818">
        <w:instrText>ADDIN CSL_CITATION {"citationItems":[{"id":"ITEM-1","itemData":{"DOI":"10.1002/qj.3370","ISSN":"1477870X","author":[{"dropping-particle":"","family":"Buizza","given":"Roberto","non-dropping-particle":"","parse-names":false,"suffix":""}],"container-title":"Quarterly Journal of the Royal Meteorological Society","id":"ITEM-1","issue":"S1","issued":{"date-parts":[["2019"]]},"page":"1-11","title":"Introduction to the special issue on “25 years of ensemble forecasting”","type":"article-journal","volume":"145"},"uris":["http://www.mendeley.com/documents/?uuid=84329a4c-b7dd-30c7-ba72-509b58ed8833"]}],"mendeley":{"formattedCitation":"(Buizza 2019)","plainTextFormattedCitation":"(Buizza 2019)","previouslyFormattedCitation":"(Buizza 2019)"},"properties":{"noteIndex":0},"schema":"https://github.com/citation-style-language/schema/raw/master/csl-citation.json"}</w:instrText>
      </w:r>
      <w:r w:rsidR="000062D5" w:rsidRPr="002E2818">
        <w:fldChar w:fldCharType="separate"/>
      </w:r>
      <w:r w:rsidR="000062D5" w:rsidRPr="002E2818">
        <w:rPr>
          <w:noProof/>
        </w:rPr>
        <w:t>(Buizza 2019)</w:t>
      </w:r>
      <w:r w:rsidR="000062D5" w:rsidRPr="002E2818">
        <w:fldChar w:fldCharType="end"/>
      </w:r>
      <w:r w:rsidR="000062D5" w:rsidRPr="002E2818">
        <w:t>.</w:t>
      </w:r>
      <w:r w:rsidR="001F3A2A" w:rsidRPr="002E2818">
        <w:t xml:space="preserve"> </w:t>
      </w:r>
      <w:r w:rsidR="00C813A8" w:rsidRPr="00C813A8">
        <w:t xml:space="preserve">Up to day 15, ENS forecasts are saved in the native octahedral reduced-Gaussian </w:t>
      </w:r>
      <w:r w:rsidR="00360535">
        <w:rPr>
          <w:highlight w:val="white"/>
        </w:rPr>
        <w:t xml:space="preserve">with </w:t>
      </w:r>
      <w:r w:rsidR="0007162B">
        <w:rPr>
          <w:highlight w:val="white"/>
        </w:rPr>
        <w:t xml:space="preserve">a resolution </w:t>
      </w:r>
      <w:r w:rsidR="00220E77">
        <w:rPr>
          <w:highlight w:val="white"/>
        </w:rPr>
        <w:t>of</w:t>
      </w:r>
      <w:r w:rsidR="00684630">
        <w:rPr>
          <w:highlight w:val="white"/>
        </w:rPr>
        <w:t xml:space="preserve"> ~</w:t>
      </w:r>
      <w:r w:rsidR="000B3AD6" w:rsidRPr="002E2818">
        <w:rPr>
          <w:highlight w:val="white"/>
        </w:rPr>
        <w:t xml:space="preserve">18 km </w:t>
      </w:r>
      <w:r w:rsidR="00220E77">
        <w:rPr>
          <w:highlight w:val="white"/>
        </w:rPr>
        <w:t>at the equator</w:t>
      </w:r>
      <w:r w:rsidR="000B3AD6" w:rsidRPr="002E2818">
        <w:rPr>
          <w:highlight w:val="white"/>
        </w:rPr>
        <w:t xml:space="preserve"> </w:t>
      </w:r>
      <w:r w:rsidR="000B3AD6" w:rsidRPr="002E2818">
        <w:t>(Owens &amp; Hewson, 2018).</w:t>
      </w:r>
      <w:r w:rsidR="00375073" w:rsidRPr="002E2818">
        <w:t xml:space="preserve"> </w:t>
      </w:r>
      <w:r w:rsidR="0051160E" w:rsidRPr="002E2818">
        <w:t xml:space="preserve">Over the </w:t>
      </w:r>
      <w:r w:rsidR="00442484">
        <w:t xml:space="preserve">period used to compute the climatology of rainfall events associated </w:t>
      </w:r>
      <w:r w:rsidR="00F2621C">
        <w:t xml:space="preserve">with flash flood events </w:t>
      </w:r>
      <w:r w:rsidR="00F2621C" w:rsidRPr="002E2818">
        <w:t>(1</w:t>
      </w:r>
      <w:r w:rsidR="00F2621C" w:rsidRPr="002E2818">
        <w:rPr>
          <w:vertAlign w:val="superscript"/>
        </w:rPr>
        <w:t>st</w:t>
      </w:r>
      <w:r w:rsidR="00F2621C" w:rsidRPr="002E2818">
        <w:t xml:space="preserve"> January to 31</w:t>
      </w:r>
      <w:r w:rsidR="00F2621C" w:rsidRPr="002E2818">
        <w:rPr>
          <w:vertAlign w:val="superscript"/>
        </w:rPr>
        <w:t>st</w:t>
      </w:r>
      <w:r w:rsidR="00F2621C" w:rsidRPr="002E2818">
        <w:t xml:space="preserve"> December 20</w:t>
      </w:r>
      <w:r w:rsidR="00F2621C">
        <w:t>19</w:t>
      </w:r>
      <w:r w:rsidR="00F2621C" w:rsidRPr="002E2818">
        <w:t>)</w:t>
      </w:r>
      <w:r w:rsidR="00F2621C">
        <w:t xml:space="preserve"> and the </w:t>
      </w:r>
      <w:r w:rsidR="0051160E" w:rsidRPr="002E2818">
        <w:t xml:space="preserve">verification </w:t>
      </w:r>
      <w:r w:rsidR="00E2380A" w:rsidRPr="002E2818">
        <w:t xml:space="preserve">period </w:t>
      </w:r>
      <w:r w:rsidR="0051160E" w:rsidRPr="002E2818">
        <w:t>(</w:t>
      </w:r>
      <w:r w:rsidR="00E50A4B" w:rsidRPr="002E2818">
        <w:t>1</w:t>
      </w:r>
      <w:r w:rsidR="00E50A4B" w:rsidRPr="002E2818">
        <w:rPr>
          <w:vertAlign w:val="superscript"/>
        </w:rPr>
        <w:t>st</w:t>
      </w:r>
      <w:r w:rsidR="00E50A4B" w:rsidRPr="002E2818">
        <w:t xml:space="preserve"> January to 31</w:t>
      </w:r>
      <w:r w:rsidR="00E50A4B" w:rsidRPr="002E2818">
        <w:rPr>
          <w:vertAlign w:val="superscript"/>
        </w:rPr>
        <w:t>st</w:t>
      </w:r>
      <w:r w:rsidR="00E50A4B" w:rsidRPr="002E2818">
        <w:t xml:space="preserve"> December 2020</w:t>
      </w:r>
      <w:r w:rsidR="0051160E" w:rsidRPr="002E2818">
        <w:t>),</w:t>
      </w:r>
      <w:r w:rsidR="00577FBE" w:rsidRPr="002E2818">
        <w:t xml:space="preserve"> </w:t>
      </w:r>
      <w:r w:rsidR="001410D3">
        <w:t>three</w:t>
      </w:r>
      <w:r w:rsidR="00577FBE" w:rsidRPr="002E2818">
        <w:t xml:space="preserve"> different </w:t>
      </w:r>
      <w:r w:rsidR="00C152B1">
        <w:t>mo</w:t>
      </w:r>
      <w:r w:rsidR="001D242C">
        <w:t>del</w:t>
      </w:r>
      <w:r w:rsidR="00577FBE" w:rsidRPr="002E2818">
        <w:t xml:space="preserve"> versions </w:t>
      </w:r>
      <w:r w:rsidR="006C5A5A">
        <w:t>run</w:t>
      </w:r>
      <w:r w:rsidR="00B67D2D" w:rsidRPr="002E2818">
        <w:t xml:space="preserve"> </w:t>
      </w:r>
      <w:r w:rsidR="00B0479A" w:rsidRPr="002E2818">
        <w:t>operational</w:t>
      </w:r>
      <w:r w:rsidR="00F531C6">
        <w:t>ly</w:t>
      </w:r>
      <w:r w:rsidR="001D242C">
        <w:t xml:space="preserve"> at ECMWF</w:t>
      </w:r>
      <w:r w:rsidR="004258B1">
        <w:t xml:space="preserve"> and were used in this study</w:t>
      </w:r>
      <w:r w:rsidR="001410D3">
        <w:t>: 45r1</w:t>
      </w:r>
      <w:r w:rsidR="00506DD9">
        <w:rPr>
          <w:rStyle w:val="Rimandonotaapidipagina"/>
        </w:rPr>
        <w:footnoteReference w:id="2"/>
      </w:r>
      <w:r w:rsidR="00597534">
        <w:t xml:space="preserve"> </w:t>
      </w:r>
      <w:r w:rsidR="00597534" w:rsidRPr="002E2818">
        <w:t>(</w:t>
      </w:r>
      <w:r w:rsidR="00597534">
        <w:t>from</w:t>
      </w:r>
      <w:r w:rsidR="00AD2CE3">
        <w:t xml:space="preserve"> the</w:t>
      </w:r>
      <w:r w:rsidR="00597534">
        <w:t xml:space="preserve"> 1</w:t>
      </w:r>
      <w:r w:rsidR="00597534" w:rsidRPr="00597534">
        <w:rPr>
          <w:vertAlign w:val="superscript"/>
        </w:rPr>
        <w:t>st</w:t>
      </w:r>
      <w:r w:rsidR="00597534">
        <w:t xml:space="preserve"> January to the </w:t>
      </w:r>
      <w:r w:rsidR="00AD2CE3">
        <w:t>10</w:t>
      </w:r>
      <w:r w:rsidR="00597534" w:rsidRPr="002E2818">
        <w:rPr>
          <w:vertAlign w:val="superscript"/>
        </w:rPr>
        <w:t>th</w:t>
      </w:r>
      <w:r w:rsidR="00597534" w:rsidRPr="002E2818">
        <w:t xml:space="preserve"> Ju</w:t>
      </w:r>
      <w:r w:rsidR="00AD2CE3">
        <w:t>ne 2019</w:t>
      </w:r>
      <w:r w:rsidR="00597534" w:rsidRPr="002E2818">
        <w:t>)</w:t>
      </w:r>
      <w:r w:rsidR="00AC7600">
        <w:t>,</w:t>
      </w:r>
      <w:r w:rsidR="006E6A7E" w:rsidRPr="002E2818">
        <w:t xml:space="preserve"> </w:t>
      </w:r>
      <w:r w:rsidR="00B0479A" w:rsidRPr="002E2818">
        <w:t>46r1</w:t>
      </w:r>
      <w:r w:rsidR="00B0479A" w:rsidRPr="002E2818">
        <w:rPr>
          <w:rStyle w:val="Rimandonotaapidipagina"/>
        </w:rPr>
        <w:footnoteReference w:id="3"/>
      </w:r>
      <w:r w:rsidR="00B0479A" w:rsidRPr="002E2818">
        <w:t xml:space="preserve"> </w:t>
      </w:r>
      <w:r w:rsidR="000F2995" w:rsidRPr="002E2818">
        <w:t>(</w:t>
      </w:r>
      <w:r w:rsidR="00746F40">
        <w:t>from the 11</w:t>
      </w:r>
      <w:r w:rsidR="00746F40">
        <w:rPr>
          <w:vertAlign w:val="superscript"/>
        </w:rPr>
        <w:t>th</w:t>
      </w:r>
      <w:r w:rsidR="00746F40">
        <w:t xml:space="preserve"> June 2019 to the 1</w:t>
      </w:r>
      <w:r w:rsidR="005B45A5">
        <w:t>2</w:t>
      </w:r>
      <w:r w:rsidR="00746F40" w:rsidRPr="002E2818">
        <w:rPr>
          <w:vertAlign w:val="superscript"/>
        </w:rPr>
        <w:t>th</w:t>
      </w:r>
      <w:r w:rsidR="00746F40" w:rsidRPr="002E2818">
        <w:t xml:space="preserve"> Ju</w:t>
      </w:r>
      <w:r w:rsidR="005B45A5">
        <w:t>ly</w:t>
      </w:r>
      <w:r w:rsidR="00746F40">
        <w:t xml:space="preserve"> 20</w:t>
      </w:r>
      <w:r w:rsidR="005B45A5">
        <w:t>20</w:t>
      </w:r>
      <w:r w:rsidR="000F2995" w:rsidRPr="002E2818">
        <w:t>)</w:t>
      </w:r>
      <w:r w:rsidR="00832229" w:rsidRPr="002E2818">
        <w:t xml:space="preserve"> </w:t>
      </w:r>
      <w:r w:rsidR="0002786A" w:rsidRPr="002E2818">
        <w:t xml:space="preserve">and </w:t>
      </w:r>
      <w:r w:rsidR="00774E2B" w:rsidRPr="002E2818">
        <w:t>47r1</w:t>
      </w:r>
      <w:r w:rsidR="00774E2B" w:rsidRPr="002E2818">
        <w:rPr>
          <w:rStyle w:val="Rimandonotaapidipagina"/>
        </w:rPr>
        <w:footnoteReference w:id="4"/>
      </w:r>
      <w:r w:rsidR="0002786A" w:rsidRPr="002E2818">
        <w:t xml:space="preserve"> </w:t>
      </w:r>
      <w:r w:rsidR="000F2995" w:rsidRPr="002E2818">
        <w:t>(</w:t>
      </w:r>
      <w:r w:rsidR="002843B7">
        <w:t>from the</w:t>
      </w:r>
      <w:r w:rsidR="0002786A" w:rsidRPr="002E2818">
        <w:t xml:space="preserve"> </w:t>
      </w:r>
      <w:r w:rsidR="00AD342C">
        <w:t>13</w:t>
      </w:r>
      <w:r w:rsidR="0002786A" w:rsidRPr="002E2818">
        <w:rPr>
          <w:vertAlign w:val="superscript"/>
        </w:rPr>
        <w:t>th</w:t>
      </w:r>
      <w:r w:rsidR="0002786A" w:rsidRPr="002E2818">
        <w:t xml:space="preserve"> July</w:t>
      </w:r>
      <w:r w:rsidR="00AD342C">
        <w:t xml:space="preserve"> to the 31</w:t>
      </w:r>
      <w:r w:rsidR="00AD342C" w:rsidRPr="00AD342C">
        <w:rPr>
          <w:vertAlign w:val="superscript"/>
        </w:rPr>
        <w:t>st</w:t>
      </w:r>
      <w:r w:rsidR="00AD342C">
        <w:t xml:space="preserve"> December 2020</w:t>
      </w:r>
      <w:r w:rsidR="000F2995" w:rsidRPr="002E2818">
        <w:t>)</w:t>
      </w:r>
      <w:r w:rsidR="00F0614C">
        <w:t>.</w:t>
      </w:r>
      <w:r w:rsidR="00D845D0">
        <w:t xml:space="preserve"> </w:t>
      </w:r>
      <w:r w:rsidR="00A73374" w:rsidRPr="00A73374">
        <w:t>The mismatch of model versions over the periods considered in this study is unlikely to adversely affect the verification results because no significant changes were made in the physics of the rain generation mechanisms.</w:t>
      </w:r>
    </w:p>
    <w:p w14:paraId="7C04942E" w14:textId="1A4335C6" w:rsidR="00487B6E" w:rsidRPr="002E2818" w:rsidRDefault="00CD4DF2" w:rsidP="00855C9D">
      <w:r w:rsidRPr="001D2FD5">
        <w:t xml:space="preserve">ecPoint is a </w:t>
      </w:r>
      <w:r>
        <w:t xml:space="preserve">decision-tree-based </w:t>
      </w:r>
      <w:r w:rsidRPr="001D2FD5">
        <w:t xml:space="preserve">statistical post-processing technique that transforms global, grid-based forecasts into probabilistic point-scale forecasts (Hewson and Pillosu 2021). </w:t>
      </w:r>
      <w:r>
        <w:t xml:space="preserve">It </w:t>
      </w:r>
      <w:r w:rsidR="00480768">
        <w:t xml:space="preserve">helps to </w:t>
      </w:r>
      <w:r>
        <w:t>addresses</w:t>
      </w:r>
      <w:r w:rsidR="00480768">
        <w:t xml:space="preserve"> the</w:t>
      </w:r>
      <w:r w:rsidR="00EE5237" w:rsidRPr="002E2818">
        <w:t xml:space="preserve"> two main factor</w:t>
      </w:r>
      <w:r w:rsidR="00752DF6">
        <w:t>s</w:t>
      </w:r>
      <w:r w:rsidR="00EE5237" w:rsidRPr="002E2818">
        <w:t xml:space="preserve"> affect</w:t>
      </w:r>
      <w:r w:rsidR="00752DF6">
        <w:t>ing</w:t>
      </w:r>
      <w:r w:rsidR="00EE5237" w:rsidRPr="002E2818">
        <w:t xml:space="preserve"> </w:t>
      </w:r>
      <w:r w:rsidR="00B07BD5">
        <w:t xml:space="preserve">the performance of </w:t>
      </w:r>
      <w:r w:rsidR="00EE5237" w:rsidRPr="002E2818">
        <w:t>global NWP model</w:t>
      </w:r>
      <w:r w:rsidR="00635E43">
        <w:t xml:space="preserve"> </w:t>
      </w:r>
      <w:r w:rsidR="00752DF6">
        <w:t>outputs</w:t>
      </w:r>
      <w:r w:rsidR="00B07BD5">
        <w:t xml:space="preserve"> against </w:t>
      </w:r>
      <w:r w:rsidR="00C20067">
        <w:t>point verification</w:t>
      </w:r>
      <w:r w:rsidR="002C4A5D">
        <w:t>:</w:t>
      </w:r>
      <w:r w:rsidR="00EE5237" w:rsidRPr="002E2818">
        <w:t xml:space="preserve"> systematic biases (Lavers </w:t>
      </w:r>
      <w:r w:rsidR="00EE5237" w:rsidRPr="002E2818">
        <w:rPr>
          <w:i/>
        </w:rPr>
        <w:t>et al.</w:t>
      </w:r>
      <w:r w:rsidR="00EE5237" w:rsidRPr="002E2818">
        <w:t>, 2021) and lack of information on forecast</w:t>
      </w:r>
      <w:r w:rsidR="009A6BEC" w:rsidRPr="002E2818">
        <w:t>s</w:t>
      </w:r>
      <w:r w:rsidR="006848B1" w:rsidRPr="002E2818">
        <w:t>’</w:t>
      </w:r>
      <w:r w:rsidR="00EE5237" w:rsidRPr="002E2818">
        <w:t xml:space="preserve"> sub-grid variability (Göber </w:t>
      </w:r>
      <w:r w:rsidR="00EE5237" w:rsidRPr="002E2818">
        <w:rPr>
          <w:i/>
        </w:rPr>
        <w:t>et al.</w:t>
      </w:r>
      <w:r w:rsidR="00EE5237" w:rsidRPr="002E2818">
        <w:t xml:space="preserve">, 2008). </w:t>
      </w:r>
      <w:r w:rsidR="00463C40" w:rsidRPr="002E2818">
        <w:t>A</w:t>
      </w:r>
      <w:r w:rsidR="00EE5237" w:rsidRPr="002E2818">
        <w:t xml:space="preserve"> one-year period </w:t>
      </w:r>
      <w:r w:rsidR="00656156">
        <w:t xml:space="preserve">point </w:t>
      </w:r>
      <w:r w:rsidR="00EE5237" w:rsidRPr="002E2818">
        <w:t>verification</w:t>
      </w:r>
      <w:r w:rsidR="005F393F">
        <w:t xml:space="preserve"> shows that</w:t>
      </w:r>
      <w:r w:rsidR="00EE5237" w:rsidRPr="002E2818">
        <w:t xml:space="preserve"> ecPoint-Rainfall</w:t>
      </w:r>
      <w:r w:rsidR="0006121E" w:rsidRPr="002E2818">
        <w:t xml:space="preserve"> (i.e., the family of ecPoint-related products that post-process</w:t>
      </w:r>
      <w:r w:rsidR="00C777A9" w:rsidRPr="002E2818">
        <w:t>es</w:t>
      </w:r>
      <w:r w:rsidR="0006121E" w:rsidRPr="002E2818">
        <w:t xml:space="preserve"> rainfall forecasts)</w:t>
      </w:r>
      <w:r w:rsidR="005F393F">
        <w:t xml:space="preserve"> </w:t>
      </w:r>
      <w:r w:rsidR="005F393F" w:rsidRPr="001D2FD5">
        <w:t>provides more forecasts</w:t>
      </w:r>
      <w:r w:rsidR="00525A54">
        <w:t xml:space="preserve"> with better reliability and discrimination ability</w:t>
      </w:r>
      <w:r w:rsidR="005F393F" w:rsidRPr="001D2FD5">
        <w:t xml:space="preserve"> for localized rainfall than the raw ECMWF's ensemble (ENS), especially for extremes</w:t>
      </w:r>
      <w:r w:rsidR="00BD0B06">
        <w:t>, up to medium-range lead times (i.e., day 10</w:t>
      </w:r>
      <w:r w:rsidR="007F43C2">
        <w:t xml:space="preserve"> forecast</w:t>
      </w:r>
      <w:r w:rsidR="00BD0B06">
        <w:t xml:space="preserve">). </w:t>
      </w:r>
      <w:r w:rsidR="00EE5237" w:rsidRPr="002E2818">
        <w:t xml:space="preserve">ecPoint-Rainfall generates </w:t>
      </w:r>
      <w:r w:rsidR="005B07C1" w:rsidRPr="002E2818">
        <w:t xml:space="preserve">a distribution of </w:t>
      </w:r>
      <w:r w:rsidR="00EE5237" w:rsidRPr="002E2818">
        <w:t xml:space="preserve">100 </w:t>
      </w:r>
      <w:r w:rsidR="005B07C1" w:rsidRPr="002E2818">
        <w:t>point-rainfall values</w:t>
      </w:r>
      <w:r w:rsidR="00EE5237" w:rsidRPr="002E2818">
        <w:t xml:space="preserve"> for each raw ENS member</w:t>
      </w:r>
      <w:r w:rsidR="004A5F8D" w:rsidRPr="002E2818">
        <w:t xml:space="preserve">, </w:t>
      </w:r>
      <w:r w:rsidR="00EE5237" w:rsidRPr="002E2818">
        <w:t>produc</w:t>
      </w:r>
      <w:r w:rsidR="004A5F8D" w:rsidRPr="002E2818">
        <w:t>ing</w:t>
      </w:r>
      <w:r w:rsidR="00EE5237" w:rsidRPr="002E2818">
        <w:t xml:space="preserve"> 5100 post-processed members</w:t>
      </w:r>
      <w:r w:rsidR="003B2F92" w:rsidRPr="002E2818">
        <w:t xml:space="preserve"> per grid</w:t>
      </w:r>
      <w:r w:rsidR="0083053D" w:rsidRPr="002E2818">
        <w:t xml:space="preserve"> </w:t>
      </w:r>
      <w:r w:rsidR="003B2F92" w:rsidRPr="002E2818">
        <w:t>box</w:t>
      </w:r>
      <w:r w:rsidR="00BB12DC">
        <w:t xml:space="preserve">. The operational product </w:t>
      </w:r>
      <w:r w:rsidR="00EE5237" w:rsidRPr="002E2818">
        <w:t>distil</w:t>
      </w:r>
      <w:r w:rsidR="004632CD">
        <w:t>s</w:t>
      </w:r>
      <w:r w:rsidR="00980435">
        <w:t xml:space="preserve"> them</w:t>
      </w:r>
      <w:r w:rsidR="00EE5237" w:rsidRPr="002E2818">
        <w:t xml:space="preserve"> in percentiles from 1</w:t>
      </w:r>
      <w:r w:rsidR="00EE5237" w:rsidRPr="002E2818">
        <w:rPr>
          <w:vertAlign w:val="superscript"/>
        </w:rPr>
        <w:t>st</w:t>
      </w:r>
      <w:r w:rsidR="00EE5237" w:rsidRPr="002E2818">
        <w:t xml:space="preserve"> to </w:t>
      </w:r>
      <w:r w:rsidR="00FC0A8F" w:rsidRPr="002E2818">
        <w:t>99</w:t>
      </w:r>
      <w:r w:rsidR="00FC0A8F" w:rsidRPr="002E2818">
        <w:rPr>
          <w:vertAlign w:val="superscript"/>
        </w:rPr>
        <w:t>th</w:t>
      </w:r>
      <w:r w:rsidR="001742DF">
        <w:t>,</w:t>
      </w:r>
      <w:r w:rsidR="00D72BD1" w:rsidRPr="002E2818">
        <w:t xml:space="preserve"> </w:t>
      </w:r>
      <w:r w:rsidR="003B2F92" w:rsidRPr="002E2818">
        <w:t>provid</w:t>
      </w:r>
      <w:r w:rsidR="001742DF">
        <w:t>ing them</w:t>
      </w:r>
      <w:r w:rsidR="003B2F92" w:rsidRPr="002E2818">
        <w:t xml:space="preserve"> in the </w:t>
      </w:r>
      <w:r w:rsidR="005B6616" w:rsidRPr="002E2818">
        <w:t>same native grid of ENS forecasts.</w:t>
      </w:r>
      <w:r w:rsidR="00A63224">
        <w:t xml:space="preserve"> </w:t>
      </w:r>
      <w:r w:rsidR="00A63224">
        <w:lastRenderedPageBreak/>
        <w:t xml:space="preserve">Forecasts are provided in </w:t>
      </w:r>
      <w:r w:rsidR="00F801F9">
        <w:t xml:space="preserve">four overlapping </w:t>
      </w:r>
      <w:r w:rsidR="00A63224" w:rsidRPr="005020BC">
        <w:t xml:space="preserve">12- hourly accumulation periods </w:t>
      </w:r>
      <w:r w:rsidR="00F801F9">
        <w:t>(</w:t>
      </w:r>
      <w:r w:rsidR="00A63224" w:rsidRPr="005020BC">
        <w:t>ending at 0, 6, 12 and 18 UTC</w:t>
      </w:r>
      <w:r w:rsidR="00F801F9">
        <w:t>)</w:t>
      </w:r>
      <w:r w:rsidR="00D92D4C">
        <w:t xml:space="preserve"> up to </w:t>
      </w:r>
      <w:r w:rsidR="00F801F9">
        <w:t>day 10</w:t>
      </w:r>
      <w:r w:rsidR="00204EB1">
        <w:t>.</w:t>
      </w:r>
    </w:p>
    <w:p w14:paraId="53B1A0E1" w14:textId="1518C89A" w:rsidR="004B24B6" w:rsidRDefault="00EE5237" w:rsidP="004B24B6">
      <w:pPr>
        <w:pStyle w:val="Titolo1"/>
        <w:numPr>
          <w:ilvl w:val="0"/>
          <w:numId w:val="6"/>
        </w:numPr>
      </w:pPr>
      <w:r w:rsidRPr="005020BC">
        <w:t>Methods</w:t>
      </w:r>
      <w:r w:rsidR="0080482B">
        <w:t xml:space="preserve"> for the verification analysis</w:t>
      </w:r>
    </w:p>
    <w:p w14:paraId="513974C5" w14:textId="70C4A026" w:rsidR="00D73CD4" w:rsidRDefault="0080482B" w:rsidP="00D73CD4">
      <w:r w:rsidRPr="005020BC">
        <w:t>The two main attributes of any probabilistic forecast</w:t>
      </w:r>
      <w:r w:rsidR="00212D3B">
        <w:t>ing system</w:t>
      </w:r>
      <w:r w:rsidRPr="005020BC">
        <w:t xml:space="preserve"> are reliability and discrimination ability, and together</w:t>
      </w:r>
      <w:r w:rsidR="00D77A91">
        <w:t xml:space="preserve"> they</w:t>
      </w:r>
      <w:r w:rsidRPr="005020BC">
        <w:t xml:space="preserve"> determine </w:t>
      </w:r>
      <w:r w:rsidR="002E0359">
        <w:t xml:space="preserve">the </w:t>
      </w:r>
      <w:r w:rsidR="00212D3B">
        <w:t>system</w:t>
      </w:r>
      <w:r>
        <w:t>’</w:t>
      </w:r>
      <w:r w:rsidR="00212D3B">
        <w:t>s</w:t>
      </w:r>
      <w:r>
        <w:t xml:space="preserve"> performance</w:t>
      </w:r>
      <w:r w:rsidRPr="005020BC">
        <w:t xml:space="preserve"> </w:t>
      </w:r>
      <w:r w:rsidRPr="005020BC">
        <w:fldChar w:fldCharType="begin" w:fldLock="1"/>
      </w:r>
      <w:r w:rsidRPr="005020BC">
        <w:instrText>ADDIN CSL_CITATION {"citationItems":[{"id":"ITEM-1","itemData":{"DOI":"10.1002/9781119960003","ISBN":"9780470660713","author":[{"dropping-particle":"","family":"Jolliffe","given":"Ian T.","non-dropping-particle":"","parse-names":false,"suffix":""},{"dropping-particle":"","family":"Stephenson","given":"David B.","non-dropping-particle":"","parse-names":false,"suffix":""}],"container-title":"Forecast Verification","edition":"2nd Editio","id":"ITEM-1","issued":{"date-parts":[["2011"]]},"publisher":"John Wiley &amp; Sons, Ltd","title":"Forecast Verification: A Practitioner's Guide in Atmospheric Science","type":"book"},"uris":["http://www.mendeley.com/documents/?uuid=fbca8dc4-7845-41f6-b6de-9598befcb6a0"]}],"mendeley":{"formattedCitation":"(Jolliffe and Stephenson 2011)","plainTextFormattedCitation":"(Jolliffe and Stephenson 2011)","previouslyFormattedCitation":"(Jolliffe and Stephenson 2011)"},"properties":{"noteIndex":0},"schema":"https://github.com/citation-style-language/schema/raw/master/csl-citation.json"}</w:instrText>
      </w:r>
      <w:r w:rsidRPr="005020BC">
        <w:fldChar w:fldCharType="separate"/>
      </w:r>
      <w:r w:rsidRPr="005020BC">
        <w:rPr>
          <w:noProof/>
        </w:rPr>
        <w:t>(Jolliffe and Stephenson 2011)</w:t>
      </w:r>
      <w:r w:rsidRPr="005020BC">
        <w:fldChar w:fldCharType="end"/>
      </w:r>
      <w:r w:rsidRPr="005020BC">
        <w:t xml:space="preserve">. </w:t>
      </w:r>
      <w:r w:rsidR="00BA4CDD">
        <w:t>R</w:t>
      </w:r>
      <w:r w:rsidR="00BA4CDD" w:rsidRPr="003E4032">
        <w:t>eliability and discrimination</w:t>
      </w:r>
      <w:r w:rsidR="00BA4CDD">
        <w:t xml:space="preserve"> ability</w:t>
      </w:r>
      <w:r w:rsidR="00BA4CDD" w:rsidRPr="003E4032">
        <w:t xml:space="preserve"> are always defined against a specific event</w:t>
      </w:r>
      <w:r w:rsidR="00BA4CDD">
        <w:t xml:space="preserve"> being exceeded (e.g. rainfall exceeding 50 mm/12h)</w:t>
      </w:r>
      <w:r w:rsidR="00BA4CDD" w:rsidRPr="003E4032">
        <w:t xml:space="preserve">. </w:t>
      </w:r>
      <w:r w:rsidR="003E4032" w:rsidRPr="003E4032">
        <w:t xml:space="preserve">Reliability measures </w:t>
      </w:r>
      <w:r w:rsidR="00670143">
        <w:t xml:space="preserve">if an </w:t>
      </w:r>
      <w:r w:rsidR="003E4032" w:rsidRPr="003E4032">
        <w:t xml:space="preserve">event is predicted with a probability that equals the average frequency at such an event is observed. Discrimination measures the ability of the forecasting system to distinguish situations leading to events </w:t>
      </w:r>
      <w:r w:rsidR="005B68E1">
        <w:t xml:space="preserve">from those leading to non-events. Since we are </w:t>
      </w:r>
      <w:r w:rsidR="00AF248C">
        <w:t>using</w:t>
      </w:r>
      <w:r w:rsidR="0088251C">
        <w:t xml:space="preserve"> probabilistic forecast</w:t>
      </w:r>
      <w:r w:rsidR="00AF248C">
        <w:t>s</w:t>
      </w:r>
      <w:r w:rsidR="0088251C">
        <w:t xml:space="preserve"> (</w:t>
      </w:r>
      <w:r w:rsidR="002E39E1">
        <w:t xml:space="preserve">i.e. </w:t>
      </w:r>
      <w:r w:rsidR="009223BD">
        <w:t xml:space="preserve">ENS and ecPoint </w:t>
      </w:r>
      <w:r w:rsidR="0088251C">
        <w:t>rainfall</w:t>
      </w:r>
      <w:r w:rsidR="009223BD">
        <w:t xml:space="preserve"> forecasts</w:t>
      </w:r>
      <w:r w:rsidR="0088251C">
        <w:t>)</w:t>
      </w:r>
      <w:r w:rsidR="009223BD">
        <w:t xml:space="preserve"> </w:t>
      </w:r>
      <w:r w:rsidR="00A249C2">
        <w:t>to predict the</w:t>
      </w:r>
      <w:r w:rsidR="009223BD">
        <w:t xml:space="preserve"> binary</w:t>
      </w:r>
      <w:r w:rsidR="007A6A32">
        <w:t xml:space="preserve"> occurrence of flash flood events</w:t>
      </w:r>
      <w:r w:rsidR="009223BD">
        <w:t xml:space="preserve"> </w:t>
      </w:r>
      <w:r w:rsidR="002E39E1">
        <w:t>(i.e., yes- or non-event)</w:t>
      </w:r>
      <w:r w:rsidR="00AF248C">
        <w:t>,</w:t>
      </w:r>
      <w:r w:rsidR="006C5D3D">
        <w:t xml:space="preserve"> intrinsic</w:t>
      </w:r>
      <w:r w:rsidR="00CE197E">
        <w:t xml:space="preserve"> </w:t>
      </w:r>
      <w:r w:rsidR="00284069">
        <w:t>r</w:t>
      </w:r>
      <w:r w:rsidR="00394B99" w:rsidRPr="007C4C31">
        <w:t>eliability</w:t>
      </w:r>
      <w:r w:rsidR="00D73CD4">
        <w:t xml:space="preserve"> </w:t>
      </w:r>
      <w:r w:rsidR="006751C5">
        <w:t xml:space="preserve">cannot be computed in the </w:t>
      </w:r>
      <w:r w:rsidR="008637CF">
        <w:t xml:space="preserve">usual probabilistic sense. </w:t>
      </w:r>
      <w:r w:rsidR="009E1BFF">
        <w:t xml:space="preserve">The frequency bias, i.e. </w:t>
      </w:r>
      <w:r w:rsidR="006751C5">
        <w:t xml:space="preserve"> </w:t>
      </w:r>
    </w:p>
    <w:p w14:paraId="58E97849" w14:textId="77777777" w:rsidR="00D73CD4" w:rsidRDefault="00D73CD4" w:rsidP="00D73CD4"/>
    <w:p w14:paraId="09FE360F" w14:textId="77777777" w:rsidR="00D73CD4" w:rsidRDefault="00D73CD4" w:rsidP="00D73CD4"/>
    <w:p w14:paraId="2D15501A" w14:textId="77777777" w:rsidR="00D73CD4" w:rsidRDefault="00D73CD4" w:rsidP="00D73CD4"/>
    <w:p w14:paraId="1EF1E5C9" w14:textId="2C3FF7E1" w:rsidR="00E36047" w:rsidRDefault="00394B99" w:rsidP="00D73CD4">
      <w:r w:rsidRPr="007C4C31">
        <w:t xml:space="preserve"> </w:t>
      </w:r>
      <w:r w:rsidR="009A1997">
        <w:t xml:space="preserve">of </w:t>
      </w:r>
      <w:r w:rsidR="00971534">
        <w:t>a</w:t>
      </w:r>
      <w:r w:rsidR="009A1997">
        <w:t xml:space="preserve"> forec</w:t>
      </w:r>
      <w:r w:rsidR="00134328">
        <w:t xml:space="preserve">asting system </w:t>
      </w:r>
      <w:r w:rsidRPr="007C4C31">
        <w:t>can be computed</w:t>
      </w:r>
      <w:r w:rsidR="00C73E7F">
        <w:t xml:space="preserve"> </w:t>
      </w:r>
      <w:r w:rsidR="004C2238">
        <w:t xml:space="preserve">only </w:t>
      </w:r>
      <w:r w:rsidR="00C73E7F">
        <w:t xml:space="preserve">when </w:t>
      </w:r>
      <w:r w:rsidR="002365FB">
        <w:t>it</w:t>
      </w:r>
      <w:r w:rsidR="00F2696E">
        <w:t xml:space="preserve"> </w:t>
      </w:r>
      <w:r w:rsidR="00B64103">
        <w:t>explicitly</w:t>
      </w:r>
      <w:r w:rsidR="00CF6706">
        <w:t xml:space="preserve"> </w:t>
      </w:r>
      <w:r w:rsidR="008F62BF">
        <w:t xml:space="preserve">predicts </w:t>
      </w:r>
      <w:r w:rsidR="00796A0A">
        <w:t>the quantity</w:t>
      </w:r>
      <w:r w:rsidR="000F0933">
        <w:t xml:space="preserve"> or the event</w:t>
      </w:r>
      <w:r w:rsidR="00AF3349">
        <w:t xml:space="preserve"> </w:t>
      </w:r>
      <w:r w:rsidR="001F6878">
        <w:t>t</w:t>
      </w:r>
      <w:r w:rsidR="006E4FF2">
        <w:t>o verify</w:t>
      </w:r>
      <w:r w:rsidR="004D4B6C">
        <w:t>.</w:t>
      </w:r>
      <w:r w:rsidR="00F23412">
        <w:t xml:space="preserve"> </w:t>
      </w:r>
      <w:r w:rsidR="007903B1">
        <w:t>This study uses</w:t>
      </w:r>
      <w:r w:rsidR="00802BA6">
        <w:t xml:space="preserve"> rainfall forecasts to predict flash flood occurrence</w:t>
      </w:r>
      <w:r w:rsidR="007C4C31" w:rsidRPr="007C4C31">
        <w:t>,</w:t>
      </w:r>
      <w:r w:rsidR="00D30A50">
        <w:t xml:space="preserve"> so</w:t>
      </w:r>
      <w:r w:rsidR="00742F10">
        <w:t xml:space="preserve"> </w:t>
      </w:r>
      <w:r w:rsidR="007C4C31" w:rsidRPr="007C4C31">
        <w:t>reliability</w:t>
      </w:r>
      <w:r w:rsidR="00E06854">
        <w:t xml:space="preserve"> cannot be </w:t>
      </w:r>
      <w:proofErr w:type="gramStart"/>
      <w:r w:rsidR="00E06854">
        <w:t>estimated</w:t>
      </w:r>
      <w:proofErr w:type="gramEnd"/>
      <w:r w:rsidR="00B740E5">
        <w:t xml:space="preserve"> </w:t>
      </w:r>
      <w:r w:rsidR="007C4C31" w:rsidRPr="007C4C31">
        <w:t>and discrimination ability is the only forecast attribute that can be verified.</w:t>
      </w:r>
      <w:r w:rsidR="00845AF6">
        <w:t xml:space="preserve"> The Relative Operating Characteristic (ROC) curv</w:t>
      </w:r>
      <w:r w:rsidR="0097139E">
        <w:t>e</w:t>
      </w:r>
      <w:r w:rsidR="00495484">
        <w:t xml:space="preserve"> and the area under the ROC curve (AROC)</w:t>
      </w:r>
      <w:r w:rsidR="00551C25">
        <w:t xml:space="preserve"> </w:t>
      </w:r>
      <w:r w:rsidR="007C4E82">
        <w:t>are</w:t>
      </w:r>
      <w:r w:rsidR="00186121">
        <w:t xml:space="preserve"> frequently </w:t>
      </w:r>
      <w:r w:rsidR="001E69D2">
        <w:t>used to estimate</w:t>
      </w:r>
      <w:r w:rsidR="00186121">
        <w:t xml:space="preserve"> forecasts’</w:t>
      </w:r>
      <w:r w:rsidR="001E69D2">
        <w:t xml:space="preserve"> discrimination ability (Jolliffe and Stephenson 2011)</w:t>
      </w:r>
      <w:r w:rsidR="00EE1F61">
        <w:t xml:space="preserve">. </w:t>
      </w:r>
      <w:r w:rsidR="0037451D">
        <w:t>S</w:t>
      </w:r>
      <w:r w:rsidR="009229F6">
        <w:t>ection 4.</w:t>
      </w:r>
      <w:r w:rsidR="009353F5">
        <w:t>1</w:t>
      </w:r>
      <w:r w:rsidR="009229F6">
        <w:t xml:space="preserve"> </w:t>
      </w:r>
      <w:r w:rsidR="00603C17">
        <w:t xml:space="preserve">and Figure 4 </w:t>
      </w:r>
      <w:r w:rsidR="00495484">
        <w:t xml:space="preserve">(blue area) </w:t>
      </w:r>
      <w:r w:rsidR="00CE4376">
        <w:t xml:space="preserve">describe how ROC curves </w:t>
      </w:r>
      <w:r w:rsidR="005701BC">
        <w:t>were</w:t>
      </w:r>
      <w:r w:rsidR="00CE4376">
        <w:t xml:space="preserve"> used</w:t>
      </w:r>
      <w:r w:rsidR="00CB3C9D">
        <w:t xml:space="preserve"> </w:t>
      </w:r>
      <w:r w:rsidR="00E00F31">
        <w:t>in this study</w:t>
      </w:r>
      <w:r w:rsidR="008A1F55">
        <w:t xml:space="preserve"> to compare the performance of ENS and ecPoint rainfall forecasts to predict areas at flash flood risk.</w:t>
      </w:r>
    </w:p>
    <w:p w14:paraId="56426B1C" w14:textId="4DC66603" w:rsidR="002F5ED6" w:rsidRDefault="006B6DBF" w:rsidP="00A83BCE">
      <w:r>
        <w:t xml:space="preserve">The </w:t>
      </w:r>
      <w:r w:rsidR="00467F8F">
        <w:t xml:space="preserve">ROC curves </w:t>
      </w:r>
      <w:r w:rsidR="00ED24D6">
        <w:t xml:space="preserve">in this study </w:t>
      </w:r>
      <w:r w:rsidR="00467F8F">
        <w:t>are bu</w:t>
      </w:r>
      <w:r w:rsidR="00896647">
        <w:t>ilt aga</w:t>
      </w:r>
      <w:r w:rsidR="005A3EDD">
        <w:t xml:space="preserve">inst </w:t>
      </w:r>
      <w:r w:rsidR="002A687D">
        <w:t xml:space="preserve">the </w:t>
      </w:r>
      <w:r w:rsidR="001B5BBB">
        <w:t>rainfall events associated with flash flood events</w:t>
      </w:r>
      <w:r w:rsidR="005E3A9B">
        <w:t xml:space="preserve"> in the three main regions of Ecuador</w:t>
      </w:r>
      <w:r w:rsidR="00F15525">
        <w:t>. Su</w:t>
      </w:r>
      <w:r w:rsidR="00C166BA">
        <w:t xml:space="preserve">ch rainfall </w:t>
      </w:r>
      <w:r w:rsidR="00BD7946">
        <w:t>events</w:t>
      </w:r>
      <w:r w:rsidR="009774E3">
        <w:t xml:space="preserve"> </w:t>
      </w:r>
      <w:r w:rsidR="00FF5D1C">
        <w:t xml:space="preserve">will be referred </w:t>
      </w:r>
      <w:r w:rsidR="001C17B5">
        <w:t>to</w:t>
      </w:r>
      <w:r w:rsidR="00FF5D1C">
        <w:t xml:space="preserve"> as</w:t>
      </w:r>
      <w:r w:rsidR="003F2E34">
        <w:t xml:space="preserve"> </w:t>
      </w:r>
      <w:r w:rsidR="00FF5D1C">
        <w:t>V</w:t>
      </w:r>
      <w:r w:rsidR="002A0003">
        <w:t xml:space="preserve">erifying </w:t>
      </w:r>
      <w:r w:rsidR="00FF5D1C">
        <w:t>R</w:t>
      </w:r>
      <w:r w:rsidR="002A0003">
        <w:t xml:space="preserve">ainfall </w:t>
      </w:r>
      <w:r w:rsidR="00FF5D1C">
        <w:t>E</w:t>
      </w:r>
      <w:r w:rsidR="002A0003">
        <w:t>vent</w:t>
      </w:r>
      <w:r w:rsidR="00921C0B">
        <w:t>s</w:t>
      </w:r>
      <w:r w:rsidR="002A0003">
        <w:t xml:space="preserve"> (VRE</w:t>
      </w:r>
      <w:r w:rsidR="003F10A4">
        <w:t>s</w:t>
      </w:r>
      <w:r w:rsidR="002A0003">
        <w:t xml:space="preserve">). </w:t>
      </w:r>
      <w:r w:rsidR="002D130E">
        <w:t>If the magnitude</w:t>
      </w:r>
      <w:r w:rsidR="00765471">
        <w:t>s</w:t>
      </w:r>
      <w:r w:rsidR="002D130E">
        <w:t xml:space="preserve"> of VREs </w:t>
      </w:r>
      <w:r w:rsidR="00765471">
        <w:t>are</w:t>
      </w:r>
      <w:r w:rsidR="002D130E">
        <w:t xml:space="preserve"> not previously known</w:t>
      </w:r>
      <w:r w:rsidR="00076D1A">
        <w:t>,</w:t>
      </w:r>
      <w:r w:rsidR="00C86465">
        <w:t xml:space="preserve"> </w:t>
      </w:r>
      <w:r w:rsidR="00541C86">
        <w:t xml:space="preserve">they can be determined in different ways. </w:t>
      </w:r>
      <w:r w:rsidR="00004683">
        <w:t>Since rainfall-induced flash floods tend to be cause</w:t>
      </w:r>
      <w:r w:rsidR="00B5486D">
        <w:t>d</w:t>
      </w:r>
      <w:r w:rsidR="00004683">
        <w:t xml:space="preserve"> by extreme localized rainfall, </w:t>
      </w:r>
      <w:r w:rsidR="00D60B78">
        <w:t xml:space="preserve">it would be </w:t>
      </w:r>
      <w:r w:rsidR="00D60B78" w:rsidRPr="008B3511">
        <w:t xml:space="preserve">preferably </w:t>
      </w:r>
      <w:r w:rsidR="00D60B78">
        <w:t xml:space="preserve">to </w:t>
      </w:r>
      <w:r w:rsidR="00D60B78" w:rsidRPr="008B3511">
        <w:t>define</w:t>
      </w:r>
      <w:r w:rsidR="00D60B78">
        <w:t xml:space="preserve"> the </w:t>
      </w:r>
      <w:r w:rsidR="00B5486D">
        <w:t>VREs</w:t>
      </w:r>
      <w:r w:rsidR="00D60B78" w:rsidRPr="008B3511">
        <w:t xml:space="preserve"> from rainfall observations (e.g., rain gauges, radar) </w:t>
      </w:r>
      <w:r w:rsidR="00A94369">
        <w:t xml:space="preserve">recorded </w:t>
      </w:r>
      <w:r w:rsidR="00D60B78" w:rsidRPr="008B3511">
        <w:t>near flash flood reports</w:t>
      </w:r>
      <w:r w:rsidR="00541C86">
        <w:t>. However,</w:t>
      </w:r>
      <w:r w:rsidR="00D60B78" w:rsidRPr="008B3511">
        <w:t xml:space="preserve"> this approach requires high-density rainfall </w:t>
      </w:r>
      <w:r w:rsidR="002913DB">
        <w:t>observations</w:t>
      </w:r>
      <w:r w:rsidR="00D60B78" w:rsidRPr="008B3511">
        <w:t xml:space="preserve"> in both space and time (Haiden and Duffy, 2016).</w:t>
      </w:r>
      <w:r w:rsidR="00F87F83">
        <w:t xml:space="preserve"> </w:t>
      </w:r>
      <w:r w:rsidR="00731583">
        <w:t xml:space="preserve">In the absence of </w:t>
      </w:r>
      <w:r w:rsidR="001941F7">
        <w:t xml:space="preserve">a </w:t>
      </w:r>
      <w:r w:rsidR="00731583">
        <w:t xml:space="preserve">suitable </w:t>
      </w:r>
      <w:r w:rsidR="007764D9">
        <w:t xml:space="preserve">observational network (in Ecuador, no </w:t>
      </w:r>
      <w:r w:rsidR="007764D9" w:rsidRPr="008B3511">
        <w:t>high-density, in-situ 12-hourly rainfall observations</w:t>
      </w:r>
      <w:r w:rsidR="007764D9">
        <w:t xml:space="preserve"> are available), the events </w:t>
      </w:r>
      <w:r w:rsidR="008B3511" w:rsidRPr="008B3511">
        <w:t>could feasibly be defined</w:t>
      </w:r>
      <w:r w:rsidR="00D9495B">
        <w:t xml:space="preserve"> only</w:t>
      </w:r>
      <w:r w:rsidR="008B3511" w:rsidRPr="008B3511">
        <w:t xml:space="preserve"> from gridded rainfall products such as reanalysis (</w:t>
      </w:r>
      <w:r w:rsidR="00F97AED">
        <w:t>E</w:t>
      </w:r>
      <w:r w:rsidR="00044829">
        <w:t>RA</w:t>
      </w:r>
      <w:r w:rsidR="00F97AED">
        <w:t>5</w:t>
      </w:r>
      <w:r w:rsidR="00CB6487">
        <w:t xml:space="preserve">: </w:t>
      </w:r>
      <w:proofErr w:type="spellStart"/>
      <w:r w:rsidR="008B3511" w:rsidRPr="008B3511">
        <w:t>Hersbach</w:t>
      </w:r>
      <w:proofErr w:type="spellEnd"/>
      <w:r w:rsidR="008B3511" w:rsidRPr="008B3511">
        <w:t xml:space="preserve"> et al. 2020), reforecasts (Hamill et al. 2006), or</w:t>
      </w:r>
      <w:r w:rsidR="00B242E6">
        <w:t xml:space="preserve"> gridded </w:t>
      </w:r>
      <w:r w:rsidR="009B3660">
        <w:t xml:space="preserve">blended </w:t>
      </w:r>
      <w:r w:rsidR="008B3511" w:rsidRPr="008B3511">
        <w:t>rainfall observations (</w:t>
      </w:r>
      <w:r w:rsidR="001E4BDE" w:rsidRPr="008B3511">
        <w:t>e.g.,</w:t>
      </w:r>
      <w:r w:rsidR="008B3511" w:rsidRPr="008B3511">
        <w:t xml:space="preserve"> gauges, radar, satellite) such as MSWEP (Beck et al. 2019), or GPCP (Adler et al. 2018). </w:t>
      </w:r>
      <w:r w:rsidR="00B00ADB">
        <w:t>D</w:t>
      </w:r>
      <w:r w:rsidR="00B00ADB" w:rsidRPr="008B3511">
        <w:t>ue to the</w:t>
      </w:r>
      <w:r w:rsidR="00B00ADB">
        <w:t xml:space="preserve">ir </w:t>
      </w:r>
      <w:r w:rsidR="00B00ADB" w:rsidRPr="008B3511">
        <w:t>coarse resolution</w:t>
      </w:r>
      <w:r w:rsidR="00271EA5">
        <w:t xml:space="preserve">, </w:t>
      </w:r>
      <w:r w:rsidR="00C1335E">
        <w:t>these r</w:t>
      </w:r>
      <w:r w:rsidR="00C1335E" w:rsidRPr="008B3511">
        <w:t>ainfall products</w:t>
      </w:r>
      <w:r w:rsidR="00C1335E">
        <w:t xml:space="preserve"> </w:t>
      </w:r>
      <w:r w:rsidR="00862B0E">
        <w:t>might</w:t>
      </w:r>
      <w:r w:rsidR="0055485B">
        <w:t xml:space="preserve"> underestimate </w:t>
      </w:r>
      <w:r w:rsidR="00462E1E" w:rsidRPr="008B3511">
        <w:t>local rainfall extremes</w:t>
      </w:r>
      <w:r w:rsidR="008B3511" w:rsidRPr="008B3511">
        <w:t xml:space="preserve"> (</w:t>
      </w:r>
      <w:proofErr w:type="spellStart"/>
      <w:r w:rsidR="008B3511" w:rsidRPr="008B3511">
        <w:t>Tapiador</w:t>
      </w:r>
      <w:proofErr w:type="spellEnd"/>
      <w:r w:rsidR="008B3511" w:rsidRPr="008B3511">
        <w:t xml:space="preserve"> et al. 2019).</w:t>
      </w:r>
      <w:r w:rsidR="00731583">
        <w:t xml:space="preserve"> </w:t>
      </w:r>
      <w:r w:rsidR="00705233">
        <w:t>Section 4.</w:t>
      </w:r>
      <w:r w:rsidR="0034255C">
        <w:t>1</w:t>
      </w:r>
      <w:r w:rsidR="00FC4265">
        <w:t xml:space="preserve"> and Figure 4 (green area)</w:t>
      </w:r>
      <w:r w:rsidR="00705233">
        <w:t xml:space="preserve"> describe the </w:t>
      </w:r>
      <w:r w:rsidR="007764D9">
        <w:t>methodology</w:t>
      </w:r>
      <w:r w:rsidR="00705233">
        <w:t xml:space="preserve"> proposed in this study to define VREs using short-range ecPoint</w:t>
      </w:r>
      <w:r w:rsidR="00B74676">
        <w:t xml:space="preserve">-Rainfall as proxies for rainfall observations. </w:t>
      </w:r>
    </w:p>
    <w:p w14:paraId="2EF0532F" w14:textId="7F14D62E" w:rsidR="00A4353A" w:rsidRPr="005020BC" w:rsidRDefault="00A4353A" w:rsidP="00A4353A">
      <w:pPr>
        <w:pStyle w:val="Titolo2"/>
        <w:numPr>
          <w:ilvl w:val="1"/>
          <w:numId w:val="6"/>
        </w:numPr>
      </w:pPr>
      <w:r>
        <w:t>Construction of ROC curves</w:t>
      </w:r>
    </w:p>
    <w:p w14:paraId="54B3F595" w14:textId="3084E6BE" w:rsidR="00A4353A" w:rsidRDefault="00A4353A" w:rsidP="000103A8">
      <w:r>
        <w:t>ROC curves are defined for a specific event, e.g. 50 mm of rain in 12 hours (indicated as 50 mm/12h)</w:t>
      </w:r>
      <w:r w:rsidR="00226840">
        <w:t>. T</w:t>
      </w:r>
      <w:r>
        <w:t xml:space="preserve">heir computation involves sampling the probability distribution </w:t>
      </w:r>
      <w:r w:rsidR="00D74D61">
        <w:t>for</w:t>
      </w:r>
      <w:r>
        <w:t xml:space="preserve"> such event</w:t>
      </w:r>
      <w:r w:rsidR="00D74D61">
        <w:t xml:space="preserve"> by selecting</w:t>
      </w:r>
      <w:r>
        <w:t xml:space="preserve"> a certain number of probabilit</w:t>
      </w:r>
      <w:r w:rsidR="008E5A7D">
        <w:t>y thresholds</w:t>
      </w:r>
      <w:r>
        <w:t xml:space="preserve">. </w:t>
      </w:r>
      <w:r w:rsidR="000D525B">
        <w:t xml:space="preserve">A </w:t>
      </w:r>
      <w:r>
        <w:t>2x2 contingency table</w:t>
      </w:r>
      <w:r w:rsidR="000D525B">
        <w:t xml:space="preserve"> (see </w:t>
      </w:r>
      <w:r w:rsidR="000D525B">
        <w:fldChar w:fldCharType="begin"/>
      </w:r>
      <w:r w:rsidR="000D525B">
        <w:instrText xml:space="preserve"> REF _Ref99032257 \h </w:instrText>
      </w:r>
      <w:r w:rsidR="000D525B">
        <w:fldChar w:fldCharType="separate"/>
      </w:r>
      <w:r w:rsidR="000D525B" w:rsidRPr="005020BC">
        <w:rPr>
          <w:b/>
          <w:bCs/>
        </w:rPr>
        <w:t xml:space="preserve">Table </w:t>
      </w:r>
      <w:r w:rsidR="000D525B" w:rsidRPr="005020BC">
        <w:rPr>
          <w:b/>
          <w:bCs/>
          <w:noProof/>
        </w:rPr>
        <w:t>3</w:t>
      </w:r>
      <w:r w:rsidR="000D525B">
        <w:fldChar w:fldCharType="end"/>
      </w:r>
      <w:r w:rsidR="000D525B">
        <w:t>)</w:t>
      </w:r>
      <w:r>
        <w:t xml:space="preserve"> quantif</w:t>
      </w:r>
      <w:r w:rsidR="00E64136">
        <w:t>ies</w:t>
      </w:r>
      <w:r>
        <w:t xml:space="preserve"> the hits (H), misses (M), false alarms (FA) and correct </w:t>
      </w:r>
      <w:r>
        <w:lastRenderedPageBreak/>
        <w:t>negatives (CN) that are realized whenever action is advised based on the event exceeding each</w:t>
      </w:r>
      <w:r w:rsidR="000D525B">
        <w:t xml:space="preserve"> </w:t>
      </w:r>
      <w:r w:rsidR="00C87803">
        <w:t>sampled</w:t>
      </w:r>
      <w:r>
        <w:t xml:space="preserve"> probability threshold. Correspondent hit rates (HR = H / (H+M), values between 0 and 1) and false alarm rates (FAR = FA / (FA+CN), values between 0 and 1) are then computed. ROC curves map HRs (on the Y-axis) against FARs (on the X-axis) for each sampled probability </w:t>
      </w:r>
      <w:r w:rsidR="00C87803">
        <w:t>threshold</w:t>
      </w:r>
      <w:r>
        <w:t xml:space="preserve">. By analysing the HRs and FARs obtained from different probability </w:t>
      </w:r>
      <w:r w:rsidR="00E900A0">
        <w:t>thresholds</w:t>
      </w:r>
      <w:r>
        <w:t xml:space="preserve"> used to trigger advisory action, users with varying sensitivities to a particular event can select the probability threshold that offers the best trade-off between HRs and FARs. The location of the ROC curve in the graph determines the forecasting system’s discrimination ability. In addition, the geometrical area under the ROC curve (AROC) provides a summary statistic of the discrimination ability’s trend against forecasts lead time. In forecasting systems with good discrimination ability, HRs exceed FARs, and the ROC curve bows to the top left corner of the graph. Perfect discrimination is represented by a ROC curve that rises from the bottom left corner (0,0) along the Y-axis to the top left corner (0,1) and goes straight to the top right corner (1,1) because only HRs grow while FARs remain equal to zero at all times. In this case, the AROC equals to 1. When the forecasting system has no discriminatory ability (i.e., it does not provide additional information beyond climatological predictions), the ROC curve lies along the graph‘s diagonal since HRs and FARs grow at the same rate, and the AROC equals to 0.5. </w:t>
      </w:r>
    </w:p>
    <w:p w14:paraId="16E14839" w14:textId="77777777" w:rsidR="00A4353A" w:rsidRDefault="00A4353A" w:rsidP="00A4353A">
      <w:r>
        <w:t xml:space="preserve">The choices made to build the ROC curve and compute the AROC affect their interpretation. Rainfall events are expressed in relative terms (e.g. quantiles of a climatology) instead of fixed values to ensure a consistent analysis across different climatic zones </w:t>
      </w:r>
      <w:r>
        <w:fldChar w:fldCharType="begin" w:fldLock="1"/>
      </w:r>
      <w:r>
        <w:instrText>ADDIN CSL_CITATION {"citationItems":[{"id":"ITEM-1","itemData":{"DOI":"10.1256/qj.06.25","author":[{"dropping-particle":"","family":"Hamill","given":"Thomas M.","non-dropping-particle":"","parse-names":false,"suffix":""},{"dropping-particle":"","family":"Juras","given":"Josip","non-dropping-particle":"","parse-names":false,"suffix":""}],"container-title":"Quarterly Journal of the Royal Meteorological Society","id":"ITEM-1","issue":"621 C","issued":{"date-parts":[["2006"]]},"page":"2905-2923","title":"Measuring forecast skill: Is it real skill or is it the varying climatology?","type":"article-journal","volume":"132"},"uris":["http://www.mendeley.com/documents/?uuid=44747440-5ada-328c-ae3f-b3fb4a6cc770"]}],"mendeley":{"formattedCitation":"(Hamill and Juras 2006)","plainTextFormattedCitation":"(Hamill and Juras 2006)","previouslyFormattedCitation":"(Hamill and Juras 2006)"},"properties":{"noteIndex":0},"schema":"https://github.com/citation-style-language/schema/raw/master/csl-citation.json"}</w:instrText>
      </w:r>
      <w:r>
        <w:fldChar w:fldCharType="separate"/>
      </w:r>
      <w:r w:rsidRPr="00FE4BDA">
        <w:rPr>
          <w:noProof/>
        </w:rPr>
        <w:t>(Hamill and Juras 2006)</w:t>
      </w:r>
      <w:r>
        <w:fldChar w:fldCharType="end"/>
      </w:r>
      <w:r>
        <w:t xml:space="preserve">. To ensure that ROC curves are as complete as possible, probability thresholds are determined using the full discretisation available in the ensemble rather than using fixed percentage bins </w:t>
      </w:r>
      <w:r>
        <w:fldChar w:fldCharType="begin" w:fldLock="1"/>
      </w:r>
      <w:r>
        <w:instrText>ADDIN CSL_CITATION {"citationItems":[{"id":"ITEM-1","itemData":{"DOI":"10.1175/waf-d-21-0195.1","author":[{"dropping-particle":"","family":"Bouallègue","given":"Zied","non-dropping-particle":"Ben","parse-names":false,"suffix":""},{"dropping-particle":"","family":"Richardson","given":"David S.","non-dropping-particle":"","parse-names":false,"suffix":""}],"container-title":"Weather and Forecasting","id":"ITEM-1","issue":"5","issued":{"date-parts":[["2022"]]},"page":"787-796","title":"On the ROC area of ensemble forecasts for rare events","type":"article-journal","volume":"37"},"uris":["http://www.mendeley.com/documents/?uuid=8e294bd1-4ae9-3fc4-aaed-56c26c16e044"]}],"mendeley":{"formattedCitation":"(Ben Bouallègue and Richardson 2022)","plainTextFormattedCitation":"(Ben Bouallègue and Richardson 2022)","previouslyFormattedCitation":"(Ben Bouallègue and Richardson 2022)"},"properties":{"noteIndex":0},"schema":"https://github.com/citation-style-language/schema/raw/master/csl-citation.json"}</w:instrText>
      </w:r>
      <w:r>
        <w:fldChar w:fldCharType="separate"/>
      </w:r>
      <w:r w:rsidRPr="00FE4BDA">
        <w:rPr>
          <w:noProof/>
        </w:rPr>
        <w:t>(Ben Bouallègue and Richardson 2022)</w:t>
      </w:r>
      <w:r>
        <w:fldChar w:fldCharType="end"/>
      </w:r>
      <w:r>
        <w:t xml:space="preserve">. Therefore, probability thresholds are defined by every member exceeding the considered rainfall event so that ROC curves for ecPoint and ENS are built, respectively, with 99 and 51 points. No curve fitting is used to close the ROC curves. A straight line between the last meaningful point of the ROC curve and the top-right corner is drawn instead to complete the ROC curve and compute the AROC. As a result, ROC curves built with few points might look incomplete, and the AROC will result smaller than the one of ROC curves built with more points. However, in this way the analysis focuses on the discrimination ability of the “real” configuration of the forecasting system as opposed to the “potential” one, i.e. what would be the discrimination ability of the forecasting system IF we had more ensemble members </w:t>
      </w:r>
      <w:r>
        <w:fldChar w:fldCharType="begin" w:fldLock="1"/>
      </w:r>
      <w:r>
        <w:instrText>ADDIN CSL_CITATION {"citationItems":[{"id":"ITEM-1","itemData":{"DOI":"10.1175/waf-d-21-0195.1","author":[{"dropping-particle":"","family":"Bouallègue","given":"Zied","non-dropping-particle":"Ben","parse-names":false,"suffix":""},{"dropping-particle":"","family":"Richardson","given":"David S.","non-dropping-particle":"","parse-names":false,"suffix":""}],"container-title":"Weather and Forecasting","id":"ITEM-1","issue":"5","issued":{"date-parts":[["2022"]]},"page":"787-796","title":"On the ROC area of ensemble forecasts for rare events","type":"article-journal","volume":"37"},"uris":["http://www.mendeley.com/documents/?uuid=8e294bd1-4ae9-3fc4-aaed-56c26c16e044"]}],"mendeley":{"formattedCitation":"(Ben Bouallègue and Richardson 2022)","plainTextFormattedCitation":"(Ben Bouallègue and Richardson 2022)","previouslyFormattedCitation":"(Ben Bouallègue and Richardson 2022)"},"properties":{"noteIndex":0},"schema":"https://github.com/citation-style-language/schema/raw/master/csl-citation.json"}</w:instrText>
      </w:r>
      <w:r>
        <w:fldChar w:fldCharType="separate"/>
      </w:r>
      <w:r w:rsidRPr="00FE4BDA">
        <w:rPr>
          <w:noProof/>
        </w:rPr>
        <w:t>(Ben Bouallègue and Richardson 2022)</w:t>
      </w:r>
      <w:r>
        <w:fldChar w:fldCharType="end"/>
      </w:r>
      <w:r>
        <w:t xml:space="preserve">. To maintain the analysis focus on the discrimination ability of the “real” configuration of the forecasting system, the AROC is computed using the trapezoidal approximation. It simply sums the areas of single trapeziums formed by the straight lines between two consecutive points in the ROC curve </w:t>
      </w:r>
      <w:r>
        <w:fldChar w:fldCharType="begin" w:fldLock="1"/>
      </w:r>
      <w:r>
        <w:instrText>ADDIN CSL_CITATION {"citationItems":[{"id":"ITEM-1","itemData":{"DOI":"10.1175/waf-d-21-0195.1","author":[{"dropping-particle":"","family":"Bouallègue","given":"Zied","non-dropping-particle":"Ben","parse-names":false,"suffix":""},{"dropping-particle":"","family":"Richardson","given":"David S.","non-dropping-particle":"","parse-names":false,"suffix":""}],"container-title":"Weather and Forecasting","id":"ITEM-1","issue":"5","issued":{"date-parts":[["2022"]]},"page":"787-796","title":"On the ROC area of ensemble forecasts for rare events","type":"article-journal","volume":"37"},"uris":["http://www.mendeley.com/documents/?uuid=8e294bd1-4ae9-3fc4-aaed-56c26c16e044"]}],"mendeley":{"formattedCitation":"(Ben Bouallègue and Richardson 2022)","plainTextFormattedCitation":"(Ben Bouallègue and Richardson 2022)","previouslyFormattedCitation":"(Ben Bouallègue and Richardson 2022)"},"properties":{"noteIndex":0},"schema":"https://github.com/citation-style-language/schema/raw/master/csl-citation.json"}</w:instrText>
      </w:r>
      <w:r>
        <w:fldChar w:fldCharType="separate"/>
      </w:r>
      <w:r w:rsidRPr="00FE4BDA">
        <w:rPr>
          <w:noProof/>
        </w:rPr>
        <w:t>(Ben Bouallègue and Richardson 2022)</w:t>
      </w:r>
      <w:r>
        <w:fldChar w:fldCharType="end"/>
      </w:r>
      <w:r>
        <w:t xml:space="preserve">. To evaluate whether the difference between ecPoint and ENS’s AROCs is significant, the percentile bootstrapping technique is applied </w:t>
      </w:r>
      <w:r>
        <w:fldChar w:fldCharType="begin" w:fldLock="1"/>
      </w:r>
      <w:r>
        <w:instrText>ADDIN CSL_CITATION {"citationItems":[{"id":"ITEM-1","itemData":{"DOI":"10.1214/ss/1032280214","author":[{"dropping-particle":"","family":"DiCiccio","given":"Thomas J.","non-dropping-particle":"","parse-names":false,"suffix":""},{"dropping-particle":"","family":"Efron","given":"Bradley","non-dropping-particle":"","parse-names":false,"suffix":""}],"container-title":"Statistical Science","id":"ITEM-1","issue":"3","issued":{"date-parts":[["1996"]]},"page":"189-212","title":"Bootstrap confidence intervals","type":"article-journal","volume":"11"},"uris":["http://www.mendeley.com/documents/?uuid=e8726d8e-3d2b-3a67-a40c-d75052571806"]}],"mendeley":{"formattedCitation":"(DiCiccio and Efron 1996)","plainTextFormattedCitation":"(DiCiccio and Efron 1996)","previouslyFormattedCitation":"(DiCiccio and Efron 1996)"},"properties":{"noteIndex":0},"schema":"https://github.com/citation-style-language/schema/raw/master/csl-citation.json"}</w:instrText>
      </w:r>
      <w:r>
        <w:fldChar w:fldCharType="separate"/>
      </w:r>
      <w:r w:rsidRPr="001D78CA">
        <w:rPr>
          <w:noProof/>
        </w:rPr>
        <w:t>(DiCiccio and Efron 1996)</w:t>
      </w:r>
      <w:r>
        <w:fldChar w:fldCharType="end"/>
      </w:r>
      <w:r>
        <w:t>. Sampling with replacement (with 10,000 replicates) and confidence intervals of 95% are considered.</w:t>
      </w:r>
    </w:p>
    <w:p w14:paraId="5B9C662E" w14:textId="77777777" w:rsidR="00A4353A" w:rsidRDefault="00A4353A" w:rsidP="00A4353A"/>
    <w:p w14:paraId="1A08EAC0" w14:textId="77777777" w:rsidR="00A4353A" w:rsidRDefault="00A4353A" w:rsidP="00A4353A"/>
    <w:p w14:paraId="63227AC6" w14:textId="77777777" w:rsidR="00A4353A" w:rsidRDefault="00A4353A" w:rsidP="00A4353A">
      <w:pPr>
        <w:ind w:firstLine="0"/>
      </w:pPr>
    </w:p>
    <w:p w14:paraId="3CCCF285" w14:textId="77777777" w:rsidR="00A4353A" w:rsidRDefault="00A4353A" w:rsidP="00A4353A">
      <w:pPr>
        <w:rPr>
          <w:color w:val="FF0000"/>
        </w:rPr>
      </w:pPr>
      <w:r w:rsidRPr="0029684A">
        <w:rPr>
          <w:color w:val="FF0000"/>
        </w:rPr>
        <w:t>Populating the contingency tables (</w:t>
      </w:r>
      <w:r w:rsidRPr="008F7587">
        <w:rPr>
          <w:color w:val="FF0000"/>
        </w:rPr>
        <w:fldChar w:fldCharType="begin"/>
      </w:r>
      <w:r w:rsidRPr="008F7587">
        <w:rPr>
          <w:color w:val="FF0000"/>
        </w:rPr>
        <w:instrText xml:space="preserve"> REF _Ref99032257 \h </w:instrText>
      </w:r>
      <w:r w:rsidRPr="008F7587">
        <w:rPr>
          <w:color w:val="FF0000"/>
        </w:rPr>
      </w:r>
      <w:r w:rsidRPr="008F7587">
        <w:rPr>
          <w:color w:val="FF0000"/>
        </w:rPr>
        <w:fldChar w:fldCharType="separate"/>
      </w:r>
      <w:r w:rsidRPr="008F7587">
        <w:rPr>
          <w:b/>
          <w:bCs/>
          <w:color w:val="FF0000"/>
        </w:rPr>
        <w:t xml:space="preserve">Table </w:t>
      </w:r>
      <w:r w:rsidRPr="008F7587">
        <w:rPr>
          <w:b/>
          <w:bCs/>
          <w:noProof/>
          <w:color w:val="FF0000"/>
        </w:rPr>
        <w:t>3</w:t>
      </w:r>
      <w:r w:rsidRPr="008F7587">
        <w:rPr>
          <w:color w:val="FF0000"/>
        </w:rPr>
        <w:fldChar w:fldCharType="end"/>
      </w:r>
      <w:r w:rsidRPr="008F7587">
        <w:rPr>
          <w:color w:val="FF0000"/>
        </w:rPr>
        <w:t xml:space="preserve">) </w:t>
      </w:r>
      <w:r w:rsidRPr="0029684A">
        <w:rPr>
          <w:color w:val="FF0000"/>
        </w:rPr>
        <w:t xml:space="preserve">is the challenge of this verification analysis. </w:t>
      </w:r>
      <w:r>
        <w:rPr>
          <w:color w:val="FF0000"/>
        </w:rPr>
        <w:t>S</w:t>
      </w:r>
      <w:r w:rsidRPr="0029684A">
        <w:rPr>
          <w:color w:val="FF0000"/>
        </w:rPr>
        <w:t>tationary observations (i.e.</w:t>
      </w:r>
      <w:r>
        <w:rPr>
          <w:color w:val="FF0000"/>
        </w:rPr>
        <w:t xml:space="preserve"> provided</w:t>
      </w:r>
      <w:r w:rsidRPr="0029684A">
        <w:rPr>
          <w:color w:val="FF0000"/>
        </w:rPr>
        <w:t xml:space="preserve"> by instruments installed at a specific location, e.g., rain gauges)</w:t>
      </w:r>
      <w:r>
        <w:rPr>
          <w:color w:val="FF0000"/>
        </w:rPr>
        <w:t xml:space="preserve"> consist of timeseries that record</w:t>
      </w:r>
      <w:r w:rsidRPr="0029684A">
        <w:rPr>
          <w:color w:val="FF0000"/>
        </w:rPr>
        <w:t xml:space="preserve"> both yes- and non-events at the location where the instrument </w:t>
      </w:r>
      <w:r>
        <w:rPr>
          <w:color w:val="FF0000"/>
        </w:rPr>
        <w:t>is</w:t>
      </w:r>
      <w:r w:rsidRPr="0029684A">
        <w:rPr>
          <w:color w:val="FF0000"/>
        </w:rPr>
        <w:t xml:space="preserve"> installed</w:t>
      </w:r>
      <w:r>
        <w:rPr>
          <w:color w:val="FF0000"/>
        </w:rPr>
        <w:t xml:space="preserve">. Thus, all four elements of the contingency table can be quantified. </w:t>
      </w:r>
      <w:r w:rsidRPr="00D779BD">
        <w:rPr>
          <w:color w:val="FF0000"/>
        </w:rPr>
        <w:t>Non-stationary observations record only yes-events, at the location where the events happened</w:t>
      </w:r>
      <w:r>
        <w:rPr>
          <w:color w:val="FF0000"/>
        </w:rPr>
        <w:t xml:space="preserve">. As a result, </w:t>
      </w:r>
      <w:r w:rsidRPr="0029684A">
        <w:rPr>
          <w:color w:val="FF0000"/>
        </w:rPr>
        <w:lastRenderedPageBreak/>
        <w:t xml:space="preserve">it </w:t>
      </w:r>
      <w:r>
        <w:rPr>
          <w:color w:val="FF0000"/>
        </w:rPr>
        <w:t xml:space="preserve">is </w:t>
      </w:r>
      <w:r w:rsidRPr="0029684A">
        <w:rPr>
          <w:color w:val="FF0000"/>
        </w:rPr>
        <w:t xml:space="preserve">impossible to answer the following questions: if there are no reports in an area, is it because an event happened, but nobody reported it, or was there no event to report? </w:t>
      </w:r>
      <w:r>
        <w:rPr>
          <w:color w:val="FF0000"/>
        </w:rPr>
        <w:t xml:space="preserve">Some studies verify only the </w:t>
      </w:r>
      <w:r w:rsidRPr="0029684A">
        <w:rPr>
          <w:color w:val="FF0000"/>
        </w:rPr>
        <w:t>yes-events with the caveat that only quadrants I (i.e., hits) and III (i.e., misses) of the contingency table can be populated</w:t>
      </w:r>
      <w:r>
        <w:rPr>
          <w:color w:val="FF0000"/>
        </w:rPr>
        <w:t xml:space="preserve"> </w:t>
      </w:r>
      <w:r>
        <w:rPr>
          <w:color w:val="FF0000"/>
        </w:rPr>
        <w:fldChar w:fldCharType="begin" w:fldLock="1"/>
      </w:r>
      <w:r>
        <w:rPr>
          <w:color w:val="FF0000"/>
        </w:rPr>
        <w:instrText>ADDIN CSL_CITATION {"citationItems":[{"id":"ITEM-1","itemData":{"DOI":"https://doi.org/10.1002/met.1720","author":[{"dropping-particle":"","family":"Robbins","given":"J. C.","non-dropping-particle":"","parse-names":false,"suffix":""},{"dropping-particle":"","family":"Titley","given":"H. A.","non-dropping-particle":"","parse-names":false,"suffix":""}],"container-title":"Meteorological Applications","id":"ITEM-1","issue":"4","issued":{"date-parts":[["2018"]]},"page":"548-560","title":"Evaluating high-impact precipitation forecasts from the Met Office Global Hazard Map (GHM) using a global impact database","type":"article-journal","volume":"25"},"uris":["http://www.mendeley.com/documents/?uuid=83f51960-d566-35c3-81ad-c7ebd584bf80"]}],"mendeley":{"formattedCitation":"(Robbins and Titley 2018)","plainTextFormattedCitation":"(Robbins and Titley 2018)","previouslyFormattedCitation":"(Robbins and Titley 2018)"},"properties":{"noteIndex":0},"schema":"https://github.com/citation-style-language/schema/raw/master/csl-citation.json"}</w:instrText>
      </w:r>
      <w:r>
        <w:rPr>
          <w:color w:val="FF0000"/>
        </w:rPr>
        <w:fldChar w:fldCharType="separate"/>
      </w:r>
      <w:r w:rsidRPr="00EA7F20">
        <w:rPr>
          <w:noProof/>
          <w:color w:val="FF0000"/>
        </w:rPr>
        <w:t>(Robbins and Titley 2018)</w:t>
      </w:r>
      <w:r>
        <w:rPr>
          <w:color w:val="FF0000"/>
        </w:rPr>
        <w:fldChar w:fldCharType="end"/>
      </w:r>
      <w:r>
        <w:rPr>
          <w:color w:val="FF0000"/>
        </w:rPr>
        <w:t>. T</w:t>
      </w:r>
      <w:r w:rsidRPr="0029684A">
        <w:rPr>
          <w:color w:val="FF0000"/>
        </w:rPr>
        <w:t xml:space="preserve">his study follows </w:t>
      </w:r>
      <w:r>
        <w:rPr>
          <w:color w:val="FF0000"/>
        </w:rPr>
        <w:t xml:space="preserve">instead the </w:t>
      </w:r>
      <w:r w:rsidRPr="0029684A">
        <w:rPr>
          <w:color w:val="FF0000"/>
        </w:rPr>
        <w:t xml:space="preserve">method </w:t>
      </w:r>
      <w:r>
        <w:rPr>
          <w:color w:val="FF0000"/>
        </w:rPr>
        <w:t>in</w:t>
      </w:r>
      <w:r w:rsidRPr="0029684A">
        <w:rPr>
          <w:color w:val="FF0000"/>
        </w:rPr>
        <w:t xml:space="preserve"> Tsonevsky et al. (2018)</w:t>
      </w:r>
      <w:r>
        <w:rPr>
          <w:color w:val="FF0000"/>
        </w:rPr>
        <w:t xml:space="preserve"> which allows to fully populate the contingency table. </w:t>
      </w:r>
    </w:p>
    <w:p w14:paraId="1D80A412" w14:textId="77777777" w:rsidR="00A4353A" w:rsidRDefault="00A4353A" w:rsidP="00A4353A">
      <w:pPr>
        <w:rPr>
          <w:color w:val="FF0000"/>
        </w:rPr>
      </w:pPr>
    </w:p>
    <w:p w14:paraId="6B231284" w14:textId="77777777" w:rsidR="00A4353A" w:rsidRDefault="00A4353A" w:rsidP="00A4353A">
      <w:pPr>
        <w:rPr>
          <w:color w:val="FF0000"/>
        </w:rPr>
      </w:pPr>
    </w:p>
    <w:p w14:paraId="3B8A32D6" w14:textId="77777777" w:rsidR="00A4353A" w:rsidRDefault="00A4353A" w:rsidP="00A4353A">
      <w:pPr>
        <w:rPr>
          <w:color w:val="FF0000"/>
        </w:rPr>
      </w:pPr>
    </w:p>
    <w:p w14:paraId="3FCD1056" w14:textId="77777777" w:rsidR="00A4353A" w:rsidRDefault="00A4353A" w:rsidP="00A4353A">
      <w:pPr>
        <w:rPr>
          <w:color w:val="FF0000"/>
        </w:rPr>
      </w:pPr>
    </w:p>
    <w:p w14:paraId="38F88FDB" w14:textId="77777777" w:rsidR="00A4353A" w:rsidRDefault="00A4353A" w:rsidP="00A4353A">
      <w:pPr>
        <w:rPr>
          <w:color w:val="FF0000"/>
        </w:rPr>
      </w:pPr>
    </w:p>
    <w:p w14:paraId="32B38B84" w14:textId="77777777" w:rsidR="00A4353A" w:rsidRDefault="00A4353A" w:rsidP="00A4353A">
      <w:pPr>
        <w:rPr>
          <w:color w:val="FF0000"/>
        </w:rPr>
      </w:pPr>
    </w:p>
    <w:p w14:paraId="2CFC2151" w14:textId="77777777" w:rsidR="00A4353A" w:rsidRDefault="00A4353A" w:rsidP="00A4353A">
      <w:pPr>
        <w:rPr>
          <w:color w:val="FF0000"/>
        </w:rPr>
      </w:pPr>
      <w:r w:rsidRPr="0029684A">
        <w:rPr>
          <w:color w:val="FF0000"/>
        </w:rPr>
        <w:t>This method assumes that a non-report corresponds to a non-event.</w:t>
      </w:r>
    </w:p>
    <w:p w14:paraId="5F96FC83" w14:textId="77777777" w:rsidR="00A4353A" w:rsidRDefault="00A4353A" w:rsidP="00A4353A">
      <w:pPr>
        <w:rPr>
          <w:color w:val="FF0000"/>
        </w:rPr>
      </w:pPr>
    </w:p>
    <w:p w14:paraId="3E62107F" w14:textId="77777777" w:rsidR="00A4353A" w:rsidRDefault="00A4353A" w:rsidP="00A4353A">
      <w:pPr>
        <w:rPr>
          <w:color w:val="FF0000"/>
        </w:rPr>
      </w:pPr>
    </w:p>
    <w:p w14:paraId="531FA8FC" w14:textId="77777777" w:rsidR="00A4353A" w:rsidRDefault="00A4353A" w:rsidP="00A4353A">
      <w:pPr>
        <w:rPr>
          <w:color w:val="FF0000"/>
        </w:rPr>
      </w:pPr>
      <w:r w:rsidRPr="0029684A">
        <w:rPr>
          <w:color w:val="FF0000"/>
        </w:rPr>
        <w:t xml:space="preserve">When at least one flood report falls inside a grid-box, the value 1 is assigned to that grid-box and it counts as an “observational yes-event”; the value 0 is assigned otherwise and it counts as an “observational non-event”. </w:t>
      </w:r>
    </w:p>
    <w:p w14:paraId="00A2A504" w14:textId="77777777" w:rsidR="00A4353A" w:rsidRDefault="00A4353A" w:rsidP="00A4353A">
      <w:pPr>
        <w:rPr>
          <w:color w:val="FF0000"/>
        </w:rPr>
      </w:pPr>
    </w:p>
    <w:p w14:paraId="7AA13948" w14:textId="77777777" w:rsidR="00A4353A" w:rsidRDefault="00A4353A" w:rsidP="00A4353A">
      <w:pPr>
        <w:rPr>
          <w:color w:val="FF0000"/>
        </w:rPr>
      </w:pPr>
      <w:r w:rsidRPr="0029684A">
        <w:rPr>
          <w:color w:val="FF0000"/>
        </w:rPr>
        <w:t>Forecast fields are built by assigning the value 1 to those grid-boxes where the considered rainfall threshold is exceeded with a considered probability threshold (i.e., forecast yes-event); otherwise, the grid-boxes are assigned the value 0 (i.e., forecast non-event).</w:t>
      </w:r>
    </w:p>
    <w:p w14:paraId="161F6D28" w14:textId="77777777" w:rsidR="00A4353A" w:rsidRDefault="00A4353A" w:rsidP="00A4353A">
      <w:pPr>
        <w:rPr>
          <w:color w:val="FF0000"/>
        </w:rPr>
      </w:pPr>
    </w:p>
    <w:p w14:paraId="4EAB490F" w14:textId="77777777" w:rsidR="00A4353A" w:rsidRPr="004C0E45" w:rsidRDefault="00A4353A" w:rsidP="00A4353A">
      <w:r w:rsidRPr="004C0E45">
        <w:t>The 2X2 contingency tables are built by examining overlapping grid boxes in correspondent observational and forecast fields</w:t>
      </w:r>
      <w:r>
        <w:t xml:space="preserve">: </w:t>
      </w:r>
      <w:r w:rsidRPr="004C0E45">
        <w:t xml:space="preserve">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A sanity check can be carried out by verifying that the number of H, M, FA, and CN in each accumulation period adds up to the number of grid boxes in the domain. </w:t>
      </w:r>
    </w:p>
    <w:p w14:paraId="1C1EA0C3" w14:textId="77777777" w:rsidR="00A4353A" w:rsidRDefault="00A4353A" w:rsidP="00A4353A">
      <w:pPr>
        <w:rPr>
          <w:color w:val="FF0000"/>
        </w:rPr>
      </w:pPr>
    </w:p>
    <w:p w14:paraId="5E0A2A49" w14:textId="77777777" w:rsidR="00A4353A" w:rsidRPr="00E67F99" w:rsidRDefault="00A4353A" w:rsidP="00A4353A">
      <w:r w:rsidRPr="00E67F99">
        <w:t xml:space="preserve">In this study, the domain of interest covers all continental Ecuador, including the borders with Colombia, </w:t>
      </w:r>
      <w:proofErr w:type="gramStart"/>
      <w:r w:rsidRPr="00E67F99">
        <w:t>Peru</w:t>
      </w:r>
      <w:proofErr w:type="gramEnd"/>
      <w:r w:rsidRPr="00E67F99">
        <w:t xml:space="preserve"> and the Pacific Ocean (i.e., 1090 grid boxes). The general domain is then split in “La Costa”, “La Sierra”, and “El Oriente” based on Ecuador’s topography as represented in ENS (see </w:t>
      </w:r>
      <w:r w:rsidRPr="00E67F99">
        <w:fldChar w:fldCharType="begin"/>
      </w:r>
      <w:r w:rsidRPr="00E67F99">
        <w:instrText xml:space="preserve"> REF _Ref98846796 \h </w:instrText>
      </w:r>
      <w:r w:rsidRPr="00E67F99">
        <w:fldChar w:fldCharType="separate"/>
      </w:r>
      <w:r w:rsidRPr="00E67F99">
        <w:rPr>
          <w:b/>
        </w:rPr>
        <w:t xml:space="preserve">Figure </w:t>
      </w:r>
      <w:r w:rsidRPr="00E67F99">
        <w:rPr>
          <w:b/>
          <w:noProof/>
        </w:rPr>
        <w:t>1</w:t>
      </w:r>
      <w:r w:rsidRPr="00E67F99">
        <w:fldChar w:fldCharType="end"/>
      </w:r>
      <w:r w:rsidRPr="00E67F99">
        <w:t>b). Grid boxes below 600 m above sea level and to the west and the east of the longitude 78.2 °W belong, respectively, to “La Costa” (i.e., 321 grid boxes) and “El Oriente” (i.e., 299 grid boxes). Grid boxes above 600 m belong to “La Sierra” (i.e., 470 grid boxes).</w:t>
      </w:r>
    </w:p>
    <w:p w14:paraId="47051D5E" w14:textId="77777777" w:rsidR="00A4353A" w:rsidRDefault="00A4353A" w:rsidP="00A4353A"/>
    <w:p w14:paraId="2A4479BD" w14:textId="77777777" w:rsidR="00A4353A" w:rsidRDefault="00A4353A" w:rsidP="00A4353A"/>
    <w:p w14:paraId="554DE8F4" w14:textId="77777777" w:rsidR="00A4353A" w:rsidRDefault="00A4353A" w:rsidP="00DA3E62">
      <w:pPr>
        <w:ind w:firstLine="0"/>
      </w:pPr>
    </w:p>
    <w:p w14:paraId="10C48909" w14:textId="1DD64472" w:rsidR="00BF56DB" w:rsidRPr="005020BC" w:rsidRDefault="00BF56DB" w:rsidP="00BF56DB">
      <w:pPr>
        <w:pStyle w:val="Titolo2"/>
        <w:numPr>
          <w:ilvl w:val="1"/>
          <w:numId w:val="6"/>
        </w:numPr>
      </w:pPr>
      <w:bookmarkStart w:id="3" w:name="_Ref99096052"/>
      <w:bookmarkStart w:id="4" w:name="_Ref105077290"/>
      <w:r w:rsidRPr="005020BC">
        <w:lastRenderedPageBreak/>
        <w:t>Defini</w:t>
      </w:r>
      <w:bookmarkEnd w:id="3"/>
      <w:bookmarkEnd w:id="4"/>
      <w:r w:rsidR="00962958">
        <w:t>tion of</w:t>
      </w:r>
      <w:r w:rsidR="00471200">
        <w:t xml:space="preserve"> baseline</w:t>
      </w:r>
      <w:r w:rsidR="0080482B">
        <w:t xml:space="preserve"> ra</w:t>
      </w:r>
      <w:r w:rsidR="003F6D98">
        <w:t>infall events associated with flash flood events</w:t>
      </w:r>
      <w:r w:rsidR="002B0288" w:rsidRPr="006B47D8">
        <w:t xml:space="preserve">: </w:t>
      </w:r>
      <w:proofErr w:type="spellStart"/>
      <w:r w:rsidR="002B0288">
        <w:t>v</w:t>
      </w:r>
      <w:r w:rsidR="00C950D5">
        <w:t>erifiying</w:t>
      </w:r>
      <w:proofErr w:type="spellEnd"/>
      <w:r w:rsidR="00C950D5">
        <w:t xml:space="preserve"> </w:t>
      </w:r>
      <w:r w:rsidR="002B0288">
        <w:t>r</w:t>
      </w:r>
      <w:r w:rsidR="00C950D5">
        <w:t xml:space="preserve">ainfall </w:t>
      </w:r>
      <w:r w:rsidR="002B0288">
        <w:t>e</w:t>
      </w:r>
      <w:r w:rsidR="00C950D5">
        <w:t>vents</w:t>
      </w:r>
    </w:p>
    <w:p w14:paraId="706B2F68" w14:textId="61C4B0C0" w:rsidR="003A2B1A" w:rsidRDefault="003A2B1A" w:rsidP="00BF56DB">
      <w:r w:rsidRPr="008B3511">
        <w:t>In this study, a verifying rainfall event (VRE) is defined as an instance of specific rainfall threshold being exceeded. The threshold has to be sufficiently high for flash flooding to be a likely consequence of the rain. VREs are then used here as a baseline to assess the performance of ecPoint-Rainfall forecasts in predicting areas at flash flood risk.</w:t>
      </w:r>
    </w:p>
    <w:p w14:paraId="6F0D1524" w14:textId="4A31F171" w:rsidR="0029684A" w:rsidRPr="005020BC" w:rsidRDefault="00BF56DB" w:rsidP="00B90D82">
      <w:r w:rsidRPr="005020BC">
        <w:t xml:space="preserve">Here a synthetic climatology of rainfall events associated with flash floods is derived from day 1 ecPoint-Rainfall forecasts. Different climatologies are computed for “La Costa” and “La Sierra” to capture their different hydro-climatological regimes, and thus introducing two threshold levels into the analysis. At such a short-range, the 99 rainfall values provided by ecPoint-Rainfall for each ENS grid-box are considered representative of rainfall sub-grid variability </w:t>
      </w:r>
      <w:r w:rsidRPr="005020BC">
        <w:fldChar w:fldCharType="begin" w:fldLock="1"/>
      </w:r>
      <w:r w:rsidRPr="005020BC">
        <w:instrText>ADDIN CSL_CITATION {"citationItems":[{"id":"ITEM-1","itemData":{"DOI":"10.1038/s43247-021-00185-9","author":[{"dropping-particle":"","family":"Hewson","given":"Timothy David","non-dropping-particle":"","parse-names":false,"suffix":""},{"dropping-particle":"","family":"Pillosu","given":"Fatima Maria","non-dropping-particle":"","parse-names":false,"suffix":""}],"container-title":"Communications Earth &amp; Environment","id":"ITEM-1","issue":"1","issued":{"date-parts":[["2021"]]},"page":"132","title":"A new low-cost technique improves weather forecasts across the world","type":"article-journal","volume":"2"},"uris":["http://www.mendeley.com/documents/?uuid=f187aded-411d-394f-8930-c35fba52828f"]}],"mendeley":{"formattedCitation":"(Hewson and Pillosu 2021)","plainTextFormattedCitation":"(Hewson and Pillosu 2021)","previouslyFormattedCitation":"(Hewson and Pillosu 2021)"},"properties":{"noteIndex":0},"schema":"https://github.com/citation-style-language/schema/raw/master/csl-citation.json"}</w:instrText>
      </w:r>
      <w:r w:rsidRPr="005020BC">
        <w:fldChar w:fldCharType="separate"/>
      </w:r>
      <w:r w:rsidRPr="005020BC">
        <w:rPr>
          <w:noProof/>
        </w:rPr>
        <w:t>(Hewson and Pillosu 2021)</w:t>
      </w:r>
      <w:r w:rsidRPr="005020BC">
        <w:fldChar w:fldCharType="end"/>
      </w:r>
      <w:r w:rsidRPr="005020BC">
        <w:t>, so they are used as proxies for point rainfall observations (e.g. from rain gauges) within the ENS grid-box. Each flood report in a given region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a</w:t>
      </w:r>
      <w:r w:rsidRPr="005020BC">
        <w:t xml:space="preserve">) is associated with a distribution of day 1 ecPoint-Rainfall forecasts (blue lines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b</w:t>
      </w:r>
      <w:r w:rsidRPr="005020BC">
        <w:t xml:space="preserve">). Since ecPoint-Rainfall forecasts are valid for four overlapping 12-hourly accumulation periods ending at 0, 6, 12, and 18 UTC on each valid date, two accumulation periods span the reporting time of each flood report at each forecast run (first and second column, </w:t>
      </w:r>
      <w:r w:rsidRPr="005020BC">
        <w:fldChar w:fldCharType="begin"/>
      </w:r>
      <w:r w:rsidRPr="005020BC">
        <w:instrText xml:space="preserve"> REF _Ref98948519 \h </w:instrText>
      </w:r>
      <w:r w:rsidRPr="005020BC">
        <w:fldChar w:fldCharType="separate"/>
      </w:r>
      <w:r w:rsidRPr="005020BC">
        <w:rPr>
          <w:b/>
          <w:bCs/>
        </w:rPr>
        <w:t xml:space="preserve">Table </w:t>
      </w:r>
      <w:r w:rsidRPr="005020BC">
        <w:rPr>
          <w:b/>
          <w:bCs/>
          <w:noProof/>
        </w:rPr>
        <w:t>4</w:t>
      </w:r>
      <w:r w:rsidRPr="005020BC">
        <w:fldChar w:fldCharType="end"/>
      </w:r>
      <w:r w:rsidRPr="005020BC">
        <w:t xml:space="preserve">). 0 and 12 UTC runs are used to increase the sample size of ecPoint-Rainfall forecasts that build the distributions of rainfall events associated with each flood report (third column of </w:t>
      </w:r>
      <w:r w:rsidRPr="005020BC">
        <w:fldChar w:fldCharType="begin"/>
      </w:r>
      <w:r w:rsidRPr="005020BC">
        <w:instrText xml:space="preserve"> REF _Ref98948519 \h </w:instrText>
      </w:r>
      <w:r w:rsidRPr="005020BC">
        <w:fldChar w:fldCharType="separate"/>
      </w:r>
      <w:r w:rsidRPr="005020BC">
        <w:rPr>
          <w:b/>
          <w:bCs/>
        </w:rPr>
        <w:t xml:space="preserve">Table </w:t>
      </w:r>
      <w:r w:rsidRPr="005020BC">
        <w:rPr>
          <w:b/>
          <w:bCs/>
          <w:noProof/>
        </w:rPr>
        <w:t>4</w:t>
      </w:r>
      <w:r w:rsidRPr="005020BC">
        <w:fldChar w:fldCharType="end"/>
      </w:r>
      <w:r w:rsidRPr="005020BC">
        <w:t xml:space="preserve">), so each distribution (blue lines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b</w:t>
      </w:r>
      <w:r w:rsidRPr="005020BC">
        <w:t>) is built from 396 ecPoint-Rainfall values (i.e., 99 ecPoint-Rainfall values X 2 accumulation periods X 2 runs). Due to the high number of forecast reali</w:t>
      </w:r>
      <w:r>
        <w:t>s</w:t>
      </w:r>
      <w:r w:rsidRPr="005020BC">
        <w:t>ations associated to each flood report, only one year (in our case, 2019) is considered enough to define the VREs with this methodology. The rainfall value (tp) associated with an X</w:t>
      </w:r>
      <w:r w:rsidRPr="005020BC">
        <w:rPr>
          <w:vertAlign w:val="superscript"/>
        </w:rPr>
        <w:t>th</w:t>
      </w:r>
      <w:r w:rsidRPr="005020BC">
        <w:t xml:space="preserve"> percentile is extracted from each distribution (red dots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b</w:t>
      </w:r>
      <w:r w:rsidRPr="005020BC">
        <w:t>) to characteri</w:t>
      </w:r>
      <w:r>
        <w:t>s</w:t>
      </w:r>
      <w:r w:rsidRPr="005020BC">
        <w:t>e the extreme rainfall event that led to the flash flood event each report refers to. X focuses on the higher end of the range 0-100, in order to exclude from the analysis the lowest rainfall totals of the distributions that are unlikely to be the drivers of any flash flood event, so the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98</w:t>
      </w:r>
      <w:r w:rsidRPr="005020BC">
        <w:rPr>
          <w:vertAlign w:val="superscript"/>
        </w:rPr>
        <w:t>th</w:t>
      </w:r>
      <w:r w:rsidRPr="005020BC">
        <w:t>, and 99</w:t>
      </w:r>
      <w:r w:rsidRPr="005020BC">
        <w:rPr>
          <w:vertAlign w:val="superscript"/>
        </w:rPr>
        <w:t>th</w:t>
      </w:r>
      <w:r w:rsidRPr="005020BC">
        <w:t xml:space="preserve"> percentiles are considered in this study. A distribution of such rainfall extremes is built for each region (red line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c</w:t>
      </w:r>
      <w:r w:rsidRPr="005020BC">
        <w:t>) to represent the distribution of typical extreme rainfall events that might lead to flash floods in those regions. The VRE for a given region is then defined as the 25</w:t>
      </w:r>
      <w:r w:rsidRPr="005020BC">
        <w:rPr>
          <w:vertAlign w:val="superscript"/>
        </w:rPr>
        <w:t>th</w:t>
      </w:r>
      <w:r w:rsidRPr="005020BC">
        <w:t xml:space="preserve"> percentile</w:t>
      </w:r>
      <w:del w:id="5" w:author="Fatima Pillosu" w:date="2022-08-11T06:12:00Z">
        <w:r w:rsidRPr="005020BC" w:rsidDel="00900788">
          <w:delText xml:space="preserve"> </w:delText>
        </w:r>
      </w:del>
      <w:r w:rsidRPr="005020BC">
        <w:t xml:space="preserve"> (black dot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c</w:t>
      </w:r>
      <w:r w:rsidRPr="005020BC">
        <w:t xml:space="preserve">) of this distribution to try to retain the top 75% of flooding events observed in each region. </w:t>
      </w:r>
    </w:p>
    <w:p w14:paraId="022AD95D" w14:textId="01C697DA" w:rsidR="002317D9" w:rsidRPr="005020BC" w:rsidRDefault="00EE5237" w:rsidP="006A67AC">
      <w:pPr>
        <w:pStyle w:val="Titolo1"/>
        <w:numPr>
          <w:ilvl w:val="0"/>
          <w:numId w:val="6"/>
        </w:numPr>
      </w:pPr>
      <w:r w:rsidRPr="005020BC">
        <w:t>Results</w:t>
      </w:r>
    </w:p>
    <w:p w14:paraId="4F876820" w14:textId="1F1275E8" w:rsidR="001108B7" w:rsidRPr="005020BC" w:rsidRDefault="5FCCC150" w:rsidP="001108B7">
      <w:pPr>
        <w:pStyle w:val="Titolo2"/>
        <w:numPr>
          <w:ilvl w:val="1"/>
          <w:numId w:val="6"/>
        </w:numPr>
      </w:pPr>
      <w:r w:rsidRPr="005020BC">
        <w:t>Verifying</w:t>
      </w:r>
      <w:r w:rsidR="001108B7" w:rsidRPr="005020BC">
        <w:t xml:space="preserve"> rainfall events</w:t>
      </w:r>
    </w:p>
    <w:p w14:paraId="65D313E3" w14:textId="13D37261" w:rsidR="0098404E" w:rsidRPr="005020BC" w:rsidRDefault="0027170E">
      <w:r w:rsidRPr="005020BC">
        <w:fldChar w:fldCharType="begin"/>
      </w:r>
      <w:r w:rsidRPr="005020BC">
        <w:instrText xml:space="preserve"> REF _Ref98925769 \h </w:instrText>
      </w:r>
      <w:r w:rsidRPr="005020BC">
        <w:fldChar w:fldCharType="separate"/>
      </w:r>
      <w:r w:rsidRPr="005020BC">
        <w:rPr>
          <w:b/>
          <w:bCs/>
        </w:rPr>
        <w:t xml:space="preserve">Figure </w:t>
      </w:r>
      <w:r w:rsidRPr="005020BC">
        <w:rPr>
          <w:b/>
          <w:bCs/>
          <w:noProof/>
        </w:rPr>
        <w:t>4</w:t>
      </w:r>
      <w:r w:rsidRPr="005020BC">
        <w:fldChar w:fldCharType="end"/>
      </w:r>
      <w:r w:rsidRPr="005020BC">
        <w:t xml:space="preserve"> shows that</w:t>
      </w:r>
      <w:r w:rsidR="00DA436D" w:rsidRPr="005020BC">
        <w:t xml:space="preserve">, in both regions but especially in “La Costa”, </w:t>
      </w:r>
      <w:r w:rsidR="007A210D" w:rsidRPr="005020BC">
        <w:t xml:space="preserve"> </w:t>
      </w:r>
      <w:r w:rsidR="007076A1" w:rsidRPr="005020BC">
        <w:t xml:space="preserve">the </w:t>
      </w:r>
      <w:r w:rsidR="002E4ADD" w:rsidRPr="005020BC">
        <w:t>spread</w:t>
      </w:r>
      <w:r w:rsidR="007076A1" w:rsidRPr="005020BC">
        <w:t xml:space="preserve"> in the rainfall totals associated with flash floods</w:t>
      </w:r>
      <w:r w:rsidR="006E537B" w:rsidRPr="005020BC">
        <w:t xml:space="preserve"> is larger for </w:t>
      </w:r>
      <w:r w:rsidR="00DE4D0C" w:rsidRPr="005020BC">
        <w:t>flood reports that are likely to be flash floods</w:t>
      </w:r>
      <w:r w:rsidR="00CC6562" w:rsidRPr="005020BC">
        <w:t xml:space="preserve"> (i.e., EFFCI&gt;=6 in </w:t>
      </w:r>
      <w:r w:rsidR="00CC6562" w:rsidRPr="005020BC">
        <w:fldChar w:fldCharType="begin"/>
      </w:r>
      <w:r w:rsidR="00CC6562" w:rsidRPr="005020BC">
        <w:instrText xml:space="preserve"> REF _Ref98925769 \h </w:instrText>
      </w:r>
      <w:r w:rsidR="00CC6562" w:rsidRPr="005020BC">
        <w:fldChar w:fldCharType="separate"/>
      </w:r>
      <w:r w:rsidR="00CC6562" w:rsidRPr="005020BC">
        <w:rPr>
          <w:b/>
          <w:bCs/>
        </w:rPr>
        <w:t xml:space="preserve">Figure </w:t>
      </w:r>
      <w:r w:rsidR="00CC6562" w:rsidRPr="005020BC">
        <w:rPr>
          <w:b/>
          <w:bCs/>
          <w:noProof/>
        </w:rPr>
        <w:t>4</w:t>
      </w:r>
      <w:r w:rsidR="00CC6562" w:rsidRPr="005020BC">
        <w:fldChar w:fldCharType="end"/>
      </w:r>
      <w:r w:rsidR="00CC6562" w:rsidRPr="005020BC">
        <w:rPr>
          <w:b/>
          <w:bCs/>
        </w:rPr>
        <w:t xml:space="preserve">b </w:t>
      </w:r>
      <w:r w:rsidR="00CC6562" w:rsidRPr="005020BC">
        <w:t>and</w:t>
      </w:r>
      <w:r w:rsidR="00CC6562" w:rsidRPr="005020BC">
        <w:rPr>
          <w:b/>
          <w:bCs/>
        </w:rPr>
        <w:t xml:space="preserve"> e</w:t>
      </w:r>
      <w:r w:rsidR="00CC6562" w:rsidRPr="005020BC">
        <w:t xml:space="preserve">) </w:t>
      </w:r>
      <w:r w:rsidR="00B17CBB" w:rsidRPr="005020BC">
        <w:t>than for flood reports that consider all types of flooding</w:t>
      </w:r>
      <w:r w:rsidR="00081C1D" w:rsidRPr="005020BC">
        <w:t xml:space="preserve"> </w:t>
      </w:r>
      <w:r w:rsidR="00B17CBB" w:rsidRPr="005020BC">
        <w:t xml:space="preserve">(i.e., EFFCI&gt;=1 in </w:t>
      </w:r>
      <w:r w:rsidR="00B17CBB" w:rsidRPr="005020BC">
        <w:fldChar w:fldCharType="begin"/>
      </w:r>
      <w:r w:rsidR="00B17CBB" w:rsidRPr="005020BC">
        <w:instrText xml:space="preserve"> REF _Ref98925769 \h </w:instrText>
      </w:r>
      <w:r w:rsidR="00B17CBB" w:rsidRPr="005020BC">
        <w:fldChar w:fldCharType="separate"/>
      </w:r>
      <w:r w:rsidR="00B17CBB" w:rsidRPr="005020BC">
        <w:rPr>
          <w:b/>
          <w:bCs/>
        </w:rPr>
        <w:t xml:space="preserve">Figure </w:t>
      </w:r>
      <w:r w:rsidR="00B17CBB" w:rsidRPr="005020BC">
        <w:rPr>
          <w:b/>
          <w:bCs/>
          <w:noProof/>
        </w:rPr>
        <w:t>4</w:t>
      </w:r>
      <w:r w:rsidR="00B17CBB" w:rsidRPr="005020BC">
        <w:fldChar w:fldCharType="end"/>
      </w:r>
      <w:r w:rsidR="00B17CBB" w:rsidRPr="005020BC">
        <w:rPr>
          <w:b/>
          <w:bCs/>
        </w:rPr>
        <w:t xml:space="preserve">a </w:t>
      </w:r>
      <w:r w:rsidR="00B17CBB" w:rsidRPr="005020BC">
        <w:t>and</w:t>
      </w:r>
      <w:r w:rsidR="00B17CBB" w:rsidRPr="005020BC">
        <w:rPr>
          <w:b/>
          <w:bCs/>
        </w:rPr>
        <w:t xml:space="preserve"> d</w:t>
      </w:r>
      <w:r w:rsidR="00B17CBB" w:rsidRPr="005020BC">
        <w:t>).</w:t>
      </w:r>
      <w:r w:rsidR="00344099" w:rsidRPr="005020BC">
        <w:t xml:space="preserve"> Such </w:t>
      </w:r>
      <w:r w:rsidR="008A7A6F" w:rsidRPr="005020BC">
        <w:t>spread</w:t>
      </w:r>
      <w:r w:rsidR="00344099" w:rsidRPr="005020BC">
        <w:t xml:space="preserve"> is </w:t>
      </w:r>
      <w:r w:rsidR="0098404E" w:rsidRPr="005020BC">
        <w:t xml:space="preserve">even </w:t>
      </w:r>
      <w:r w:rsidR="00344099" w:rsidRPr="005020BC">
        <w:t xml:space="preserve">bigger </w:t>
      </w:r>
      <w:r w:rsidR="0098404E" w:rsidRPr="005020BC">
        <w:t xml:space="preserve">for flood reports </w:t>
      </w:r>
      <w:r w:rsidR="001671EC" w:rsidRPr="005020BC">
        <w:t xml:space="preserve">that are extremely likely to be flash floods (i.e., </w:t>
      </w:r>
      <w:r w:rsidR="0098404E" w:rsidRPr="005020BC">
        <w:t>EFFCI&gt;=10</w:t>
      </w:r>
      <w:r w:rsidR="00223144" w:rsidRPr="005020BC">
        <w:t xml:space="preserve"> in </w:t>
      </w:r>
      <w:r w:rsidR="003313A3" w:rsidRPr="005020BC">
        <w:fldChar w:fldCharType="begin"/>
      </w:r>
      <w:r w:rsidR="003313A3" w:rsidRPr="005020BC">
        <w:instrText xml:space="preserve"> REF _Ref98925769 \h </w:instrText>
      </w:r>
      <w:r w:rsidR="003313A3" w:rsidRPr="005020BC">
        <w:fldChar w:fldCharType="separate"/>
      </w:r>
      <w:r w:rsidR="003313A3" w:rsidRPr="005020BC">
        <w:rPr>
          <w:b/>
          <w:bCs/>
        </w:rPr>
        <w:t xml:space="preserve">Figure </w:t>
      </w:r>
      <w:r w:rsidR="003313A3" w:rsidRPr="005020BC">
        <w:rPr>
          <w:b/>
          <w:bCs/>
          <w:noProof/>
        </w:rPr>
        <w:t>4</w:t>
      </w:r>
      <w:r w:rsidR="003313A3" w:rsidRPr="005020BC">
        <w:fldChar w:fldCharType="end"/>
      </w:r>
      <w:r w:rsidR="004B0C79" w:rsidRPr="005020BC">
        <w:rPr>
          <w:b/>
          <w:bCs/>
        </w:rPr>
        <w:t>c</w:t>
      </w:r>
      <w:r w:rsidR="003313A3" w:rsidRPr="005020BC">
        <w:rPr>
          <w:b/>
          <w:bCs/>
        </w:rPr>
        <w:t xml:space="preserve"> </w:t>
      </w:r>
      <w:r w:rsidR="003313A3" w:rsidRPr="005020BC">
        <w:t>and</w:t>
      </w:r>
      <w:r w:rsidR="003313A3" w:rsidRPr="005020BC">
        <w:rPr>
          <w:b/>
          <w:bCs/>
        </w:rPr>
        <w:t xml:space="preserve"> f</w:t>
      </w:r>
      <w:r w:rsidR="003313A3" w:rsidRPr="005020BC">
        <w:t>)</w:t>
      </w:r>
      <w:r w:rsidR="0098404E" w:rsidRPr="005020BC">
        <w:t xml:space="preserve">, but it </w:t>
      </w:r>
      <w:r w:rsidR="0096529F" w:rsidRPr="005020BC">
        <w:t xml:space="preserve">might not be significant since, due to the small number of events in </w:t>
      </w:r>
      <w:r w:rsidR="00C0227A" w:rsidRPr="005020BC">
        <w:t>such</w:t>
      </w:r>
      <w:r w:rsidR="0096529F" w:rsidRPr="005020BC">
        <w:t xml:space="preserve"> category</w:t>
      </w:r>
      <w:r w:rsidR="00C0227A" w:rsidRPr="005020BC">
        <w:t xml:space="preserve"> </w:t>
      </w:r>
      <w:r w:rsidR="0096529F" w:rsidRPr="005020BC">
        <w:t>(</w:t>
      </w:r>
      <w:r w:rsidR="00C0227A" w:rsidRPr="005020BC">
        <w:t>see</w:t>
      </w:r>
      <w:r w:rsidR="006C6B47" w:rsidRPr="005020BC">
        <w:t xml:space="preserve"> third column of</w:t>
      </w:r>
      <w:r w:rsidR="00C0227A" w:rsidRPr="005020BC">
        <w:t xml:space="preserve"> </w:t>
      </w:r>
      <w:r w:rsidR="0096529F" w:rsidRPr="005020BC">
        <w:fldChar w:fldCharType="begin"/>
      </w:r>
      <w:r w:rsidR="0096529F" w:rsidRPr="005020BC">
        <w:instrText xml:space="preserve"> REF _Ref99102244 \h </w:instrText>
      </w:r>
      <w:r w:rsidR="0096529F" w:rsidRPr="005020BC">
        <w:fldChar w:fldCharType="separate"/>
      </w:r>
      <w:r w:rsidR="0096529F" w:rsidRPr="005020BC">
        <w:rPr>
          <w:b/>
          <w:bCs/>
        </w:rPr>
        <w:t xml:space="preserve">Table </w:t>
      </w:r>
      <w:r w:rsidR="0096529F" w:rsidRPr="005020BC">
        <w:rPr>
          <w:b/>
          <w:bCs/>
          <w:noProof/>
        </w:rPr>
        <w:t>3</w:t>
      </w:r>
      <w:r w:rsidR="0096529F" w:rsidRPr="005020BC">
        <w:fldChar w:fldCharType="end"/>
      </w:r>
      <w:r w:rsidR="0096529F" w:rsidRPr="005020BC">
        <w:t>)</w:t>
      </w:r>
      <w:r w:rsidR="006C6B47" w:rsidRPr="005020BC">
        <w:t xml:space="preserve">, </w:t>
      </w:r>
      <w:r w:rsidR="00362777" w:rsidRPr="005020BC">
        <w:t>it</w:t>
      </w:r>
      <w:r w:rsidR="003313A3" w:rsidRPr="005020BC">
        <w:t xml:space="preserve"> might be due to statistical sampling.</w:t>
      </w:r>
    </w:p>
    <w:p w14:paraId="674743BF" w14:textId="5C75568B" w:rsidR="00F21E2C" w:rsidRPr="005020BC" w:rsidRDefault="00F21E2C" w:rsidP="00344099">
      <w:pPr>
        <w:rPr>
          <w:ins w:id="6" w:author="Fatima Pillosu" w:date="2022-08-11T06:15:00Z"/>
        </w:rPr>
      </w:pPr>
      <w:r w:rsidRPr="005020BC">
        <w:t>Ou</w:t>
      </w:r>
      <w:r w:rsidR="00887890" w:rsidRPr="005020BC">
        <w:t xml:space="preserve">t of all the </w:t>
      </w:r>
      <w:r w:rsidR="00382C99" w:rsidRPr="005020BC">
        <w:t>examined</w:t>
      </w:r>
      <w:r w:rsidR="00887890" w:rsidRPr="005020BC">
        <w:t xml:space="preserve"> percentiles (i.e. 50th, 75th, 85th, 90th, 95th, 98th, and 99th)</w:t>
      </w:r>
      <w:r w:rsidR="008F53A0" w:rsidRPr="005020BC">
        <w:t xml:space="preserve">, the verification analysis was conducted only for VREs </w:t>
      </w:r>
      <w:r w:rsidR="00546C3F" w:rsidRPr="005020BC">
        <w:t>that correspond to the 85</w:t>
      </w:r>
      <w:r w:rsidR="00546C3F" w:rsidRPr="0003582D">
        <w:rPr>
          <w:vertAlign w:val="superscript"/>
        </w:rPr>
        <w:t>th</w:t>
      </w:r>
      <w:r w:rsidR="00546C3F" w:rsidRPr="005020BC">
        <w:t xml:space="preserve"> (VRE85) and 99</w:t>
      </w:r>
      <w:r w:rsidR="00546C3F" w:rsidRPr="005020BC">
        <w:rPr>
          <w:vertAlign w:val="superscript"/>
        </w:rPr>
        <w:t>th</w:t>
      </w:r>
      <w:r w:rsidR="00546C3F" w:rsidRPr="005020BC">
        <w:t xml:space="preserve"> percentile (VRE99</w:t>
      </w:r>
      <w:r w:rsidR="009D35A5" w:rsidRPr="005020BC">
        <w:t xml:space="preserve">) as they were considered, </w:t>
      </w:r>
      <w:r w:rsidR="00982BFD" w:rsidRPr="005020BC">
        <w:t>respectively</w:t>
      </w:r>
      <w:r w:rsidR="009D35A5" w:rsidRPr="005020BC">
        <w:t xml:space="preserve">, </w:t>
      </w:r>
      <w:r w:rsidR="00BC1C69" w:rsidRPr="005020BC">
        <w:t xml:space="preserve">representative of </w:t>
      </w:r>
      <w:r w:rsidR="007A1187" w:rsidRPr="005020BC">
        <w:t xml:space="preserve">rainfall events </w:t>
      </w:r>
      <w:r w:rsidR="007A1187">
        <w:t xml:space="preserve"> associated with </w:t>
      </w:r>
      <w:r w:rsidR="00253E59" w:rsidRPr="005020BC">
        <w:t>medium/severe</w:t>
      </w:r>
      <w:r w:rsidR="00BC1C69" w:rsidRPr="005020BC">
        <w:t xml:space="preserve"> and </w:t>
      </w:r>
      <w:r w:rsidR="00152C66" w:rsidRPr="005020BC">
        <w:t xml:space="preserve">extremely </w:t>
      </w:r>
      <w:r w:rsidR="00BC1C69" w:rsidRPr="005020BC">
        <w:t>severe</w:t>
      </w:r>
      <w:r w:rsidR="00253E59" w:rsidRPr="005020BC">
        <w:t xml:space="preserve"> rainfall events</w:t>
      </w:r>
      <w:r w:rsidR="00BC1C69" w:rsidRPr="005020BC">
        <w:t>.</w:t>
      </w:r>
      <w:r w:rsidR="009D4F21" w:rsidRPr="005020BC">
        <w:t xml:space="preserve"> </w:t>
      </w:r>
      <w:r w:rsidR="009007AA" w:rsidRPr="005020BC">
        <w:lastRenderedPageBreak/>
        <w:t>F</w:t>
      </w:r>
      <w:r w:rsidR="009D4F21" w:rsidRPr="005020BC">
        <w:t xml:space="preserve">lood reports with EFFCI&gt;=6 </w:t>
      </w:r>
      <w:proofErr w:type="gramStart"/>
      <w:r w:rsidR="009D4F21" w:rsidRPr="005020BC">
        <w:t>were</w:t>
      </w:r>
      <w:proofErr w:type="gramEnd"/>
      <w:r w:rsidR="009D4F21" w:rsidRPr="005020BC">
        <w:t xml:space="preserve"> considered</w:t>
      </w:r>
      <w:r w:rsidR="009007AA" w:rsidRPr="005020BC">
        <w:t xml:space="preserve"> in this study</w:t>
      </w:r>
      <w:r w:rsidR="009D4F21" w:rsidRPr="005020BC">
        <w:t xml:space="preserve"> to</w:t>
      </w:r>
      <w:r w:rsidR="002813BB" w:rsidRPr="005020BC">
        <w:t xml:space="preserve"> maintain high the number of flood reports </w:t>
      </w:r>
      <w:r w:rsidR="006C63E7" w:rsidRPr="005020BC">
        <w:t xml:space="preserve">that are likely to be flash floods </w:t>
      </w:r>
      <w:r w:rsidR="002813BB" w:rsidRPr="005020BC">
        <w:t>and, therefore,</w:t>
      </w:r>
      <w:r w:rsidR="009D4F21" w:rsidRPr="005020BC">
        <w:t xml:space="preserve"> provide robust verification result</w:t>
      </w:r>
      <w:r w:rsidR="002813BB" w:rsidRPr="005020BC">
        <w:t>s</w:t>
      </w:r>
      <w:r w:rsidR="00F834A3" w:rsidRPr="005020BC">
        <w:t xml:space="preserve"> </w:t>
      </w:r>
      <w:r w:rsidR="009007AA" w:rsidRPr="005020BC">
        <w:t>for flash flood events</w:t>
      </w:r>
      <w:r w:rsidR="002813BB" w:rsidRPr="005020BC">
        <w:t xml:space="preserve">. </w:t>
      </w:r>
      <w:r w:rsidR="00CD2D47" w:rsidRPr="005020BC">
        <w:t>T</w:t>
      </w:r>
      <w:r w:rsidR="000C32A5" w:rsidRPr="005020BC">
        <w:t>he considered</w:t>
      </w:r>
      <w:r w:rsidR="00BC3CB1" w:rsidRPr="005020BC">
        <w:t xml:space="preserve"> values</w:t>
      </w:r>
      <w:r w:rsidR="00432112" w:rsidRPr="005020BC">
        <w:t xml:space="preserve"> in mm/12h for</w:t>
      </w:r>
      <w:r w:rsidR="000C32A5" w:rsidRPr="005020BC">
        <w:t xml:space="preserve"> </w:t>
      </w:r>
      <w:r w:rsidR="00CD2D47" w:rsidRPr="005020BC">
        <w:t xml:space="preserve">VRE85 and VRE99 </w:t>
      </w:r>
      <w:r w:rsidR="000C32A5" w:rsidRPr="005020BC">
        <w:t xml:space="preserve">are, respectively, indicated </w:t>
      </w:r>
      <w:r w:rsidR="005A08A8" w:rsidRPr="005020BC">
        <w:t>with a purple and orange dot in</w:t>
      </w:r>
      <w:r w:rsidR="000C32A5" w:rsidRPr="005020BC">
        <w:t xml:space="preserve"> </w:t>
      </w:r>
      <w:r w:rsidR="005A08A8" w:rsidRPr="005020BC">
        <w:fldChar w:fldCharType="begin"/>
      </w:r>
      <w:r w:rsidR="005A08A8" w:rsidRPr="005020BC">
        <w:instrText xml:space="preserve"> REF _Ref98925769 \h </w:instrText>
      </w:r>
      <w:r w:rsidR="005A08A8" w:rsidRPr="005020BC">
        <w:fldChar w:fldCharType="separate"/>
      </w:r>
      <w:r w:rsidR="005A08A8" w:rsidRPr="005020BC">
        <w:rPr>
          <w:b/>
          <w:bCs/>
        </w:rPr>
        <w:t xml:space="preserve">Figure </w:t>
      </w:r>
      <w:r w:rsidR="005A08A8" w:rsidRPr="005020BC">
        <w:rPr>
          <w:b/>
          <w:bCs/>
          <w:noProof/>
        </w:rPr>
        <w:t>4</w:t>
      </w:r>
      <w:r w:rsidR="005A08A8" w:rsidRPr="005020BC">
        <w:fldChar w:fldCharType="end"/>
      </w:r>
      <w:r w:rsidR="005A08A8" w:rsidRPr="005020BC">
        <w:rPr>
          <w:b/>
          <w:bCs/>
        </w:rPr>
        <w:t>b</w:t>
      </w:r>
      <w:r w:rsidR="005A08A8" w:rsidRPr="005020BC">
        <w:t xml:space="preserve"> for “La Costa” and </w:t>
      </w:r>
      <w:r w:rsidR="005A08A8" w:rsidRPr="005020BC">
        <w:rPr>
          <w:b/>
          <w:bCs/>
        </w:rPr>
        <w:t>e</w:t>
      </w:r>
      <w:r w:rsidR="005A08A8" w:rsidRPr="005020BC" w:rsidDel="0027170E">
        <w:t xml:space="preserve"> </w:t>
      </w:r>
      <w:r w:rsidR="00BC3CB1" w:rsidRPr="005020BC">
        <w:t>for “La Sierra”</w:t>
      </w:r>
      <w:r w:rsidR="004D617D" w:rsidRPr="005020BC">
        <w:t>, and</w:t>
      </w:r>
      <w:r w:rsidR="006B119A" w:rsidRPr="005020BC">
        <w:t xml:space="preserve"> the rounded values are indicated</w:t>
      </w:r>
      <w:r w:rsidR="004D617D" w:rsidRPr="005020BC">
        <w:t xml:space="preserve"> in </w:t>
      </w:r>
      <w:r w:rsidR="004D617D" w:rsidRPr="005020BC">
        <w:fldChar w:fldCharType="begin"/>
      </w:r>
      <w:r w:rsidR="004D617D" w:rsidRPr="005020BC">
        <w:instrText xml:space="preserve"> REF _Ref98948519 \h </w:instrText>
      </w:r>
      <w:r w:rsidR="004D617D" w:rsidRPr="005020BC">
        <w:fldChar w:fldCharType="separate"/>
      </w:r>
      <w:r w:rsidR="004D617D" w:rsidRPr="005020BC">
        <w:rPr>
          <w:b/>
          <w:bCs/>
        </w:rPr>
        <w:t xml:space="preserve">Table </w:t>
      </w:r>
      <w:r w:rsidR="004D617D" w:rsidRPr="005020BC">
        <w:rPr>
          <w:b/>
          <w:bCs/>
          <w:noProof/>
        </w:rPr>
        <w:t>4</w:t>
      </w:r>
      <w:r w:rsidR="004D617D" w:rsidRPr="005020BC">
        <w:fldChar w:fldCharType="end"/>
      </w:r>
      <w:r w:rsidR="004D617D" w:rsidRPr="005020BC">
        <w:t xml:space="preserve">.  </w:t>
      </w:r>
    </w:p>
    <w:p w14:paraId="4C417431" w14:textId="15B7AAE4" w:rsidR="001108B7" w:rsidRPr="005020BC" w:rsidRDefault="2FC90B0E" w:rsidP="00E941B4">
      <w:pPr>
        <w:pStyle w:val="Titolo2"/>
        <w:numPr>
          <w:ilvl w:val="1"/>
          <w:numId w:val="6"/>
        </w:numPr>
      </w:pPr>
      <w:r w:rsidRPr="005020BC">
        <w:t>ecPoint performance in the identification of areas at flash flood risk</w:t>
      </w:r>
    </w:p>
    <w:p w14:paraId="2D3E9664" w14:textId="28EC3579" w:rsidR="0050610E" w:rsidRPr="005020BC" w:rsidRDefault="0014547C" w:rsidP="003F6919">
      <w:pPr>
        <w:rPr>
          <w:ins w:id="7" w:author="Fatima Pillosu" w:date="2022-08-11T05:05:00Z"/>
        </w:rPr>
      </w:pPr>
      <w:r w:rsidRPr="005020BC">
        <w:t>AROC</w:t>
      </w:r>
      <w:r w:rsidR="5FCCC150" w:rsidRPr="005020BC">
        <w:t xml:space="preserve">s denote the discrimination ability of a forecasting system for specific VREs and forecast lead times. </w:t>
      </w:r>
      <w:r w:rsidR="003E11D0" w:rsidRPr="005020BC">
        <w:fldChar w:fldCharType="begin"/>
      </w:r>
      <w:r w:rsidR="003E11D0" w:rsidRPr="005020BC">
        <w:instrText xml:space="preserve"> REF _Ref99114833 \h </w:instrText>
      </w:r>
      <w:r w:rsidR="003E11D0" w:rsidRPr="005020BC">
        <w:fldChar w:fldCharType="separate"/>
      </w:r>
      <w:r w:rsidR="0079116A" w:rsidRPr="005020BC">
        <w:rPr>
          <w:b/>
          <w:bCs/>
        </w:rPr>
        <w:t xml:space="preserve">Figure </w:t>
      </w:r>
      <w:r w:rsidR="0079116A" w:rsidRPr="005020BC">
        <w:rPr>
          <w:b/>
          <w:bCs/>
          <w:noProof/>
        </w:rPr>
        <w:t>5</w:t>
      </w:r>
      <w:r w:rsidR="003E11D0" w:rsidRPr="005020BC">
        <w:fldChar w:fldCharType="end"/>
      </w:r>
      <w:r w:rsidR="5FCCC150" w:rsidRPr="005020BC">
        <w:rPr>
          <w:b/>
          <w:bCs/>
        </w:rPr>
        <w:t xml:space="preserve"> </w:t>
      </w:r>
      <w:r w:rsidR="5FCCC150" w:rsidRPr="005020BC">
        <w:t xml:space="preserve">shows the evolution of </w:t>
      </w:r>
      <w:r w:rsidRPr="005020BC">
        <w:t>AROC</w:t>
      </w:r>
      <w:r w:rsidR="5FCCC150" w:rsidRPr="005020BC">
        <w:t xml:space="preserve"> with lead time for “La Costa” and “La Sierra”, computed for flood reports with EFFCI&gt;=6, and for </w:t>
      </w:r>
      <w:r w:rsidR="00122865" w:rsidRPr="005020BC">
        <w:t>VRE85 and VRE99</w:t>
      </w:r>
      <w:r w:rsidR="5FCCC150" w:rsidRPr="005020BC">
        <w:t xml:space="preserve"> events. For both ENS and ecPoint, no degradation with lead time in the </w:t>
      </w:r>
      <w:r w:rsidRPr="005020BC">
        <w:t>AROC</w:t>
      </w:r>
      <w:r w:rsidR="5FCCC150" w:rsidRPr="005020BC">
        <w:t>s is observed in “La Costa” (</w:t>
      </w:r>
      <w:r w:rsidR="21DD367A" w:rsidRPr="005020BC">
        <w:fldChar w:fldCharType="begin"/>
      </w:r>
      <w:r w:rsidR="21DD367A" w:rsidRPr="005020BC">
        <w:instrText xml:space="preserve"> REF _Ref99114833 \h </w:instrText>
      </w:r>
      <w:r w:rsidR="21DD367A" w:rsidRPr="005020BC">
        <w:fldChar w:fldCharType="separate"/>
      </w:r>
      <w:r w:rsidR="0079116A" w:rsidRPr="005020BC">
        <w:rPr>
          <w:b/>
          <w:bCs/>
        </w:rPr>
        <w:t xml:space="preserve">Figure </w:t>
      </w:r>
      <w:r w:rsidR="0079116A" w:rsidRPr="005020BC">
        <w:rPr>
          <w:b/>
          <w:bCs/>
          <w:noProof/>
        </w:rPr>
        <w:t>5</w:t>
      </w:r>
      <w:r w:rsidR="21DD367A" w:rsidRPr="005020BC">
        <w:fldChar w:fldCharType="end"/>
      </w:r>
      <w:r w:rsidR="5FCCC150" w:rsidRPr="005020BC">
        <w:rPr>
          <w:b/>
          <w:bCs/>
        </w:rPr>
        <w:t xml:space="preserve">a </w:t>
      </w:r>
      <w:r w:rsidR="5FCCC150" w:rsidRPr="005020BC">
        <w:t xml:space="preserve">and </w:t>
      </w:r>
      <w:r w:rsidR="5FCCC150" w:rsidRPr="005020BC">
        <w:rPr>
          <w:b/>
          <w:bCs/>
        </w:rPr>
        <w:t>b</w:t>
      </w:r>
      <w:r w:rsidR="5FCCC150" w:rsidRPr="005020BC">
        <w:t xml:space="preserve">). On the contrary, the </w:t>
      </w:r>
      <w:r w:rsidRPr="005020BC">
        <w:t>AROC</w:t>
      </w:r>
      <w:r w:rsidR="5FCCC150" w:rsidRPr="005020BC">
        <w:t>s in “La Sierra” tend to diminish with lead time (</w:t>
      </w:r>
      <w:r w:rsidR="21DD367A" w:rsidRPr="005020BC">
        <w:fldChar w:fldCharType="begin"/>
      </w:r>
      <w:r w:rsidR="21DD367A" w:rsidRPr="005020BC">
        <w:instrText xml:space="preserve"> REF _Ref99114833 \h </w:instrText>
      </w:r>
      <w:r w:rsidR="21DD367A" w:rsidRPr="005020BC">
        <w:fldChar w:fldCharType="separate"/>
      </w:r>
      <w:r w:rsidR="0079116A" w:rsidRPr="005020BC">
        <w:rPr>
          <w:b/>
          <w:bCs/>
        </w:rPr>
        <w:t xml:space="preserve">Figure </w:t>
      </w:r>
      <w:r w:rsidR="0079116A" w:rsidRPr="005020BC">
        <w:rPr>
          <w:b/>
          <w:bCs/>
          <w:noProof/>
        </w:rPr>
        <w:t>5</w:t>
      </w:r>
      <w:r w:rsidR="21DD367A" w:rsidRPr="005020BC">
        <w:fldChar w:fldCharType="end"/>
      </w:r>
      <w:r w:rsidR="5FCCC150" w:rsidRPr="005020BC">
        <w:rPr>
          <w:b/>
          <w:bCs/>
        </w:rPr>
        <w:t xml:space="preserve">c </w:t>
      </w:r>
      <w:r w:rsidR="5FCCC150" w:rsidRPr="005020BC">
        <w:t xml:space="preserve">and </w:t>
      </w:r>
      <w:r w:rsidR="5FCCC150" w:rsidRPr="005020BC">
        <w:rPr>
          <w:b/>
          <w:bCs/>
        </w:rPr>
        <w:t>d</w:t>
      </w:r>
      <w:r w:rsidR="5FCCC150" w:rsidRPr="005020BC">
        <w:t>), at a similar rate for both ENS and ecPoint and regardless of VRE</w:t>
      </w:r>
      <w:del w:id="8" w:author="Guest User" w:date="2022-04-28T08:36:00Z">
        <w:r w:rsidR="062FBEE2" w:rsidRPr="005020BC" w:rsidDel="5FCCC150">
          <w:delText>s</w:delText>
        </w:r>
      </w:del>
      <w:r w:rsidR="5FCCC150" w:rsidRPr="005020BC">
        <w:t xml:space="preserve">. Discrimination ability in ENS and ecPoint is similar in both regions for medium rainfall events as shown by overlapping </w:t>
      </w:r>
      <w:r w:rsidRPr="005020BC">
        <w:t>AROC</w:t>
      </w:r>
      <w:r w:rsidR="5FCCC150" w:rsidRPr="005020BC">
        <w:t xml:space="preserve"> curves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rPr>
          <w:b/>
          <w:bCs/>
        </w:rPr>
        <w:t xml:space="preserve">a </w:t>
      </w:r>
      <w:r w:rsidR="5FCCC150" w:rsidRPr="005020BC">
        <w:t>and</w:t>
      </w:r>
      <w:r w:rsidR="5FCCC150" w:rsidRPr="005020BC">
        <w:rPr>
          <w:b/>
          <w:bCs/>
        </w:rPr>
        <w:t xml:space="preserve"> c</w:t>
      </w:r>
      <w:r w:rsidR="5FCCC150" w:rsidRPr="005020BC">
        <w:t>), and it is generally higher for ecPoint when compared with ENS for extreme rainfall events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rPr>
          <w:b/>
          <w:bCs/>
        </w:rPr>
        <w:t>b</w:t>
      </w:r>
      <w:r w:rsidR="5FCCC150" w:rsidRPr="005020BC">
        <w:t xml:space="preserve"> and </w:t>
      </w:r>
      <w:r w:rsidR="5FCCC150" w:rsidRPr="005020BC">
        <w:rPr>
          <w:b/>
          <w:bCs/>
        </w:rPr>
        <w:t>d</w:t>
      </w:r>
      <w:r w:rsidR="5FCCC150" w:rsidRPr="005020BC">
        <w:t>). In addition, the overall discrimination ability of both ENS and ecPoint forecasts is larger for medium rainfall events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rPr>
          <w:b/>
          <w:bCs/>
        </w:rPr>
        <w:t>a</w:t>
      </w:r>
      <w:r w:rsidR="5FCCC150" w:rsidRPr="005020BC">
        <w:t xml:space="preserve"> and </w:t>
      </w:r>
      <w:r w:rsidR="5FCCC150" w:rsidRPr="005020BC">
        <w:rPr>
          <w:b/>
          <w:bCs/>
        </w:rPr>
        <w:t>c</w:t>
      </w:r>
      <w:r w:rsidR="5FCCC150" w:rsidRPr="005020BC">
        <w:t>) than for extreme ones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rPr>
          <w:b/>
          <w:bCs/>
        </w:rPr>
        <w:t>b</w:t>
      </w:r>
      <w:r w:rsidR="5FCCC150" w:rsidRPr="005020BC">
        <w:t xml:space="preserve"> and </w:t>
      </w:r>
      <w:r w:rsidR="5FCCC150" w:rsidRPr="005020BC">
        <w:rPr>
          <w:b/>
          <w:bCs/>
        </w:rPr>
        <w:t>d</w:t>
      </w:r>
      <w:r w:rsidR="5FCCC150" w:rsidRPr="005020BC">
        <w:t xml:space="preserve">). A feature that stands out in all panels in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t xml:space="preserve"> is the sinusoidal pattern shown by the </w:t>
      </w:r>
      <w:r w:rsidRPr="005020BC">
        <w:t>AROC</w:t>
      </w:r>
      <w:r w:rsidR="5FCCC150" w:rsidRPr="005020BC">
        <w:t xml:space="preserve"> in correspondence of different accumulation periods throughout a day. </w:t>
      </w:r>
      <w:r w:rsidR="062FBEE2" w:rsidRPr="005020BC">
        <w:fldChar w:fldCharType="begin"/>
      </w:r>
      <w:r w:rsidR="062FBEE2" w:rsidRPr="005020BC">
        <w:instrText xml:space="preserve"> REF _Ref99461252 \h  \* MERGEFORMAT </w:instrText>
      </w:r>
      <w:r w:rsidR="062FBEE2" w:rsidRPr="005020BC">
        <w:fldChar w:fldCharType="separate"/>
      </w:r>
      <w:r w:rsidR="5FCCC150" w:rsidRPr="005020BC">
        <w:rPr>
          <w:b/>
          <w:bCs/>
        </w:rPr>
        <w:t xml:space="preserve">Figure </w:t>
      </w:r>
      <w:r w:rsidR="5FCCC150" w:rsidRPr="005020BC">
        <w:rPr>
          <w:b/>
          <w:bCs/>
          <w:noProof/>
        </w:rPr>
        <w:t>6</w:t>
      </w:r>
      <w:r w:rsidR="062FBEE2" w:rsidRPr="005020BC">
        <w:fldChar w:fldCharType="end"/>
      </w:r>
      <w:r w:rsidR="5FCCC150"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and also confirmed by </w:t>
      </w:r>
      <w:r w:rsidR="5FCCC150" w:rsidRPr="005020BC">
        <w:rPr>
          <w:noProof/>
        </w:rPr>
        <w:t>Kikuchi and Wang’s</w:t>
      </w:r>
      <w:r w:rsidR="5FCCC150" w:rsidRPr="005020BC">
        <w:t xml:space="preserve"> study </w:t>
      </w:r>
      <w:r w:rsidR="062FBEE2" w:rsidRPr="005020BC">
        <w:fldChar w:fldCharType="begin" w:fldLock="1"/>
      </w:r>
      <w:r w:rsidR="062FBEE2" w:rsidRPr="005020BC">
        <w:instrText>ADDIN CSL_CITATION {"citationItems":[{"id":"ITEM-1","itemData":{"DOI":"10.1175/2007JCLI2051.1","author":[{"dropping-particle":"","family":"Kikuchi","given":"Kazuyoshi","non-dropping-particle":"","parse-names":false,"suffix":""},{"dropping-particle":"","family":"Wang","given":"Bin","non-dropping-particle":"","parse-names":false,"suffix":""}],"container-title":"Journal of Climate","id":"ITEM-1","issue":"11","issued":{"date-parts":[["2008"]]},"page":"2680-2696","title":"Diurnal precipitation regimes in the global tropics","type":"article-journal","volume":"21"},"suppress-author":1,"uris":["http://www.mendeley.com/documents/?uuid=abf21a12-2af1-3556-b908-7a48ae95b433"]}],"mendeley":{"formattedCitation":"(2008)","plainTextFormattedCitation":"(2008)","previouslyFormattedCitation":"(2008)"},"properties":{"noteIndex":0},"schema":"https://github.com/citation-style-language/schema/raw/master/csl-citation.json"}</w:instrText>
      </w:r>
      <w:r w:rsidR="062FBEE2" w:rsidRPr="005020BC">
        <w:fldChar w:fldCharType="separate"/>
      </w:r>
      <w:r w:rsidR="5FCCC150" w:rsidRPr="005020BC">
        <w:rPr>
          <w:noProof/>
        </w:rPr>
        <w:t>(2008)</w:t>
      </w:r>
      <w:r w:rsidR="062FBEE2" w:rsidRPr="005020BC">
        <w:fldChar w:fldCharType="end"/>
      </w:r>
      <w:r w:rsidR="5FCCC150" w:rsidRPr="005020BC">
        <w:t xml:space="preserve"> based on rainfall observations. In “La Costa” (</w:t>
      </w:r>
      <w:r w:rsidR="00080126" w:rsidRPr="005020BC">
        <w:fldChar w:fldCharType="begin"/>
      </w:r>
      <w:r w:rsidR="00080126" w:rsidRPr="005020BC">
        <w:instrText xml:space="preserve"> REF _Ref99114833 \h </w:instrText>
      </w:r>
      <w:r w:rsidR="00080126" w:rsidRPr="005020BC">
        <w:fldChar w:fldCharType="separate"/>
      </w:r>
      <w:r w:rsidR="0079116A" w:rsidRPr="005020BC">
        <w:rPr>
          <w:b/>
          <w:bCs/>
        </w:rPr>
        <w:t xml:space="preserve">Figure </w:t>
      </w:r>
      <w:r w:rsidR="0079116A" w:rsidRPr="005020BC">
        <w:rPr>
          <w:b/>
          <w:bCs/>
          <w:noProof/>
        </w:rPr>
        <w:t>5</w:t>
      </w:r>
      <w:r w:rsidR="00080126" w:rsidRPr="005020BC">
        <w:fldChar w:fldCharType="end"/>
      </w:r>
      <w:r w:rsidR="5FCCC150" w:rsidRPr="005020BC">
        <w:rPr>
          <w:b/>
          <w:bCs/>
        </w:rPr>
        <w:t xml:space="preserve">a </w:t>
      </w:r>
      <w:r w:rsidR="5FCCC150" w:rsidRPr="005020BC">
        <w:t xml:space="preserve">and </w:t>
      </w:r>
      <w:r w:rsidR="5FCCC150" w:rsidRPr="005020BC">
        <w:rPr>
          <w:b/>
          <w:bCs/>
        </w:rPr>
        <w:t>b</w:t>
      </w:r>
      <w:r w:rsidR="5FCCC150" w:rsidRPr="005020BC">
        <w:t xml:space="preserve">), </w:t>
      </w:r>
      <w:r w:rsidRPr="005020BC">
        <w:t>AROC</w:t>
      </w:r>
      <w:r w:rsidR="5FCCC150" w:rsidRPr="005020BC">
        <w:t>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062FBEE2" w:rsidRPr="005020BC">
        <w:fldChar w:fldCharType="begin"/>
      </w:r>
      <w:r w:rsidR="062FBEE2" w:rsidRPr="005020BC">
        <w:instrText xml:space="preserve"> REF _Ref99461252 \h </w:instrText>
      </w:r>
      <w:r w:rsidR="062FBEE2" w:rsidRPr="005020BC">
        <w:fldChar w:fldCharType="separate"/>
      </w:r>
      <w:r w:rsidR="5FCCC150" w:rsidRPr="005020BC">
        <w:rPr>
          <w:b/>
          <w:bCs/>
        </w:rPr>
        <w:t xml:space="preserve">Figure </w:t>
      </w:r>
      <w:r w:rsidR="5FCCC150" w:rsidRPr="005020BC">
        <w:rPr>
          <w:b/>
          <w:bCs/>
          <w:noProof/>
        </w:rPr>
        <w:t>6</w:t>
      </w:r>
      <w:r w:rsidR="062FBEE2" w:rsidRPr="005020BC">
        <w:fldChar w:fldCharType="end"/>
      </w:r>
      <w:r w:rsidR="5FCCC150" w:rsidRPr="005020BC">
        <w:t xml:space="preserve">, continuous red and blue lines). For both ENS and ecPoint, the amplitude between peaks and troughs increases with increasing VREs, although the amplitude is deeper for ENS as ecPoint improves (i.e., increase) the </w:t>
      </w:r>
      <w:r w:rsidRPr="005020BC">
        <w:t>AROC</w:t>
      </w:r>
      <w:r w:rsidR="5FCCC150" w:rsidRPr="005020BC">
        <w:t xml:space="preserve"> values for the troughs for VREs = 99</w:t>
      </w:r>
      <w:r w:rsidR="5FCCC150" w:rsidRPr="005020BC">
        <w:rPr>
          <w:vertAlign w:val="superscript"/>
        </w:rPr>
        <w:t>th</w:t>
      </w:r>
      <w:r w:rsidR="5FCCC150"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w:t>
      </w:r>
      <w:r w:rsidRPr="005020BC">
        <w:t>AROC</w:t>
      </w:r>
      <w:r w:rsidR="5FCCC150" w:rsidRPr="005020BC">
        <w:t>s in “La Sierra” (</w:t>
      </w:r>
      <w:r w:rsidR="2FC90B0E" w:rsidRPr="005020BC">
        <w:fldChar w:fldCharType="begin"/>
      </w:r>
      <w:r w:rsidR="2FC90B0E" w:rsidRPr="005020BC">
        <w:instrText xml:space="preserve"> REF _Ref99114833 \h </w:instrText>
      </w:r>
      <w:r w:rsidR="2FC90B0E" w:rsidRPr="005020BC">
        <w:fldChar w:fldCharType="separate"/>
      </w:r>
      <w:r w:rsidR="0079116A" w:rsidRPr="005020BC">
        <w:rPr>
          <w:b/>
          <w:bCs/>
        </w:rPr>
        <w:t xml:space="preserve">Figure </w:t>
      </w:r>
      <w:r w:rsidR="0079116A" w:rsidRPr="005020BC">
        <w:rPr>
          <w:b/>
          <w:bCs/>
          <w:noProof/>
        </w:rPr>
        <w:t>5</w:t>
      </w:r>
      <w:r w:rsidR="2FC90B0E" w:rsidRPr="005020BC">
        <w:fldChar w:fldCharType="end"/>
      </w:r>
      <w:r w:rsidR="5FCCC150" w:rsidRPr="005020BC">
        <w:rPr>
          <w:b/>
          <w:bCs/>
        </w:rPr>
        <w:t xml:space="preserve">c </w:t>
      </w:r>
      <w:r w:rsidR="5FCCC150" w:rsidRPr="005020BC">
        <w:t xml:space="preserve">and </w:t>
      </w:r>
      <w:r w:rsidR="5FCCC150" w:rsidRPr="005020BC">
        <w:rPr>
          <w:b/>
          <w:bCs/>
        </w:rPr>
        <w:t>d</w:t>
      </w:r>
      <w:r w:rsidR="5FCCC150"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t xml:space="preserve"> were observed also for flood reports with EFFCI&gt;=1 and 10, and for VREs &gt;= 50</w:t>
      </w:r>
      <w:r w:rsidR="5FCCC150" w:rsidRPr="005020BC">
        <w:rPr>
          <w:vertAlign w:val="superscript"/>
        </w:rPr>
        <w:t>th</w:t>
      </w:r>
      <w:r w:rsidR="5FCCC150" w:rsidRPr="005020BC">
        <w:t>, 75</w:t>
      </w:r>
      <w:r w:rsidR="5FCCC150" w:rsidRPr="005020BC">
        <w:rPr>
          <w:vertAlign w:val="superscript"/>
        </w:rPr>
        <w:t>th</w:t>
      </w:r>
      <w:r w:rsidR="5FCCC150" w:rsidRPr="005020BC">
        <w:t>, 90</w:t>
      </w:r>
      <w:r w:rsidR="5FCCC150" w:rsidRPr="005020BC">
        <w:rPr>
          <w:vertAlign w:val="superscript"/>
        </w:rPr>
        <w:t>th</w:t>
      </w:r>
      <w:r w:rsidR="5FCCC150" w:rsidRPr="005020BC">
        <w:t>, 95</w:t>
      </w:r>
      <w:r w:rsidR="5FCCC150" w:rsidRPr="005020BC">
        <w:rPr>
          <w:vertAlign w:val="superscript"/>
        </w:rPr>
        <w:t>th</w:t>
      </w:r>
      <w:r w:rsidR="5FCCC150" w:rsidRPr="005020BC">
        <w:t xml:space="preserve"> and 98</w:t>
      </w:r>
      <w:r w:rsidR="5FCCC150" w:rsidRPr="005020BC">
        <w:rPr>
          <w:vertAlign w:val="superscript"/>
        </w:rPr>
        <w:t>th</w:t>
      </w:r>
      <w:r w:rsidR="5FCCC150" w:rsidRPr="005020BC">
        <w:t xml:space="preserve"> percentiles (not shown). The only difference lies in noisier behaviours (i.e., deeper amplitudes between peaks and troughs) for increasing EFFCI thresholds and VREs. This is most likely due to the correspondent decrease in the number of flood reports associated with larger EFFCI thresholds as shown in </w:t>
      </w:r>
      <w:r w:rsidR="062FBEE2" w:rsidRPr="005020BC">
        <w:fldChar w:fldCharType="begin"/>
      </w:r>
      <w:r w:rsidR="062FBEE2" w:rsidRPr="005020BC">
        <w:instrText xml:space="preserve"> REF _Ref99102244 \h  \* MERGEFORMAT </w:instrText>
      </w:r>
      <w:r w:rsidR="062FBEE2" w:rsidRPr="005020BC">
        <w:fldChar w:fldCharType="separate"/>
      </w:r>
      <w:r w:rsidR="5FCCC150" w:rsidRPr="005020BC">
        <w:rPr>
          <w:b/>
          <w:bCs/>
        </w:rPr>
        <w:t xml:space="preserve">Table </w:t>
      </w:r>
      <w:r w:rsidR="5FCCC150" w:rsidRPr="005020BC">
        <w:rPr>
          <w:b/>
          <w:bCs/>
          <w:noProof/>
        </w:rPr>
        <w:t>3</w:t>
      </w:r>
      <w:r w:rsidR="062FBEE2" w:rsidRPr="005020BC">
        <w:fldChar w:fldCharType="end"/>
      </w:r>
      <w:r w:rsidR="5FCCC150" w:rsidRPr="005020BC">
        <w:t xml:space="preserve">. For increasing VREs, a decreasing number of events exceeding the VRE is most likely the reason why the trend with lead time of </w:t>
      </w:r>
      <w:r w:rsidRPr="005020BC">
        <w:t>AROC</w:t>
      </w:r>
      <w:r w:rsidR="5FCCC150" w:rsidRPr="005020BC">
        <w:t xml:space="preserve"> appears noisier.  </w:t>
      </w:r>
    </w:p>
    <w:p w14:paraId="775AA902" w14:textId="77777777" w:rsidR="00ED7FD1" w:rsidRPr="005020BC" w:rsidRDefault="00ED7FD1" w:rsidP="00ED7FD1">
      <w:pPr>
        <w:pStyle w:val="Titolo1"/>
        <w:numPr>
          <w:ilvl w:val="0"/>
          <w:numId w:val="6"/>
        </w:numPr>
      </w:pPr>
      <w:commentRangeStart w:id="9"/>
      <w:commentRangeStart w:id="10"/>
      <w:commentRangeStart w:id="11"/>
      <w:ins w:id="12" w:author="Fatima Pillosu" w:date="2022-08-11T05:05:00Z">
        <w:r w:rsidRPr="005020BC">
          <w:t>Case Study: intense rainfall and flash floods on 8th March 2021</w:t>
        </w:r>
        <w:commentRangeEnd w:id="9"/>
        <w:r w:rsidRPr="005020BC">
          <w:commentReference w:id="9"/>
        </w:r>
        <w:commentRangeEnd w:id="10"/>
        <w:r w:rsidRPr="005020BC">
          <w:commentReference w:id="10"/>
        </w:r>
        <w:commentRangeEnd w:id="11"/>
        <w:r w:rsidRPr="005020BC">
          <w:commentReference w:id="11"/>
        </w:r>
      </w:ins>
    </w:p>
    <w:p w14:paraId="6F7884A3" w14:textId="58782360" w:rsidR="0076571E" w:rsidRPr="005020BC" w:rsidRDefault="00F455FA" w:rsidP="0076571E">
      <w:pPr>
        <w:rPr>
          <w:ins w:id="13" w:author="Fatima Pillosu" w:date="2022-08-11T05:05:00Z"/>
        </w:rPr>
      </w:pPr>
      <w:r w:rsidRPr="005020BC">
        <w:t>How the case study helps to reinforce the hypothesis? Why is the case study here?</w:t>
      </w:r>
    </w:p>
    <w:p w14:paraId="6C12B4A0" w14:textId="5A2FCB27" w:rsidR="00ED7FD1" w:rsidRPr="005020BC" w:rsidRDefault="00ED7FD1" w:rsidP="00ED7FD1">
      <w:pPr>
        <w:rPr>
          <w:ins w:id="14" w:author="Fatima Pillosu" w:date="2022-08-11T05:05:00Z"/>
        </w:rPr>
      </w:pPr>
      <w:ins w:id="15" w:author="Fatima Pillosu" w:date="2022-08-11T05:05:00Z">
        <w:r w:rsidRPr="005020BC">
          <w:lastRenderedPageBreak/>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proofErr w:type="gramStart"/>
        <w:r w:rsidRPr="005020BC">
          <w:t>8th</w:t>
        </w:r>
        <w:proofErr w:type="gramEnd"/>
        <w:r w:rsidRPr="005020BC">
          <w:t xml:space="preserve"> March was one of the wettest days (</w:t>
        </w:r>
        <w:r w:rsidRPr="005020BC">
          <w:fldChar w:fldCharType="begin"/>
        </w:r>
        <w:r w:rsidRPr="005020BC">
          <w:instrText xml:space="preserve"> REF _Ref99721827 \h </w:instrText>
        </w:r>
      </w:ins>
      <w:ins w:id="18"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ins>
      <w:ins w:id="21"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r w:rsidRPr="005020BC">
          <w:fldChar w:fldCharType="begin" w:fldLock="1"/>
        </w:r>
        <w:r w:rsidRPr="005020BC">
          <w:instrText>ADDIN CSL_CITATION {"citationItems":[{"id":"ITEM-1","itemData":{"DOI":"10.1175/1520-0493(2004)132&lt;1917:AARMMI&gt;2.0.CO;2","author":[{"dropping-particle":"","family":"Wheeler","given":"Matthew C.","non-dropping-particle":"","parse-names":false,"suffix":""},{"dropping-particle":"","family":"Hendon","given":"Harry H.","non-dropping-particle":"","parse-names":false,"suffix":""}],"container-title":"Monthly Weather Review","id":"ITEM-1","issue":"8","issued":{"date-parts":[["2004"]]},"page":"1917-1932","title":"An all-season real-time multivariate MJO index: Development of an index for monitoring and prediction","type":"article-journal","volume":"132"},"uris":["http://www.mendeley.com/documents/?uuid=a44b49b8-046d-43a3-8f26-9d52c4fe6976"]}],"mendeley":{"formattedCitation":"(Wheeler and Hendon 2004)","plainTextFormattedCitation":"(Wheeler and Hendon 2004)","previouslyFormattedCitation":"(Wheeler and Hendon 2004)"},"properties":{"noteIndex":0},"schema":"https://github.com/citation-style-language/schema/raw/master/csl-citation.json"}</w:instrText>
        </w:r>
        <w:r w:rsidRPr="005020BC">
          <w:fldChar w:fldCharType="separate"/>
        </w:r>
        <w:r w:rsidRPr="005020BC">
          <w:rPr>
            <w:noProof/>
          </w:rPr>
          <w:t>(Wheeler and Hendon 2004)</w:t>
        </w:r>
        <w:r w:rsidRPr="005020BC">
          <w:fldChar w:fldCharType="end"/>
        </w:r>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ins>
      <w:ins w:id="26"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b</w:t>
        </w:r>
        <w:r w:rsidRPr="005020BC">
          <w:t>) l</w:t>
        </w:r>
        <w:commentRangeStart w:id="27"/>
        <w:r w:rsidRPr="005020BC">
          <w:t xml:space="preserve">ooked particularly </w:t>
        </w:r>
        <w:commentRangeStart w:id="28"/>
        <w:r w:rsidRPr="005020BC">
          <w:t xml:space="preserve">conducive to flash flood activity,: </w:t>
        </w:r>
        <w:proofErr w:type="spellStart"/>
        <w:r w:rsidRPr="005020BC">
          <w:t>its</w:t>
        </w:r>
        <w:proofErr w:type="spellEnd"/>
        <w:r w:rsidRPr="005020BC">
          <w:t xml:space="preserve"> </w:t>
        </w:r>
        <w:commentRangeEnd w:id="28"/>
        <w:r w:rsidRPr="005020BC">
          <w:commentReference w:id="28"/>
        </w:r>
        <w:r w:rsidRPr="005020BC">
          <w:t xml:space="preserve"> very high CAPE (Convective Available Potential Energy, </w:t>
        </w:r>
        <w:proofErr w:type="spellStart"/>
        <w:r w:rsidRPr="005020BC">
          <w:t>showsthe</w:t>
        </w:r>
        <w:proofErr w:type="spellEnd"/>
        <w:r w:rsidRPr="005020BC">
          <w:t xml:space="preserve"> potential for sufficiently high dewpoint depression  insolation-based triggering would not be impeded by thick cloud), the potential for very high-altitude convective cloud tops, a wind shear that favours prolonged convective cell life-cycles (as down-draughts would not interfere with up-draughts), and relatively light steering winds (favouring the slow movement of the convective cells).</w:t>
        </w:r>
        <w:commentRangeEnd w:id="27"/>
        <w:r w:rsidRPr="005020BC">
          <w:commentReference w:id="27"/>
        </w:r>
        <w:r w:rsidRPr="005020BC">
          <w:t xml:space="preserve"> This </w:t>
        </w:r>
        <w:commentRangeStart w:id="29"/>
        <w:r w:rsidRPr="005020BC">
          <w:t xml:space="preserve">description </w:t>
        </w:r>
        <w:commentRangeEnd w:id="29"/>
        <w:r w:rsidRPr="005020BC">
          <w:commentReference w:id="29"/>
        </w:r>
        <w:r w:rsidRPr="005020BC">
          <w:t>is supported by SYNOP and METAR observations and satellite imagery (not shown), suggesting that the rainfall’s cause was organi</w:t>
        </w:r>
      </w:ins>
      <w:r w:rsidR="00AA1745">
        <w:t>s</w:t>
      </w:r>
      <w:ins w:id="30" w:author="Fatima Pillosu" w:date="2022-08-11T05:05:00Z">
        <w:r w:rsidRPr="005020BC">
          <w:t xml:space="preserve">ed convective cells whose development was triggered by insolation. </w:t>
        </w:r>
      </w:ins>
    </w:p>
    <w:p w14:paraId="24A8448E" w14:textId="77777777" w:rsidR="00ED7FD1" w:rsidRPr="005020BC" w:rsidRDefault="00ED7FD1" w:rsidP="00ED7FD1">
      <w:pPr>
        <w:rPr>
          <w:ins w:id="31" w:author="Fatima Pillosu" w:date="2022-08-11T05:05:00Z"/>
        </w:rPr>
      </w:pPr>
      <w:ins w:id="32" w:author="Fatima Pillosu" w:date="2022-08-11T05:05:00Z">
        <w:r w:rsidRPr="005020BC">
          <w:fldChar w:fldCharType="begin"/>
        </w:r>
        <w:r w:rsidRPr="005020BC">
          <w:instrText xml:space="preserve"> REF _Ref99721827 \h </w:instrText>
        </w:r>
      </w:ins>
      <w:ins w:id="33"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ins>
      <w:ins w:id="34"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a</w:t>
        </w:r>
        <w:r w:rsidRPr="005020BC">
          <w:t xml:space="preserve"> when the majority of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ins>
      <w:ins w:id="35"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ins>
      <w:ins w:id="36"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c</w:t>
        </w:r>
        <w:r w:rsidRPr="005020BC">
          <w:t xml:space="preserve">), one can see that, overall, </w:t>
        </w:r>
        <w:commentRangeStart w:id="37"/>
        <w:commentRangeStart w:id="38"/>
        <w:r w:rsidRPr="005020BC">
          <w:t>ENS overestimates</w:t>
        </w:r>
        <w:commentRangeEnd w:id="37"/>
        <w:r w:rsidRPr="005020BC">
          <w:commentReference w:id="37"/>
        </w:r>
        <w:commentRangeEnd w:id="38"/>
        <w:r w:rsidRPr="005020BC">
          <w:commentReference w:id="38"/>
        </w:r>
        <w:r w:rsidRPr="005020BC">
          <w:t xml:space="preserve">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ins>
      <w:ins w:id="39"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ins>
      <w:ins w:id="40"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c</w:t>
        </w:r>
        <w:r w:rsidRPr="005020BC">
          <w:t xml:space="preserve">) highlight a higher potential than ENS of having higher local rainfall totals in certain areas (e.g. Guayaquil). </w:t>
        </w:r>
        <w:commentRangeStart w:id="41"/>
        <w:commentRangeStart w:id="42"/>
        <w:commentRangeStart w:id="43"/>
        <w:commentRangeStart w:id="44"/>
        <w:r w:rsidRPr="005020BC">
          <w:t>While far more observations would be needed to analyse the performance of ENS and ecPoint forecasts for such high percentile robustly,</w:t>
        </w:r>
        <w:commentRangeEnd w:id="41"/>
        <w:r w:rsidRPr="005020BC">
          <w:commentReference w:id="41"/>
        </w:r>
        <w:commentRangeEnd w:id="42"/>
        <w:r w:rsidRPr="005020BC">
          <w:commentReference w:id="42"/>
        </w:r>
        <w:commentRangeEnd w:id="43"/>
        <w:r w:rsidRPr="005020BC">
          <w:commentReference w:id="43"/>
        </w:r>
        <w:commentRangeEnd w:id="44"/>
        <w:r w:rsidRPr="005020BC">
          <w:commentReference w:id="44"/>
        </w:r>
        <w:r w:rsidRPr="005020BC">
          <w:t xml:space="preserve"> </w:t>
        </w:r>
        <w:commentRangeStart w:id="45"/>
        <w:commentRangeStart w:id="46"/>
        <w:r w:rsidRPr="005020BC">
          <w:t>it appears that both ENS and ecPoint forecasted well the local rainfall extremes in “La Costa” (e.g. there is a signal of extreme rainfall in Guayaquil already in the 95</w:t>
        </w:r>
        <w:r w:rsidRPr="005020BC">
          <w:rPr>
            <w:vertAlign w:val="superscript"/>
          </w:rPr>
          <w:t>th</w:t>
        </w:r>
        <w:r w:rsidRPr="005020BC">
          <w:t xml:space="preserve"> percentile in ENS). In contrast, it appears that ecPoint’s most added value is in the forecasts of rainfall extremes in “La Sierra” (e.g. ecPoint’s 99</w:t>
        </w:r>
        <w:r w:rsidRPr="005020BC">
          <w:rPr>
            <w:vertAlign w:val="superscript"/>
          </w:rPr>
          <w:t>th</w:t>
        </w:r>
        <w:r w:rsidRPr="005020BC">
          <w:t xml:space="preserve"> percentile shows a 1% chance of having up to 60 mm/12h at some location within “La Sierra”, and one location observed such amount).</w:t>
        </w:r>
        <w:commentRangeEnd w:id="45"/>
        <w:r w:rsidRPr="005020BC">
          <w:commentReference w:id="45"/>
        </w:r>
        <w:commentRangeEnd w:id="46"/>
        <w:r w:rsidRPr="005020BC">
          <w:commentReference w:id="46"/>
        </w:r>
      </w:ins>
    </w:p>
    <w:p w14:paraId="2A5E0F23" w14:textId="6E2E8C3F" w:rsidR="00ED7FD1" w:rsidRPr="005020BC" w:rsidRDefault="00ED7FD1">
      <w:commentRangeStart w:id="47"/>
      <w:commentRangeStart w:id="48"/>
      <w:commentRangeStart w:id="49"/>
      <w:ins w:id="50" w:author="Fatima Pillosu" w:date="2022-08-11T05:05:00Z">
        <w:r w:rsidRPr="005020BC">
          <w:t>While there are not enough rainfall observations to conclude whether ecPoint’s 99</w:t>
        </w:r>
        <w:r w:rsidRPr="005020BC">
          <w:rPr>
            <w:vertAlign w:val="superscript"/>
          </w:rPr>
          <w:t>th</w:t>
        </w:r>
        <w:r w:rsidRPr="005020BC">
          <w:t xml:space="preserve"> percentile (which should be observed on average in 1 observation over 100) overestimated the rainfall in “La Costa”, one can notice the benefits of </w:t>
        </w:r>
        <w:r w:rsidRPr="005020BC">
          <w:lastRenderedPageBreak/>
          <w:t>having access to higher density observations in Guayaquil which allows for us to say something more meaningful about the behaviour of ecPoint. From 80 mm/24h in the SYNOP observations, the reports from INHAMI go up to 150 mm/24h (shown in both ENS and ecPoint). ecPoint’s 99</w:t>
        </w:r>
        <w:r w:rsidRPr="005020BC">
          <w:rPr>
            <w:vertAlign w:val="superscript"/>
          </w:rPr>
          <w:t>th</w:t>
        </w:r>
        <w:r w:rsidRPr="005020BC">
          <w:t xml:space="preserve"> percentile reached values up to 300 mm/12h, which might have happened but were not observed.</w:t>
        </w:r>
        <w:commentRangeEnd w:id="47"/>
        <w:r w:rsidRPr="005020BC">
          <w:commentReference w:id="47"/>
        </w:r>
        <w:commentRangeEnd w:id="48"/>
        <w:r w:rsidRPr="005020BC">
          <w:commentReference w:id="48"/>
        </w:r>
        <w:commentRangeEnd w:id="49"/>
        <w:r w:rsidRPr="005020BC">
          <w:commentReference w:id="49"/>
        </w:r>
      </w:ins>
    </w:p>
    <w:p w14:paraId="022AD96A" w14:textId="73DE8A8D" w:rsidR="002317D9" w:rsidRPr="005020BC" w:rsidRDefault="00EE5237" w:rsidP="00191E27">
      <w:pPr>
        <w:pStyle w:val="Titolo1"/>
        <w:numPr>
          <w:ilvl w:val="0"/>
          <w:numId w:val="6"/>
        </w:numPr>
      </w:pPr>
      <w:r w:rsidRPr="005020BC">
        <w:t>Discussion</w:t>
      </w:r>
    </w:p>
    <w:p w14:paraId="7517A81F" w14:textId="65B37DCA" w:rsidR="00CD2CE2" w:rsidRPr="005020BC" w:rsidRDefault="00CE1C45" w:rsidP="00CE1C45">
      <w:pPr>
        <w:pStyle w:val="Titolo2"/>
        <w:numPr>
          <w:ilvl w:val="1"/>
          <w:numId w:val="6"/>
        </w:numPr>
      </w:pPr>
      <w:r w:rsidRPr="005020BC">
        <w:t xml:space="preserve">On ENS and ecPoint </w:t>
      </w:r>
      <w:r w:rsidR="00CD2CE2" w:rsidRPr="005020BC">
        <w:t xml:space="preserve">performance in </w:t>
      </w:r>
      <w:r w:rsidR="00525A54">
        <w:t>predicting</w:t>
      </w:r>
      <w:r w:rsidR="00CD2CE2" w:rsidRPr="005020BC">
        <w:t xml:space="preserve"> areas at flash flood risk</w:t>
      </w:r>
    </w:p>
    <w:p w14:paraId="5CE0E352" w14:textId="7FCB0720" w:rsidR="0002718C" w:rsidRPr="005020BC" w:rsidRDefault="360AAF42" w:rsidP="00375383">
      <w:r w:rsidRPr="005020BC">
        <w:t xml:space="preserve">The stable/degraded performance of </w:t>
      </w:r>
      <w:r w:rsidR="0014547C" w:rsidRPr="005020BC">
        <w:t>AROC</w:t>
      </w:r>
      <w:r w:rsidRPr="005020BC">
        <w:t xml:space="preserve"> with lead time of both ENS and ecPoint in “La Costa”/”La Sierra” might be linked with how well rainfall-generation mechanisms are predicted in the two regions in the raw ENS forecasts. Rainfall in “La Costa” is generally driven by large-scale atmospheric and oceanic convective phenomena such as “El Niño” </w:t>
      </w:r>
      <w:r w:rsidR="0002718C" w:rsidRPr="005020BC">
        <w:fldChar w:fldCharType="begin" w:fldLock="1"/>
      </w:r>
      <w:r w:rsidR="0002718C" w:rsidRPr="005020BC">
        <w:instrText>ADDIN CSL_CITATION {"citationItems":[{"id":"ITEM-1","itemData":{"DOI":"10.1002/joc.5297","author":[{"dropping-particle":"","family":"Tobar","given":"Vladimiro","non-dropping-particle":"","parse-names":false,"suffix":""},{"dropping-particle":"","family":"Wyseure","given":"Guido","non-dropping-particle":"","parse-names":false,"suffix":""}],"container-title":"International Journal of Climatology","id":"ITEM-1","issue":"4","issued":{"date-parts":[["2018"]]},"page":"1808-1819","title":"Seasonal rainfall patterns classification, relationship to ENSO and rainfall trends in Ecuador","type":"article-journal","volume":"38"},"uris":["http://www.mendeley.com/documents/?uuid=2ee8add2-6abf-3a92-82fa-f2a8a08e6bb3"]}],"mendeley":{"formattedCitation":"(Tobar and Wyseure 2018)","plainTextFormattedCitation":"(Tobar and Wyseure 2018)","previouslyFormattedCitation":"(Tobar and Wyseure 2018)"},"properties":{"noteIndex":0},"schema":"https://github.com/citation-style-language/schema/raw/master/csl-citation.json"}</w:instrText>
      </w:r>
      <w:r w:rsidR="0002718C" w:rsidRPr="005020BC">
        <w:fldChar w:fldCharType="separate"/>
      </w:r>
      <w:r w:rsidRPr="005020BC">
        <w:rPr>
          <w:noProof/>
        </w:rPr>
        <w:t>(Tobar and Wyseure 2018)</w:t>
      </w:r>
      <w:r w:rsidR="0002718C" w:rsidRPr="005020BC">
        <w:fldChar w:fldCharType="end"/>
      </w:r>
      <w:r w:rsidRPr="005020BC">
        <w:t xml:space="preserve"> and the “MJO” </w:t>
      </w:r>
      <w:r w:rsidR="0002718C" w:rsidRPr="005020BC">
        <w:fldChar w:fldCharType="begin" w:fldLock="1"/>
      </w:r>
      <w:r w:rsidR="0002718C" w:rsidRPr="005020BC">
        <w:instrText>ADDIN CSL_CITATION {"citationItems":[{"id":"ITEM-1","itemData":{"DOI":"10.1007/s00382-019-05107-2","author":[{"dropping-particle":"","family":"Recalde-Coronel","given":"G. Cristina","non-dropping-particle":"","parse-names":false,"suffix":""},{"dropping-particle":"","family":"Zaitchik","given":"Benjamin","non-dropping-particle":"","parse-names":false,"suffix":""},{"dropping-particle":"","family":"Pan","given":"William K.","non-dropping-particle":"","parse-names":false,"suffix":""}],"container-title":"Climate Dynamics","id":"ITEM-1","issue":"3-4","issued":{"date-parts":[["2020"]]},"page":"2167-2185","title":"Madden–Julian oscillation influence on sub-seasonal rainfall variability on the west of South America","type":"article-journal","volume":"54"},"uris":["http://www.mendeley.com/documents/?uuid=421b68e5-8aa2-3b03-abe0-9289e140950a"]}],"mendeley":{"formattedCitation":"(Recalde-Coronel et al. 2020)","plainTextFormattedCitation":"(Recalde-Coronel et al. 2020)","previouslyFormattedCitation":"(Recalde-Coronel et al. 2020)"},"properties":{"noteIndex":0},"schema":"https://github.com/citation-style-language/schema/raw/master/csl-citation.json"}</w:instrText>
      </w:r>
      <w:r w:rsidR="0002718C" w:rsidRPr="005020BC">
        <w:fldChar w:fldCharType="separate"/>
      </w:r>
      <w:r w:rsidRPr="005020BC">
        <w:rPr>
          <w:noProof/>
        </w:rPr>
        <w:t>(Recalde-Coronel et al. 2020)</w:t>
      </w:r>
      <w:r w:rsidR="0002718C" w:rsidRPr="005020BC">
        <w:fldChar w:fldCharType="end"/>
      </w:r>
      <w:r w:rsidRPr="005020BC">
        <w:t xml:space="preserve">, which tend to be well predicted up to </w:t>
      </w:r>
      <w:ins w:id="51" w:author="Calum Baugh" w:date="2022-06-16T17:50:00Z">
        <w:r w:rsidRPr="005020BC">
          <w:t xml:space="preserve">6 </w:t>
        </w:r>
      </w:ins>
      <w:r w:rsidRPr="005020BC">
        <w:t>week</w:t>
      </w:r>
      <w:ins w:id="52" w:author="Calum Baugh" w:date="2022-06-16T17:50:00Z">
        <w:r w:rsidRPr="005020BC">
          <w:t>s</w:t>
        </w:r>
      </w:ins>
      <w:del w:id="53" w:author="Calum Baugh" w:date="2022-06-16T17:50:00Z">
        <w:r w:rsidR="0002718C" w:rsidRPr="005020BC" w:rsidDel="360AAF42">
          <w:delText xml:space="preserve"> 6</w:delText>
        </w:r>
      </w:del>
      <w:r w:rsidRPr="005020BC">
        <w:t xml:space="preserve"> in advance in</w:t>
      </w:r>
      <w:ins w:id="54" w:author="Calum Baugh" w:date="2022-06-16T17:50:00Z">
        <w:r w:rsidRPr="005020BC">
          <w:t xml:space="preserve"> the</w:t>
        </w:r>
      </w:ins>
      <w:r w:rsidRPr="005020BC">
        <w:t xml:space="preserve"> ENS </w:t>
      </w:r>
      <w:r w:rsidR="0002718C" w:rsidRPr="005020BC">
        <w:fldChar w:fldCharType="begin" w:fldLock="1"/>
      </w:r>
      <w:r w:rsidR="00547816">
        <w:instrText>ADDIN CSL_CITATION {"citationItems":[{"id":"ITEM-1","itemData":{"DOI":"10.21957/6njp8byz4","author":[{"dropping-particle":"","family":"Haiden","given":"T.","non-dropping-particle":"","parse-names":false,"suffix":""},{"dropping-particle":"","family":"Jannousek","given":"M.","non-dropping-particle":"","parse-names":false,"suffix":""},{"dropping-particle":"","family":"Vitart","given":"F.","non-dropping-particle":"","parse-names":false,"suffix":""},{"dropping-particle":"","family":"Ben-Bouallegue","given":"Z.","non-dropping-particle":"","parse-names":false,"suffix":""},{"dropping-particle":"","family":"Ferranti","given":"L.","non-dropping-particle":"","parse-names":false,"suffix":""},{"dropping-particle":"","family":"Prates","given":"C.","non-dropping-particle":"","parse-names":false,"suffix":""},{"dropping-particle":"","family":"Richardson","given":"D.","non-dropping-particle":"","parse-names":false,"suffix":""}],"container-title":"ECMWF Technical Memoranda","id":"ITEM-1","issued":{"date-parts":[["2021"]]},"title":"Evaluation of ECMWF forecasts, including the 2020 upgrade","type":"article-journal","volume":"880"},"uris":["http://www.mendeley.com/documents/?uuid=5470af4c-084f-3e8d-87ef-985cd1106905"]}],"mendeley":{"formattedCitation":"(Haiden et al. 2021a)","plainTextFormattedCitation":"(Haiden et al. 2021a)","previouslyFormattedCitation":"(Haiden et al. 2021a)"},"properties":{"noteIndex":0},"schema":"https://github.com/citation-style-language/schema/raw/master/csl-citation.json"}</w:instrText>
      </w:r>
      <w:r w:rsidR="0002718C" w:rsidRPr="005020BC">
        <w:fldChar w:fldCharType="separate"/>
      </w:r>
      <w:r w:rsidR="00F5070A" w:rsidRPr="00F5070A">
        <w:rPr>
          <w:noProof/>
        </w:rPr>
        <w:t>(Haiden et al. 2021a)</w:t>
      </w:r>
      <w:r w:rsidR="0002718C" w:rsidRPr="005020BC">
        <w:fldChar w:fldCharType="end"/>
      </w:r>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r w:rsidR="0002718C" w:rsidRPr="005020BC">
        <w:fldChar w:fldCharType="begin" w:fldLock="1"/>
      </w:r>
      <w:r w:rsidR="0002718C" w:rsidRPr="005020BC">
        <w:instrText>ADDIN CSL_CITATION {"citationItems":[{"id":"ITEM-1","itemData":{"DOI":"10.1175/JAMC-D-13-0133.1","author":[{"dropping-particle":"","family":"Recalde-Coronel","given":"C. G.","non-dropping-particle":"","parse-names":false,"suffix":""},{"dropping-particle":"","family":"Barnston","given":"Anthony G.","non-dropping-particle":"","parse-names":false,"suffix":""},{"dropping-particle":"","family":"Muñoz","given":"Ángel G.","non-dropping-particle":"","parse-names":false,"suffix":""}],"container-title":"Journal of Applied Meteorology and Climatology","id":"ITEM-1","issue":"6","issued":{"date-parts":[["2014"]]},"page":"1471-1493","title":"Predictability of december-april rainfall in coastal and Andean Ecuador","type":"article-journal","volume":"53"},"uris":["http://www.mendeley.com/documents/?uuid=e180f185-da00-30af-bd38-8959863c7c62"]}],"mendeley":{"formattedCitation":"(Recalde-Coronel et al. 2014)","plainTextFormattedCitation":"(Recalde-Coronel et al. 2014)","previouslyFormattedCitation":"(Recalde-Coronel et al. 2014)"},"properties":{"noteIndex":0},"schema":"https://github.com/citation-style-language/schema/raw/master/csl-citation.json"}</w:instrText>
      </w:r>
      <w:r w:rsidR="0002718C" w:rsidRPr="005020BC">
        <w:fldChar w:fldCharType="separate"/>
      </w:r>
      <w:r w:rsidRPr="005020BC">
        <w:rPr>
          <w:noProof/>
        </w:rPr>
        <w:t>(Recalde-Coronel et al. 2014)</w:t>
      </w:r>
      <w:r w:rsidR="0002718C" w:rsidRPr="005020BC">
        <w:fldChar w:fldCharType="end"/>
      </w:r>
      <w:r w:rsidRPr="005020BC">
        <w:t xml:space="preserve">, whose predictability can diminish relatively quickly after only few days in ENS </w:t>
      </w:r>
      <w:r w:rsidR="0002718C" w:rsidRPr="005020BC">
        <w:fldChar w:fldCharType="begin" w:fldLock="1"/>
      </w:r>
      <w:r w:rsidR="00547816">
        <w:instrText>ADDIN CSL_CITATION {"citationItems":[{"id":"ITEM-1","itemData":{"DOI":"10.21957/6njp8byz4","author":[{"dropping-particle":"","family":"Haiden","given":"T.","non-dropping-particle":"","parse-names":false,"suffix":""},{"dropping-particle":"","family":"Jannousek","given":"M.","non-dropping-particle":"","parse-names":false,"suffix":""},{"dropping-particle":"","family":"Vitart","given":"F.","non-dropping-particle":"","parse-names":false,"suffix":""},{"dropping-particle":"","family":"Ben-Bouallegue","given":"Z.","non-dropping-particle":"","parse-names":false,"suffix":""},{"dropping-particle":"","family":"Ferranti","given":"L.","non-dropping-particle":"","parse-names":false,"suffix":""},{"dropping-particle":"","family":"Prates","given":"C.","non-dropping-particle":"","parse-names":false,"suffix":""},{"dropping-particle":"","family":"Richardson","given":"D.","non-dropping-particle":"","parse-names":false,"suffix":""}],"container-title":"ECMWF Technical Memoranda","id":"ITEM-1","issued":{"date-parts":[["2021"]]},"title":"Evaluation of ECMWF forecasts, including the 2020 upgrade","type":"article-journal","volume":"880"},"uris":["http://www.mendeley.com/documents/?uuid=5470af4c-084f-3e8d-87ef-985cd1106905"]}],"mendeley":{"formattedCitation":"(Haiden et al. 2021a)","plainTextFormattedCitation":"(Haiden et al. 2021a)","previouslyFormattedCitation":"(Haiden et al. 2021a)"},"properties":{"noteIndex":0},"schema":"https://github.com/citation-style-language/schema/raw/master/csl-citation.json"}</w:instrText>
      </w:r>
      <w:r w:rsidR="0002718C" w:rsidRPr="005020BC">
        <w:fldChar w:fldCharType="separate"/>
      </w:r>
      <w:r w:rsidR="00F5070A" w:rsidRPr="00F5070A">
        <w:rPr>
          <w:noProof/>
        </w:rPr>
        <w:t>(Haiden et al. 2021a)</w:t>
      </w:r>
      <w:r w:rsidR="0002718C" w:rsidRPr="005020BC">
        <w:fldChar w:fldCharType="end"/>
      </w:r>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1D9E7385" w14:textId="424D28CF" w:rsidR="00E77B26" w:rsidRPr="005020BC" w:rsidRDefault="0240DFC8" w:rsidP="00E77B26">
      <w:commentRangeStart w:id="55"/>
      <w:commentRangeStart w:id="56"/>
      <w:commentRangeStart w:id="57"/>
      <w:commentRangeStart w:id="58"/>
      <w:r w:rsidRPr="005020BC">
        <w:t xml:space="preserve">The decrease in the values of </w:t>
      </w:r>
      <w:r w:rsidR="0014547C" w:rsidRPr="005020BC">
        <w:t>AROC</w:t>
      </w:r>
      <w:r w:rsidRPr="005020BC">
        <w:t>s for VRE = 95</w:t>
      </w:r>
      <w:r w:rsidRPr="005020BC">
        <w:rPr>
          <w:vertAlign w:val="superscript"/>
        </w:rPr>
        <w:t>th</w:t>
      </w:r>
      <w:r w:rsidRPr="005020BC">
        <w:t xml:space="preserve"> percentile compared to the one for VRE = 85</w:t>
      </w:r>
      <w:r w:rsidRPr="005020BC">
        <w:rPr>
          <w:vertAlign w:val="superscript"/>
        </w:rPr>
        <w:t>th</w:t>
      </w:r>
      <w:r w:rsidRPr="005020BC">
        <w:t xml:space="preserve"> percentile, observed for both ENS and ecPoint, does not necessarily imply a decrease in the intrinsic discrimination ability of the forecasting systems for the most extreme rainfall events. It could be instead an artefact of the smaller number of forecast instances that exceed larger VREs.</w:t>
      </w:r>
      <w:commentRangeEnd w:id="55"/>
      <w:r w:rsidR="00E77B26" w:rsidRPr="005020BC">
        <w:commentReference w:id="55"/>
      </w:r>
      <w:commentRangeEnd w:id="56"/>
      <w:r w:rsidR="00E77B26" w:rsidRPr="005020BC">
        <w:commentReference w:id="56"/>
      </w:r>
      <w:commentRangeEnd w:id="57"/>
      <w:r w:rsidR="00E77B26" w:rsidRPr="005020BC">
        <w:commentReference w:id="57"/>
      </w:r>
      <w:commentRangeEnd w:id="58"/>
      <w:r w:rsidR="00E77B26" w:rsidRPr="005020BC">
        <w:commentReference w:id="58"/>
      </w:r>
      <w:r w:rsidRPr="005020BC">
        <w:t xml:space="preserve"> </w:t>
      </w:r>
      <w:commentRangeStart w:id="59"/>
      <w:commentRangeStart w:id="60"/>
      <w:r w:rsidRPr="005020BC">
        <w:t>Since, inevitably, there will be more forecast instances exceeding smaller VREs than larger ones, whatever it is the configuration of the forecasting systems (i.e., 50 ensemble members for ENS and 99 for ecPoint),</w:t>
      </w:r>
      <w:commentRangeEnd w:id="59"/>
      <w:r w:rsidR="00E77B26" w:rsidRPr="005020BC">
        <w:commentReference w:id="59"/>
      </w:r>
      <w:commentRangeEnd w:id="60"/>
      <w:r w:rsidR="00E77B26" w:rsidRPr="005020BC">
        <w:commentReference w:id="60"/>
      </w:r>
      <w:r w:rsidRPr="005020BC">
        <w:t xml:space="preserve"> the </w:t>
      </w:r>
      <w:r w:rsidR="0014547C" w:rsidRPr="005020BC">
        <w:t>AROC</w:t>
      </w:r>
      <w:r w:rsidRPr="005020BC">
        <w:t xml:space="preserve"> for higher VREs are going to be smaller </w:t>
      </w:r>
      <w:commentRangeStart w:id="61"/>
      <w:commentRangeStart w:id="62"/>
      <w:r w:rsidRPr="005020BC">
        <w:t xml:space="preserve">because, as the number of points that build the ROC curves reduces, they will move towards the bottom left corner of the unit square and the </w:t>
      </w:r>
      <w:r w:rsidR="0014547C" w:rsidRPr="005020BC">
        <w:t>AROC</w:t>
      </w:r>
      <w:r w:rsidRPr="005020BC">
        <w:t xml:space="preserve"> build with the trapezoidal approximation will be smaller </w:t>
      </w:r>
      <w:r w:rsidR="00E77B26" w:rsidRPr="005020BC">
        <w:fldChar w:fldCharType="begin" w:fldLock="1"/>
      </w:r>
      <w:r w:rsidR="00E77B26" w:rsidRPr="005020BC">
        <w:instrText>ADDIN CSL_CITATION {"citationItems":[{"id":"ITEM-1","itemData":{"DOI":"10.1007/s10994-021-06115-2","author":[{"dropping-particle":"","family":"Gneiting","given":"Tilmann","non-dropping-particle":"","parse-names":false,"suffix":""},{"dropping-particle":"","family":"Vogel","given":"Peter","non-dropping-particle":"","parse-names":false,"suffix":""}],"container-title":"Machine Learning","id":"ITEM-1","issued":{"date-parts":[["2021"]]},"page":"1-13","title":"Receiver operating characteristic (ROC) curves: equivalences, beta model, and minimum distance estimation","type":"article-journal"},"uris":["http://www.mendeley.com/documents/?uuid=e17a2a5f-6630-3b26-ab85-8f4163cd1c17"]},{"id":"ITEM-2","itemData":{"DOI":"10.1175/waf-d-21-0195.1","author":[{"dropping-particle":"","family":"Bouallègue","given":"Zied","non-dropping-particle":"Ben","parse-names":false,"suffix":""},{"dropping-particle":"","family":"Richardson","given":"David S.","non-dropping-particle":"","parse-names":false,"suffix":""}],"container-title":"Weather and Forecasting","id":"ITEM-2","issue":"5","issued":{"date-parts":[["2022"]]},"page":"787-796","title":"On the ROC area of ensemble forecasts for rare events","type":"article-journal","volume":"37"},"uris":["http://www.mendeley.com/documents/?uuid=8e294bd1-4ae9-3fc4-aaed-56c26c16e044"]}],"mendeley":{"formattedCitation":"(Gneiting and Vogel 2021; Ben Bouallègue and Richardson 2022)","plainTextFormattedCitation":"(Gneiting and Vogel 2021; Ben Bouallègue and Richardson 2022)","previouslyFormattedCitation":"(Gneiting and Vogel 2021; Ben Bouallègue and Richardson 2022)"},"properties":{"noteIndex":0},"schema":"https://github.com/citation-style-language/schema/raw/master/csl-citation.json"}</w:instrText>
      </w:r>
      <w:r w:rsidR="00E77B26" w:rsidRPr="005020BC">
        <w:fldChar w:fldCharType="separate"/>
      </w:r>
      <w:r w:rsidRPr="005020BC">
        <w:rPr>
          <w:noProof/>
        </w:rPr>
        <w:t>(Gneiting and Vogel 2021; Ben Bouallègue and Richardson 2022)</w:t>
      </w:r>
      <w:r w:rsidR="00E77B26" w:rsidRPr="005020BC">
        <w:fldChar w:fldCharType="end"/>
      </w:r>
      <w:r w:rsidRPr="005020BC">
        <w:t>.</w:t>
      </w:r>
      <w:commentRangeEnd w:id="61"/>
      <w:r w:rsidR="00E77B26" w:rsidRPr="005020BC">
        <w:commentReference w:id="61"/>
      </w:r>
      <w:commentRangeEnd w:id="62"/>
      <w:r w:rsidR="00E77B26" w:rsidRPr="005020BC">
        <w:commentReference w:id="62"/>
      </w:r>
      <w:r w:rsidRPr="005020BC">
        <w:t xml:space="preserve"> According to </w:t>
      </w:r>
      <w:r w:rsidRPr="005020BC">
        <w:rPr>
          <w:noProof/>
        </w:rPr>
        <w:t>Bouallegue and Richardson</w:t>
      </w:r>
      <w:r w:rsidRPr="005020BC">
        <w:t xml:space="preserve"> </w:t>
      </w:r>
      <w:r w:rsidR="00E77B26" w:rsidRPr="005020BC">
        <w:fldChar w:fldCharType="begin" w:fldLock="1"/>
      </w:r>
      <w:r w:rsidR="0050595C" w:rsidRPr="005020BC">
        <w:instrText>ADDIN CSL_CITATION {"citationItems":[{"id":"ITEM-1","itemData":{"DOI":"10.1175/waf-d-21-0195.1","author":[{"dropping-particle":"","family":"Bouallègue","given":"Zied","non-dropping-particle":"Ben","parse-names":false,"suffix":""},{"dropping-particle":"","family":"Richardson","given":"David S.","non-dropping-particle":"","parse-names":false,"suffix":""}],"container-title":"Weather and Forecasting","id":"ITEM-1","issue":"5","issued":{"date-parts":[["2022"]]},"page":"787-796","title":"On the ROC area of ensemble forecasts for rare events","type":"article-journal","volume":"37"},"suppress-author":1,"uris":["http://www.mendeley.com/documents/?uuid=8e294bd1-4ae9-3fc4-aaed-56c26c16e044"]}],"mendeley":{"formattedCitation":"(2022)","plainTextFormattedCitation":"(2022)","previouslyFormattedCitation":"(2022)"},"properties":{"noteIndex":0},"schema":"https://github.com/citation-style-language/schema/raw/master/csl-citation.json"}</w:instrText>
      </w:r>
      <w:r w:rsidR="00E77B26" w:rsidRPr="005020BC">
        <w:fldChar w:fldCharType="separate"/>
      </w:r>
      <w:r w:rsidRPr="005020BC">
        <w:rPr>
          <w:noProof/>
        </w:rPr>
        <w:t>(2022)</w:t>
      </w:r>
      <w:r w:rsidR="00E77B26" w:rsidRPr="005020BC">
        <w:fldChar w:fldCharType="end"/>
      </w:r>
      <w:r w:rsidRPr="005020BC">
        <w:t xml:space="preserve">, it is possible to overcome this issue by fitting a bi-normal curve to the ROCs, and compute the </w:t>
      </w:r>
      <w:r w:rsidR="0014547C" w:rsidRPr="005020BC">
        <w:t>AROC</w:t>
      </w:r>
      <w:r w:rsidRPr="005020BC">
        <w:t>s from those. However, such discrimination ability would be provided by a hypothetical configuration of the forecasts made of x ensemble members, and the authors of this study are interested in identifying the discrimination abilities of the real configuration of the forecasting systems as they would be provided to end-users.</w:t>
      </w:r>
    </w:p>
    <w:p w14:paraId="2806295C" w14:textId="4B978E19" w:rsidR="00CE1C45" w:rsidRPr="005020BC" w:rsidRDefault="00DA4D14" w:rsidP="00CE1C45">
      <w:pPr>
        <w:pStyle w:val="Titolo2"/>
        <w:numPr>
          <w:ilvl w:val="1"/>
          <w:numId w:val="6"/>
        </w:numPr>
      </w:pPr>
      <w:r w:rsidRPr="005020BC">
        <w:t xml:space="preserve">On the </w:t>
      </w:r>
      <w:r w:rsidR="00302106" w:rsidRPr="005020BC">
        <w:t>importance to keep</w:t>
      </w:r>
      <w:r w:rsidRPr="005020BC">
        <w:t xml:space="preserve"> </w:t>
      </w:r>
      <w:r w:rsidR="004D2A5C" w:rsidRPr="005020BC">
        <w:t>improv</w:t>
      </w:r>
      <w:r w:rsidR="00302106" w:rsidRPr="005020BC">
        <w:t>ing</w:t>
      </w:r>
      <w:r w:rsidRPr="005020BC">
        <w:t xml:space="preserve"> the collection of </w:t>
      </w:r>
      <w:r w:rsidR="00443DB3" w:rsidRPr="005020BC">
        <w:t>flash flood reports</w:t>
      </w:r>
      <w:r w:rsidRPr="005020BC">
        <w:t xml:space="preserve"> to better </w:t>
      </w:r>
      <w:r w:rsidR="00283690" w:rsidRPr="005020BC">
        <w:t xml:space="preserve">develop and </w:t>
      </w:r>
      <w:r w:rsidRPr="005020BC">
        <w:t xml:space="preserve">verify flash flood forecasting </w:t>
      </w:r>
      <w:r w:rsidR="00283690" w:rsidRPr="005020BC">
        <w:t>systems</w:t>
      </w:r>
    </w:p>
    <w:p w14:paraId="2C0946FB" w14:textId="46C2B337" w:rsidR="001C2741" w:rsidRPr="005020BC" w:rsidRDefault="0240DFC8" w:rsidP="001C2741">
      <w:commentRangeStart w:id="63"/>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r w:rsidR="001C2741" w:rsidRPr="005020BC">
        <w:fldChar w:fldCharType="begin" w:fldLock="1"/>
      </w:r>
      <w:r w:rsidR="001C2741" w:rsidRPr="005020BC">
        <w:instrText>ADDIN CSL_CITATION {"citationItems":[{"id":"ITEM-1","itemData":{"DOI":"10.3390/rs13142764","author":[{"dropping-particle":"","family":"Kruczkiewicz","given":"Andrew","non-dropping-particle":"","parse-names":false,"suffix":""},{"dropping-particle":"","family":"Bucherie","given":"Agathe","non-dropping-particle":"","parse-names":false,"suffix":""},{"dropping-particle":"","family":"Ayala","given":"Fernanda","non-dropping-particle":"","parse-names":false,"suffix":""},{"dropping-particle":"","family":"Hultquist","given":"Carolynne","non-dropping-particle":"","parse-names":false,"suffix":""},{"dropping-particle":"","family":"Vergara","given":"Humberto","non-dropping-particle":"","parse-names":false,"suffix":""},{"dropping-particle":"","family":"Mason","given":"Simon","non-dropping-particle":"","parse-names":false,"suffix":""},{"dropping-particle":"","family":"Bazo","given":"Juan","non-dropping-particle":"","parse-names":false,"suffix":""},{"dropping-particle":"","family":"Sherbinin","given":"Alex","non-dropping-particle":"de","parse-names":false,"suffix":""}],"container-title":"Remote Sensing","id":"ITEM-1","issue":"14","issued":{"date-parts":[["2021"]]},"page":"2764","title":"Development of a flash flood confidence index from disaster reports and geophysical susceptibility","type":"article-journal","volume":"13"},"suppress-author":1,"uris":["http://www.mendeley.com/documents/?uuid=19fd6732-6c4e-31fa-a0ab-46860e39908f"]}],"mendeley":{"formattedCitation":"(2021b)","plainTextFormattedCitation":"(2021b)","previouslyFormattedCitation":"(2021b)"},"properties":{"noteIndex":0},"schema":"https://github.com/citation-style-language/schema/raw/master/csl-citation.json"}</w:instrText>
      </w:r>
      <w:r w:rsidR="001C2741" w:rsidRPr="005020BC">
        <w:fldChar w:fldCharType="separate"/>
      </w:r>
      <w:r w:rsidRPr="005020BC">
        <w:rPr>
          <w:noProof/>
        </w:rPr>
        <w:t>(2021b)</w:t>
      </w:r>
      <w:r w:rsidR="001C2741" w:rsidRPr="005020BC">
        <w:fldChar w:fldCharType="end"/>
      </w:r>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w:t>
      </w:r>
      <w:r w:rsidRPr="005020BC">
        <w:lastRenderedPageBreak/>
        <w:t>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r w:rsidR="001C2741" w:rsidRPr="005020BC">
        <w:rPr>
          <w:noProof/>
        </w:rPr>
        <w:fldChar w:fldCharType="begin" w:fldLock="1"/>
      </w:r>
      <w:r w:rsidR="001C2741" w:rsidRPr="005020BC">
        <w:rPr>
          <w:noProof/>
        </w:rPr>
        <w:instrText>ADDIN CSL_CITATION {"citationItems":[{"id":"ITEM-1","itemData":{"DOI":"10.1002/met.1469","author":[{"dropping-particle":"","family":"Raynaud","given":"D.","non-dropping-particle":"","parse-names":false,"suffix":""},{"dropping-particle":"","family":"Thielen","given":"J.","non-dropping-particle":"","parse-names":false,"suffix":""},{"dropping-particle":"","family":"Salamon","given":"P.","non-dropping-particle":"","parse-names":false,"suffix":""},{"dropping-particle":"","family":"Burek","given":"P.","non-dropping-particle":"","parse-names":false,"suffix":""},{"dropping-particle":"","family":"Anquetin","given":"S.","non-dropping-particle":"","parse-names":false,"suffix":""},{"dropping-particle":"","family":"Alfieri","given":"L.","non-dropping-particle":"","parse-names":false,"suffix":""}],"container-title":"Meteorological Applications","id":"ITEM-1","issue":"3","issued":{"date-parts":[["2015"]]},"page":"410-418","title":"A dynamic runoff co-efficient to improve flash flood early warning in Europe: Evaluation on the 2013 central European floods in Germany","type":"article-journal","volume":"22"},"suppress-author":1,"uris":["http://www.mendeley.com/documents/?uuid=b2c0ee77-b111-39b2-8048-0e4384f41532"]}],"mendeley":{"formattedCitation":"(2015)","plainTextFormattedCitation":"(2015)","previouslyFormattedCitation":"(2015)"},"properties":{"noteIndex":0},"schema":"https://github.com/citation-style-language/schema/raw/master/csl-citation.json"}</w:instrText>
      </w:r>
      <w:r w:rsidR="001C2741" w:rsidRPr="005020BC">
        <w:rPr>
          <w:noProof/>
        </w:rPr>
        <w:fldChar w:fldCharType="separate"/>
      </w:r>
      <w:r w:rsidRPr="005020BC">
        <w:rPr>
          <w:noProof/>
        </w:rPr>
        <w:t>(2015)</w:t>
      </w:r>
      <w:r w:rsidR="001C2741" w:rsidRPr="005020BC">
        <w:rPr>
          <w:noProof/>
        </w:rPr>
        <w:fldChar w:fldCharType="end"/>
      </w:r>
      <w:r w:rsidRPr="005020BC">
        <w:t xml:space="preserve">) since detailed information is mostly available or more easily accessible for single flash flood events </w:t>
      </w:r>
      <w:r w:rsidR="001C2741" w:rsidRPr="005020BC">
        <w:fldChar w:fldCharType="begin" w:fldLock="1"/>
      </w:r>
      <w:r w:rsidR="001C2741" w:rsidRPr="005020BC">
        <w:instrText>ADDIN CSL_CITATION {"citationItems":[{"id":"ITEM-1","itemData":{"author":[{"dropping-particle":"","family":"Gaume","given":"Eric","non-dropping-particle":"","parse-names":false,"suffix":""},{"dropping-particle":"","family":"Borga","given":"Marco","non-dropping-particle":"","parse-names":false,"suffix":""},{"dropping-particle":"","family":"Llasat","given":"M.C.","non-dropping-particle":"","parse-names":false,"suffix":""},{"dropping-particle":"","family":"Maouche","given":"Said","non-dropping-particle":"","parse-names":false,"suffix":""},{"dropping-particle":"","family":"Lang","given":"Michel","non-dropping-particle":"","parse-names":false,"suffix":""},{"dropping-particle":"","family":"Diakakis","given":"Michalis","non-dropping-particle":"","parse-names":false,"suffix":""}],"container-title":"The Mediterranean Region under Climate Change. A Scientific Update","id":"ITEM-1","issued":{"date-parts":[["2016"]]},"page":"133-144","title":"Mediterranean extreme floods and flash floods","type":"chapter"},"uris":["http://www.mendeley.com/documents/?uuid=837a8931-5cab-351d-b4da-0a1552340d75"]}],"mendeley":{"formattedCitation":"(Gaume et al. 2016)","plainTextFormattedCitation":"(Gaume et al. 2016)","previouslyFormattedCitation":"(Gaume et al. 2016)"},"properties":{"noteIndex":0},"schema":"https://github.com/citation-style-language/schema/raw/master/csl-citation.json"}</w:instrText>
      </w:r>
      <w:r w:rsidR="001C2741" w:rsidRPr="005020BC">
        <w:fldChar w:fldCharType="separate"/>
      </w:r>
      <w:r w:rsidRPr="005020BC">
        <w:rPr>
          <w:noProof/>
        </w:rPr>
        <w:t>(Gaume et al. 2016)</w:t>
      </w:r>
      <w:r w:rsidR="001C2741" w:rsidRPr="005020BC">
        <w:fldChar w:fldCharType="end"/>
      </w:r>
      <w:r w:rsidRPr="005020BC">
        <w:t xml:space="preserve">. On the contrary, flood databases have typically poor spatial/time coverage and little or no information on the type of flood for each entry to allow an in-depth, long-term flash flood verification analysis </w:t>
      </w:r>
      <w:r w:rsidR="001C2741" w:rsidRPr="005020BC">
        <w:fldChar w:fldCharType="begin" w:fldLock="1"/>
      </w:r>
      <w:r w:rsidR="001C2741" w:rsidRPr="005020BC">
        <w:instrText>ADDIN CSL_CITATION {"citationItems":[{"id":"ITEM-1","itemData":{"DOI":"10.1016/j.jhydrol.2008.12.028","author":[{"dropping-particle":"","family":"Gaume","given":"Eric","non-dropping-particle":"","parse-names":false,"suffix":""},{"dropping-particle":"","family":"Bain","given":"Valerie","non-dropping-particle":"","parse-names":false,"suffix":""},{"dropping-particle":"","family":"Bernardara","given":"Pietro","non-dropping-particle":"","parse-names":false,"suffix":""},{"dropping-particle":"","family":"Newinger","given":"Olivier","non-dropping-particle":"","parse-names":false,"suffix":""},{"dropping-particle":"","family":"Barbuc","given":"Mihai","non-dropping-particle":"","parse-names":false,"suffix":""},{"dropping-particle":"","family":"Bateman","given":"Allen","non-dropping-particle":"","parse-names":false,"suffix":""},{"dropping-particle":"","family":"Blaškovičová","given":"Lotta","non-dropping-particle":"","parse-names":false,"suffix":""},{"dropping-particle":"","family":"Blöschl","given":"Günter","non-dropping-particle":"","parse-names":false,"suffix":""},{"dropping-particle":"","family":"Borga","given":"Marco","non-dropping-particle":"","parse-names":false,"suffix":""},{"dropping-particle":"","family":"Dumitrescu","given":"Alexandru","non-dropping-particle":"","parse-names":false,"suffix":""},{"dropping-particle":"","family":"Daliakopoulos","given":"Ioannis","non-dropping-particle":"","parse-names":false,"suffix":""},{"dropping-particle":"","family":"Garcia","given":"Joachim","non-dropping-particle":"","parse-names":false,"suffix":""},{"dropping-particle":"","family":"Irimescu","given":"Anisoara","non-dropping-particle":"","parse-names":false,"suffix":""},{"dropping-particle":"","family":"Kohnova","given":"Silvia","non-dropping-particle":"","parse-names":false,"suffix":""},{"dropping-particle":"","family":"Koutroulis","given":"Aristeidis","non-dropping-particle":"","parse-names":false,"suffix":""},{"dropping-particle":"","family":"Marchi","given":"Lorenzo","non-dropping-particle":"","parse-names":false,"suffix":""},{"dropping-particle":"","family":"Matreata","given":"Simona","non-dropping-particle":"","parse-names":false,"suffix":""},{"dropping-particle":"","family":"Medina","given":"Vicente","non-dropping-particle":"","parse-names":false,"suffix":""},{"dropping-particle":"","family":"Preciso","given":"Emanuele","non-dropping-particle":"","parse-names":false,"suffix":""},{"dropping-particle":"","family":"Sempere-Torres","given":"Daniel","non-dropping-particle":"","parse-names":false,"suffix":""},{"dropping-particle":"","family":"Stancalie","given":"Gheorghe","non-dropping-particle":"","parse-names":false,"suffix":""},{"dropping-particle":"","family":"Szolgay","given":"Jan","non-dropping-particle":"","parse-names":false,"suffix":""},{"dropping-particle":"","family":"Tsanis","given":"Ioannis","non-dropping-particle":"","parse-names":false,"suffix":""},{"dropping-particle":"","family":"Velasco","given":"David","non-dropping-particle":"","parse-names":false,"suffix":""},{"dropping-particle":"","family":"Viglione","given":"Alberto","non-dropping-particle":"","parse-names":false,"suffix":""}],"container-title":"Journal of Hydrology","id":"ITEM-1","issue":"1-2","issued":{"date-parts":[["2009"]]},"page":"70-78","title":"A compilation of data on European flash floods","type":"article-journal","volume":"367"},"uris":["http://www.mendeley.com/documents/?uuid=e05d80cf-93e8-3a62-8c47-4e5965a2e393"]},{"id":"ITEM-2","itemData":{"DOI":"10.3390/rs13142764","author":[{"dropping-particle":"","family":"Kruczkiewicz","given":"Andrew","non-dropping-particle":"","parse-names":false,"suffix":""},{"dropping-particle":"","family":"Bucherie","given":"Agathe","non-dropping-particle":"","parse-names":false,"suffix":""},{"dropping-particle":"","family":"Ayala","given":"Fernanda","non-dropping-particle":"","parse-names":false,"suffix":""},{"dropping-particle":"","family":"Hultquist","given":"Carolynne","non-dropping-particle":"","parse-names":false,"suffix":""},{"dropping-particle":"","family":"Vergara","given":"Humberto","non-dropping-particle":"","parse-names":false,"suffix":""},{"dropping-particle":"","family":"Mason","given":"Simon","non-dropping-particle":"","parse-names":false,"suffix":""},{"dropping-particle":"","family":"Bazo","given":"Juan","non-dropping-particle":"","parse-names":false,"suffix":""},{"dropping-particle":"","family":"Sherbinin","given":"Alex","non-dropping-particle":"de","parse-names":false,"suffix":""}],"container-title":"Remote Sensing","id":"ITEM-2","issue":"14","issued":{"date-parts":[["2021"]]},"page":"2764","title":"Development of a flash flood confidence index from disaster reports and geophysical susceptibility","type":"article-journal","volume":"13"},"uris":["http://www.mendeley.com/documents/?uuid=19fd6732-6c4e-31fa-a0ab-46860e39908f"]}],"mendeley":{"formattedCitation":"(Gaume et al. 2009; Kruczkiewicz et al. 2021b)","plainTextFormattedCitation":"(Gaume et al. 2009; Kruczkiewicz et al. 2021b)","previouslyFormattedCitation":"(Gaume et al. 2009; Kruczkiewicz et al. 2021b)"},"properties":{"noteIndex":0},"schema":"https://github.com/citation-style-language/schema/raw/master/csl-citation.json"}</w:instrText>
      </w:r>
      <w:r w:rsidR="001C2741" w:rsidRPr="005020BC">
        <w:fldChar w:fldCharType="separate"/>
      </w:r>
      <w:r w:rsidRPr="005020BC">
        <w:rPr>
          <w:noProof/>
        </w:rPr>
        <w:t>(Gaume et al. 2009; Kruczkiewicz et al. 2021b)</w:t>
      </w:r>
      <w:r w:rsidR="001C2741" w:rsidRPr="005020BC">
        <w:fldChar w:fldCharType="end"/>
      </w:r>
      <w:r w:rsidRPr="005020BC">
        <w:t>. The problem with this approach is that the verification results are very much case-dependent, and generali</w:t>
      </w:r>
      <w:r w:rsidR="00AA1745">
        <w:t>s</w:t>
      </w:r>
      <w:r w:rsidRPr="005020BC">
        <w:t xml:space="preserve">ations in space and time might not be possible (e.g.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r w:rsidR="001C2741" w:rsidRPr="005020BC">
        <w:fldChar w:fldCharType="begin" w:fldLock="1"/>
      </w:r>
      <w:r w:rsidR="001C2741" w:rsidRPr="005020BC">
        <w:instrText>ADDIN CSL_CITATION {"citationItems":[{"id":"ITEM-1","itemData":{"DOI":"10.1016/j.jhydrol.2019.03.093","author":[{"dropping-particle":"","family":"Park","given":"Shinju","non-dropping-particle":"","parse-names":false,"suffix":""},{"dropping-particle":"","family":"Berenguer","given":"Marc","non-dropping-particle":"","parse-names":false,"suffix":""},{"dropping-particle":"","family":"Sempere-Torres","given":"Daniel","non-dropping-particle":"","parse-names":false,"suffix":""}],"container-title":"Journal of Hydrology","id":"ITEM-1","issued":{"date-parts":[["2019"]]},"page":"768-777","title":"Long-term analysis of gauge-adjusted radar rainfall accumulations at European scale","type":"article-journal","volume":"573"},"suppress-author":1,"uris":["http://www.mendeley.com/documents/?uuid=44a38546-717e-3b0d-8ca4-25a2f89e3946"]}],"mendeley":{"formattedCitation":"(2019)","plainTextFormattedCitation":"(2019)","previouslyFormattedCitation":"(2019)"},"properties":{"noteIndex":0},"schema":"https://github.com/citation-style-language/schema/raw/master/csl-citation.json"}</w:instrText>
      </w:r>
      <w:r w:rsidR="001C2741" w:rsidRPr="005020BC">
        <w:fldChar w:fldCharType="separate"/>
      </w:r>
      <w:r w:rsidRPr="005020BC">
        <w:rPr>
          <w:noProof/>
        </w:rPr>
        <w:t>(2019)</w:t>
      </w:r>
      <w:r w:rsidR="001C2741" w:rsidRPr="005020BC">
        <w:fldChar w:fldCharType="end"/>
      </w:r>
      <w:r w:rsidRPr="005020BC">
        <w:t xml:space="preserve"> and Gascòn et al. (2022)). This approach is adopted because the quality and quantity of the spatial/temporal coverage is much better for rainfall than for flash flood observations </w:t>
      </w:r>
      <w:r w:rsidR="001C2741" w:rsidRPr="005020BC">
        <w:fldChar w:fldCharType="begin" w:fldLock="1"/>
      </w:r>
      <w:r w:rsidR="001C2741" w:rsidRPr="005020BC">
        <w:instrText>ADDIN CSL_CITATION {"citationItems":[{"id":"ITEM-1","itemData":{"DOI":"10.21957/hsacrdem","author":[{"dropping-particle":"","family":"Haiden","given":"Thomas","non-dropping-particle":"","parse-names":false,"suffix":""},{"dropping-particle":"","family":"Duffy","given":"Sinéad","non-dropping-particle":"","parse-names":false,"suffix":""}],"container-title":"ECMWF Newsletter","id":"ITEM-1","issue":"147","issued":{"date-parts":[["2016"]]},"page":"20-25","title":"Use of high-density observations in precipitation verification","type":"article-journal"},"uris":["http://www.mendeley.com/documents/?uuid=fbaac41b-c194-42e2-9805-99d11841d469"]},{"id":"ITEM-2","itemData":{"DOI":"10.1175/2011BAMS-D-11-00047.1","author":[{"dropping-particle":"","family":"Zhang","given":"Jian","non-dropping-particle":"","parse-names":false,"suffix":""},{"dropping-particle":"","family":"Howard","given":"Kenneth","non-dropping-particle":"","parse-names":false,"suffix":""},{"dropping-particle":"","family":"Langston","given":"Carrie","non-dropping-particle":"","parse-names":false,"suffix":""},{"dropping-particle":"","family":"Vasiloff","given":"Steve","non-dropping-particle":"","parse-names":false,"suffix":""},{"dropping-particle":"","family":"Kaney","given":"Brian","non-dropping-particle":"","parse-names":false,"suffix":""},{"dropping-particle":"","family":"Arthur","given":"Ami","non-dropping-particle":"","parse-names":false,"suffix":""},{"dropping-particle":"","family":"Cooten","given":"Suzanne","non-dropping-particle":"Van","parse-names":false,"suffix":""},{"dropping-particle":"","family":"Kelleher","given":"Kevin","non-dropping-particle":"","parse-names":false,"suffix":""},{"dropping-particle":"","family":"Kitzmiller","given":"David","non-dropping-particle":"","parse-names":false,"suffix":""},{"dropping-particle":"","family":"Ding","given":"Feng","non-dropping-particle":"","parse-names":false,"suffix":""},{"dropping-particle":"","family":"Seo","given":"Dong Jun","non-dropping-particle":"","parse-names":false,"suffix":""},{"dropping-particle":"","family":"Wells","given":"Ernie","non-dropping-particle":"","parse-names":false,"suffix":""},{"dropping-particle":"","family":"Dempsey","given":"Chuck","non-dropping-particle":"","parse-names":false,"suffix":""}],"container-title":"Bulletin of the American Meteorological Society","id":"ITEM-2","issue":"10","issued":{"date-parts":[["2011"]]},"page":"1321-1338","title":"National mosaic and multi-sensor QPE (NMQ) system description, results, and future plans","type":"article-journal","volume":"92"},"uris":["http://www.mendeley.com/documents/?uuid=d18a2bbc-2529-36fb-af4d-639fd921e9ec"]}],"mendeley":{"formattedCitation":"(Haiden and Duffy 2016; Zhang et al. 2011)","plainTextFormattedCitation":"(Haiden and Duffy 2016; Zhang et al. 2011)","previouslyFormattedCitation":"(Haiden and Duffy 2016; Zhang et al. 2011)"},"properties":{"noteIndex":0},"schema":"https://github.com/citation-style-language/schema/raw/master/csl-citation.json"}</w:instrText>
      </w:r>
      <w:r w:rsidR="001C2741" w:rsidRPr="005020BC">
        <w:fldChar w:fldCharType="separate"/>
      </w:r>
      <w:r w:rsidRPr="005020BC">
        <w:rPr>
          <w:noProof/>
        </w:rPr>
        <w:t>(Haiden and Duffy 2016; Zhang et al. 2011)</w:t>
      </w:r>
      <w:r w:rsidR="001C2741" w:rsidRPr="005020BC">
        <w:fldChar w:fldCharType="end"/>
      </w:r>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26EBA424" w14:textId="3F56958F" w:rsidR="00FC4446" w:rsidRPr="005020BC" w:rsidRDefault="360AAF42" w:rsidP="001C2741">
      <w:r w:rsidRPr="005020BC">
        <w:t>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VREs to use in a verification analysis (as in this study), or to develop a flash flood warning system which uses such rainfall climatology to define the warning rainfall events (VREs)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 (</w:t>
      </w:r>
      <w:r w:rsidR="001C2741" w:rsidRPr="005020BC">
        <w:fldChar w:fldCharType="begin"/>
      </w:r>
      <w:r w:rsidR="001C2741" w:rsidRPr="005020BC">
        <w:instrText xml:space="preserve"> REF _Ref105137583 \h </w:instrText>
      </w:r>
      <w:r w:rsidR="001C2741" w:rsidRPr="005020BC">
        <w:fldChar w:fldCharType="separate"/>
      </w:r>
      <w:r w:rsidRPr="005020BC">
        <w:rPr>
          <w:b/>
          <w:bCs/>
        </w:rPr>
        <w:t xml:space="preserve">Figure </w:t>
      </w:r>
      <w:r w:rsidRPr="005020BC">
        <w:rPr>
          <w:b/>
          <w:bCs/>
          <w:noProof/>
        </w:rPr>
        <w:t>3</w:t>
      </w:r>
      <w:r w:rsidR="001C2741" w:rsidRPr="005020BC">
        <w:fldChar w:fldCharType="end"/>
      </w:r>
      <w:r w:rsidRPr="005020BC">
        <w:rPr>
          <w:b/>
          <w:bCs/>
        </w:rPr>
        <w:t>b</w:t>
      </w:r>
      <w:r w:rsidRPr="005020BC">
        <w:t>) helps to mitigate the above-mentioned issue, as only such percentiles build the distribution that will be used to define the VREs or the WREs (</w:t>
      </w:r>
      <w:r w:rsidR="001C2741" w:rsidRPr="005020BC">
        <w:fldChar w:fldCharType="begin"/>
      </w:r>
      <w:r w:rsidR="001C2741" w:rsidRPr="005020BC">
        <w:instrText xml:space="preserve"> REF _Ref105137583 \h </w:instrText>
      </w:r>
      <w:r w:rsidR="001C2741" w:rsidRPr="005020BC">
        <w:fldChar w:fldCharType="separate"/>
      </w:r>
      <w:r w:rsidRPr="005020BC">
        <w:rPr>
          <w:b/>
          <w:bCs/>
        </w:rPr>
        <w:t xml:space="preserve">Figure </w:t>
      </w:r>
      <w:r w:rsidRPr="005020BC">
        <w:rPr>
          <w:b/>
          <w:bCs/>
          <w:noProof/>
        </w:rPr>
        <w:t>3</w:t>
      </w:r>
      <w:r w:rsidR="001C2741" w:rsidRPr="005020BC">
        <w:fldChar w:fldCharType="end"/>
      </w:r>
      <w:r w:rsidRPr="005020BC">
        <w:rPr>
          <w:b/>
          <w:bCs/>
        </w:rPr>
        <w:t>c</w:t>
      </w:r>
      <w:r w:rsidRPr="005020BC">
        <w:t>).</w:t>
      </w:r>
      <w:commentRangeStart w:id="64"/>
      <w:commentRangeEnd w:id="64"/>
      <w:r w:rsidR="001C2741" w:rsidRPr="005020BC">
        <w:commentReference w:id="64"/>
      </w:r>
      <w:commentRangeEnd w:id="63"/>
      <w:r w:rsidR="001C2741" w:rsidRPr="005020BC">
        <w:commentReference w:id="63"/>
      </w:r>
    </w:p>
    <w:p w14:paraId="5CC4E510" w14:textId="6F2B2C9E" w:rsidR="002E70B1" w:rsidRPr="005020BC" w:rsidRDefault="0240DFC8" w:rsidP="00A16534">
      <w:commentRangeStart w:id="65"/>
      <w:commentRangeStart w:id="66"/>
      <w:r w:rsidRPr="005020BC">
        <w:t>While the definition of VREs and WREs does not necessarily need flash flood observations to be built as they could be created from ecPoint-resolution-compatible model rainfall climatologies (e.g. post-processing ERA5 or reforecasts with the ecPoint technique),</w:t>
      </w:r>
      <w:commentRangeEnd w:id="65"/>
      <w:r w:rsidR="00193EA8" w:rsidRPr="005020BC">
        <w:commentReference w:id="65"/>
      </w:r>
      <w:commentRangeEnd w:id="66"/>
      <w:r w:rsidR="00193EA8" w:rsidRPr="005020BC">
        <w:commentReference w:id="66"/>
      </w:r>
      <w:r w:rsidRPr="005020BC">
        <w:t xml:space="preserve"> 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7A7AD1C8" w14:textId="12075190" w:rsidR="002E70B1" w:rsidRPr="005020BC" w:rsidDel="00ED7FD1" w:rsidRDefault="360AAF42" w:rsidP="002E70B1">
      <w:pPr>
        <w:pStyle w:val="Titolo1"/>
        <w:numPr>
          <w:ilvl w:val="0"/>
          <w:numId w:val="6"/>
        </w:numPr>
        <w:rPr>
          <w:del w:id="67" w:author="Fatima Pillosu" w:date="2022-08-11T05:05:00Z"/>
        </w:rPr>
      </w:pPr>
      <w:commentRangeStart w:id="68"/>
      <w:commentRangeStart w:id="69"/>
      <w:commentRangeStart w:id="70"/>
      <w:del w:id="71" w:author="Fatima Pillosu" w:date="2022-08-11T05:05:00Z">
        <w:r w:rsidRPr="005020BC" w:rsidDel="00ED7FD1">
          <w:delText>Case Study: intense rainfall and flash floods on 8th March 2021</w:delText>
        </w:r>
        <w:commentRangeEnd w:id="68"/>
        <w:r w:rsidR="002E70B1" w:rsidRPr="005020BC" w:rsidDel="00ED7FD1">
          <w:commentReference w:id="68"/>
        </w:r>
        <w:commentRangeEnd w:id="69"/>
        <w:r w:rsidR="002E70B1" w:rsidRPr="005020BC" w:rsidDel="00ED7FD1">
          <w:commentReference w:id="69"/>
        </w:r>
        <w:commentRangeEnd w:id="70"/>
        <w:r w:rsidR="002E70B1" w:rsidRPr="005020BC" w:rsidDel="00ED7FD1">
          <w:commentReference w:id="70"/>
        </w:r>
      </w:del>
    </w:p>
    <w:p w14:paraId="54CEE482" w14:textId="6CB5766D" w:rsidR="002E70B1" w:rsidRPr="005020BC" w:rsidDel="00ED7FD1" w:rsidRDefault="002E70B1" w:rsidP="002E70B1">
      <w:pPr>
        <w:rPr>
          <w:del w:id="72" w:author="Fatima Pillosu" w:date="2022-08-11T05:05:00Z"/>
        </w:rPr>
      </w:pPr>
      <w:del w:id="73" w:author="Fatima Pillosu" w:date="2022-08-11T05:05:00Z">
        <w:r w:rsidRPr="005020BC" w:rsidDel="00ED7FD1">
          <w:delText>March was one of the wettest months in 2021 in Ecuador. As a result of numerous heavy rainfall events, rivers such as Guayas, Los Ríos, Esmeraldas, and Manabí burst their banks, with landslides observed in many different regions</w:delText>
        </w:r>
        <w:r w:rsidRPr="005020BC" w:rsidDel="00ED7FD1">
          <w:rPr>
            <w:rStyle w:val="Rimandonotaapidipagina"/>
          </w:rPr>
          <w:footnoteReference w:id="9"/>
        </w:r>
        <w:r w:rsidRPr="005020BC" w:rsidDel="00ED7FD1">
          <w:delText xml:space="preserve">. </w:delText>
        </w:r>
      </w:del>
      <w:ins w:id="76" w:author="Guest User" w:date="2022-06-15T15:05:00Z">
        <w:del w:id="77" w:author="Fatima Pillosu" w:date="2022-08-11T05:05:00Z">
          <w:r w:rsidRPr="005020BC" w:rsidDel="00ED7FD1">
            <w:delText xml:space="preserve">The </w:delText>
          </w:r>
        </w:del>
      </w:ins>
      <w:del w:id="78" w:author="Fatima Pillosu" w:date="2022-08-11T05:05:00Z">
        <w:r w:rsidRPr="005020BC" w:rsidDel="00ED7FD1">
          <w:delText>8th March was one of the wettest days (</w:delText>
        </w:r>
        <w:r w:rsidRPr="005020BC" w:rsidDel="00ED7FD1">
          <w:fldChar w:fldCharType="begin"/>
        </w:r>
        <w:r w:rsidRPr="005020BC" w:rsidDel="00ED7FD1">
          <w:delInstrText xml:space="preserve"> REF _Ref99721827 \h </w:delInstrText>
        </w:r>
        <w:r w:rsidRPr="005020BC" w:rsidDel="00ED7FD1">
          <w:fldChar w:fldCharType="separate"/>
        </w:r>
        <w:r w:rsidR="00AB40B1" w:rsidRPr="005020BC" w:rsidDel="00ED7FD1">
          <w:rPr>
            <w:b/>
            <w:bCs/>
          </w:rPr>
          <w:delText xml:space="preserve">Figure </w:delText>
        </w:r>
        <w:r w:rsidR="00AB40B1" w:rsidRPr="005020BC" w:rsidDel="00ED7FD1">
          <w:rPr>
            <w:b/>
            <w:bCs/>
            <w:noProof/>
          </w:rPr>
          <w:delText>7</w:delText>
        </w:r>
        <w:r w:rsidRPr="005020BC" w:rsidDel="00ED7FD1">
          <w:fldChar w:fldCharType="end"/>
        </w:r>
        <w:r w:rsidRPr="005020BC" w:rsidDel="00ED7FD1">
          <w:rPr>
            <w:b/>
            <w:bCs/>
          </w:rPr>
          <w:delText>a</w:delText>
        </w:r>
        <w:r w:rsidRPr="005020BC" w:rsidDel="00ED7FD1">
          <w:delText xml:space="preserve">). Significant impacts resulted mainly in the highly populated city of </w:delText>
        </w:r>
        <w:r w:rsidRPr="005020BC" w:rsidDel="00ED7FD1">
          <w:lastRenderedPageBreak/>
          <w:delText>Guayaquil, where very heavy rainfall was reported to occur in the afternoon after 4 pm (Local Time, LT)</w:delText>
        </w:r>
        <w:r w:rsidRPr="005020BC" w:rsidDel="00ED7FD1">
          <w:rPr>
            <w:rStyle w:val="Rimandonotaapidipagina"/>
          </w:rPr>
          <w:footnoteReference w:id="10"/>
        </w:r>
        <w:r w:rsidRPr="005020BC" w:rsidDel="00ED7FD1">
          <w:delText xml:space="preserve">, with rainfall totals exceeding 100 mm/24h in the city centre (zoomed red area in </w:delText>
        </w:r>
        <w:r w:rsidRPr="005020BC" w:rsidDel="00ED7FD1">
          <w:fldChar w:fldCharType="begin"/>
        </w:r>
        <w:r w:rsidRPr="005020BC" w:rsidDel="00ED7FD1">
          <w:delInstrText xml:space="preserve"> REF _Ref99721827 \h </w:delInstrText>
        </w:r>
        <w:r w:rsidRPr="005020BC" w:rsidDel="00ED7FD1">
          <w:fldChar w:fldCharType="separate"/>
        </w:r>
        <w:r w:rsidR="00AB40B1" w:rsidRPr="005020BC" w:rsidDel="00ED7FD1">
          <w:rPr>
            <w:b/>
            <w:bCs/>
          </w:rPr>
          <w:delText xml:space="preserve">Figure </w:delText>
        </w:r>
        <w:r w:rsidR="00AB40B1" w:rsidRPr="005020BC" w:rsidDel="00ED7FD1">
          <w:rPr>
            <w:b/>
            <w:bCs/>
            <w:noProof/>
          </w:rPr>
          <w:delText>7</w:delText>
        </w:r>
        <w:r w:rsidRPr="005020BC" w:rsidDel="00ED7FD1">
          <w:fldChar w:fldCharType="end"/>
        </w:r>
        <w:r w:rsidRPr="005020BC" w:rsidDel="00ED7FD1">
          <w:rPr>
            <w:b/>
            <w:bCs/>
          </w:rPr>
          <w:delText>a</w:delText>
        </w:r>
        <w:r w:rsidRPr="005020BC" w:rsidDel="00ED7FD1">
          <w:delText>)</w:delText>
        </w:r>
        <w:r w:rsidRPr="005020BC" w:rsidDel="00ED7FD1">
          <w:rPr>
            <w:rStyle w:val="Rimandonotaapidipagina"/>
          </w:rPr>
          <w:footnoteReference w:id="11"/>
        </w:r>
        <w:r w:rsidRPr="005020BC" w:rsidDel="00ED7FD1">
          <w:delText>. Around 8</w:delText>
        </w:r>
        <w:r w:rsidRPr="005020BC" w:rsidDel="00ED7FD1">
          <w:rPr>
            <w:vertAlign w:val="superscript"/>
          </w:rPr>
          <w:delText>th</w:delText>
        </w:r>
        <w:r w:rsidRPr="005020BC" w:rsidDel="00ED7FD1">
          <w:delText xml:space="preserve"> March, the MJO was reported by various centres to be in phase 8, which tends to be conducive to, or at least correlated with, onshore lower tropospheric westerly wind anomalies near the equatorial west-facing coasts of South America </w:delText>
        </w:r>
        <w:r w:rsidRPr="005020BC" w:rsidDel="00ED7FD1">
          <w:fldChar w:fldCharType="begin" w:fldLock="1"/>
        </w:r>
        <w:r w:rsidRPr="005020BC" w:rsidDel="00ED7FD1">
          <w:delInstrText>ADDIN CSL_CITATION {"citationItems":[{"id":"ITEM-1","itemData":{"DOI":"10.1175/1520-0493(2004)132&lt;1917:AARMMI&gt;2.0.CO;2","author":[{"dropping-particle":"","family":"Wheeler","given":"Matthew C.","non-dropping-particle":"","parse-names":false,"suffix":""},{"dropping-particle":"","family":"Hendon","given":"Harry H.","non-dropping-particle":"","parse-names":false,"suffix":""}],"container-title":"Monthly Weather Review","id":"ITEM-1","issue":"8","issued":{"date-parts":[["2004"]]},"page":"1917-1932","title":"An all-season real-time multivariate MJO index: Development of an index for monitoring and prediction","type":"article-journal","volume":"132"},"uris":["http://www.mendeley.com/documents/?uuid=a44b49b8-046d-43a3-8f26-9d52c4fe6976"]}],"mendeley":{"formattedCitation":"(Wheeler and Hendon 2004)","plainTextFormattedCitation":"(Wheeler and Hendon 2004)","previouslyFormattedCitation":"(Wheeler and Hendon 2004)"},"properties":{"noteIndex":0},"schema":"https://github.com/citation-style-language/schema/raw/master/csl-citation.json"}</w:delInstrText>
        </w:r>
        <w:r w:rsidRPr="005020BC" w:rsidDel="00ED7FD1">
          <w:fldChar w:fldCharType="separate"/>
        </w:r>
        <w:r w:rsidRPr="005020BC" w:rsidDel="00ED7FD1">
          <w:rPr>
            <w:noProof/>
          </w:rPr>
          <w:delText>(Wheeler and Hendon 2004)</w:delText>
        </w:r>
        <w:r w:rsidRPr="005020BC" w:rsidDel="00ED7FD1">
          <w:fldChar w:fldCharType="end"/>
        </w:r>
        <w:r w:rsidRPr="005020BC" w:rsidDel="00ED7FD1">
          <w:delText>. In conjunction, analysts from NOAA highlighted the likelihood of enhanced convective activity in the region in routine bulletins</w:delText>
        </w:r>
        <w:r w:rsidRPr="005020BC" w:rsidDel="00ED7FD1">
          <w:rPr>
            <w:rStyle w:val="Rimandonotaapidipagina"/>
          </w:rPr>
          <w:footnoteReference w:id="12"/>
        </w:r>
        <w:r w:rsidRPr="005020BC" w:rsidDel="00ED7FD1">
          <w:delText>. From the dawn of 8</w:delText>
        </w:r>
        <w:r w:rsidRPr="005020BC" w:rsidDel="00ED7FD1">
          <w:rPr>
            <w:vertAlign w:val="superscript"/>
          </w:rPr>
          <w:delText>th</w:delText>
        </w:r>
        <w:r w:rsidRPr="005020BC" w:rsidDel="00ED7FD1">
          <w:delText xml:space="preserve"> March, ECMWF’s </w:delText>
        </w:r>
        <w:commentRangeStart w:id="85"/>
        <w:commentRangeStart w:id="86"/>
        <w:commentRangeStart w:id="87"/>
        <w:commentRangeStart w:id="88"/>
        <w:r w:rsidRPr="005020BC" w:rsidDel="00ED7FD1">
          <w:delText>numerical model sounding</w:delText>
        </w:r>
        <w:commentRangeEnd w:id="85"/>
        <w:r w:rsidRPr="005020BC" w:rsidDel="00ED7FD1">
          <w:rPr>
            <w:rStyle w:val="Rimandocommento"/>
          </w:rPr>
          <w:commentReference w:id="85"/>
        </w:r>
        <w:commentRangeEnd w:id="86"/>
        <w:r w:rsidRPr="005020BC" w:rsidDel="00ED7FD1">
          <w:rPr>
            <w:rStyle w:val="Rimandocommento"/>
          </w:rPr>
          <w:commentReference w:id="86"/>
        </w:r>
        <w:commentRangeEnd w:id="87"/>
        <w:r w:rsidRPr="005020BC" w:rsidDel="00ED7FD1">
          <w:commentReference w:id="87"/>
        </w:r>
        <w:commentRangeEnd w:id="88"/>
        <w:r w:rsidRPr="005020BC" w:rsidDel="00ED7FD1">
          <w:commentReference w:id="88"/>
        </w:r>
        <w:r w:rsidRPr="005020BC" w:rsidDel="00ED7FD1">
          <w:delText xml:space="preserve"> (</w:delText>
        </w:r>
        <w:r w:rsidRPr="005020BC" w:rsidDel="00ED7FD1">
          <w:fldChar w:fldCharType="begin"/>
        </w:r>
        <w:r w:rsidRPr="005020BC" w:rsidDel="00ED7FD1">
          <w:delInstrText xml:space="preserve"> REF _Ref99721827 \h </w:delInstrText>
        </w:r>
        <w:r w:rsidRPr="005020BC" w:rsidDel="00ED7FD1">
          <w:fldChar w:fldCharType="separate"/>
        </w:r>
        <w:r w:rsidR="00AB40B1" w:rsidRPr="005020BC" w:rsidDel="00ED7FD1">
          <w:rPr>
            <w:b/>
            <w:bCs/>
          </w:rPr>
          <w:delText xml:space="preserve">Figure </w:delText>
        </w:r>
        <w:r w:rsidR="00AB40B1" w:rsidRPr="005020BC" w:rsidDel="00ED7FD1">
          <w:rPr>
            <w:b/>
            <w:bCs/>
            <w:noProof/>
          </w:rPr>
          <w:delText>7</w:delText>
        </w:r>
        <w:r w:rsidRPr="005020BC" w:rsidDel="00ED7FD1">
          <w:fldChar w:fldCharType="end"/>
        </w:r>
        <w:r w:rsidRPr="005020BC" w:rsidDel="00ED7FD1">
          <w:rPr>
            <w:b/>
            <w:bCs/>
          </w:rPr>
          <w:delText>b</w:delText>
        </w:r>
        <w:r w:rsidRPr="005020BC" w:rsidDel="00ED7FD1">
          <w:delText>) l</w:delText>
        </w:r>
        <w:commentRangeStart w:id="89"/>
        <w:r w:rsidRPr="005020BC" w:rsidDel="00ED7FD1">
          <w:delText xml:space="preserve">ooked particularly </w:delText>
        </w:r>
        <w:commentRangeStart w:id="90"/>
        <w:r w:rsidRPr="005020BC" w:rsidDel="00ED7FD1">
          <w:delText>conducive to flash flood activity</w:delText>
        </w:r>
      </w:del>
      <w:ins w:id="91" w:author="Guest User" w:date="2022-06-15T15:09:00Z">
        <w:del w:id="92" w:author="Fatima Pillosu" w:date="2022-08-11T05:05:00Z">
          <w:r w:rsidRPr="005020BC" w:rsidDel="00ED7FD1">
            <w:delText>,</w:delText>
          </w:r>
        </w:del>
      </w:ins>
      <w:ins w:id="93" w:author="Guest User" w:date="2022-06-15T15:10:00Z">
        <w:del w:id="94" w:author="Fatima Pillosu" w:date="2022-08-11T05:05:00Z">
          <w:r w:rsidRPr="005020BC" w:rsidDel="00ED7FD1">
            <w:delText xml:space="preserve">: its </w:delText>
          </w:r>
        </w:del>
      </w:ins>
      <w:commentRangeEnd w:id="90"/>
      <w:del w:id="95" w:author="Fatima Pillosu" w:date="2022-08-11T05:05:00Z">
        <w:r w:rsidRPr="005020BC" w:rsidDel="00ED7FD1">
          <w:commentReference w:id="90"/>
        </w:r>
        <w:r w:rsidRPr="005020BC" w:rsidDel="00ED7FD1">
          <w:delText>. It was denoting a very high CAPE (Convective Available Potential Energy</w:delText>
        </w:r>
      </w:del>
      <w:ins w:id="96" w:author="Guest User" w:date="2022-06-15T15:09:00Z">
        <w:del w:id="97" w:author="Fatima Pillosu" w:date="2022-08-11T05:05:00Z">
          <w:r w:rsidRPr="005020BC" w:rsidDel="00ED7FD1">
            <w:delText xml:space="preserve">, </w:delText>
          </w:r>
        </w:del>
      </w:ins>
      <w:ins w:id="98" w:author="Guest User" w:date="2022-06-15T15:11:00Z">
        <w:del w:id="99" w:author="Fatima Pillosu" w:date="2022-08-11T05:05:00Z">
          <w:r w:rsidRPr="005020BC" w:rsidDel="00ED7FD1">
            <w:delText>shows</w:delText>
          </w:r>
        </w:del>
      </w:ins>
      <w:del w:id="100" w:author="Fatima Pillosu" w:date="2022-08-11T05:05:00Z">
        <w:r w:rsidRPr="005020BC" w:rsidDel="00ED7FD1">
          <w:delText>), the potential for sufficiently high dewpoint depression (i.e., insolation-based triggering would not be impeded by thick cloud), the potential for very high-altitude convective cloud tops, a wind shear that favours prolonged convective cell life-cycles (as down-draughts would not interfere with up-draughts), and relatively light steering winds (favouring the slow movement of the convective cells).</w:delText>
        </w:r>
        <w:commentRangeEnd w:id="89"/>
        <w:r w:rsidRPr="005020BC" w:rsidDel="00ED7FD1">
          <w:commentReference w:id="89"/>
        </w:r>
        <w:r w:rsidRPr="005020BC" w:rsidDel="00ED7FD1">
          <w:delText xml:space="preserve"> This </w:delText>
        </w:r>
        <w:commentRangeStart w:id="101"/>
        <w:r w:rsidRPr="005020BC" w:rsidDel="00ED7FD1">
          <w:delText xml:space="preserve">description </w:delText>
        </w:r>
        <w:commentRangeEnd w:id="101"/>
        <w:r w:rsidRPr="005020BC" w:rsidDel="00ED7FD1">
          <w:commentReference w:id="101"/>
        </w:r>
        <w:r w:rsidRPr="005020BC" w:rsidDel="00ED7FD1">
          <w:delText>is supported by SYNOP and METAR observations and satellite imagery</w:delText>
        </w:r>
      </w:del>
      <w:ins w:id="102" w:author="Guest User" w:date="2022-06-15T15:14:00Z">
        <w:del w:id="103" w:author="Fatima Pillosu" w:date="2022-08-11T05:05:00Z">
          <w:r w:rsidRPr="005020BC" w:rsidDel="00ED7FD1">
            <w:delText xml:space="preserve"> (not shown)</w:delText>
          </w:r>
        </w:del>
      </w:ins>
      <w:del w:id="104" w:author="Fatima Pillosu" w:date="2022-08-11T05:05:00Z">
        <w:r w:rsidRPr="005020BC" w:rsidDel="00ED7FD1">
          <w:delText>, suggesting that the rainfall’s cause was organi</w:delText>
        </w:r>
      </w:del>
      <w:proofErr w:type="spellStart"/>
      <w:r w:rsidR="00AA1745">
        <w:t>s</w:t>
      </w:r>
      <w:del w:id="105" w:author="Fatima Pillosu" w:date="2022-08-11T05:05:00Z">
        <w:r w:rsidRPr="005020BC" w:rsidDel="00ED7FD1">
          <w:delText xml:space="preserve">ed convective cells whose development was triggered by insolation. </w:delText>
        </w:r>
      </w:del>
    </w:p>
    <w:p w14:paraId="20213D00" w14:textId="68BCE417" w:rsidR="002E70B1" w:rsidRPr="005020BC" w:rsidDel="00ED7FD1" w:rsidRDefault="002E70B1" w:rsidP="002E70B1">
      <w:pPr>
        <w:rPr>
          <w:del w:id="106" w:author="Fatima Pillosu" w:date="2022-08-11T05:05:00Z"/>
        </w:rPr>
      </w:pPr>
      <w:del w:id="107" w:author="Fatima Pillosu" w:date="2022-08-11T05:05:00Z">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 xml:space="preserve">c </w:delText>
        </w:r>
        <w:r w:rsidR="0240DFC8" w:rsidRPr="005020BC" w:rsidDel="00ED7FD1">
          <w:delText>shows ENS and ecPoint forecasts from the 00 UTC run</w:delText>
        </w:r>
        <w:r w:rsidRPr="005020BC" w:rsidDel="00ED7FD1">
          <w:delText>, and</w:delText>
        </w:r>
        <w:r w:rsidR="0240DFC8" w:rsidRPr="005020BC" w:rsidDel="00ED7FD1">
          <w:delText xml:space="preserve"> for day 1 (first row), day 3 (second row), and day 7 (third row) lead times. The forecasts are valid for the 12-hourly accumulation period between 8</w:delText>
        </w:r>
        <w:r w:rsidR="0240DFC8" w:rsidRPr="005020BC" w:rsidDel="00ED7FD1">
          <w:rPr>
            <w:vertAlign w:val="superscript"/>
          </w:rPr>
          <w:delText>th</w:delText>
        </w:r>
        <w:r w:rsidR="0240DFC8" w:rsidRPr="005020BC" w:rsidDel="00ED7FD1">
          <w:delText xml:space="preserve"> March 2021 at 12 am and 9</w:delText>
        </w:r>
        <w:r w:rsidR="0240DFC8" w:rsidRPr="005020BC" w:rsidDel="00ED7FD1">
          <w:rPr>
            <w:vertAlign w:val="superscript"/>
          </w:rPr>
          <w:delText>th</w:delText>
        </w:r>
        <w:r w:rsidR="0240DFC8" w:rsidRPr="005020BC" w:rsidDel="00ED7FD1">
          <w:delText xml:space="preserve"> March 2021 at 0 am (LT), i.e., the fraction within the 24-hourly period of the observations reported in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a</w:delText>
        </w:r>
        <w:r w:rsidR="0240DFC8" w:rsidRPr="005020BC" w:rsidDel="00ED7FD1">
          <w:delText xml:space="preserve"> when the majority of the rainfall fell. The forecasts for the 50</w:delText>
        </w:r>
        <w:r w:rsidR="0240DFC8" w:rsidRPr="005020BC" w:rsidDel="00ED7FD1">
          <w:rPr>
            <w:vertAlign w:val="superscript"/>
          </w:rPr>
          <w:delText>th</w:delText>
        </w:r>
        <w:r w:rsidR="0240DFC8" w:rsidRPr="005020BC" w:rsidDel="00ED7FD1">
          <w:delText xml:space="preserve"> (first and second column), 95</w:delText>
        </w:r>
        <w:r w:rsidR="0240DFC8" w:rsidRPr="005020BC" w:rsidDel="00ED7FD1">
          <w:rPr>
            <w:vertAlign w:val="superscript"/>
          </w:rPr>
          <w:delText xml:space="preserve">th </w:delText>
        </w:r>
        <w:r w:rsidR="0240DFC8" w:rsidRPr="005020BC" w:rsidDel="00ED7FD1">
          <w:delText>(third and fourth column), and 99</w:delText>
        </w:r>
        <w:r w:rsidR="0240DFC8" w:rsidRPr="005020BC" w:rsidDel="00ED7FD1">
          <w:rPr>
            <w:vertAlign w:val="superscript"/>
          </w:rPr>
          <w:delText>th</w:delText>
        </w:r>
        <w:r w:rsidR="0240DFC8" w:rsidRPr="005020BC" w:rsidDel="00ED7FD1">
          <w:delText xml:space="preserve"> percentiles (fifth and sixth column) are shown. The median (i.e., the 50</w:delText>
        </w:r>
        <w:r w:rsidR="0240DFC8" w:rsidRPr="005020BC" w:rsidDel="00ED7FD1">
          <w:rPr>
            <w:vertAlign w:val="superscript"/>
          </w:rPr>
          <w:delText>th</w:delText>
        </w:r>
        <w:r w:rsidR="0240DFC8" w:rsidRPr="005020BC" w:rsidDel="00ED7FD1">
          <w:delText xml:space="preserve"> percentile) should represent the dividing line for equi-probable observation categories. By comparing the rainfall observations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a</w:delText>
        </w:r>
        <w:r w:rsidR="0240DFC8" w:rsidRPr="005020BC" w:rsidDel="00ED7FD1">
          <w:delText>) and the forecast for the 50</w:delText>
        </w:r>
        <w:r w:rsidR="0240DFC8" w:rsidRPr="005020BC" w:rsidDel="00ED7FD1">
          <w:rPr>
            <w:vertAlign w:val="superscript"/>
          </w:rPr>
          <w:delText>th</w:delText>
        </w:r>
        <w:r w:rsidR="0240DFC8" w:rsidRPr="005020BC" w:rsidDel="00ED7FD1">
          <w:delText xml:space="preserve"> percentile (first and second column in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c</w:delText>
        </w:r>
        <w:r w:rsidR="0240DFC8" w:rsidRPr="005020BC" w:rsidDel="00ED7FD1">
          <w:delText xml:space="preserve">), one can see that, overall, </w:delText>
        </w:r>
        <w:commentRangeStart w:id="108"/>
        <w:commentRangeStart w:id="109"/>
        <w:r w:rsidR="0240DFC8" w:rsidRPr="005020BC" w:rsidDel="00ED7FD1">
          <w:delText>ENS overestimates</w:delText>
        </w:r>
        <w:commentRangeEnd w:id="108"/>
        <w:r w:rsidRPr="005020BC" w:rsidDel="00ED7FD1">
          <w:commentReference w:id="108"/>
        </w:r>
        <w:commentRangeEnd w:id="109"/>
        <w:r w:rsidRPr="005020BC" w:rsidDel="00ED7FD1">
          <w:commentReference w:id="109"/>
        </w:r>
        <w:r w:rsidR="0240DFC8" w:rsidRPr="005020BC" w:rsidDel="00ED7FD1">
          <w:delText xml:space="preserve"> the mean rainfall. On the contrary, due primarily to its bias correction for rainfall overprediction at grid-scale, ecPoint’s 50</w:delText>
        </w:r>
        <w:r w:rsidR="0240DFC8" w:rsidRPr="005020BC" w:rsidDel="00ED7FD1">
          <w:rPr>
            <w:vertAlign w:val="superscript"/>
          </w:rPr>
          <w:delText>th</w:delText>
        </w:r>
        <w:r w:rsidR="0240DFC8" w:rsidRPr="005020BC" w:rsidDel="00ED7FD1">
          <w:delText xml:space="preserve"> percentile is systematically smaller than in ENS, showing a better fit with the observations. At the same time, ecPoint’s 95</w:delText>
        </w:r>
        <w:r w:rsidR="0240DFC8" w:rsidRPr="005020BC" w:rsidDel="00ED7FD1">
          <w:rPr>
            <w:vertAlign w:val="superscript"/>
          </w:rPr>
          <w:delText xml:space="preserve">th </w:delText>
        </w:r>
        <w:r w:rsidR="0240DFC8" w:rsidRPr="005020BC" w:rsidDel="00ED7FD1">
          <w:delText xml:space="preserve">(third and fourth column in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c</w:delText>
        </w:r>
        <w:r w:rsidR="0240DFC8" w:rsidRPr="005020BC" w:rsidDel="00ED7FD1">
          <w:delText>) and 99</w:delText>
        </w:r>
        <w:r w:rsidR="0240DFC8" w:rsidRPr="005020BC" w:rsidDel="00ED7FD1">
          <w:rPr>
            <w:vertAlign w:val="superscript"/>
          </w:rPr>
          <w:delText>th</w:delText>
        </w:r>
        <w:r w:rsidR="0240DFC8" w:rsidRPr="005020BC" w:rsidDel="00ED7FD1">
          <w:delText xml:space="preserve"> percentiles (fifth and sixth column in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c</w:delText>
        </w:r>
        <w:r w:rsidR="0240DFC8" w:rsidRPr="005020BC" w:rsidDel="00ED7FD1">
          <w:delText xml:space="preserve">) highlight a higher potential than ENS of having higher local rainfall totals in certain areas (e.g. Guayaquil). </w:delText>
        </w:r>
        <w:commentRangeStart w:id="110"/>
        <w:commentRangeStart w:id="111"/>
        <w:commentRangeStart w:id="112"/>
        <w:commentRangeStart w:id="113"/>
        <w:r w:rsidR="0240DFC8" w:rsidRPr="005020BC" w:rsidDel="00ED7FD1">
          <w:delText>While far more observations would be needed to analyse the performance of ENS and ecPoint forecasts for such high percentile robustly,</w:delText>
        </w:r>
        <w:commentRangeEnd w:id="110"/>
        <w:r w:rsidRPr="005020BC" w:rsidDel="00ED7FD1">
          <w:commentReference w:id="110"/>
        </w:r>
        <w:commentRangeEnd w:id="111"/>
        <w:r w:rsidRPr="005020BC" w:rsidDel="00ED7FD1">
          <w:commentReference w:id="111"/>
        </w:r>
        <w:commentRangeEnd w:id="112"/>
        <w:r w:rsidRPr="005020BC" w:rsidDel="00ED7FD1">
          <w:commentReference w:id="112"/>
        </w:r>
        <w:commentRangeEnd w:id="113"/>
        <w:r w:rsidRPr="005020BC" w:rsidDel="00ED7FD1">
          <w:commentReference w:id="113"/>
        </w:r>
        <w:r w:rsidR="0240DFC8" w:rsidRPr="005020BC" w:rsidDel="00ED7FD1">
          <w:delText xml:space="preserve"> </w:delText>
        </w:r>
        <w:commentRangeStart w:id="114"/>
        <w:commentRangeStart w:id="115"/>
        <w:r w:rsidR="0240DFC8" w:rsidRPr="005020BC" w:rsidDel="00ED7FD1">
          <w:delText>it appears that both ENS and ecPoint forecasted well the local rainfall extremes in “La Costa” (e.g. there is a signal of extreme rainfall in Guayaquil already in the 95</w:delText>
        </w:r>
        <w:r w:rsidR="0240DFC8" w:rsidRPr="005020BC" w:rsidDel="00ED7FD1">
          <w:rPr>
            <w:vertAlign w:val="superscript"/>
          </w:rPr>
          <w:delText>th</w:delText>
        </w:r>
        <w:r w:rsidR="0240DFC8" w:rsidRPr="005020BC" w:rsidDel="00ED7FD1">
          <w:delText xml:space="preserve"> percentile in ENS). In contrast, it appears that ecPoint’s most added value is in the forecasts of rainfall extremes in “La Sierra” (e.g. ecPoint’s 99</w:delText>
        </w:r>
        <w:r w:rsidR="0240DFC8" w:rsidRPr="005020BC" w:rsidDel="00ED7FD1">
          <w:rPr>
            <w:vertAlign w:val="superscript"/>
          </w:rPr>
          <w:delText>th</w:delText>
        </w:r>
        <w:r w:rsidR="0240DFC8" w:rsidRPr="005020BC" w:rsidDel="00ED7FD1">
          <w:delText xml:space="preserve"> percentile shows a 1% chance of having up to 60 mm/12h at some location within “La Sierra”, and one location observed such amount).</w:delText>
        </w:r>
        <w:commentRangeEnd w:id="114"/>
        <w:r w:rsidRPr="005020BC" w:rsidDel="00ED7FD1">
          <w:commentReference w:id="114"/>
        </w:r>
        <w:commentRangeEnd w:id="115"/>
        <w:r w:rsidRPr="005020BC" w:rsidDel="00ED7FD1">
          <w:commentReference w:id="115"/>
        </w:r>
      </w:del>
    </w:p>
    <w:p w14:paraId="78525504" w14:textId="1CD4130A" w:rsidR="002E70B1" w:rsidRPr="005020BC" w:rsidDel="00ED7FD1" w:rsidRDefault="0240DFC8" w:rsidP="00AB40B1">
      <w:pPr>
        <w:rPr>
          <w:del w:id="116" w:author="Fatima Pillosu" w:date="2022-08-11T05:05:00Z"/>
        </w:rPr>
      </w:pPr>
      <w:commentRangeStart w:id="117"/>
      <w:commentRangeStart w:id="118"/>
      <w:commentRangeStart w:id="119"/>
      <w:del w:id="120" w:author="Fatima Pillosu" w:date="2022-08-11T05:05:00Z">
        <w:r w:rsidRPr="005020BC" w:rsidDel="00ED7FD1">
          <w:delText>While there are not enough rainfall observations to conclude whether ecPoint’s 99</w:delText>
        </w:r>
        <w:r w:rsidRPr="005020BC" w:rsidDel="00ED7FD1">
          <w:rPr>
            <w:vertAlign w:val="superscript"/>
          </w:rPr>
          <w:delText>th</w:delText>
        </w:r>
        <w:r w:rsidRPr="005020BC" w:rsidDel="00ED7FD1">
          <w:delText xml:space="preserve"> percentile (which should be observed on average in 1 observation over 100) overestimated the rainfall in “La Costa”, one can notice the benefits of having access to higher density observations in Guayaquil which allows for us to say something more meaningful about the behaviour of ecPoint. From 80 mm/24h in the SYNOP observations, the reports from INHAMI go up to 150 mm/24h </w:delText>
        </w:r>
        <w:r w:rsidRPr="005020BC" w:rsidDel="00ED7FD1">
          <w:lastRenderedPageBreak/>
          <w:delText>(shown in both ENS and ecPoint). ecPoint’s 99</w:delText>
        </w:r>
        <w:r w:rsidRPr="005020BC" w:rsidDel="00ED7FD1">
          <w:rPr>
            <w:vertAlign w:val="superscript"/>
          </w:rPr>
          <w:delText>th</w:delText>
        </w:r>
        <w:r w:rsidRPr="005020BC" w:rsidDel="00ED7FD1">
          <w:delText xml:space="preserve"> percentile reached values up to 300 mm/12h, which might have happened but were not observed.</w:delText>
        </w:r>
        <w:commentRangeEnd w:id="117"/>
        <w:r w:rsidR="002E70B1" w:rsidRPr="005020BC" w:rsidDel="00ED7FD1">
          <w:commentReference w:id="117"/>
        </w:r>
        <w:commentRangeEnd w:id="118"/>
        <w:r w:rsidR="002E70B1" w:rsidRPr="005020BC" w:rsidDel="00ED7FD1">
          <w:commentReference w:id="118"/>
        </w:r>
        <w:commentRangeEnd w:id="119"/>
        <w:r w:rsidR="002E70B1" w:rsidRPr="005020BC" w:rsidDel="00ED7FD1">
          <w:commentReference w:id="119"/>
        </w:r>
      </w:del>
    </w:p>
    <w:p w14:paraId="400900EA" w14:textId="0E690B0F" w:rsidR="00145DBD" w:rsidRPr="005020BC" w:rsidRDefault="00EE5237" w:rsidP="005D511A">
      <w:pPr>
        <w:pStyle w:val="Titolo1"/>
        <w:numPr>
          <w:ilvl w:val="0"/>
          <w:numId w:val="6"/>
        </w:numPr>
      </w:pPr>
      <w:bookmarkStart w:id="121" w:name="_3znysh7" w:colFirst="0" w:colLast="0"/>
      <w:bookmarkEnd w:id="121"/>
      <w:r w:rsidRPr="005020BC">
        <w:t>Conclusion</w:t>
      </w:r>
      <w:r w:rsidR="00232F0C" w:rsidRPr="005020BC">
        <w:t>s</w:t>
      </w:r>
      <w:proofErr w:type="spellEnd"/>
    </w:p>
    <w:p w14:paraId="7F71A0C1" w14:textId="02642486" w:rsidR="00FB5269" w:rsidRPr="005020BC" w:rsidRDefault="00F22EC8" w:rsidP="0077295B">
      <w:r w:rsidRPr="005020BC">
        <w:t xml:space="preserve">The study aims are twofold. </w:t>
      </w:r>
      <w:r w:rsidR="00507032" w:rsidRPr="005020BC">
        <w:t xml:space="preserve">First, it aims </w:t>
      </w:r>
      <w:r w:rsidR="00AD4EB5" w:rsidRPr="005020BC">
        <w:t xml:space="preserve">to assess the performance of ecPoint-Rainfall forecasts in </w:t>
      </w:r>
      <w:r w:rsidR="00525A54">
        <w:t>predicting</w:t>
      </w:r>
      <w:r w:rsidR="00AD4EB5" w:rsidRPr="005020BC">
        <w:t xml:space="preserve"> areas at flash flood risk in Ecuador, particularly in terms of forecast accuracy and lead-time extension to medium </w:t>
      </w:r>
      <w:r w:rsidR="062FBEE2" w:rsidRPr="005020BC">
        <w:t xml:space="preserve">ranges. </w:t>
      </w:r>
      <w:r w:rsidR="008F78C5" w:rsidRPr="005020BC">
        <w:t>T</w:t>
      </w:r>
      <w:r w:rsidR="062FBEE2" w:rsidRPr="005020BC">
        <w:t xml:space="preserve">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w:t>
      </w:r>
      <w:r w:rsidR="00DB159D" w:rsidRPr="005020BC">
        <w:t xml:space="preserve">Second, the study aims at </w:t>
      </w:r>
      <w:r w:rsidR="003820AF" w:rsidRPr="005020BC">
        <w:t>defining a methodology</w:t>
      </w:r>
      <w:r w:rsidR="003A2534" w:rsidRPr="005020BC">
        <w:t xml:space="preserve"> using short-range ecPoint-Rainfall forecasts</w:t>
      </w:r>
      <w:r w:rsidR="003820AF" w:rsidRPr="005020BC">
        <w:t xml:space="preserve"> to </w:t>
      </w:r>
      <w:r w:rsidR="00CF1010" w:rsidRPr="005020BC">
        <w:t>define</w:t>
      </w:r>
      <w:r w:rsidR="00E6390F" w:rsidRPr="005020BC">
        <w:t xml:space="preserve"> warnings for areas at flash flood risk </w:t>
      </w:r>
      <w:r w:rsidR="003A110F" w:rsidRPr="005020BC">
        <w:t>in regions with no or poor rain gauge coverage</w:t>
      </w:r>
      <w:r w:rsidR="00E84826" w:rsidRPr="005020BC">
        <w:t xml:space="preserve"> to define rainfall climatologies</w:t>
      </w:r>
      <w:r w:rsidR="003A110F" w:rsidRPr="005020BC">
        <w:t xml:space="preserve"> but with a good historical record of flash flood events. </w:t>
      </w:r>
      <w:r w:rsidR="00E84826" w:rsidRPr="005020BC">
        <w:t xml:space="preserve">Since ecPoint-Rainfall forecasts are global, </w:t>
      </w:r>
      <w:r w:rsidR="006901ED" w:rsidRPr="005020BC">
        <w:t xml:space="preserve">the ability to create flash flood warnings </w:t>
      </w:r>
      <w:r w:rsidR="00942441" w:rsidRPr="005020BC">
        <w:t>would not be hampered by the lack of rain gauge observations, provided historical records of</w:t>
      </w:r>
      <w:r w:rsidR="00E84826" w:rsidRPr="005020BC">
        <w:t xml:space="preserve"> flash flood </w:t>
      </w:r>
      <w:r w:rsidR="00942441" w:rsidRPr="005020BC">
        <w:t>events exist for the region of interest</w:t>
      </w:r>
    </w:p>
    <w:p w14:paraId="55DAC4C0" w14:textId="4A54AB08" w:rsidR="007043C5" w:rsidRPr="005020BC" w:rsidRDefault="360AAF42" w:rsidP="00FF02DE">
      <w:commentRangeStart w:id="122"/>
      <w:commentRangeStart w:id="123"/>
      <w:commentRangeStart w:id="124"/>
      <w:commentRangeStart w:id="125"/>
      <w:r w:rsidRPr="005020BC">
        <w:t>Two user categories have been defined in this study: the first one is interested only in whether or not there will be a flash flood event (the answer will be binary, i.e.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rsidR="00AA1745">
        <w:t>s</w:t>
      </w:r>
      <w:r w:rsidRPr="005020BC">
        <w:t>ed rainfall events (VREs = 99</w:t>
      </w:r>
      <w:r w:rsidRPr="005020BC">
        <w:rPr>
          <w:vertAlign w:val="superscript"/>
        </w:rPr>
        <w:t>th</w:t>
      </w:r>
      <w:r w:rsidRPr="005020BC">
        <w:t xml:space="preserve"> percentile), the results suggest that ecPoint outperforms ENS in both regions, “La Costa” and “La Sierra”. </w:t>
      </w:r>
      <w:r w:rsidR="00525A54">
        <w:t xml:space="preserve">The performance of </w:t>
      </w:r>
      <w:r w:rsidRPr="005020BC">
        <w:t xml:space="preserve">ecPoint appears </w:t>
      </w:r>
      <w:r w:rsidR="00525A54">
        <w:t>to be better</w:t>
      </w:r>
      <w:r w:rsidRPr="005020BC">
        <w:t xml:space="preserve"> in “la Sierra”, where rainfall is originated mainly from small-scale convective systems. In “La Costa”, where rainfall is mainly originated from large-scale convective systems, ecPoint and ENS </w:t>
      </w:r>
      <w:r w:rsidR="00525A54">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commentRangeEnd w:id="122"/>
      <w:r w:rsidR="0077295B" w:rsidRPr="005020BC">
        <w:commentReference w:id="122"/>
      </w:r>
      <w:commentRangeEnd w:id="123"/>
      <w:r w:rsidR="0077295B" w:rsidRPr="005020BC">
        <w:commentReference w:id="123"/>
      </w:r>
      <w:commentRangeEnd w:id="124"/>
      <w:r w:rsidR="0077295B" w:rsidRPr="005020BC">
        <w:commentReference w:id="124"/>
      </w:r>
      <w:commentRangeEnd w:id="125"/>
      <w:r w:rsidR="0077295B" w:rsidRPr="005020BC">
        <w:commentReference w:id="125"/>
      </w:r>
      <w:r w:rsidRPr="005020BC">
        <w:t xml:space="preserve"> </w:t>
      </w:r>
      <w:commentRangeStart w:id="126"/>
      <w:commentRangeStart w:id="127"/>
      <w:r w:rsidRPr="005020BC">
        <w:t>In the author’s experience receiving feedback from ecPoint users about the rainfall products, such co-verification of flash floods and rainfall events might help increase users’ confidence in using ecPoint-Rainfall forecasts to forecast areas at flash flood risk.</w:t>
      </w:r>
      <w:commentRangeEnd w:id="126"/>
      <w:r w:rsidR="0077295B" w:rsidRPr="005020BC">
        <w:commentReference w:id="126"/>
      </w:r>
      <w:commentRangeEnd w:id="127"/>
      <w:r w:rsidR="0077295B" w:rsidRPr="005020BC">
        <w:commentReference w:id="127"/>
      </w:r>
    </w:p>
    <w:p w14:paraId="3F117BBF" w14:textId="243486B7" w:rsidR="007043C5" w:rsidRPr="005020BC" w:rsidRDefault="0014589B" w:rsidP="00311C44">
      <w:commentRangeStart w:id="128"/>
      <w:commentRangeStart w:id="129"/>
      <w:r w:rsidRPr="005020BC">
        <w:t>This study has also shown</w:t>
      </w:r>
      <w:r w:rsidR="0077295B" w:rsidRPr="005020BC">
        <w:t xml:space="preserve"> that using short-range (i.e. day 1) ecPoint-Rainfall forecasts as a proxy for point </w:t>
      </w:r>
      <w:r w:rsidR="00677E19" w:rsidRPr="005020BC">
        <w:t xml:space="preserve">rainfall </w:t>
      </w:r>
      <w:r w:rsidR="0077295B" w:rsidRPr="005020BC">
        <w:t xml:space="preserve">observations (e.g. from rain gauges) provides physically reasonable rainfall </w:t>
      </w:r>
      <w:r w:rsidR="0035291A" w:rsidRPr="005020BC">
        <w:t>climatologies</w:t>
      </w:r>
      <w:r w:rsidR="0077295B" w:rsidRPr="005020BC">
        <w:t xml:space="preserve"> that can be used to </w:t>
      </w:r>
      <w:r w:rsidR="0035291A" w:rsidRPr="005020BC">
        <w:t>define</w:t>
      </w:r>
      <w:r w:rsidR="0077295B" w:rsidRPr="005020BC">
        <w:t xml:space="preserve"> warning</w:t>
      </w:r>
      <w:r w:rsidR="0035291A" w:rsidRPr="005020BC">
        <w:t xml:space="preserve"> areas at flash risk</w:t>
      </w:r>
      <w:r w:rsidR="0077295B" w:rsidRPr="005020BC">
        <w:t xml:space="preserve"> or verify flash flood forecasts</w:t>
      </w:r>
      <w:commentRangeEnd w:id="128"/>
      <w:r w:rsidR="0077295B" w:rsidRPr="005020BC">
        <w:rPr>
          <w:rStyle w:val="Rimandocommento"/>
        </w:rPr>
        <w:commentReference w:id="128"/>
      </w:r>
      <w:commentRangeEnd w:id="129"/>
      <w:r w:rsidRPr="005020BC">
        <w:rPr>
          <w:rStyle w:val="Rimandocommento"/>
        </w:rPr>
        <w:commentReference w:id="129"/>
      </w:r>
      <w:r w:rsidR="0077295B" w:rsidRPr="005020BC">
        <w:t xml:space="preserve">. </w:t>
      </w:r>
    </w:p>
    <w:p w14:paraId="13555DF2" w14:textId="6DD136CC" w:rsidR="00D53D8F" w:rsidRPr="005020BC" w:rsidRDefault="360AAF42" w:rsidP="00AA1A89">
      <w:r w:rsidRPr="005020BC">
        <w:t>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w:t>
      </w:r>
      <w:ins w:id="130" w:author="Calum Baugh" w:date="2022-06-16T18:15:00Z">
        <w:r w:rsidRPr="005020BC">
          <w:t xml:space="preserve"> a</w:t>
        </w:r>
      </w:ins>
      <w:r w:rsidRPr="005020BC">
        <w:t xml:space="preserve"> product could be used to provide flash flood forecasts with a continuous global domain, de facto providing flash flood forecasts to regions of the world that currently do not have any forecasting systems in place or extending to the medium-ranges the flash flood forecasts in those countries where only shorter lead time forecasts are available. In addition, forecasters in global projects such as </w:t>
      </w:r>
      <w:commentRangeStart w:id="131"/>
      <w:commentRangeStart w:id="132"/>
      <w:r w:rsidRPr="005020BC">
        <w:t>Aristotle</w:t>
      </w:r>
      <w:commentRangeEnd w:id="131"/>
      <w:r w:rsidR="00C568D8" w:rsidRPr="005020BC">
        <w:commentReference w:id="131"/>
      </w:r>
      <w:commentRangeEnd w:id="132"/>
      <w:r w:rsidR="00C568D8" w:rsidRPr="005020BC">
        <w:commentReference w:id="132"/>
      </w:r>
      <w:r w:rsidRPr="005020BC">
        <w:t xml:space="preserve"> or </w:t>
      </w:r>
      <w:commentRangeStart w:id="133"/>
      <w:r w:rsidRPr="005020BC">
        <w:t>FbF</w:t>
      </w:r>
      <w:commentRangeEnd w:id="133"/>
      <w:r w:rsidR="00C568D8" w:rsidRPr="005020BC">
        <w:commentReference w:id="133"/>
      </w:r>
      <w:r w:rsidRPr="005020BC">
        <w:t xml:space="preserve"> could formulate their flash flood predictions without </w:t>
      </w:r>
      <w:r w:rsidRPr="005020BC">
        <w:lastRenderedPageBreak/>
        <w:t>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59A956A1" w14:textId="77777777" w:rsidR="00D53D8F" w:rsidRDefault="00D53D8F" w:rsidP="008675BD">
      <w:pPr>
        <w:ind w:firstLine="0"/>
      </w:pPr>
    </w:p>
    <w:p w14:paraId="1D232BB8" w14:textId="77777777" w:rsidR="00E73E2A" w:rsidRDefault="00E73E2A" w:rsidP="008675BD">
      <w:pPr>
        <w:ind w:firstLine="0"/>
      </w:pPr>
    </w:p>
    <w:p w14:paraId="654E8564" w14:textId="77777777" w:rsidR="00E73E2A" w:rsidRDefault="00E73E2A" w:rsidP="00E73E2A"/>
    <w:p w14:paraId="1060272C" w14:textId="77777777" w:rsidR="00E73E2A" w:rsidRDefault="00E73E2A" w:rsidP="00E73E2A">
      <w:r>
        <w:t>Flash floods are rapid onset events that leave little time to prepare and react (</w:t>
      </w:r>
      <w:proofErr w:type="spellStart"/>
      <w:r>
        <w:t>Sene</w:t>
      </w:r>
      <w:proofErr w:type="spellEnd"/>
      <w:r>
        <w:t xml:space="preserve"> 2016).</w:t>
      </w:r>
    </w:p>
    <w:p w14:paraId="53CB6E4B" w14:textId="77777777" w:rsidR="00E73E2A" w:rsidRDefault="00E73E2A" w:rsidP="00E73E2A"/>
    <w:p w14:paraId="3E530CA3" w14:textId="77777777" w:rsidR="00E73E2A" w:rsidRDefault="00E73E2A" w:rsidP="00E73E2A">
      <w:r>
        <w:t>This is consistent with global figures showing that flash floods account for ~85% of all floods (Dordevic et al. 2020).</w:t>
      </w:r>
    </w:p>
    <w:p w14:paraId="13189771" w14:textId="77777777" w:rsidR="00E73E2A" w:rsidRDefault="00E73E2A" w:rsidP="00E73E2A">
      <w:r>
        <w:t xml:space="preserve">consistent with other studies (Jonkman and </w:t>
      </w:r>
      <w:proofErr w:type="spellStart"/>
      <w:r>
        <w:t>Vrijling</w:t>
      </w:r>
      <w:proofErr w:type="spellEnd"/>
      <w:r>
        <w:t xml:space="preserve"> 2008; Hu et al. 2018), and with global figures that currently exceeding 5000 deaths per year worldwide (Dordevic et al. 2020).</w:t>
      </w:r>
    </w:p>
    <w:p w14:paraId="52FFD2C9" w14:textId="77777777" w:rsidR="00E73E2A" w:rsidRDefault="00E73E2A" w:rsidP="008675BD">
      <w:pPr>
        <w:ind w:firstLine="0"/>
      </w:pPr>
    </w:p>
    <w:p w14:paraId="12A4F668" w14:textId="77777777" w:rsidR="005645A4" w:rsidRDefault="005645A4" w:rsidP="008675BD">
      <w:pPr>
        <w:ind w:firstLine="0"/>
      </w:pPr>
    </w:p>
    <w:p w14:paraId="022AD96B" w14:textId="31103DA4" w:rsidR="005645A4" w:rsidRPr="005020BC" w:rsidRDefault="005645A4" w:rsidP="008675BD">
      <w:pPr>
        <w:ind w:firstLine="0"/>
        <w:sectPr w:rsidR="005645A4" w:rsidRPr="005020BC" w:rsidSect="00380FDF">
          <w:headerReference w:type="default" r:id="rId16"/>
          <w:pgSz w:w="11906" w:h="16838"/>
          <w:pgMar w:top="1134" w:right="1134" w:bottom="1134" w:left="1134" w:header="709" w:footer="709" w:gutter="0"/>
          <w:lnNumType w:countBy="1" w:restart="continuous"/>
          <w:pgNumType w:start="1"/>
          <w:cols w:space="720"/>
          <w:docGrid w:linePitch="272"/>
        </w:sectPr>
      </w:pPr>
      <w:r>
        <w:t xml:space="preserve">A limitation of this study is the assessment only of the discrimination ability of the forecasting systems. Any </w:t>
      </w:r>
      <w:r w:rsidR="004E707E">
        <w:t xml:space="preserve"> </w:t>
      </w:r>
      <w:proofErr w:type="spellStart"/>
      <w:r w:rsidR="004E707E">
        <w:t>diagnistic</w:t>
      </w:r>
      <w:proofErr w:type="spellEnd"/>
      <w:r w:rsidR="004E707E">
        <w:t xml:space="preserve"> assessment of forecasting systems must include  companion diagrams of reliability and </w:t>
      </w:r>
      <w:r w:rsidR="00931F18">
        <w:t>discriminations abilities of the forecasting system. Due to the type of observations used (yes/no event occurrence)</w:t>
      </w:r>
      <w:r w:rsidR="00AF2D01">
        <w:t xml:space="preserve"> </w:t>
      </w:r>
      <w:r w:rsidR="00DB751B">
        <w:t xml:space="preserve">, it is not possible to assess </w:t>
      </w:r>
      <w:r w:rsidR="00595B37">
        <w:t xml:space="preserve"> reliability. However, the </w:t>
      </w:r>
      <w:proofErr w:type="spellStart"/>
      <w:r w:rsidR="00595B37">
        <w:t>reliabity</w:t>
      </w:r>
      <w:proofErr w:type="spellEnd"/>
      <w:r w:rsidR="00595B37">
        <w:t xml:space="preserve"> </w:t>
      </w:r>
      <w:proofErr w:type="spellStart"/>
      <w:r w:rsidR="00595B37">
        <w:t>charate</w:t>
      </w:r>
      <w:r w:rsidR="00332D6C">
        <w:t>ristics</w:t>
      </w:r>
      <w:proofErr w:type="spellEnd"/>
      <w:r w:rsidR="00332D6C">
        <w:t xml:space="preserve"> of ENS and ecPoint forecasts  are shown in Hewson and Pillosu (2021) and can be considered as similar for this study.</w:t>
      </w:r>
    </w:p>
    <w:p w14:paraId="022AD96C" w14:textId="77777777" w:rsidR="002317D9" w:rsidRPr="005020BC" w:rsidRDefault="00EE5237" w:rsidP="00097E8A">
      <w:pPr>
        <w:pStyle w:val="Titolo1"/>
        <w:numPr>
          <w:ilvl w:val="0"/>
          <w:numId w:val="0"/>
        </w:numPr>
      </w:pPr>
      <w:r w:rsidRPr="005020BC">
        <w:lastRenderedPageBreak/>
        <w:t>Tables</w:t>
      </w:r>
    </w:p>
    <w:p w14:paraId="3DDE4537" w14:textId="0E84CADD" w:rsidR="009E367A" w:rsidRPr="005020BC" w:rsidRDefault="009E367A" w:rsidP="00C41FDB">
      <w:pPr>
        <w:pStyle w:val="Tablecaptions"/>
      </w:pPr>
      <w:bookmarkStart w:id="134" w:name="_2et92p0" w:colFirst="0" w:colLast="0"/>
      <w:bookmarkStart w:id="135" w:name="_Ref99102244"/>
      <w:bookmarkEnd w:id="134"/>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6A6382">
        <w:rPr>
          <w:b/>
          <w:bCs/>
          <w:noProof/>
        </w:rPr>
        <w:t>1</w:t>
      </w:r>
      <w:r w:rsidRPr="005020BC">
        <w:rPr>
          <w:b/>
          <w:bCs/>
        </w:rPr>
        <w:fldChar w:fldCharType="end"/>
      </w:r>
      <w:bookmarkEnd w:id="135"/>
      <w:r w:rsidRPr="005020BC">
        <w:t xml:space="preserve"> - </w:t>
      </w:r>
      <w:r w:rsidR="00C41FDB" w:rsidRPr="005020BC">
        <w:t>Number of all flood reports in the database in 2019 and 2020 (i.e., flood reports with EFFCI&gt;=1). The second column of the table shows the number of reports eliminated from the database because the reports did not contain the location of the report in lat/lon coordinates, or the reports did not contain the date and time in which the flood event happened</w:t>
      </w:r>
      <w:r w:rsidR="006A6382">
        <w:t xml:space="preserve">. </w:t>
      </w:r>
      <w:r w:rsidRPr="005020BC">
        <w:t xml:space="preserve">Number of flood reports for 2019 and 2020, in each region, and for EFFCI&gt;=1 (first group), EFFCI&gt;=6 (second group), and EFFCI&gt;=10 (third group). The percentages within parenthesis for the reports with EFFCI&gt;=6 and EFFCI&gt;=10 represent the reduction in percent of the number of flood reports compared to the number of flood reports with EFFCI&gt;=1, which correspond to the total number of flood reports in the correspondent year (see </w:t>
      </w:r>
      <w:r w:rsidRPr="005020BC">
        <w:rPr>
          <w:b/>
        </w:rPr>
        <w:fldChar w:fldCharType="begin"/>
      </w:r>
      <w:r w:rsidRPr="005020BC">
        <w:instrText xml:space="preserve"> REF _Ref98777976 \h </w:instrText>
      </w:r>
      <w:r w:rsidRPr="005020BC">
        <w:rPr>
          <w:b/>
        </w:rPr>
      </w:r>
      <w:r w:rsidRPr="005020BC">
        <w:rPr>
          <w:b/>
        </w:rPr>
        <w:fldChar w:fldCharType="separate"/>
      </w:r>
      <w:proofErr w:type="spellStart"/>
      <w:r w:rsidR="006A6382" w:rsidRPr="006B47D8">
        <w:rPr>
          <w:bCs/>
        </w:rPr>
        <w:t>Errore</w:t>
      </w:r>
      <w:proofErr w:type="spellEnd"/>
      <w:r w:rsidR="006A6382" w:rsidRPr="006B47D8">
        <w:rPr>
          <w:bCs/>
        </w:rPr>
        <w:t xml:space="preserve">. </w:t>
      </w:r>
      <w:r w:rsidR="006A6382">
        <w:rPr>
          <w:bCs/>
          <w:lang w:val="it-IT"/>
        </w:rPr>
        <w:t>L'origine riferimento non è stata trovata.</w:t>
      </w:r>
      <w:r w:rsidRPr="005020BC">
        <w:rPr>
          <w:b/>
        </w:rPr>
        <w:fldChar w:fldCharType="end"/>
      </w:r>
      <w:r w:rsidRPr="005020BC">
        <w:t>).</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401A2D" w:rsidRPr="005020BC" w14:paraId="219921F8" w14:textId="77777777" w:rsidTr="00BC4E66">
        <w:trPr>
          <w:trHeight w:val="567"/>
          <w:jc w:val="center"/>
        </w:trPr>
        <w:tc>
          <w:tcPr>
            <w:tcW w:w="0" w:type="auto"/>
            <w:vMerge w:val="restart"/>
            <w:shd w:val="clear" w:color="auto" w:fill="A6A6A6" w:themeFill="background1" w:themeFillShade="A6"/>
            <w:vAlign w:val="center"/>
          </w:tcPr>
          <w:p w14:paraId="58D93656" w14:textId="26E84E78" w:rsidR="00515408" w:rsidRPr="00401A2D" w:rsidRDefault="00515408"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11310683" w14:textId="7346856C" w:rsidR="00515408" w:rsidRPr="005020BC" w:rsidRDefault="00401A2D"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00515408" w:rsidRPr="005020BC">
              <w:rPr>
                <w:b/>
                <w:color w:val="000000"/>
                <w:sz w:val="16"/>
                <w:szCs w:val="16"/>
              </w:rPr>
              <w:t>. of</w:t>
            </w:r>
            <w:r>
              <w:rPr>
                <w:b/>
                <w:color w:val="000000"/>
                <w:sz w:val="16"/>
                <w:szCs w:val="16"/>
              </w:rPr>
              <w:t xml:space="preserve"> raw</w:t>
            </w:r>
            <w:r w:rsidR="00515408"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701580C7" w14:textId="7CB0C945" w:rsidR="00515408" w:rsidRPr="005020BC" w:rsidRDefault="00515408"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A949105" w14:textId="3A6AAFFA" w:rsidR="00515408" w:rsidRPr="005020BC" w:rsidRDefault="00515408"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sidR="00401A2D">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309F2E64" w14:textId="4C761F1E"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56BCAF8" w14:textId="77777777" w:rsidR="00515408" w:rsidRDefault="00515408"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5D42F5A7" w14:textId="528112AB"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sidR="002F6BF0">
              <w:rPr>
                <w:b/>
                <w:color w:val="000000"/>
                <w:sz w:val="16"/>
                <w:szCs w:val="16"/>
              </w:rPr>
              <w:t>6</w:t>
            </w:r>
          </w:p>
        </w:tc>
        <w:tc>
          <w:tcPr>
            <w:tcW w:w="0" w:type="auto"/>
            <w:gridSpan w:val="3"/>
            <w:shd w:val="clear" w:color="auto" w:fill="A6A6A6" w:themeFill="background1" w:themeFillShade="A6"/>
            <w:vAlign w:val="center"/>
          </w:tcPr>
          <w:p w14:paraId="1304A559" w14:textId="77777777" w:rsidR="00515408" w:rsidRDefault="00515408"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5C5AA521" w14:textId="582DD662" w:rsidR="00515408" w:rsidRPr="002F6BF0" w:rsidRDefault="00515408"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sidR="00FC31EF">
              <w:rPr>
                <w:b/>
                <w:color w:val="000000"/>
                <w:sz w:val="16"/>
                <w:szCs w:val="16"/>
              </w:rPr>
              <w:t>&gt;</w:t>
            </w:r>
            <w:r w:rsidRPr="005020BC">
              <w:rPr>
                <w:b/>
                <w:color w:val="000000"/>
                <w:sz w:val="16"/>
                <w:szCs w:val="16"/>
              </w:rPr>
              <w:t>=1</w:t>
            </w:r>
            <w:r w:rsidR="002F6BF0">
              <w:rPr>
                <w:b/>
                <w:color w:val="000000"/>
                <w:sz w:val="16"/>
                <w:szCs w:val="16"/>
              </w:rPr>
              <w:t>0</w:t>
            </w:r>
          </w:p>
        </w:tc>
      </w:tr>
      <w:tr w:rsidR="00401A2D" w:rsidRPr="005020BC" w14:paraId="022AD9A9" w14:textId="77777777" w:rsidTr="00BC4E66">
        <w:trPr>
          <w:trHeight w:val="567"/>
          <w:jc w:val="center"/>
        </w:trPr>
        <w:tc>
          <w:tcPr>
            <w:tcW w:w="0" w:type="auto"/>
            <w:vMerge/>
            <w:shd w:val="clear" w:color="auto" w:fill="auto"/>
            <w:vAlign w:val="center"/>
          </w:tcPr>
          <w:p w14:paraId="022AD99C" w14:textId="0A2D784B"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7F9B0958"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2819B47D" w14:textId="540FDCEB"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4898313B" w14:textId="2EE52719"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022AD99D" w14:textId="65E6214B"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022AD99E"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022AD99F"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022AD9A1"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022AD9A2"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022AD9A3"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022AD9A5"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022AD9A6"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022AD9A7"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401A2D" w:rsidRPr="005020BC" w14:paraId="022AD9BF" w14:textId="77777777" w:rsidTr="00BC4E66">
        <w:trPr>
          <w:trHeight w:val="567"/>
          <w:jc w:val="center"/>
        </w:trPr>
        <w:tc>
          <w:tcPr>
            <w:tcW w:w="0" w:type="auto"/>
            <w:shd w:val="clear" w:color="auto" w:fill="F2F2F2" w:themeFill="background1" w:themeFillShade="F2"/>
            <w:vAlign w:val="center"/>
          </w:tcPr>
          <w:p w14:paraId="022AD9AA" w14:textId="77777777" w:rsidR="00EA22BB" w:rsidRPr="005020BC" w:rsidRDefault="00EA22BB"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2D48EB6F" w14:textId="68927D6A" w:rsidR="00EA22BB" w:rsidRPr="005020BC" w:rsidRDefault="007F758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7946C839" w14:textId="01C14B57" w:rsidR="00EA22BB" w:rsidRPr="005020BC" w:rsidRDefault="007F758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44B8D133" w14:textId="30E836A9" w:rsidR="00EA22BB"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022AD9AB" w14:textId="0B93350E" w:rsidR="00EA22BB" w:rsidRPr="005020BC" w:rsidRDefault="00BB5312"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022AD9AC" w14:textId="70DA91E3" w:rsidR="00EA22BB" w:rsidRPr="005020BC" w:rsidRDefault="00BB5312"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022AD9AD" w14:textId="1973CD39" w:rsidR="00EA22BB" w:rsidRPr="005020BC" w:rsidRDefault="00BB5312"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022AD9B0" w14:textId="09960F1C"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022AD9B2" w14:textId="0BB81407"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22AD9B4" w14:textId="021F8B3D"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022AD9B8" w14:textId="1B9578B1"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022AD9BA" w14:textId="3D695A75"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022AD9BC" w14:textId="1A38A3E8"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BC4E66" w:rsidRPr="005020BC" w14:paraId="022AD9D5" w14:textId="77777777" w:rsidTr="00BC4E66">
        <w:trPr>
          <w:trHeight w:val="567"/>
          <w:jc w:val="center"/>
        </w:trPr>
        <w:tc>
          <w:tcPr>
            <w:tcW w:w="0" w:type="auto"/>
            <w:shd w:val="clear" w:color="auto" w:fill="auto"/>
            <w:vAlign w:val="center"/>
          </w:tcPr>
          <w:p w14:paraId="022AD9C0" w14:textId="77777777" w:rsidR="00EA22BB" w:rsidRPr="005020BC" w:rsidRDefault="00EA22BB"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391F418A" w14:textId="36B2BB1E" w:rsidR="00EA22BB" w:rsidRPr="005020BC" w:rsidRDefault="007F758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3085DE4B" w14:textId="2107C123" w:rsidR="00EA22BB"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11713115" w14:textId="11F1C916" w:rsidR="00EA22BB"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022AD9C1" w14:textId="5C6E604C" w:rsidR="00EA22BB" w:rsidRPr="005020BC" w:rsidRDefault="00EA22BB"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022AD9C2" w14:textId="7EF4B74D" w:rsidR="00EA22BB" w:rsidRPr="005020BC" w:rsidRDefault="0072057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022AD9C3" w14:textId="00AE4D6A" w:rsidR="00EA22BB" w:rsidRPr="005020BC" w:rsidRDefault="0072057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022AD9C6" w14:textId="4A449619"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022AD9C8" w14:textId="4E93D16E"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022AD9CA" w14:textId="103DF620"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022AD9CE" w14:textId="29EC62C6"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022AD9D0" w14:textId="671E070F"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022AD9D2" w14:textId="0B2A787A"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1C52E070" w14:textId="77777777" w:rsidR="002317D9" w:rsidRDefault="002317D9">
      <w:pPr>
        <w:pBdr>
          <w:top w:val="nil"/>
          <w:left w:val="nil"/>
          <w:bottom w:val="nil"/>
          <w:right w:val="nil"/>
          <w:between w:val="nil"/>
        </w:pBdr>
        <w:spacing w:before="240" w:after="120" w:line="240" w:lineRule="auto"/>
        <w:rPr>
          <w:b/>
          <w:color w:val="000000"/>
          <w:sz w:val="16"/>
          <w:szCs w:val="16"/>
        </w:rPr>
      </w:pPr>
      <w:bookmarkStart w:id="136" w:name="_1t3h5sf" w:colFirst="0" w:colLast="0"/>
      <w:bookmarkEnd w:id="136"/>
    </w:p>
    <w:p w14:paraId="502C6EB9" w14:textId="77777777" w:rsidR="00ED03F2" w:rsidRPr="003D3C19" w:rsidRDefault="00ED03F2">
      <w:pPr>
        <w:pBdr>
          <w:top w:val="nil"/>
          <w:left w:val="nil"/>
          <w:bottom w:val="nil"/>
          <w:right w:val="nil"/>
          <w:between w:val="nil"/>
        </w:pBdr>
        <w:spacing w:before="240" w:after="120" w:line="240" w:lineRule="auto"/>
        <w:rPr>
          <w:b/>
          <w:color w:val="000000"/>
          <w:sz w:val="16"/>
          <w:szCs w:val="16"/>
          <w:lang w:val="it-IT"/>
        </w:rPr>
      </w:pPr>
    </w:p>
    <w:p w14:paraId="518279D9" w14:textId="120349D0" w:rsidR="00ED03F2" w:rsidRPr="0094038F" w:rsidRDefault="00ED03F2" w:rsidP="0094038F">
      <w:pPr>
        <w:pBdr>
          <w:top w:val="nil"/>
          <w:left w:val="nil"/>
          <w:bottom w:val="nil"/>
          <w:right w:val="nil"/>
          <w:between w:val="nil"/>
        </w:pBdr>
        <w:spacing w:before="240" w:after="120" w:line="240" w:lineRule="auto"/>
        <w:ind w:firstLine="0"/>
        <w:rPr>
          <w:b/>
          <w:color w:val="000000"/>
          <w:sz w:val="16"/>
          <w:szCs w:val="16"/>
          <w:u w:val="single"/>
        </w:rPr>
      </w:pPr>
    </w:p>
    <w:p w14:paraId="526F873B" w14:textId="77777777" w:rsidR="00ED03F2" w:rsidRPr="0094038F" w:rsidRDefault="00ED03F2">
      <w:pPr>
        <w:pBdr>
          <w:top w:val="nil"/>
          <w:left w:val="nil"/>
          <w:bottom w:val="nil"/>
          <w:right w:val="nil"/>
          <w:between w:val="nil"/>
        </w:pBdr>
        <w:spacing w:before="240" w:after="120" w:line="240" w:lineRule="auto"/>
        <w:rPr>
          <w:b/>
          <w:color w:val="000000"/>
          <w:sz w:val="16"/>
          <w:szCs w:val="16"/>
        </w:rPr>
      </w:pPr>
    </w:p>
    <w:p w14:paraId="20D58240" w14:textId="77777777" w:rsidR="004C61DE" w:rsidRDefault="004C61DE">
      <w:pPr>
        <w:pBdr>
          <w:top w:val="nil"/>
          <w:left w:val="nil"/>
          <w:bottom w:val="nil"/>
          <w:right w:val="nil"/>
          <w:between w:val="nil"/>
        </w:pBdr>
        <w:spacing w:before="240" w:after="120" w:line="240" w:lineRule="auto"/>
        <w:rPr>
          <w:b/>
          <w:color w:val="000000"/>
          <w:sz w:val="16"/>
          <w:szCs w:val="16"/>
        </w:rPr>
      </w:pPr>
    </w:p>
    <w:p w14:paraId="64FEEF79" w14:textId="77777777" w:rsidR="004C61DE" w:rsidRDefault="004C61DE">
      <w:pPr>
        <w:pBdr>
          <w:top w:val="nil"/>
          <w:left w:val="nil"/>
          <w:bottom w:val="nil"/>
          <w:right w:val="nil"/>
          <w:between w:val="nil"/>
        </w:pBdr>
        <w:spacing w:before="240" w:after="120" w:line="240" w:lineRule="auto"/>
        <w:rPr>
          <w:b/>
          <w:color w:val="000000"/>
          <w:sz w:val="16"/>
          <w:szCs w:val="16"/>
        </w:rPr>
      </w:pPr>
    </w:p>
    <w:p w14:paraId="3FE5BB06" w14:textId="77777777" w:rsidR="004C61DE" w:rsidRDefault="004C61DE">
      <w:pPr>
        <w:pBdr>
          <w:top w:val="nil"/>
          <w:left w:val="nil"/>
          <w:bottom w:val="nil"/>
          <w:right w:val="nil"/>
          <w:between w:val="nil"/>
        </w:pBdr>
        <w:spacing w:before="240" w:after="120" w:line="240" w:lineRule="auto"/>
        <w:rPr>
          <w:b/>
          <w:color w:val="000000"/>
          <w:sz w:val="16"/>
          <w:szCs w:val="16"/>
        </w:rPr>
      </w:pPr>
    </w:p>
    <w:p w14:paraId="11415708" w14:textId="77777777" w:rsidR="004C61DE" w:rsidRDefault="004C61DE">
      <w:pPr>
        <w:pBdr>
          <w:top w:val="nil"/>
          <w:left w:val="nil"/>
          <w:bottom w:val="nil"/>
          <w:right w:val="nil"/>
          <w:between w:val="nil"/>
        </w:pBdr>
        <w:spacing w:before="240" w:after="120" w:line="240" w:lineRule="auto"/>
        <w:rPr>
          <w:b/>
          <w:color w:val="000000"/>
          <w:sz w:val="16"/>
          <w:szCs w:val="16"/>
        </w:rPr>
      </w:pPr>
    </w:p>
    <w:p w14:paraId="4A233F1F" w14:textId="77777777" w:rsidR="004C61DE" w:rsidRDefault="004C61DE">
      <w:pPr>
        <w:pBdr>
          <w:top w:val="nil"/>
          <w:left w:val="nil"/>
          <w:bottom w:val="nil"/>
          <w:right w:val="nil"/>
          <w:between w:val="nil"/>
        </w:pBdr>
        <w:spacing w:before="240" w:after="120" w:line="240" w:lineRule="auto"/>
        <w:rPr>
          <w:b/>
          <w:color w:val="000000"/>
          <w:sz w:val="16"/>
          <w:szCs w:val="16"/>
        </w:rPr>
      </w:pPr>
    </w:p>
    <w:p w14:paraId="7B24A386" w14:textId="77777777" w:rsidR="004C61DE" w:rsidRDefault="004C61DE">
      <w:pPr>
        <w:pBdr>
          <w:top w:val="nil"/>
          <w:left w:val="nil"/>
          <w:bottom w:val="nil"/>
          <w:right w:val="nil"/>
          <w:between w:val="nil"/>
        </w:pBdr>
        <w:spacing w:before="240" w:after="120" w:line="240" w:lineRule="auto"/>
        <w:rPr>
          <w:b/>
          <w:color w:val="000000"/>
          <w:sz w:val="16"/>
          <w:szCs w:val="16"/>
        </w:rPr>
      </w:pPr>
    </w:p>
    <w:p w14:paraId="0FE8F835" w14:textId="77777777" w:rsidR="004C61DE" w:rsidRDefault="004C61DE">
      <w:pPr>
        <w:pBdr>
          <w:top w:val="nil"/>
          <w:left w:val="nil"/>
          <w:bottom w:val="nil"/>
          <w:right w:val="nil"/>
          <w:between w:val="nil"/>
        </w:pBdr>
        <w:spacing w:before="240" w:after="120" w:line="240" w:lineRule="auto"/>
        <w:rPr>
          <w:b/>
          <w:color w:val="000000"/>
          <w:sz w:val="16"/>
          <w:szCs w:val="16"/>
        </w:rPr>
      </w:pPr>
    </w:p>
    <w:p w14:paraId="7F408688" w14:textId="77777777" w:rsidR="004C61DE" w:rsidRDefault="004C61DE">
      <w:pPr>
        <w:pBdr>
          <w:top w:val="nil"/>
          <w:left w:val="nil"/>
          <w:bottom w:val="nil"/>
          <w:right w:val="nil"/>
          <w:between w:val="nil"/>
        </w:pBdr>
        <w:spacing w:before="240" w:after="120" w:line="240" w:lineRule="auto"/>
        <w:rPr>
          <w:b/>
          <w:color w:val="000000"/>
          <w:sz w:val="16"/>
          <w:szCs w:val="16"/>
        </w:rPr>
      </w:pPr>
    </w:p>
    <w:p w14:paraId="7FA95041" w14:textId="77777777" w:rsidR="004C61DE" w:rsidRDefault="004C61DE">
      <w:pPr>
        <w:pBdr>
          <w:top w:val="nil"/>
          <w:left w:val="nil"/>
          <w:bottom w:val="nil"/>
          <w:right w:val="nil"/>
          <w:between w:val="nil"/>
        </w:pBdr>
        <w:spacing w:before="240" w:after="120" w:line="240" w:lineRule="auto"/>
        <w:rPr>
          <w:b/>
          <w:color w:val="000000"/>
          <w:sz w:val="16"/>
          <w:szCs w:val="16"/>
        </w:rPr>
      </w:pPr>
    </w:p>
    <w:p w14:paraId="0C6AA486" w14:textId="77777777" w:rsidR="004C61DE" w:rsidRDefault="004C61DE">
      <w:pPr>
        <w:pBdr>
          <w:top w:val="nil"/>
          <w:left w:val="nil"/>
          <w:bottom w:val="nil"/>
          <w:right w:val="nil"/>
          <w:between w:val="nil"/>
        </w:pBdr>
        <w:spacing w:before="240" w:after="120" w:line="240" w:lineRule="auto"/>
        <w:rPr>
          <w:b/>
          <w:color w:val="000000"/>
          <w:sz w:val="16"/>
          <w:szCs w:val="16"/>
        </w:rPr>
      </w:pPr>
    </w:p>
    <w:p w14:paraId="24424D36" w14:textId="77777777" w:rsidR="004C61DE" w:rsidRDefault="004C61DE">
      <w:pPr>
        <w:pBdr>
          <w:top w:val="nil"/>
          <w:left w:val="nil"/>
          <w:bottom w:val="nil"/>
          <w:right w:val="nil"/>
          <w:between w:val="nil"/>
        </w:pBdr>
        <w:spacing w:before="240" w:after="120" w:line="240" w:lineRule="auto"/>
        <w:rPr>
          <w:b/>
          <w:color w:val="000000"/>
          <w:sz w:val="16"/>
          <w:szCs w:val="16"/>
        </w:rPr>
      </w:pPr>
    </w:p>
    <w:p w14:paraId="373A3179" w14:textId="77777777" w:rsidR="004C61DE" w:rsidRDefault="004C61DE">
      <w:pPr>
        <w:pBdr>
          <w:top w:val="nil"/>
          <w:left w:val="nil"/>
          <w:bottom w:val="nil"/>
          <w:right w:val="nil"/>
          <w:between w:val="nil"/>
        </w:pBdr>
        <w:spacing w:before="240" w:after="120" w:line="240" w:lineRule="auto"/>
        <w:rPr>
          <w:b/>
          <w:color w:val="000000"/>
          <w:sz w:val="16"/>
          <w:szCs w:val="16"/>
        </w:rPr>
      </w:pPr>
    </w:p>
    <w:p w14:paraId="2900BDFC" w14:textId="77777777" w:rsidR="004C61DE" w:rsidRDefault="004C61DE">
      <w:pPr>
        <w:pBdr>
          <w:top w:val="nil"/>
          <w:left w:val="nil"/>
          <w:bottom w:val="nil"/>
          <w:right w:val="nil"/>
          <w:between w:val="nil"/>
        </w:pBdr>
        <w:spacing w:before="240" w:after="120" w:line="240" w:lineRule="auto"/>
        <w:rPr>
          <w:b/>
          <w:color w:val="000000"/>
          <w:sz w:val="16"/>
          <w:szCs w:val="16"/>
        </w:rPr>
      </w:pPr>
    </w:p>
    <w:p w14:paraId="639A7FA4" w14:textId="77777777" w:rsidR="004C61DE" w:rsidRDefault="004C61DE">
      <w:pPr>
        <w:pBdr>
          <w:top w:val="nil"/>
          <w:left w:val="nil"/>
          <w:bottom w:val="nil"/>
          <w:right w:val="nil"/>
          <w:between w:val="nil"/>
        </w:pBdr>
        <w:spacing w:before="240" w:after="120" w:line="240" w:lineRule="auto"/>
        <w:rPr>
          <w:b/>
          <w:color w:val="000000"/>
          <w:sz w:val="16"/>
          <w:szCs w:val="16"/>
        </w:rPr>
      </w:pPr>
    </w:p>
    <w:p w14:paraId="7840F122" w14:textId="77777777" w:rsidR="004C61DE" w:rsidRDefault="004C61DE">
      <w:pPr>
        <w:pBdr>
          <w:top w:val="nil"/>
          <w:left w:val="nil"/>
          <w:bottom w:val="nil"/>
          <w:right w:val="nil"/>
          <w:between w:val="nil"/>
        </w:pBdr>
        <w:spacing w:before="240" w:after="120" w:line="240" w:lineRule="auto"/>
        <w:rPr>
          <w:b/>
          <w:color w:val="000000"/>
          <w:sz w:val="16"/>
          <w:szCs w:val="16"/>
        </w:rPr>
      </w:pPr>
    </w:p>
    <w:p w14:paraId="38C56328" w14:textId="77777777" w:rsidR="004C61DE" w:rsidRDefault="004C61DE">
      <w:pPr>
        <w:pBdr>
          <w:top w:val="nil"/>
          <w:left w:val="nil"/>
          <w:bottom w:val="nil"/>
          <w:right w:val="nil"/>
          <w:between w:val="nil"/>
        </w:pBdr>
        <w:spacing w:before="240" w:after="120" w:line="240" w:lineRule="auto"/>
        <w:rPr>
          <w:b/>
          <w:color w:val="000000"/>
          <w:sz w:val="16"/>
          <w:szCs w:val="16"/>
        </w:rPr>
      </w:pPr>
    </w:p>
    <w:p w14:paraId="0508B91F" w14:textId="77777777" w:rsidR="004C61DE" w:rsidRDefault="004C61DE">
      <w:pPr>
        <w:pBdr>
          <w:top w:val="nil"/>
          <w:left w:val="nil"/>
          <w:bottom w:val="nil"/>
          <w:right w:val="nil"/>
          <w:between w:val="nil"/>
        </w:pBdr>
        <w:spacing w:before="240" w:after="120" w:line="240" w:lineRule="auto"/>
        <w:rPr>
          <w:b/>
          <w:color w:val="000000"/>
          <w:sz w:val="16"/>
          <w:szCs w:val="16"/>
        </w:rPr>
      </w:pPr>
    </w:p>
    <w:p w14:paraId="4A74FDC0" w14:textId="77777777" w:rsidR="00967B77" w:rsidRDefault="00967B77" w:rsidP="006A6382">
      <w:pPr>
        <w:pBdr>
          <w:top w:val="nil"/>
          <w:left w:val="nil"/>
          <w:bottom w:val="nil"/>
          <w:right w:val="nil"/>
          <w:between w:val="nil"/>
        </w:pBdr>
        <w:spacing w:before="240" w:after="120" w:line="240" w:lineRule="auto"/>
        <w:ind w:firstLine="0"/>
        <w:rPr>
          <w:b/>
          <w:color w:val="000000"/>
          <w:sz w:val="16"/>
          <w:szCs w:val="16"/>
        </w:rPr>
      </w:pPr>
    </w:p>
    <w:p w14:paraId="74450535" w14:textId="77777777" w:rsidR="006A6382" w:rsidRPr="006608B4" w:rsidRDefault="006A6382" w:rsidP="006A6382">
      <w:pPr>
        <w:pBdr>
          <w:top w:val="nil"/>
          <w:left w:val="nil"/>
          <w:bottom w:val="nil"/>
          <w:right w:val="nil"/>
          <w:between w:val="nil"/>
        </w:pBdr>
        <w:spacing w:before="240" w:after="120" w:line="240" w:lineRule="auto"/>
        <w:ind w:firstLine="0"/>
        <w:rPr>
          <w:b/>
          <w:color w:val="000000"/>
          <w:sz w:val="16"/>
          <w:szCs w:val="16"/>
        </w:rPr>
      </w:pPr>
    </w:p>
    <w:p w14:paraId="031B851C" w14:textId="527CA84A" w:rsidR="00962FBC" w:rsidRPr="005020BC" w:rsidRDefault="00962FBC" w:rsidP="00962FBC">
      <w:pPr>
        <w:pStyle w:val="Tablecaptions"/>
      </w:pPr>
      <w:bookmarkStart w:id="137" w:name="_Ref99032257"/>
      <w:bookmarkStart w:id="138" w:name="_Ref98948519"/>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6A6382">
        <w:rPr>
          <w:b/>
          <w:bCs/>
          <w:noProof/>
        </w:rPr>
        <w:t>2</w:t>
      </w:r>
      <w:r w:rsidRPr="005020BC">
        <w:rPr>
          <w:b/>
          <w:bCs/>
        </w:rPr>
        <w:fldChar w:fldCharType="end"/>
      </w:r>
      <w:bookmarkEnd w:id="137"/>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62FBC" w:rsidRPr="005020BC" w14:paraId="0983E74A" w14:textId="77777777" w:rsidTr="004C61DE">
        <w:trPr>
          <w:trHeight w:val="567"/>
        </w:trPr>
        <w:tc>
          <w:tcPr>
            <w:tcW w:w="1905" w:type="dxa"/>
            <w:shd w:val="clear" w:color="auto" w:fill="A6A6A6" w:themeFill="background1" w:themeFillShade="A6"/>
            <w:vAlign w:val="center"/>
          </w:tcPr>
          <w:p w14:paraId="51CE2BA2"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6D6CC2FD"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00814C4A"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7B586767"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962FBC" w:rsidRPr="005020BC" w14:paraId="2976246A" w14:textId="77777777" w:rsidTr="00710311">
        <w:trPr>
          <w:trHeight w:val="851"/>
        </w:trPr>
        <w:tc>
          <w:tcPr>
            <w:tcW w:w="1905" w:type="dxa"/>
            <w:shd w:val="clear" w:color="auto" w:fill="auto"/>
            <w:vAlign w:val="center"/>
          </w:tcPr>
          <w:p w14:paraId="244CAD1E"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C9A2A52"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31565E23"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59663017"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404FD838" w14:textId="77777777" w:rsidR="00962FBC" w:rsidRPr="004A7BF9" w:rsidRDefault="00962FBC"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5226AB78" w14:textId="77777777" w:rsidR="00962FBC" w:rsidRPr="004A7BF9" w:rsidRDefault="00962FBC"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308CED3E"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962FBC" w:rsidRPr="005020BC" w14:paraId="1AF25321" w14:textId="77777777" w:rsidTr="004C61DE">
        <w:trPr>
          <w:trHeight w:val="851"/>
        </w:trPr>
        <w:tc>
          <w:tcPr>
            <w:tcW w:w="1905" w:type="dxa"/>
            <w:shd w:val="clear" w:color="auto" w:fill="F2F2F2" w:themeFill="background1" w:themeFillShade="F2"/>
            <w:vAlign w:val="center"/>
          </w:tcPr>
          <w:p w14:paraId="345FB586"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56C3A64D"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ACFC2E6"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7F74ACBF"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3A140842"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8DA2F8"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2DB1D983"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0AEBE457" w14:textId="77777777" w:rsidR="00962FBC" w:rsidRPr="005020BC" w:rsidRDefault="00962FBC" w:rsidP="00AB28DF">
      <w:pPr>
        <w:pStyle w:val="Tablecaptions"/>
        <w:rPr>
          <w:b/>
          <w:bCs/>
        </w:rPr>
      </w:pPr>
    </w:p>
    <w:p w14:paraId="1BFBE490" w14:textId="77777777" w:rsidR="00962FBC" w:rsidRPr="005020BC" w:rsidRDefault="00962FBC" w:rsidP="00AB28DF">
      <w:pPr>
        <w:pStyle w:val="Tablecaptions"/>
        <w:rPr>
          <w:b/>
          <w:bCs/>
        </w:rPr>
      </w:pPr>
    </w:p>
    <w:p w14:paraId="1A6DD89B" w14:textId="77777777" w:rsidR="00962FBC" w:rsidRPr="005020BC" w:rsidRDefault="00962FBC" w:rsidP="00AB28DF">
      <w:pPr>
        <w:pStyle w:val="Tablecaptions"/>
        <w:rPr>
          <w:b/>
          <w:bCs/>
        </w:rPr>
      </w:pPr>
    </w:p>
    <w:p w14:paraId="0D6FCD4F" w14:textId="77777777" w:rsidR="00962FBC" w:rsidRPr="005020BC" w:rsidRDefault="00962FBC" w:rsidP="00AB28DF">
      <w:pPr>
        <w:pStyle w:val="Tablecaptions"/>
        <w:rPr>
          <w:b/>
          <w:bCs/>
        </w:rPr>
      </w:pPr>
    </w:p>
    <w:p w14:paraId="21E283CA" w14:textId="77777777" w:rsidR="00962FBC" w:rsidRPr="005020BC" w:rsidRDefault="00962FBC" w:rsidP="00AB28DF">
      <w:pPr>
        <w:pStyle w:val="Tablecaptions"/>
        <w:rPr>
          <w:b/>
          <w:bCs/>
        </w:rPr>
      </w:pPr>
    </w:p>
    <w:p w14:paraId="6EE7488C" w14:textId="77777777" w:rsidR="00962FBC" w:rsidRPr="005020BC" w:rsidRDefault="00962FBC" w:rsidP="00AB28DF">
      <w:pPr>
        <w:pStyle w:val="Tablecaptions"/>
        <w:rPr>
          <w:b/>
          <w:bCs/>
        </w:rPr>
      </w:pPr>
    </w:p>
    <w:p w14:paraId="099A7A54" w14:textId="77777777" w:rsidR="00962FBC" w:rsidRPr="005020BC" w:rsidRDefault="00962FBC" w:rsidP="00AB28DF">
      <w:pPr>
        <w:pStyle w:val="Tablecaptions"/>
        <w:rPr>
          <w:b/>
          <w:bCs/>
        </w:rPr>
      </w:pPr>
    </w:p>
    <w:p w14:paraId="52E7362D" w14:textId="77777777" w:rsidR="00962FBC" w:rsidRPr="005020BC" w:rsidRDefault="00962FBC" w:rsidP="00AB28DF">
      <w:pPr>
        <w:pStyle w:val="Tablecaptions"/>
        <w:rPr>
          <w:b/>
          <w:bCs/>
        </w:rPr>
      </w:pPr>
    </w:p>
    <w:p w14:paraId="6CBC9188" w14:textId="77777777" w:rsidR="00962FBC" w:rsidRPr="005020BC" w:rsidRDefault="00962FBC" w:rsidP="00AB28DF">
      <w:pPr>
        <w:pStyle w:val="Tablecaptions"/>
        <w:rPr>
          <w:b/>
          <w:bCs/>
        </w:rPr>
      </w:pPr>
    </w:p>
    <w:p w14:paraId="2EA600F0" w14:textId="77777777" w:rsidR="00962FBC" w:rsidRPr="005020BC" w:rsidRDefault="00962FBC" w:rsidP="00AB28DF">
      <w:pPr>
        <w:pStyle w:val="Tablecaptions"/>
        <w:rPr>
          <w:b/>
          <w:bCs/>
        </w:rPr>
      </w:pPr>
    </w:p>
    <w:p w14:paraId="6729021A" w14:textId="77777777" w:rsidR="00962FBC" w:rsidRPr="005020BC" w:rsidRDefault="00962FBC" w:rsidP="00AB28DF">
      <w:pPr>
        <w:pStyle w:val="Tablecaptions"/>
        <w:rPr>
          <w:b/>
          <w:bCs/>
        </w:rPr>
      </w:pPr>
    </w:p>
    <w:p w14:paraId="35F654D9" w14:textId="77777777" w:rsidR="00962FBC" w:rsidRPr="005020BC" w:rsidRDefault="00962FBC" w:rsidP="00AB28DF">
      <w:pPr>
        <w:pStyle w:val="Tablecaptions"/>
        <w:rPr>
          <w:b/>
          <w:bCs/>
        </w:rPr>
      </w:pPr>
    </w:p>
    <w:p w14:paraId="1C525A0C" w14:textId="77777777" w:rsidR="00962FBC" w:rsidRPr="005020BC" w:rsidRDefault="00962FBC" w:rsidP="00AB28DF">
      <w:pPr>
        <w:pStyle w:val="Tablecaptions"/>
        <w:rPr>
          <w:b/>
          <w:bCs/>
        </w:rPr>
      </w:pPr>
    </w:p>
    <w:p w14:paraId="4881EC97" w14:textId="77777777" w:rsidR="00962FBC" w:rsidRPr="005020BC" w:rsidRDefault="00962FBC" w:rsidP="00AB28DF">
      <w:pPr>
        <w:pStyle w:val="Tablecaptions"/>
        <w:rPr>
          <w:b/>
          <w:bCs/>
        </w:rPr>
      </w:pPr>
    </w:p>
    <w:p w14:paraId="29BB2CF3" w14:textId="77777777" w:rsidR="00962FBC" w:rsidRPr="005020BC" w:rsidRDefault="00962FBC" w:rsidP="00AB28DF">
      <w:pPr>
        <w:pStyle w:val="Tablecaptions"/>
        <w:rPr>
          <w:b/>
          <w:bCs/>
        </w:rPr>
      </w:pPr>
    </w:p>
    <w:p w14:paraId="0EEEA536" w14:textId="77777777" w:rsidR="00962FBC" w:rsidRPr="005020BC" w:rsidRDefault="00962FBC" w:rsidP="00AB28DF">
      <w:pPr>
        <w:pStyle w:val="Tablecaptions"/>
        <w:rPr>
          <w:b/>
          <w:bCs/>
        </w:rPr>
      </w:pPr>
    </w:p>
    <w:p w14:paraId="0A4469AA" w14:textId="77777777" w:rsidR="00962FBC" w:rsidRPr="005020BC" w:rsidRDefault="00962FBC" w:rsidP="00AB28DF">
      <w:pPr>
        <w:pStyle w:val="Tablecaptions"/>
        <w:rPr>
          <w:b/>
          <w:bCs/>
        </w:rPr>
      </w:pPr>
    </w:p>
    <w:p w14:paraId="0AD7D9BB" w14:textId="77777777" w:rsidR="00962FBC" w:rsidRPr="005020BC" w:rsidRDefault="00962FBC" w:rsidP="00AB28DF">
      <w:pPr>
        <w:pStyle w:val="Tablecaptions"/>
        <w:rPr>
          <w:b/>
          <w:bCs/>
        </w:rPr>
      </w:pPr>
    </w:p>
    <w:p w14:paraId="4B37165E" w14:textId="77777777" w:rsidR="00962FBC" w:rsidRPr="005020BC" w:rsidRDefault="00962FBC" w:rsidP="00AB28DF">
      <w:pPr>
        <w:pStyle w:val="Tablecaptions"/>
        <w:rPr>
          <w:b/>
          <w:bCs/>
        </w:rPr>
      </w:pPr>
    </w:p>
    <w:p w14:paraId="15E5A0BE" w14:textId="77777777" w:rsidR="00962FBC" w:rsidRPr="005020BC" w:rsidRDefault="00962FBC" w:rsidP="00AB28DF">
      <w:pPr>
        <w:pStyle w:val="Tablecaptions"/>
        <w:rPr>
          <w:b/>
          <w:bCs/>
        </w:rPr>
      </w:pPr>
    </w:p>
    <w:p w14:paraId="2E86167C" w14:textId="77777777" w:rsidR="00962FBC" w:rsidRPr="005020BC" w:rsidRDefault="00962FBC" w:rsidP="00AB28DF">
      <w:pPr>
        <w:pStyle w:val="Tablecaptions"/>
        <w:rPr>
          <w:b/>
          <w:bCs/>
        </w:rPr>
      </w:pPr>
    </w:p>
    <w:p w14:paraId="0B348307" w14:textId="77777777" w:rsidR="00962FBC" w:rsidRPr="005020BC" w:rsidRDefault="00962FBC" w:rsidP="00AB28DF">
      <w:pPr>
        <w:pStyle w:val="Tablecaptions"/>
        <w:rPr>
          <w:b/>
          <w:bCs/>
        </w:rPr>
      </w:pPr>
    </w:p>
    <w:p w14:paraId="45284763" w14:textId="77777777" w:rsidR="00962FBC" w:rsidRPr="005020BC" w:rsidRDefault="00962FBC" w:rsidP="00AB28DF">
      <w:pPr>
        <w:pStyle w:val="Tablecaptions"/>
        <w:rPr>
          <w:b/>
          <w:bCs/>
        </w:rPr>
      </w:pPr>
    </w:p>
    <w:p w14:paraId="142D6C44" w14:textId="77777777" w:rsidR="00962FBC" w:rsidRPr="005020BC" w:rsidRDefault="00962FBC" w:rsidP="00AB28DF">
      <w:pPr>
        <w:pStyle w:val="Tablecaptions"/>
        <w:rPr>
          <w:b/>
          <w:bCs/>
        </w:rPr>
      </w:pPr>
    </w:p>
    <w:p w14:paraId="4F937480" w14:textId="77777777" w:rsidR="00962FBC" w:rsidRPr="005020BC" w:rsidRDefault="00962FBC" w:rsidP="00AB28DF">
      <w:pPr>
        <w:pStyle w:val="Tablecaptions"/>
        <w:rPr>
          <w:b/>
          <w:bCs/>
        </w:rPr>
      </w:pPr>
    </w:p>
    <w:p w14:paraId="1970E1A0" w14:textId="77777777" w:rsidR="00962FBC" w:rsidRPr="005020BC" w:rsidRDefault="00962FBC" w:rsidP="00AB28DF">
      <w:pPr>
        <w:pStyle w:val="Tablecaptions"/>
        <w:rPr>
          <w:b/>
          <w:bCs/>
        </w:rPr>
      </w:pPr>
    </w:p>
    <w:p w14:paraId="1B3B0115" w14:textId="77777777" w:rsidR="00962FBC" w:rsidRPr="005020BC" w:rsidRDefault="00962FBC" w:rsidP="00AB28DF">
      <w:pPr>
        <w:pStyle w:val="Tablecaptions"/>
        <w:rPr>
          <w:b/>
          <w:bCs/>
        </w:rPr>
      </w:pPr>
    </w:p>
    <w:p w14:paraId="79F6FD07" w14:textId="77777777" w:rsidR="00962FBC" w:rsidRPr="005020BC" w:rsidRDefault="00962FBC" w:rsidP="00AB28DF">
      <w:pPr>
        <w:pStyle w:val="Tablecaptions"/>
        <w:rPr>
          <w:b/>
          <w:bCs/>
        </w:rPr>
      </w:pPr>
    </w:p>
    <w:p w14:paraId="65599FC4" w14:textId="77777777" w:rsidR="00962FBC" w:rsidRPr="005020BC" w:rsidRDefault="00962FBC" w:rsidP="00AB28DF">
      <w:pPr>
        <w:pStyle w:val="Tablecaptions"/>
        <w:rPr>
          <w:b/>
          <w:bCs/>
        </w:rPr>
      </w:pPr>
    </w:p>
    <w:p w14:paraId="21E02704" w14:textId="77777777" w:rsidR="00962FBC" w:rsidRPr="005020BC" w:rsidRDefault="00962FBC" w:rsidP="00AB28DF">
      <w:pPr>
        <w:pStyle w:val="Tablecaptions"/>
        <w:rPr>
          <w:b/>
          <w:bCs/>
        </w:rPr>
      </w:pPr>
    </w:p>
    <w:p w14:paraId="1A94AEEA" w14:textId="77777777" w:rsidR="00962FBC" w:rsidRPr="005020BC" w:rsidRDefault="00962FBC" w:rsidP="00AB28DF">
      <w:pPr>
        <w:pStyle w:val="Tablecaptions"/>
        <w:rPr>
          <w:b/>
          <w:bCs/>
        </w:rPr>
      </w:pPr>
    </w:p>
    <w:p w14:paraId="0B19F250" w14:textId="77777777" w:rsidR="00962FBC" w:rsidRPr="005020BC" w:rsidRDefault="00962FBC" w:rsidP="00AB28DF">
      <w:pPr>
        <w:pStyle w:val="Tablecaptions"/>
        <w:rPr>
          <w:b/>
          <w:bCs/>
        </w:rPr>
      </w:pPr>
    </w:p>
    <w:p w14:paraId="0ABE0C3F" w14:textId="77777777" w:rsidR="00962FBC" w:rsidRPr="005020BC" w:rsidRDefault="00962FBC" w:rsidP="00AB28DF">
      <w:pPr>
        <w:pStyle w:val="Tablecaptions"/>
        <w:rPr>
          <w:b/>
          <w:bCs/>
        </w:rPr>
      </w:pPr>
    </w:p>
    <w:p w14:paraId="6FB368E2" w14:textId="77777777" w:rsidR="00962FBC" w:rsidRPr="005020BC" w:rsidRDefault="00962FBC" w:rsidP="00AB28DF">
      <w:pPr>
        <w:pStyle w:val="Tablecaptions"/>
        <w:rPr>
          <w:b/>
          <w:bCs/>
        </w:rPr>
      </w:pPr>
    </w:p>
    <w:p w14:paraId="2D4AEC05" w14:textId="77777777" w:rsidR="00962FBC" w:rsidRPr="005020BC" w:rsidRDefault="00962FBC" w:rsidP="00AB28DF">
      <w:pPr>
        <w:pStyle w:val="Tablecaptions"/>
        <w:rPr>
          <w:b/>
          <w:bCs/>
        </w:rPr>
      </w:pPr>
    </w:p>
    <w:p w14:paraId="64412937" w14:textId="77777777" w:rsidR="00962FBC" w:rsidRPr="005020BC" w:rsidRDefault="00962FBC" w:rsidP="00AB28DF">
      <w:pPr>
        <w:pStyle w:val="Tablecaptions"/>
        <w:rPr>
          <w:b/>
          <w:bCs/>
        </w:rPr>
      </w:pPr>
    </w:p>
    <w:p w14:paraId="7F6296CA" w14:textId="77777777" w:rsidR="00962FBC" w:rsidRPr="005020BC" w:rsidRDefault="00962FBC" w:rsidP="00AB28DF">
      <w:pPr>
        <w:pStyle w:val="Tablecaptions"/>
        <w:rPr>
          <w:b/>
          <w:bCs/>
        </w:rPr>
      </w:pPr>
    </w:p>
    <w:p w14:paraId="1DD1BCB8" w14:textId="77777777" w:rsidR="00962FBC" w:rsidRPr="005020BC" w:rsidRDefault="00962FBC" w:rsidP="00AB28DF">
      <w:pPr>
        <w:pStyle w:val="Tablecaptions"/>
        <w:rPr>
          <w:b/>
          <w:bCs/>
        </w:rPr>
      </w:pPr>
    </w:p>
    <w:p w14:paraId="593CF9DF" w14:textId="3B382828" w:rsidR="00AB28DF" w:rsidRPr="005020BC" w:rsidRDefault="00AB28DF" w:rsidP="00AB28DF">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6A6382">
        <w:rPr>
          <w:b/>
          <w:bCs/>
          <w:noProof/>
        </w:rPr>
        <w:t>3</w:t>
      </w:r>
      <w:r w:rsidRPr="005020BC">
        <w:rPr>
          <w:b/>
          <w:bCs/>
        </w:rPr>
        <w:fldChar w:fldCharType="end"/>
      </w:r>
      <w:bookmarkEnd w:id="138"/>
      <w:r w:rsidRPr="005020BC">
        <w:t xml:space="preserve"> - </w:t>
      </w:r>
      <w:r w:rsidR="00442154" w:rsidRPr="005020BC">
        <w:t>D</w:t>
      </w:r>
      <w:r w:rsidRPr="005020BC">
        <w:t>ay 1 ecPoint</w:t>
      </w:r>
      <w:r w:rsidR="00CB7764" w:rsidRPr="005020BC">
        <w:t>-Rainfall</w:t>
      </w:r>
      <w:r w:rsidRPr="005020BC">
        <w:t xml:space="preserve"> forecasts </w:t>
      </w:r>
      <w:r w:rsidR="002344DA" w:rsidRPr="005020BC">
        <w:t xml:space="preserve">used </w:t>
      </w:r>
      <w:r w:rsidRPr="005020BC">
        <w:t xml:space="preserve">to define the </w:t>
      </w:r>
      <w:r w:rsidR="002344DA" w:rsidRPr="005020BC">
        <w:t xml:space="preserve">verifying </w:t>
      </w:r>
      <w:r w:rsidRPr="005020BC">
        <w:t>rainfall events</w:t>
      </w:r>
      <w:r w:rsidR="003A79E1" w:rsidRPr="005020BC">
        <w:t xml:space="preserve"> (VREs)</w:t>
      </w:r>
      <w:r w:rsidRPr="005020BC">
        <w:t xml:space="preserve">.  </w:t>
      </w:r>
    </w:p>
    <w:tbl>
      <w:tblPr>
        <w:tblW w:w="9209" w:type="dxa"/>
        <w:tblLayout w:type="fixed"/>
        <w:tblLook w:val="0400" w:firstRow="0" w:lastRow="0" w:firstColumn="0" w:lastColumn="0" w:noHBand="0" w:noVBand="1"/>
      </w:tblPr>
      <w:tblGrid>
        <w:gridCol w:w="2547"/>
        <w:gridCol w:w="2835"/>
        <w:gridCol w:w="3827"/>
      </w:tblGrid>
      <w:tr w:rsidR="004713E5" w:rsidRPr="005020BC" w14:paraId="022AD9DB" w14:textId="77777777" w:rsidTr="004C61DE">
        <w:trPr>
          <w:trHeight w:val="567"/>
        </w:trPr>
        <w:tc>
          <w:tcPr>
            <w:tcW w:w="2547" w:type="dxa"/>
            <w:shd w:val="clear" w:color="auto" w:fill="A6A6A6" w:themeFill="background1" w:themeFillShade="A6"/>
            <w:vAlign w:val="center"/>
          </w:tcPr>
          <w:p w14:paraId="15FE5762" w14:textId="77777777" w:rsidR="009216EB" w:rsidRPr="005020BC" w:rsidRDefault="001776C3"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766E741A" w14:textId="7B62BD1F" w:rsidR="004713E5" w:rsidRPr="005020BC" w:rsidRDefault="008E1679"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w:t>
            </w:r>
            <w:proofErr w:type="gramStart"/>
            <w:r w:rsidRPr="005020BC">
              <w:rPr>
                <w:b/>
                <w:color w:val="000000"/>
                <w:sz w:val="16"/>
                <w:szCs w:val="16"/>
              </w:rPr>
              <w:t>in</w:t>
            </w:r>
            <w:proofErr w:type="gramEnd"/>
            <w:r w:rsidRPr="005020BC">
              <w:rPr>
                <w:b/>
                <w:color w:val="000000"/>
                <w:sz w:val="16"/>
                <w:szCs w:val="16"/>
              </w:rPr>
              <w:t xml:space="preserve"> UTC </w:t>
            </w:r>
            <w:r w:rsidR="001776C3" w:rsidRPr="005020BC">
              <w:rPr>
                <w:b/>
                <w:color w:val="000000"/>
                <w:sz w:val="16"/>
                <w:szCs w:val="16"/>
              </w:rPr>
              <w:t>for day X</w:t>
            </w:r>
            <w:r w:rsidRPr="005020BC">
              <w:rPr>
                <w:b/>
                <w:color w:val="000000"/>
                <w:sz w:val="16"/>
                <w:szCs w:val="16"/>
              </w:rPr>
              <w:t>)</w:t>
            </w:r>
          </w:p>
        </w:tc>
        <w:tc>
          <w:tcPr>
            <w:tcW w:w="2835" w:type="dxa"/>
            <w:shd w:val="clear" w:color="auto" w:fill="A6A6A6" w:themeFill="background1" w:themeFillShade="A6"/>
            <w:vAlign w:val="center"/>
          </w:tcPr>
          <w:p w14:paraId="022AD9D9" w14:textId="1B248767" w:rsidR="004713E5" w:rsidRPr="005020BC" w:rsidRDefault="004713E5"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022AD9DA" w14:textId="27F8BBEA" w:rsidR="004713E5" w:rsidRPr="005020BC" w:rsidRDefault="004713E5"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8E1679" w:rsidRPr="005020BC" w14:paraId="022AD9DF" w14:textId="77777777" w:rsidTr="004D564A">
        <w:trPr>
          <w:trHeight w:val="284"/>
        </w:trPr>
        <w:tc>
          <w:tcPr>
            <w:tcW w:w="2547" w:type="dxa"/>
            <w:vMerge w:val="restart"/>
            <w:vAlign w:val="center"/>
          </w:tcPr>
          <w:p w14:paraId="6A954774" w14:textId="100784B2" w:rsidR="008E1679" w:rsidRPr="005020BC" w:rsidRDefault="002D54AD"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w:t>
            </w:r>
            <w:r w:rsidR="00D82413" w:rsidRPr="005020BC">
              <w:rPr>
                <w:color w:val="000000"/>
                <w:sz w:val="16"/>
                <w:szCs w:val="16"/>
              </w:rPr>
              <w:t>5.:59</w:t>
            </w:r>
            <w:r w:rsidRPr="005020BC">
              <w:rPr>
                <w:color w:val="000000"/>
                <w:sz w:val="16"/>
                <w:szCs w:val="16"/>
              </w:rPr>
              <w:t xml:space="preserve"> </w:t>
            </w:r>
          </w:p>
        </w:tc>
        <w:tc>
          <w:tcPr>
            <w:tcW w:w="2835" w:type="dxa"/>
            <w:vMerge w:val="restart"/>
            <w:shd w:val="clear" w:color="auto" w:fill="auto"/>
            <w:vAlign w:val="center"/>
          </w:tcPr>
          <w:p w14:paraId="022AD9DD" w14:textId="62C00060"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18 (on day X-1) to </w:t>
            </w:r>
            <w:r w:rsidR="00FF5D4A" w:rsidRPr="005020BC">
              <w:rPr>
                <w:color w:val="000000"/>
                <w:sz w:val="16"/>
                <w:szCs w:val="16"/>
              </w:rPr>
              <w:t>5:59</w:t>
            </w:r>
          </w:p>
        </w:tc>
        <w:tc>
          <w:tcPr>
            <w:tcW w:w="3827" w:type="dxa"/>
            <w:shd w:val="clear" w:color="auto" w:fill="auto"/>
            <w:vAlign w:val="center"/>
          </w:tcPr>
          <w:p w14:paraId="022AD9DE" w14:textId="10564F9E"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(t+18,t+30)</w:t>
            </w:r>
          </w:p>
        </w:tc>
      </w:tr>
      <w:tr w:rsidR="008E1679" w:rsidRPr="005020BC" w14:paraId="022AD9E3" w14:textId="77777777" w:rsidTr="004D564A">
        <w:trPr>
          <w:trHeight w:val="284"/>
        </w:trPr>
        <w:tc>
          <w:tcPr>
            <w:tcW w:w="2547" w:type="dxa"/>
            <w:vMerge/>
            <w:vAlign w:val="center"/>
          </w:tcPr>
          <w:p w14:paraId="01D75274"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22AD9E1" w14:textId="6C1BCEBE"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022AD9E2" w14:textId="30A170F9"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(t+6,t+18)</w:t>
            </w:r>
          </w:p>
        </w:tc>
      </w:tr>
      <w:tr w:rsidR="008E1679" w:rsidRPr="005020BC" w14:paraId="022AD9E7" w14:textId="77777777" w:rsidTr="004D564A">
        <w:trPr>
          <w:trHeight w:val="284"/>
        </w:trPr>
        <w:tc>
          <w:tcPr>
            <w:tcW w:w="2547" w:type="dxa"/>
            <w:vMerge/>
            <w:vAlign w:val="center"/>
          </w:tcPr>
          <w:p w14:paraId="5D4B989E" w14:textId="777777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22AD9E5" w14:textId="7ADB537D"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w:t>
            </w:r>
            <w:r w:rsidR="00FF5D4A" w:rsidRPr="005020BC">
              <w:rPr>
                <w:color w:val="000000"/>
                <w:sz w:val="16"/>
                <w:szCs w:val="16"/>
              </w:rPr>
              <w:t>1:59</w:t>
            </w:r>
          </w:p>
        </w:tc>
        <w:tc>
          <w:tcPr>
            <w:tcW w:w="3827" w:type="dxa"/>
            <w:shd w:val="clear" w:color="auto" w:fill="auto"/>
            <w:vAlign w:val="center"/>
          </w:tcPr>
          <w:p w14:paraId="022AD9E6" w14:textId="57E3D176"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8E1679" w:rsidRPr="005020BC" w14:paraId="022AD9EB" w14:textId="77777777" w:rsidTr="004D564A">
        <w:trPr>
          <w:trHeight w:val="284"/>
        </w:trPr>
        <w:tc>
          <w:tcPr>
            <w:tcW w:w="2547" w:type="dxa"/>
            <w:vMerge/>
            <w:vAlign w:val="center"/>
          </w:tcPr>
          <w:p w14:paraId="47560A89"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22AD9E9" w14:textId="760F6301"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022AD9EA" w14:textId="599C4AAB"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8E1679" w:rsidRPr="005020BC" w14:paraId="022AD9EF" w14:textId="77777777" w:rsidTr="004C61DE">
        <w:trPr>
          <w:trHeight w:val="284"/>
        </w:trPr>
        <w:tc>
          <w:tcPr>
            <w:tcW w:w="2547" w:type="dxa"/>
            <w:vMerge w:val="restart"/>
            <w:shd w:val="clear" w:color="auto" w:fill="F2F2F2" w:themeFill="background1" w:themeFillShade="F2"/>
            <w:vAlign w:val="center"/>
          </w:tcPr>
          <w:p w14:paraId="05DE698F" w14:textId="38CED2C3" w:rsidR="008E1679" w:rsidRPr="005020BC" w:rsidRDefault="002D54AD"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w:t>
            </w:r>
            <w:r w:rsidR="002B6347" w:rsidRPr="005020BC">
              <w:rPr>
                <w:color w:val="000000"/>
                <w:sz w:val="16"/>
                <w:szCs w:val="16"/>
              </w:rPr>
              <w:t>6 and 1</w:t>
            </w:r>
            <w:r w:rsidR="00D82413" w:rsidRPr="005020BC">
              <w:rPr>
                <w:color w:val="000000"/>
                <w:sz w:val="16"/>
                <w:szCs w:val="16"/>
              </w:rPr>
              <w:t>1:59</w:t>
            </w:r>
          </w:p>
        </w:tc>
        <w:tc>
          <w:tcPr>
            <w:tcW w:w="2835" w:type="dxa"/>
            <w:vMerge w:val="restart"/>
            <w:shd w:val="clear" w:color="auto" w:fill="F2F2F2" w:themeFill="background1" w:themeFillShade="F2"/>
            <w:vAlign w:val="center"/>
          </w:tcPr>
          <w:p w14:paraId="022AD9ED" w14:textId="4B1EE2D6"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w:t>
            </w:r>
            <w:r w:rsidR="00FF5D4A" w:rsidRPr="005020BC">
              <w:rPr>
                <w:color w:val="000000"/>
                <w:sz w:val="16"/>
                <w:szCs w:val="16"/>
              </w:rPr>
              <w:t>1:59</w:t>
            </w:r>
          </w:p>
        </w:tc>
        <w:tc>
          <w:tcPr>
            <w:tcW w:w="3827" w:type="dxa"/>
            <w:shd w:val="clear" w:color="auto" w:fill="F2F2F2" w:themeFill="background1" w:themeFillShade="F2"/>
            <w:vAlign w:val="center"/>
          </w:tcPr>
          <w:p w14:paraId="022AD9EE" w14:textId="5363E3E0"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8E1679" w:rsidRPr="005020BC" w14:paraId="022AD9F3" w14:textId="77777777" w:rsidTr="004C61DE">
        <w:trPr>
          <w:trHeight w:val="284"/>
        </w:trPr>
        <w:tc>
          <w:tcPr>
            <w:tcW w:w="2547" w:type="dxa"/>
            <w:vMerge/>
            <w:shd w:val="clear" w:color="auto" w:fill="F2F2F2" w:themeFill="background1" w:themeFillShade="F2"/>
            <w:vAlign w:val="center"/>
          </w:tcPr>
          <w:p w14:paraId="697260E3"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022AD9F1" w14:textId="4A2786FC"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2AD9F2" w14:textId="5ACA0AB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8E1679" w:rsidRPr="005020BC" w14:paraId="022AD9F7" w14:textId="77777777" w:rsidTr="004C61DE">
        <w:trPr>
          <w:trHeight w:val="284"/>
        </w:trPr>
        <w:tc>
          <w:tcPr>
            <w:tcW w:w="2547" w:type="dxa"/>
            <w:vMerge/>
            <w:shd w:val="clear" w:color="auto" w:fill="F2F2F2" w:themeFill="background1" w:themeFillShade="F2"/>
            <w:vAlign w:val="center"/>
          </w:tcPr>
          <w:p w14:paraId="072A226D" w14:textId="777777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22AD9F5" w14:textId="7AF112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w:t>
            </w:r>
            <w:r w:rsidR="00FF5D4A" w:rsidRPr="005020BC">
              <w:rPr>
                <w:color w:val="000000"/>
                <w:sz w:val="16"/>
                <w:szCs w:val="16"/>
              </w:rPr>
              <w:t>7:59</w:t>
            </w:r>
          </w:p>
        </w:tc>
        <w:tc>
          <w:tcPr>
            <w:tcW w:w="3827" w:type="dxa"/>
            <w:shd w:val="clear" w:color="auto" w:fill="F2F2F2" w:themeFill="background1" w:themeFillShade="F2"/>
            <w:vAlign w:val="center"/>
          </w:tcPr>
          <w:p w14:paraId="022AD9F6" w14:textId="6965A661"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8E1679" w:rsidRPr="005020BC" w14:paraId="022AD9FB" w14:textId="77777777" w:rsidTr="004C61DE">
        <w:trPr>
          <w:trHeight w:val="284"/>
        </w:trPr>
        <w:tc>
          <w:tcPr>
            <w:tcW w:w="2547" w:type="dxa"/>
            <w:vMerge/>
            <w:shd w:val="clear" w:color="auto" w:fill="F2F2F2" w:themeFill="background1" w:themeFillShade="F2"/>
            <w:vAlign w:val="center"/>
          </w:tcPr>
          <w:p w14:paraId="311855AA"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022AD9F9" w14:textId="78A6C674"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2AD9FA" w14:textId="09E977B6"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8E1679" w:rsidRPr="005020BC" w14:paraId="022AD9FF" w14:textId="77777777" w:rsidTr="004D564A">
        <w:trPr>
          <w:trHeight w:val="284"/>
        </w:trPr>
        <w:tc>
          <w:tcPr>
            <w:tcW w:w="2547" w:type="dxa"/>
            <w:vMerge w:val="restart"/>
            <w:vAlign w:val="center"/>
          </w:tcPr>
          <w:p w14:paraId="51B5AA25" w14:textId="6B2F0E5B" w:rsidR="008E1679" w:rsidRPr="005020BC" w:rsidRDefault="002B634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w:t>
            </w:r>
            <w:r w:rsidR="00D82413" w:rsidRPr="005020BC">
              <w:rPr>
                <w:color w:val="000000"/>
                <w:sz w:val="16"/>
                <w:szCs w:val="16"/>
              </w:rPr>
              <w:t>7:59</w:t>
            </w:r>
          </w:p>
        </w:tc>
        <w:tc>
          <w:tcPr>
            <w:tcW w:w="2835" w:type="dxa"/>
            <w:vMerge w:val="restart"/>
            <w:shd w:val="clear" w:color="auto" w:fill="auto"/>
            <w:vAlign w:val="center"/>
          </w:tcPr>
          <w:p w14:paraId="022AD9FD" w14:textId="0D5E608F"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w:t>
            </w:r>
            <w:r w:rsidR="00FF5D4A" w:rsidRPr="005020BC">
              <w:rPr>
                <w:color w:val="000000"/>
                <w:sz w:val="16"/>
                <w:szCs w:val="16"/>
              </w:rPr>
              <w:t>7:59</w:t>
            </w:r>
          </w:p>
        </w:tc>
        <w:tc>
          <w:tcPr>
            <w:tcW w:w="3827" w:type="dxa"/>
            <w:shd w:val="clear" w:color="auto" w:fill="auto"/>
            <w:vAlign w:val="center"/>
          </w:tcPr>
          <w:p w14:paraId="022AD9FE" w14:textId="506EB392"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8E1679" w:rsidRPr="005020BC" w14:paraId="022ADA03" w14:textId="77777777" w:rsidTr="004D564A">
        <w:trPr>
          <w:trHeight w:val="284"/>
        </w:trPr>
        <w:tc>
          <w:tcPr>
            <w:tcW w:w="2547" w:type="dxa"/>
            <w:vMerge/>
            <w:vAlign w:val="center"/>
          </w:tcPr>
          <w:p w14:paraId="409AA143"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22ADA01" w14:textId="6D3C6279"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022ADA02" w14:textId="0DBFE1D1"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8E1679" w:rsidRPr="005020BC" w14:paraId="022ADA07" w14:textId="77777777" w:rsidTr="004D564A">
        <w:trPr>
          <w:trHeight w:val="284"/>
        </w:trPr>
        <w:tc>
          <w:tcPr>
            <w:tcW w:w="2547" w:type="dxa"/>
            <w:vMerge/>
            <w:vAlign w:val="center"/>
          </w:tcPr>
          <w:p w14:paraId="466E65B3" w14:textId="777777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22ADA05" w14:textId="78AB1534"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12 to </w:t>
            </w:r>
            <w:r w:rsidR="00FF5D4A" w:rsidRPr="005020BC">
              <w:rPr>
                <w:color w:val="000000"/>
                <w:sz w:val="16"/>
                <w:szCs w:val="16"/>
              </w:rPr>
              <w:t>23:</w:t>
            </w:r>
            <w:r w:rsidR="0066595C" w:rsidRPr="005020BC">
              <w:rPr>
                <w:color w:val="000000"/>
                <w:sz w:val="16"/>
                <w:szCs w:val="16"/>
              </w:rPr>
              <w:t>59</w:t>
            </w:r>
          </w:p>
        </w:tc>
        <w:tc>
          <w:tcPr>
            <w:tcW w:w="3827" w:type="dxa"/>
            <w:shd w:val="clear" w:color="auto" w:fill="auto"/>
            <w:vAlign w:val="center"/>
          </w:tcPr>
          <w:p w14:paraId="022ADA06" w14:textId="2231452E"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8E1679" w:rsidRPr="005020BC" w14:paraId="022ADA0B" w14:textId="77777777" w:rsidTr="004D564A">
        <w:trPr>
          <w:trHeight w:val="284"/>
        </w:trPr>
        <w:tc>
          <w:tcPr>
            <w:tcW w:w="2547" w:type="dxa"/>
            <w:vMerge/>
            <w:vAlign w:val="center"/>
          </w:tcPr>
          <w:p w14:paraId="551870CA"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22ADA09" w14:textId="4936C460"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022ADA0A" w14:textId="22418F83"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8E1679" w:rsidRPr="005020BC" w14:paraId="022ADA0F" w14:textId="77777777" w:rsidTr="004C61DE">
        <w:trPr>
          <w:trHeight w:val="284"/>
        </w:trPr>
        <w:tc>
          <w:tcPr>
            <w:tcW w:w="2547" w:type="dxa"/>
            <w:vMerge w:val="restart"/>
            <w:shd w:val="clear" w:color="auto" w:fill="F2F2F2" w:themeFill="background1" w:themeFillShade="F2"/>
            <w:vAlign w:val="center"/>
          </w:tcPr>
          <w:p w14:paraId="0FA2CC79" w14:textId="0A660FFC" w:rsidR="008E1679" w:rsidRPr="005020BC" w:rsidRDefault="002B634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w:t>
            </w:r>
            <w:r w:rsidR="0014264E" w:rsidRPr="005020BC">
              <w:rPr>
                <w:color w:val="000000"/>
                <w:sz w:val="16"/>
                <w:szCs w:val="16"/>
              </w:rPr>
              <w:t>18</w:t>
            </w:r>
            <w:r w:rsidRPr="005020BC">
              <w:rPr>
                <w:color w:val="000000"/>
                <w:sz w:val="16"/>
                <w:szCs w:val="16"/>
              </w:rPr>
              <w:t xml:space="preserve"> and </w:t>
            </w:r>
            <w:r w:rsidR="00FF5D4A" w:rsidRPr="005020BC">
              <w:rPr>
                <w:color w:val="000000"/>
                <w:sz w:val="16"/>
                <w:szCs w:val="16"/>
              </w:rPr>
              <w:t>23:59</w:t>
            </w:r>
          </w:p>
        </w:tc>
        <w:tc>
          <w:tcPr>
            <w:tcW w:w="2835" w:type="dxa"/>
            <w:vMerge w:val="restart"/>
            <w:shd w:val="clear" w:color="auto" w:fill="F2F2F2" w:themeFill="background1" w:themeFillShade="F2"/>
            <w:vAlign w:val="center"/>
          </w:tcPr>
          <w:p w14:paraId="022ADA0D" w14:textId="56596220"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12 to </w:t>
            </w:r>
            <w:r w:rsidR="0066595C" w:rsidRPr="005020BC">
              <w:rPr>
                <w:color w:val="000000"/>
                <w:sz w:val="16"/>
                <w:szCs w:val="16"/>
              </w:rPr>
              <w:t>23:59</w:t>
            </w:r>
          </w:p>
        </w:tc>
        <w:tc>
          <w:tcPr>
            <w:tcW w:w="3827" w:type="dxa"/>
            <w:shd w:val="clear" w:color="auto" w:fill="F2F2F2" w:themeFill="background1" w:themeFillShade="F2"/>
            <w:vAlign w:val="center"/>
          </w:tcPr>
          <w:p w14:paraId="022ADA0E" w14:textId="3FC13169"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8E1679" w:rsidRPr="005020BC" w14:paraId="022ADA13" w14:textId="77777777" w:rsidTr="004C61DE">
        <w:trPr>
          <w:trHeight w:val="284"/>
        </w:trPr>
        <w:tc>
          <w:tcPr>
            <w:tcW w:w="2547" w:type="dxa"/>
            <w:vMerge/>
            <w:shd w:val="clear" w:color="auto" w:fill="F2F2F2" w:themeFill="background1" w:themeFillShade="F2"/>
          </w:tcPr>
          <w:p w14:paraId="0285B50F"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022ADA11" w14:textId="5549927D"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2ADA12" w14:textId="1AB8A3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8E1679" w:rsidRPr="005020BC" w14:paraId="022ADA17" w14:textId="77777777" w:rsidTr="004C61DE">
        <w:trPr>
          <w:trHeight w:val="284"/>
        </w:trPr>
        <w:tc>
          <w:tcPr>
            <w:tcW w:w="2547" w:type="dxa"/>
            <w:vMerge/>
            <w:shd w:val="clear" w:color="auto" w:fill="F2F2F2" w:themeFill="background1" w:themeFillShade="F2"/>
          </w:tcPr>
          <w:p w14:paraId="06C55AA0" w14:textId="777777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22ADA15" w14:textId="7A30DFFF"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18 to </w:t>
            </w:r>
            <w:r w:rsidR="0066595C" w:rsidRPr="005020BC">
              <w:rPr>
                <w:color w:val="000000"/>
                <w:sz w:val="16"/>
                <w:szCs w:val="16"/>
              </w:rPr>
              <w:t>5:59</w:t>
            </w:r>
            <w:r w:rsidRPr="005020BC">
              <w:rPr>
                <w:color w:val="000000"/>
                <w:sz w:val="16"/>
                <w:szCs w:val="16"/>
              </w:rPr>
              <w:t xml:space="preserve"> (on day X+1)</w:t>
            </w:r>
          </w:p>
        </w:tc>
        <w:tc>
          <w:tcPr>
            <w:tcW w:w="3827" w:type="dxa"/>
            <w:shd w:val="clear" w:color="auto" w:fill="F2F2F2" w:themeFill="background1" w:themeFillShade="F2"/>
            <w:vAlign w:val="center"/>
          </w:tcPr>
          <w:p w14:paraId="022ADA16" w14:textId="60E08051"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(t+18,t+30)</w:t>
            </w:r>
          </w:p>
        </w:tc>
      </w:tr>
      <w:tr w:rsidR="008E1679" w:rsidRPr="005020BC" w14:paraId="022ADA1B" w14:textId="77777777" w:rsidTr="004C61DE">
        <w:trPr>
          <w:trHeight w:val="284"/>
        </w:trPr>
        <w:tc>
          <w:tcPr>
            <w:tcW w:w="2547" w:type="dxa"/>
            <w:vMerge/>
            <w:shd w:val="clear" w:color="auto" w:fill="F2F2F2" w:themeFill="background1" w:themeFillShade="F2"/>
          </w:tcPr>
          <w:p w14:paraId="63ED5F1E"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022ADA19" w14:textId="70BED48F"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2ADA1A" w14:textId="62E7AB66"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(t+6,t+18)</w:t>
            </w:r>
          </w:p>
        </w:tc>
      </w:tr>
    </w:tbl>
    <w:p w14:paraId="11AA5A6C" w14:textId="77777777" w:rsidR="002317D9" w:rsidRPr="005020BC" w:rsidRDefault="002317D9">
      <w:pPr>
        <w:pBdr>
          <w:top w:val="nil"/>
          <w:left w:val="nil"/>
          <w:bottom w:val="nil"/>
          <w:right w:val="nil"/>
          <w:between w:val="nil"/>
        </w:pBdr>
        <w:spacing w:before="240" w:after="120" w:line="240" w:lineRule="auto"/>
        <w:rPr>
          <w:b/>
          <w:color w:val="000000"/>
          <w:sz w:val="16"/>
          <w:szCs w:val="16"/>
        </w:rPr>
      </w:pPr>
      <w:bookmarkStart w:id="139" w:name="_4d34og8" w:colFirst="0" w:colLast="0"/>
      <w:bookmarkEnd w:id="139"/>
    </w:p>
    <w:p w14:paraId="39909783"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46F7D25"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7FBA6C4"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5E69A77A"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3286C3DB"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37C474D4"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72BF149"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2A7A7832"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0C2087DD"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45FBFEF3"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2F19A18"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4E4878D"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572A1936"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2B9C1694"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558BAEC7"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49770AA7"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7CE0E6F1" w14:textId="77777777" w:rsidR="008067E9" w:rsidRPr="005020BC" w:rsidRDefault="008067E9" w:rsidP="00962FBC">
      <w:pPr>
        <w:pBdr>
          <w:top w:val="nil"/>
          <w:left w:val="nil"/>
          <w:bottom w:val="nil"/>
          <w:right w:val="nil"/>
          <w:between w:val="nil"/>
        </w:pBdr>
        <w:spacing w:before="240" w:after="120" w:line="240" w:lineRule="auto"/>
        <w:ind w:firstLine="0"/>
        <w:rPr>
          <w:b/>
          <w:color w:val="000000"/>
          <w:sz w:val="16"/>
          <w:szCs w:val="16"/>
        </w:rPr>
      </w:pPr>
      <w:bookmarkStart w:id="140" w:name="_tyjcwt" w:colFirst="0" w:colLast="0"/>
      <w:bookmarkEnd w:id="140"/>
    </w:p>
    <w:p w14:paraId="32C4889D" w14:textId="77777777" w:rsidR="00962FBC" w:rsidRDefault="00962FBC" w:rsidP="00962FBC">
      <w:pPr>
        <w:pBdr>
          <w:top w:val="nil"/>
          <w:left w:val="nil"/>
          <w:bottom w:val="nil"/>
          <w:right w:val="nil"/>
          <w:between w:val="nil"/>
        </w:pBdr>
        <w:spacing w:before="240" w:after="120" w:line="240" w:lineRule="auto"/>
        <w:ind w:firstLine="0"/>
        <w:rPr>
          <w:b/>
          <w:color w:val="000000"/>
          <w:sz w:val="16"/>
          <w:szCs w:val="16"/>
        </w:rPr>
      </w:pPr>
    </w:p>
    <w:p w14:paraId="0086B914" w14:textId="77777777" w:rsidR="000B421B" w:rsidRPr="005020BC" w:rsidRDefault="000B421B" w:rsidP="00962FBC">
      <w:pPr>
        <w:pBdr>
          <w:top w:val="nil"/>
          <w:left w:val="nil"/>
          <w:bottom w:val="nil"/>
          <w:right w:val="nil"/>
          <w:between w:val="nil"/>
        </w:pBdr>
        <w:spacing w:before="240" w:after="120" w:line="240" w:lineRule="auto"/>
        <w:ind w:firstLine="0"/>
        <w:rPr>
          <w:b/>
          <w:color w:val="000000"/>
          <w:sz w:val="16"/>
          <w:szCs w:val="16"/>
        </w:rPr>
      </w:pPr>
    </w:p>
    <w:p w14:paraId="022ADA1D" w14:textId="5CEFF6EE" w:rsidR="002317D9" w:rsidRPr="005020BC" w:rsidRDefault="00EE5237">
      <w:pPr>
        <w:pBdr>
          <w:top w:val="nil"/>
          <w:left w:val="nil"/>
          <w:bottom w:val="nil"/>
          <w:right w:val="nil"/>
          <w:between w:val="nil"/>
        </w:pBdr>
        <w:spacing w:before="240" w:after="120" w:line="240" w:lineRule="auto"/>
        <w:rPr>
          <w:color w:val="000000"/>
          <w:sz w:val="16"/>
          <w:szCs w:val="16"/>
        </w:rPr>
      </w:pPr>
      <w:r w:rsidRPr="005020BC">
        <w:rPr>
          <w:b/>
          <w:color w:val="000000"/>
          <w:sz w:val="16"/>
          <w:szCs w:val="16"/>
        </w:rPr>
        <w:lastRenderedPageBreak/>
        <w:t>Table 5</w:t>
      </w:r>
      <w:r w:rsidRPr="005020BC">
        <w:rPr>
          <w:color w:val="000000"/>
          <w:sz w:val="16"/>
          <w:szCs w:val="16"/>
        </w:rPr>
        <w:t xml:space="preserve"> – Verifying rainfall events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2317D9" w:rsidRPr="005020BC" w14:paraId="022ADA21" w14:textId="77777777" w:rsidTr="004C61DE">
        <w:trPr>
          <w:trHeight w:val="284"/>
          <w:jc w:val="center"/>
        </w:trPr>
        <w:tc>
          <w:tcPr>
            <w:tcW w:w="815" w:type="pct"/>
            <w:shd w:val="clear" w:color="auto" w:fill="808080" w:themeFill="background1" w:themeFillShade="80"/>
            <w:vAlign w:val="center"/>
          </w:tcPr>
          <w:p w14:paraId="022ADA1E" w14:textId="1DB7AC77" w:rsidR="002317D9" w:rsidRPr="005020BC" w:rsidRDefault="004020EA"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022ADA1F" w14:textId="2C38C956" w:rsidR="002317D9" w:rsidRPr="005020BC" w:rsidRDefault="004020EA"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VRE</w:t>
            </w:r>
            <w:r w:rsidR="00EE5237" w:rsidRPr="005020BC">
              <w:rPr>
                <w:b/>
                <w:color w:val="000000"/>
                <w:sz w:val="16"/>
                <w:szCs w:val="16"/>
              </w:rPr>
              <w:t>85</w:t>
            </w:r>
          </w:p>
        </w:tc>
        <w:tc>
          <w:tcPr>
            <w:tcW w:w="1701" w:type="pct"/>
            <w:shd w:val="clear" w:color="auto" w:fill="808080" w:themeFill="background1" w:themeFillShade="80"/>
            <w:vAlign w:val="center"/>
          </w:tcPr>
          <w:p w14:paraId="022ADA20" w14:textId="5C67CB5E" w:rsidR="002317D9" w:rsidRPr="005020BC" w:rsidRDefault="004020EA"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VRE</w:t>
            </w:r>
            <w:r w:rsidR="00EE5237" w:rsidRPr="005020BC">
              <w:rPr>
                <w:b/>
                <w:color w:val="000000"/>
                <w:sz w:val="16"/>
                <w:szCs w:val="16"/>
              </w:rPr>
              <w:t>99</w:t>
            </w:r>
          </w:p>
        </w:tc>
      </w:tr>
      <w:tr w:rsidR="002317D9" w:rsidRPr="005020BC" w14:paraId="022ADA25" w14:textId="77777777" w:rsidTr="00E7286A">
        <w:trPr>
          <w:trHeight w:val="284"/>
          <w:jc w:val="center"/>
        </w:trPr>
        <w:tc>
          <w:tcPr>
            <w:tcW w:w="815" w:type="pct"/>
            <w:vAlign w:val="center"/>
          </w:tcPr>
          <w:p w14:paraId="022ADA22" w14:textId="77777777" w:rsidR="002317D9" w:rsidRPr="005020BC" w:rsidRDefault="00EE5237"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022ADA23" w14:textId="75023766" w:rsidR="002317D9" w:rsidRPr="005020BC" w:rsidRDefault="00EE523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w:t>
            </w:r>
            <w:r w:rsidR="006363BF" w:rsidRPr="005020BC">
              <w:rPr>
                <w:color w:val="000000"/>
                <w:sz w:val="16"/>
                <w:szCs w:val="16"/>
              </w:rPr>
              <w:t xml:space="preserve"> (rounded to 10 mm</w:t>
            </w:r>
            <w:r w:rsidR="00A35F3C" w:rsidRPr="005020BC">
              <w:rPr>
                <w:color w:val="000000"/>
                <w:sz w:val="16"/>
                <w:szCs w:val="16"/>
              </w:rPr>
              <w:t>/12h</w:t>
            </w:r>
            <w:r w:rsidR="006363BF" w:rsidRPr="005020BC">
              <w:rPr>
                <w:color w:val="000000"/>
                <w:sz w:val="16"/>
                <w:szCs w:val="16"/>
              </w:rPr>
              <w:t>)</w:t>
            </w:r>
          </w:p>
        </w:tc>
        <w:tc>
          <w:tcPr>
            <w:tcW w:w="1701" w:type="pct"/>
            <w:vAlign w:val="center"/>
          </w:tcPr>
          <w:p w14:paraId="022ADA24" w14:textId="5526D194" w:rsidR="002317D9" w:rsidRPr="005020BC" w:rsidRDefault="00EE523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w:t>
            </w:r>
            <w:r w:rsidR="00A53A2E" w:rsidRPr="005020BC">
              <w:rPr>
                <w:color w:val="000000"/>
                <w:sz w:val="16"/>
                <w:szCs w:val="16"/>
              </w:rPr>
              <w:t xml:space="preserve"> (rounded to 50 mm/12h)</w:t>
            </w:r>
          </w:p>
        </w:tc>
      </w:tr>
      <w:tr w:rsidR="002317D9" w:rsidRPr="005020BC" w14:paraId="022ADA29" w14:textId="77777777" w:rsidTr="004C61DE">
        <w:trPr>
          <w:trHeight w:val="284"/>
          <w:jc w:val="center"/>
        </w:trPr>
        <w:tc>
          <w:tcPr>
            <w:tcW w:w="815" w:type="pct"/>
            <w:shd w:val="clear" w:color="auto" w:fill="F2F2F2" w:themeFill="background1" w:themeFillShade="F2"/>
            <w:vAlign w:val="center"/>
          </w:tcPr>
          <w:p w14:paraId="022ADA26" w14:textId="77777777" w:rsidR="002317D9" w:rsidRPr="005020BC" w:rsidRDefault="00EE5237"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022ADA27" w14:textId="0710CFFE" w:rsidR="002317D9" w:rsidRPr="005020BC" w:rsidRDefault="00EE523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w:t>
            </w:r>
            <w:r w:rsidR="00A35F3C" w:rsidRPr="005020BC">
              <w:rPr>
                <w:color w:val="000000"/>
                <w:sz w:val="16"/>
                <w:szCs w:val="16"/>
              </w:rPr>
              <w:t xml:space="preserve"> (rounded </w:t>
            </w:r>
            <w:r w:rsidR="00A53A2E" w:rsidRPr="005020BC">
              <w:rPr>
                <w:color w:val="000000"/>
                <w:sz w:val="16"/>
                <w:szCs w:val="16"/>
              </w:rPr>
              <w:t>t</w:t>
            </w:r>
            <w:r w:rsidR="00A35F3C" w:rsidRPr="005020BC">
              <w:rPr>
                <w:color w:val="000000"/>
                <w:sz w:val="16"/>
                <w:szCs w:val="16"/>
              </w:rPr>
              <w:t xml:space="preserve">o </w:t>
            </w:r>
            <w:r w:rsidR="00A53A2E" w:rsidRPr="005020BC">
              <w:rPr>
                <w:color w:val="000000"/>
                <w:sz w:val="16"/>
                <w:szCs w:val="16"/>
              </w:rPr>
              <w:t>6 mm/12h</w:t>
            </w:r>
            <w:r w:rsidR="00A35F3C" w:rsidRPr="005020BC">
              <w:rPr>
                <w:color w:val="000000"/>
                <w:sz w:val="16"/>
                <w:szCs w:val="16"/>
              </w:rPr>
              <w:t>)</w:t>
            </w:r>
          </w:p>
        </w:tc>
        <w:tc>
          <w:tcPr>
            <w:tcW w:w="1701" w:type="pct"/>
            <w:shd w:val="clear" w:color="auto" w:fill="F2F2F2" w:themeFill="background1" w:themeFillShade="F2"/>
            <w:vAlign w:val="center"/>
          </w:tcPr>
          <w:p w14:paraId="022ADA28" w14:textId="23C47CA3" w:rsidR="002317D9" w:rsidRPr="005020BC" w:rsidRDefault="00EE523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w:t>
            </w:r>
            <w:r w:rsidR="00A53A2E" w:rsidRPr="005020BC">
              <w:rPr>
                <w:color w:val="000000"/>
                <w:sz w:val="16"/>
                <w:szCs w:val="16"/>
              </w:rPr>
              <w:t xml:space="preserve"> (rounded to 26 mm/12h)</w:t>
            </w:r>
          </w:p>
        </w:tc>
      </w:tr>
    </w:tbl>
    <w:p w14:paraId="022ADA2A" w14:textId="77777777" w:rsidR="002317D9" w:rsidRPr="005020BC" w:rsidRDefault="002317D9" w:rsidP="00232F0C">
      <w:pPr>
        <w:pBdr>
          <w:top w:val="nil"/>
          <w:left w:val="nil"/>
          <w:bottom w:val="nil"/>
          <w:right w:val="nil"/>
          <w:between w:val="nil"/>
        </w:pBdr>
        <w:spacing w:before="240" w:after="120" w:line="240" w:lineRule="auto"/>
        <w:ind w:firstLine="0"/>
        <w:rPr>
          <w:b/>
          <w:color w:val="000000"/>
          <w:sz w:val="16"/>
          <w:szCs w:val="16"/>
          <w:u w:val="single"/>
        </w:rPr>
        <w:sectPr w:rsidR="002317D9" w:rsidRPr="005020BC">
          <w:pgSz w:w="11906" w:h="16838"/>
          <w:pgMar w:top="851" w:right="851" w:bottom="851" w:left="1134" w:header="709" w:footer="709" w:gutter="0"/>
          <w:cols w:space="720"/>
        </w:sectPr>
      </w:pPr>
    </w:p>
    <w:p w14:paraId="022ADA49" w14:textId="77777777" w:rsidR="002317D9" w:rsidRPr="005020BC" w:rsidRDefault="00EE5237" w:rsidP="00097E8A">
      <w:pPr>
        <w:pStyle w:val="Titolo1"/>
        <w:numPr>
          <w:ilvl w:val="0"/>
          <w:numId w:val="0"/>
        </w:numPr>
        <w:ind w:left="432" w:hanging="432"/>
      </w:pPr>
      <w:r w:rsidRPr="005020BC">
        <w:lastRenderedPageBreak/>
        <w:t>Figures</w:t>
      </w:r>
    </w:p>
    <w:p w14:paraId="571B979E" w14:textId="13C59B4A" w:rsidR="00A64852" w:rsidRPr="005020BC" w:rsidRDefault="00486462" w:rsidP="00A64852">
      <w:pPr>
        <w:keepNext/>
        <w:ind w:firstLine="0"/>
        <w:jc w:val="center"/>
      </w:pPr>
      <w:r>
        <w:rPr>
          <w:noProof/>
        </w:rPr>
        <w:drawing>
          <wp:inline distT="0" distB="0" distL="0" distR="0" wp14:anchorId="1EE31072" wp14:editId="262DC7D2">
            <wp:extent cx="5833872" cy="7577328"/>
            <wp:effectExtent l="0" t="0" r="0" b="508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8403E6" w14:textId="2730BE79" w:rsidR="009A2643" w:rsidRPr="005020BC" w:rsidRDefault="21DD367A" w:rsidP="009A2643">
      <w:pPr>
        <w:pStyle w:val="FiguresCaption"/>
        <w:rPr>
          <w:color w:val="auto"/>
        </w:rPr>
      </w:pPr>
      <w:bookmarkStart w:id="141" w:name="_Ref98846796"/>
      <w:r w:rsidRPr="005020BC">
        <w:rPr>
          <w:b/>
          <w:color w:val="auto"/>
        </w:rPr>
        <w:t xml:space="preserve">Figure </w:t>
      </w:r>
      <w:r w:rsidR="00A64852" w:rsidRPr="005020BC">
        <w:rPr>
          <w:b/>
          <w:color w:val="auto"/>
        </w:rPr>
        <w:fldChar w:fldCharType="begin"/>
      </w:r>
      <w:r w:rsidR="00A64852" w:rsidRPr="005020BC">
        <w:rPr>
          <w:b/>
          <w:color w:val="auto"/>
        </w:rPr>
        <w:instrText xml:space="preserve"> SEQ Figure \* ARABIC </w:instrText>
      </w:r>
      <w:r w:rsidR="00A64852" w:rsidRPr="005020BC">
        <w:rPr>
          <w:b/>
          <w:color w:val="auto"/>
        </w:rPr>
        <w:fldChar w:fldCharType="separate"/>
      </w:r>
      <w:r w:rsidR="00642EF5">
        <w:rPr>
          <w:b/>
          <w:noProof/>
          <w:color w:val="auto"/>
        </w:rPr>
        <w:t>1</w:t>
      </w:r>
      <w:r w:rsidR="00A64852" w:rsidRPr="005020BC">
        <w:rPr>
          <w:b/>
          <w:color w:val="auto"/>
        </w:rPr>
        <w:fldChar w:fldCharType="end"/>
      </w:r>
      <w:bookmarkEnd w:id="141"/>
      <w:r w:rsidRPr="005020BC">
        <w:rPr>
          <w:color w:val="auto"/>
        </w:rPr>
        <w:t xml:space="preserve"> - Panel (a) shows Ecuador’s orography, </w:t>
      </w:r>
      <w:r w:rsidR="00AF5AA2">
        <w:rPr>
          <w:color w:val="auto"/>
        </w:rPr>
        <w:t>its</w:t>
      </w:r>
      <w:r w:rsidRPr="005020BC">
        <w:rPr>
          <w:color w:val="auto"/>
        </w:rPr>
        <w:t xml:space="preserve"> political regions</w:t>
      </w:r>
      <w:r w:rsidR="00AF5AA2">
        <w:rPr>
          <w:color w:val="auto"/>
        </w:rPr>
        <w:t xml:space="preserve"> </w:t>
      </w:r>
      <w:r w:rsidR="00870721">
        <w:rPr>
          <w:color w:val="auto"/>
        </w:rPr>
        <w:t xml:space="preserve">with </w:t>
      </w:r>
      <w:r w:rsidR="00AF5AA2">
        <w:rPr>
          <w:color w:val="auto"/>
        </w:rPr>
        <w:t xml:space="preserve">white </w:t>
      </w:r>
      <w:r w:rsidR="00870721">
        <w:rPr>
          <w:color w:val="auto"/>
        </w:rPr>
        <w:t>contours</w:t>
      </w:r>
      <w:r w:rsidRPr="005020BC">
        <w:rPr>
          <w:color w:val="auto"/>
        </w:rPr>
        <w:t xml:space="preserve">, and the location of Ecuador’s three main geographical regions: the coast (“La Costa”), the highlands (“La Sierra”), and the </w:t>
      </w:r>
      <w:proofErr w:type="gramStart"/>
      <w:r w:rsidRPr="005020BC">
        <w:rPr>
          <w:color w:val="auto"/>
        </w:rPr>
        <w:t>Amazon</w:t>
      </w:r>
      <w:r w:rsidR="00870721">
        <w:rPr>
          <w:color w:val="auto"/>
        </w:rPr>
        <w:t xml:space="preserve"> forest</w:t>
      </w:r>
      <w:proofErr w:type="gramEnd"/>
      <w:r w:rsidRPr="005020BC">
        <w:rPr>
          <w:color w:val="auto"/>
        </w:rPr>
        <w:t xml:space="preserve"> (“EL Oriente”). The small box shows Ecuador’s location (in red) within South America. Panel (b) shows the definition of Ecuador’s three main geographical regions </w:t>
      </w:r>
      <w:r w:rsidR="00F47437">
        <w:rPr>
          <w:color w:val="auto"/>
        </w:rPr>
        <w:t>within</w:t>
      </w:r>
      <w:r w:rsidRPr="005020BC">
        <w:rPr>
          <w:color w:val="auto"/>
        </w:rPr>
        <w:t xml:space="preserve"> </w:t>
      </w:r>
      <w:r w:rsidR="00AF6897">
        <w:rPr>
          <w:color w:val="auto"/>
        </w:rPr>
        <w:t xml:space="preserve">the </w:t>
      </w:r>
      <w:r w:rsidRPr="005020BC">
        <w:rPr>
          <w:color w:val="auto"/>
        </w:rPr>
        <w:t>ENS and ecPoint grid</w:t>
      </w:r>
      <w:r w:rsidR="00AF6897">
        <w:rPr>
          <w:color w:val="auto"/>
        </w:rPr>
        <w:t xml:space="preserve">. The </w:t>
      </w:r>
      <w:r w:rsidR="00817330">
        <w:rPr>
          <w:color w:val="auto"/>
        </w:rPr>
        <w:t xml:space="preserve">regions are </w:t>
      </w:r>
      <w:r w:rsidR="000A4E83">
        <w:rPr>
          <w:color w:val="auto"/>
        </w:rPr>
        <w:t xml:space="preserve">indicated in yellow for </w:t>
      </w:r>
      <w:r w:rsidRPr="005020BC">
        <w:rPr>
          <w:color w:val="auto"/>
        </w:rPr>
        <w:t xml:space="preserve">“La Costa”, </w:t>
      </w:r>
      <w:r w:rsidR="000A4E83">
        <w:rPr>
          <w:color w:val="auto"/>
        </w:rPr>
        <w:t xml:space="preserve">in brown for </w:t>
      </w:r>
      <w:r w:rsidRPr="005020BC">
        <w:rPr>
          <w:color w:val="auto"/>
        </w:rPr>
        <w:t>“La Sierra”</w:t>
      </w:r>
      <w:r w:rsidR="000A4E83">
        <w:rPr>
          <w:color w:val="auto"/>
        </w:rPr>
        <w:t>,</w:t>
      </w:r>
      <w:r w:rsidRPr="005020BC">
        <w:rPr>
          <w:color w:val="auto"/>
        </w:rPr>
        <w:t xml:space="preserve"> and</w:t>
      </w:r>
      <w:r w:rsidR="000A4E83">
        <w:rPr>
          <w:color w:val="auto"/>
        </w:rPr>
        <w:t xml:space="preserve"> in green for</w:t>
      </w:r>
      <w:r w:rsidRPr="005020BC">
        <w:rPr>
          <w:color w:val="auto"/>
        </w:rPr>
        <w:t xml:space="preserve"> “El Oriente”</w:t>
      </w:r>
      <w:r w:rsidR="00817330">
        <w:rPr>
          <w:color w:val="auto"/>
        </w:rPr>
        <w:t>. Panel (b) also shows t</w:t>
      </w:r>
      <w:r w:rsidRPr="005020BC">
        <w:rPr>
          <w:color w:val="auto"/>
        </w:rPr>
        <w:t xml:space="preserve">he location of the ENS and ecPoint grid-boxes </w:t>
      </w:r>
      <w:r w:rsidR="00817330">
        <w:rPr>
          <w:color w:val="auto"/>
        </w:rPr>
        <w:t xml:space="preserve">as </w:t>
      </w:r>
      <w:r w:rsidRPr="005020BC">
        <w:rPr>
          <w:color w:val="auto"/>
        </w:rPr>
        <w:t>black dots</w:t>
      </w:r>
      <w:r w:rsidR="00817330">
        <w:rPr>
          <w:color w:val="auto"/>
        </w:rPr>
        <w:t xml:space="preserve"> </w:t>
      </w:r>
      <w:r w:rsidRPr="005020BC">
        <w:rPr>
          <w:color w:val="auto"/>
        </w:rPr>
        <w:t>within</w:t>
      </w:r>
      <w:r w:rsidR="00817330">
        <w:rPr>
          <w:color w:val="auto"/>
        </w:rPr>
        <w:t xml:space="preserve"> the </w:t>
      </w:r>
      <w:r w:rsidRPr="005020BC">
        <w:rPr>
          <w:color w:val="auto"/>
        </w:rPr>
        <w:t>Ecuador’s domain. Panel (c) shows the population density (in people/km</w:t>
      </w:r>
      <w:r w:rsidRPr="005020BC">
        <w:rPr>
          <w:color w:val="auto"/>
          <w:vertAlign w:val="superscript"/>
        </w:rPr>
        <w:t>2</w:t>
      </w:r>
      <w:r w:rsidRPr="005020BC">
        <w:rPr>
          <w:color w:val="auto"/>
        </w:rPr>
        <w:t>) for each</w:t>
      </w:r>
      <w:r w:rsidR="00740334">
        <w:rPr>
          <w:color w:val="auto"/>
        </w:rPr>
        <w:t xml:space="preserve"> political</w:t>
      </w:r>
      <w:r w:rsidRPr="005020BC">
        <w:rPr>
          <w:color w:val="auto"/>
        </w:rPr>
        <w:t xml:space="preserve"> region from the 2020 census (data source: https://es.wikipedia.org/wiki/Provincias_de_Ecuador). Panel (d) lists the names of Ecuador’s political regions following the numbers indicated in panel (c). </w:t>
      </w:r>
    </w:p>
    <w:p w14:paraId="049BD72D" w14:textId="373D5C68" w:rsidR="00BE4203" w:rsidRPr="005020BC" w:rsidRDefault="00A34E17" w:rsidP="00BE4203">
      <w:pPr>
        <w:keepNext/>
        <w:jc w:val="center"/>
      </w:pPr>
      <w:bookmarkStart w:id="142" w:name="_17dp8vu" w:colFirst="0" w:colLast="0"/>
      <w:bookmarkEnd w:id="142"/>
      <w:r>
        <w:rPr>
          <w:noProof/>
        </w:rPr>
        <w:lastRenderedPageBreak/>
        <w:drawing>
          <wp:inline distT="0" distB="0" distL="0" distR="0" wp14:anchorId="480ECA89" wp14:editId="14AADE6E">
            <wp:extent cx="5291328" cy="8497824"/>
            <wp:effectExtent l="0" t="0" r="508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1328" cy="8497824"/>
                    </a:xfrm>
                    <a:prstGeom prst="rect">
                      <a:avLst/>
                    </a:prstGeom>
                  </pic:spPr>
                </pic:pic>
              </a:graphicData>
            </a:graphic>
          </wp:inline>
        </w:drawing>
      </w:r>
    </w:p>
    <w:p w14:paraId="022ADA50" w14:textId="40B411D6" w:rsidR="002317D9" w:rsidRDefault="00BE4203" w:rsidP="00232F0C">
      <w:pPr>
        <w:pStyle w:val="FiguresCaption"/>
      </w:pPr>
      <w:bookmarkStart w:id="143"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642EF5">
        <w:rPr>
          <w:b/>
          <w:bCs/>
          <w:noProof/>
        </w:rPr>
        <w:t>2</w:t>
      </w:r>
      <w:r w:rsidRPr="005020BC">
        <w:rPr>
          <w:b/>
          <w:bCs/>
        </w:rPr>
        <w:fldChar w:fldCharType="end"/>
      </w:r>
      <w:bookmarkEnd w:id="143"/>
      <w:r w:rsidRPr="005020BC">
        <w:t xml:space="preserve"> </w:t>
      </w:r>
      <w:r w:rsidR="00DE1E48" w:rsidRPr="005020BC">
        <w:t>–</w:t>
      </w:r>
      <w:r w:rsidRPr="005020BC">
        <w:t xml:space="preserve"> </w:t>
      </w:r>
      <w:r w:rsidR="00DE1E48" w:rsidRPr="005020BC">
        <w:t>Point flood reports</w:t>
      </w:r>
      <w:r w:rsidR="00C1495F" w:rsidRPr="005020BC">
        <w:t xml:space="preserve">. </w:t>
      </w:r>
      <w:r w:rsidRPr="005020BC">
        <w:t>Panels (a), (b), and (c) show the location of point flood reports with an EFFCI&gt;=1, EFFCI&gt;=6, and EFFCI&gt;=10, respectively, for</w:t>
      </w:r>
      <w:r w:rsidR="005679B5">
        <w:t xml:space="preserve"> flood</w:t>
      </w:r>
      <w:r w:rsidRPr="005020BC">
        <w:t xml:space="preserve"> events occurred in 2019. Panels (d), (e), and (f) </w:t>
      </w:r>
      <w:r w:rsidR="00FB0CA4">
        <w:t>are the same</w:t>
      </w:r>
      <w:r w:rsidRPr="005020BC">
        <w:t xml:space="preserve"> but for </w:t>
      </w:r>
      <w:r w:rsidR="005679B5">
        <w:t xml:space="preserve">flood </w:t>
      </w:r>
      <w:r w:rsidRPr="005020BC">
        <w:t>events occurred in 2020.</w:t>
      </w:r>
    </w:p>
    <w:p w14:paraId="275DFD95" w14:textId="77777777" w:rsidR="00F469E9" w:rsidRDefault="00F469E9" w:rsidP="00232F0C">
      <w:pPr>
        <w:pStyle w:val="FiguresCaption"/>
      </w:pPr>
    </w:p>
    <w:p w14:paraId="47CC050B" w14:textId="77777777" w:rsidR="00F469E9" w:rsidRDefault="00F469E9" w:rsidP="00232F0C">
      <w:pPr>
        <w:pStyle w:val="FiguresCaption"/>
      </w:pPr>
    </w:p>
    <w:p w14:paraId="487FA23A" w14:textId="3F073D2C" w:rsidR="00642EF5" w:rsidRDefault="004408CD" w:rsidP="00642EF5">
      <w:pPr>
        <w:pStyle w:val="FiguresCaption"/>
        <w:keepNext/>
        <w:ind w:firstLine="0"/>
      </w:pPr>
      <w:r>
        <w:rPr>
          <w:noProof/>
        </w:rPr>
        <w:lastRenderedPageBreak/>
        <w:drawing>
          <wp:inline distT="0" distB="0" distL="0" distR="0" wp14:anchorId="13C2A77D" wp14:editId="7A3ABACA">
            <wp:extent cx="6299835" cy="7738745"/>
            <wp:effectExtent l="0" t="0" r="5715" b="0"/>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7738745"/>
                    </a:xfrm>
                    <a:prstGeom prst="rect">
                      <a:avLst/>
                    </a:prstGeom>
                  </pic:spPr>
                </pic:pic>
              </a:graphicData>
            </a:graphic>
          </wp:inline>
        </w:drawing>
      </w:r>
    </w:p>
    <w:p w14:paraId="2C7BFB2B" w14:textId="697DEB8A" w:rsidR="00F469E9" w:rsidRPr="005020BC" w:rsidRDefault="00642EF5" w:rsidP="00D55B33">
      <w:pPr>
        <w:pStyle w:val="FiguresCaption"/>
      </w:pPr>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Pr="000479C1">
        <w:rPr>
          <w:b/>
          <w:bCs/>
          <w:noProof/>
        </w:rPr>
        <w:t>3</w:t>
      </w:r>
      <w:r w:rsidRPr="000479C1">
        <w:rPr>
          <w:b/>
          <w:bCs/>
        </w:rPr>
        <w:fldChar w:fldCharType="end"/>
      </w:r>
      <w:r>
        <w:t xml:space="preserve"> – Flowchart </w:t>
      </w:r>
      <w:r w:rsidR="00026AB2">
        <w:t>containing the</w:t>
      </w:r>
      <w:r w:rsidR="00C541C0">
        <w:t xml:space="preserve"> </w:t>
      </w:r>
      <w:r w:rsidR="00CF20B8">
        <w:t>“D</w:t>
      </w:r>
      <w:r w:rsidR="00F64E27">
        <w:t xml:space="preserve">iagnostic </w:t>
      </w:r>
      <w:r w:rsidR="00026AB2">
        <w:t>methodological steps</w:t>
      </w:r>
      <w:r w:rsidR="00CF20B8">
        <w:t>”</w:t>
      </w:r>
      <w:r w:rsidR="002352B9">
        <w:t xml:space="preserve"> followed in this study</w:t>
      </w:r>
      <w:r w:rsidR="00026AB2">
        <w:t xml:space="preserve"> (</w:t>
      </w:r>
      <w:r w:rsidR="002352B9">
        <w:t xml:space="preserve">in </w:t>
      </w:r>
      <w:r w:rsidR="00026AB2">
        <w:t xml:space="preserve">green) </w:t>
      </w:r>
      <w:r w:rsidR="009E0956">
        <w:t xml:space="preserve">and the correspondent </w:t>
      </w:r>
      <w:r w:rsidR="00CF20B8">
        <w:t>“O</w:t>
      </w:r>
      <w:r w:rsidR="009E0956">
        <w:t>utputs</w:t>
      </w:r>
      <w:r w:rsidR="00C541C0">
        <w:t>”</w:t>
      </w:r>
      <w:r w:rsidR="009E0956">
        <w:t xml:space="preserve"> </w:t>
      </w:r>
      <w:r w:rsidR="00C541C0">
        <w:t xml:space="preserve">(in </w:t>
      </w:r>
      <w:r w:rsidR="009E0956">
        <w:t xml:space="preserve">red) </w:t>
      </w:r>
      <w:r w:rsidR="00026AB2">
        <w:t>to ans</w:t>
      </w:r>
      <w:r w:rsidR="0023260F">
        <w:t xml:space="preserve">wer the </w:t>
      </w:r>
      <w:r w:rsidR="004837A8">
        <w:t xml:space="preserve">research question </w:t>
      </w:r>
      <w:r w:rsidR="00892FAE">
        <w:t>posed in the introduction (</w:t>
      </w:r>
      <w:r w:rsidR="00FB1A51">
        <w:t>in yellow</w:t>
      </w:r>
      <w:r w:rsidR="00892FAE">
        <w:t>)</w:t>
      </w:r>
      <w:r w:rsidR="00FB1A51">
        <w:t>.</w:t>
      </w:r>
    </w:p>
    <w:p w14:paraId="3A70CA86" w14:textId="57953907" w:rsidR="006C7338" w:rsidRPr="005020BC" w:rsidRDefault="009C652D" w:rsidP="00232F0C">
      <w:pPr>
        <w:pStyle w:val="FiguresCaption"/>
      </w:pPr>
      <w:bookmarkStart w:id="144" w:name="_26in1rg" w:colFirst="0" w:colLast="0"/>
      <w:bookmarkEnd w:id="144"/>
      <w:r>
        <w:rPr>
          <w:noProof/>
        </w:rPr>
        <w:lastRenderedPageBreak/>
        <w:drawing>
          <wp:inline distT="0" distB="0" distL="0" distR="0" wp14:anchorId="12B9AEF1" wp14:editId="22DD5D89">
            <wp:extent cx="6299835" cy="3745865"/>
            <wp:effectExtent l="0" t="0" r="5715" b="698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3745865"/>
                    </a:xfrm>
                    <a:prstGeom prst="rect">
                      <a:avLst/>
                    </a:prstGeom>
                  </pic:spPr>
                </pic:pic>
              </a:graphicData>
            </a:graphic>
          </wp:inline>
        </w:drawing>
      </w:r>
    </w:p>
    <w:p w14:paraId="7D4A72A3" w14:textId="53DE0DFD" w:rsidR="002E041F" w:rsidRDefault="5FCCC150" w:rsidP="0011422D">
      <w:pPr>
        <w:pStyle w:val="FiguresCaption"/>
      </w:pPr>
      <w:bookmarkStart w:id="145" w:name="_Ref105137583"/>
      <w:r w:rsidRPr="005020BC">
        <w:rPr>
          <w:b/>
          <w:bCs/>
        </w:rPr>
        <w:t xml:space="preserve">Figure </w:t>
      </w:r>
      <w:r w:rsidR="00551955" w:rsidRPr="005020BC">
        <w:rPr>
          <w:b/>
          <w:bCs/>
        </w:rPr>
        <w:fldChar w:fldCharType="begin"/>
      </w:r>
      <w:r w:rsidR="00551955" w:rsidRPr="005020BC">
        <w:rPr>
          <w:b/>
          <w:bCs/>
        </w:rPr>
        <w:instrText xml:space="preserve"> SEQ Figure \* ARABIC </w:instrText>
      </w:r>
      <w:r w:rsidR="00551955" w:rsidRPr="005020BC">
        <w:rPr>
          <w:b/>
          <w:bCs/>
        </w:rPr>
        <w:fldChar w:fldCharType="separate"/>
      </w:r>
      <w:r w:rsidR="00642EF5">
        <w:rPr>
          <w:b/>
          <w:bCs/>
          <w:noProof/>
        </w:rPr>
        <w:t>4</w:t>
      </w:r>
      <w:r w:rsidR="00551955" w:rsidRPr="005020BC">
        <w:rPr>
          <w:b/>
          <w:bCs/>
        </w:rPr>
        <w:fldChar w:fldCharType="end"/>
      </w:r>
      <w:bookmarkEnd w:id="145"/>
      <w:r w:rsidRPr="005020BC">
        <w:t xml:space="preserve"> – Schematic representation </w:t>
      </w:r>
      <w:r w:rsidR="00A741A9" w:rsidRPr="005020BC">
        <w:t>of how</w:t>
      </w:r>
      <w:r w:rsidR="00BF5CF4" w:rsidRPr="005020BC">
        <w:t xml:space="preserve"> the</w:t>
      </w:r>
      <w:r w:rsidR="00A741A9" w:rsidRPr="005020BC">
        <w:t xml:space="preserve"> verifying rainfall events (</w:t>
      </w:r>
      <w:r w:rsidRPr="005020BC">
        <w:t>VREs</w:t>
      </w:r>
      <w:r w:rsidR="00A741A9" w:rsidRPr="005020BC">
        <w:t>) are computed</w:t>
      </w:r>
      <w:r w:rsidR="00232CEB">
        <w:t>,</w:t>
      </w:r>
      <w:r w:rsidR="00994BCB">
        <w:t xml:space="preserve"> for </w:t>
      </w:r>
      <w:r w:rsidR="00232CEB">
        <w:t xml:space="preserve">the </w:t>
      </w:r>
      <w:r w:rsidR="00994BCB">
        <w:t xml:space="preserve">N </w:t>
      </w:r>
      <w:r w:rsidR="003700F7">
        <w:t xml:space="preserve">point </w:t>
      </w:r>
      <w:r w:rsidR="00994BCB">
        <w:t>flood events in “La Costa”</w:t>
      </w:r>
      <w:r w:rsidR="00A741A9" w:rsidRPr="005020BC">
        <w:t>.</w:t>
      </w:r>
      <w:r w:rsidRPr="005020BC">
        <w:t xml:space="preserve"> </w:t>
      </w:r>
      <w:r w:rsidR="00376966" w:rsidRPr="005020BC">
        <w:t xml:space="preserve">The figure is meant to </w:t>
      </w:r>
      <w:r w:rsidRPr="005020BC">
        <w:t xml:space="preserve">be read from </w:t>
      </w:r>
      <w:r w:rsidR="00203B9E" w:rsidRPr="005020BC">
        <w:t>right</w:t>
      </w:r>
      <w:r w:rsidR="003700F7">
        <w:t xml:space="preserve"> </w:t>
      </w:r>
      <w:r w:rsidRPr="005020BC">
        <w:t xml:space="preserve">to </w:t>
      </w:r>
      <w:r w:rsidR="00203B9E" w:rsidRPr="005020BC">
        <w:t>left</w:t>
      </w:r>
      <w:r w:rsidR="003700F7">
        <w:t>.</w:t>
      </w:r>
      <w:r w:rsidR="00B6131D">
        <w:t xml:space="preserve"> (a)</w:t>
      </w:r>
      <w:r w:rsidR="00A678E9">
        <w:t xml:space="preserve"> </w:t>
      </w:r>
      <w:r w:rsidR="00276038">
        <w:t>L</w:t>
      </w:r>
      <w:r w:rsidR="00A03E05">
        <w:t>ocation</w:t>
      </w:r>
      <w:r w:rsidR="005263F3">
        <w:t>s</w:t>
      </w:r>
      <w:r w:rsidR="00A03E05">
        <w:t xml:space="preserve"> </w:t>
      </w:r>
      <w:r w:rsidR="005263F3">
        <w:t>of</w:t>
      </w:r>
      <w:r w:rsidR="005679B5">
        <w:t xml:space="preserve"> point flood reports</w:t>
      </w:r>
      <w:r w:rsidR="002F2162">
        <w:t>,</w:t>
      </w:r>
      <w:r w:rsidR="005679B5">
        <w:t xml:space="preserve"> with EFFCI&gt;=6</w:t>
      </w:r>
      <w:r w:rsidR="002F2162">
        <w:t>,</w:t>
      </w:r>
      <w:r w:rsidR="005679B5">
        <w:t xml:space="preserve"> </w:t>
      </w:r>
      <w:r w:rsidR="0043740D">
        <w:t xml:space="preserve">in 2019. </w:t>
      </w:r>
      <w:r w:rsidR="00BA556E">
        <w:t xml:space="preserve">(b) </w:t>
      </w:r>
      <w:r w:rsidR="00276038">
        <w:t>S</w:t>
      </w:r>
      <w:r w:rsidR="00BA556E">
        <w:t>chematic representation of the distribution</w:t>
      </w:r>
      <w:r w:rsidR="00E800BC">
        <w:t>s</w:t>
      </w:r>
      <w:r w:rsidR="00BA556E">
        <w:t xml:space="preserve"> of short-range ecPoint-Rainfall </w:t>
      </w:r>
      <w:r w:rsidR="00E800BC">
        <w:t>reali</w:t>
      </w:r>
      <w:r w:rsidR="00AA1745">
        <w:t>s</w:t>
      </w:r>
      <w:r w:rsidR="00E800BC">
        <w:t>ation</w:t>
      </w:r>
      <w:r w:rsidR="00BA556E">
        <w:t>s</w:t>
      </w:r>
      <w:r w:rsidR="00B654A8">
        <w:t xml:space="preserve"> (</w:t>
      </w:r>
      <w:r w:rsidR="00E800BC">
        <w:t>blue</w:t>
      </w:r>
      <w:r w:rsidR="00B654A8">
        <w:t>)</w:t>
      </w:r>
      <w:r w:rsidR="00BA556E">
        <w:t xml:space="preserve"> </w:t>
      </w:r>
      <w:r w:rsidR="002E041F">
        <w:t>for a sample of the N point flood reports in “La Costa”.</w:t>
      </w:r>
      <w:r w:rsidR="00EB2EA4">
        <w:t xml:space="preserve"> </w:t>
      </w:r>
      <w:r w:rsidR="003F053C">
        <w:t>From such distributions</w:t>
      </w:r>
      <w:r w:rsidR="008B60FA">
        <w:t xml:space="preserve">, </w:t>
      </w:r>
      <w:r w:rsidR="003F053C">
        <w:t>rainfall value</w:t>
      </w:r>
      <w:r w:rsidR="009B4DBB">
        <w:t>s tp(x</w:t>
      </w:r>
      <w:r w:rsidR="009B4DBB" w:rsidRPr="009B4DBB">
        <w:rPr>
          <w:vertAlign w:val="superscript"/>
        </w:rPr>
        <w:t>th</w:t>
      </w:r>
      <w:r w:rsidR="009B4DBB">
        <w:t>)</w:t>
      </w:r>
      <w:r w:rsidR="008B60FA">
        <w:t xml:space="preserve">, in </w:t>
      </w:r>
      <w:r w:rsidR="009B4DBB">
        <w:t>red</w:t>
      </w:r>
      <w:r w:rsidR="003C390D">
        <w:t>,</w:t>
      </w:r>
      <w:r w:rsidR="008B60FA">
        <w:t xml:space="preserve"> are extracted</w:t>
      </w:r>
      <w:r w:rsidR="009B4DBB">
        <w:t xml:space="preserve"> for </w:t>
      </w:r>
      <w:r w:rsidR="005A0E0A">
        <w:t>the x</w:t>
      </w:r>
      <w:r w:rsidR="005A0E0A" w:rsidRPr="005A0E0A">
        <w:rPr>
          <w:vertAlign w:val="superscript"/>
        </w:rPr>
        <w:t>th</w:t>
      </w:r>
      <w:r w:rsidR="005A0E0A">
        <w:t xml:space="preserve"> </w:t>
      </w:r>
      <w:r w:rsidR="009B4DBB">
        <w:t>percentile</w:t>
      </w:r>
      <w:r w:rsidR="00920301">
        <w:t>.</w:t>
      </w:r>
      <w:r w:rsidR="003E357D">
        <w:t xml:space="preserve"> </w:t>
      </w:r>
      <w:r w:rsidR="00B43704">
        <w:t>This</w:t>
      </w:r>
      <w:r w:rsidR="00920301">
        <w:t xml:space="preserve"> percentile</w:t>
      </w:r>
      <w:r w:rsidR="003E357D">
        <w:t xml:space="preserve"> </w:t>
      </w:r>
      <w:r w:rsidR="00B43704">
        <w:t>denotes</w:t>
      </w:r>
      <w:r w:rsidR="003E357D">
        <w:t xml:space="preserve"> a rainfall event </w:t>
      </w:r>
      <w:r w:rsidR="005355C1">
        <w:t xml:space="preserve">presumed </w:t>
      </w:r>
      <w:r w:rsidR="003E357D">
        <w:t xml:space="preserve">sufficiently extreme to generate </w:t>
      </w:r>
      <w:r w:rsidR="00457B87">
        <w:t>flash floods.</w:t>
      </w:r>
      <w:r w:rsidR="003869FA">
        <w:t xml:space="preserve"> </w:t>
      </w:r>
      <w:r w:rsidR="00F618E4">
        <w:t xml:space="preserve">(c) </w:t>
      </w:r>
      <w:r w:rsidR="005355C1">
        <w:t>Net</w:t>
      </w:r>
      <w:r w:rsidR="00F618E4">
        <w:t xml:space="preserve"> distribution</w:t>
      </w:r>
      <w:r w:rsidR="000C0E43">
        <w:t xml:space="preserve"> (red)</w:t>
      </w:r>
      <w:r w:rsidR="00F618E4">
        <w:t xml:space="preserve"> </w:t>
      </w:r>
      <w:r w:rsidR="005B2D50">
        <w:t>of the</w:t>
      </w:r>
      <w:r w:rsidR="003869FA">
        <w:t xml:space="preserve"> </w:t>
      </w:r>
      <w:r w:rsidR="005B2D50">
        <w:t>N tp(x</w:t>
      </w:r>
      <w:r w:rsidR="005B2D50" w:rsidRPr="005B2D50">
        <w:rPr>
          <w:vertAlign w:val="superscript"/>
        </w:rPr>
        <w:t>th</w:t>
      </w:r>
      <w:r w:rsidR="005B2D50">
        <w:t xml:space="preserve">) </w:t>
      </w:r>
      <w:r w:rsidR="00876E92">
        <w:t>values</w:t>
      </w:r>
      <w:r w:rsidR="002D25FF">
        <w:t xml:space="preserve">. From </w:t>
      </w:r>
      <w:r w:rsidR="00641D73">
        <w:t>this</w:t>
      </w:r>
      <w:r w:rsidR="008B3D71">
        <w:t xml:space="preserve"> net</w:t>
      </w:r>
      <w:r w:rsidR="002D25FF">
        <w:t xml:space="preserve"> distribution</w:t>
      </w:r>
      <w:r w:rsidR="005D2D92">
        <w:t>,</w:t>
      </w:r>
      <w:r w:rsidR="002D25FF">
        <w:t xml:space="preserve"> the rainfall value tp(25</w:t>
      </w:r>
      <w:r w:rsidR="002D25FF" w:rsidRPr="002D25FF">
        <w:rPr>
          <w:vertAlign w:val="superscript"/>
        </w:rPr>
        <w:t>th</w:t>
      </w:r>
      <w:r w:rsidR="002D25FF">
        <w:t>)</w:t>
      </w:r>
      <w:r w:rsidR="00E5148E">
        <w:t xml:space="preserve"> is extracted</w:t>
      </w:r>
      <w:r w:rsidR="001A26DB">
        <w:t xml:space="preserve"> (</w:t>
      </w:r>
      <w:r w:rsidR="002D25FF">
        <w:t>purple</w:t>
      </w:r>
      <w:r w:rsidR="001A26DB">
        <w:t>)</w:t>
      </w:r>
      <w:r w:rsidR="00595630">
        <w:t xml:space="preserve">. </w:t>
      </w:r>
      <w:r w:rsidR="004805C2">
        <w:t>Choice of the</w:t>
      </w:r>
      <w:r w:rsidR="00E0256C">
        <w:t xml:space="preserve"> 25</w:t>
      </w:r>
      <w:r w:rsidR="00E0256C" w:rsidRPr="00E0256C">
        <w:rPr>
          <w:vertAlign w:val="superscript"/>
        </w:rPr>
        <w:t>th</w:t>
      </w:r>
      <w:r w:rsidR="004805C2">
        <w:t xml:space="preserve"> </w:t>
      </w:r>
      <w:r w:rsidR="00E0256C">
        <w:t>percentile</w:t>
      </w:r>
      <w:r w:rsidR="0011422D">
        <w:t xml:space="preserve"> </w:t>
      </w:r>
      <w:r w:rsidR="004805C2">
        <w:t xml:space="preserve">is </w:t>
      </w:r>
      <w:r w:rsidR="0011422D">
        <w:t>subjective</w:t>
      </w:r>
      <w:r w:rsidR="00D2287A">
        <w:t xml:space="preserve">; it </w:t>
      </w:r>
      <w:r w:rsidR="00EF4766">
        <w:t>nominally retains</w:t>
      </w:r>
      <w:r w:rsidR="0011422D">
        <w:t xml:space="preserve"> 75% </w:t>
      </w:r>
      <w:r w:rsidR="001B0AE9">
        <w:t xml:space="preserve">of the </w:t>
      </w:r>
      <w:r w:rsidR="00E7650B">
        <w:t xml:space="preserve">observed point </w:t>
      </w:r>
      <w:r w:rsidR="001B0AE9">
        <w:t xml:space="preserve">flood events. </w:t>
      </w:r>
    </w:p>
    <w:p w14:paraId="54151A11" w14:textId="13329091" w:rsidR="002E42D1" w:rsidRDefault="002E42D1" w:rsidP="00551955">
      <w:pPr>
        <w:pStyle w:val="FiguresCaption"/>
      </w:pPr>
    </w:p>
    <w:p w14:paraId="3B023B4B" w14:textId="77777777" w:rsidR="002E42D1" w:rsidRDefault="002E42D1" w:rsidP="00551955">
      <w:pPr>
        <w:pStyle w:val="FiguresCaption"/>
      </w:pPr>
    </w:p>
    <w:p w14:paraId="372D0F37" w14:textId="77777777" w:rsidR="006C7338" w:rsidRPr="005020BC" w:rsidRDefault="006C7338" w:rsidP="00232F0C">
      <w:pPr>
        <w:pStyle w:val="FiguresCaption"/>
      </w:pPr>
    </w:p>
    <w:p w14:paraId="56ED976A" w14:textId="77777777" w:rsidR="006C7338" w:rsidRPr="005020BC" w:rsidRDefault="006C7338" w:rsidP="00232F0C">
      <w:pPr>
        <w:pStyle w:val="FiguresCaption"/>
      </w:pPr>
    </w:p>
    <w:p w14:paraId="0AF1BD93" w14:textId="77777777" w:rsidR="006C7338" w:rsidRPr="005020BC" w:rsidRDefault="006C7338" w:rsidP="00232F0C">
      <w:pPr>
        <w:pStyle w:val="FiguresCaption"/>
      </w:pPr>
    </w:p>
    <w:p w14:paraId="347BE0DB" w14:textId="77777777" w:rsidR="006C7338" w:rsidRPr="005020BC" w:rsidRDefault="006C7338" w:rsidP="00232F0C">
      <w:pPr>
        <w:pStyle w:val="FiguresCaption"/>
      </w:pPr>
    </w:p>
    <w:p w14:paraId="0A762837" w14:textId="77777777" w:rsidR="006C7338" w:rsidRPr="005020BC" w:rsidRDefault="006C7338" w:rsidP="00232F0C">
      <w:pPr>
        <w:pStyle w:val="FiguresCaption"/>
      </w:pPr>
    </w:p>
    <w:p w14:paraId="57EA0DE2" w14:textId="77777777" w:rsidR="006C7338" w:rsidRPr="005020BC" w:rsidRDefault="006C7338" w:rsidP="00232F0C">
      <w:pPr>
        <w:pStyle w:val="FiguresCaption"/>
      </w:pPr>
    </w:p>
    <w:p w14:paraId="1C935AE1" w14:textId="391ECCE3" w:rsidR="00232F0C" w:rsidRPr="005020BC" w:rsidRDefault="00CF0EF7" w:rsidP="00232F0C">
      <w:pPr>
        <w:keepNext/>
      </w:pPr>
      <w:r>
        <w:rPr>
          <w:noProof/>
        </w:rPr>
        <w:lastRenderedPageBreak/>
        <w:drawing>
          <wp:inline distT="0" distB="0" distL="0" distR="0" wp14:anchorId="6DA6E506" wp14:editId="41435CBC">
            <wp:extent cx="6299835" cy="5140325"/>
            <wp:effectExtent l="0" t="0" r="5715" b="3175"/>
            <wp:docPr id="23" name="Picture 2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5140325"/>
                    </a:xfrm>
                    <a:prstGeom prst="rect">
                      <a:avLst/>
                    </a:prstGeom>
                  </pic:spPr>
                </pic:pic>
              </a:graphicData>
            </a:graphic>
          </wp:inline>
        </w:drawing>
      </w:r>
    </w:p>
    <w:p w14:paraId="6930D19B" w14:textId="76F6A119" w:rsidR="00650ABC" w:rsidRPr="005020BC" w:rsidRDefault="2FC90B0E" w:rsidP="001F78E5">
      <w:pPr>
        <w:pStyle w:val="FiguresCaption"/>
      </w:pPr>
      <w:bookmarkStart w:id="146" w:name="_Ref98925769"/>
      <w:r w:rsidRPr="005020BC">
        <w:rPr>
          <w:b/>
          <w:bCs/>
        </w:rPr>
        <w:t xml:space="preserve">Figure </w:t>
      </w:r>
      <w:r w:rsidR="00232F0C" w:rsidRPr="005020BC">
        <w:rPr>
          <w:b/>
          <w:bCs/>
        </w:rPr>
        <w:fldChar w:fldCharType="begin"/>
      </w:r>
      <w:r w:rsidR="00232F0C" w:rsidRPr="005020BC">
        <w:rPr>
          <w:b/>
          <w:bCs/>
        </w:rPr>
        <w:instrText xml:space="preserve"> SEQ Figure \* ARABIC </w:instrText>
      </w:r>
      <w:r w:rsidR="00232F0C" w:rsidRPr="005020BC">
        <w:rPr>
          <w:b/>
          <w:bCs/>
        </w:rPr>
        <w:fldChar w:fldCharType="separate"/>
      </w:r>
      <w:r w:rsidR="00642EF5">
        <w:rPr>
          <w:b/>
          <w:bCs/>
          <w:noProof/>
        </w:rPr>
        <w:t>5</w:t>
      </w:r>
      <w:r w:rsidR="00232F0C" w:rsidRPr="005020BC">
        <w:rPr>
          <w:b/>
          <w:bCs/>
        </w:rPr>
        <w:fldChar w:fldCharType="end"/>
      </w:r>
      <w:bookmarkEnd w:id="146"/>
      <w:r w:rsidRPr="005020BC">
        <w:t xml:space="preserve"> </w:t>
      </w:r>
      <w:r w:rsidR="00C374FD" w:rsidRPr="005020BC">
        <w:t>–</w:t>
      </w:r>
      <w:r w:rsidRPr="005020BC">
        <w:t xml:space="preserve"> </w:t>
      </w:r>
      <w:r w:rsidR="00C374FD" w:rsidRPr="005020BC">
        <w:t xml:space="preserve">Amounts (in mm/12h) of typical rainfall events </w:t>
      </w:r>
      <w:r w:rsidR="0050461C" w:rsidRPr="005020BC">
        <w:t>during flash flood events</w:t>
      </w:r>
      <w:r w:rsidR="008B131F" w:rsidRPr="005020BC">
        <w:t xml:space="preserve"> </w:t>
      </w:r>
      <w:r w:rsidR="00415B83" w:rsidRPr="005020BC">
        <w:t xml:space="preserve">in </w:t>
      </w:r>
      <w:r w:rsidR="00C46DFF" w:rsidRPr="005020BC">
        <w:t xml:space="preserve">“La Costa” (panels </w:t>
      </w:r>
      <w:r w:rsidR="008B131F" w:rsidRPr="005020BC">
        <w:t xml:space="preserve">a, </w:t>
      </w:r>
      <w:proofErr w:type="gramStart"/>
      <w:r w:rsidR="008B131F" w:rsidRPr="005020BC">
        <w:t>b</w:t>
      </w:r>
      <w:proofErr w:type="gramEnd"/>
      <w:r w:rsidR="008B131F" w:rsidRPr="005020BC">
        <w:t xml:space="preserve"> and c</w:t>
      </w:r>
      <w:r w:rsidR="00C46DFF" w:rsidRPr="005020BC">
        <w:t>)</w:t>
      </w:r>
      <w:r w:rsidR="008B131F" w:rsidRPr="005020BC">
        <w:t xml:space="preserve"> and “La Sierra”</w:t>
      </w:r>
      <w:r w:rsidR="00F71908" w:rsidRPr="005020BC">
        <w:t xml:space="preserve"> </w:t>
      </w:r>
      <w:r w:rsidR="008B131F" w:rsidRPr="005020BC">
        <w:t>(panel d,</w:t>
      </w:r>
      <w:r w:rsidR="00ED065A" w:rsidRPr="005020BC">
        <w:t xml:space="preserve"> </w:t>
      </w:r>
      <w:r w:rsidR="008B131F" w:rsidRPr="005020BC">
        <w:t>e,</w:t>
      </w:r>
      <w:r w:rsidR="00ED065A" w:rsidRPr="005020BC">
        <w:t xml:space="preserve"> and </w:t>
      </w:r>
      <w:r w:rsidR="008B131F" w:rsidRPr="005020BC">
        <w:t xml:space="preserve">f). </w:t>
      </w:r>
      <w:r w:rsidR="00746DD5" w:rsidRPr="005020BC">
        <w:t>Distributions of</w:t>
      </w:r>
      <w:r w:rsidR="005A6845" w:rsidRPr="005020BC">
        <w:t xml:space="preserve"> </w:t>
      </w:r>
      <w:r w:rsidR="00746DD5" w:rsidRPr="005020BC">
        <w:t>short-range (i.e. day 1) ecPoint-Rainfall forecasts</w:t>
      </w:r>
      <w:r w:rsidR="005A6845" w:rsidRPr="005020BC">
        <w:t xml:space="preserve"> are built </w:t>
      </w:r>
      <w:r w:rsidR="004953B2" w:rsidRPr="005020BC">
        <w:t xml:space="preserve">for each flood report (FRs) in 2019 </w:t>
      </w:r>
      <w:r w:rsidR="00BB385A" w:rsidRPr="005020BC">
        <w:t xml:space="preserve">as shown in </w:t>
      </w:r>
      <w:r w:rsidR="00151DF2" w:rsidRPr="005020BC">
        <w:fldChar w:fldCharType="begin"/>
      </w:r>
      <w:r w:rsidR="00151DF2" w:rsidRPr="005020BC">
        <w:instrText xml:space="preserve"> REF _Ref105137583 \h </w:instrText>
      </w:r>
      <w:r w:rsidR="00151DF2" w:rsidRPr="005020BC">
        <w:fldChar w:fldCharType="separate"/>
      </w:r>
      <w:r w:rsidR="00151DF2" w:rsidRPr="005020BC">
        <w:rPr>
          <w:b/>
          <w:bCs/>
        </w:rPr>
        <w:t xml:space="preserve">Figure </w:t>
      </w:r>
      <w:r w:rsidR="00151DF2" w:rsidRPr="005020BC">
        <w:rPr>
          <w:b/>
          <w:bCs/>
          <w:noProof/>
        </w:rPr>
        <w:t>3</w:t>
      </w:r>
      <w:r w:rsidR="00151DF2" w:rsidRPr="005020BC">
        <w:fldChar w:fldCharType="end"/>
      </w:r>
      <w:r w:rsidR="00151DF2" w:rsidRPr="005020BC">
        <w:t>. P</w:t>
      </w:r>
      <w:r w:rsidR="00792269" w:rsidRPr="005020BC">
        <w:t xml:space="preserve">anels </w:t>
      </w:r>
      <w:r w:rsidR="00151DF2" w:rsidRPr="005020BC">
        <w:t>(</w:t>
      </w:r>
      <w:r w:rsidR="00792269" w:rsidRPr="005020BC">
        <w:t>a</w:t>
      </w:r>
      <w:r w:rsidR="00151DF2" w:rsidRPr="005020BC">
        <w:t>)</w:t>
      </w:r>
      <w:r w:rsidR="00792269" w:rsidRPr="005020BC">
        <w:t xml:space="preserve"> and </w:t>
      </w:r>
      <w:r w:rsidR="00151DF2" w:rsidRPr="005020BC">
        <w:t>(</w:t>
      </w:r>
      <w:r w:rsidR="00792269" w:rsidRPr="005020BC">
        <w:t>d</w:t>
      </w:r>
      <w:r w:rsidR="00151DF2" w:rsidRPr="005020BC">
        <w:t>)</w:t>
      </w:r>
      <w:r w:rsidR="00792269" w:rsidRPr="005020BC">
        <w:t xml:space="preserve"> ar</w:t>
      </w:r>
      <w:r w:rsidR="00A6255A" w:rsidRPr="005020BC">
        <w:t>e</w:t>
      </w:r>
      <w:r w:rsidR="00792269" w:rsidRPr="005020BC">
        <w:t xml:space="preserve"> for FRs with EFFCI&gt;=1, panels </w:t>
      </w:r>
      <w:r w:rsidR="00151DF2" w:rsidRPr="005020BC">
        <w:t>(</w:t>
      </w:r>
      <w:r w:rsidR="00792269" w:rsidRPr="005020BC">
        <w:t>b</w:t>
      </w:r>
      <w:r w:rsidR="00151DF2" w:rsidRPr="005020BC">
        <w:t>)</w:t>
      </w:r>
      <w:r w:rsidR="00792269" w:rsidRPr="005020BC">
        <w:t xml:space="preserve"> and </w:t>
      </w:r>
      <w:r w:rsidR="00151DF2" w:rsidRPr="005020BC">
        <w:t>(e)</w:t>
      </w:r>
      <w:r w:rsidR="00382457" w:rsidRPr="005020BC">
        <w:t xml:space="preserve"> a</w:t>
      </w:r>
      <w:r w:rsidR="00792269" w:rsidRPr="005020BC">
        <w:t>r</w:t>
      </w:r>
      <w:r w:rsidR="00A6255A" w:rsidRPr="005020BC">
        <w:t>e</w:t>
      </w:r>
      <w:r w:rsidR="00792269" w:rsidRPr="005020BC">
        <w:t xml:space="preserve"> for FRs with EFFCI&gt;=6, and panels </w:t>
      </w:r>
      <w:r w:rsidR="00382457" w:rsidRPr="005020BC">
        <w:t>(</w:t>
      </w:r>
      <w:r w:rsidR="00792269" w:rsidRPr="005020BC">
        <w:t>c</w:t>
      </w:r>
      <w:r w:rsidR="00382457" w:rsidRPr="005020BC">
        <w:t>)</w:t>
      </w:r>
      <w:r w:rsidR="00792269" w:rsidRPr="005020BC">
        <w:t xml:space="preserve"> and </w:t>
      </w:r>
      <w:r w:rsidR="00382457" w:rsidRPr="005020BC">
        <w:t>(</w:t>
      </w:r>
      <w:r w:rsidR="00792269" w:rsidRPr="005020BC">
        <w:t>f</w:t>
      </w:r>
      <w:r w:rsidR="00382457" w:rsidRPr="005020BC">
        <w:t>)</w:t>
      </w:r>
      <w:r w:rsidR="00792269" w:rsidRPr="005020BC">
        <w:t xml:space="preserve"> ar</w:t>
      </w:r>
      <w:r w:rsidR="00A6255A" w:rsidRPr="005020BC">
        <w:t>e</w:t>
      </w:r>
      <w:r w:rsidR="00792269" w:rsidRPr="005020BC">
        <w:t xml:space="preserve"> for FRs with EFFCI&gt;=10. </w:t>
      </w:r>
      <w:r w:rsidRPr="005020BC">
        <w:t xml:space="preserve">How “extreme” is the </w:t>
      </w:r>
      <w:r w:rsidR="006D5D28" w:rsidRPr="005020BC">
        <w:t>typical</w:t>
      </w:r>
      <w:r w:rsidRPr="005020BC">
        <w:t xml:space="preserve"> rainfall event associated </w:t>
      </w:r>
      <w:r w:rsidR="00D04703" w:rsidRPr="005020BC">
        <w:t>to each FR</w:t>
      </w:r>
      <w:r w:rsidRPr="005020BC">
        <w:t xml:space="preserve"> is defined by seven percentiles</w:t>
      </w:r>
      <w:r w:rsidR="00CE7020" w:rsidRPr="005020BC">
        <w:t xml:space="preserve"> (i.e., 50</w:t>
      </w:r>
      <w:r w:rsidR="00CE7020" w:rsidRPr="005020BC">
        <w:rPr>
          <w:vertAlign w:val="superscript"/>
        </w:rPr>
        <w:t>th</w:t>
      </w:r>
      <w:r w:rsidR="00CE7020" w:rsidRPr="005020BC">
        <w:t xml:space="preserve"> in yellow, 75</w:t>
      </w:r>
      <w:r w:rsidR="00CE7020" w:rsidRPr="005020BC">
        <w:rPr>
          <w:vertAlign w:val="superscript"/>
        </w:rPr>
        <w:t>th</w:t>
      </w:r>
      <w:r w:rsidR="00CE7020" w:rsidRPr="005020BC">
        <w:t xml:space="preserve"> in green, 85</w:t>
      </w:r>
      <w:r w:rsidR="00CE7020" w:rsidRPr="005020BC">
        <w:rPr>
          <w:vertAlign w:val="superscript"/>
        </w:rPr>
        <w:t>th</w:t>
      </w:r>
      <w:r w:rsidR="00CE7020" w:rsidRPr="005020BC">
        <w:t xml:space="preserve"> in purple, 90</w:t>
      </w:r>
      <w:r w:rsidR="00CE7020" w:rsidRPr="005020BC">
        <w:rPr>
          <w:vertAlign w:val="superscript"/>
        </w:rPr>
        <w:t>th</w:t>
      </w:r>
      <w:r w:rsidR="00CE7020" w:rsidRPr="005020BC">
        <w:t xml:space="preserve"> in cyan, 95</w:t>
      </w:r>
      <w:r w:rsidR="00CE7020" w:rsidRPr="005020BC">
        <w:rPr>
          <w:vertAlign w:val="superscript"/>
        </w:rPr>
        <w:t>th</w:t>
      </w:r>
      <w:r w:rsidR="00CE7020" w:rsidRPr="005020BC">
        <w:t xml:space="preserve"> in blue, 98</w:t>
      </w:r>
      <w:r w:rsidR="00CE7020" w:rsidRPr="005020BC">
        <w:rPr>
          <w:vertAlign w:val="superscript"/>
        </w:rPr>
        <w:t>th</w:t>
      </w:r>
      <w:r w:rsidR="00CE7020" w:rsidRPr="005020BC">
        <w:t xml:space="preserve"> in fuchsia, and 99</w:t>
      </w:r>
      <w:r w:rsidR="00CE7020" w:rsidRPr="005020BC">
        <w:rPr>
          <w:vertAlign w:val="superscript"/>
        </w:rPr>
        <w:t>th</w:t>
      </w:r>
      <w:r w:rsidR="00CE7020" w:rsidRPr="005020BC">
        <w:t xml:space="preserve"> in orange)</w:t>
      </w:r>
      <w:r w:rsidR="00956FAB" w:rsidRPr="005020BC">
        <w:t xml:space="preserve"> </w:t>
      </w:r>
      <w:r w:rsidR="00D04703" w:rsidRPr="005020BC">
        <w:t>extracted</w:t>
      </w:r>
      <w:r w:rsidRPr="005020BC">
        <w:t xml:space="preserve"> from the distribution of </w:t>
      </w:r>
      <w:r w:rsidR="00DB64DE" w:rsidRPr="005020BC">
        <w:t xml:space="preserve">99 </w:t>
      </w:r>
      <w:r w:rsidR="00D04703" w:rsidRPr="005020BC">
        <w:t>ecPoint-Rainfall</w:t>
      </w:r>
      <w:r w:rsidR="001F78E5" w:rsidRPr="005020BC">
        <w:t xml:space="preserve"> forecasts</w:t>
      </w:r>
      <w:r w:rsidRPr="005020BC">
        <w:t xml:space="preserve"> </w:t>
      </w:r>
      <w:r w:rsidR="00CE7020" w:rsidRPr="005020BC">
        <w:t>for</w:t>
      </w:r>
      <w:r w:rsidRPr="005020BC">
        <w:t xml:space="preserve"> each FR. </w:t>
      </w:r>
      <w:r w:rsidR="00650ABC" w:rsidRPr="005020BC">
        <w:t>The verifying rainfall events</w:t>
      </w:r>
      <w:r w:rsidR="008C30C4" w:rsidRPr="005020BC">
        <w:t xml:space="preserve"> values</w:t>
      </w:r>
      <w:r w:rsidR="00650ABC" w:rsidRPr="005020BC">
        <w:t xml:space="preserve"> (VREs) are</w:t>
      </w:r>
      <w:r w:rsidR="00065CC6" w:rsidRPr="005020BC">
        <w:t xml:space="preserve"> then</w:t>
      </w:r>
      <w:r w:rsidR="00650ABC" w:rsidRPr="005020BC">
        <w:t xml:space="preserve"> defined </w:t>
      </w:r>
      <w:r w:rsidR="00065CC6" w:rsidRPr="005020BC">
        <w:t>considering the</w:t>
      </w:r>
      <w:r w:rsidR="00D64C21" w:rsidRPr="005020BC">
        <w:t xml:space="preserve"> values of the</w:t>
      </w:r>
      <w:r w:rsidR="00065CC6" w:rsidRPr="005020BC">
        <w:t xml:space="preserve"> typical rainfall </w:t>
      </w:r>
      <w:r w:rsidR="00D64C21" w:rsidRPr="005020BC">
        <w:t>events for</w:t>
      </w:r>
      <w:r w:rsidR="008853D8" w:rsidRPr="005020BC">
        <w:t xml:space="preserve"> the</w:t>
      </w:r>
      <w:r w:rsidR="00065CC6" w:rsidRPr="005020BC">
        <w:t xml:space="preserve"> top 75% </w:t>
      </w:r>
      <w:r w:rsidR="00843956" w:rsidRPr="005020BC">
        <w:t>FRs</w:t>
      </w:r>
      <w:r w:rsidR="00065CC6" w:rsidRPr="005020BC">
        <w:t xml:space="preserve"> </w:t>
      </w:r>
      <w:r w:rsidR="00D64C21" w:rsidRPr="005020BC">
        <w:t>(</w:t>
      </w:r>
      <w:r w:rsidR="005A1AD1" w:rsidRPr="005020BC">
        <w:t xml:space="preserve">highlighted </w:t>
      </w:r>
      <w:r w:rsidR="00BD5EE3" w:rsidRPr="005020BC">
        <w:t xml:space="preserve">by the </w:t>
      </w:r>
      <w:r w:rsidR="005A1AD1" w:rsidRPr="005020BC">
        <w:t xml:space="preserve">grey line in the </w:t>
      </w:r>
      <w:r w:rsidR="002C7EDB" w:rsidRPr="005020BC">
        <w:t>zoomed in figures</w:t>
      </w:r>
      <w:r w:rsidR="00BD5EE3" w:rsidRPr="005020BC">
        <w:t xml:space="preserve"> in correspondence of the 25</w:t>
      </w:r>
      <w:r w:rsidR="00BD5EE3" w:rsidRPr="005020BC">
        <w:rPr>
          <w:vertAlign w:val="superscript"/>
        </w:rPr>
        <w:t>th</w:t>
      </w:r>
      <w:r w:rsidR="00BD5EE3" w:rsidRPr="005020BC">
        <w:t xml:space="preserve"> percentile for the seven distributions</w:t>
      </w:r>
      <w:r w:rsidR="00D64C21" w:rsidRPr="005020BC">
        <w:t>)</w:t>
      </w:r>
      <w:r w:rsidR="002C7EDB" w:rsidRPr="005020BC">
        <w:t>.</w:t>
      </w:r>
      <w:r w:rsidR="002639E7" w:rsidRPr="005020BC">
        <w:t xml:space="preserve"> The VREs </w:t>
      </w:r>
      <w:r w:rsidR="00B61EA4" w:rsidRPr="005020BC">
        <w:t xml:space="preserve">values </w:t>
      </w:r>
      <w:r w:rsidR="002639E7" w:rsidRPr="005020BC">
        <w:t>for the</w:t>
      </w:r>
      <w:r w:rsidR="00B61EA4" w:rsidRPr="005020BC">
        <w:t xml:space="preserve"> distributions correspond</w:t>
      </w:r>
      <w:r w:rsidR="00933907" w:rsidRPr="005020BC">
        <w:t>ing to the</w:t>
      </w:r>
      <w:r w:rsidR="002639E7" w:rsidRPr="005020BC">
        <w:t xml:space="preserve"> 85</w:t>
      </w:r>
      <w:r w:rsidR="002639E7" w:rsidRPr="005020BC">
        <w:rPr>
          <w:vertAlign w:val="superscript"/>
        </w:rPr>
        <w:t>th</w:t>
      </w:r>
      <w:r w:rsidR="002639E7" w:rsidRPr="005020BC">
        <w:t xml:space="preserve"> and 99</w:t>
      </w:r>
      <w:r w:rsidR="002639E7" w:rsidRPr="005020BC">
        <w:rPr>
          <w:vertAlign w:val="superscript"/>
        </w:rPr>
        <w:t>th</w:t>
      </w:r>
      <w:r w:rsidR="002639E7" w:rsidRPr="005020BC">
        <w:t xml:space="preserve"> percentiles are highlighted with </w:t>
      </w:r>
      <w:r w:rsidR="00B26273" w:rsidRPr="005020BC">
        <w:t>grey circles.</w:t>
      </w:r>
    </w:p>
    <w:p w14:paraId="6519E5B4" w14:textId="77777777" w:rsidR="00650ABC" w:rsidRPr="005020BC" w:rsidRDefault="00650ABC" w:rsidP="001F78E5">
      <w:pPr>
        <w:pStyle w:val="FiguresCaption"/>
      </w:pPr>
    </w:p>
    <w:p w14:paraId="7A1FD570" w14:textId="7F169947" w:rsidR="00232F0C" w:rsidRPr="005020BC" w:rsidRDefault="00F06330" w:rsidP="00232F0C">
      <w:pPr>
        <w:keepNext/>
      </w:pPr>
      <w:r w:rsidRPr="005020BC">
        <w:rPr>
          <w:noProof/>
        </w:rPr>
        <w:lastRenderedPageBreak/>
        <w:drawing>
          <wp:inline distT="0" distB="0" distL="0" distR="0" wp14:anchorId="20603963" wp14:editId="27CA1A53">
            <wp:extent cx="6299835" cy="6392545"/>
            <wp:effectExtent l="0" t="0" r="5715"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392545"/>
                    </a:xfrm>
                    <a:prstGeom prst="rect">
                      <a:avLst/>
                    </a:prstGeom>
                  </pic:spPr>
                </pic:pic>
              </a:graphicData>
            </a:graphic>
          </wp:inline>
        </w:drawing>
      </w:r>
    </w:p>
    <w:p w14:paraId="36DAF10C" w14:textId="01A483B7" w:rsidR="00232F0C" w:rsidRPr="005020BC" w:rsidRDefault="00232F0C" w:rsidP="001E09C3">
      <w:pPr>
        <w:pStyle w:val="FiguresCaption"/>
      </w:pPr>
      <w:bookmarkStart w:id="147"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642EF5">
        <w:rPr>
          <w:b/>
          <w:bCs/>
          <w:noProof/>
        </w:rPr>
        <w:t>6</w:t>
      </w:r>
      <w:r w:rsidRPr="005020BC">
        <w:rPr>
          <w:b/>
          <w:bCs/>
        </w:rPr>
        <w:fldChar w:fldCharType="end"/>
      </w:r>
      <w:bookmarkEnd w:id="147"/>
      <w:r w:rsidRPr="005020BC">
        <w:t xml:space="preserve"> - Areas under the ROC curve (</w:t>
      </w:r>
      <w:r w:rsidR="0014547C" w:rsidRPr="005020BC">
        <w:t>AROC</w:t>
      </w:r>
      <w:r w:rsidRPr="005020BC">
        <w:t>) for flood reports with EFFCI&gt;=6</w:t>
      </w:r>
      <w:r w:rsidR="001A488B" w:rsidRPr="005020BC">
        <w:t>. Panels (a) and (b)</w:t>
      </w:r>
      <w:r w:rsidR="00BC784F" w:rsidRPr="005020BC">
        <w:t xml:space="preserve"> show</w:t>
      </w:r>
      <w:r w:rsidR="00281C20" w:rsidRPr="005020BC">
        <w:t>, respectively,</w:t>
      </w:r>
      <w:r w:rsidR="00BC784F" w:rsidRPr="005020BC">
        <w:t xml:space="preserve"> the </w:t>
      </w:r>
      <w:r w:rsidR="00281C20" w:rsidRPr="005020BC">
        <w:t>AROC for V</w:t>
      </w:r>
      <w:r w:rsidR="009752DD" w:rsidRPr="005020BC">
        <w:t>RE85</w:t>
      </w:r>
      <w:r w:rsidR="00841806" w:rsidRPr="005020BC">
        <w:t xml:space="preserve"> ((tp&gt;=10 mm/12)</w:t>
      </w:r>
      <w:r w:rsidR="009752DD" w:rsidRPr="005020BC">
        <w:t xml:space="preserve"> and VRE99</w:t>
      </w:r>
      <w:r w:rsidR="00841806" w:rsidRPr="005020BC">
        <w:t xml:space="preserve"> (tp&gt;=50 mm/12) </w:t>
      </w:r>
      <w:r w:rsidR="009752DD" w:rsidRPr="005020BC">
        <w:t xml:space="preserve"> in</w:t>
      </w:r>
      <w:r w:rsidR="00281C20" w:rsidRPr="005020BC">
        <w:t xml:space="preserve"> “La Costa”</w:t>
      </w:r>
      <w:r w:rsidR="009752DD" w:rsidRPr="005020BC">
        <w:t>. Panels (c) and (d) show, respectively, the AROC for VRE85</w:t>
      </w:r>
      <w:r w:rsidR="00635A3C" w:rsidRPr="005020BC">
        <w:t xml:space="preserve"> (tp&gt;=6 mm/12)</w:t>
      </w:r>
      <w:r w:rsidR="009752DD" w:rsidRPr="005020BC">
        <w:t xml:space="preserve"> and VRE99</w:t>
      </w:r>
      <w:r w:rsidR="00635A3C" w:rsidRPr="005020BC">
        <w:t xml:space="preserve"> (tp&gt;=26 mm/12)</w:t>
      </w:r>
      <w:r w:rsidR="009752DD" w:rsidRPr="005020BC">
        <w:t xml:space="preserve"> in “La Sierra”. </w:t>
      </w:r>
      <w:r w:rsidR="002E361A" w:rsidRPr="005020BC">
        <w:t xml:space="preserve">The lines and the shaded areas </w:t>
      </w:r>
      <w:r w:rsidR="00256376" w:rsidRPr="005020BC">
        <w:t xml:space="preserve">represent, respectively, the </w:t>
      </w:r>
      <w:r w:rsidR="009D4BB5" w:rsidRPr="005020BC">
        <w:t xml:space="preserve">values of the AROC </w:t>
      </w:r>
      <w:r w:rsidR="002B19FB" w:rsidRPr="005020BC">
        <w:t>and the confidence interval (CI) at 95% for ENS (in red) and ecPoint (in blue).</w:t>
      </w:r>
      <w:r w:rsidR="00777F17" w:rsidRPr="005020BC">
        <w:t xml:space="preserve"> </w:t>
      </w:r>
      <w:r w:rsidR="008C30CD" w:rsidRPr="005020BC">
        <w:t>The x-axis indicates t</w:t>
      </w:r>
      <w:r w:rsidRPr="005020BC">
        <w:t>he</w:t>
      </w:r>
      <w:r w:rsidR="00EE76F4" w:rsidRPr="005020BC">
        <w:t xml:space="preserve"> forecast</w:t>
      </w:r>
      <w:r w:rsidRPr="005020BC">
        <w:t xml:space="preserve"> lead times as </w:t>
      </w:r>
      <w:r w:rsidR="00194228" w:rsidRPr="005020BC">
        <w:t>steps</w:t>
      </w:r>
      <w:r w:rsidRPr="005020BC">
        <w:t xml:space="preserve"> at the end of the</w:t>
      </w:r>
      <w:r w:rsidR="00F1394B" w:rsidRPr="005020BC">
        <w:t xml:space="preserve"> 12-hourly</w:t>
      </w:r>
      <w:r w:rsidRPr="005020BC">
        <w:t xml:space="preserve"> accumulation period</w:t>
      </w:r>
      <w:r w:rsidR="00760426" w:rsidRPr="005020BC">
        <w:t xml:space="preserve"> expressed</w:t>
      </w:r>
      <w:r w:rsidR="00194228" w:rsidRPr="005020BC">
        <w:t xml:space="preserve"> in hours from the </w:t>
      </w:r>
      <w:r w:rsidR="0015020A" w:rsidRPr="005020BC">
        <w:t>00 UTC run</w:t>
      </w:r>
      <w:r w:rsidR="008A22A2" w:rsidRPr="005020BC">
        <w:t>. T</w:t>
      </w:r>
      <w:r w:rsidR="0015020A" w:rsidRPr="005020BC">
        <w:t>he colours associated to each step</w:t>
      </w:r>
      <w:r w:rsidR="00760426" w:rsidRPr="005020BC">
        <w:t xml:space="preserve"> indicate t</w:t>
      </w:r>
      <w:r w:rsidR="00893161" w:rsidRPr="005020BC">
        <w:t xml:space="preserve">he correspondent valid </w:t>
      </w:r>
      <w:r w:rsidR="002465D8" w:rsidRPr="005020BC">
        <w:t>12-hourly accumulation period</w:t>
      </w:r>
      <w:r w:rsidR="00CC20F3" w:rsidRPr="005020BC">
        <w:t>s</w:t>
      </w:r>
      <w:r w:rsidR="00E111D0" w:rsidRPr="005020BC">
        <w:t xml:space="preserve"> in UTC and local time</w:t>
      </w:r>
      <w:r w:rsidR="00760426" w:rsidRPr="005020BC">
        <w:t xml:space="preserve"> (</w:t>
      </w:r>
      <w:r w:rsidR="00E111D0" w:rsidRPr="005020BC">
        <w:t>LT)</w:t>
      </w:r>
      <w:r w:rsidR="002465D8" w:rsidRPr="005020BC">
        <w:t xml:space="preserve">: green for 0000-1200 UTC (or 1800-0600 LT), </w:t>
      </w:r>
      <w:r w:rsidR="00091D49" w:rsidRPr="005020BC">
        <w:t>purple for 0600-1800 UTC (or 0000-1200 LT), cyan for</w:t>
      </w:r>
      <w:r w:rsidR="009155C7" w:rsidRPr="005020BC">
        <w:t xml:space="preserve"> 1200-0000 UTC (or</w:t>
      </w:r>
      <w:r w:rsidR="00091D49" w:rsidRPr="005020BC">
        <w:t xml:space="preserve"> 0600-1800 </w:t>
      </w:r>
      <w:r w:rsidR="009155C7" w:rsidRPr="005020BC">
        <w:t xml:space="preserve">LT), and fuchsia for </w:t>
      </w:r>
      <w:r w:rsidR="00687ADE" w:rsidRPr="005020BC">
        <w:t xml:space="preserve">1800-0600 UTC (or 1200-0000 LT). </w:t>
      </w:r>
      <w:r w:rsidRPr="005020BC">
        <w:t xml:space="preserve">The </w:t>
      </w:r>
      <w:r w:rsidR="00777F17" w:rsidRPr="005020BC">
        <w:t xml:space="preserve">x-axis </w:t>
      </w:r>
      <w:proofErr w:type="gramStart"/>
      <w:r w:rsidR="00777F17" w:rsidRPr="005020BC">
        <w:t>indicates also</w:t>
      </w:r>
      <w:proofErr w:type="gramEnd"/>
      <w:r w:rsidR="00777F17" w:rsidRPr="005020BC">
        <w:t xml:space="preserve"> the </w:t>
      </w:r>
      <w:r w:rsidRPr="005020BC">
        <w:t>equivalent lead time</w:t>
      </w:r>
      <w:r w:rsidR="00687ADE" w:rsidRPr="005020BC">
        <w:t>s</w:t>
      </w:r>
      <w:r w:rsidRPr="005020BC">
        <w:t xml:space="preserve"> in days</w:t>
      </w:r>
      <w:r w:rsidR="00687ADE" w:rsidRPr="005020BC">
        <w:t xml:space="preserve"> (from 1 to 10)</w:t>
      </w:r>
      <w:r w:rsidRPr="005020BC">
        <w:t>.</w:t>
      </w:r>
      <w:bookmarkStart w:id="148" w:name="_35nkun2" w:colFirst="0" w:colLast="0"/>
      <w:bookmarkEnd w:id="148"/>
    </w:p>
    <w:p w14:paraId="35D6027A" w14:textId="77777777" w:rsidR="008C4FA3" w:rsidRPr="005020BC" w:rsidRDefault="008C4FA3" w:rsidP="008C4FA3">
      <w:pPr>
        <w:pStyle w:val="FiguresCaption"/>
        <w:rPr>
          <w:b/>
          <w:bCs/>
        </w:rPr>
      </w:pPr>
    </w:p>
    <w:p w14:paraId="54663FCB" w14:textId="77777777" w:rsidR="008C4FA3" w:rsidRPr="005020BC" w:rsidRDefault="008C4FA3" w:rsidP="008C4FA3">
      <w:pPr>
        <w:pStyle w:val="FiguresCaption"/>
        <w:jc w:val="center"/>
        <w:rPr>
          <w:b/>
          <w:bCs/>
        </w:rPr>
      </w:pPr>
    </w:p>
    <w:p w14:paraId="296AC294" w14:textId="77777777" w:rsidR="008C4FA3" w:rsidRPr="005020BC" w:rsidRDefault="008C4FA3" w:rsidP="008C4FA3">
      <w:pPr>
        <w:pStyle w:val="FiguresCaption"/>
        <w:jc w:val="center"/>
        <w:rPr>
          <w:b/>
          <w:bCs/>
        </w:rPr>
      </w:pPr>
    </w:p>
    <w:p w14:paraId="3A6791D9" w14:textId="77777777" w:rsidR="008C4FA3" w:rsidRPr="005020BC" w:rsidRDefault="008C4FA3" w:rsidP="008C4FA3">
      <w:pPr>
        <w:pStyle w:val="FiguresCaption"/>
        <w:jc w:val="center"/>
        <w:rPr>
          <w:b/>
          <w:bCs/>
        </w:rPr>
      </w:pPr>
    </w:p>
    <w:p w14:paraId="36979B4C" w14:textId="77777777" w:rsidR="008C4FA3" w:rsidRPr="005020BC" w:rsidRDefault="008C4FA3" w:rsidP="008C4FA3">
      <w:pPr>
        <w:pStyle w:val="FiguresCaption"/>
        <w:jc w:val="center"/>
        <w:rPr>
          <w:b/>
          <w:bCs/>
        </w:rPr>
      </w:pPr>
    </w:p>
    <w:p w14:paraId="7824CF78" w14:textId="77777777" w:rsidR="008C4FA3" w:rsidRPr="005020BC" w:rsidRDefault="008C4FA3" w:rsidP="008C4FA3">
      <w:pPr>
        <w:pStyle w:val="FiguresCaption"/>
        <w:jc w:val="center"/>
        <w:rPr>
          <w:b/>
          <w:bCs/>
        </w:rPr>
      </w:pPr>
    </w:p>
    <w:p w14:paraId="7EEFB64E" w14:textId="77777777" w:rsidR="008C4FA3" w:rsidRPr="005020BC" w:rsidRDefault="008C4FA3" w:rsidP="008C4FA3">
      <w:pPr>
        <w:pStyle w:val="FiguresCaption"/>
        <w:jc w:val="center"/>
        <w:rPr>
          <w:b/>
          <w:bCs/>
        </w:rPr>
      </w:pPr>
    </w:p>
    <w:p w14:paraId="085E2A5C" w14:textId="4FADD8D7" w:rsidR="006B3051" w:rsidRPr="005020BC" w:rsidRDefault="00C24E90" w:rsidP="006B3051">
      <w:pPr>
        <w:keepNext/>
        <w:ind w:firstLine="0"/>
        <w:jc w:val="center"/>
      </w:pPr>
      <w:r w:rsidRPr="005020BC">
        <w:rPr>
          <w:noProof/>
        </w:rPr>
        <w:lastRenderedPageBreak/>
        <w:drawing>
          <wp:inline distT="0" distB="0" distL="0" distR="0" wp14:anchorId="5B649D59" wp14:editId="4CE32FD6">
            <wp:extent cx="3185770" cy="352775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85770" cy="3527755"/>
                    </a:xfrm>
                    <a:prstGeom prst="rect">
                      <a:avLst/>
                    </a:prstGeom>
                  </pic:spPr>
                </pic:pic>
              </a:graphicData>
            </a:graphic>
          </wp:inline>
        </w:drawing>
      </w:r>
    </w:p>
    <w:p w14:paraId="34AA2E79" w14:textId="20B09E42" w:rsidR="006B3051" w:rsidRPr="005020BC" w:rsidRDefault="006B3051" w:rsidP="00774BE1">
      <w:pPr>
        <w:pStyle w:val="FiguresCaption"/>
      </w:pPr>
      <w:bookmarkStart w:id="149" w:name="_Ref99461252"/>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642EF5">
        <w:rPr>
          <w:b/>
          <w:bCs/>
          <w:noProof/>
        </w:rPr>
        <w:t>7</w:t>
      </w:r>
      <w:r w:rsidRPr="005020BC">
        <w:rPr>
          <w:b/>
          <w:bCs/>
        </w:rPr>
        <w:fldChar w:fldCharType="end"/>
      </w:r>
      <w:bookmarkEnd w:id="149"/>
      <w:r w:rsidRPr="005020BC">
        <w:t xml:space="preserve"> - ENS (red lines) and ecPoint (blue lines) diurnal cycle for 12-hourly rainfall annual mean in “La Costa” (solid lines) and “La Sierra” (dashed lines)</w:t>
      </w:r>
      <w:r w:rsidR="005C0E74" w:rsidRPr="005020BC">
        <w:t xml:space="preserve">. </w:t>
      </w:r>
      <w:r w:rsidR="00013CF1" w:rsidRPr="005020BC">
        <w:t>The annual means are</w:t>
      </w:r>
      <w:r w:rsidR="00683E6F" w:rsidRPr="005020BC">
        <w:t xml:space="preserve"> obtained from </w:t>
      </w:r>
      <w:r w:rsidR="00013CF1" w:rsidRPr="005020BC">
        <w:t>day 1</w:t>
      </w:r>
      <w:r w:rsidR="00683E6F" w:rsidRPr="005020BC">
        <w:t xml:space="preserve"> </w:t>
      </w:r>
      <w:r w:rsidR="00B5355D" w:rsidRPr="005020BC">
        <w:t>forecasts</w:t>
      </w:r>
      <w:r w:rsidR="006244BA" w:rsidRPr="005020BC">
        <w:t xml:space="preserve"> between 1</w:t>
      </w:r>
      <w:r w:rsidR="006244BA" w:rsidRPr="005020BC">
        <w:rPr>
          <w:vertAlign w:val="superscript"/>
        </w:rPr>
        <w:t>st</w:t>
      </w:r>
      <w:r w:rsidR="006244BA" w:rsidRPr="005020BC">
        <w:t xml:space="preserve"> January to 31</w:t>
      </w:r>
      <w:r w:rsidR="006244BA" w:rsidRPr="005020BC">
        <w:rPr>
          <w:vertAlign w:val="superscript"/>
        </w:rPr>
        <w:t>st</w:t>
      </w:r>
      <w:r w:rsidR="006244BA" w:rsidRPr="005020BC">
        <w:t xml:space="preserve"> December</w:t>
      </w:r>
      <w:r w:rsidR="00B5355D" w:rsidRPr="005020BC">
        <w:t xml:space="preserve"> (only 00 UTC run</w:t>
      </w:r>
      <w:r w:rsidR="00821F56" w:rsidRPr="005020BC">
        <w:t xml:space="preserve"> </w:t>
      </w:r>
      <w:r w:rsidR="00B5355D" w:rsidRPr="005020BC">
        <w:t xml:space="preserve">were considered). </w:t>
      </w:r>
      <w:r w:rsidR="00E4544D" w:rsidRPr="005020BC">
        <w:t>Four overlapping</w:t>
      </w:r>
      <w:r w:rsidR="00683E6F" w:rsidRPr="005020BC">
        <w:t xml:space="preserve"> 12-hourly accumulation periods in UTC</w:t>
      </w:r>
      <w:r w:rsidR="00AC29AB" w:rsidRPr="005020BC">
        <w:t xml:space="preserve"> (and the correspondent </w:t>
      </w:r>
      <w:r w:rsidR="00683E6F" w:rsidRPr="005020BC">
        <w:t>local time</w:t>
      </w:r>
      <w:r w:rsidR="00AC29AB" w:rsidRPr="005020BC">
        <w:t xml:space="preserve">, </w:t>
      </w:r>
      <w:r w:rsidR="00683E6F" w:rsidRPr="005020BC">
        <w:t>LT) are shown</w:t>
      </w:r>
      <w:r w:rsidR="00E4544D" w:rsidRPr="005020BC">
        <w:t>,</w:t>
      </w:r>
      <w:r w:rsidR="00AC29AB" w:rsidRPr="005020BC">
        <w:t xml:space="preserve"> and are indicated with</w:t>
      </w:r>
      <w:r w:rsidR="00683E6F" w:rsidRPr="005020BC">
        <w:t xml:space="preserve"> four different colours: green for 0000-1200 UTC (1800-0600 LT), purple for 0600-1800 UTC (or 0000-1200 LT), cyan for 1200-0000 UTC (or 0600-1800 LT), and fuchsia for 1800-0600 UTC (or 1200-0000 LT).</w:t>
      </w:r>
    </w:p>
    <w:p w14:paraId="5CB322C2" w14:textId="77777777" w:rsidR="002227EE" w:rsidRPr="005020BC" w:rsidRDefault="002227EE" w:rsidP="00774BE1">
      <w:pPr>
        <w:pStyle w:val="FiguresCaption"/>
      </w:pPr>
    </w:p>
    <w:p w14:paraId="1CDDC845" w14:textId="77777777" w:rsidR="00482CFC" w:rsidRPr="005020BC" w:rsidRDefault="00482CFC" w:rsidP="00774BE1">
      <w:pPr>
        <w:pStyle w:val="FiguresCaption"/>
      </w:pPr>
    </w:p>
    <w:p w14:paraId="079F49FB" w14:textId="77777777" w:rsidR="00482CFC" w:rsidRPr="005020BC" w:rsidRDefault="00482CFC" w:rsidP="00774BE1">
      <w:pPr>
        <w:pStyle w:val="FiguresCaption"/>
      </w:pPr>
    </w:p>
    <w:p w14:paraId="7EC9F701" w14:textId="77777777" w:rsidR="00482CFC" w:rsidRPr="005020BC" w:rsidRDefault="00482CFC" w:rsidP="00774BE1">
      <w:pPr>
        <w:pStyle w:val="FiguresCaption"/>
      </w:pPr>
    </w:p>
    <w:p w14:paraId="53D4657D" w14:textId="77777777" w:rsidR="00482CFC" w:rsidRPr="005020BC" w:rsidRDefault="00482CFC" w:rsidP="00774BE1">
      <w:pPr>
        <w:pStyle w:val="FiguresCaption"/>
      </w:pPr>
    </w:p>
    <w:p w14:paraId="21217580" w14:textId="77777777" w:rsidR="00482CFC" w:rsidRPr="005020BC" w:rsidRDefault="00482CFC" w:rsidP="00774BE1">
      <w:pPr>
        <w:pStyle w:val="FiguresCaption"/>
      </w:pPr>
    </w:p>
    <w:p w14:paraId="7351C991" w14:textId="77777777" w:rsidR="000C7184" w:rsidRPr="005020BC" w:rsidRDefault="000C7184" w:rsidP="00774BE1">
      <w:pPr>
        <w:pStyle w:val="FiguresCaption"/>
      </w:pPr>
    </w:p>
    <w:p w14:paraId="6A64597F" w14:textId="43CBCF32" w:rsidR="00A716AE" w:rsidRPr="005020BC" w:rsidRDefault="008D202B" w:rsidP="00A716AE">
      <w:pPr>
        <w:pStyle w:val="FiguresCaption"/>
        <w:keepNext/>
        <w:jc w:val="center"/>
      </w:pPr>
      <w:r w:rsidRPr="005020BC">
        <w:rPr>
          <w:noProof/>
        </w:rPr>
        <w:lastRenderedPageBreak/>
        <w:drawing>
          <wp:inline distT="0" distB="0" distL="0" distR="0" wp14:anchorId="7CD88CB9" wp14:editId="3813B3FB">
            <wp:extent cx="3852672" cy="3096768"/>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032EDF0A" w14:textId="566B0E2A" w:rsidR="000C7184" w:rsidRPr="005020BC" w:rsidRDefault="00A716AE" w:rsidP="00F576C5">
      <w:pPr>
        <w:pStyle w:val="FiguresCaption"/>
      </w:pPr>
      <w:r w:rsidRPr="005020BC">
        <w:rPr>
          <w:b/>
          <w:bCs/>
        </w:rPr>
        <w:t xml:space="preserve">Figure </w:t>
      </w:r>
      <w:r w:rsidR="0092701E" w:rsidRPr="005020BC">
        <w:rPr>
          <w:b/>
          <w:bCs/>
        </w:rPr>
        <w:fldChar w:fldCharType="begin"/>
      </w:r>
      <w:r w:rsidR="0092701E" w:rsidRPr="005020BC">
        <w:rPr>
          <w:b/>
          <w:bCs/>
        </w:rPr>
        <w:instrText xml:space="preserve"> SEQ Figure \* ARABIC </w:instrText>
      </w:r>
      <w:r w:rsidR="0092701E" w:rsidRPr="005020BC">
        <w:rPr>
          <w:b/>
          <w:bCs/>
        </w:rPr>
        <w:fldChar w:fldCharType="separate"/>
      </w:r>
      <w:r w:rsidR="00642EF5">
        <w:rPr>
          <w:b/>
          <w:bCs/>
          <w:noProof/>
        </w:rPr>
        <w:t>8</w:t>
      </w:r>
      <w:r w:rsidR="0092701E" w:rsidRPr="005020BC">
        <w:rPr>
          <w:b/>
          <w:bCs/>
          <w:noProof/>
        </w:rPr>
        <w:fldChar w:fldCharType="end"/>
      </w:r>
      <w:r w:rsidRPr="005020BC">
        <w:t xml:space="preserve"> </w:t>
      </w:r>
      <w:r w:rsidR="00F576C5" w:rsidRPr="005020BC">
        <w:t>–</w:t>
      </w:r>
      <w:r w:rsidRPr="005020BC">
        <w:t xml:space="preserve"> </w:t>
      </w:r>
      <w:r w:rsidR="00F576C5" w:rsidRPr="005020BC">
        <w:t xml:space="preserve">ROC curves </w:t>
      </w:r>
      <w:r w:rsidR="007D5060" w:rsidRPr="005020BC">
        <w:t xml:space="preserve">for VRE99 and </w:t>
      </w:r>
      <w:r w:rsidR="00F576C5" w:rsidRPr="005020BC">
        <w:t>for</w:t>
      </w:r>
      <w:r w:rsidR="00EF4956" w:rsidRPr="005020BC">
        <w:t xml:space="preserve"> the</w:t>
      </w:r>
      <w:r w:rsidR="00F576C5" w:rsidRPr="005020BC">
        <w:t xml:space="preserve"> accumulation period between (t</w:t>
      </w:r>
      <w:r w:rsidR="00D53D1F" w:rsidRPr="005020BC">
        <w:t>+60,t+72</w:t>
      </w:r>
      <w:r w:rsidR="00F576C5" w:rsidRPr="005020BC">
        <w:t>)</w:t>
      </w:r>
      <w:r w:rsidR="00D53D1F" w:rsidRPr="005020BC">
        <w:t xml:space="preserve">, i.e. </w:t>
      </w:r>
      <w:r w:rsidR="008E40C5" w:rsidRPr="005020BC">
        <w:t>for 0600 to 1800 local time (LT). The red and the blue line denote, respectively, the ROC curves for ENS and ecPoint. The continuous and the dashed lines correspond to the ROC curves for “La Costa” and “La Sierra”.</w:t>
      </w:r>
    </w:p>
    <w:p w14:paraId="60E76A84" w14:textId="57A47766" w:rsidR="00C42C6E" w:rsidRPr="005020BC" w:rsidRDefault="004C24CC" w:rsidP="0054615A">
      <w:pPr>
        <w:keepNext/>
        <w:ind w:firstLine="0"/>
      </w:pPr>
      <w:r w:rsidRPr="005020BC">
        <w:rPr>
          <w:noProof/>
        </w:rPr>
        <w:lastRenderedPageBreak/>
        <w:drawing>
          <wp:inline distT="0" distB="0" distL="0" distR="0" wp14:anchorId="4933EF55" wp14:editId="3261A9A3">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40316387" w14:textId="2AB23DC8" w:rsidR="00C8100B" w:rsidRPr="005020BC" w:rsidRDefault="00C42C6E" w:rsidP="00AA08DB">
      <w:pPr>
        <w:pStyle w:val="FiguresCaption"/>
        <w:rPr>
          <w:sz w:val="24"/>
          <w:szCs w:val="24"/>
        </w:rPr>
      </w:pPr>
      <w:bookmarkStart w:id="150"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642EF5">
        <w:rPr>
          <w:b/>
          <w:bCs/>
          <w:noProof/>
        </w:rPr>
        <w:t>9</w:t>
      </w:r>
      <w:r w:rsidRPr="005020BC">
        <w:rPr>
          <w:b/>
          <w:bCs/>
        </w:rPr>
        <w:fldChar w:fldCharType="end"/>
      </w:r>
      <w:bookmarkEnd w:id="150"/>
      <w:r w:rsidRPr="005020BC">
        <w:t xml:space="preserve"> - Flash floods in Ecuador on </w:t>
      </w:r>
      <w:r w:rsidR="000F2995" w:rsidRPr="005020BC">
        <w:t>8</w:t>
      </w:r>
      <w:r w:rsidR="000F2995" w:rsidRPr="005020BC">
        <w:rPr>
          <w:vertAlign w:val="superscript"/>
        </w:rPr>
        <w:t>th</w:t>
      </w:r>
      <w:r w:rsidR="00473FC7" w:rsidRPr="005020BC">
        <w:t xml:space="preserve"> </w:t>
      </w:r>
      <w:r w:rsidRPr="005020BC">
        <w:t>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(lat:-2.2; lon:-79.9)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w:t>
      </w:r>
      <w:r w:rsidR="00846205" w:rsidRPr="005020BC">
        <w:t xml:space="preserve"> All</w:t>
      </w:r>
      <w:r w:rsidR="00F479AD" w:rsidRPr="005020BC">
        <w:t xml:space="preserve"> reported</w:t>
      </w:r>
      <w:r w:rsidR="00846205" w:rsidRPr="005020BC">
        <w:t xml:space="preserve"> times here are meant in LT.</w:t>
      </w:r>
    </w:p>
    <w:p w14:paraId="7E4F7F58" w14:textId="77777777" w:rsidR="008907D6" w:rsidRDefault="008907D6" w:rsidP="00097E8A">
      <w:pPr>
        <w:pStyle w:val="Titolo1"/>
        <w:numPr>
          <w:ilvl w:val="0"/>
          <w:numId w:val="0"/>
        </w:numPr>
        <w:sectPr w:rsidR="008907D6">
          <w:pgSz w:w="11906" w:h="16838"/>
          <w:pgMar w:top="851" w:right="851" w:bottom="851" w:left="1134" w:header="709" w:footer="709" w:gutter="0"/>
          <w:cols w:space="720"/>
        </w:sectPr>
      </w:pPr>
    </w:p>
    <w:p w14:paraId="022ADA58" w14:textId="0B6BC356" w:rsidR="002317D9" w:rsidRPr="001E4EFA" w:rsidRDefault="00EE5237" w:rsidP="00097E8A">
      <w:pPr>
        <w:pStyle w:val="Titolo1"/>
        <w:numPr>
          <w:ilvl w:val="0"/>
          <w:numId w:val="0"/>
        </w:numPr>
      </w:pPr>
      <w:r w:rsidRPr="001E4EFA">
        <w:lastRenderedPageBreak/>
        <w:t>References</w:t>
      </w:r>
    </w:p>
    <w:p w14:paraId="01F30148" w14:textId="55C80786" w:rsidR="004016C1" w:rsidRPr="004016C1" w:rsidRDefault="00D77A91" w:rsidP="004016C1">
      <w:pPr>
        <w:widowControl w:val="0"/>
        <w:autoSpaceDE w:val="0"/>
        <w:autoSpaceDN w:val="0"/>
        <w:adjustRightInd w:val="0"/>
        <w:spacing w:before="0" w:line="240" w:lineRule="auto"/>
        <w:ind w:left="480" w:hanging="480"/>
        <w:rPr>
          <w:noProof/>
          <w:szCs w:val="24"/>
        </w:rPr>
      </w:pPr>
      <w:r>
        <w:rPr>
          <w:color w:val="000000"/>
        </w:rPr>
        <w:fldChar w:fldCharType="begin" w:fldLock="1"/>
      </w:r>
      <w:r>
        <w:rPr>
          <w:color w:val="000000"/>
        </w:rPr>
        <w:instrText xml:space="preserve">ADDIN Mendeley Bibliography CSL_BIBLIOGRAPHY </w:instrText>
      </w:r>
      <w:r>
        <w:rPr>
          <w:color w:val="000000"/>
        </w:rPr>
        <w:fldChar w:fldCharType="separate"/>
      </w:r>
      <w:r w:rsidR="004016C1" w:rsidRPr="004016C1">
        <w:rPr>
          <w:noProof/>
          <w:szCs w:val="24"/>
        </w:rPr>
        <w:t xml:space="preserve">Adriana Keating, Karen Campbell, Reinhard Mechler, Erwann Michel‐Kerjan, J., L. S. K. Mochizuki, Howard Kunreuther, JoAnne Bayer, Susanne Hanger, Ian McCallum, C. Williges, Ajita Atreya, Wouter Botzen, Ben Collier, Jeff Czajkowski, Stefan Hochrainer, and Egan, 2014: Operationalizing Resilience Against Natural Disaster Risk : Opportunities , Barriers and A Way Forward. </w:t>
      </w:r>
      <w:r w:rsidR="004016C1" w:rsidRPr="004016C1">
        <w:rPr>
          <w:i/>
          <w:iCs/>
          <w:noProof/>
          <w:szCs w:val="24"/>
        </w:rPr>
        <w:t>Zurich Insur. , IIASA Whart.</w:t>
      </w:r>
      <w:r w:rsidR="004016C1" w:rsidRPr="004016C1">
        <w:rPr>
          <w:noProof/>
          <w:szCs w:val="24"/>
        </w:rPr>
        <w:t>, 1–73.</w:t>
      </w:r>
    </w:p>
    <w:p w14:paraId="6284E2D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Atreya, A., and Coauthors, 2017: Adoption of flood preparedness actions: A household level study in rural communities in Tabasco, Mexico. </w:t>
      </w:r>
      <w:r w:rsidRPr="004016C1">
        <w:rPr>
          <w:i/>
          <w:iCs/>
          <w:noProof/>
          <w:szCs w:val="24"/>
        </w:rPr>
        <w:t>Int. J. Disaster Risk Reduct.</w:t>
      </w:r>
      <w:r w:rsidRPr="004016C1">
        <w:rPr>
          <w:noProof/>
          <w:szCs w:val="24"/>
        </w:rPr>
        <w:t xml:space="preserve">, </w:t>
      </w:r>
      <w:r w:rsidRPr="004016C1">
        <w:rPr>
          <w:b/>
          <w:bCs/>
          <w:noProof/>
          <w:szCs w:val="24"/>
        </w:rPr>
        <w:t>24</w:t>
      </w:r>
      <w:r w:rsidRPr="004016C1">
        <w:rPr>
          <w:noProof/>
          <w:szCs w:val="24"/>
        </w:rPr>
        <w:t>, 428–438, doi:10.1016/j.ijdrr.2017.05.025.</w:t>
      </w:r>
    </w:p>
    <w:p w14:paraId="1F007C4D"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Bachmann, K., C. Keil, and M. Weissmann, 2019: Impact of radar data assimilation and orography on predictability of deep convection. </w:t>
      </w:r>
      <w:r w:rsidRPr="004016C1">
        <w:rPr>
          <w:i/>
          <w:iCs/>
          <w:noProof/>
          <w:szCs w:val="24"/>
        </w:rPr>
        <w:t>Q. J. R. Meteorol. Soc.</w:t>
      </w:r>
      <w:r w:rsidRPr="004016C1">
        <w:rPr>
          <w:noProof/>
          <w:szCs w:val="24"/>
        </w:rPr>
        <w:t xml:space="preserve">, </w:t>
      </w:r>
      <w:r w:rsidRPr="004016C1">
        <w:rPr>
          <w:b/>
          <w:bCs/>
          <w:noProof/>
          <w:szCs w:val="24"/>
        </w:rPr>
        <w:t>145</w:t>
      </w:r>
      <w:r w:rsidRPr="004016C1">
        <w:rPr>
          <w:noProof/>
          <w:szCs w:val="24"/>
        </w:rPr>
        <w:t>, 117–130, doi:10.1002/qj.3412.</w:t>
      </w:r>
    </w:p>
    <w:p w14:paraId="70AD670B"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 ——, G. C. Craig, M. Weissmann, and C. A. Welzbacher, 2020: Predictability of deep convection in idealized and operational forecasts: Effects of radar data assimilation, orography, and synoptic weather regime. </w:t>
      </w:r>
      <w:r w:rsidRPr="004016C1">
        <w:rPr>
          <w:i/>
          <w:iCs/>
          <w:noProof/>
          <w:szCs w:val="24"/>
        </w:rPr>
        <w:t>Mon. Weather Rev.</w:t>
      </w:r>
      <w:r w:rsidRPr="004016C1">
        <w:rPr>
          <w:noProof/>
          <w:szCs w:val="24"/>
        </w:rPr>
        <w:t xml:space="preserve">, </w:t>
      </w:r>
      <w:r w:rsidRPr="004016C1">
        <w:rPr>
          <w:b/>
          <w:bCs/>
          <w:noProof/>
          <w:szCs w:val="24"/>
        </w:rPr>
        <w:t>148</w:t>
      </w:r>
      <w:r w:rsidRPr="004016C1">
        <w:rPr>
          <w:noProof/>
          <w:szCs w:val="24"/>
        </w:rPr>
        <w:t>, 63–81, doi:10.1175/MWR-D-19-0045.1.</w:t>
      </w:r>
    </w:p>
    <w:p w14:paraId="4756FF5E"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Barrett, A. I., C. Wellmann, A. Seifert, C. Hoose, B. Vogel, and M. Kunz, 2019: One Step at a Time: How Model Time Step Significantly Affects Convection-Permitting Simulations. </w:t>
      </w:r>
      <w:r w:rsidRPr="004016C1">
        <w:rPr>
          <w:i/>
          <w:iCs/>
          <w:noProof/>
          <w:szCs w:val="24"/>
        </w:rPr>
        <w:t>J. Adv. Model. Earth Syst.</w:t>
      </w:r>
      <w:r w:rsidRPr="004016C1">
        <w:rPr>
          <w:noProof/>
          <w:szCs w:val="24"/>
        </w:rPr>
        <w:t xml:space="preserve">, </w:t>
      </w:r>
      <w:r w:rsidRPr="004016C1">
        <w:rPr>
          <w:b/>
          <w:bCs/>
          <w:noProof/>
          <w:szCs w:val="24"/>
        </w:rPr>
        <w:t>11</w:t>
      </w:r>
      <w:r w:rsidRPr="004016C1">
        <w:rPr>
          <w:noProof/>
          <w:szCs w:val="24"/>
        </w:rPr>
        <w:t>, 641–658, doi:10.1029/2018MS001418.</w:t>
      </w:r>
    </w:p>
    <w:p w14:paraId="6F8F820D"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Bazo, J., R. Singh, M. Destrooper, and E. C. De Perez, 2018: Pilot experiences in using seamless forecasts for early action: The “ready-set-go!" approach in the red cross. </w:t>
      </w:r>
      <w:r w:rsidRPr="004016C1">
        <w:rPr>
          <w:i/>
          <w:iCs/>
          <w:noProof/>
          <w:szCs w:val="24"/>
        </w:rPr>
        <w:t>Sub-seasonal to Seasonal Prediction: The Gap Between Weather and Climate Forecasting</w:t>
      </w:r>
      <w:r w:rsidRPr="004016C1">
        <w:rPr>
          <w:noProof/>
          <w:szCs w:val="24"/>
        </w:rPr>
        <w:t>, 387–398.</w:t>
      </w:r>
    </w:p>
    <w:p w14:paraId="6F7D22C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Bischiniotis, K., B. van den Hurk, E. Coughlan de Perez, T. Veldkamp, G. G. Nobre, and J. Aerts, 2019: Assessing time, cost and quality trade-offs in forecast-based action for floods. </w:t>
      </w:r>
      <w:r w:rsidRPr="004016C1">
        <w:rPr>
          <w:i/>
          <w:iCs/>
          <w:noProof/>
          <w:szCs w:val="24"/>
        </w:rPr>
        <w:t>Int. J. Disaster Risk Reduct.</w:t>
      </w:r>
      <w:r w:rsidRPr="004016C1">
        <w:rPr>
          <w:noProof/>
          <w:szCs w:val="24"/>
        </w:rPr>
        <w:t xml:space="preserve">, </w:t>
      </w:r>
      <w:r w:rsidRPr="004016C1">
        <w:rPr>
          <w:b/>
          <w:bCs/>
          <w:noProof/>
          <w:szCs w:val="24"/>
        </w:rPr>
        <w:t>40</w:t>
      </w:r>
      <w:r w:rsidRPr="004016C1">
        <w:rPr>
          <w:noProof/>
          <w:szCs w:val="24"/>
        </w:rPr>
        <w:t>, 101252, doi:10.1016/j.ijdrr.2019.101252.</w:t>
      </w:r>
    </w:p>
    <w:p w14:paraId="2EAD433B"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Ben Bouallègue, Z., and D. S. Richardson, 2022: On the ROC area of ensemble forecasts for rare events. </w:t>
      </w:r>
      <w:r w:rsidRPr="004016C1">
        <w:rPr>
          <w:i/>
          <w:iCs/>
          <w:noProof/>
          <w:szCs w:val="24"/>
        </w:rPr>
        <w:t>Weather Forecast.</w:t>
      </w:r>
      <w:r w:rsidRPr="004016C1">
        <w:rPr>
          <w:noProof/>
          <w:szCs w:val="24"/>
        </w:rPr>
        <w:t xml:space="preserve">, </w:t>
      </w:r>
      <w:r w:rsidRPr="004016C1">
        <w:rPr>
          <w:b/>
          <w:bCs/>
          <w:noProof/>
          <w:szCs w:val="24"/>
        </w:rPr>
        <w:t>37</w:t>
      </w:r>
      <w:r w:rsidRPr="004016C1">
        <w:rPr>
          <w:noProof/>
          <w:szCs w:val="24"/>
        </w:rPr>
        <w:t>, 787–796, doi:10.1175/waf-d-21-0195.1.</w:t>
      </w:r>
    </w:p>
    <w:p w14:paraId="47F8F4CB"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Bucherie, A., F. Ayala, and A. Kruczkiewicz, 2021: Ecuador historical flood occurrences and impacts dataset with Flash Flood Confidence Index (2007-2020). </w:t>
      </w:r>
      <w:r w:rsidRPr="004016C1">
        <w:rPr>
          <w:i/>
          <w:iCs/>
          <w:noProof/>
          <w:szCs w:val="24"/>
        </w:rPr>
        <w:t>Zenodo</w:t>
      </w:r>
      <w:r w:rsidRPr="004016C1">
        <w:rPr>
          <w:noProof/>
          <w:szCs w:val="24"/>
        </w:rPr>
        <w:t>, doi:10.5281/zenodo.4662886.</w:t>
      </w:r>
    </w:p>
    <w:p w14:paraId="34D3D8BA"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 C. Hultquist, S. Adamo, C. Neely, F. Ayala, J. Bazo, and A. Kruczkiewicz, 2022: A comparison of social vulnerability indices specific to flooding in Ecuador: principal component analysis (PCA) and expert knowledge. </w:t>
      </w:r>
      <w:r w:rsidRPr="004016C1">
        <w:rPr>
          <w:i/>
          <w:iCs/>
          <w:noProof/>
          <w:szCs w:val="24"/>
        </w:rPr>
        <w:t>Int. J. Disaster Risk Reduct.</w:t>
      </w:r>
      <w:r w:rsidRPr="004016C1">
        <w:rPr>
          <w:noProof/>
          <w:szCs w:val="24"/>
        </w:rPr>
        <w:t xml:space="preserve">, </w:t>
      </w:r>
      <w:r w:rsidRPr="004016C1">
        <w:rPr>
          <w:b/>
          <w:bCs/>
          <w:noProof/>
          <w:szCs w:val="24"/>
        </w:rPr>
        <w:t>73</w:t>
      </w:r>
      <w:r w:rsidRPr="004016C1">
        <w:rPr>
          <w:noProof/>
          <w:szCs w:val="24"/>
        </w:rPr>
        <w:t>, 102897, doi:10.1016/j.ijdrr.2022.102897.</w:t>
      </w:r>
    </w:p>
    <w:p w14:paraId="3E2E2E43"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Buizza, R., 2019: Introduction to the special issue on “25 years of ensemble forecasting.” </w:t>
      </w:r>
      <w:r w:rsidRPr="004016C1">
        <w:rPr>
          <w:i/>
          <w:iCs/>
          <w:noProof/>
          <w:szCs w:val="24"/>
        </w:rPr>
        <w:t>Q. J. R. Meteorol. Soc.</w:t>
      </w:r>
      <w:r w:rsidRPr="004016C1">
        <w:rPr>
          <w:noProof/>
          <w:szCs w:val="24"/>
        </w:rPr>
        <w:t xml:space="preserve">, </w:t>
      </w:r>
      <w:r w:rsidRPr="004016C1">
        <w:rPr>
          <w:b/>
          <w:bCs/>
          <w:noProof/>
          <w:szCs w:val="24"/>
        </w:rPr>
        <w:t>145</w:t>
      </w:r>
      <w:r w:rsidRPr="004016C1">
        <w:rPr>
          <w:noProof/>
          <w:szCs w:val="24"/>
        </w:rPr>
        <w:t>, 1–11, doi:10.1002/qj.3370.</w:t>
      </w:r>
    </w:p>
    <w:p w14:paraId="0CB1A040"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Clark, P., N. Roberts, H. Lean, S. P. Ballard, and C. Charlton-Perez, 2016: Convection-permitting models: A step-change in rainfall forecasting. </w:t>
      </w:r>
      <w:r w:rsidRPr="004016C1">
        <w:rPr>
          <w:i/>
          <w:iCs/>
          <w:noProof/>
          <w:szCs w:val="24"/>
        </w:rPr>
        <w:t>Meteorol. Appl.</w:t>
      </w:r>
      <w:r w:rsidRPr="004016C1">
        <w:rPr>
          <w:noProof/>
          <w:szCs w:val="24"/>
        </w:rPr>
        <w:t xml:space="preserve">, </w:t>
      </w:r>
      <w:r w:rsidRPr="004016C1">
        <w:rPr>
          <w:b/>
          <w:bCs/>
          <w:noProof/>
          <w:szCs w:val="24"/>
        </w:rPr>
        <w:t>23</w:t>
      </w:r>
      <w:r w:rsidRPr="004016C1">
        <w:rPr>
          <w:noProof/>
          <w:szCs w:val="24"/>
        </w:rPr>
        <w:t>, 165–181, doi:10.1002/met.1538.</w:t>
      </w:r>
    </w:p>
    <w:p w14:paraId="155D7DE9"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Corral, C., M. Berenguer, D. Sempere-Torres, L. Poletti, F. Silvestro, and N. Rebora, 2019: Comparison of two early warning systems for regional flash flood hazard forecasting. </w:t>
      </w:r>
      <w:r w:rsidRPr="004016C1">
        <w:rPr>
          <w:i/>
          <w:iCs/>
          <w:noProof/>
          <w:szCs w:val="24"/>
        </w:rPr>
        <w:t>J. Hydrol.</w:t>
      </w:r>
      <w:r w:rsidRPr="004016C1">
        <w:rPr>
          <w:noProof/>
          <w:szCs w:val="24"/>
        </w:rPr>
        <w:t xml:space="preserve">, </w:t>
      </w:r>
      <w:r w:rsidRPr="004016C1">
        <w:rPr>
          <w:b/>
          <w:bCs/>
          <w:noProof/>
          <w:szCs w:val="24"/>
        </w:rPr>
        <w:t>572</w:t>
      </w:r>
      <w:r w:rsidRPr="004016C1">
        <w:rPr>
          <w:noProof/>
          <w:szCs w:val="24"/>
        </w:rPr>
        <w:t>, 603–619, doi:10.1016/j.jhydrol.2019.03.026.</w:t>
      </w:r>
    </w:p>
    <w:p w14:paraId="3EB41223"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Coughlan De Perez, E., B. Van Den Hurk, M. K. Van Aalst, B. Jongman, T. Klose, and P. Suarez, 2015: Forecast-based financing: An approach for catalyzing humanitarian action based on extreme weather and climate forecasts. </w:t>
      </w:r>
      <w:r w:rsidRPr="004016C1">
        <w:rPr>
          <w:i/>
          <w:iCs/>
          <w:noProof/>
          <w:szCs w:val="24"/>
        </w:rPr>
        <w:t>Nat. Hazards Earth Syst. Sci.</w:t>
      </w:r>
      <w:r w:rsidRPr="004016C1">
        <w:rPr>
          <w:noProof/>
          <w:szCs w:val="24"/>
        </w:rPr>
        <w:t xml:space="preserve">, </w:t>
      </w:r>
      <w:r w:rsidRPr="004016C1">
        <w:rPr>
          <w:b/>
          <w:bCs/>
          <w:noProof/>
          <w:szCs w:val="24"/>
        </w:rPr>
        <w:t>15</w:t>
      </w:r>
      <w:r w:rsidRPr="004016C1">
        <w:rPr>
          <w:noProof/>
          <w:szCs w:val="24"/>
        </w:rPr>
        <w:t>, 895–904, doi:https://doi.org/10.5194/nhess-15-895-2015.</w:t>
      </w:r>
    </w:p>
    <w:p w14:paraId="1D288EED"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Crook, J., C. Klein, S. Folwell, C. M. Taylor, D. J. Parker, R. Stratton, and T. Stein, 2019: Assessment of the Representation of West African Storm Lifecycles in Convection-Permitting Simulations. </w:t>
      </w:r>
      <w:r w:rsidRPr="004016C1">
        <w:rPr>
          <w:i/>
          <w:iCs/>
          <w:noProof/>
          <w:szCs w:val="24"/>
        </w:rPr>
        <w:t>Earth Sp. Sci.</w:t>
      </w:r>
      <w:r w:rsidRPr="004016C1">
        <w:rPr>
          <w:noProof/>
          <w:szCs w:val="24"/>
        </w:rPr>
        <w:t xml:space="preserve">, </w:t>
      </w:r>
      <w:r w:rsidRPr="004016C1">
        <w:rPr>
          <w:b/>
          <w:bCs/>
          <w:noProof/>
          <w:szCs w:val="24"/>
        </w:rPr>
        <w:t>6</w:t>
      </w:r>
      <w:r w:rsidRPr="004016C1">
        <w:rPr>
          <w:noProof/>
          <w:szCs w:val="24"/>
        </w:rPr>
        <w:t>, 818–835, doi:10.1029/2018EA000491.</w:t>
      </w:r>
    </w:p>
    <w:p w14:paraId="37FFD524"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Davolio, S., F. Silvestro, and T. Gastaldo, 2017: Impact of rainfall assimilation on high-resolution hydrometeorological forecasts over Liguria, Italy. </w:t>
      </w:r>
      <w:r w:rsidRPr="004016C1">
        <w:rPr>
          <w:i/>
          <w:iCs/>
          <w:noProof/>
          <w:szCs w:val="24"/>
        </w:rPr>
        <w:t>J. Hydrometeorol.</w:t>
      </w:r>
      <w:r w:rsidRPr="004016C1">
        <w:rPr>
          <w:noProof/>
          <w:szCs w:val="24"/>
        </w:rPr>
        <w:t xml:space="preserve">, </w:t>
      </w:r>
      <w:r w:rsidRPr="004016C1">
        <w:rPr>
          <w:b/>
          <w:bCs/>
          <w:noProof/>
          <w:szCs w:val="24"/>
        </w:rPr>
        <w:t>18</w:t>
      </w:r>
      <w:r w:rsidRPr="004016C1">
        <w:rPr>
          <w:noProof/>
          <w:szCs w:val="24"/>
        </w:rPr>
        <w:t>, 2659–2680, doi:10.1175/JHM-D-17-0073.1.</w:t>
      </w:r>
    </w:p>
    <w:p w14:paraId="6CA0A503"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DiCiccio, T. J., and B. Efron, 1996: Bootstrap confidence intervals. </w:t>
      </w:r>
      <w:r w:rsidRPr="004016C1">
        <w:rPr>
          <w:i/>
          <w:iCs/>
          <w:noProof/>
          <w:szCs w:val="24"/>
        </w:rPr>
        <w:t>Stat. Sci.</w:t>
      </w:r>
      <w:r w:rsidRPr="004016C1">
        <w:rPr>
          <w:noProof/>
          <w:szCs w:val="24"/>
        </w:rPr>
        <w:t xml:space="preserve">, </w:t>
      </w:r>
      <w:r w:rsidRPr="004016C1">
        <w:rPr>
          <w:b/>
          <w:bCs/>
          <w:noProof/>
          <w:szCs w:val="24"/>
        </w:rPr>
        <w:t>11</w:t>
      </w:r>
      <w:r w:rsidRPr="004016C1">
        <w:rPr>
          <w:noProof/>
          <w:szCs w:val="24"/>
        </w:rPr>
        <w:t>, 189–212, doi:10.1214/ss/1032280214.</w:t>
      </w:r>
    </w:p>
    <w:p w14:paraId="69E7433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Few, R., V. Ramírez, M. T. Armijos, L. A. Z. Hernández, and H. Marsh, 2021: Moving with risk: Forced displacement and vulnerability to hazards in Colombia. </w:t>
      </w:r>
      <w:r w:rsidRPr="004016C1">
        <w:rPr>
          <w:i/>
          <w:iCs/>
          <w:noProof/>
          <w:szCs w:val="24"/>
        </w:rPr>
        <w:t>World Dev.</w:t>
      </w:r>
      <w:r w:rsidRPr="004016C1">
        <w:rPr>
          <w:noProof/>
          <w:szCs w:val="24"/>
        </w:rPr>
        <w:t xml:space="preserve">, </w:t>
      </w:r>
      <w:r w:rsidRPr="004016C1">
        <w:rPr>
          <w:b/>
          <w:bCs/>
          <w:noProof/>
          <w:szCs w:val="24"/>
        </w:rPr>
        <w:t>144</w:t>
      </w:r>
      <w:r w:rsidRPr="004016C1">
        <w:rPr>
          <w:noProof/>
          <w:szCs w:val="24"/>
        </w:rPr>
        <w:t>, 105482, doi:10.1016/j.worlddev.2021.105482.</w:t>
      </w:r>
    </w:p>
    <w:p w14:paraId="680BBC19"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Flack, D. L. A., and Coauthors, 2019: Recommendations for improving integration in national end-to-end flood forecasting systems: An overview of the FFIR (Flooding From Intense Rainfall) programme. </w:t>
      </w:r>
      <w:r w:rsidRPr="004016C1">
        <w:rPr>
          <w:i/>
          <w:iCs/>
          <w:noProof/>
          <w:szCs w:val="24"/>
        </w:rPr>
        <w:t>Water (Switzerland)</w:t>
      </w:r>
      <w:r w:rsidRPr="004016C1">
        <w:rPr>
          <w:noProof/>
          <w:szCs w:val="24"/>
        </w:rPr>
        <w:t xml:space="preserve">, </w:t>
      </w:r>
      <w:r w:rsidRPr="004016C1">
        <w:rPr>
          <w:b/>
          <w:bCs/>
          <w:noProof/>
          <w:szCs w:val="24"/>
        </w:rPr>
        <w:t>11</w:t>
      </w:r>
      <w:r w:rsidRPr="004016C1">
        <w:rPr>
          <w:noProof/>
          <w:szCs w:val="24"/>
        </w:rPr>
        <w:t>, 725, doi:10.3390/w11040725.</w:t>
      </w:r>
    </w:p>
    <w:p w14:paraId="253C00B9"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Galarza-Villamar, J. A., C. Leeuwis, G. M. Pila-Quinga, F. Cecchi, and C. M. Párraga-Lema, 2018: Local understanding of disaster risk and livelihood resilience: The case of rice smallholders and floods in Ecuador. </w:t>
      </w:r>
      <w:r w:rsidRPr="004016C1">
        <w:rPr>
          <w:i/>
          <w:iCs/>
          <w:noProof/>
          <w:szCs w:val="24"/>
        </w:rPr>
        <w:t>Int. J. Disaster Risk Reduct.</w:t>
      </w:r>
      <w:r w:rsidRPr="004016C1">
        <w:rPr>
          <w:noProof/>
          <w:szCs w:val="24"/>
        </w:rPr>
        <w:t xml:space="preserve">, </w:t>
      </w:r>
      <w:r w:rsidRPr="004016C1">
        <w:rPr>
          <w:b/>
          <w:bCs/>
          <w:noProof/>
          <w:szCs w:val="24"/>
        </w:rPr>
        <w:t>31</w:t>
      </w:r>
      <w:r w:rsidRPr="004016C1">
        <w:rPr>
          <w:noProof/>
          <w:szCs w:val="24"/>
        </w:rPr>
        <w:t>, 1107–1120, doi:10.1016/j.ijdrr.2018.08.009.</w:t>
      </w:r>
    </w:p>
    <w:p w14:paraId="09F4736E"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Gascón, E., A. Montani, and T. D. Hewson, 2023: Post-processing output from ensembles with and without parametrised convection, to create accurate, blended, high-fidelity rainfall forecasts. doi:10.48550/arxiv.2301.04485.</w:t>
      </w:r>
    </w:p>
    <w:p w14:paraId="01FCFB9C"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Gaume, E., and Coauthors, 2009: A compilation of data on European flash floods. </w:t>
      </w:r>
      <w:r w:rsidRPr="004016C1">
        <w:rPr>
          <w:i/>
          <w:iCs/>
          <w:noProof/>
          <w:szCs w:val="24"/>
        </w:rPr>
        <w:t>J. Hydrol.</w:t>
      </w:r>
      <w:r w:rsidRPr="004016C1">
        <w:rPr>
          <w:noProof/>
          <w:szCs w:val="24"/>
        </w:rPr>
        <w:t xml:space="preserve">, </w:t>
      </w:r>
      <w:r w:rsidRPr="004016C1">
        <w:rPr>
          <w:b/>
          <w:bCs/>
          <w:noProof/>
          <w:szCs w:val="24"/>
        </w:rPr>
        <w:t>367</w:t>
      </w:r>
      <w:r w:rsidRPr="004016C1">
        <w:rPr>
          <w:noProof/>
          <w:szCs w:val="24"/>
        </w:rPr>
        <w:t>, 70–78, doi:10.1016/j.jhydrol.2008.12.028.</w:t>
      </w:r>
    </w:p>
    <w:p w14:paraId="614D4F6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 M. Borga, M. C. Llasat, S. Maouche, M. Lang, and M. Diakakis, 2016: Mediterranean extreme floods and flash floods. </w:t>
      </w:r>
      <w:r w:rsidRPr="004016C1">
        <w:rPr>
          <w:i/>
          <w:iCs/>
          <w:noProof/>
          <w:szCs w:val="24"/>
        </w:rPr>
        <w:t>The Mediterranean Region under Climate Change. A Scientific Update</w:t>
      </w:r>
      <w:r w:rsidRPr="004016C1">
        <w:rPr>
          <w:noProof/>
          <w:szCs w:val="24"/>
        </w:rPr>
        <w:t>, 133–144.</w:t>
      </w:r>
    </w:p>
    <w:p w14:paraId="6DED4544"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Georgakakos, K. P., and Coauthors, 2021: The Flash Flood Guidance System Implementation Worldwide: A Successful </w:t>
      </w:r>
      <w:r w:rsidRPr="004016C1">
        <w:rPr>
          <w:noProof/>
          <w:szCs w:val="24"/>
        </w:rPr>
        <w:lastRenderedPageBreak/>
        <w:t xml:space="preserve">Multidecadal Research-To-Operations Effort. </w:t>
      </w:r>
      <w:r w:rsidRPr="004016C1">
        <w:rPr>
          <w:i/>
          <w:iCs/>
          <w:noProof/>
          <w:szCs w:val="24"/>
        </w:rPr>
        <w:t>Bull. Am. Meteorol. Soc.</w:t>
      </w:r>
      <w:r w:rsidRPr="004016C1">
        <w:rPr>
          <w:noProof/>
          <w:szCs w:val="24"/>
        </w:rPr>
        <w:t xml:space="preserve">, </w:t>
      </w:r>
      <w:r w:rsidRPr="004016C1">
        <w:rPr>
          <w:b/>
          <w:bCs/>
          <w:noProof/>
          <w:szCs w:val="24"/>
        </w:rPr>
        <w:t>1</w:t>
      </w:r>
      <w:r w:rsidRPr="004016C1">
        <w:rPr>
          <w:noProof/>
          <w:szCs w:val="24"/>
        </w:rPr>
        <w:t>, 1–35, doi:10.1175/bams-d-20-0241.1.</w:t>
      </w:r>
    </w:p>
    <w:p w14:paraId="428740C8"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Gneiting, T., and P. Vogel, 2021: Receiver operating characteristic (ROC) curves: equivalences, beta model, and minimum distance estimation. </w:t>
      </w:r>
      <w:r w:rsidRPr="004016C1">
        <w:rPr>
          <w:i/>
          <w:iCs/>
          <w:noProof/>
          <w:szCs w:val="24"/>
        </w:rPr>
        <w:t>Mach. Learn.</w:t>
      </w:r>
      <w:r w:rsidRPr="004016C1">
        <w:rPr>
          <w:noProof/>
          <w:szCs w:val="24"/>
        </w:rPr>
        <w:t>, 1–13, doi:10.1007/s10994-021-06115-2.</w:t>
      </w:r>
    </w:p>
    <w:p w14:paraId="59CD14E4"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Golding, B., N. Roberts, G. Leoncini, K. Mylne, and R. Swinbank, 2016: MOGREPS-UK convection-permitting ensemble products for surface water flood forecasting: Rationale and first results. </w:t>
      </w:r>
      <w:r w:rsidRPr="004016C1">
        <w:rPr>
          <w:i/>
          <w:iCs/>
          <w:noProof/>
          <w:szCs w:val="24"/>
        </w:rPr>
        <w:t>J. Hydrometeorol.</w:t>
      </w:r>
      <w:r w:rsidRPr="004016C1">
        <w:rPr>
          <w:noProof/>
          <w:szCs w:val="24"/>
        </w:rPr>
        <w:t xml:space="preserve">, </w:t>
      </w:r>
      <w:r w:rsidRPr="004016C1">
        <w:rPr>
          <w:b/>
          <w:bCs/>
          <w:noProof/>
          <w:szCs w:val="24"/>
        </w:rPr>
        <w:t>17</w:t>
      </w:r>
      <w:r w:rsidRPr="004016C1">
        <w:rPr>
          <w:noProof/>
          <w:szCs w:val="24"/>
        </w:rPr>
        <w:t>, 1383–1406, doi:10.1175/JHM-D-15-0083.1.</w:t>
      </w:r>
    </w:p>
    <w:p w14:paraId="2BA75FAC"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Golnaraghi, M., 2012: </w:t>
      </w:r>
      <w:r w:rsidRPr="004016C1">
        <w:rPr>
          <w:i/>
          <w:iCs/>
          <w:noProof/>
          <w:szCs w:val="24"/>
        </w:rPr>
        <w:t>Institutional partnerships in multi-hazard early warning systems: a compilation of seven national good practices and guiding principles</w:t>
      </w:r>
      <w:r w:rsidRPr="004016C1">
        <w:rPr>
          <w:noProof/>
          <w:szCs w:val="24"/>
        </w:rPr>
        <w:t>. Springer,.</w:t>
      </w:r>
    </w:p>
    <w:p w14:paraId="4F0E1217"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Hagelin, S., J. Son, R. Swinbank, A. McCabe, N. Roberts, and W. Tennant, 2017: The Met Office convective-scale ensemble, MOGREPS-UK. </w:t>
      </w:r>
      <w:r w:rsidRPr="004016C1">
        <w:rPr>
          <w:i/>
          <w:iCs/>
          <w:noProof/>
          <w:szCs w:val="24"/>
        </w:rPr>
        <w:t>Q. J. R. Meteorol. Soc.</w:t>
      </w:r>
      <w:r w:rsidRPr="004016C1">
        <w:rPr>
          <w:noProof/>
          <w:szCs w:val="24"/>
        </w:rPr>
        <w:t xml:space="preserve">, </w:t>
      </w:r>
      <w:r w:rsidRPr="004016C1">
        <w:rPr>
          <w:b/>
          <w:bCs/>
          <w:noProof/>
          <w:szCs w:val="24"/>
        </w:rPr>
        <w:t>143</w:t>
      </w:r>
      <w:r w:rsidRPr="004016C1">
        <w:rPr>
          <w:noProof/>
          <w:szCs w:val="24"/>
        </w:rPr>
        <w:t>, 2846–2861, doi:10.1002/qj.3135.</w:t>
      </w:r>
    </w:p>
    <w:p w14:paraId="69D8D691"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Haiden, T., and S. Duffy, 2016: Use of high-density observations in precipitation verification. </w:t>
      </w:r>
      <w:r w:rsidRPr="004016C1">
        <w:rPr>
          <w:i/>
          <w:iCs/>
          <w:noProof/>
          <w:szCs w:val="24"/>
        </w:rPr>
        <w:t>ECMWF Newsl.</w:t>
      </w:r>
      <w:r w:rsidRPr="004016C1">
        <w:rPr>
          <w:noProof/>
          <w:szCs w:val="24"/>
        </w:rPr>
        <w:t>, 20–25, doi:10.21957/hsacrdem.</w:t>
      </w:r>
    </w:p>
    <w:p w14:paraId="3EAC6D31"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Haiden, T., M. Jannousek, F. Vitart, Z. Ben-Bouallegue, L. Ferranti, C. Prates, and D. Richardson, 2021a: Evaluation of ECMWF forecasts, including the 2020 upgrade. </w:t>
      </w:r>
      <w:r w:rsidRPr="004016C1">
        <w:rPr>
          <w:i/>
          <w:iCs/>
          <w:noProof/>
          <w:szCs w:val="24"/>
        </w:rPr>
        <w:t>ECMWF Tech. Memo.</w:t>
      </w:r>
      <w:r w:rsidRPr="004016C1">
        <w:rPr>
          <w:noProof/>
          <w:szCs w:val="24"/>
        </w:rPr>
        <w:t xml:space="preserve">, </w:t>
      </w:r>
      <w:r w:rsidRPr="004016C1">
        <w:rPr>
          <w:b/>
          <w:bCs/>
          <w:noProof/>
          <w:szCs w:val="24"/>
        </w:rPr>
        <w:t>880</w:t>
      </w:r>
      <w:r w:rsidRPr="004016C1">
        <w:rPr>
          <w:noProof/>
          <w:szCs w:val="24"/>
        </w:rPr>
        <w:t>, doi:10.21957/6njp8byz4.</w:t>
      </w:r>
    </w:p>
    <w:p w14:paraId="77E5B595"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Haiden, T., M. . Janousek, F. . Vitart, Z. Ben-Bouallegue, L. . Ferranti, F. Prates, and D. Richardson, 2021b: Evaluation of ECMWF forecast, including 2021 upgrade. </w:t>
      </w:r>
      <w:r w:rsidRPr="004016C1">
        <w:rPr>
          <w:i/>
          <w:iCs/>
          <w:noProof/>
          <w:szCs w:val="24"/>
        </w:rPr>
        <w:t>ECMWF Tech. Memo.</w:t>
      </w:r>
      <w:r w:rsidRPr="004016C1">
        <w:rPr>
          <w:noProof/>
          <w:szCs w:val="24"/>
        </w:rPr>
        <w:t>, 56, doi:10.21957/90pgicjk4.</w:t>
      </w:r>
    </w:p>
    <w:p w14:paraId="42740B97"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Hamill, T. M., and J. Juras, 2006: Measuring forecast skill: Is it real skill or is it the varying climatology? </w:t>
      </w:r>
      <w:r w:rsidRPr="004016C1">
        <w:rPr>
          <w:i/>
          <w:iCs/>
          <w:noProof/>
          <w:szCs w:val="24"/>
        </w:rPr>
        <w:t>Q. J. R. Meteorol. Soc.</w:t>
      </w:r>
      <w:r w:rsidRPr="004016C1">
        <w:rPr>
          <w:noProof/>
          <w:szCs w:val="24"/>
        </w:rPr>
        <w:t xml:space="preserve">, </w:t>
      </w:r>
      <w:r w:rsidRPr="004016C1">
        <w:rPr>
          <w:b/>
          <w:bCs/>
          <w:noProof/>
          <w:szCs w:val="24"/>
        </w:rPr>
        <w:t>132</w:t>
      </w:r>
      <w:r w:rsidRPr="004016C1">
        <w:rPr>
          <w:noProof/>
          <w:szCs w:val="24"/>
        </w:rPr>
        <w:t>, 2905–2923, doi:10.1256/qj.06.25.</w:t>
      </w:r>
    </w:p>
    <w:p w14:paraId="78ED806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Hewson, T. D., and F. M. Pillosu, 2021: A new low-cost technique improves weather forecasts across the world. </w:t>
      </w:r>
      <w:r w:rsidRPr="004016C1">
        <w:rPr>
          <w:i/>
          <w:iCs/>
          <w:noProof/>
          <w:szCs w:val="24"/>
        </w:rPr>
        <w:t>Commun. Earth Environ.</w:t>
      </w:r>
      <w:r w:rsidRPr="004016C1">
        <w:rPr>
          <w:noProof/>
          <w:szCs w:val="24"/>
        </w:rPr>
        <w:t xml:space="preserve">, </w:t>
      </w:r>
      <w:r w:rsidRPr="004016C1">
        <w:rPr>
          <w:b/>
          <w:bCs/>
          <w:noProof/>
          <w:szCs w:val="24"/>
        </w:rPr>
        <w:t>2</w:t>
      </w:r>
      <w:r w:rsidRPr="004016C1">
        <w:rPr>
          <w:noProof/>
          <w:szCs w:val="24"/>
        </w:rPr>
        <w:t>, 132, doi:10.1038/s43247-021-00185-9.</w:t>
      </w:r>
    </w:p>
    <w:p w14:paraId="4A6527B2"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Hirabayashi, Y., M. Tanoue, O. Sasaki, X. Zhou, and D. Yamazaki, 2021: Global exposure to flooding from the new CMIP6 climate model projections. </w:t>
      </w:r>
      <w:r w:rsidRPr="004016C1">
        <w:rPr>
          <w:i/>
          <w:iCs/>
          <w:noProof/>
          <w:szCs w:val="24"/>
        </w:rPr>
        <w:t>Sci. Rep.</w:t>
      </w:r>
      <w:r w:rsidRPr="004016C1">
        <w:rPr>
          <w:noProof/>
          <w:szCs w:val="24"/>
        </w:rPr>
        <w:t xml:space="preserve">, </w:t>
      </w:r>
      <w:r w:rsidRPr="004016C1">
        <w:rPr>
          <w:b/>
          <w:bCs/>
          <w:noProof/>
          <w:szCs w:val="24"/>
        </w:rPr>
        <w:t>11</w:t>
      </w:r>
      <w:r w:rsidRPr="004016C1">
        <w:rPr>
          <w:noProof/>
          <w:szCs w:val="24"/>
        </w:rPr>
        <w:t>, 1–7, doi:10.1038/s41598-021-83279-w.</w:t>
      </w:r>
    </w:p>
    <w:p w14:paraId="25B0BDCB"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Hurford, A. P., S. J. Priest, D. J. Parker, and D. M. Lumbroso, 2012: The effectiveness of extreme rainfall alerts in predicting surface water flooding in England and Wales. </w:t>
      </w:r>
      <w:r w:rsidRPr="004016C1">
        <w:rPr>
          <w:i/>
          <w:iCs/>
          <w:noProof/>
          <w:szCs w:val="24"/>
        </w:rPr>
        <w:t>Int. J. Climatol.</w:t>
      </w:r>
      <w:r w:rsidRPr="004016C1">
        <w:rPr>
          <w:noProof/>
          <w:szCs w:val="24"/>
        </w:rPr>
        <w:t xml:space="preserve">, </w:t>
      </w:r>
      <w:r w:rsidRPr="004016C1">
        <w:rPr>
          <w:b/>
          <w:bCs/>
          <w:noProof/>
          <w:szCs w:val="24"/>
        </w:rPr>
        <w:t>32</w:t>
      </w:r>
      <w:r w:rsidRPr="004016C1">
        <w:rPr>
          <w:noProof/>
          <w:szCs w:val="24"/>
        </w:rPr>
        <w:t>, 1768–1774, doi:https://doi.org/10.1002/joc.2391.</w:t>
      </w:r>
    </w:p>
    <w:p w14:paraId="086DDE54"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Ibarreche, J., and Coauthors, 2020: Flash flood early warning system in Colima, Mexico. </w:t>
      </w:r>
      <w:r w:rsidRPr="004016C1">
        <w:rPr>
          <w:i/>
          <w:iCs/>
          <w:noProof/>
          <w:szCs w:val="24"/>
        </w:rPr>
        <w:t>Sensors (Switzerland)</w:t>
      </w:r>
      <w:r w:rsidRPr="004016C1">
        <w:rPr>
          <w:noProof/>
          <w:szCs w:val="24"/>
        </w:rPr>
        <w:t xml:space="preserve">, </w:t>
      </w:r>
      <w:r w:rsidRPr="004016C1">
        <w:rPr>
          <w:b/>
          <w:bCs/>
          <w:noProof/>
          <w:szCs w:val="24"/>
        </w:rPr>
        <w:t>20</w:t>
      </w:r>
      <w:r w:rsidRPr="004016C1">
        <w:rPr>
          <w:noProof/>
          <w:szCs w:val="24"/>
        </w:rPr>
        <w:t>, 1–26, doi:10.3390/s20185231.</w:t>
      </w:r>
    </w:p>
    <w:p w14:paraId="79F6FE39"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Javelle, P., C. Fouchier, P. Arnaud, and J. Lavabre, 2010: Flash flood warning at ungauged locations using radar rainfall and antecedent soil moisture estimations. </w:t>
      </w:r>
      <w:r w:rsidRPr="004016C1">
        <w:rPr>
          <w:i/>
          <w:iCs/>
          <w:noProof/>
          <w:szCs w:val="24"/>
        </w:rPr>
        <w:t>J. Hydrol.</w:t>
      </w:r>
      <w:r w:rsidRPr="004016C1">
        <w:rPr>
          <w:noProof/>
          <w:szCs w:val="24"/>
        </w:rPr>
        <w:t xml:space="preserve">, </w:t>
      </w:r>
      <w:r w:rsidRPr="004016C1">
        <w:rPr>
          <w:b/>
          <w:bCs/>
          <w:noProof/>
          <w:szCs w:val="24"/>
        </w:rPr>
        <w:t>394</w:t>
      </w:r>
      <w:r w:rsidRPr="004016C1">
        <w:rPr>
          <w:noProof/>
          <w:szCs w:val="24"/>
        </w:rPr>
        <w:t>, 267–274, doi:https://doi.org/10.1016/j.jhydrol.2010.03.032.</w:t>
      </w:r>
    </w:p>
    <w:p w14:paraId="1383DC60"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 D. Organde, J. Demargne, C. Saint-Martin, C. De Saint-Aubin, L. Garandeau, and B. Janet, 2016: Setting up a French national flash flood warning system for ungauged catchments based on the AIGA method. </w:t>
      </w:r>
      <w:r w:rsidRPr="004016C1">
        <w:rPr>
          <w:i/>
          <w:iCs/>
          <w:noProof/>
          <w:szCs w:val="24"/>
        </w:rPr>
        <w:t>E3S Web of Conferences</w:t>
      </w:r>
      <w:r w:rsidRPr="004016C1">
        <w:rPr>
          <w:noProof/>
          <w:szCs w:val="24"/>
        </w:rPr>
        <w:t>, Vol. 7 of, 718010–18010.</w:t>
      </w:r>
    </w:p>
    <w:p w14:paraId="44AA1888"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Jolliffe, I. T., and D. B. Stephenson, 2011: </w:t>
      </w:r>
      <w:r w:rsidRPr="004016C1">
        <w:rPr>
          <w:i/>
          <w:iCs/>
          <w:noProof/>
          <w:szCs w:val="24"/>
        </w:rPr>
        <w:t>Forecast Verification: A Practitioner’s Guide in Atmospheric Science</w:t>
      </w:r>
      <w:r w:rsidRPr="004016C1">
        <w:rPr>
          <w:noProof/>
          <w:szCs w:val="24"/>
        </w:rPr>
        <w:t>. 2nd Editio. John Wiley &amp; Sons, Ltd,.</w:t>
      </w:r>
    </w:p>
    <w:p w14:paraId="4C7BE216"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Jongman, B., 2018: Effective adaptation to rising flood risk. </w:t>
      </w:r>
      <w:r w:rsidRPr="004016C1">
        <w:rPr>
          <w:i/>
          <w:iCs/>
          <w:noProof/>
          <w:szCs w:val="24"/>
        </w:rPr>
        <w:t>Nat. Commun.</w:t>
      </w:r>
      <w:r w:rsidRPr="004016C1">
        <w:rPr>
          <w:noProof/>
          <w:szCs w:val="24"/>
        </w:rPr>
        <w:t xml:space="preserve">, </w:t>
      </w:r>
      <w:r w:rsidRPr="004016C1">
        <w:rPr>
          <w:b/>
          <w:bCs/>
          <w:noProof/>
          <w:szCs w:val="24"/>
        </w:rPr>
        <w:t>9</w:t>
      </w:r>
      <w:r w:rsidRPr="004016C1">
        <w:rPr>
          <w:noProof/>
          <w:szCs w:val="24"/>
        </w:rPr>
        <w:t>, 9–11, doi:10.1038/s41467-018-04396-1.</w:t>
      </w:r>
    </w:p>
    <w:p w14:paraId="479D472D" w14:textId="77777777" w:rsidR="004016C1" w:rsidRPr="006B47D8" w:rsidRDefault="004016C1" w:rsidP="004016C1">
      <w:pPr>
        <w:widowControl w:val="0"/>
        <w:autoSpaceDE w:val="0"/>
        <w:autoSpaceDN w:val="0"/>
        <w:adjustRightInd w:val="0"/>
        <w:spacing w:before="0" w:line="240" w:lineRule="auto"/>
        <w:ind w:left="480" w:hanging="480"/>
        <w:rPr>
          <w:noProof/>
          <w:szCs w:val="24"/>
          <w:lang w:val="it-IT"/>
        </w:rPr>
      </w:pPr>
      <w:r w:rsidRPr="004016C1">
        <w:rPr>
          <w:noProof/>
          <w:szCs w:val="24"/>
        </w:rPr>
        <w:t xml:space="preserve">——, H. C. Winsemius, J. C. J. H. Aerts, E. Coughlan De Perez, M. K. Van Aalst, W. Kron, and P. J. Ward, 2015: Declining vulnerability to river floods and the global benefits of adaptation. </w:t>
      </w:r>
      <w:r w:rsidRPr="006B47D8">
        <w:rPr>
          <w:i/>
          <w:iCs/>
          <w:noProof/>
          <w:szCs w:val="24"/>
          <w:lang w:val="it-IT"/>
        </w:rPr>
        <w:t>Proc. Natl. Acad. Sci. U. S. A.</w:t>
      </w:r>
      <w:r w:rsidRPr="006B47D8">
        <w:rPr>
          <w:noProof/>
          <w:szCs w:val="24"/>
          <w:lang w:val="it-IT"/>
        </w:rPr>
        <w:t xml:space="preserve">, </w:t>
      </w:r>
      <w:r w:rsidRPr="006B47D8">
        <w:rPr>
          <w:b/>
          <w:bCs/>
          <w:noProof/>
          <w:szCs w:val="24"/>
          <w:lang w:val="it-IT"/>
        </w:rPr>
        <w:t>112</w:t>
      </w:r>
      <w:r w:rsidRPr="006B47D8">
        <w:rPr>
          <w:noProof/>
          <w:szCs w:val="24"/>
          <w:lang w:val="it-IT"/>
        </w:rPr>
        <w:t>, E2271–E2280, doi:10.1073/pnas.1414439112.</w:t>
      </w:r>
    </w:p>
    <w:p w14:paraId="77C05360"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Jonkman, S. N., and J. K. Vrijling, 2008: Loss of life due to floods. </w:t>
      </w:r>
      <w:r w:rsidRPr="004016C1">
        <w:rPr>
          <w:i/>
          <w:iCs/>
          <w:noProof/>
          <w:szCs w:val="24"/>
        </w:rPr>
        <w:t>J. Flood Risk Manag.</w:t>
      </w:r>
      <w:r w:rsidRPr="004016C1">
        <w:rPr>
          <w:noProof/>
          <w:szCs w:val="24"/>
        </w:rPr>
        <w:t xml:space="preserve">, </w:t>
      </w:r>
      <w:r w:rsidRPr="004016C1">
        <w:rPr>
          <w:b/>
          <w:bCs/>
          <w:noProof/>
          <w:szCs w:val="24"/>
        </w:rPr>
        <w:t>1</w:t>
      </w:r>
      <w:r w:rsidRPr="004016C1">
        <w:rPr>
          <w:noProof/>
          <w:szCs w:val="24"/>
        </w:rPr>
        <w:t>, 43–56, doi:10.1111/j.1753-318x.2008.00006.x.</w:t>
      </w:r>
    </w:p>
    <w:p w14:paraId="284B7566"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Kastridis, A., and D. Stathis, 2020: Evaluation of hydrological and hydraulic models applied in typical mediterranean ungauged watersheds using post-flash-flood measurements. </w:t>
      </w:r>
      <w:r w:rsidRPr="004016C1">
        <w:rPr>
          <w:i/>
          <w:iCs/>
          <w:noProof/>
          <w:szCs w:val="24"/>
        </w:rPr>
        <w:t>Hydrology</w:t>
      </w:r>
      <w:r w:rsidRPr="004016C1">
        <w:rPr>
          <w:noProof/>
          <w:szCs w:val="24"/>
        </w:rPr>
        <w:t xml:space="preserve">, </w:t>
      </w:r>
      <w:r w:rsidRPr="004016C1">
        <w:rPr>
          <w:b/>
          <w:bCs/>
          <w:noProof/>
          <w:szCs w:val="24"/>
        </w:rPr>
        <w:t>7</w:t>
      </w:r>
      <w:r w:rsidRPr="004016C1">
        <w:rPr>
          <w:noProof/>
          <w:szCs w:val="24"/>
        </w:rPr>
        <w:t>, 12, doi:10.3390/hydrology7010012.</w:t>
      </w:r>
    </w:p>
    <w:p w14:paraId="71E396B4"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Kikuchi, K., and B. Wang, 2008: Diurnal precipitation regimes in the global tropics. </w:t>
      </w:r>
      <w:r w:rsidRPr="004016C1">
        <w:rPr>
          <w:i/>
          <w:iCs/>
          <w:noProof/>
          <w:szCs w:val="24"/>
        </w:rPr>
        <w:t>J. Clim.</w:t>
      </w:r>
      <w:r w:rsidRPr="004016C1">
        <w:rPr>
          <w:noProof/>
          <w:szCs w:val="24"/>
        </w:rPr>
        <w:t xml:space="preserve">, </w:t>
      </w:r>
      <w:r w:rsidRPr="004016C1">
        <w:rPr>
          <w:b/>
          <w:bCs/>
          <w:noProof/>
          <w:szCs w:val="24"/>
        </w:rPr>
        <w:t>21</w:t>
      </w:r>
      <w:r w:rsidRPr="004016C1">
        <w:rPr>
          <w:noProof/>
          <w:szCs w:val="24"/>
        </w:rPr>
        <w:t>, 2680–2696, doi:10.1175/2007JCLI2051.1.</w:t>
      </w:r>
    </w:p>
    <w:p w14:paraId="431970A0"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Kruczkiewicz, A., A. Bucherie, F. Ayala, and J. Bazo, 2021a: Forecast-based financing for flash floods: a flash flood confidence index to improve flood reporting. </w:t>
      </w:r>
      <w:r w:rsidRPr="004016C1">
        <w:rPr>
          <w:i/>
          <w:iCs/>
          <w:noProof/>
          <w:szCs w:val="24"/>
        </w:rPr>
        <w:t>Anticip. Hub</w:t>
      </w:r>
      <w:r w:rsidRPr="004016C1">
        <w:rPr>
          <w:noProof/>
          <w:szCs w:val="24"/>
        </w:rPr>
        <w:t>,. https://www.anticipation-hub.org/news/forecast-based-financing-for-flash-floods-a-flash-flood-confidence-index.</w:t>
      </w:r>
    </w:p>
    <w:p w14:paraId="42028011"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 ——, ——, C. Hultquist, H. Vergara, S. Mason, J. Bazo, and A. de Sherbinin, 2021b: Development of a flash flood confidence index from disaster reports and geophysical susceptibility. </w:t>
      </w:r>
      <w:r w:rsidRPr="004016C1">
        <w:rPr>
          <w:i/>
          <w:iCs/>
          <w:noProof/>
          <w:szCs w:val="24"/>
        </w:rPr>
        <w:t>Remote Sens.</w:t>
      </w:r>
      <w:r w:rsidRPr="004016C1">
        <w:rPr>
          <w:noProof/>
          <w:szCs w:val="24"/>
        </w:rPr>
        <w:t xml:space="preserve">, </w:t>
      </w:r>
      <w:r w:rsidRPr="004016C1">
        <w:rPr>
          <w:b/>
          <w:bCs/>
          <w:noProof/>
          <w:szCs w:val="24"/>
        </w:rPr>
        <w:t>13</w:t>
      </w:r>
      <w:r w:rsidRPr="004016C1">
        <w:rPr>
          <w:noProof/>
          <w:szCs w:val="24"/>
        </w:rPr>
        <w:t>, 2764, doi:10.3390/rs13142764.</w:t>
      </w:r>
    </w:p>
    <w:p w14:paraId="74F7F320"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Kruse, S., and Coauthors, 2017: Conceptualizing community resilience to natural hazards-the emBRACE framework. </w:t>
      </w:r>
      <w:r w:rsidRPr="004016C1">
        <w:rPr>
          <w:i/>
          <w:iCs/>
          <w:noProof/>
          <w:szCs w:val="24"/>
        </w:rPr>
        <w:t>Nat. Hazards Earth Syst. Sci.</w:t>
      </w:r>
      <w:r w:rsidRPr="004016C1">
        <w:rPr>
          <w:noProof/>
          <w:szCs w:val="24"/>
        </w:rPr>
        <w:t xml:space="preserve">, </w:t>
      </w:r>
      <w:r w:rsidRPr="004016C1">
        <w:rPr>
          <w:b/>
          <w:bCs/>
          <w:noProof/>
          <w:szCs w:val="24"/>
        </w:rPr>
        <w:t>17</w:t>
      </w:r>
      <w:r w:rsidRPr="004016C1">
        <w:rPr>
          <w:noProof/>
          <w:szCs w:val="24"/>
        </w:rPr>
        <w:t>, 2321–2333, doi:10.5194/nhess-17-2321-2017.</w:t>
      </w:r>
    </w:p>
    <w:p w14:paraId="6737027E"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Laraque, A., and Coauthors, 2009: Sediment budget of the Napo River, Amazon Basin, Ecuador and Peru. </w:t>
      </w:r>
      <w:r w:rsidRPr="004016C1">
        <w:rPr>
          <w:i/>
          <w:iCs/>
          <w:noProof/>
          <w:szCs w:val="24"/>
        </w:rPr>
        <w:t>Hydrol. Process.</w:t>
      </w:r>
      <w:r w:rsidRPr="004016C1">
        <w:rPr>
          <w:noProof/>
          <w:szCs w:val="24"/>
        </w:rPr>
        <w:t xml:space="preserve">, </w:t>
      </w:r>
      <w:r w:rsidRPr="004016C1">
        <w:rPr>
          <w:b/>
          <w:bCs/>
          <w:noProof/>
          <w:szCs w:val="24"/>
        </w:rPr>
        <w:t>23</w:t>
      </w:r>
      <w:r w:rsidRPr="004016C1">
        <w:rPr>
          <w:noProof/>
          <w:szCs w:val="24"/>
        </w:rPr>
        <w:t>, 3509–3524, doi:10.1002/hyp.7463.</w:t>
      </w:r>
    </w:p>
    <w:p w14:paraId="44677CF5"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Lavers, D. A., and Coauthors, 2020: A vision for hydrological prediction. </w:t>
      </w:r>
      <w:r w:rsidRPr="004016C1">
        <w:rPr>
          <w:i/>
          <w:iCs/>
          <w:noProof/>
          <w:szCs w:val="24"/>
        </w:rPr>
        <w:t>Atmosphere (Basel).</w:t>
      </w:r>
      <w:r w:rsidRPr="004016C1">
        <w:rPr>
          <w:noProof/>
          <w:szCs w:val="24"/>
        </w:rPr>
        <w:t xml:space="preserve">, </w:t>
      </w:r>
      <w:r w:rsidRPr="004016C1">
        <w:rPr>
          <w:b/>
          <w:bCs/>
          <w:noProof/>
          <w:szCs w:val="24"/>
        </w:rPr>
        <w:t>11</w:t>
      </w:r>
      <w:r w:rsidRPr="004016C1">
        <w:rPr>
          <w:noProof/>
          <w:szCs w:val="24"/>
        </w:rPr>
        <w:t>, 237, doi:10.3390/atmos11030237.</w:t>
      </w:r>
    </w:p>
    <w:p w14:paraId="51318D08"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 S. Harrigan, and C. Prudhomme, 2021: Precipitation Biases in the ECMWF Integrated Forecasting System. </w:t>
      </w:r>
      <w:r w:rsidRPr="004016C1">
        <w:rPr>
          <w:i/>
          <w:iCs/>
          <w:noProof/>
          <w:szCs w:val="24"/>
        </w:rPr>
        <w:t>J. Hydrometeorol.</w:t>
      </w:r>
      <w:r w:rsidRPr="004016C1">
        <w:rPr>
          <w:noProof/>
          <w:szCs w:val="24"/>
        </w:rPr>
        <w:t>, doi:10.1175/jhm-d-20-0308.1.</w:t>
      </w:r>
    </w:p>
    <w:p w14:paraId="74FC576D"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Liu, C., L. Guo, L. Ye, S. Zhang, Y. Zhao, and T. Song, 2018: A review of advances in China’s flash flood early-warning system. </w:t>
      </w:r>
      <w:r w:rsidRPr="004016C1">
        <w:rPr>
          <w:i/>
          <w:iCs/>
          <w:noProof/>
          <w:szCs w:val="24"/>
        </w:rPr>
        <w:t>Nat. Hazards</w:t>
      </w:r>
      <w:r w:rsidRPr="004016C1">
        <w:rPr>
          <w:noProof/>
          <w:szCs w:val="24"/>
        </w:rPr>
        <w:t xml:space="preserve">, </w:t>
      </w:r>
      <w:r w:rsidRPr="004016C1">
        <w:rPr>
          <w:b/>
          <w:bCs/>
          <w:noProof/>
          <w:szCs w:val="24"/>
        </w:rPr>
        <w:t>92</w:t>
      </w:r>
      <w:r w:rsidRPr="004016C1">
        <w:rPr>
          <w:noProof/>
          <w:szCs w:val="24"/>
        </w:rPr>
        <w:t>, 619–634, doi:10.1007/s11069-018-3173-7.</w:t>
      </w:r>
    </w:p>
    <w:p w14:paraId="0FB2E38A"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lastRenderedPageBreak/>
        <w:t xml:space="preserve">Lizarralde, G., H. Páez, A. Lopez, O. Lopez, L. Bornstein, K. Gould, B. Herazo, and L. Muñoz, 2020: We said, they said_ the politics of conceptual frameworks in disasters and climate change in Colombia and Latin America. </w:t>
      </w:r>
      <w:r w:rsidRPr="004016C1">
        <w:rPr>
          <w:i/>
          <w:iCs/>
          <w:noProof/>
          <w:szCs w:val="24"/>
        </w:rPr>
        <w:t>Disaster Prev. Manag. An Int. J.</w:t>
      </w:r>
      <w:r w:rsidRPr="004016C1">
        <w:rPr>
          <w:noProof/>
          <w:szCs w:val="24"/>
        </w:rPr>
        <w:t xml:space="preserve">, </w:t>
      </w:r>
      <w:r w:rsidRPr="004016C1">
        <w:rPr>
          <w:b/>
          <w:bCs/>
          <w:noProof/>
          <w:szCs w:val="24"/>
        </w:rPr>
        <w:t>29</w:t>
      </w:r>
      <w:r w:rsidRPr="004016C1">
        <w:rPr>
          <w:noProof/>
          <w:szCs w:val="24"/>
        </w:rPr>
        <w:t>, 909–928, doi:10.1108/DPM-01-2020-0011.</w:t>
      </w:r>
    </w:p>
    <w:p w14:paraId="5CCFF12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López-Marrero, T., and B. Yarnal, 2010: Putting adaptive capacity into the context of people’s lives: A case study of two flood-prone communities in Puerto Rico. </w:t>
      </w:r>
      <w:r w:rsidRPr="004016C1">
        <w:rPr>
          <w:i/>
          <w:iCs/>
          <w:noProof/>
          <w:szCs w:val="24"/>
        </w:rPr>
        <w:t>Nat. Hazards</w:t>
      </w:r>
      <w:r w:rsidRPr="004016C1">
        <w:rPr>
          <w:noProof/>
          <w:szCs w:val="24"/>
        </w:rPr>
        <w:t xml:space="preserve">, </w:t>
      </w:r>
      <w:r w:rsidRPr="004016C1">
        <w:rPr>
          <w:b/>
          <w:bCs/>
          <w:noProof/>
          <w:szCs w:val="24"/>
        </w:rPr>
        <w:t>52</w:t>
      </w:r>
      <w:r w:rsidRPr="004016C1">
        <w:rPr>
          <w:noProof/>
          <w:szCs w:val="24"/>
        </w:rPr>
        <w:t>, 277–297, doi:10.1007/s11069-009-9370-7.</w:t>
      </w:r>
    </w:p>
    <w:p w14:paraId="30647FED"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Lowrie, C., A. Kruczkiewicz, S. N. McClain, M. Nielsen, and S. J. Mason, 2022: Evaluating the usefulness of VGI from Waze for the reporting of flash floods. </w:t>
      </w:r>
      <w:r w:rsidRPr="004016C1">
        <w:rPr>
          <w:i/>
          <w:iCs/>
          <w:noProof/>
          <w:szCs w:val="24"/>
        </w:rPr>
        <w:t>Sci. Reports 2022 121</w:t>
      </w:r>
      <w:r w:rsidRPr="004016C1">
        <w:rPr>
          <w:noProof/>
          <w:szCs w:val="24"/>
        </w:rPr>
        <w:t xml:space="preserve">, </w:t>
      </w:r>
      <w:r w:rsidRPr="004016C1">
        <w:rPr>
          <w:b/>
          <w:bCs/>
          <w:noProof/>
          <w:szCs w:val="24"/>
        </w:rPr>
        <w:t>12</w:t>
      </w:r>
      <w:r w:rsidRPr="004016C1">
        <w:rPr>
          <w:noProof/>
          <w:szCs w:val="24"/>
        </w:rPr>
        <w:t>, 1–13, doi:10.1038/s41598-022-08751-7.</w:t>
      </w:r>
    </w:p>
    <w:p w14:paraId="1A8C7780"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Ma, M., and Coauthors, 2021: Development of a new rainfall-triggering index of flash flood warning-case study in Yunnan province, China. </w:t>
      </w:r>
      <w:r w:rsidRPr="004016C1">
        <w:rPr>
          <w:i/>
          <w:iCs/>
          <w:noProof/>
          <w:szCs w:val="24"/>
        </w:rPr>
        <w:t>J. Flood Risk Manag.</w:t>
      </w:r>
      <w:r w:rsidRPr="004016C1">
        <w:rPr>
          <w:noProof/>
          <w:szCs w:val="24"/>
        </w:rPr>
        <w:t xml:space="preserve">, </w:t>
      </w:r>
      <w:r w:rsidRPr="004016C1">
        <w:rPr>
          <w:b/>
          <w:bCs/>
          <w:noProof/>
          <w:szCs w:val="24"/>
        </w:rPr>
        <w:t>14</w:t>
      </w:r>
      <w:r w:rsidRPr="004016C1">
        <w:rPr>
          <w:noProof/>
          <w:szCs w:val="24"/>
        </w:rPr>
        <w:t>, 1–9, doi:10.1111/jfr3.12676.</w:t>
      </w:r>
    </w:p>
    <w:p w14:paraId="19D11928"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Merz, B., and Coauthors, 2020: Impact Forecasting to Support Emergency Management of Natural Hazards. </w:t>
      </w:r>
      <w:r w:rsidRPr="004016C1">
        <w:rPr>
          <w:i/>
          <w:iCs/>
          <w:noProof/>
          <w:szCs w:val="24"/>
        </w:rPr>
        <w:t>Rev. Geophys.</w:t>
      </w:r>
      <w:r w:rsidRPr="004016C1">
        <w:rPr>
          <w:noProof/>
          <w:szCs w:val="24"/>
        </w:rPr>
        <w:t xml:space="preserve">, </w:t>
      </w:r>
      <w:r w:rsidRPr="004016C1">
        <w:rPr>
          <w:b/>
          <w:bCs/>
          <w:noProof/>
          <w:szCs w:val="24"/>
        </w:rPr>
        <w:t>58</w:t>
      </w:r>
      <w:r w:rsidRPr="004016C1">
        <w:rPr>
          <w:noProof/>
          <w:szCs w:val="24"/>
        </w:rPr>
        <w:t>, doi:10.1029/2020rg000704.</w:t>
      </w:r>
    </w:p>
    <w:p w14:paraId="05BEDB17"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 and Coauthors, 2021: Causes, impacts and patterns of disastrous river floods. </w:t>
      </w:r>
      <w:r w:rsidRPr="004016C1">
        <w:rPr>
          <w:i/>
          <w:iCs/>
          <w:noProof/>
          <w:szCs w:val="24"/>
        </w:rPr>
        <w:t>Nat. Rev. Earth Environ.</w:t>
      </w:r>
      <w:r w:rsidRPr="004016C1">
        <w:rPr>
          <w:noProof/>
          <w:szCs w:val="24"/>
        </w:rPr>
        <w:t xml:space="preserve">, </w:t>
      </w:r>
      <w:r w:rsidRPr="004016C1">
        <w:rPr>
          <w:b/>
          <w:bCs/>
          <w:noProof/>
          <w:szCs w:val="24"/>
        </w:rPr>
        <w:t>2</w:t>
      </w:r>
      <w:r w:rsidRPr="004016C1">
        <w:rPr>
          <w:noProof/>
          <w:szCs w:val="24"/>
        </w:rPr>
        <w:t>, 592–609, doi:10.1038/s43017-021-00195-3.</w:t>
      </w:r>
    </w:p>
    <w:p w14:paraId="05E7C6BE"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Moreno, J., 2018: The role of communities in coping with natural disasters: Lessons from the 2010 Chile Earthquake and Tsunami. </w:t>
      </w:r>
      <w:r w:rsidRPr="004016C1">
        <w:rPr>
          <w:i/>
          <w:iCs/>
          <w:noProof/>
          <w:szCs w:val="24"/>
        </w:rPr>
        <w:t>Procedia Engineering</w:t>
      </w:r>
      <w:r w:rsidRPr="004016C1">
        <w:rPr>
          <w:noProof/>
          <w:szCs w:val="24"/>
        </w:rPr>
        <w:t>, Vol. 212 of, 1040–1045.</w:t>
      </w:r>
    </w:p>
    <w:p w14:paraId="27C02225"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Nauman, C., E. Anderson, E. Coughlan de Perez, A. Kruczkiewicz, S. McClain, A. Markert, R. Griffin, and P. Suarez, 2021: Perspectives on flood forecast-based early action and opportunities for Earth observations. </w:t>
      </w:r>
      <w:r w:rsidRPr="004016C1">
        <w:rPr>
          <w:i/>
          <w:iCs/>
          <w:noProof/>
          <w:szCs w:val="24"/>
        </w:rPr>
        <w:t>J. Appl. Remote Sens.</w:t>
      </w:r>
      <w:r w:rsidRPr="004016C1">
        <w:rPr>
          <w:noProof/>
          <w:szCs w:val="24"/>
        </w:rPr>
        <w:t xml:space="preserve">, </w:t>
      </w:r>
      <w:r w:rsidRPr="004016C1">
        <w:rPr>
          <w:b/>
          <w:bCs/>
          <w:noProof/>
          <w:szCs w:val="24"/>
        </w:rPr>
        <w:t>15</w:t>
      </w:r>
      <w:r w:rsidRPr="004016C1">
        <w:rPr>
          <w:noProof/>
          <w:szCs w:val="24"/>
        </w:rPr>
        <w:t>, 032002, doi:10.1117/1.jrs.15.032002.</w:t>
      </w:r>
    </w:p>
    <w:p w14:paraId="10EAA4FC"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Nielsen, E. R., and R. S. Schumacher, 2016: Using convection-allowing ensembles to understand the predictability of an extreme rainfall event. </w:t>
      </w:r>
      <w:r w:rsidRPr="004016C1">
        <w:rPr>
          <w:i/>
          <w:iCs/>
          <w:noProof/>
          <w:szCs w:val="24"/>
        </w:rPr>
        <w:t>Mon. Weather Rev.</w:t>
      </w:r>
      <w:r w:rsidRPr="004016C1">
        <w:rPr>
          <w:noProof/>
          <w:szCs w:val="24"/>
        </w:rPr>
        <w:t xml:space="preserve">, </w:t>
      </w:r>
      <w:r w:rsidRPr="004016C1">
        <w:rPr>
          <w:b/>
          <w:bCs/>
          <w:noProof/>
          <w:szCs w:val="24"/>
        </w:rPr>
        <w:t>144</w:t>
      </w:r>
      <w:r w:rsidRPr="004016C1">
        <w:rPr>
          <w:noProof/>
          <w:szCs w:val="24"/>
        </w:rPr>
        <w:t>, 3651–3676, doi:10.1175/MWR-D-16-0083.1.</w:t>
      </w:r>
    </w:p>
    <w:p w14:paraId="14C80C39"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Park, S., M. Berenguer, and D. Sempere-Torres, 2019: Long-term analysis of gauge-adjusted radar rainfall accumulations at European scale. </w:t>
      </w:r>
      <w:r w:rsidRPr="004016C1">
        <w:rPr>
          <w:i/>
          <w:iCs/>
          <w:noProof/>
          <w:szCs w:val="24"/>
        </w:rPr>
        <w:t>J. Hydrol.</w:t>
      </w:r>
      <w:r w:rsidRPr="004016C1">
        <w:rPr>
          <w:noProof/>
          <w:szCs w:val="24"/>
        </w:rPr>
        <w:t xml:space="preserve">, </w:t>
      </w:r>
      <w:r w:rsidRPr="004016C1">
        <w:rPr>
          <w:b/>
          <w:bCs/>
          <w:noProof/>
          <w:szCs w:val="24"/>
        </w:rPr>
        <w:t>573</w:t>
      </w:r>
      <w:r w:rsidRPr="004016C1">
        <w:rPr>
          <w:noProof/>
          <w:szCs w:val="24"/>
        </w:rPr>
        <w:t>, 768–777, doi:10.1016/j.jhydrol.2019.03.093.</w:t>
      </w:r>
    </w:p>
    <w:p w14:paraId="5989B4C8"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De Perez, E. C., and Coauthors, 2016: Action-based flood forecasting for triggering humanitarian action. </w:t>
      </w:r>
      <w:r w:rsidRPr="004016C1">
        <w:rPr>
          <w:i/>
          <w:iCs/>
          <w:noProof/>
          <w:szCs w:val="24"/>
        </w:rPr>
        <w:t>Hydrol. Earth Syst. Sci.</w:t>
      </w:r>
      <w:r w:rsidRPr="004016C1">
        <w:rPr>
          <w:noProof/>
          <w:szCs w:val="24"/>
        </w:rPr>
        <w:t xml:space="preserve">, </w:t>
      </w:r>
      <w:r w:rsidRPr="004016C1">
        <w:rPr>
          <w:b/>
          <w:bCs/>
          <w:noProof/>
          <w:szCs w:val="24"/>
        </w:rPr>
        <w:t>20</w:t>
      </w:r>
      <w:r w:rsidRPr="004016C1">
        <w:rPr>
          <w:noProof/>
          <w:szCs w:val="24"/>
        </w:rPr>
        <w:t>, 3549–3560, doi:10.5194/hess-20-3549-2016.</w:t>
      </w:r>
    </w:p>
    <w:p w14:paraId="12E940D7"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Pinos, J., and L. Timbe, 2020: Mountain Riverine Floods in Ecuador: Issues, Challenges, and Opportunities. </w:t>
      </w:r>
      <w:r w:rsidRPr="004016C1">
        <w:rPr>
          <w:i/>
          <w:iCs/>
          <w:noProof/>
          <w:szCs w:val="24"/>
        </w:rPr>
        <w:t>Front. Water</w:t>
      </w:r>
      <w:r w:rsidRPr="004016C1">
        <w:rPr>
          <w:noProof/>
          <w:szCs w:val="24"/>
        </w:rPr>
        <w:t xml:space="preserve">, </w:t>
      </w:r>
      <w:r w:rsidRPr="004016C1">
        <w:rPr>
          <w:b/>
          <w:bCs/>
          <w:noProof/>
          <w:szCs w:val="24"/>
        </w:rPr>
        <w:t>2</w:t>
      </w:r>
      <w:r w:rsidRPr="004016C1">
        <w:rPr>
          <w:noProof/>
          <w:szCs w:val="24"/>
        </w:rPr>
        <w:t>, 36, doi:10.3389/frwa.2020.545880.</w:t>
      </w:r>
    </w:p>
    <w:p w14:paraId="196925F7"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 and A. Quesada-Román, 2022: Flood risk-related research trends in Latin America and the Caribbean. </w:t>
      </w:r>
      <w:r w:rsidRPr="004016C1">
        <w:rPr>
          <w:i/>
          <w:iCs/>
          <w:noProof/>
          <w:szCs w:val="24"/>
        </w:rPr>
        <w:t>Water (Switzerland)</w:t>
      </w:r>
      <w:r w:rsidRPr="004016C1">
        <w:rPr>
          <w:noProof/>
          <w:szCs w:val="24"/>
        </w:rPr>
        <w:t xml:space="preserve">, </w:t>
      </w:r>
      <w:r w:rsidRPr="004016C1">
        <w:rPr>
          <w:b/>
          <w:bCs/>
          <w:noProof/>
          <w:szCs w:val="24"/>
        </w:rPr>
        <w:t>14</w:t>
      </w:r>
      <w:r w:rsidRPr="004016C1">
        <w:rPr>
          <w:noProof/>
          <w:szCs w:val="24"/>
        </w:rPr>
        <w:t>, 10, doi:10.3390/w14010010.</w:t>
      </w:r>
    </w:p>
    <w:p w14:paraId="71E22E7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Ramos Filho, G. M., V. H. R. Coelho, E. da S. Freitas, Y. Xuan, and C. das N. Almeida, 2021: An improved rainfall-threshold approach for robust prediction and warning of flood and flash flood hazards. </w:t>
      </w:r>
      <w:r w:rsidRPr="004016C1">
        <w:rPr>
          <w:i/>
          <w:iCs/>
          <w:noProof/>
          <w:szCs w:val="24"/>
        </w:rPr>
        <w:t>Nat. Hazards</w:t>
      </w:r>
      <w:r w:rsidRPr="004016C1">
        <w:rPr>
          <w:noProof/>
          <w:szCs w:val="24"/>
        </w:rPr>
        <w:t xml:space="preserve">, </w:t>
      </w:r>
      <w:r w:rsidRPr="004016C1">
        <w:rPr>
          <w:b/>
          <w:bCs/>
          <w:noProof/>
          <w:szCs w:val="24"/>
        </w:rPr>
        <w:t>105</w:t>
      </w:r>
      <w:r w:rsidRPr="004016C1">
        <w:rPr>
          <w:noProof/>
          <w:szCs w:val="24"/>
        </w:rPr>
        <w:t>, 2409–2429, doi:10.1007/s11069-020-04405-x.</w:t>
      </w:r>
    </w:p>
    <w:p w14:paraId="0D1EC011"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Raynaud, D., J. Thielen, P. Salamon, P. Burek, S. Anquetin, and L. Alfieri, 2015: A dynamic runoff co-efficient to improve flash flood early warning in Europe: Evaluation on the 2013 central European floods in Germany. </w:t>
      </w:r>
      <w:r w:rsidRPr="004016C1">
        <w:rPr>
          <w:i/>
          <w:iCs/>
          <w:noProof/>
          <w:szCs w:val="24"/>
        </w:rPr>
        <w:t>Meteorol. Appl.</w:t>
      </w:r>
      <w:r w:rsidRPr="004016C1">
        <w:rPr>
          <w:noProof/>
          <w:szCs w:val="24"/>
        </w:rPr>
        <w:t xml:space="preserve">, </w:t>
      </w:r>
      <w:r w:rsidRPr="004016C1">
        <w:rPr>
          <w:b/>
          <w:bCs/>
          <w:noProof/>
          <w:szCs w:val="24"/>
        </w:rPr>
        <w:t>22</w:t>
      </w:r>
      <w:r w:rsidRPr="004016C1">
        <w:rPr>
          <w:noProof/>
          <w:szCs w:val="24"/>
        </w:rPr>
        <w:t>, 410–418, doi:10.1002/met.1469.</w:t>
      </w:r>
    </w:p>
    <w:p w14:paraId="6FBAFE73"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Recalde-Coronel, C. G., A. G. Barnston, and Á. G. Muñoz, 2014: Predictability of december-april rainfall in coastal and Andean Ecuador. </w:t>
      </w:r>
      <w:r w:rsidRPr="004016C1">
        <w:rPr>
          <w:i/>
          <w:iCs/>
          <w:noProof/>
          <w:szCs w:val="24"/>
        </w:rPr>
        <w:t>J. Appl. Meteorol. Climatol.</w:t>
      </w:r>
      <w:r w:rsidRPr="004016C1">
        <w:rPr>
          <w:noProof/>
          <w:szCs w:val="24"/>
        </w:rPr>
        <w:t xml:space="preserve">, </w:t>
      </w:r>
      <w:r w:rsidRPr="004016C1">
        <w:rPr>
          <w:b/>
          <w:bCs/>
          <w:noProof/>
          <w:szCs w:val="24"/>
        </w:rPr>
        <w:t>53</w:t>
      </w:r>
      <w:r w:rsidRPr="004016C1">
        <w:rPr>
          <w:noProof/>
          <w:szCs w:val="24"/>
        </w:rPr>
        <w:t>, 1471–1493, doi:10.1175/JAMC-D-13-0133.1.</w:t>
      </w:r>
    </w:p>
    <w:p w14:paraId="73C07D68"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Recalde-Coronel, G. C., B. Zaitchik, and W. K. Pan, 2020: Madden–Julian oscillation influence on sub-seasonal rainfall variability on the west of South America. </w:t>
      </w:r>
      <w:r w:rsidRPr="004016C1">
        <w:rPr>
          <w:i/>
          <w:iCs/>
          <w:noProof/>
          <w:szCs w:val="24"/>
        </w:rPr>
        <w:t>Clim. Dyn.</w:t>
      </w:r>
      <w:r w:rsidRPr="004016C1">
        <w:rPr>
          <w:noProof/>
          <w:szCs w:val="24"/>
        </w:rPr>
        <w:t xml:space="preserve">, </w:t>
      </w:r>
      <w:r w:rsidRPr="004016C1">
        <w:rPr>
          <w:b/>
          <w:bCs/>
          <w:noProof/>
          <w:szCs w:val="24"/>
        </w:rPr>
        <w:t>54</w:t>
      </w:r>
      <w:r w:rsidRPr="004016C1">
        <w:rPr>
          <w:noProof/>
          <w:szCs w:val="24"/>
        </w:rPr>
        <w:t>, 2167–2185, doi:10.1007/s00382-019-05107-2.</w:t>
      </w:r>
    </w:p>
    <w:p w14:paraId="3A97F3E5"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Ritter, J., M. Berenguer, S. Park, and D. Sempere-Torres, 2021: Real-time Assessment of Flash Flood Impacts at pan-European scale: The ReAFFINE method. </w:t>
      </w:r>
      <w:r w:rsidRPr="004016C1">
        <w:rPr>
          <w:i/>
          <w:iCs/>
          <w:noProof/>
          <w:szCs w:val="24"/>
        </w:rPr>
        <w:t>J. Hydrol.</w:t>
      </w:r>
      <w:r w:rsidRPr="004016C1">
        <w:rPr>
          <w:noProof/>
          <w:szCs w:val="24"/>
        </w:rPr>
        <w:t>, doi:10.1016/j.jhydrol.2021.127022.</w:t>
      </w:r>
    </w:p>
    <w:p w14:paraId="72746E6E"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Robbins, J. C., and H. A. Titley, 2018: Evaluating high-impact precipitation forecasts from the Met Office Global Hazard Map (GHM) using a global impact database. </w:t>
      </w:r>
      <w:r w:rsidRPr="004016C1">
        <w:rPr>
          <w:i/>
          <w:iCs/>
          <w:noProof/>
          <w:szCs w:val="24"/>
        </w:rPr>
        <w:t>Meteorol. Appl.</w:t>
      </w:r>
      <w:r w:rsidRPr="004016C1">
        <w:rPr>
          <w:noProof/>
          <w:szCs w:val="24"/>
        </w:rPr>
        <w:t xml:space="preserve">, </w:t>
      </w:r>
      <w:r w:rsidRPr="004016C1">
        <w:rPr>
          <w:b/>
          <w:bCs/>
          <w:noProof/>
          <w:szCs w:val="24"/>
        </w:rPr>
        <w:t>25</w:t>
      </w:r>
      <w:r w:rsidRPr="004016C1">
        <w:rPr>
          <w:noProof/>
          <w:szCs w:val="24"/>
        </w:rPr>
        <w:t>, 548–560, doi:https://doi.org/10.1002/met.1720.</w:t>
      </w:r>
    </w:p>
    <w:p w14:paraId="77BD74C8"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Rosenzweig, B. R., L. McPhillips, H. Chang, C. Cheng, C. Welty, M. Matsler, D. Iwaniec, and C. I. Davidson, 2018: Pluvial flood risk and opportunities for resilience. </w:t>
      </w:r>
      <w:r w:rsidRPr="004016C1">
        <w:rPr>
          <w:i/>
          <w:iCs/>
          <w:noProof/>
          <w:szCs w:val="24"/>
        </w:rPr>
        <w:t>Wiley Interdiscip. Rev. Water</w:t>
      </w:r>
      <w:r w:rsidRPr="004016C1">
        <w:rPr>
          <w:noProof/>
          <w:szCs w:val="24"/>
        </w:rPr>
        <w:t xml:space="preserve">, </w:t>
      </w:r>
      <w:r w:rsidRPr="004016C1">
        <w:rPr>
          <w:b/>
          <w:bCs/>
          <w:noProof/>
          <w:szCs w:val="24"/>
        </w:rPr>
        <w:t>5</w:t>
      </w:r>
      <w:r w:rsidRPr="004016C1">
        <w:rPr>
          <w:noProof/>
          <w:szCs w:val="24"/>
        </w:rPr>
        <w:t>, e1302, doi:10.1002/wat2.1302.</w:t>
      </w:r>
    </w:p>
    <w:p w14:paraId="3A36228E"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Saja, A. M. A., A. Goonetilleke, M. Teo, and A. M. Ziyath, 2019: A critical review of social resilience assessment frameworks in disaster management. </w:t>
      </w:r>
      <w:r w:rsidRPr="004016C1">
        <w:rPr>
          <w:i/>
          <w:iCs/>
          <w:noProof/>
          <w:szCs w:val="24"/>
        </w:rPr>
        <w:t>Int. J. Disaster Risk Reduct.</w:t>
      </w:r>
      <w:r w:rsidRPr="004016C1">
        <w:rPr>
          <w:noProof/>
          <w:szCs w:val="24"/>
        </w:rPr>
        <w:t xml:space="preserve">, </w:t>
      </w:r>
      <w:r w:rsidRPr="004016C1">
        <w:rPr>
          <w:b/>
          <w:bCs/>
          <w:noProof/>
          <w:szCs w:val="24"/>
        </w:rPr>
        <w:t>35</w:t>
      </w:r>
      <w:r w:rsidRPr="004016C1">
        <w:rPr>
          <w:noProof/>
          <w:szCs w:val="24"/>
        </w:rPr>
        <w:t>, 101096, doi:10.1016/j.ijdrr.2019.101096.</w:t>
      </w:r>
    </w:p>
    <w:p w14:paraId="49D86BD7"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Schroeder, A. J., and Coauthors, 2016: The development of a flash flood severity index. </w:t>
      </w:r>
      <w:r w:rsidRPr="004016C1">
        <w:rPr>
          <w:i/>
          <w:iCs/>
          <w:noProof/>
          <w:szCs w:val="24"/>
        </w:rPr>
        <w:t>J. Hydrol.</w:t>
      </w:r>
      <w:r w:rsidRPr="004016C1">
        <w:rPr>
          <w:noProof/>
          <w:szCs w:val="24"/>
        </w:rPr>
        <w:t xml:space="preserve">, </w:t>
      </w:r>
      <w:r w:rsidRPr="004016C1">
        <w:rPr>
          <w:b/>
          <w:bCs/>
          <w:noProof/>
          <w:szCs w:val="24"/>
        </w:rPr>
        <w:t>541</w:t>
      </w:r>
      <w:r w:rsidRPr="004016C1">
        <w:rPr>
          <w:noProof/>
          <w:szCs w:val="24"/>
        </w:rPr>
        <w:t>, 523–532, doi:10.1016/j.jhydrol.2016.04.005.</w:t>
      </w:r>
    </w:p>
    <w:p w14:paraId="0EADF12C"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Schwartz, C. S., 2019: Medium-range convection-allowing ensemble forecasts with a variable-resolution global model. </w:t>
      </w:r>
      <w:r w:rsidRPr="004016C1">
        <w:rPr>
          <w:i/>
          <w:iCs/>
          <w:noProof/>
          <w:szCs w:val="24"/>
        </w:rPr>
        <w:t>Mon. Weather Rev.</w:t>
      </w:r>
      <w:r w:rsidRPr="004016C1">
        <w:rPr>
          <w:noProof/>
          <w:szCs w:val="24"/>
        </w:rPr>
        <w:t xml:space="preserve">, </w:t>
      </w:r>
      <w:r w:rsidRPr="004016C1">
        <w:rPr>
          <w:b/>
          <w:bCs/>
          <w:noProof/>
          <w:szCs w:val="24"/>
        </w:rPr>
        <w:t>147</w:t>
      </w:r>
      <w:r w:rsidRPr="004016C1">
        <w:rPr>
          <w:noProof/>
          <w:szCs w:val="24"/>
        </w:rPr>
        <w:t>, 2997–3023, doi:10.1175/MWR-D-18-0452.1.</w:t>
      </w:r>
    </w:p>
    <w:p w14:paraId="4209E533"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Shuvo, S. D., T. Rashid, S. K. Panda, S. Das, and D. A. Quadir, 2021: Forecasting of pre-monsoon flash flood events in the northeastern Bangladesh using coupled hydrometeorological NWP modelling system. </w:t>
      </w:r>
      <w:r w:rsidRPr="004016C1">
        <w:rPr>
          <w:i/>
          <w:iCs/>
          <w:noProof/>
          <w:szCs w:val="24"/>
        </w:rPr>
        <w:t>Meteorol. Atmos. Phys.</w:t>
      </w:r>
      <w:r w:rsidRPr="004016C1">
        <w:rPr>
          <w:noProof/>
          <w:szCs w:val="24"/>
        </w:rPr>
        <w:t>, 1–23, doi:10.1007/s00703-021-00831-z.</w:t>
      </w:r>
    </w:p>
    <w:p w14:paraId="10AAA28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Simonin, D., C. Pierce, N. Roberts, S. P. Ballard, and Z. Li, 2017: Performance of Met Office hourly cycling NWP-based nowcasting for precipitation forecasts. </w:t>
      </w:r>
      <w:r w:rsidRPr="004016C1">
        <w:rPr>
          <w:i/>
          <w:iCs/>
          <w:noProof/>
          <w:szCs w:val="24"/>
        </w:rPr>
        <w:t>Q. J. R. Meteorol. Soc.</w:t>
      </w:r>
      <w:r w:rsidRPr="004016C1">
        <w:rPr>
          <w:noProof/>
          <w:szCs w:val="24"/>
        </w:rPr>
        <w:t xml:space="preserve">, </w:t>
      </w:r>
      <w:r w:rsidRPr="004016C1">
        <w:rPr>
          <w:b/>
          <w:bCs/>
          <w:noProof/>
          <w:szCs w:val="24"/>
        </w:rPr>
        <w:t>143</w:t>
      </w:r>
      <w:r w:rsidRPr="004016C1">
        <w:rPr>
          <w:noProof/>
          <w:szCs w:val="24"/>
        </w:rPr>
        <w:t>, 2862–2873, doi:10.1002/qj.3136.</w:t>
      </w:r>
    </w:p>
    <w:p w14:paraId="7D2AF0EE"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Smith, P. J., and Coauthors, 2016: On the Operational Implementation of the European Flood Awareness System (EFAS). </w:t>
      </w:r>
      <w:r w:rsidRPr="004016C1">
        <w:rPr>
          <w:i/>
          <w:iCs/>
          <w:noProof/>
          <w:szCs w:val="24"/>
        </w:rPr>
        <w:t>Flood Forecasting: A Global Perspective</w:t>
      </w:r>
      <w:r w:rsidRPr="004016C1">
        <w:rPr>
          <w:noProof/>
          <w:szCs w:val="24"/>
        </w:rPr>
        <w:t>, Academic Press, 313–348.</w:t>
      </w:r>
    </w:p>
    <w:p w14:paraId="7369E85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Song, H. J., B. Lim, and S. Joo, 2019: Evaluation of rainfall forecasts with heavy rain types in the high-resolution unified model over South Korea. </w:t>
      </w:r>
      <w:r w:rsidRPr="004016C1">
        <w:rPr>
          <w:i/>
          <w:iCs/>
          <w:noProof/>
          <w:szCs w:val="24"/>
        </w:rPr>
        <w:t>Weather Forecast.</w:t>
      </w:r>
      <w:r w:rsidRPr="004016C1">
        <w:rPr>
          <w:noProof/>
          <w:szCs w:val="24"/>
        </w:rPr>
        <w:t xml:space="preserve">, </w:t>
      </w:r>
      <w:r w:rsidRPr="004016C1">
        <w:rPr>
          <w:b/>
          <w:bCs/>
          <w:noProof/>
          <w:szCs w:val="24"/>
        </w:rPr>
        <w:t>34</w:t>
      </w:r>
      <w:r w:rsidRPr="004016C1">
        <w:rPr>
          <w:noProof/>
          <w:szCs w:val="24"/>
        </w:rPr>
        <w:t>, 1277–1293, doi:10.1175/WAF-D-18-0140.1.</w:t>
      </w:r>
    </w:p>
    <w:p w14:paraId="410485EA"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lastRenderedPageBreak/>
        <w:t xml:space="preserve">Speight, L., and Coauthors, 2018: Developing surface water flood forecasting capabilities in Scotland: an operational pilot for the 2014 Commonwealth Games in Glasgow. </w:t>
      </w:r>
      <w:r w:rsidRPr="004016C1">
        <w:rPr>
          <w:i/>
          <w:iCs/>
          <w:noProof/>
          <w:szCs w:val="24"/>
        </w:rPr>
        <w:t>J. Flood Risk Manag.</w:t>
      </w:r>
      <w:r w:rsidRPr="004016C1">
        <w:rPr>
          <w:noProof/>
          <w:szCs w:val="24"/>
        </w:rPr>
        <w:t xml:space="preserve">, </w:t>
      </w:r>
      <w:r w:rsidRPr="004016C1">
        <w:rPr>
          <w:b/>
          <w:bCs/>
          <w:noProof/>
          <w:szCs w:val="24"/>
        </w:rPr>
        <w:t>11</w:t>
      </w:r>
      <w:r w:rsidRPr="004016C1">
        <w:rPr>
          <w:noProof/>
          <w:szCs w:val="24"/>
        </w:rPr>
        <w:t>, S884–S901, doi:10.1111/jfr3.12281.</w:t>
      </w:r>
    </w:p>
    <w:p w14:paraId="65923028"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Speight, L. J., M. D. Cranston, C. J. White, and L. Kelly, 2021: Operational and emerging capabilities for surface water flood forecasting. </w:t>
      </w:r>
      <w:r w:rsidRPr="004016C1">
        <w:rPr>
          <w:i/>
          <w:iCs/>
          <w:noProof/>
          <w:szCs w:val="24"/>
        </w:rPr>
        <w:t>Wiley Interdiscip. Rev. Water</w:t>
      </w:r>
      <w:r w:rsidRPr="004016C1">
        <w:rPr>
          <w:noProof/>
          <w:szCs w:val="24"/>
        </w:rPr>
        <w:t xml:space="preserve">, </w:t>
      </w:r>
      <w:r w:rsidRPr="004016C1">
        <w:rPr>
          <w:b/>
          <w:bCs/>
          <w:noProof/>
          <w:szCs w:val="24"/>
        </w:rPr>
        <w:t>8</w:t>
      </w:r>
      <w:r w:rsidRPr="004016C1">
        <w:rPr>
          <w:noProof/>
          <w:szCs w:val="24"/>
        </w:rPr>
        <w:t>, doi:10.1002/wat2.1517.</w:t>
      </w:r>
    </w:p>
    <w:p w14:paraId="344E59AE"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Tariq, H., C. Pathirage, and T. Fernando, 2021: Measuring community disaster resilience at local levels: An adaptable resilience framework. </w:t>
      </w:r>
      <w:r w:rsidRPr="004016C1">
        <w:rPr>
          <w:i/>
          <w:iCs/>
          <w:noProof/>
          <w:szCs w:val="24"/>
        </w:rPr>
        <w:t>Int. J. Disaster Risk Reduct.</w:t>
      </w:r>
      <w:r w:rsidRPr="004016C1">
        <w:rPr>
          <w:noProof/>
          <w:szCs w:val="24"/>
        </w:rPr>
        <w:t xml:space="preserve">, </w:t>
      </w:r>
      <w:r w:rsidRPr="004016C1">
        <w:rPr>
          <w:b/>
          <w:bCs/>
          <w:noProof/>
          <w:szCs w:val="24"/>
        </w:rPr>
        <w:t>62</w:t>
      </w:r>
      <w:r w:rsidRPr="004016C1">
        <w:rPr>
          <w:noProof/>
          <w:szCs w:val="24"/>
        </w:rPr>
        <w:t>, 102358, doi:10.1016/j.ijdrr.2021.102358.</w:t>
      </w:r>
    </w:p>
    <w:p w14:paraId="3CD3384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Thomassen, E. D., E. J. Kendon, H. J. D. Sørup, S. C. Chan, P. L. Langen, O. B. Christensen, and K. Arnbjerg-Nielsen, 2021: Differences in representation of extreme precipitation events in two high resolution models. </w:t>
      </w:r>
      <w:r w:rsidRPr="004016C1">
        <w:rPr>
          <w:i/>
          <w:iCs/>
          <w:noProof/>
          <w:szCs w:val="24"/>
        </w:rPr>
        <w:t>Clim. Dyn.</w:t>
      </w:r>
      <w:r w:rsidRPr="004016C1">
        <w:rPr>
          <w:noProof/>
          <w:szCs w:val="24"/>
        </w:rPr>
        <w:t xml:space="preserve">, </w:t>
      </w:r>
      <w:r w:rsidRPr="004016C1">
        <w:rPr>
          <w:b/>
          <w:bCs/>
          <w:noProof/>
          <w:szCs w:val="24"/>
        </w:rPr>
        <w:t>57</w:t>
      </w:r>
      <w:r w:rsidRPr="004016C1">
        <w:rPr>
          <w:noProof/>
          <w:szCs w:val="24"/>
        </w:rPr>
        <w:t>, 3029–3043, doi:10.1007/s00382-021-05854-1.</w:t>
      </w:r>
    </w:p>
    <w:p w14:paraId="0E240F36"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Tobar, V., and G. Wyseure, 2018: Seasonal rainfall patterns classification, relationship to ENSO and rainfall trends in Ecuador. </w:t>
      </w:r>
      <w:r w:rsidRPr="004016C1">
        <w:rPr>
          <w:i/>
          <w:iCs/>
          <w:noProof/>
          <w:szCs w:val="24"/>
        </w:rPr>
        <w:t>Int. J. Climatol.</w:t>
      </w:r>
      <w:r w:rsidRPr="004016C1">
        <w:rPr>
          <w:noProof/>
          <w:szCs w:val="24"/>
        </w:rPr>
        <w:t xml:space="preserve">, </w:t>
      </w:r>
      <w:r w:rsidRPr="004016C1">
        <w:rPr>
          <w:b/>
          <w:bCs/>
          <w:noProof/>
          <w:szCs w:val="24"/>
        </w:rPr>
        <w:t>38</w:t>
      </w:r>
      <w:r w:rsidRPr="004016C1">
        <w:rPr>
          <w:noProof/>
          <w:szCs w:val="24"/>
        </w:rPr>
        <w:t>, 1808–1819, doi:10.1002/joc.5297.</w:t>
      </w:r>
    </w:p>
    <w:p w14:paraId="18683C4C"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Trigg, M. A., M. D. Wilson, P. D. Bates, M. S. Horritt, D. E. Alsdorf, B. R. Forsberg, and M. C. Vega, 2009: Amazon flood wave hydraulics. </w:t>
      </w:r>
      <w:r w:rsidRPr="004016C1">
        <w:rPr>
          <w:i/>
          <w:iCs/>
          <w:noProof/>
          <w:szCs w:val="24"/>
        </w:rPr>
        <w:t>J. Hydrol.</w:t>
      </w:r>
      <w:r w:rsidRPr="004016C1">
        <w:rPr>
          <w:noProof/>
          <w:szCs w:val="24"/>
        </w:rPr>
        <w:t xml:space="preserve">, </w:t>
      </w:r>
      <w:r w:rsidRPr="004016C1">
        <w:rPr>
          <w:b/>
          <w:bCs/>
          <w:noProof/>
          <w:szCs w:val="24"/>
        </w:rPr>
        <w:t>374</w:t>
      </w:r>
      <w:r w:rsidRPr="004016C1">
        <w:rPr>
          <w:noProof/>
          <w:szCs w:val="24"/>
        </w:rPr>
        <w:t>, 92–105, doi:10.1016/j.jhydrol.2009.06.004.</w:t>
      </w:r>
    </w:p>
    <w:p w14:paraId="71DDF37E"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UNDRR, 2021: Desinventar Project. </w:t>
      </w:r>
      <w:r w:rsidRPr="004016C1">
        <w:rPr>
          <w:i/>
          <w:iCs/>
          <w:noProof/>
          <w:szCs w:val="24"/>
        </w:rPr>
        <w:t>Plataforma Desinventar Sendai</w:t>
      </w:r>
      <w:r w:rsidRPr="004016C1">
        <w:rPr>
          <w:noProof/>
          <w:szCs w:val="24"/>
        </w:rPr>
        <w:t>,. https://db.desinventar.org/.</w:t>
      </w:r>
    </w:p>
    <w:p w14:paraId="6AD31857"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UNICEF, and WFP, 2015: UNICEF/WFP Return on Investment for Emergency Preparedness Study. 34.</w:t>
      </w:r>
    </w:p>
    <w:p w14:paraId="3F59AD47"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Villagra, P., 2019: Drivers of community resilience to natural hazards. </w:t>
      </w:r>
      <w:r w:rsidRPr="004016C1">
        <w:rPr>
          <w:i/>
          <w:iCs/>
          <w:noProof/>
          <w:szCs w:val="24"/>
        </w:rPr>
        <w:t>Environment</w:t>
      </w:r>
      <w:r w:rsidRPr="004016C1">
        <w:rPr>
          <w:noProof/>
          <w:szCs w:val="24"/>
        </w:rPr>
        <w:t xml:space="preserve">, </w:t>
      </w:r>
      <w:r w:rsidRPr="004016C1">
        <w:rPr>
          <w:b/>
          <w:bCs/>
          <w:noProof/>
          <w:szCs w:val="24"/>
        </w:rPr>
        <w:t>61</w:t>
      </w:r>
      <w:r w:rsidRPr="004016C1">
        <w:rPr>
          <w:noProof/>
          <w:szCs w:val="24"/>
        </w:rPr>
        <w:t>, 4–17, doi:10.1080/00139157.2019.1615348.</w:t>
      </w:r>
    </w:p>
    <w:p w14:paraId="6E595761"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6B47D8">
        <w:rPr>
          <w:noProof/>
          <w:szCs w:val="24"/>
          <w:lang w:val="es-ES"/>
        </w:rPr>
        <w:t xml:space="preserve">Villegas-González, P. A., A. M. Ramos-Cañón, M. González-Méndez, R. E. González-Salazar, and J. S. De Plaza-Solórzano, 2017: Territorial vulnerability assessment frame in Colombia: Disaster risk management. </w:t>
      </w:r>
      <w:r w:rsidRPr="004016C1">
        <w:rPr>
          <w:i/>
          <w:iCs/>
          <w:noProof/>
          <w:szCs w:val="24"/>
        </w:rPr>
        <w:t>Int. J. Disaster Risk Reduct.</w:t>
      </w:r>
      <w:r w:rsidRPr="004016C1">
        <w:rPr>
          <w:noProof/>
          <w:szCs w:val="24"/>
        </w:rPr>
        <w:t xml:space="preserve">, </w:t>
      </w:r>
      <w:r w:rsidRPr="004016C1">
        <w:rPr>
          <w:b/>
          <w:bCs/>
          <w:noProof/>
          <w:szCs w:val="24"/>
        </w:rPr>
        <w:t>21</w:t>
      </w:r>
      <w:r w:rsidRPr="004016C1">
        <w:rPr>
          <w:noProof/>
          <w:szCs w:val="24"/>
        </w:rPr>
        <w:t>, 384–395, doi:10.1016/j.ijdrr.2017.01.003.</w:t>
      </w:r>
    </w:p>
    <w:p w14:paraId="747A153A"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Vuille, M., R. S. Bradley, and F. Keimig, 2000: Climate variability in the Andes of Ecuador and its relation to tropical Pacific and Atlantic Sea Surface temperature anomalies. </w:t>
      </w:r>
      <w:r w:rsidRPr="004016C1">
        <w:rPr>
          <w:i/>
          <w:iCs/>
          <w:noProof/>
          <w:szCs w:val="24"/>
        </w:rPr>
        <w:t>J. Clim.</w:t>
      </w:r>
      <w:r w:rsidRPr="004016C1">
        <w:rPr>
          <w:noProof/>
          <w:szCs w:val="24"/>
        </w:rPr>
        <w:t xml:space="preserve">, </w:t>
      </w:r>
      <w:r w:rsidRPr="004016C1">
        <w:rPr>
          <w:b/>
          <w:bCs/>
          <w:noProof/>
          <w:szCs w:val="24"/>
        </w:rPr>
        <w:t>13</w:t>
      </w:r>
      <w:r w:rsidRPr="004016C1">
        <w:rPr>
          <w:noProof/>
          <w:szCs w:val="24"/>
        </w:rPr>
        <w:t>, 2520–2535, doi:10.1175/1520-0442(2000)013&lt;2520:CVITAO&gt;2.0.CO;2.</w:t>
      </w:r>
    </w:p>
    <w:p w14:paraId="0A8D4EFB"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Wheeler, M. C., and H. H. Hendon, 2004: An all-season real-time multivariate MJO index: Development of an index for monitoring and prediction. </w:t>
      </w:r>
      <w:r w:rsidRPr="004016C1">
        <w:rPr>
          <w:i/>
          <w:iCs/>
          <w:noProof/>
          <w:szCs w:val="24"/>
        </w:rPr>
        <w:t>Mon. Weather Rev.</w:t>
      </w:r>
      <w:r w:rsidRPr="004016C1">
        <w:rPr>
          <w:noProof/>
          <w:szCs w:val="24"/>
        </w:rPr>
        <w:t xml:space="preserve">, </w:t>
      </w:r>
      <w:r w:rsidRPr="004016C1">
        <w:rPr>
          <w:b/>
          <w:bCs/>
          <w:noProof/>
          <w:szCs w:val="24"/>
        </w:rPr>
        <w:t>132</w:t>
      </w:r>
      <w:r w:rsidRPr="004016C1">
        <w:rPr>
          <w:noProof/>
          <w:szCs w:val="24"/>
        </w:rPr>
        <w:t>, 1917–1932, doi:10.1175/1520-0493(2004)132&lt;1917:AARMMI&gt;2.0.CO;2.</w:t>
      </w:r>
    </w:p>
    <w:p w14:paraId="6A1B9EDD"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Woodhams, B. J., C. E. Birch, J. H. Marsham, C. L. Bain, N. M. Roberts, and D. F. A. Boyd, 2018: What is the added value of a convection-permitting model for forecasting extreme rainfall over tropical East Africa? </w:t>
      </w:r>
      <w:r w:rsidRPr="004016C1">
        <w:rPr>
          <w:i/>
          <w:iCs/>
          <w:noProof/>
          <w:szCs w:val="24"/>
        </w:rPr>
        <w:t>Mon. Weather Rev.</w:t>
      </w:r>
      <w:r w:rsidRPr="004016C1">
        <w:rPr>
          <w:noProof/>
          <w:szCs w:val="24"/>
        </w:rPr>
        <w:t xml:space="preserve">, </w:t>
      </w:r>
      <w:r w:rsidRPr="004016C1">
        <w:rPr>
          <w:b/>
          <w:bCs/>
          <w:noProof/>
          <w:szCs w:val="24"/>
        </w:rPr>
        <w:t>146</w:t>
      </w:r>
      <w:r w:rsidRPr="004016C1">
        <w:rPr>
          <w:noProof/>
          <w:szCs w:val="24"/>
        </w:rPr>
        <w:t>, 2757–2780, doi:10.1175/MWR-D-17-0396.1.</w:t>
      </w:r>
    </w:p>
    <w:p w14:paraId="40AA8084"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Xing, Y., Q. Liang, G. Wang, X. Ming, and X. Xia, 2019: City-scale hydrodynamic modelling of urban flash floods: the issues of scale and resolution. </w:t>
      </w:r>
      <w:r w:rsidRPr="004016C1">
        <w:rPr>
          <w:i/>
          <w:iCs/>
          <w:noProof/>
          <w:szCs w:val="24"/>
        </w:rPr>
        <w:t>Nat. Hazards</w:t>
      </w:r>
      <w:r w:rsidRPr="004016C1">
        <w:rPr>
          <w:noProof/>
          <w:szCs w:val="24"/>
        </w:rPr>
        <w:t xml:space="preserve">, </w:t>
      </w:r>
      <w:r w:rsidRPr="004016C1">
        <w:rPr>
          <w:b/>
          <w:bCs/>
          <w:noProof/>
          <w:szCs w:val="24"/>
        </w:rPr>
        <w:t>96</w:t>
      </w:r>
      <w:r w:rsidRPr="004016C1">
        <w:rPr>
          <w:noProof/>
          <w:szCs w:val="24"/>
        </w:rPr>
        <w:t>, 473–496, doi:10.1007/s11069-018-3553-z.</w:t>
      </w:r>
    </w:p>
    <w:p w14:paraId="681127E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Zanchetta, A. D. L., and P. Coulibaly, 2020: Recent advances in real-time pluvial flash flood forecasting. </w:t>
      </w:r>
      <w:r w:rsidRPr="004016C1">
        <w:rPr>
          <w:i/>
          <w:iCs/>
          <w:noProof/>
          <w:szCs w:val="24"/>
        </w:rPr>
        <w:t>Water (Switzerland)</w:t>
      </w:r>
      <w:r w:rsidRPr="004016C1">
        <w:rPr>
          <w:noProof/>
          <w:szCs w:val="24"/>
        </w:rPr>
        <w:t xml:space="preserve">, </w:t>
      </w:r>
      <w:r w:rsidRPr="004016C1">
        <w:rPr>
          <w:b/>
          <w:bCs/>
          <w:noProof/>
          <w:szCs w:val="24"/>
        </w:rPr>
        <w:t>12</w:t>
      </w:r>
      <w:r w:rsidRPr="004016C1">
        <w:rPr>
          <w:noProof/>
          <w:szCs w:val="24"/>
        </w:rPr>
        <w:t>, 570, doi:10.3390/w12020570.</w:t>
      </w:r>
    </w:p>
    <w:p w14:paraId="7535EFCF"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 ——, and V. Fortin, 2022: Forecasting High-Flow Discharges in a Flashy Catchment Using Multiple Precipitation Estimates as Predictors in Machine Learning Models. </w:t>
      </w:r>
      <w:r w:rsidRPr="004016C1">
        <w:rPr>
          <w:i/>
          <w:iCs/>
          <w:noProof/>
          <w:szCs w:val="24"/>
        </w:rPr>
        <w:t>Hydrology</w:t>
      </w:r>
      <w:r w:rsidRPr="004016C1">
        <w:rPr>
          <w:noProof/>
          <w:szCs w:val="24"/>
        </w:rPr>
        <w:t xml:space="preserve">, </w:t>
      </w:r>
      <w:r w:rsidRPr="004016C1">
        <w:rPr>
          <w:b/>
          <w:bCs/>
          <w:noProof/>
          <w:szCs w:val="24"/>
        </w:rPr>
        <w:t>9</w:t>
      </w:r>
      <w:r w:rsidRPr="004016C1">
        <w:rPr>
          <w:noProof/>
          <w:szCs w:val="24"/>
        </w:rPr>
        <w:t>, 216, doi:10.3390/hydrology9120216.</w:t>
      </w:r>
    </w:p>
    <w:p w14:paraId="313DDF4C"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Zeman, C., N. P. Wedi, P. D. Dueben, N. Ban, and C. Schär, 2021: Model intercomparison of COSMO 5.0 and IFS 45r1 at kilometer-scale grid spacing. </w:t>
      </w:r>
      <w:r w:rsidRPr="004016C1">
        <w:rPr>
          <w:i/>
          <w:iCs/>
          <w:noProof/>
          <w:szCs w:val="24"/>
        </w:rPr>
        <w:t>Geosci. Model Dev. [preprint]</w:t>
      </w:r>
      <w:r w:rsidRPr="004016C1">
        <w:rPr>
          <w:noProof/>
          <w:szCs w:val="24"/>
        </w:rPr>
        <w:t xml:space="preserve">, </w:t>
      </w:r>
      <w:r w:rsidRPr="004016C1">
        <w:rPr>
          <w:b/>
          <w:bCs/>
          <w:noProof/>
          <w:szCs w:val="24"/>
        </w:rPr>
        <w:t>2021</w:t>
      </w:r>
      <w:r w:rsidRPr="004016C1">
        <w:rPr>
          <w:noProof/>
          <w:szCs w:val="24"/>
        </w:rPr>
        <w:t>, 1–35, doi:10.5194/gmd-2021-31.</w:t>
      </w:r>
    </w:p>
    <w:p w14:paraId="2DAC2D45" w14:textId="77777777" w:rsidR="004016C1" w:rsidRPr="004016C1" w:rsidRDefault="004016C1" w:rsidP="004016C1">
      <w:pPr>
        <w:widowControl w:val="0"/>
        <w:autoSpaceDE w:val="0"/>
        <w:autoSpaceDN w:val="0"/>
        <w:adjustRightInd w:val="0"/>
        <w:spacing w:before="0" w:line="240" w:lineRule="auto"/>
        <w:ind w:left="480" w:hanging="480"/>
        <w:rPr>
          <w:noProof/>
          <w:szCs w:val="24"/>
        </w:rPr>
      </w:pPr>
      <w:r w:rsidRPr="004016C1">
        <w:rPr>
          <w:noProof/>
          <w:szCs w:val="24"/>
        </w:rPr>
        <w:t xml:space="preserve">Zhang, J., and Coauthors, 2011: National mosaic and multi-sensor QPE (NMQ) system description, results, and future plans. </w:t>
      </w:r>
      <w:r w:rsidRPr="004016C1">
        <w:rPr>
          <w:i/>
          <w:iCs/>
          <w:noProof/>
          <w:szCs w:val="24"/>
        </w:rPr>
        <w:t>Bull. Am. Meteorol. Soc.</w:t>
      </w:r>
      <w:r w:rsidRPr="004016C1">
        <w:rPr>
          <w:noProof/>
          <w:szCs w:val="24"/>
        </w:rPr>
        <w:t xml:space="preserve">, </w:t>
      </w:r>
      <w:r w:rsidRPr="004016C1">
        <w:rPr>
          <w:b/>
          <w:bCs/>
          <w:noProof/>
          <w:szCs w:val="24"/>
        </w:rPr>
        <w:t>92</w:t>
      </w:r>
      <w:r w:rsidRPr="004016C1">
        <w:rPr>
          <w:noProof/>
          <w:szCs w:val="24"/>
        </w:rPr>
        <w:t>, 1321–1338, doi:10.1175/2011BAMS-D-11-00047.1.</w:t>
      </w:r>
    </w:p>
    <w:p w14:paraId="41516E8F" w14:textId="77777777" w:rsidR="004016C1" w:rsidRPr="004016C1" w:rsidRDefault="004016C1" w:rsidP="004016C1">
      <w:pPr>
        <w:widowControl w:val="0"/>
        <w:autoSpaceDE w:val="0"/>
        <w:autoSpaceDN w:val="0"/>
        <w:adjustRightInd w:val="0"/>
        <w:spacing w:before="0" w:line="240" w:lineRule="auto"/>
        <w:ind w:left="480" w:hanging="480"/>
        <w:rPr>
          <w:noProof/>
        </w:rPr>
      </w:pPr>
      <w:r w:rsidRPr="004016C1">
        <w:rPr>
          <w:noProof/>
          <w:szCs w:val="24"/>
        </w:rPr>
        <w:t xml:space="preserve">Zhou, L., S. J. Lin, J. H. Chen, L. M. Harris, X. Chen, and S. L. Rees, 2019: Toward convective-scale prediction within the next generation global prediction system. </w:t>
      </w:r>
      <w:r w:rsidRPr="004016C1">
        <w:rPr>
          <w:i/>
          <w:iCs/>
          <w:noProof/>
          <w:szCs w:val="24"/>
        </w:rPr>
        <w:t>Bull. Am. Meteorol. Soc.</w:t>
      </w:r>
      <w:r w:rsidRPr="004016C1">
        <w:rPr>
          <w:noProof/>
          <w:szCs w:val="24"/>
        </w:rPr>
        <w:t xml:space="preserve">, </w:t>
      </w:r>
      <w:r w:rsidRPr="004016C1">
        <w:rPr>
          <w:b/>
          <w:bCs/>
          <w:noProof/>
          <w:szCs w:val="24"/>
        </w:rPr>
        <w:t>100</w:t>
      </w:r>
      <w:r w:rsidRPr="004016C1">
        <w:rPr>
          <w:noProof/>
          <w:szCs w:val="24"/>
        </w:rPr>
        <w:t>, 1225–1243, doi:10.1175/BAMS-D-17-0246.1.</w:t>
      </w:r>
    </w:p>
    <w:p w14:paraId="022ADA77" w14:textId="00150366" w:rsidR="002317D9" w:rsidRPr="005020BC" w:rsidRDefault="00D77A91">
      <w:pPr>
        <w:widowControl w:val="0"/>
        <w:pBdr>
          <w:top w:val="nil"/>
          <w:left w:val="nil"/>
          <w:bottom w:val="nil"/>
          <w:right w:val="nil"/>
          <w:between w:val="nil"/>
        </w:pBdr>
        <w:spacing w:before="0" w:line="240" w:lineRule="auto"/>
        <w:rPr>
          <w:color w:val="000000"/>
        </w:rPr>
      </w:pPr>
      <w:r>
        <w:rPr>
          <w:color w:val="000000"/>
        </w:rPr>
        <w:fldChar w:fldCharType="end"/>
      </w:r>
    </w:p>
    <w:sectPr w:rsidR="002317D9" w:rsidRPr="005020BC">
      <w:pgSz w:w="11906" w:h="16838"/>
      <w:pgMar w:top="851" w:right="851" w:bottom="851" w:left="1134"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atima Pillosu" w:date="2023-03-23T03:55:00Z" w:initials="FP">
    <w:p w14:paraId="4BAA4562" w14:textId="77777777" w:rsidR="00660EB6" w:rsidRDefault="00660EB6" w:rsidP="00A23D69">
      <w:pPr>
        <w:pStyle w:val="Testocommento"/>
        <w:jc w:val="left"/>
      </w:pPr>
      <w:r>
        <w:rPr>
          <w:rStyle w:val="Rimandocommento"/>
        </w:rPr>
        <w:annotationRef/>
      </w:r>
      <w:r>
        <w:t>The monetary benefit of early flood warnings in Europe</w:t>
      </w:r>
    </w:p>
  </w:comment>
  <w:comment w:id="9" w:author="Guest User" w:date="2022-06-16T16:56:00Z" w:initials="GU">
    <w:p w14:paraId="41BB364F" w14:textId="04AACB15" w:rsidR="00ED7FD1" w:rsidRDefault="00ED7FD1" w:rsidP="00ED7FD1">
      <w:proofErr w:type="spellStart"/>
      <w:r>
        <w:t>christel</w:t>
      </w:r>
      <w:proofErr w:type="spellEnd"/>
      <w:r>
        <w:t xml:space="preserve">: if this section is to demonstrate that ecPoint rainfall values in mm are realistic, I think it should be at the </w:t>
      </w:r>
      <w:proofErr w:type="spellStart"/>
      <w:r>
        <w:t>begining</w:t>
      </w:r>
      <w:proofErr w:type="spellEnd"/>
      <w:r>
        <w:t xml:space="preserve"> of the study, as everything kind of depend on it. And in fact, this is </w:t>
      </w:r>
      <w:proofErr w:type="spellStart"/>
      <w:r>
        <w:t>teh</w:t>
      </w:r>
      <w:proofErr w:type="spellEnd"/>
      <w:r>
        <w:t xml:space="preserve"> first conclusion you state as well. Have a think</w:t>
      </w:r>
      <w:r>
        <w:annotationRef/>
      </w:r>
    </w:p>
    <w:p w14:paraId="461F5761" w14:textId="77777777" w:rsidR="00ED7FD1" w:rsidRDefault="00ED7FD1" w:rsidP="00ED7FD1"/>
  </w:comment>
  <w:comment w:id="10" w:author="Calum Baugh" w:date="2022-06-16T19:11:00Z" w:initials="CB">
    <w:p w14:paraId="3B68068B" w14:textId="77777777" w:rsidR="00ED7FD1" w:rsidRDefault="00ED7FD1" w:rsidP="00ED7FD1">
      <w:r>
        <w:t>Calum: I like this case study analysis, but my problem is that you evaluate ENS and ecPoint by their ability to predict the extreme rainfall totals. But this is not what you evaluate in the rest of the paper, instead you have evaluated their ability to predict extreme events (exceeding the VREs). I would prefer to see you evaluate based on the exceedance of the VRE's like you do in the previous section. But I think it's too late to do this.</w:t>
      </w:r>
      <w:r>
        <w:annotationRef/>
      </w:r>
    </w:p>
  </w:comment>
  <w:comment w:id="11" w:author="Calum Baugh" w:date="2022-06-16T19:15:00Z" w:initials="CB">
    <w:p w14:paraId="20CFE853" w14:textId="77777777" w:rsidR="00ED7FD1" w:rsidRDefault="00ED7FD1" w:rsidP="00ED7FD1">
      <w:r>
        <w:t>Calum: And you could also tie this analysis to the requirements of the 2 user types that you mention in the conclusions</w:t>
      </w:r>
      <w:r>
        <w:annotationRef/>
      </w:r>
    </w:p>
  </w:comment>
  <w:comment w:id="28" w:author="Guest User" w:date="2022-06-15T16:09:00Z" w:initials="GU">
    <w:p w14:paraId="3BF7E9A7" w14:textId="77777777" w:rsidR="00ED7FD1" w:rsidRDefault="00ED7FD1" w:rsidP="00ED7FD1">
      <w:proofErr w:type="spellStart"/>
      <w:r>
        <w:t>christel</w:t>
      </w:r>
      <w:proofErr w:type="spellEnd"/>
      <w:r>
        <w:t xml:space="preserve">: </w:t>
      </w:r>
      <w:proofErr w:type="spellStart"/>
      <w:r>
        <w:t>wouldn;t</w:t>
      </w:r>
      <w:proofErr w:type="spellEnd"/>
      <w:r>
        <w:t xml:space="preserve"> it be more </w:t>
      </w:r>
      <w:proofErr w:type="spellStart"/>
      <w:r>
        <w:t>acurrate</w:t>
      </w:r>
      <w:proofErr w:type="spellEnd"/>
      <w:r>
        <w:t xml:space="preserve"> to say with heavy rainfall? Flash flood is an impact you cannot get from atmospheric sounding, no?</w:t>
      </w:r>
      <w:r>
        <w:annotationRef/>
      </w:r>
    </w:p>
  </w:comment>
  <w:comment w:id="27" w:author="Guest User" w:date="2022-06-15T16:13:00Z" w:initials="GU">
    <w:p w14:paraId="30CB8582" w14:textId="77777777" w:rsidR="00ED7FD1" w:rsidRDefault="00ED7FD1" w:rsidP="00ED7FD1">
      <w:proofErr w:type="spellStart"/>
      <w:r>
        <w:t>christel</w:t>
      </w:r>
      <w:proofErr w:type="spellEnd"/>
      <w:r>
        <w:t xml:space="preserve">: I think you need to make more links to panel b as for a </w:t>
      </w:r>
      <w:proofErr w:type="spellStart"/>
      <w:r>
        <w:t>non expert</w:t>
      </w:r>
      <w:proofErr w:type="spellEnd"/>
      <w:r>
        <w:t xml:space="preserve"> it is not possible to get to the conclusion you are writing.</w:t>
      </w:r>
      <w:r>
        <w:annotationRef/>
      </w:r>
    </w:p>
  </w:comment>
  <w:comment w:id="29" w:author="Guest User" w:date="2022-06-15T16:13:00Z" w:initials="GU">
    <w:p w14:paraId="0ACD9DE7" w14:textId="77777777" w:rsidR="00ED7FD1" w:rsidRDefault="00ED7FD1" w:rsidP="00ED7FD1">
      <w:proofErr w:type="spellStart"/>
      <w:r>
        <w:t>christel</w:t>
      </w:r>
      <w:proofErr w:type="spellEnd"/>
      <w:r>
        <w:t xml:space="preserve">: should it be a </w:t>
      </w:r>
      <w:proofErr w:type="spellStart"/>
      <w:r>
        <w:t>measuremetn</w:t>
      </w:r>
      <w:proofErr w:type="spellEnd"/>
      <w:r>
        <w:t xml:space="preserve"> if you are describing the sounding?</w:t>
      </w:r>
      <w:r>
        <w:annotationRef/>
      </w:r>
    </w:p>
  </w:comment>
  <w:comment w:id="37" w:author="Guest User" w:date="2022-05-25T13:29:00Z" w:initials="GU">
    <w:p w14:paraId="0D2F59F3" w14:textId="77777777" w:rsidR="00ED7FD1" w:rsidRDefault="00ED7FD1" w:rsidP="00ED7FD1">
      <w:pPr>
        <w:pStyle w:val="Testocommento"/>
      </w:pPr>
      <w:r>
        <w:t xml:space="preserve">how do you know it overestimates as you </w:t>
      </w:r>
      <w:proofErr w:type="spellStart"/>
      <w:r>
        <w:t>don;t</w:t>
      </w:r>
      <w:proofErr w:type="spellEnd"/>
      <w:r>
        <w:t xml:space="preserve"> </w:t>
      </w:r>
      <w:proofErr w:type="gramStart"/>
      <w:r>
        <w:t>have</w:t>
      </w:r>
      <w:proofErr w:type="gramEnd"/>
      <w:r>
        <w:t xml:space="preserve"> a reference? The only thing you can say is that the ENS value is higher than </w:t>
      </w:r>
      <w:proofErr w:type="spellStart"/>
      <w:r>
        <w:t>than</w:t>
      </w:r>
      <w:proofErr w:type="spellEnd"/>
      <w:r>
        <w:t xml:space="preserve"> of </w:t>
      </w:r>
      <w:proofErr w:type="spellStart"/>
      <w:r>
        <w:t>ecpoint</w:t>
      </w:r>
      <w:proofErr w:type="spellEnd"/>
      <w:r>
        <w:t xml:space="preserve"> for smaller percentiles</w:t>
      </w:r>
      <w:r>
        <w:rPr>
          <w:rStyle w:val="Rimandocommento"/>
        </w:rPr>
        <w:annotationRef/>
      </w:r>
      <w:r>
        <w:annotationRef/>
      </w:r>
    </w:p>
  </w:comment>
  <w:comment w:id="38" w:author="Fatima Pillosu" w:date="2022-06-07T15:44:00Z" w:initials="FP">
    <w:p w14:paraId="6C9A6723" w14:textId="77777777" w:rsidR="00ED7FD1" w:rsidRDefault="00ED7FD1" w:rsidP="00ED7FD1">
      <w:pPr>
        <w:pStyle w:val="Testocommento"/>
      </w:pPr>
      <w:r>
        <w:rPr>
          <w:rStyle w:val="Rimandocommento"/>
        </w:rPr>
        <w:annotationRef/>
      </w:r>
      <w:r>
        <w:t xml:space="preserve">I state this time explicitly that this comment comes from comparing the observations and the forecasts. As we have so little observations, this </w:t>
      </w:r>
      <w:proofErr w:type="spellStart"/>
      <w:r>
        <w:t>excersice</w:t>
      </w:r>
      <w:proofErr w:type="spellEnd"/>
      <w:r>
        <w:t xml:space="preserve"> can be done mainly for the 50</w:t>
      </w:r>
      <w:r w:rsidRPr="00D01825">
        <w:rPr>
          <w:vertAlign w:val="superscript"/>
        </w:rPr>
        <w:t>th</w:t>
      </w:r>
      <w:r>
        <w:t xml:space="preserve"> percentile. For higher percentiles it is a bit </w:t>
      </w:r>
      <w:proofErr w:type="gramStart"/>
      <w:r>
        <w:t>more tricky</w:t>
      </w:r>
      <w:proofErr w:type="gramEnd"/>
      <w:r>
        <w:t xml:space="preserve"> because we would need far more observations.</w:t>
      </w:r>
    </w:p>
  </w:comment>
  <w:comment w:id="41" w:author="Guest User" w:date="2022-04-21T21:24:00Z" w:initials="GU">
    <w:p w14:paraId="7A739BD4" w14:textId="77777777" w:rsidR="00ED7FD1" w:rsidRDefault="00ED7FD1" w:rsidP="00ED7FD1">
      <w:pPr>
        <w:pStyle w:val="Testocommento"/>
      </w:pPr>
      <w:r>
        <w:t xml:space="preserve">Although by luck or by chance? Luckily? Coincidentally? </w:t>
      </w:r>
      <w:r>
        <w:rPr>
          <w:rStyle w:val="Rimandocommento"/>
        </w:rPr>
        <w:annotationRef/>
      </w:r>
      <w:r>
        <w:annotationRef/>
      </w:r>
    </w:p>
  </w:comment>
  <w:comment w:id="42" w:author="Guest User" w:date="2022-04-21T21:25:00Z" w:initials="GU">
    <w:p w14:paraId="402E066E" w14:textId="77777777" w:rsidR="00ED7FD1" w:rsidRDefault="00ED7FD1" w:rsidP="00ED7FD1">
      <w:pPr>
        <w:pStyle w:val="Testocommento"/>
      </w:pPr>
      <w:r>
        <w:t>Current wording isn't proper and as I'm not sure what is intended, I provided some guesses</w:t>
      </w:r>
      <w:r>
        <w:rPr>
          <w:rStyle w:val="Rimandocommento"/>
        </w:rPr>
        <w:annotationRef/>
      </w:r>
    </w:p>
  </w:comment>
  <w:comment w:id="43" w:author="Guest User" w:date="2022-05-25T13:31:00Z" w:initials="GU">
    <w:p w14:paraId="40B991E3" w14:textId="77777777" w:rsidR="00ED7FD1" w:rsidRDefault="00ED7FD1" w:rsidP="00ED7FD1">
      <w:pPr>
        <w:pStyle w:val="Testocommento"/>
      </w:pPr>
      <w:proofErr w:type="spellStart"/>
      <w:r>
        <w:t>christel</w:t>
      </w:r>
      <w:proofErr w:type="spellEnd"/>
      <w:r>
        <w:t>: I would not put any comment which is in fact judgemental</w:t>
      </w:r>
      <w:r>
        <w:rPr>
          <w:rStyle w:val="Rimandocommento"/>
        </w:rPr>
        <w:annotationRef/>
      </w:r>
    </w:p>
  </w:comment>
  <w:comment w:id="44" w:author="Fatima Pillosu" w:date="2022-06-07T16:19:00Z" w:initials="FP">
    <w:p w14:paraId="2A1E88D5" w14:textId="77777777" w:rsidR="00ED7FD1" w:rsidRDefault="00ED7FD1" w:rsidP="00ED7FD1">
      <w:pPr>
        <w:pStyle w:val="Testocommento"/>
      </w:pPr>
      <w:r>
        <w:rPr>
          <w:rStyle w:val="Rimandocommento"/>
        </w:rPr>
        <w:annotationRef/>
      </w:r>
      <w:r>
        <w:t xml:space="preserve">I removed the word by </w:t>
      </w:r>
      <w:proofErr w:type="gramStart"/>
      <w:r>
        <w:t>luck, and</w:t>
      </w:r>
      <w:proofErr w:type="gramEnd"/>
      <w:r>
        <w:t xml:space="preserve"> changed it in a way that I acknowledge the fact that we need more observations to say thing more robustly. However, this is not completely judgmental. I would say that it would be if I had no observations at all, but I’m showing some (what it was available) and that allows me to draw some conclusions. However, I tried to be less “strong” in my comments by adding the word “appears” in </w:t>
      </w:r>
      <w:proofErr w:type="spellStart"/>
      <w:r>
        <w:t>oder</w:t>
      </w:r>
      <w:proofErr w:type="spellEnd"/>
      <w:r>
        <w:t xml:space="preserve"> to soften the conclusions from the case study (as I don’t have many observations to work with).</w:t>
      </w:r>
    </w:p>
  </w:comment>
  <w:comment w:id="45" w:author="Guest User" w:date="2022-05-25T13:30:00Z" w:initials="GU">
    <w:p w14:paraId="70742546" w14:textId="77777777" w:rsidR="00ED7FD1" w:rsidRDefault="00ED7FD1" w:rsidP="00ED7FD1">
      <w:pPr>
        <w:pStyle w:val="Testocommento"/>
      </w:pPr>
      <w:proofErr w:type="spellStart"/>
      <w:r>
        <w:t>christel</w:t>
      </w:r>
      <w:proofErr w:type="spellEnd"/>
      <w:r>
        <w:t xml:space="preserve">: how can you tell? Is it because you compare fig a and fig c? I </w:t>
      </w:r>
      <w:proofErr w:type="spellStart"/>
      <w:r>
        <w:t>don;t</w:t>
      </w:r>
      <w:proofErr w:type="spellEnd"/>
      <w:r>
        <w:t xml:space="preserve"> think you explain </w:t>
      </w:r>
      <w:proofErr w:type="gramStart"/>
      <w:r>
        <w:t>this</w:t>
      </w:r>
      <w:proofErr w:type="gramEnd"/>
      <w:r>
        <w:t xml:space="preserve"> and I was only looking at fig c</w:t>
      </w:r>
      <w:r>
        <w:rPr>
          <w:rStyle w:val="Rimandocommento"/>
        </w:rPr>
        <w:annotationRef/>
      </w:r>
      <w:r>
        <w:annotationRef/>
      </w:r>
    </w:p>
  </w:comment>
  <w:comment w:id="46" w:author="Fatima Pillosu" w:date="2022-06-07T16:17:00Z" w:initials="FP">
    <w:p w14:paraId="32C6DCBA" w14:textId="77777777" w:rsidR="00ED7FD1" w:rsidRDefault="00ED7FD1" w:rsidP="00ED7FD1">
      <w:pPr>
        <w:pStyle w:val="Testocommento"/>
      </w:pPr>
      <w:r>
        <w:rPr>
          <w:rStyle w:val="Rimandocommento"/>
        </w:rPr>
        <w:annotationRef/>
      </w:r>
      <w:r>
        <w:t>See my reply above. I stated explicitly that we are comparing the observations (Fig.8a) and forecasts (Fig.8c).</w:t>
      </w:r>
    </w:p>
  </w:comment>
  <w:comment w:id="47" w:author="Guest User" w:date="2022-05-25T13:42:00Z" w:initials="GU">
    <w:p w14:paraId="120E8D6F" w14:textId="77777777" w:rsidR="00ED7FD1" w:rsidRDefault="00ED7FD1" w:rsidP="00ED7FD1">
      <w:pPr>
        <w:pStyle w:val="Testocommento"/>
      </w:pPr>
      <w:proofErr w:type="spellStart"/>
      <w:r>
        <w:t>christel</w:t>
      </w:r>
      <w:proofErr w:type="spellEnd"/>
      <w:r>
        <w:t xml:space="preserve">: I have a slight concern about the whole study which says that ecPoint is better able to provide mm estimates of severe rainfall events. </w:t>
      </w:r>
      <w:proofErr w:type="spellStart"/>
      <w:r>
        <w:t>Couldn;t</w:t>
      </w:r>
      <w:proofErr w:type="spellEnd"/>
      <w:r>
        <w:t xml:space="preserve"> it be due to the number of members, i.e. as you have twice as </w:t>
      </w:r>
      <w:proofErr w:type="gramStart"/>
      <w:r>
        <w:t>much</w:t>
      </w:r>
      <w:proofErr w:type="gramEnd"/>
      <w:r>
        <w:t xml:space="preserve"> members, you can better estimate the tail and go to more extreme values? Maybe I am totally wrong there, but I have this nagging feeling the bias correction bias/ post-processing </w:t>
      </w:r>
      <w:proofErr w:type="gramStart"/>
      <w:r>
        <w:t>not be</w:t>
      </w:r>
      <w:proofErr w:type="gramEnd"/>
      <w:r>
        <w:t xml:space="preserve"> the only reason here.</w:t>
      </w:r>
      <w:r>
        <w:rPr>
          <w:rStyle w:val="Rimandocommento"/>
        </w:rPr>
        <w:annotationRef/>
      </w:r>
    </w:p>
  </w:comment>
  <w:comment w:id="48" w:author="Fatima Pillosu" w:date="2022-06-07T16:25:00Z" w:initials="FP">
    <w:p w14:paraId="5354A833" w14:textId="77777777" w:rsidR="00ED7FD1" w:rsidRDefault="00ED7FD1" w:rsidP="00ED7FD1">
      <w:pPr>
        <w:pStyle w:val="Testocommento"/>
      </w:pPr>
      <w:r>
        <w:rPr>
          <w:rStyle w:val="Rimandocommento"/>
        </w:rPr>
        <w:annotationRef/>
      </w:r>
      <w:r>
        <w:t xml:space="preserve">I don’t agree with this conclusion. If tomorrow the ENS doubles the number of members, we will still not expect to forecast local rainfall extremes as it is not what ENS does (which is instead to forecast grid-box averages). ecPoint post-process the ENS to extract information on sub-grid variability. I could post-process the rainfall in order to produce less members (by chance let’s say 50, like the ENS), and still ecPoint would provide a different type of information compared to ENS. </w:t>
      </w:r>
    </w:p>
    <w:p w14:paraId="71C5944D" w14:textId="77777777" w:rsidR="00ED7FD1" w:rsidRDefault="00ED7FD1" w:rsidP="00ED7FD1">
      <w:pPr>
        <w:pStyle w:val="Testocommento"/>
      </w:pPr>
      <w:r>
        <w:t xml:space="preserve">Anyway, I’m moving this paragraph to the discussions as I think it is more appropriate there. </w:t>
      </w:r>
    </w:p>
  </w:comment>
  <w:comment w:id="49" w:author="Guest User" w:date="2022-06-16T16:52:00Z" w:initials="GU">
    <w:p w14:paraId="43D73DC4" w14:textId="77777777" w:rsidR="00ED7FD1" w:rsidRDefault="00ED7FD1" w:rsidP="00ED7FD1">
      <w:proofErr w:type="spellStart"/>
      <w:r>
        <w:t>christel</w:t>
      </w:r>
      <w:proofErr w:type="spellEnd"/>
      <w:r>
        <w:t>: better here I agree. Still not sure the evidence that ecPoint is doing well is here, but let's see what the reviewer has to say.</w:t>
      </w:r>
      <w:r>
        <w:annotationRef/>
      </w:r>
    </w:p>
  </w:comment>
  <w:comment w:id="55" w:author="Guest User" w:date="2022-04-28T09:58:00Z" w:initials="GU">
    <w:p w14:paraId="62C26EB6" w14:textId="77777777" w:rsidR="00E77B26" w:rsidRDefault="00E77B26" w:rsidP="00E77B26">
      <w:pPr>
        <w:pStyle w:val="Testocommento"/>
      </w:pPr>
      <w:proofErr w:type="spellStart"/>
      <w:r>
        <w:t>christel</w:t>
      </w:r>
      <w:proofErr w:type="spellEnd"/>
      <w:r>
        <w:t xml:space="preserve">: sorry - my edits talked about discrimination ability. I am not sure what you are saying here. </w:t>
      </w:r>
      <w:r>
        <w:rPr>
          <w:rStyle w:val="Rimandocommento"/>
        </w:rPr>
        <w:annotationRef/>
      </w:r>
      <w:r>
        <w:annotationRef/>
      </w:r>
    </w:p>
  </w:comment>
  <w:comment w:id="56" w:author="Guest User" w:date="2022-04-28T10:03:00Z" w:initials="GU">
    <w:p w14:paraId="581E1B33" w14:textId="77777777" w:rsidR="00E77B26" w:rsidRDefault="00E77B26" w:rsidP="00E77B26">
      <w:pPr>
        <w:pStyle w:val="Testocommento"/>
      </w:pPr>
      <w:r>
        <w:t xml:space="preserve">wondering if the remainder of the paragraph could be something along the lines of 'However, this could be an artefact of the reduced number of flood events associated with high VREs and </w:t>
      </w:r>
      <w:proofErr w:type="spellStart"/>
      <w:r>
        <w:t>and</w:t>
      </w:r>
      <w:proofErr w:type="spellEnd"/>
      <w:r>
        <w:t xml:space="preserve"> the use of empirical distribution, that result in approximations (see e.g. Gneiting and Vogel, 2021) but could theoretically be overcome by fitting a distribution to calculate the AURCs, such as a bi-=normal </w:t>
      </w:r>
      <w:proofErr w:type="spellStart"/>
      <w:r>
        <w:t>distriubution</w:t>
      </w:r>
      <w:proofErr w:type="spellEnd"/>
      <w:r>
        <w:t xml:space="preserve"> a suggested by </w:t>
      </w:r>
      <w:proofErr w:type="spellStart"/>
      <w:r>
        <w:t>Bouallege</w:t>
      </w:r>
      <w:proofErr w:type="spellEnd"/>
      <w:r>
        <w:t xml:space="preserve"> and Richardson. </w:t>
      </w:r>
      <w:r>
        <w:rPr>
          <w:rStyle w:val="Rimandocommento"/>
        </w:rPr>
        <w:annotationRef/>
      </w:r>
    </w:p>
  </w:comment>
  <w:comment w:id="57" w:author="Guest User" w:date="2022-04-28T10:03:00Z" w:initials="GU">
    <w:p w14:paraId="160660A0" w14:textId="77777777" w:rsidR="00E77B26" w:rsidRDefault="00E77B26" w:rsidP="00E77B26">
      <w:pPr>
        <w:pStyle w:val="Testocommento"/>
      </w:pPr>
      <w:proofErr w:type="spellStart"/>
      <w:r>
        <w:t>christel</w:t>
      </w:r>
      <w:proofErr w:type="spellEnd"/>
      <w:r>
        <w:t>: but typically this would fit better in a discussion.</w:t>
      </w:r>
      <w:r>
        <w:rPr>
          <w:rStyle w:val="Rimandocommento"/>
        </w:rPr>
        <w:annotationRef/>
      </w:r>
    </w:p>
  </w:comment>
  <w:comment w:id="58" w:author="Fatima Pillosu" w:date="2022-06-10T10:12:00Z" w:initials="FP">
    <w:p w14:paraId="0DB59F96" w14:textId="77777777" w:rsidR="00E77B26" w:rsidRDefault="00E77B26" w:rsidP="00E77B26">
      <w:pPr>
        <w:pStyle w:val="Testocommento"/>
      </w:pPr>
      <w:r>
        <w:rPr>
          <w:rStyle w:val="Rimandocommento"/>
        </w:rPr>
        <w:annotationRef/>
      </w:r>
      <w:r>
        <w:t xml:space="preserve">I don’t agree with this comments. This aspect troubled me as well, and I discussed them with David Richardson to make sure I was not writing anything particularly silly. Now I have it a bit clearer in my mind. </w:t>
      </w:r>
    </w:p>
    <w:p w14:paraId="0BB7FF95" w14:textId="77777777" w:rsidR="00E77B26" w:rsidRDefault="00E77B26" w:rsidP="00E77B26">
      <w:pPr>
        <w:pStyle w:val="Testocommento"/>
      </w:pPr>
      <w:r>
        <w:t xml:space="preserve">Basically the problem here refers to the number of forecast instances (not the observations, which are binary, i.e., only yes or no event) that exceed the VRE. Inevitably, we will have more forecast instances exceeding smaller VREs than higher ones (whatever it is the forecasts’ configuration, i.e. 50 members for ENS and 99 for ecPoint). Therefore, the number of forecast instances that we have at our disposal to build ROC curves for smaller VREs is bigger than for larger VREs. Hence, the points in the ROC for the last ones move towards the bottom left corner, and if we build the ROC areas using the trapezoidal approximation, such areas are going to be smaller than the areas of ROC curves for smaller VREs (which have more points). Such ROC areas might be more similar if we build them with the binormal approach, but then we are not looking at the performance of the real forecasts configuration, but we would be looking at the performance of </w:t>
      </w:r>
      <w:proofErr w:type="gramStart"/>
      <w:r>
        <w:t>an</w:t>
      </w:r>
      <w:proofErr w:type="gramEnd"/>
      <w:r>
        <w:t xml:space="preserve"> hypothetical configuration with x number of ensemble members (which we are not interested in this study because we want to see how the forecasts that we can actually provide to users perform).</w:t>
      </w:r>
    </w:p>
  </w:comment>
  <w:comment w:id="59" w:author="Guest User" w:date="2022-05-16T10:16:00Z" w:initials="GU">
    <w:p w14:paraId="2CD4B28C" w14:textId="77777777" w:rsidR="00E77B26" w:rsidRDefault="00E77B26" w:rsidP="00E77B26">
      <w:pPr>
        <w:pStyle w:val="Testocommento"/>
      </w:pPr>
      <w:proofErr w:type="spellStart"/>
      <w:r>
        <w:t>christel</w:t>
      </w:r>
      <w:proofErr w:type="spellEnd"/>
      <w:r>
        <w:t xml:space="preserve">: Does this mean ecPoint should have more members? Could this be a discussion point? But </w:t>
      </w:r>
      <w:proofErr w:type="spellStart"/>
      <w:r>
        <w:t>isn;t</w:t>
      </w:r>
      <w:proofErr w:type="spellEnd"/>
      <w:r>
        <w:t xml:space="preserve"> it in fact by design: you use 99th percentile, and if only have 99 members, then it is not enough. Do I miss something here?</w:t>
      </w:r>
      <w:r>
        <w:rPr>
          <w:rStyle w:val="Rimandocommento"/>
        </w:rPr>
        <w:annotationRef/>
      </w:r>
      <w:r>
        <w:annotationRef/>
      </w:r>
    </w:p>
  </w:comment>
  <w:comment w:id="60" w:author="Fatima Pillosu" w:date="2022-06-10T11:08:00Z" w:initials="FP">
    <w:p w14:paraId="76D28045" w14:textId="77777777" w:rsidR="00E77B26" w:rsidRDefault="00E77B26" w:rsidP="00E77B26">
      <w:pPr>
        <w:pStyle w:val="Testocommento"/>
      </w:pPr>
      <w:r>
        <w:rPr>
          <w:rStyle w:val="Rimandocommento"/>
        </w:rPr>
        <w:annotationRef/>
      </w:r>
      <w:r>
        <w:t xml:space="preserve">Every forecasting system could do better with more members, also </w:t>
      </w:r>
      <w:proofErr w:type="spellStart"/>
      <w:r>
        <w:t>ecPoint.For</w:t>
      </w:r>
      <w:proofErr w:type="spellEnd"/>
      <w:r>
        <w:t xml:space="preserve"> ecPoint is easier to extract more members since we compute 5100 new ensemble members (which  is not as easy for ENS, but possible). The problem is where do you stop? We could create the 99.9</w:t>
      </w:r>
      <w:r w:rsidRPr="0054538A">
        <w:rPr>
          <w:vertAlign w:val="superscript"/>
        </w:rPr>
        <w:t>th</w:t>
      </w:r>
      <w:r>
        <w:t xml:space="preserve"> percentile for ecPoint, but would users use it? We believed not, as it is already difficult convincing them to look at the 99</w:t>
      </w:r>
      <w:r w:rsidRPr="0054538A">
        <w:rPr>
          <w:vertAlign w:val="superscript"/>
        </w:rPr>
        <w:t>th</w:t>
      </w:r>
      <w:r>
        <w:t xml:space="preserve"> percentile, so we didn’t compute it. Still, even with those extra percentiles, the ROC curves will still look better for smaller VREs as we will have more points for it  </w:t>
      </w:r>
    </w:p>
  </w:comment>
  <w:comment w:id="61" w:author="Guest User" w:date="2022-05-25T11:42:00Z" w:initials="GU">
    <w:p w14:paraId="048FC7FD" w14:textId="77777777" w:rsidR="00E77B26" w:rsidRDefault="00E77B26" w:rsidP="00E77B26">
      <w:pPr>
        <w:pStyle w:val="Testocommento"/>
      </w:pPr>
      <w:proofErr w:type="spellStart"/>
      <w:r>
        <w:t>christel</w:t>
      </w:r>
      <w:proofErr w:type="spellEnd"/>
      <w:r>
        <w:t>: do you have an example? should you put this in annexes?</w:t>
      </w:r>
      <w:r>
        <w:rPr>
          <w:rStyle w:val="Rimandocommento"/>
        </w:rPr>
        <w:annotationRef/>
      </w:r>
      <w:r>
        <w:annotationRef/>
      </w:r>
    </w:p>
  </w:comment>
  <w:comment w:id="62" w:author="Fatima Pillosu" w:date="2022-06-10T10:09:00Z" w:initials="FP">
    <w:p w14:paraId="1AF7DE33" w14:textId="77777777" w:rsidR="00E77B26" w:rsidRDefault="00E77B26" w:rsidP="00E77B26">
      <w:pPr>
        <w:pStyle w:val="Testocommento"/>
        <w:ind w:firstLine="0"/>
      </w:pPr>
      <w:r>
        <w:rPr>
          <w:rStyle w:val="Rimandocommento"/>
        </w:rPr>
        <w:annotationRef/>
      </w:r>
      <w:r>
        <w:t xml:space="preserve">I don’t think I need an example for that. This is a well-recognized feature of ROC curves (as mentioned by the authors in the attached citations). </w:t>
      </w:r>
    </w:p>
  </w:comment>
  <w:comment w:id="64" w:author="Guest User" w:date="2022-05-25T13:49:00Z" w:initials="GU">
    <w:p w14:paraId="54FFE7A7" w14:textId="77777777" w:rsidR="00FC4446" w:rsidRDefault="00FC4446" w:rsidP="00FC4446">
      <w:pPr>
        <w:pStyle w:val="Testocommento"/>
      </w:pPr>
      <w:proofErr w:type="spellStart"/>
      <w:r>
        <w:t>christel</w:t>
      </w:r>
      <w:proofErr w:type="spellEnd"/>
      <w:r>
        <w:t xml:space="preserve">: sorry I was confused I thought this is what you wanted to say in the previous sentence. I think it would be easier to be more explicit on exactly why having a database of flood report was useful </w:t>
      </w:r>
      <w:r>
        <w:rPr>
          <w:rStyle w:val="Rimandocommento"/>
        </w:rPr>
        <w:annotationRef/>
      </w:r>
      <w:r>
        <w:annotationRef/>
      </w:r>
    </w:p>
  </w:comment>
  <w:comment w:id="63" w:author="Fatima Pillosu" w:date="2022-06-10T06:41:00Z" w:initials="FP">
    <w:p w14:paraId="39AF9DB7" w14:textId="412DF3A8" w:rsidR="001C2741" w:rsidRDefault="001C2741">
      <w:pPr>
        <w:pStyle w:val="Testocommento"/>
      </w:pPr>
      <w:r>
        <w:rPr>
          <w:rStyle w:val="Rimandocommento"/>
        </w:rPr>
        <w:annotationRef/>
      </w:r>
      <w:r w:rsidR="00B90F21">
        <w:t>Is it better now?</w:t>
      </w:r>
      <w:r w:rsidR="00105653">
        <w:t xml:space="preserve"> I agree that when I speak about verification before it was not clear to what I was referring to. Now</w:t>
      </w:r>
      <w:r w:rsidR="00FA3677">
        <w:t>,</w:t>
      </w:r>
      <w:r w:rsidR="00B90F21">
        <w:t xml:space="preserve"> I </w:t>
      </w:r>
      <w:r w:rsidR="00FA3677">
        <w:t xml:space="preserve">have </w:t>
      </w:r>
      <w:r w:rsidR="00B90F21">
        <w:t>split in two paragraph</w:t>
      </w:r>
      <w:r w:rsidR="00FA3677">
        <w:t>s</w:t>
      </w:r>
      <w:r w:rsidR="00B90F21">
        <w:t xml:space="preserve"> the reasons why having this</w:t>
      </w:r>
      <w:r w:rsidR="00707047">
        <w:t xml:space="preserve"> detailed</w:t>
      </w:r>
      <w:r w:rsidR="00B90F21">
        <w:t xml:space="preserve"> database</w:t>
      </w:r>
      <w:r w:rsidR="00707047">
        <w:t xml:space="preserve"> was useful: to build decent ROC curves and to define the VREs. </w:t>
      </w:r>
    </w:p>
  </w:comment>
  <w:comment w:id="65" w:author="Guest User" w:date="2022-05-25T13:53:00Z" w:initials="GU">
    <w:p w14:paraId="601E8034" w14:textId="77777777" w:rsidR="00193EA8" w:rsidRDefault="00193EA8" w:rsidP="00193EA8">
      <w:pPr>
        <w:pStyle w:val="Testocommento"/>
      </w:pPr>
      <w:proofErr w:type="spellStart"/>
      <w:r>
        <w:t>christel</w:t>
      </w:r>
      <w:proofErr w:type="spellEnd"/>
      <w:r>
        <w:t>: is this necessary?</w:t>
      </w:r>
      <w:r>
        <w:rPr>
          <w:rStyle w:val="Rimandocommento"/>
        </w:rPr>
        <w:annotationRef/>
      </w:r>
      <w:r>
        <w:annotationRef/>
      </w:r>
    </w:p>
  </w:comment>
  <w:comment w:id="66" w:author="Fatima Pillosu" w:date="2022-06-10T06:53:00Z" w:initials="FP">
    <w:p w14:paraId="3D5493DB" w14:textId="12E82E8A" w:rsidR="00C879D1" w:rsidRDefault="00C879D1">
      <w:pPr>
        <w:pStyle w:val="Testocommento"/>
      </w:pPr>
      <w:r>
        <w:rPr>
          <w:rStyle w:val="Rimandocommento"/>
        </w:rPr>
        <w:annotationRef/>
      </w:r>
      <w:r>
        <w:t xml:space="preserve">I think it is as it shows that </w:t>
      </w:r>
      <w:r w:rsidR="007F4F97">
        <w:t xml:space="preserve">although for one scope (e.g. build the rainfall climatologies to define VREs and WREs) we could </w:t>
      </w:r>
      <w:r w:rsidR="00E027FE">
        <w:t xml:space="preserve">solve in a different way, for the verification o flash flood forecasts (i.e. building the ROC curves) </w:t>
      </w:r>
      <w:r w:rsidR="009C2E7A">
        <w:t xml:space="preserve">we cannot do without </w:t>
      </w:r>
      <w:r w:rsidR="00281859">
        <w:t>good flash flood observations. Ergo we must keep developing such good quality databases. What do you think?</w:t>
      </w:r>
    </w:p>
  </w:comment>
  <w:comment w:id="68" w:author="Guest User" w:date="2022-06-16T16:56:00Z" w:initials="GU">
    <w:p w14:paraId="5D4DC88E" w14:textId="0C440AA0" w:rsidR="0240DFC8" w:rsidRDefault="0240DFC8">
      <w:proofErr w:type="spellStart"/>
      <w:r>
        <w:t>christel</w:t>
      </w:r>
      <w:proofErr w:type="spellEnd"/>
      <w:r>
        <w:t xml:space="preserve">: if this section is to demonstrate that ecPoint rainfall values in mm are realistic, I think it should be at the </w:t>
      </w:r>
      <w:proofErr w:type="spellStart"/>
      <w:r>
        <w:t>begining</w:t>
      </w:r>
      <w:proofErr w:type="spellEnd"/>
      <w:r>
        <w:t xml:space="preserve"> of the study, as everything kind of depend on it. And in fact, this is </w:t>
      </w:r>
      <w:proofErr w:type="spellStart"/>
      <w:r>
        <w:t>teh</w:t>
      </w:r>
      <w:proofErr w:type="spellEnd"/>
      <w:r>
        <w:t xml:space="preserve"> first conclusion you state as well. Have a think</w:t>
      </w:r>
      <w:r>
        <w:annotationRef/>
      </w:r>
    </w:p>
    <w:p w14:paraId="1EB27568" w14:textId="45B0C5AF" w:rsidR="0240DFC8" w:rsidRDefault="0240DFC8"/>
  </w:comment>
  <w:comment w:id="69" w:author="Calum Baugh" w:date="2022-06-16T19:11:00Z" w:initials="CB">
    <w:p w14:paraId="384834AB" w14:textId="1C1A0D12" w:rsidR="360AAF42" w:rsidRDefault="360AAF42">
      <w:r>
        <w:t>Calum: I like this case study analysis, but my problem is that you evaluate ENS and ecPoint by their ability to predict the extreme rainfall totals. But this is not what you evaluate in the rest of the paper, instead you have evaluated their ability to predict extreme events (exceeding the VREs). I would prefer to see you evaluate based on the exceedance of the VRE's like you do in the previous section. But I think it's too late to do this.</w:t>
      </w:r>
      <w:r>
        <w:annotationRef/>
      </w:r>
    </w:p>
  </w:comment>
  <w:comment w:id="70" w:author="Calum Baugh" w:date="2022-06-16T19:15:00Z" w:initials="CB">
    <w:p w14:paraId="6238AEA2" w14:textId="63166698" w:rsidR="360AAF42" w:rsidRDefault="360AAF42">
      <w:r>
        <w:t>Calum: And you could also tie this analysis to the requirements of the 2 user types that you mention in the conclusions</w:t>
      </w:r>
      <w:r>
        <w:annotationRef/>
      </w:r>
    </w:p>
  </w:comment>
  <w:comment w:id="85" w:author="Guest User" w:date="2022-05-16T11:08:00Z" w:initials="GU">
    <w:p w14:paraId="19085F24" w14:textId="77777777" w:rsidR="002E70B1" w:rsidRDefault="002E70B1" w:rsidP="002E70B1">
      <w:pPr>
        <w:pStyle w:val="Testocommento"/>
      </w:pPr>
      <w:proofErr w:type="spellStart"/>
      <w:r>
        <w:t>christel</w:t>
      </w:r>
      <w:proofErr w:type="spellEnd"/>
      <w:r>
        <w:t>: what does this mean?</w:t>
      </w:r>
      <w:r>
        <w:rPr>
          <w:rStyle w:val="Rimandocommento"/>
        </w:rPr>
        <w:annotationRef/>
      </w:r>
      <w:r>
        <w:annotationRef/>
      </w:r>
    </w:p>
  </w:comment>
  <w:comment w:id="86" w:author="Fatima Pillosu" w:date="2022-06-07T11:15:00Z" w:initials="FP">
    <w:p w14:paraId="7136A6DE" w14:textId="77777777" w:rsidR="002E70B1" w:rsidRDefault="002E70B1" w:rsidP="002E70B1">
      <w:pPr>
        <w:pStyle w:val="Testocommento"/>
      </w:pPr>
      <w:r>
        <w:rPr>
          <w:rStyle w:val="Rimandocommento"/>
        </w:rPr>
        <w:annotationRef/>
      </w:r>
      <w:r>
        <w:t>It is a vertical atmospheric temperature and/or moisture profile. I added the sounding in Fig.8b.</w:t>
      </w:r>
    </w:p>
  </w:comment>
  <w:comment w:id="87" w:author="Guest User" w:date="2022-06-15T16:08:00Z" w:initials="GU">
    <w:p w14:paraId="3B921C76" w14:textId="1D02DD80" w:rsidR="743DD597" w:rsidRDefault="743DD597">
      <w:proofErr w:type="spellStart"/>
      <w:r>
        <w:t>christel</w:t>
      </w:r>
      <w:proofErr w:type="spellEnd"/>
      <w:r>
        <w:t>: thanks!</w:t>
      </w:r>
      <w:r>
        <w:annotationRef/>
      </w:r>
    </w:p>
  </w:comment>
  <w:comment w:id="88" w:author="Guest User" w:date="2022-06-15T16:11:00Z" w:initials="GU">
    <w:p w14:paraId="7F5347E4" w14:textId="49C3E466" w:rsidR="743DD597" w:rsidRDefault="743DD597">
      <w:r>
        <w:t>however, I have no clue how to read panel b and see make a connection with the text....</w:t>
      </w:r>
      <w:r>
        <w:annotationRef/>
      </w:r>
    </w:p>
  </w:comment>
  <w:comment w:id="90" w:author="Guest User" w:date="2022-06-15T16:09:00Z" w:initials="GU">
    <w:p w14:paraId="7CE2B2E3" w14:textId="7F127A02" w:rsidR="743DD597" w:rsidRDefault="743DD597">
      <w:proofErr w:type="spellStart"/>
      <w:r>
        <w:t>christel</w:t>
      </w:r>
      <w:proofErr w:type="spellEnd"/>
      <w:r>
        <w:t xml:space="preserve">: </w:t>
      </w:r>
      <w:proofErr w:type="spellStart"/>
      <w:r>
        <w:t>wouldn;t</w:t>
      </w:r>
      <w:proofErr w:type="spellEnd"/>
      <w:r>
        <w:t xml:space="preserve"> it be more </w:t>
      </w:r>
      <w:proofErr w:type="spellStart"/>
      <w:r>
        <w:t>acurrate</w:t>
      </w:r>
      <w:proofErr w:type="spellEnd"/>
      <w:r>
        <w:t xml:space="preserve"> to say with heavy rainfall? Flash flood is an impact you cannot get from atmospheric sounding, no?</w:t>
      </w:r>
      <w:r>
        <w:annotationRef/>
      </w:r>
    </w:p>
  </w:comment>
  <w:comment w:id="89" w:author="Guest User" w:date="2022-06-15T16:13:00Z" w:initials="GU">
    <w:p w14:paraId="37B62E9A" w14:textId="47CB4A7C" w:rsidR="743DD597" w:rsidRDefault="743DD597">
      <w:proofErr w:type="spellStart"/>
      <w:r>
        <w:t>christel</w:t>
      </w:r>
      <w:proofErr w:type="spellEnd"/>
      <w:r>
        <w:t xml:space="preserve">: I think you need to make more links to panel b as for a </w:t>
      </w:r>
      <w:proofErr w:type="spellStart"/>
      <w:r>
        <w:t>non expert</w:t>
      </w:r>
      <w:proofErr w:type="spellEnd"/>
      <w:r>
        <w:t xml:space="preserve"> it is not possible to get to the conclusion you are writing.</w:t>
      </w:r>
      <w:r>
        <w:annotationRef/>
      </w:r>
    </w:p>
  </w:comment>
  <w:comment w:id="101" w:author="Guest User" w:date="2022-06-15T16:13:00Z" w:initials="GU">
    <w:p w14:paraId="02A9B6E6" w14:textId="79DD156B" w:rsidR="743DD597" w:rsidRDefault="743DD597">
      <w:proofErr w:type="spellStart"/>
      <w:r>
        <w:t>christel</w:t>
      </w:r>
      <w:proofErr w:type="spellEnd"/>
      <w:r>
        <w:t xml:space="preserve">: should it be a </w:t>
      </w:r>
      <w:proofErr w:type="spellStart"/>
      <w:r>
        <w:t>measuremetn</w:t>
      </w:r>
      <w:proofErr w:type="spellEnd"/>
      <w:r>
        <w:t xml:space="preserve"> if you are describing the sounding?</w:t>
      </w:r>
      <w:r>
        <w:annotationRef/>
      </w:r>
    </w:p>
  </w:comment>
  <w:comment w:id="108" w:author="Guest User" w:date="2022-05-25T13:29:00Z" w:initials="GU">
    <w:p w14:paraId="58AC74BA" w14:textId="77777777" w:rsidR="002E70B1" w:rsidRDefault="002E70B1" w:rsidP="002E70B1">
      <w:pPr>
        <w:pStyle w:val="Testocommento"/>
      </w:pPr>
      <w:r>
        <w:t xml:space="preserve">how do you know it overestimates as you </w:t>
      </w:r>
      <w:proofErr w:type="spellStart"/>
      <w:r>
        <w:t>don;t</w:t>
      </w:r>
      <w:proofErr w:type="spellEnd"/>
      <w:r>
        <w:t xml:space="preserve"> </w:t>
      </w:r>
      <w:proofErr w:type="gramStart"/>
      <w:r>
        <w:t>have</w:t>
      </w:r>
      <w:proofErr w:type="gramEnd"/>
      <w:r>
        <w:t xml:space="preserve"> a reference? The only thing you can say is that the ENS value is higher than </w:t>
      </w:r>
      <w:proofErr w:type="spellStart"/>
      <w:r>
        <w:t>than</w:t>
      </w:r>
      <w:proofErr w:type="spellEnd"/>
      <w:r>
        <w:t xml:space="preserve"> of </w:t>
      </w:r>
      <w:proofErr w:type="spellStart"/>
      <w:r>
        <w:t>ecpoint</w:t>
      </w:r>
      <w:proofErr w:type="spellEnd"/>
      <w:r>
        <w:t xml:space="preserve"> for smaller percentiles</w:t>
      </w:r>
      <w:r>
        <w:rPr>
          <w:rStyle w:val="Rimandocommento"/>
        </w:rPr>
        <w:annotationRef/>
      </w:r>
      <w:r>
        <w:annotationRef/>
      </w:r>
    </w:p>
  </w:comment>
  <w:comment w:id="109" w:author="Fatima Pillosu" w:date="2022-06-07T15:44:00Z" w:initials="FP">
    <w:p w14:paraId="6B06FAEE" w14:textId="77777777" w:rsidR="002E70B1" w:rsidRDefault="002E70B1" w:rsidP="002E70B1">
      <w:pPr>
        <w:pStyle w:val="Testocommento"/>
      </w:pPr>
      <w:r>
        <w:rPr>
          <w:rStyle w:val="Rimandocommento"/>
        </w:rPr>
        <w:annotationRef/>
      </w:r>
      <w:r>
        <w:t xml:space="preserve">I state this time explicitly that this comment comes from comparing the observations and the forecasts. As we have so little observations, this </w:t>
      </w:r>
      <w:proofErr w:type="spellStart"/>
      <w:r>
        <w:t>excersice</w:t>
      </w:r>
      <w:proofErr w:type="spellEnd"/>
      <w:r>
        <w:t xml:space="preserve"> can be done mainly for the 50</w:t>
      </w:r>
      <w:r w:rsidRPr="00D01825">
        <w:rPr>
          <w:vertAlign w:val="superscript"/>
        </w:rPr>
        <w:t>th</w:t>
      </w:r>
      <w:r>
        <w:t xml:space="preserve"> percentile. For higher percentiles it is a bit </w:t>
      </w:r>
      <w:proofErr w:type="gramStart"/>
      <w:r>
        <w:t>more tricky</w:t>
      </w:r>
      <w:proofErr w:type="gramEnd"/>
      <w:r>
        <w:t xml:space="preserve"> because we would need far more observations.</w:t>
      </w:r>
    </w:p>
  </w:comment>
  <w:comment w:id="110" w:author="Guest User" w:date="2022-04-21T21:24:00Z" w:initials="GU">
    <w:p w14:paraId="05D563DE" w14:textId="77777777" w:rsidR="002E70B1" w:rsidRDefault="002E70B1" w:rsidP="002E70B1">
      <w:pPr>
        <w:pStyle w:val="Testocommento"/>
      </w:pPr>
      <w:r>
        <w:t xml:space="preserve">Although by luck or by chance? Luckily? Coincidentally? </w:t>
      </w:r>
      <w:r>
        <w:rPr>
          <w:rStyle w:val="Rimandocommento"/>
        </w:rPr>
        <w:annotationRef/>
      </w:r>
      <w:r>
        <w:annotationRef/>
      </w:r>
    </w:p>
  </w:comment>
  <w:comment w:id="111" w:author="Guest User" w:date="2022-04-21T21:25:00Z" w:initials="GU">
    <w:p w14:paraId="6664E23C" w14:textId="77777777" w:rsidR="002E70B1" w:rsidRDefault="002E70B1" w:rsidP="002E70B1">
      <w:pPr>
        <w:pStyle w:val="Testocommento"/>
      </w:pPr>
      <w:r>
        <w:t>Current wording isn't proper and as I'm not sure what is intended, I provided some guesses</w:t>
      </w:r>
      <w:r>
        <w:rPr>
          <w:rStyle w:val="Rimandocommento"/>
        </w:rPr>
        <w:annotationRef/>
      </w:r>
    </w:p>
  </w:comment>
  <w:comment w:id="112" w:author="Guest User" w:date="2022-05-25T13:31:00Z" w:initials="GU">
    <w:p w14:paraId="4748068A" w14:textId="77777777" w:rsidR="002E70B1" w:rsidRDefault="002E70B1" w:rsidP="002E70B1">
      <w:pPr>
        <w:pStyle w:val="Testocommento"/>
      </w:pPr>
      <w:proofErr w:type="spellStart"/>
      <w:r>
        <w:t>christel</w:t>
      </w:r>
      <w:proofErr w:type="spellEnd"/>
      <w:r>
        <w:t>: I would not put any comment which is in fact judgemental</w:t>
      </w:r>
      <w:r>
        <w:rPr>
          <w:rStyle w:val="Rimandocommento"/>
        </w:rPr>
        <w:annotationRef/>
      </w:r>
    </w:p>
  </w:comment>
  <w:comment w:id="113" w:author="Fatima Pillosu" w:date="2022-06-07T16:19:00Z" w:initials="FP">
    <w:p w14:paraId="312FC7CE" w14:textId="77777777" w:rsidR="002E70B1" w:rsidRDefault="002E70B1" w:rsidP="002E70B1">
      <w:pPr>
        <w:pStyle w:val="Testocommento"/>
      </w:pPr>
      <w:r>
        <w:rPr>
          <w:rStyle w:val="Rimandocommento"/>
        </w:rPr>
        <w:annotationRef/>
      </w:r>
      <w:r>
        <w:t xml:space="preserve">I removed the word by </w:t>
      </w:r>
      <w:proofErr w:type="gramStart"/>
      <w:r>
        <w:t>luck, and</w:t>
      </w:r>
      <w:proofErr w:type="gramEnd"/>
      <w:r>
        <w:t xml:space="preserve"> changed it in a way that I acknowledge the fact that we need more observations to say thing more robustly. However, this is not completely judgmental. I would say that it would be if I had no observations at all, but I’m showing some (what it was available) and that allows me to draw some conclusions. However, I tried to be less “strong” in my comments by adding the word “appears” in </w:t>
      </w:r>
      <w:proofErr w:type="spellStart"/>
      <w:r>
        <w:t>oder</w:t>
      </w:r>
      <w:proofErr w:type="spellEnd"/>
      <w:r>
        <w:t xml:space="preserve"> to soften the conclusions from the case study (as I don’t have many observations to work with).</w:t>
      </w:r>
    </w:p>
  </w:comment>
  <w:comment w:id="114" w:author="Guest User" w:date="2022-05-25T13:30:00Z" w:initials="GU">
    <w:p w14:paraId="1111045A" w14:textId="77777777" w:rsidR="002E70B1" w:rsidRDefault="002E70B1" w:rsidP="002E70B1">
      <w:pPr>
        <w:pStyle w:val="Testocommento"/>
      </w:pPr>
      <w:proofErr w:type="spellStart"/>
      <w:r>
        <w:t>christel</w:t>
      </w:r>
      <w:proofErr w:type="spellEnd"/>
      <w:r>
        <w:t xml:space="preserve">: how can you tell? Is it because you compare fig a and fig c? I </w:t>
      </w:r>
      <w:proofErr w:type="spellStart"/>
      <w:r>
        <w:t>don;t</w:t>
      </w:r>
      <w:proofErr w:type="spellEnd"/>
      <w:r>
        <w:t xml:space="preserve"> think you explain </w:t>
      </w:r>
      <w:proofErr w:type="gramStart"/>
      <w:r>
        <w:t>this</w:t>
      </w:r>
      <w:proofErr w:type="gramEnd"/>
      <w:r>
        <w:t xml:space="preserve"> and I was only looking at fig c</w:t>
      </w:r>
      <w:r>
        <w:rPr>
          <w:rStyle w:val="Rimandocommento"/>
        </w:rPr>
        <w:annotationRef/>
      </w:r>
      <w:r>
        <w:annotationRef/>
      </w:r>
    </w:p>
  </w:comment>
  <w:comment w:id="115" w:author="Fatima Pillosu" w:date="2022-06-07T16:17:00Z" w:initials="FP">
    <w:p w14:paraId="54E0B45B" w14:textId="77777777" w:rsidR="002E70B1" w:rsidRDefault="002E70B1" w:rsidP="002E70B1">
      <w:pPr>
        <w:pStyle w:val="Testocommento"/>
      </w:pPr>
      <w:r>
        <w:rPr>
          <w:rStyle w:val="Rimandocommento"/>
        </w:rPr>
        <w:annotationRef/>
      </w:r>
      <w:r>
        <w:t>See my reply above. I stated explicitly that we are comparing the observations (Fig.8a) and forecasts (Fig.8c).</w:t>
      </w:r>
    </w:p>
  </w:comment>
  <w:comment w:id="117" w:author="Guest User" w:date="2022-05-25T13:42:00Z" w:initials="GU">
    <w:p w14:paraId="4B73E1B9" w14:textId="77777777" w:rsidR="002E70B1" w:rsidRDefault="002E70B1" w:rsidP="002E70B1">
      <w:pPr>
        <w:pStyle w:val="Testocommento"/>
      </w:pPr>
      <w:proofErr w:type="spellStart"/>
      <w:r>
        <w:t>christel</w:t>
      </w:r>
      <w:proofErr w:type="spellEnd"/>
      <w:r>
        <w:t xml:space="preserve">: I have a slight concern about the whole study which says that ecPoint is better able to provide mm estimates of severe rainfall events. </w:t>
      </w:r>
      <w:proofErr w:type="spellStart"/>
      <w:r>
        <w:t>Couldn;t</w:t>
      </w:r>
      <w:proofErr w:type="spellEnd"/>
      <w:r>
        <w:t xml:space="preserve"> it be due to the number of members, i.e. as you have twice as </w:t>
      </w:r>
      <w:proofErr w:type="gramStart"/>
      <w:r>
        <w:t>much</w:t>
      </w:r>
      <w:proofErr w:type="gramEnd"/>
      <w:r>
        <w:t xml:space="preserve"> members, you can better estimate the tail and go to more extreme values? Maybe I am totally wrong there, but I have this nagging feeling the bias correction bias/ post-processing </w:t>
      </w:r>
      <w:proofErr w:type="gramStart"/>
      <w:r>
        <w:t>not be</w:t>
      </w:r>
      <w:proofErr w:type="gramEnd"/>
      <w:r>
        <w:t xml:space="preserve"> the only reason here.</w:t>
      </w:r>
      <w:r>
        <w:rPr>
          <w:rStyle w:val="Rimandocommento"/>
        </w:rPr>
        <w:annotationRef/>
      </w:r>
    </w:p>
  </w:comment>
  <w:comment w:id="118" w:author="Fatima Pillosu" w:date="2022-06-07T16:25:00Z" w:initials="FP">
    <w:p w14:paraId="37A747CE" w14:textId="77777777" w:rsidR="002E70B1" w:rsidRDefault="002E70B1" w:rsidP="002E70B1">
      <w:pPr>
        <w:pStyle w:val="Testocommento"/>
      </w:pPr>
      <w:r>
        <w:rPr>
          <w:rStyle w:val="Rimandocommento"/>
        </w:rPr>
        <w:annotationRef/>
      </w:r>
      <w:r>
        <w:t xml:space="preserve">I don’t agree with this conclusion. If tomorrow the ENS doubles the number of members, we will still not expect to forecast local rainfall extremes as it is not what ENS does (which is instead to forecast grid-box averages). ecPoint post-process the ENS to extract information on sub-grid variability. I could post-process the rainfall in order to produce less members (by chance let’s say 50, like the ENS), and still ecPoint would provide a different type of information compared to ENS. </w:t>
      </w:r>
    </w:p>
    <w:p w14:paraId="277A7C42" w14:textId="77777777" w:rsidR="002E70B1" w:rsidRDefault="002E70B1" w:rsidP="002E70B1">
      <w:pPr>
        <w:pStyle w:val="Testocommento"/>
      </w:pPr>
      <w:r>
        <w:t xml:space="preserve">Anyway, I’m moving this paragraph to the discussions as I think it is more appropriate there. </w:t>
      </w:r>
    </w:p>
  </w:comment>
  <w:comment w:id="119" w:author="Guest User" w:date="2022-06-16T16:52:00Z" w:initials="GU">
    <w:p w14:paraId="50E6EF1A" w14:textId="6FEF081F" w:rsidR="0240DFC8" w:rsidRDefault="0240DFC8">
      <w:proofErr w:type="spellStart"/>
      <w:r>
        <w:t>christel</w:t>
      </w:r>
      <w:proofErr w:type="spellEnd"/>
      <w:r>
        <w:t>: better here I agree. Still not sure the evidence that ecPoint is doing well is here, but let's see what the reviewer has to say.</w:t>
      </w:r>
      <w:r>
        <w:annotationRef/>
      </w:r>
    </w:p>
  </w:comment>
  <w:comment w:id="122" w:author="Guest User" w:date="2022-05-25T14:28:00Z" w:initials="GU">
    <w:p w14:paraId="4E6278E1" w14:textId="77777777" w:rsidR="007043C5" w:rsidRDefault="007043C5" w:rsidP="007043C5">
      <w:pPr>
        <w:pStyle w:val="Testocommento"/>
      </w:pPr>
      <w:proofErr w:type="spellStart"/>
      <w:r>
        <w:t>christel</w:t>
      </w:r>
      <w:proofErr w:type="spellEnd"/>
      <w:r>
        <w:t>: sorry I still struggle with this conclusion - what does this mean in practice?</w:t>
      </w:r>
      <w:r>
        <w:rPr>
          <w:rStyle w:val="Rimandocommento"/>
        </w:rPr>
        <w:annotationRef/>
      </w:r>
    </w:p>
  </w:comment>
  <w:comment w:id="123" w:author="Fatima Pillosu" w:date="2022-06-09T09:33:00Z" w:initials="FP">
    <w:p w14:paraId="32C43AE3" w14:textId="6E80A877" w:rsidR="007043C5" w:rsidRDefault="007043C5" w:rsidP="00C55994">
      <w:pPr>
        <w:pStyle w:val="Testocommento"/>
      </w:pPr>
      <w:r>
        <w:rPr>
          <w:rStyle w:val="Rimandocommento"/>
        </w:rPr>
        <w:annotationRef/>
      </w:r>
      <w:r w:rsidR="003C6E97">
        <w:t>This means that we have identify two types of users</w:t>
      </w:r>
      <w:r w:rsidR="001E3A49">
        <w:t xml:space="preserve">, and depending on who they are, they can satisfactorily just use ENS </w:t>
      </w:r>
      <w:proofErr w:type="gramStart"/>
      <w:r w:rsidR="001E3A49">
        <w:t>forecasts</w:t>
      </w:r>
      <w:proofErr w:type="gramEnd"/>
      <w:r w:rsidR="001E3A49">
        <w:t xml:space="preserve"> or they would be better </w:t>
      </w:r>
      <w:r w:rsidR="00FE047A">
        <w:t xml:space="preserve">using ecPoint. I tried to make it explicit in the first sentence of the paragraph. </w:t>
      </w:r>
      <w:r w:rsidR="00020232">
        <w:t xml:space="preserve">Is this clearer now in the way </w:t>
      </w:r>
      <w:r w:rsidR="00C55994">
        <w:t>it is written now</w:t>
      </w:r>
      <w:r w:rsidR="00020232">
        <w:t xml:space="preserve">?  </w:t>
      </w:r>
      <w:r w:rsidR="00A12465">
        <w:t xml:space="preserve"> </w:t>
      </w:r>
    </w:p>
  </w:comment>
  <w:comment w:id="124" w:author="Guest User" w:date="2022-06-16T16:58:00Z" w:initials="GU">
    <w:p w14:paraId="225AAA7F" w14:textId="457124F2" w:rsidR="0240DFC8" w:rsidRDefault="0240DFC8">
      <w:proofErr w:type="spellStart"/>
      <w:r>
        <w:t>christel</w:t>
      </w:r>
      <w:proofErr w:type="spellEnd"/>
      <w:r>
        <w:t>: but have you really identified two types of users? You did not talk to user. This is where my confusion comes from. Maybe the word users should be changed? Maybe replace by application?</w:t>
      </w:r>
      <w:r>
        <w:annotationRef/>
      </w:r>
    </w:p>
  </w:comment>
  <w:comment w:id="125" w:author="Calum Baugh" w:date="2022-06-16T19:14:00Z" w:initials="CB">
    <w:p w14:paraId="7302BF08" w14:textId="08035461" w:rsidR="360AAF42" w:rsidRDefault="360AAF42">
      <w:r>
        <w:t>Calum: Agreed, I think you need to introduce this concept of user requirements when you introduce the 'design' of the forecasting system</w:t>
      </w:r>
      <w:r>
        <w:annotationRef/>
      </w:r>
    </w:p>
  </w:comment>
  <w:comment w:id="126" w:author="Guest User" w:date="2022-05-25T14:21:00Z" w:initials="GU">
    <w:p w14:paraId="2D13E691" w14:textId="77777777" w:rsidR="007043C5" w:rsidRDefault="007043C5" w:rsidP="007043C5">
      <w:pPr>
        <w:pStyle w:val="Testocommento"/>
      </w:pPr>
      <w:proofErr w:type="spellStart"/>
      <w:r>
        <w:t>christel</w:t>
      </w:r>
      <w:proofErr w:type="spellEnd"/>
      <w:r>
        <w:t xml:space="preserve">: not sure this has truly been </w:t>
      </w:r>
      <w:proofErr w:type="gramStart"/>
      <w:r>
        <w:t>done..</w:t>
      </w:r>
      <w:proofErr w:type="gramEnd"/>
      <w:r>
        <w:rPr>
          <w:rStyle w:val="Rimandocommento"/>
        </w:rPr>
        <w:annotationRef/>
      </w:r>
      <w:r>
        <w:annotationRef/>
      </w:r>
    </w:p>
  </w:comment>
  <w:comment w:id="127" w:author="Fatima Pillosu" w:date="2022-06-09T10:22:00Z" w:initials="FP">
    <w:p w14:paraId="652686B0" w14:textId="4C5788C0" w:rsidR="00EE6E13" w:rsidRDefault="00EE6E13">
      <w:pPr>
        <w:pStyle w:val="Testocommento"/>
      </w:pPr>
      <w:r>
        <w:rPr>
          <w:rStyle w:val="Rimandocommento"/>
        </w:rPr>
        <w:annotationRef/>
      </w:r>
      <w:r>
        <w:t xml:space="preserve">This was not assessed in this study, but this refers to general feedback that we receive from ecPoint users. I added a sentence at the beginning to make </w:t>
      </w:r>
      <w:r w:rsidR="00516933">
        <w:t xml:space="preserve">sure there is not misunderstanding. </w:t>
      </w:r>
    </w:p>
  </w:comment>
  <w:comment w:id="128" w:author="Guest User" w:date="2022-05-25T14:24:00Z" w:initials="GU">
    <w:p w14:paraId="3C319A2B" w14:textId="77777777" w:rsidR="0077295B" w:rsidRDefault="0077295B" w:rsidP="0077295B">
      <w:pPr>
        <w:pStyle w:val="Testocommento"/>
      </w:pPr>
      <w:proofErr w:type="spellStart"/>
      <w:r>
        <w:t>christel</w:t>
      </w:r>
      <w:proofErr w:type="spellEnd"/>
      <w:r>
        <w:t xml:space="preserve">: which study do you mean here? The case </w:t>
      </w:r>
      <w:proofErr w:type="gramStart"/>
      <w:r>
        <w:t>study</w:t>
      </w:r>
      <w:proofErr w:type="gramEnd"/>
      <w:r>
        <w:t xml:space="preserve">? Something else? because I </w:t>
      </w:r>
      <w:proofErr w:type="spellStart"/>
      <w:r>
        <w:t>don;t</w:t>
      </w:r>
      <w:proofErr w:type="spellEnd"/>
      <w:r>
        <w:t xml:space="preserve"> </w:t>
      </w:r>
      <w:proofErr w:type="gramStart"/>
      <w:r>
        <w:t>remember</w:t>
      </w:r>
      <w:proofErr w:type="gramEnd"/>
      <w:r>
        <w:t xml:space="preserve"> the VRE study looks  at how realistic the rainfall amounts are - </w:t>
      </w:r>
      <w:r>
        <w:rPr>
          <w:rStyle w:val="Rimandocommento"/>
        </w:rPr>
        <w:annotationRef/>
      </w:r>
    </w:p>
  </w:comment>
  <w:comment w:id="129" w:author="Fatima Pillosu" w:date="2022-06-09T12:06:00Z" w:initials="FP">
    <w:p w14:paraId="5BBDA25E" w14:textId="1489BDF9" w:rsidR="0014589B" w:rsidRDefault="0014589B">
      <w:pPr>
        <w:pStyle w:val="Testocommento"/>
      </w:pPr>
      <w:r>
        <w:rPr>
          <w:rStyle w:val="Rimandocommento"/>
        </w:rPr>
        <w:annotationRef/>
      </w:r>
      <w:r>
        <w:t>I mean this paper</w:t>
      </w:r>
      <w:r w:rsidR="00D274A5">
        <w:t xml:space="preserve">. The results are in section 5.1. </w:t>
      </w:r>
      <w:r w:rsidR="00756B37">
        <w:t>I made more explicit the reference to the fact that the distrib</w:t>
      </w:r>
      <w:r w:rsidR="004C38C2">
        <w:t xml:space="preserve">utions provided by </w:t>
      </w:r>
      <w:proofErr w:type="spellStart"/>
      <w:r w:rsidR="004C38C2">
        <w:t>ecpoint</w:t>
      </w:r>
      <w:proofErr w:type="spellEnd"/>
      <w:r w:rsidR="004C38C2">
        <w:t xml:space="preserve"> </w:t>
      </w:r>
      <w:r w:rsidR="00691A7E">
        <w:t>provide</w:t>
      </w:r>
      <w:r w:rsidR="004C38C2">
        <w:t xml:space="preserve"> physically </w:t>
      </w:r>
      <w:r w:rsidR="00691A7E">
        <w:t>reasonable results (i.e. something similar to what we would expect from observations).</w:t>
      </w:r>
    </w:p>
  </w:comment>
  <w:comment w:id="131" w:author="Guest User" w:date="2022-06-16T17:00:00Z" w:initials="GU">
    <w:p w14:paraId="08734403" w14:textId="58FA00D6" w:rsidR="0240DFC8" w:rsidRDefault="0240DFC8">
      <w:proofErr w:type="spellStart"/>
      <w:r>
        <w:t>christel</w:t>
      </w:r>
      <w:proofErr w:type="spellEnd"/>
      <w:r>
        <w:t>: no one will know what this means...</w:t>
      </w:r>
      <w:r>
        <w:annotationRef/>
      </w:r>
    </w:p>
  </w:comment>
  <w:comment w:id="132" w:author="Calum Baugh" w:date="2022-06-16T19:17:00Z" w:initials="CB">
    <w:p w14:paraId="35B008ED" w14:textId="5E8BAC88" w:rsidR="360AAF42" w:rsidRDefault="360AAF42">
      <w:r>
        <w:t>Calum: Perhaps cite this EGU conference abstract: https://meetingorganizer.copernicus.org/EGU2020/EGU2020-20016.html</w:t>
      </w:r>
      <w:r>
        <w:annotationRef/>
      </w:r>
    </w:p>
  </w:comment>
  <w:comment w:id="133" w:author="Guest User" w:date="2022-06-16T17:00:00Z" w:initials="GU">
    <w:p w14:paraId="07AB363A" w14:textId="4A65939C" w:rsidR="0240DFC8" w:rsidRDefault="0240DFC8">
      <w:proofErr w:type="spellStart"/>
      <w:r>
        <w:t>christel</w:t>
      </w:r>
      <w:proofErr w:type="spellEnd"/>
      <w:r>
        <w:t>: has this been defined?</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AA4562" w15:done="0"/>
  <w15:commentEx w15:paraId="461F5761" w15:done="0"/>
  <w15:commentEx w15:paraId="3B68068B" w15:paraIdParent="461F5761" w15:done="0"/>
  <w15:commentEx w15:paraId="20CFE853" w15:paraIdParent="461F5761" w15:done="0"/>
  <w15:commentEx w15:paraId="3BF7E9A7" w15:done="0"/>
  <w15:commentEx w15:paraId="30CB8582" w15:done="0"/>
  <w15:commentEx w15:paraId="0ACD9DE7" w15:done="0"/>
  <w15:commentEx w15:paraId="0D2F59F3" w15:done="0"/>
  <w15:commentEx w15:paraId="6C9A6723" w15:paraIdParent="0D2F59F3" w15:done="0"/>
  <w15:commentEx w15:paraId="7A739BD4" w15:done="0"/>
  <w15:commentEx w15:paraId="402E066E" w15:paraIdParent="7A739BD4" w15:done="0"/>
  <w15:commentEx w15:paraId="40B991E3" w15:paraIdParent="7A739BD4" w15:done="0"/>
  <w15:commentEx w15:paraId="2A1E88D5" w15:paraIdParent="7A739BD4" w15:done="0"/>
  <w15:commentEx w15:paraId="70742546" w15:done="0"/>
  <w15:commentEx w15:paraId="32C6DCBA" w15:paraIdParent="70742546" w15:done="0"/>
  <w15:commentEx w15:paraId="120E8D6F" w15:done="0"/>
  <w15:commentEx w15:paraId="71C5944D" w15:paraIdParent="120E8D6F" w15:done="0"/>
  <w15:commentEx w15:paraId="43D73DC4" w15:paraIdParent="120E8D6F" w15:done="0"/>
  <w15:commentEx w15:paraId="62C26EB6" w15:done="0"/>
  <w15:commentEx w15:paraId="581E1B33" w15:paraIdParent="62C26EB6" w15:done="0"/>
  <w15:commentEx w15:paraId="160660A0" w15:paraIdParent="62C26EB6" w15:done="0"/>
  <w15:commentEx w15:paraId="0BB7FF95" w15:paraIdParent="62C26EB6" w15:done="0"/>
  <w15:commentEx w15:paraId="2CD4B28C" w15:done="0"/>
  <w15:commentEx w15:paraId="76D28045" w15:paraIdParent="2CD4B28C" w15:done="0"/>
  <w15:commentEx w15:paraId="048FC7FD" w15:done="0"/>
  <w15:commentEx w15:paraId="1AF7DE33" w15:paraIdParent="048FC7FD" w15:done="0"/>
  <w15:commentEx w15:paraId="54FFE7A7" w15:done="0"/>
  <w15:commentEx w15:paraId="39AF9DB7" w15:paraIdParent="54FFE7A7" w15:done="0"/>
  <w15:commentEx w15:paraId="601E8034" w15:done="0"/>
  <w15:commentEx w15:paraId="3D5493DB" w15:paraIdParent="601E8034" w15:done="0"/>
  <w15:commentEx w15:paraId="1EB27568" w15:done="0"/>
  <w15:commentEx w15:paraId="384834AB" w15:paraIdParent="1EB27568" w15:done="0"/>
  <w15:commentEx w15:paraId="6238AEA2" w15:paraIdParent="1EB27568" w15:done="0"/>
  <w15:commentEx w15:paraId="19085F24" w15:done="0"/>
  <w15:commentEx w15:paraId="7136A6DE" w15:paraIdParent="19085F24" w15:done="0"/>
  <w15:commentEx w15:paraId="3B921C76" w15:paraIdParent="19085F24" w15:done="0"/>
  <w15:commentEx w15:paraId="7F5347E4" w15:paraIdParent="19085F24" w15:done="0"/>
  <w15:commentEx w15:paraId="7CE2B2E3" w15:done="0"/>
  <w15:commentEx w15:paraId="37B62E9A" w15:done="0"/>
  <w15:commentEx w15:paraId="02A9B6E6" w15:done="0"/>
  <w15:commentEx w15:paraId="58AC74BA" w15:done="0"/>
  <w15:commentEx w15:paraId="6B06FAEE" w15:paraIdParent="58AC74BA" w15:done="0"/>
  <w15:commentEx w15:paraId="05D563DE" w15:done="0"/>
  <w15:commentEx w15:paraId="6664E23C" w15:paraIdParent="05D563DE" w15:done="0"/>
  <w15:commentEx w15:paraId="4748068A" w15:paraIdParent="05D563DE" w15:done="0"/>
  <w15:commentEx w15:paraId="312FC7CE" w15:paraIdParent="05D563DE" w15:done="0"/>
  <w15:commentEx w15:paraId="1111045A" w15:done="0"/>
  <w15:commentEx w15:paraId="54E0B45B" w15:paraIdParent="1111045A" w15:done="0"/>
  <w15:commentEx w15:paraId="4B73E1B9" w15:done="0"/>
  <w15:commentEx w15:paraId="277A7C42" w15:paraIdParent="4B73E1B9" w15:done="0"/>
  <w15:commentEx w15:paraId="50E6EF1A" w15:paraIdParent="4B73E1B9" w15:done="0"/>
  <w15:commentEx w15:paraId="4E6278E1" w15:done="0"/>
  <w15:commentEx w15:paraId="32C43AE3" w15:paraIdParent="4E6278E1" w15:done="0"/>
  <w15:commentEx w15:paraId="225AAA7F" w15:paraIdParent="4E6278E1" w15:done="0"/>
  <w15:commentEx w15:paraId="7302BF08" w15:paraIdParent="4E6278E1" w15:done="0"/>
  <w15:commentEx w15:paraId="2D13E691" w15:done="0"/>
  <w15:commentEx w15:paraId="652686B0" w15:paraIdParent="2D13E691" w15:done="0"/>
  <w15:commentEx w15:paraId="3C319A2B" w15:done="0"/>
  <w15:commentEx w15:paraId="5BBDA25E" w15:paraIdParent="3C319A2B" w15:done="0"/>
  <w15:commentEx w15:paraId="08734403" w15:done="0"/>
  <w15:commentEx w15:paraId="35B008ED" w15:paraIdParent="08734403" w15:done="0"/>
  <w15:commentEx w15:paraId="07AB36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64C3B" w16cex:dateUtc="2023-03-23T03:55:00Z"/>
  <w16cex:commentExtensible w16cex:durableId="269F0CB1" w16cex:dateUtc="2022-06-16T15:56:00Z"/>
  <w16cex:commentExtensible w16cex:durableId="269F0CB0" w16cex:dateUtc="2022-06-16T18:11:00Z"/>
  <w16cex:commentExtensible w16cex:durableId="269F0CAF" w16cex:dateUtc="2022-06-16T18:15:00Z"/>
  <w16cex:commentExtensible w16cex:durableId="269F0CAA" w16cex:dateUtc="2022-06-15T15:09:00Z"/>
  <w16cex:commentExtensible w16cex:durableId="269F0CA9" w16cex:dateUtc="2022-06-15T15:13:00Z"/>
  <w16cex:commentExtensible w16cex:durableId="269F0CA8" w16cex:dateUtc="2022-06-15T15:13:00Z"/>
  <w16cex:commentExtensible w16cex:durableId="269F0CA7" w16cex:dateUtc="2022-05-25T12:29:00Z"/>
  <w16cex:commentExtensible w16cex:durableId="269F0CA6" w16cex:dateUtc="2022-06-07T14:44:00Z"/>
  <w16cex:commentExtensible w16cex:durableId="269F0CA5" w16cex:dateUtc="2022-04-22T01:24:00Z"/>
  <w16cex:commentExtensible w16cex:durableId="269F0CA4" w16cex:dateUtc="2022-04-22T01:25:00Z"/>
  <w16cex:commentExtensible w16cex:durableId="269F0CA3" w16cex:dateUtc="2022-05-25T12:31:00Z"/>
  <w16cex:commentExtensible w16cex:durableId="269F0CA2" w16cex:dateUtc="2022-06-07T15:19:00Z"/>
  <w16cex:commentExtensible w16cex:durableId="269F0CA1" w16cex:dateUtc="2022-05-25T12:30:00Z"/>
  <w16cex:commentExtensible w16cex:durableId="269F0CA0" w16cex:dateUtc="2022-06-07T15:17:00Z"/>
  <w16cex:commentExtensible w16cex:durableId="269F0C9F" w16cex:dateUtc="2022-05-25T12:42:00Z"/>
  <w16cex:commentExtensible w16cex:durableId="269F0C9E" w16cex:dateUtc="2022-06-07T15:25:00Z"/>
  <w16cex:commentExtensible w16cex:durableId="269F0C9D" w16cex:dateUtc="2022-06-16T15:52:00Z"/>
  <w16cex:commentExtensible w16cex:durableId="264DA385" w16cex:dateUtc="2022-04-28T08:58:00Z"/>
  <w16cex:commentExtensible w16cex:durableId="264DA384" w16cex:dateUtc="2022-04-28T09:03:00Z"/>
  <w16cex:commentExtensible w16cex:durableId="264DA383" w16cex:dateUtc="2022-04-28T09:03:00Z"/>
  <w16cex:commentExtensible w16cex:durableId="264DA382" w16cex:dateUtc="2022-06-10T09:12:00Z"/>
  <w16cex:commentExtensible w16cex:durableId="264DA3E8" w16cex:dateUtc="2022-05-16T09:16:00Z"/>
  <w16cex:commentExtensible w16cex:durableId="264DA4C6" w16cex:dateUtc="2022-06-10T10:08:00Z"/>
  <w16cex:commentExtensible w16cex:durableId="264DA43F" w16cex:dateUtc="2022-05-25T10:42:00Z"/>
  <w16cex:commentExtensible w16cex:durableId="264DA43E" w16cex:dateUtc="2022-06-10T09:09:00Z"/>
  <w16cex:commentExtensible w16cex:durableId="3BCA549E" w16cex:dateUtc="2022-05-25T12:49:00Z"/>
  <w16cex:commentExtensible w16cex:durableId="264D6634" w16cex:dateUtc="2022-06-10T05:41:00Z"/>
  <w16cex:commentExtensible w16cex:durableId="264D68BC" w16cex:dateUtc="2022-05-25T12:53:00Z"/>
  <w16cex:commentExtensible w16cex:durableId="264D68F8" w16cex:dateUtc="2022-06-10T05:53:00Z"/>
  <w16cex:commentExtensible w16cex:durableId="77FEAF8C" w16cex:dateUtc="2022-06-16T15:56:00Z"/>
  <w16cex:commentExtensible w16cex:durableId="2C8BA2E0" w16cex:dateUtc="2022-06-16T18:11:00Z"/>
  <w16cex:commentExtensible w16cex:durableId="4D2A7DDD" w16cex:dateUtc="2022-06-16T18:15:00Z"/>
  <w16cex:commentExtensible w16cex:durableId="4FFEE3A0" w16cex:dateUtc="2022-05-16T10:08:00Z"/>
  <w16cex:commentExtensible w16cex:durableId="2649B1EA" w16cex:dateUtc="2022-06-07T10:15:00Z"/>
  <w16cex:commentExtensible w16cex:durableId="19314D7B" w16cex:dateUtc="2022-06-15T15:08:00Z"/>
  <w16cex:commentExtensible w16cex:durableId="05A495CF" w16cex:dateUtc="2022-06-15T15:11:00Z"/>
  <w16cex:commentExtensible w16cex:durableId="02B09DF2" w16cex:dateUtc="2022-06-15T15:09:00Z"/>
  <w16cex:commentExtensible w16cex:durableId="4E437A25" w16cex:dateUtc="2022-06-15T15:13:00Z"/>
  <w16cex:commentExtensible w16cex:durableId="4E967577" w16cex:dateUtc="2022-06-15T15:13:00Z"/>
  <w16cex:commentExtensible w16cex:durableId="2649D0B0" w16cex:dateUtc="2022-05-25T12:29:00Z"/>
  <w16cex:commentExtensible w16cex:durableId="2649F0CC" w16cex:dateUtc="2022-06-07T14:44:00Z"/>
  <w16cex:commentExtensible w16cex:durableId="2649F8E0" w16cex:dateUtc="2022-04-22T01:24:00Z"/>
  <w16cex:commentExtensible w16cex:durableId="2649F8DF" w16cex:dateUtc="2022-04-22T01:25:00Z"/>
  <w16cex:commentExtensible w16cex:durableId="2649F8DE" w16cex:dateUtc="2022-05-25T12:31:00Z"/>
  <w16cex:commentExtensible w16cex:durableId="2649F90C" w16cex:dateUtc="2022-06-07T15:19:00Z"/>
  <w16cex:commentExtensible w16cex:durableId="2649F6AB" w16cex:dateUtc="2022-05-25T12:30:00Z"/>
  <w16cex:commentExtensible w16cex:durableId="2649F894" w16cex:dateUtc="2022-06-07T15:17:00Z"/>
  <w16cex:commentExtensible w16cex:durableId="456C5D15" w16cex:dateUtc="2022-05-25T12:42:00Z"/>
  <w16cex:commentExtensible w16cex:durableId="2649FA8C" w16cex:dateUtc="2022-06-07T15:25:00Z"/>
  <w16cex:commentExtensible w16cex:durableId="30B65308" w16cex:dateUtc="2022-06-16T15:52:00Z"/>
  <w16cex:commentExtensible w16cex:durableId="2667FF18" w16cex:dateUtc="2022-05-25T13:28:00Z"/>
  <w16cex:commentExtensible w16cex:durableId="264C3CE0" w16cex:dateUtc="2022-06-09T08:33:00Z"/>
  <w16cex:commentExtensible w16cex:durableId="1FCCFCC5" w16cex:dateUtc="2022-06-16T15:58:00Z"/>
  <w16cex:commentExtensible w16cex:durableId="4B4B5DFA" w16cex:dateUtc="2022-06-16T18:14:00Z"/>
  <w16cex:commentExtensible w16cex:durableId="2667FF17" w16cex:dateUtc="2022-05-25T13:21:00Z"/>
  <w16cex:commentExtensible w16cex:durableId="264C4867" w16cex:dateUtc="2022-06-09T09:22:00Z"/>
  <w16cex:commentExtensible w16cex:durableId="2667FF19" w16cex:dateUtc="2022-05-25T13:24:00Z"/>
  <w16cex:commentExtensible w16cex:durableId="264C60BD" w16cex:dateUtc="2022-06-09T11:06:00Z"/>
  <w16cex:commentExtensible w16cex:durableId="3BDA35CC" w16cex:dateUtc="2022-06-16T16:00:00Z"/>
  <w16cex:commentExtensible w16cex:durableId="2F346249" w16cex:dateUtc="2022-06-16T18:17:00Z"/>
  <w16cex:commentExtensible w16cex:durableId="03C394B1" w16cex:dateUtc="2022-06-16T16: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AA4562" w16cid:durableId="27C64C3B"/>
  <w16cid:commentId w16cid:paraId="461F5761" w16cid:durableId="269F0CB1"/>
  <w16cid:commentId w16cid:paraId="3B68068B" w16cid:durableId="269F0CB0"/>
  <w16cid:commentId w16cid:paraId="20CFE853" w16cid:durableId="269F0CAF"/>
  <w16cid:commentId w16cid:paraId="3BF7E9A7" w16cid:durableId="269F0CAA"/>
  <w16cid:commentId w16cid:paraId="30CB8582" w16cid:durableId="269F0CA9"/>
  <w16cid:commentId w16cid:paraId="0ACD9DE7" w16cid:durableId="269F0CA8"/>
  <w16cid:commentId w16cid:paraId="0D2F59F3" w16cid:durableId="269F0CA7"/>
  <w16cid:commentId w16cid:paraId="6C9A6723" w16cid:durableId="269F0CA6"/>
  <w16cid:commentId w16cid:paraId="7A739BD4" w16cid:durableId="269F0CA5"/>
  <w16cid:commentId w16cid:paraId="402E066E" w16cid:durableId="269F0CA4"/>
  <w16cid:commentId w16cid:paraId="40B991E3" w16cid:durableId="269F0CA3"/>
  <w16cid:commentId w16cid:paraId="2A1E88D5" w16cid:durableId="269F0CA2"/>
  <w16cid:commentId w16cid:paraId="70742546" w16cid:durableId="269F0CA1"/>
  <w16cid:commentId w16cid:paraId="32C6DCBA" w16cid:durableId="269F0CA0"/>
  <w16cid:commentId w16cid:paraId="120E8D6F" w16cid:durableId="269F0C9F"/>
  <w16cid:commentId w16cid:paraId="71C5944D" w16cid:durableId="269F0C9E"/>
  <w16cid:commentId w16cid:paraId="43D73DC4" w16cid:durableId="269F0C9D"/>
  <w16cid:commentId w16cid:paraId="62C26EB6" w16cid:durableId="264DA385"/>
  <w16cid:commentId w16cid:paraId="581E1B33" w16cid:durableId="264DA384"/>
  <w16cid:commentId w16cid:paraId="160660A0" w16cid:durableId="264DA383"/>
  <w16cid:commentId w16cid:paraId="0BB7FF95" w16cid:durableId="264DA382"/>
  <w16cid:commentId w16cid:paraId="2CD4B28C" w16cid:durableId="264DA3E8"/>
  <w16cid:commentId w16cid:paraId="76D28045" w16cid:durableId="264DA4C6"/>
  <w16cid:commentId w16cid:paraId="048FC7FD" w16cid:durableId="264DA43F"/>
  <w16cid:commentId w16cid:paraId="1AF7DE33" w16cid:durableId="264DA43E"/>
  <w16cid:commentId w16cid:paraId="54FFE7A7" w16cid:durableId="3BCA549E"/>
  <w16cid:commentId w16cid:paraId="39AF9DB7" w16cid:durableId="264D6634"/>
  <w16cid:commentId w16cid:paraId="601E8034" w16cid:durableId="264D68BC"/>
  <w16cid:commentId w16cid:paraId="3D5493DB" w16cid:durableId="264D68F8"/>
  <w16cid:commentId w16cid:paraId="1EB27568" w16cid:durableId="77FEAF8C"/>
  <w16cid:commentId w16cid:paraId="384834AB" w16cid:durableId="2C8BA2E0"/>
  <w16cid:commentId w16cid:paraId="6238AEA2" w16cid:durableId="4D2A7DDD"/>
  <w16cid:commentId w16cid:paraId="19085F24" w16cid:durableId="4FFEE3A0"/>
  <w16cid:commentId w16cid:paraId="7136A6DE" w16cid:durableId="2649B1EA"/>
  <w16cid:commentId w16cid:paraId="3B921C76" w16cid:durableId="19314D7B"/>
  <w16cid:commentId w16cid:paraId="7F5347E4" w16cid:durableId="05A495CF"/>
  <w16cid:commentId w16cid:paraId="7CE2B2E3" w16cid:durableId="02B09DF2"/>
  <w16cid:commentId w16cid:paraId="37B62E9A" w16cid:durableId="4E437A25"/>
  <w16cid:commentId w16cid:paraId="02A9B6E6" w16cid:durableId="4E967577"/>
  <w16cid:commentId w16cid:paraId="58AC74BA" w16cid:durableId="2649D0B0"/>
  <w16cid:commentId w16cid:paraId="6B06FAEE" w16cid:durableId="2649F0CC"/>
  <w16cid:commentId w16cid:paraId="05D563DE" w16cid:durableId="2649F8E0"/>
  <w16cid:commentId w16cid:paraId="6664E23C" w16cid:durableId="2649F8DF"/>
  <w16cid:commentId w16cid:paraId="4748068A" w16cid:durableId="2649F8DE"/>
  <w16cid:commentId w16cid:paraId="312FC7CE" w16cid:durableId="2649F90C"/>
  <w16cid:commentId w16cid:paraId="1111045A" w16cid:durableId="2649F6AB"/>
  <w16cid:commentId w16cid:paraId="54E0B45B" w16cid:durableId="2649F894"/>
  <w16cid:commentId w16cid:paraId="4B73E1B9" w16cid:durableId="456C5D15"/>
  <w16cid:commentId w16cid:paraId="277A7C42" w16cid:durableId="2649FA8C"/>
  <w16cid:commentId w16cid:paraId="50E6EF1A" w16cid:durableId="30B65308"/>
  <w16cid:commentId w16cid:paraId="4E6278E1" w16cid:durableId="2667FF18"/>
  <w16cid:commentId w16cid:paraId="32C43AE3" w16cid:durableId="264C3CE0"/>
  <w16cid:commentId w16cid:paraId="225AAA7F" w16cid:durableId="1FCCFCC5"/>
  <w16cid:commentId w16cid:paraId="7302BF08" w16cid:durableId="4B4B5DFA"/>
  <w16cid:commentId w16cid:paraId="2D13E691" w16cid:durableId="2667FF17"/>
  <w16cid:commentId w16cid:paraId="652686B0" w16cid:durableId="264C4867"/>
  <w16cid:commentId w16cid:paraId="3C319A2B" w16cid:durableId="2667FF19"/>
  <w16cid:commentId w16cid:paraId="5BBDA25E" w16cid:durableId="264C60BD"/>
  <w16cid:commentId w16cid:paraId="08734403" w16cid:durableId="3BDA35CC"/>
  <w16cid:commentId w16cid:paraId="35B008ED" w16cid:durableId="2F346249"/>
  <w16cid:commentId w16cid:paraId="07AB363A" w16cid:durableId="03C394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2B86D" w14:textId="77777777" w:rsidR="00550A49" w:rsidRDefault="00550A49">
      <w:pPr>
        <w:spacing w:before="0" w:line="240" w:lineRule="auto"/>
      </w:pPr>
      <w:r>
        <w:separator/>
      </w:r>
    </w:p>
  </w:endnote>
  <w:endnote w:type="continuationSeparator" w:id="0">
    <w:p w14:paraId="5872B880" w14:textId="77777777" w:rsidR="00550A49" w:rsidRDefault="00550A49">
      <w:pPr>
        <w:spacing w:before="0" w:line="240" w:lineRule="auto"/>
      </w:pPr>
      <w:r>
        <w:continuationSeparator/>
      </w:r>
    </w:p>
  </w:endnote>
  <w:endnote w:type="continuationNotice" w:id="1">
    <w:p w14:paraId="223082C8" w14:textId="77777777" w:rsidR="00550A49" w:rsidRDefault="00550A4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BC049" w14:textId="77777777" w:rsidR="00550A49" w:rsidRDefault="00550A49">
      <w:pPr>
        <w:spacing w:before="0" w:line="240" w:lineRule="auto"/>
      </w:pPr>
      <w:r>
        <w:separator/>
      </w:r>
    </w:p>
  </w:footnote>
  <w:footnote w:type="continuationSeparator" w:id="0">
    <w:p w14:paraId="5B86D3F7" w14:textId="77777777" w:rsidR="00550A49" w:rsidRDefault="00550A49">
      <w:pPr>
        <w:spacing w:before="0" w:line="240" w:lineRule="auto"/>
      </w:pPr>
      <w:r>
        <w:continuationSeparator/>
      </w:r>
    </w:p>
  </w:footnote>
  <w:footnote w:type="continuationNotice" w:id="1">
    <w:p w14:paraId="3B736FE1" w14:textId="77777777" w:rsidR="00550A49" w:rsidRDefault="00550A49">
      <w:pPr>
        <w:spacing w:before="0" w:line="240" w:lineRule="auto"/>
      </w:pPr>
    </w:p>
  </w:footnote>
  <w:footnote w:id="2">
    <w:p w14:paraId="0B291F3A" w14:textId="3C5F4CA8" w:rsidR="00506DD9" w:rsidRPr="00506DD9" w:rsidRDefault="00506DD9">
      <w:pPr>
        <w:pStyle w:val="Testonotaapidipagina"/>
        <w:rPr>
          <w:lang w:val="it-IT"/>
        </w:rPr>
      </w:pPr>
      <w:r>
        <w:rPr>
          <w:rStyle w:val="Rimandonotaapidipagina"/>
        </w:rPr>
        <w:footnoteRef/>
      </w:r>
      <w:r>
        <w:t xml:space="preserve"> </w:t>
      </w:r>
      <w:r w:rsidR="00A03F09" w:rsidRPr="00A03F09">
        <w:t>www.ecmwf.int/en/forecasts/documentation-and-support/evolution-ifs/cycles/summary-cycle-45r1</w:t>
      </w:r>
    </w:p>
  </w:footnote>
  <w:footnote w:id="3">
    <w:p w14:paraId="050ADFD3" w14:textId="2187B556" w:rsidR="00B0479A" w:rsidRPr="008551E1" w:rsidRDefault="00B0479A" w:rsidP="00B0479A">
      <w:pPr>
        <w:pStyle w:val="Testonotaapidipagina"/>
        <w:rPr>
          <w:lang w:val="it-IT"/>
        </w:rPr>
      </w:pPr>
      <w:r w:rsidRPr="00421273">
        <w:rPr>
          <w:rStyle w:val="Rimandonotaapidipagina"/>
        </w:rPr>
        <w:footnoteRef/>
      </w:r>
      <w:r w:rsidRPr="008551E1">
        <w:rPr>
          <w:lang w:val="it-IT"/>
        </w:rPr>
        <w:t xml:space="preserve"> </w:t>
      </w:r>
      <w:r w:rsidR="00A63414" w:rsidRPr="008551E1">
        <w:rPr>
          <w:lang w:val="it-IT"/>
        </w:rPr>
        <w:t>www.ecmwf.int/en/forecasts/about-our-forecasts/evolution-ifs/cycles/summary-cycle-46r1</w:t>
      </w:r>
    </w:p>
  </w:footnote>
  <w:footnote w:id="4">
    <w:p w14:paraId="03A94CD6" w14:textId="2E676B0E" w:rsidR="00774E2B" w:rsidRPr="008551E1" w:rsidRDefault="00774E2B" w:rsidP="00774E2B">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33696258" w14:textId="77777777" w:rsidR="00ED7FD1" w:rsidRPr="008551E1" w:rsidRDefault="00ED7FD1" w:rsidP="00ED7FD1">
      <w:pPr>
        <w:pStyle w:val="Testonotaapidipagina"/>
        <w:jc w:val="left"/>
        <w:rPr>
          <w:ins w:id="16" w:author="Fatima Pillosu" w:date="2022-08-11T05:05:00Z"/>
          <w:lang w:val="it-IT"/>
        </w:rPr>
      </w:pPr>
      <w:ins w:id="17" w:author="Fatima Pillosu" w:date="2022-08-11T05:05:00Z">
        <w:r>
          <w:rPr>
            <w:rStyle w:val="Rimandonotaapidipagina"/>
          </w:rPr>
          <w:footnoteRef/>
        </w:r>
        <w:r w:rsidRPr="008551E1">
          <w:rPr>
            <w:lang w:val="it-IT"/>
          </w:rPr>
          <w:t xml:space="preserve"> https://www.pichinchacomunicaciones.com.ec/lluvias-causan-desborde-de-rios-e-inundaciones-en-varias-provincias/</w:t>
        </w:r>
      </w:ins>
    </w:p>
  </w:footnote>
  <w:footnote w:id="6">
    <w:p w14:paraId="6CEE9126" w14:textId="77777777" w:rsidR="00ED7FD1" w:rsidRPr="008551E1" w:rsidRDefault="00ED7FD1" w:rsidP="00ED7FD1">
      <w:pPr>
        <w:pStyle w:val="Testonotaapidipagina"/>
        <w:rPr>
          <w:ins w:id="19" w:author="Fatima Pillosu" w:date="2022-08-11T05:05:00Z"/>
          <w:lang w:val="it-IT"/>
        </w:rPr>
      </w:pPr>
      <w:ins w:id="20" w:author="Fatima Pillosu" w:date="2022-08-11T05:05:00Z">
        <w:r>
          <w:rPr>
            <w:rStyle w:val="Rimandonotaapidipagina"/>
          </w:rPr>
          <w:footnoteRef/>
        </w:r>
        <w:r w:rsidRPr="008551E1">
          <w:rPr>
            <w:lang w:val="it-IT"/>
          </w:rPr>
          <w:t xml:space="preserve"> https://www.wunderground.com/history/daily/SEGU/date/2021-3-8</w:t>
        </w:r>
      </w:ins>
    </w:p>
  </w:footnote>
  <w:footnote w:id="7">
    <w:p w14:paraId="17434E13" w14:textId="77777777" w:rsidR="00ED7FD1" w:rsidRPr="008551E1" w:rsidRDefault="00ED7FD1" w:rsidP="00ED7FD1">
      <w:pPr>
        <w:pStyle w:val="Testonotaapidipagina"/>
        <w:jc w:val="left"/>
        <w:rPr>
          <w:ins w:id="22" w:author="Fatima Pillosu" w:date="2022-08-11T05:05:00Z"/>
          <w:lang w:val="it-IT"/>
        </w:rPr>
      </w:pPr>
      <w:ins w:id="23" w:author="Fatima Pillosu" w:date="2022-08-11T05:05:00Z">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ins>
    </w:p>
  </w:footnote>
  <w:footnote w:id="8">
    <w:p w14:paraId="0C16FEB4" w14:textId="77777777" w:rsidR="00ED7FD1" w:rsidRPr="008551E1" w:rsidRDefault="00ED7FD1" w:rsidP="00ED7FD1">
      <w:pPr>
        <w:pStyle w:val="Testonotaapidipagina"/>
        <w:jc w:val="left"/>
        <w:rPr>
          <w:ins w:id="24" w:author="Fatima Pillosu" w:date="2022-08-11T05:05:00Z"/>
          <w:lang w:val="it-IT"/>
        </w:rPr>
      </w:pPr>
      <w:ins w:id="25" w:author="Fatima Pillosu" w:date="2022-08-11T05:05:00Z">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ins>
    </w:p>
  </w:footnote>
  <w:footnote w:id="9">
    <w:p w14:paraId="20FDC253" w14:textId="77777777" w:rsidR="002E70B1" w:rsidDel="00ED7FD1" w:rsidRDefault="002E70B1" w:rsidP="002E70B1">
      <w:pPr>
        <w:pStyle w:val="Testonotaapidipagina"/>
        <w:jc w:val="left"/>
        <w:rPr>
          <w:del w:id="74" w:author="Fatima Pillosu" w:date="2022-08-11T05:05:00Z"/>
        </w:rPr>
      </w:pPr>
      <w:del w:id="75" w:author="Fatima Pillosu" w:date="2022-08-11T05:05:00Z">
        <w:r w:rsidDel="00ED7FD1">
          <w:rPr>
            <w:rStyle w:val="Rimandonotaapidipagina"/>
          </w:rPr>
          <w:footnoteRef/>
        </w:r>
        <w:r w:rsidDel="00ED7FD1">
          <w:delText xml:space="preserve"> </w:delText>
        </w:r>
        <w:r w:rsidRPr="00C654AC" w:rsidDel="00ED7FD1">
          <w:delText>https://www.pichinchacomunicaciones.com.ec/lluvias-causan-desborde-de-rios-e-inundaciones-en-varias-provincias/</w:delText>
        </w:r>
      </w:del>
    </w:p>
  </w:footnote>
  <w:footnote w:id="10">
    <w:p w14:paraId="4214B588" w14:textId="77777777" w:rsidR="002E70B1" w:rsidDel="00ED7FD1" w:rsidRDefault="002E70B1" w:rsidP="002E70B1">
      <w:pPr>
        <w:pStyle w:val="Testonotaapidipagina"/>
        <w:rPr>
          <w:del w:id="79" w:author="Fatima Pillosu" w:date="2022-08-11T05:05:00Z"/>
        </w:rPr>
      </w:pPr>
      <w:del w:id="80" w:author="Fatima Pillosu" w:date="2022-08-11T05:05:00Z">
        <w:r w:rsidDel="00ED7FD1">
          <w:rPr>
            <w:rStyle w:val="Rimandonotaapidipagina"/>
          </w:rPr>
          <w:footnoteRef/>
        </w:r>
        <w:r w:rsidDel="00ED7FD1">
          <w:delText xml:space="preserve"> </w:delText>
        </w:r>
        <w:r w:rsidRPr="00EF404C" w:rsidDel="00ED7FD1">
          <w:delText>https://www.wunderground.com/history/daily/SEGU/date/2021-3-8</w:delText>
        </w:r>
      </w:del>
    </w:p>
  </w:footnote>
  <w:footnote w:id="11">
    <w:p w14:paraId="2F84F1E8" w14:textId="77777777" w:rsidR="002E70B1" w:rsidDel="00ED7FD1" w:rsidRDefault="002E70B1" w:rsidP="002E70B1">
      <w:pPr>
        <w:pStyle w:val="Testonotaapidipagina"/>
        <w:jc w:val="left"/>
        <w:rPr>
          <w:del w:id="81" w:author="Fatima Pillosu" w:date="2022-08-11T05:05:00Z"/>
        </w:rPr>
      </w:pPr>
      <w:del w:id="82" w:author="Fatima Pillosu" w:date="2022-08-11T05:05:00Z">
        <w:r w:rsidRPr="00FC0B93" w:rsidDel="00ED7FD1">
          <w:rPr>
            <w:rStyle w:val="Rimandonotaapidipagina"/>
          </w:rPr>
          <w:footnoteRef/>
        </w:r>
        <w:r w:rsidDel="00ED7FD1">
          <w:delText xml:space="preserve"> </w:delText>
        </w:r>
        <w:r w:rsidRPr="00D745D7" w:rsidDel="00ED7FD1">
          <w:delText>https://www.eluniverso.com/guayaquil/comunidad/la-mayor-lluvia-del-2021-en-guayaquil-provoco-afectaciones-en-64-zonas-entre-inundaciones-arboles-caidos-canales-rebosados-y-otros-nota/</w:delText>
        </w:r>
      </w:del>
    </w:p>
  </w:footnote>
  <w:footnote w:id="12">
    <w:p w14:paraId="1A412068" w14:textId="77777777" w:rsidR="002E70B1" w:rsidDel="00ED7FD1" w:rsidRDefault="002E70B1" w:rsidP="002E70B1">
      <w:pPr>
        <w:pStyle w:val="Testonotaapidipagina"/>
        <w:jc w:val="left"/>
        <w:rPr>
          <w:del w:id="83" w:author="Fatima Pillosu" w:date="2022-08-11T05:05:00Z"/>
        </w:rPr>
      </w:pPr>
      <w:del w:id="84" w:author="Fatima Pillosu" w:date="2022-08-11T05:05:00Z">
        <w:r w:rsidDel="00ED7FD1">
          <w:rPr>
            <w:rStyle w:val="Rimandonotaapidipagina"/>
          </w:rPr>
          <w:footnoteRef/>
        </w:r>
        <w:r w:rsidDel="00ED7FD1">
          <w:delText xml:space="preserve"> </w:delText>
        </w:r>
        <w:r w:rsidRPr="00411630" w:rsidDel="00ED7FD1">
          <w:rPr>
            <w:bdr w:val="none" w:sz="0" w:space="0" w:color="auto" w:frame="1"/>
            <w:shd w:val="clear" w:color="auto" w:fill="FFFFFF"/>
          </w:rPr>
          <w:delText>https://www.cpc.ncep.noaa.gov/products/precip/CWlink/MJO/ARCHIVE/PDF/mjo_evol-status-fcsts-20210315.pdf</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tima Pillosu">
    <w15:presenceInfo w15:providerId="Windows Live" w15:userId="a6295d4dc9e22643"/>
  </w15:person>
  <w15:person w15:author="Calum Baugh">
    <w15:presenceInfo w15:providerId="Windows Live" w15:userId="c6a8f6f838c06b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ZGtQBUMhZmLQAAAA=="/>
  </w:docVars>
  <w:rsids>
    <w:rsidRoot w:val="002317D9"/>
    <w:rsid w:val="00000A5E"/>
    <w:rsid w:val="00000F12"/>
    <w:rsid w:val="000010ED"/>
    <w:rsid w:val="00001BC0"/>
    <w:rsid w:val="00001C0B"/>
    <w:rsid w:val="00001FA0"/>
    <w:rsid w:val="00002D7C"/>
    <w:rsid w:val="00002E1A"/>
    <w:rsid w:val="000032D0"/>
    <w:rsid w:val="00003993"/>
    <w:rsid w:val="00003AC7"/>
    <w:rsid w:val="00004628"/>
    <w:rsid w:val="00004679"/>
    <w:rsid w:val="00004683"/>
    <w:rsid w:val="00004BC7"/>
    <w:rsid w:val="00004ED2"/>
    <w:rsid w:val="00004EDF"/>
    <w:rsid w:val="00005745"/>
    <w:rsid w:val="00005B36"/>
    <w:rsid w:val="00005C9A"/>
    <w:rsid w:val="00005D30"/>
    <w:rsid w:val="000062D5"/>
    <w:rsid w:val="00006931"/>
    <w:rsid w:val="0000724A"/>
    <w:rsid w:val="000077FD"/>
    <w:rsid w:val="00007EF7"/>
    <w:rsid w:val="000103A8"/>
    <w:rsid w:val="000110E1"/>
    <w:rsid w:val="000111FD"/>
    <w:rsid w:val="000113E1"/>
    <w:rsid w:val="00011D45"/>
    <w:rsid w:val="00011F7A"/>
    <w:rsid w:val="00012525"/>
    <w:rsid w:val="00012C44"/>
    <w:rsid w:val="00013102"/>
    <w:rsid w:val="00013187"/>
    <w:rsid w:val="000134AB"/>
    <w:rsid w:val="00013CF1"/>
    <w:rsid w:val="0001419E"/>
    <w:rsid w:val="000142C2"/>
    <w:rsid w:val="000144C1"/>
    <w:rsid w:val="00014540"/>
    <w:rsid w:val="00014702"/>
    <w:rsid w:val="00014F8F"/>
    <w:rsid w:val="000151C8"/>
    <w:rsid w:val="00015462"/>
    <w:rsid w:val="0001590B"/>
    <w:rsid w:val="00015B43"/>
    <w:rsid w:val="00015ED3"/>
    <w:rsid w:val="000165D6"/>
    <w:rsid w:val="00016A31"/>
    <w:rsid w:val="00020232"/>
    <w:rsid w:val="000208F8"/>
    <w:rsid w:val="0002097D"/>
    <w:rsid w:val="000209DE"/>
    <w:rsid w:val="00020AF6"/>
    <w:rsid w:val="00020B19"/>
    <w:rsid w:val="00020C54"/>
    <w:rsid w:val="0002125C"/>
    <w:rsid w:val="000213E0"/>
    <w:rsid w:val="00021552"/>
    <w:rsid w:val="000218B6"/>
    <w:rsid w:val="00021E0D"/>
    <w:rsid w:val="000221AC"/>
    <w:rsid w:val="0002250A"/>
    <w:rsid w:val="000225D3"/>
    <w:rsid w:val="00022805"/>
    <w:rsid w:val="00022C54"/>
    <w:rsid w:val="00023720"/>
    <w:rsid w:val="000239BA"/>
    <w:rsid w:val="00023F8C"/>
    <w:rsid w:val="000240B8"/>
    <w:rsid w:val="000240C4"/>
    <w:rsid w:val="0002467E"/>
    <w:rsid w:val="0002469A"/>
    <w:rsid w:val="00024810"/>
    <w:rsid w:val="00024A55"/>
    <w:rsid w:val="00024DBE"/>
    <w:rsid w:val="00025F62"/>
    <w:rsid w:val="00025FBB"/>
    <w:rsid w:val="00026818"/>
    <w:rsid w:val="00026AB2"/>
    <w:rsid w:val="00027003"/>
    <w:rsid w:val="00027055"/>
    <w:rsid w:val="0002718C"/>
    <w:rsid w:val="000274D0"/>
    <w:rsid w:val="0002776B"/>
    <w:rsid w:val="0002786A"/>
    <w:rsid w:val="000309DB"/>
    <w:rsid w:val="00030A84"/>
    <w:rsid w:val="00030D8B"/>
    <w:rsid w:val="00030DAF"/>
    <w:rsid w:val="00031269"/>
    <w:rsid w:val="00031701"/>
    <w:rsid w:val="0003178A"/>
    <w:rsid w:val="00031ACF"/>
    <w:rsid w:val="00031E18"/>
    <w:rsid w:val="00032131"/>
    <w:rsid w:val="0003284B"/>
    <w:rsid w:val="00032897"/>
    <w:rsid w:val="00032D85"/>
    <w:rsid w:val="00032FB6"/>
    <w:rsid w:val="00033CA0"/>
    <w:rsid w:val="00033F4E"/>
    <w:rsid w:val="00034C21"/>
    <w:rsid w:val="00034D41"/>
    <w:rsid w:val="00035428"/>
    <w:rsid w:val="0003582D"/>
    <w:rsid w:val="0003597D"/>
    <w:rsid w:val="00035E37"/>
    <w:rsid w:val="000363A7"/>
    <w:rsid w:val="000365D5"/>
    <w:rsid w:val="00036802"/>
    <w:rsid w:val="00036BD5"/>
    <w:rsid w:val="0004085B"/>
    <w:rsid w:val="000408C8"/>
    <w:rsid w:val="00040F56"/>
    <w:rsid w:val="0004148C"/>
    <w:rsid w:val="000426A5"/>
    <w:rsid w:val="00042B97"/>
    <w:rsid w:val="000430D1"/>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9C1"/>
    <w:rsid w:val="000479C6"/>
    <w:rsid w:val="00050E47"/>
    <w:rsid w:val="00050E64"/>
    <w:rsid w:val="00051065"/>
    <w:rsid w:val="0005107D"/>
    <w:rsid w:val="0005136D"/>
    <w:rsid w:val="0005181B"/>
    <w:rsid w:val="00051A1D"/>
    <w:rsid w:val="00051B10"/>
    <w:rsid w:val="00051C71"/>
    <w:rsid w:val="00052365"/>
    <w:rsid w:val="00052DA3"/>
    <w:rsid w:val="00054130"/>
    <w:rsid w:val="00054501"/>
    <w:rsid w:val="00054882"/>
    <w:rsid w:val="00054FB9"/>
    <w:rsid w:val="0005551A"/>
    <w:rsid w:val="00055978"/>
    <w:rsid w:val="00055EF7"/>
    <w:rsid w:val="00057261"/>
    <w:rsid w:val="00057518"/>
    <w:rsid w:val="0005772E"/>
    <w:rsid w:val="00057D4D"/>
    <w:rsid w:val="00060039"/>
    <w:rsid w:val="0006045F"/>
    <w:rsid w:val="00060A7B"/>
    <w:rsid w:val="000610FE"/>
    <w:rsid w:val="000611E4"/>
    <w:rsid w:val="0006121E"/>
    <w:rsid w:val="00062243"/>
    <w:rsid w:val="0006253D"/>
    <w:rsid w:val="000627FB"/>
    <w:rsid w:val="00062C77"/>
    <w:rsid w:val="00062D94"/>
    <w:rsid w:val="000633E1"/>
    <w:rsid w:val="00063FDC"/>
    <w:rsid w:val="000642ED"/>
    <w:rsid w:val="000647B0"/>
    <w:rsid w:val="0006495D"/>
    <w:rsid w:val="00064E61"/>
    <w:rsid w:val="000652BA"/>
    <w:rsid w:val="000653FC"/>
    <w:rsid w:val="00065CC6"/>
    <w:rsid w:val="0006687A"/>
    <w:rsid w:val="00066BF2"/>
    <w:rsid w:val="00066C2A"/>
    <w:rsid w:val="00066EAC"/>
    <w:rsid w:val="00067239"/>
    <w:rsid w:val="00067495"/>
    <w:rsid w:val="00067AC5"/>
    <w:rsid w:val="000701B6"/>
    <w:rsid w:val="0007026C"/>
    <w:rsid w:val="000705B9"/>
    <w:rsid w:val="00070FB2"/>
    <w:rsid w:val="00070FD3"/>
    <w:rsid w:val="0007162B"/>
    <w:rsid w:val="000729B6"/>
    <w:rsid w:val="00073044"/>
    <w:rsid w:val="000737E2"/>
    <w:rsid w:val="00073850"/>
    <w:rsid w:val="00073B4B"/>
    <w:rsid w:val="00073F12"/>
    <w:rsid w:val="000740E6"/>
    <w:rsid w:val="000746FD"/>
    <w:rsid w:val="00075435"/>
    <w:rsid w:val="00075733"/>
    <w:rsid w:val="000759D6"/>
    <w:rsid w:val="00075B52"/>
    <w:rsid w:val="00076B29"/>
    <w:rsid w:val="00076C8D"/>
    <w:rsid w:val="00076D1A"/>
    <w:rsid w:val="00076DAB"/>
    <w:rsid w:val="0007717C"/>
    <w:rsid w:val="00077528"/>
    <w:rsid w:val="00077644"/>
    <w:rsid w:val="00077F98"/>
    <w:rsid w:val="00077FFA"/>
    <w:rsid w:val="00080126"/>
    <w:rsid w:val="00080379"/>
    <w:rsid w:val="00080752"/>
    <w:rsid w:val="00080C74"/>
    <w:rsid w:val="00081448"/>
    <w:rsid w:val="0008159D"/>
    <w:rsid w:val="00081813"/>
    <w:rsid w:val="00081C1D"/>
    <w:rsid w:val="00082364"/>
    <w:rsid w:val="00082801"/>
    <w:rsid w:val="0008286C"/>
    <w:rsid w:val="00082908"/>
    <w:rsid w:val="0008294B"/>
    <w:rsid w:val="000829A8"/>
    <w:rsid w:val="000831FD"/>
    <w:rsid w:val="00083576"/>
    <w:rsid w:val="00083F8C"/>
    <w:rsid w:val="00083FF0"/>
    <w:rsid w:val="0008456C"/>
    <w:rsid w:val="00084622"/>
    <w:rsid w:val="00084958"/>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3248"/>
    <w:rsid w:val="0009336F"/>
    <w:rsid w:val="00093C52"/>
    <w:rsid w:val="00093D2B"/>
    <w:rsid w:val="00093F2F"/>
    <w:rsid w:val="0009463D"/>
    <w:rsid w:val="000946B0"/>
    <w:rsid w:val="00094C26"/>
    <w:rsid w:val="000953D4"/>
    <w:rsid w:val="0009563D"/>
    <w:rsid w:val="000956D1"/>
    <w:rsid w:val="0009587B"/>
    <w:rsid w:val="00095F8A"/>
    <w:rsid w:val="00096545"/>
    <w:rsid w:val="00096BEB"/>
    <w:rsid w:val="00096E4C"/>
    <w:rsid w:val="000970C9"/>
    <w:rsid w:val="000977AF"/>
    <w:rsid w:val="00097D3B"/>
    <w:rsid w:val="00097DBB"/>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E83"/>
    <w:rsid w:val="000A5062"/>
    <w:rsid w:val="000A5144"/>
    <w:rsid w:val="000A582A"/>
    <w:rsid w:val="000A6359"/>
    <w:rsid w:val="000A67C8"/>
    <w:rsid w:val="000A698D"/>
    <w:rsid w:val="000A6AF7"/>
    <w:rsid w:val="000A6B03"/>
    <w:rsid w:val="000A7771"/>
    <w:rsid w:val="000A7845"/>
    <w:rsid w:val="000A7A76"/>
    <w:rsid w:val="000A7B2D"/>
    <w:rsid w:val="000B0051"/>
    <w:rsid w:val="000B1E94"/>
    <w:rsid w:val="000B2247"/>
    <w:rsid w:val="000B2A48"/>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7060"/>
    <w:rsid w:val="000B7276"/>
    <w:rsid w:val="000B7298"/>
    <w:rsid w:val="000B7915"/>
    <w:rsid w:val="000C079B"/>
    <w:rsid w:val="000C07F7"/>
    <w:rsid w:val="000C0838"/>
    <w:rsid w:val="000C0B5E"/>
    <w:rsid w:val="000C0E43"/>
    <w:rsid w:val="000C22FE"/>
    <w:rsid w:val="000C28D6"/>
    <w:rsid w:val="000C32A5"/>
    <w:rsid w:val="000C3814"/>
    <w:rsid w:val="000C3AF7"/>
    <w:rsid w:val="000C4483"/>
    <w:rsid w:val="000C4863"/>
    <w:rsid w:val="000C4DDF"/>
    <w:rsid w:val="000C523C"/>
    <w:rsid w:val="000C53D5"/>
    <w:rsid w:val="000C5511"/>
    <w:rsid w:val="000C5694"/>
    <w:rsid w:val="000C58D4"/>
    <w:rsid w:val="000C6024"/>
    <w:rsid w:val="000C6607"/>
    <w:rsid w:val="000C691B"/>
    <w:rsid w:val="000C6B40"/>
    <w:rsid w:val="000C6D10"/>
    <w:rsid w:val="000C7184"/>
    <w:rsid w:val="000C7194"/>
    <w:rsid w:val="000C7B59"/>
    <w:rsid w:val="000D02CB"/>
    <w:rsid w:val="000D0AA6"/>
    <w:rsid w:val="000D177A"/>
    <w:rsid w:val="000D178F"/>
    <w:rsid w:val="000D1E3E"/>
    <w:rsid w:val="000D2505"/>
    <w:rsid w:val="000D2909"/>
    <w:rsid w:val="000D2964"/>
    <w:rsid w:val="000D4BB8"/>
    <w:rsid w:val="000D4D72"/>
    <w:rsid w:val="000D525B"/>
    <w:rsid w:val="000D5CF0"/>
    <w:rsid w:val="000D6042"/>
    <w:rsid w:val="000D6863"/>
    <w:rsid w:val="000D6D8E"/>
    <w:rsid w:val="000D6F93"/>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EF5"/>
    <w:rsid w:val="000E2F4E"/>
    <w:rsid w:val="000E3942"/>
    <w:rsid w:val="000E3CDE"/>
    <w:rsid w:val="000E40E8"/>
    <w:rsid w:val="000E455D"/>
    <w:rsid w:val="000E4BD5"/>
    <w:rsid w:val="000E4BDC"/>
    <w:rsid w:val="000E57B4"/>
    <w:rsid w:val="000E60DA"/>
    <w:rsid w:val="000E639A"/>
    <w:rsid w:val="000E76A4"/>
    <w:rsid w:val="000F0173"/>
    <w:rsid w:val="000F0933"/>
    <w:rsid w:val="000F0BD7"/>
    <w:rsid w:val="000F14FA"/>
    <w:rsid w:val="000F1C22"/>
    <w:rsid w:val="000F24CC"/>
    <w:rsid w:val="000F2776"/>
    <w:rsid w:val="000F2995"/>
    <w:rsid w:val="000F30F6"/>
    <w:rsid w:val="000F3141"/>
    <w:rsid w:val="000F343B"/>
    <w:rsid w:val="000F3888"/>
    <w:rsid w:val="000F39AD"/>
    <w:rsid w:val="000F4101"/>
    <w:rsid w:val="000F4160"/>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6BE4"/>
    <w:rsid w:val="000F708C"/>
    <w:rsid w:val="000F7377"/>
    <w:rsid w:val="000F7408"/>
    <w:rsid w:val="000F7730"/>
    <w:rsid w:val="000F7A8A"/>
    <w:rsid w:val="000F7BEF"/>
    <w:rsid w:val="0010032A"/>
    <w:rsid w:val="0010053E"/>
    <w:rsid w:val="00100542"/>
    <w:rsid w:val="00100545"/>
    <w:rsid w:val="00100854"/>
    <w:rsid w:val="0010108E"/>
    <w:rsid w:val="00101313"/>
    <w:rsid w:val="001014E4"/>
    <w:rsid w:val="00101534"/>
    <w:rsid w:val="00102060"/>
    <w:rsid w:val="001022A9"/>
    <w:rsid w:val="001031CC"/>
    <w:rsid w:val="001037CC"/>
    <w:rsid w:val="0010413A"/>
    <w:rsid w:val="001048DF"/>
    <w:rsid w:val="00105364"/>
    <w:rsid w:val="00105653"/>
    <w:rsid w:val="001058F8"/>
    <w:rsid w:val="00105E86"/>
    <w:rsid w:val="00105FCE"/>
    <w:rsid w:val="00106ED9"/>
    <w:rsid w:val="00107342"/>
    <w:rsid w:val="00110408"/>
    <w:rsid w:val="001105D1"/>
    <w:rsid w:val="00110856"/>
    <w:rsid w:val="001108B7"/>
    <w:rsid w:val="00110C24"/>
    <w:rsid w:val="00110C5C"/>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F9F"/>
    <w:rsid w:val="001164BE"/>
    <w:rsid w:val="00116AEF"/>
    <w:rsid w:val="00116E7E"/>
    <w:rsid w:val="00116FB1"/>
    <w:rsid w:val="00117080"/>
    <w:rsid w:val="00117128"/>
    <w:rsid w:val="001173E9"/>
    <w:rsid w:val="00117883"/>
    <w:rsid w:val="001203C3"/>
    <w:rsid w:val="0012076D"/>
    <w:rsid w:val="00120BA4"/>
    <w:rsid w:val="00120D02"/>
    <w:rsid w:val="00121114"/>
    <w:rsid w:val="00121453"/>
    <w:rsid w:val="00121DA4"/>
    <w:rsid w:val="001220C6"/>
    <w:rsid w:val="001221F8"/>
    <w:rsid w:val="0012231E"/>
    <w:rsid w:val="00122865"/>
    <w:rsid w:val="00122B98"/>
    <w:rsid w:val="00122C29"/>
    <w:rsid w:val="001230D0"/>
    <w:rsid w:val="001238B0"/>
    <w:rsid w:val="00123939"/>
    <w:rsid w:val="00123C73"/>
    <w:rsid w:val="00123C90"/>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E7C"/>
    <w:rsid w:val="00132827"/>
    <w:rsid w:val="00132BAC"/>
    <w:rsid w:val="00132D0B"/>
    <w:rsid w:val="00133234"/>
    <w:rsid w:val="00133F43"/>
    <w:rsid w:val="00134328"/>
    <w:rsid w:val="001344BF"/>
    <w:rsid w:val="0013462A"/>
    <w:rsid w:val="00134D11"/>
    <w:rsid w:val="001354FB"/>
    <w:rsid w:val="0013551F"/>
    <w:rsid w:val="00135853"/>
    <w:rsid w:val="00135AE9"/>
    <w:rsid w:val="001360A1"/>
    <w:rsid w:val="00136200"/>
    <w:rsid w:val="00137AE0"/>
    <w:rsid w:val="00140834"/>
    <w:rsid w:val="001410D3"/>
    <w:rsid w:val="001415BD"/>
    <w:rsid w:val="00141AD7"/>
    <w:rsid w:val="00141CC7"/>
    <w:rsid w:val="00141DBB"/>
    <w:rsid w:val="00141F0B"/>
    <w:rsid w:val="0014217E"/>
    <w:rsid w:val="00142268"/>
    <w:rsid w:val="0014264E"/>
    <w:rsid w:val="00142C54"/>
    <w:rsid w:val="0014323F"/>
    <w:rsid w:val="00143BF5"/>
    <w:rsid w:val="00143E43"/>
    <w:rsid w:val="00144042"/>
    <w:rsid w:val="001441BB"/>
    <w:rsid w:val="001441CD"/>
    <w:rsid w:val="00144E09"/>
    <w:rsid w:val="001452B8"/>
    <w:rsid w:val="0014547C"/>
    <w:rsid w:val="0014589B"/>
    <w:rsid w:val="00145DBD"/>
    <w:rsid w:val="0014611D"/>
    <w:rsid w:val="001461FF"/>
    <w:rsid w:val="00146892"/>
    <w:rsid w:val="00146B3E"/>
    <w:rsid w:val="001474D6"/>
    <w:rsid w:val="00147A74"/>
    <w:rsid w:val="0015020A"/>
    <w:rsid w:val="001507E7"/>
    <w:rsid w:val="00150D50"/>
    <w:rsid w:val="00150E3B"/>
    <w:rsid w:val="00150EFE"/>
    <w:rsid w:val="00151150"/>
    <w:rsid w:val="00151D2F"/>
    <w:rsid w:val="00151DF2"/>
    <w:rsid w:val="00151FCE"/>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C05"/>
    <w:rsid w:val="00166CC6"/>
    <w:rsid w:val="001671EC"/>
    <w:rsid w:val="00167A81"/>
    <w:rsid w:val="00167F9F"/>
    <w:rsid w:val="0017006E"/>
    <w:rsid w:val="00170435"/>
    <w:rsid w:val="001708B8"/>
    <w:rsid w:val="00170E1F"/>
    <w:rsid w:val="00171611"/>
    <w:rsid w:val="001716CB"/>
    <w:rsid w:val="00171751"/>
    <w:rsid w:val="00171B0B"/>
    <w:rsid w:val="00171B41"/>
    <w:rsid w:val="00171DB8"/>
    <w:rsid w:val="0017243F"/>
    <w:rsid w:val="001728E8"/>
    <w:rsid w:val="00172D56"/>
    <w:rsid w:val="00173392"/>
    <w:rsid w:val="00173829"/>
    <w:rsid w:val="00173C2C"/>
    <w:rsid w:val="00173D0C"/>
    <w:rsid w:val="001742DF"/>
    <w:rsid w:val="00174F30"/>
    <w:rsid w:val="001753DC"/>
    <w:rsid w:val="00175470"/>
    <w:rsid w:val="001755A4"/>
    <w:rsid w:val="00175916"/>
    <w:rsid w:val="00175D64"/>
    <w:rsid w:val="00175F3E"/>
    <w:rsid w:val="00176316"/>
    <w:rsid w:val="00176454"/>
    <w:rsid w:val="00176733"/>
    <w:rsid w:val="00176F88"/>
    <w:rsid w:val="001776C3"/>
    <w:rsid w:val="00177E33"/>
    <w:rsid w:val="00180334"/>
    <w:rsid w:val="00180E7E"/>
    <w:rsid w:val="0018176C"/>
    <w:rsid w:val="0018209D"/>
    <w:rsid w:val="001820E7"/>
    <w:rsid w:val="00182967"/>
    <w:rsid w:val="00182C85"/>
    <w:rsid w:val="00182FAE"/>
    <w:rsid w:val="00183FB5"/>
    <w:rsid w:val="00184011"/>
    <w:rsid w:val="0018408C"/>
    <w:rsid w:val="00184726"/>
    <w:rsid w:val="00184D1C"/>
    <w:rsid w:val="00184E6B"/>
    <w:rsid w:val="0018532A"/>
    <w:rsid w:val="00185CDF"/>
    <w:rsid w:val="00186015"/>
    <w:rsid w:val="00186121"/>
    <w:rsid w:val="001861E9"/>
    <w:rsid w:val="0018621B"/>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BE1"/>
    <w:rsid w:val="001958E0"/>
    <w:rsid w:val="00195E30"/>
    <w:rsid w:val="001963F0"/>
    <w:rsid w:val="00196AA5"/>
    <w:rsid w:val="00197147"/>
    <w:rsid w:val="00197754"/>
    <w:rsid w:val="001979DB"/>
    <w:rsid w:val="001A0277"/>
    <w:rsid w:val="001A0975"/>
    <w:rsid w:val="001A0FC8"/>
    <w:rsid w:val="001A1563"/>
    <w:rsid w:val="001A1AA0"/>
    <w:rsid w:val="001A20AB"/>
    <w:rsid w:val="001A261C"/>
    <w:rsid w:val="001A26DB"/>
    <w:rsid w:val="001A27EA"/>
    <w:rsid w:val="001A2812"/>
    <w:rsid w:val="001A2AA2"/>
    <w:rsid w:val="001A3AEF"/>
    <w:rsid w:val="001A434A"/>
    <w:rsid w:val="001A488B"/>
    <w:rsid w:val="001A4A25"/>
    <w:rsid w:val="001A4C00"/>
    <w:rsid w:val="001A4D34"/>
    <w:rsid w:val="001A5294"/>
    <w:rsid w:val="001A64BB"/>
    <w:rsid w:val="001A6A98"/>
    <w:rsid w:val="001A6B44"/>
    <w:rsid w:val="001A6CD4"/>
    <w:rsid w:val="001A7F1A"/>
    <w:rsid w:val="001B0082"/>
    <w:rsid w:val="001B018F"/>
    <w:rsid w:val="001B043A"/>
    <w:rsid w:val="001B05B3"/>
    <w:rsid w:val="001B0634"/>
    <w:rsid w:val="001B0AE9"/>
    <w:rsid w:val="001B12D1"/>
    <w:rsid w:val="001B19A3"/>
    <w:rsid w:val="001B1AB8"/>
    <w:rsid w:val="001B1F07"/>
    <w:rsid w:val="001B23E0"/>
    <w:rsid w:val="001B261F"/>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5"/>
    <w:rsid w:val="001B6F8C"/>
    <w:rsid w:val="001B76D8"/>
    <w:rsid w:val="001B7A09"/>
    <w:rsid w:val="001C0722"/>
    <w:rsid w:val="001C0ADC"/>
    <w:rsid w:val="001C0DBA"/>
    <w:rsid w:val="001C11FB"/>
    <w:rsid w:val="001C17B5"/>
    <w:rsid w:val="001C1AD9"/>
    <w:rsid w:val="001C25DE"/>
    <w:rsid w:val="001C2741"/>
    <w:rsid w:val="001C2A84"/>
    <w:rsid w:val="001C2F9A"/>
    <w:rsid w:val="001C34C2"/>
    <w:rsid w:val="001C356D"/>
    <w:rsid w:val="001C3E76"/>
    <w:rsid w:val="001C416F"/>
    <w:rsid w:val="001C4309"/>
    <w:rsid w:val="001C49B6"/>
    <w:rsid w:val="001C5640"/>
    <w:rsid w:val="001C5977"/>
    <w:rsid w:val="001C5A82"/>
    <w:rsid w:val="001C5F74"/>
    <w:rsid w:val="001C6F0C"/>
    <w:rsid w:val="001C79C8"/>
    <w:rsid w:val="001D0639"/>
    <w:rsid w:val="001D0E9E"/>
    <w:rsid w:val="001D183B"/>
    <w:rsid w:val="001D1A87"/>
    <w:rsid w:val="001D242C"/>
    <w:rsid w:val="001D2FD5"/>
    <w:rsid w:val="001D2FF3"/>
    <w:rsid w:val="001D31E5"/>
    <w:rsid w:val="001D335B"/>
    <w:rsid w:val="001D3365"/>
    <w:rsid w:val="001D3745"/>
    <w:rsid w:val="001D403C"/>
    <w:rsid w:val="001D46AB"/>
    <w:rsid w:val="001D47C2"/>
    <w:rsid w:val="001D5AD7"/>
    <w:rsid w:val="001D5B45"/>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A6C"/>
    <w:rsid w:val="001E1AC3"/>
    <w:rsid w:val="001E1C8F"/>
    <w:rsid w:val="001E2892"/>
    <w:rsid w:val="001E294C"/>
    <w:rsid w:val="001E2BE5"/>
    <w:rsid w:val="001E2C6A"/>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E39"/>
    <w:rsid w:val="001E7F32"/>
    <w:rsid w:val="001F0228"/>
    <w:rsid w:val="001F0E4D"/>
    <w:rsid w:val="001F1123"/>
    <w:rsid w:val="001F1C76"/>
    <w:rsid w:val="001F20D4"/>
    <w:rsid w:val="001F25D2"/>
    <w:rsid w:val="001F2CB5"/>
    <w:rsid w:val="001F2F31"/>
    <w:rsid w:val="001F3295"/>
    <w:rsid w:val="001F338A"/>
    <w:rsid w:val="001F3A2A"/>
    <w:rsid w:val="001F3CA9"/>
    <w:rsid w:val="001F40C0"/>
    <w:rsid w:val="001F4339"/>
    <w:rsid w:val="001F4685"/>
    <w:rsid w:val="001F4A18"/>
    <w:rsid w:val="001F4BB5"/>
    <w:rsid w:val="001F4E2F"/>
    <w:rsid w:val="001F4EC1"/>
    <w:rsid w:val="001F54E3"/>
    <w:rsid w:val="001F5811"/>
    <w:rsid w:val="001F5D4A"/>
    <w:rsid w:val="001F6446"/>
    <w:rsid w:val="001F6878"/>
    <w:rsid w:val="001F78E5"/>
    <w:rsid w:val="00200396"/>
    <w:rsid w:val="00200FE4"/>
    <w:rsid w:val="002013CE"/>
    <w:rsid w:val="00201613"/>
    <w:rsid w:val="002025D6"/>
    <w:rsid w:val="002028BE"/>
    <w:rsid w:val="00202DC9"/>
    <w:rsid w:val="0020341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99"/>
    <w:rsid w:val="00207E94"/>
    <w:rsid w:val="00210084"/>
    <w:rsid w:val="00210240"/>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57B"/>
    <w:rsid w:val="002179D3"/>
    <w:rsid w:val="00217D14"/>
    <w:rsid w:val="0022083C"/>
    <w:rsid w:val="00220E77"/>
    <w:rsid w:val="00220F53"/>
    <w:rsid w:val="0022157C"/>
    <w:rsid w:val="00221F80"/>
    <w:rsid w:val="00222039"/>
    <w:rsid w:val="00222502"/>
    <w:rsid w:val="00222659"/>
    <w:rsid w:val="002227EE"/>
    <w:rsid w:val="00222FD4"/>
    <w:rsid w:val="00223095"/>
    <w:rsid w:val="00223144"/>
    <w:rsid w:val="002234FB"/>
    <w:rsid w:val="00223863"/>
    <w:rsid w:val="00223F22"/>
    <w:rsid w:val="002241CA"/>
    <w:rsid w:val="00224465"/>
    <w:rsid w:val="00224605"/>
    <w:rsid w:val="00224B43"/>
    <w:rsid w:val="00224FF0"/>
    <w:rsid w:val="00225202"/>
    <w:rsid w:val="00225781"/>
    <w:rsid w:val="0022580D"/>
    <w:rsid w:val="002259AC"/>
    <w:rsid w:val="00225ED2"/>
    <w:rsid w:val="00226153"/>
    <w:rsid w:val="0022639A"/>
    <w:rsid w:val="002264A4"/>
    <w:rsid w:val="00226840"/>
    <w:rsid w:val="002278F3"/>
    <w:rsid w:val="00230B3A"/>
    <w:rsid w:val="00231204"/>
    <w:rsid w:val="002314DA"/>
    <w:rsid w:val="002317D9"/>
    <w:rsid w:val="00231EF3"/>
    <w:rsid w:val="00231F0F"/>
    <w:rsid w:val="002325C0"/>
    <w:rsid w:val="0023260F"/>
    <w:rsid w:val="00232CEB"/>
    <w:rsid w:val="00232F0C"/>
    <w:rsid w:val="002337CF"/>
    <w:rsid w:val="00234390"/>
    <w:rsid w:val="002344DA"/>
    <w:rsid w:val="00234812"/>
    <w:rsid w:val="002348A4"/>
    <w:rsid w:val="002348C1"/>
    <w:rsid w:val="002352B9"/>
    <w:rsid w:val="00235A74"/>
    <w:rsid w:val="002365FB"/>
    <w:rsid w:val="002366A8"/>
    <w:rsid w:val="00236F74"/>
    <w:rsid w:val="00237121"/>
    <w:rsid w:val="0023765F"/>
    <w:rsid w:val="0024045C"/>
    <w:rsid w:val="002404EA"/>
    <w:rsid w:val="0024081B"/>
    <w:rsid w:val="002413BB"/>
    <w:rsid w:val="00241740"/>
    <w:rsid w:val="00241BA2"/>
    <w:rsid w:val="00241C71"/>
    <w:rsid w:val="0024275B"/>
    <w:rsid w:val="00242D2F"/>
    <w:rsid w:val="00242EE2"/>
    <w:rsid w:val="00242F01"/>
    <w:rsid w:val="0024384D"/>
    <w:rsid w:val="00243C70"/>
    <w:rsid w:val="00244043"/>
    <w:rsid w:val="002442AE"/>
    <w:rsid w:val="00244E34"/>
    <w:rsid w:val="002456AB"/>
    <w:rsid w:val="00245746"/>
    <w:rsid w:val="00245F57"/>
    <w:rsid w:val="002465D8"/>
    <w:rsid w:val="00246C95"/>
    <w:rsid w:val="00247613"/>
    <w:rsid w:val="0025023C"/>
    <w:rsid w:val="0025128B"/>
    <w:rsid w:val="0025145E"/>
    <w:rsid w:val="00251E3D"/>
    <w:rsid w:val="00252298"/>
    <w:rsid w:val="00252F77"/>
    <w:rsid w:val="00252FE5"/>
    <w:rsid w:val="002536F7"/>
    <w:rsid w:val="00253760"/>
    <w:rsid w:val="00253BD8"/>
    <w:rsid w:val="00253E59"/>
    <w:rsid w:val="00254011"/>
    <w:rsid w:val="00254CF6"/>
    <w:rsid w:val="002551FA"/>
    <w:rsid w:val="00255811"/>
    <w:rsid w:val="002559EC"/>
    <w:rsid w:val="00255DAB"/>
    <w:rsid w:val="00255DEB"/>
    <w:rsid w:val="00256288"/>
    <w:rsid w:val="00256376"/>
    <w:rsid w:val="0025674A"/>
    <w:rsid w:val="0025694E"/>
    <w:rsid w:val="00257758"/>
    <w:rsid w:val="00257AC2"/>
    <w:rsid w:val="00257BDD"/>
    <w:rsid w:val="00260BF8"/>
    <w:rsid w:val="00261764"/>
    <w:rsid w:val="0026193C"/>
    <w:rsid w:val="00262057"/>
    <w:rsid w:val="00262180"/>
    <w:rsid w:val="00262C23"/>
    <w:rsid w:val="00262CA6"/>
    <w:rsid w:val="00262D53"/>
    <w:rsid w:val="0026336C"/>
    <w:rsid w:val="002637E9"/>
    <w:rsid w:val="002639E7"/>
    <w:rsid w:val="00263DFD"/>
    <w:rsid w:val="00264023"/>
    <w:rsid w:val="00264672"/>
    <w:rsid w:val="002648C0"/>
    <w:rsid w:val="002653C8"/>
    <w:rsid w:val="00265887"/>
    <w:rsid w:val="002658E8"/>
    <w:rsid w:val="0026635B"/>
    <w:rsid w:val="0026686B"/>
    <w:rsid w:val="00267817"/>
    <w:rsid w:val="00267F13"/>
    <w:rsid w:val="00270364"/>
    <w:rsid w:val="00270D67"/>
    <w:rsid w:val="0027136E"/>
    <w:rsid w:val="0027170E"/>
    <w:rsid w:val="00271C57"/>
    <w:rsid w:val="00271C6F"/>
    <w:rsid w:val="00271EA3"/>
    <w:rsid w:val="00271EA5"/>
    <w:rsid w:val="00272397"/>
    <w:rsid w:val="00272EA3"/>
    <w:rsid w:val="0027340A"/>
    <w:rsid w:val="00273959"/>
    <w:rsid w:val="002741F4"/>
    <w:rsid w:val="002748E2"/>
    <w:rsid w:val="00274C9A"/>
    <w:rsid w:val="00274D5A"/>
    <w:rsid w:val="00274FFE"/>
    <w:rsid w:val="0027521D"/>
    <w:rsid w:val="00276038"/>
    <w:rsid w:val="002769C9"/>
    <w:rsid w:val="00276F46"/>
    <w:rsid w:val="00277668"/>
    <w:rsid w:val="00280295"/>
    <w:rsid w:val="002805C6"/>
    <w:rsid w:val="00280C79"/>
    <w:rsid w:val="00280E64"/>
    <w:rsid w:val="00280ECD"/>
    <w:rsid w:val="002813BB"/>
    <w:rsid w:val="00281717"/>
    <w:rsid w:val="00281859"/>
    <w:rsid w:val="00281C20"/>
    <w:rsid w:val="00282BB4"/>
    <w:rsid w:val="00283690"/>
    <w:rsid w:val="002836C0"/>
    <w:rsid w:val="00283D33"/>
    <w:rsid w:val="00284069"/>
    <w:rsid w:val="002843B7"/>
    <w:rsid w:val="00284515"/>
    <w:rsid w:val="00284666"/>
    <w:rsid w:val="00284DD0"/>
    <w:rsid w:val="0028558F"/>
    <w:rsid w:val="00285DEF"/>
    <w:rsid w:val="00286C51"/>
    <w:rsid w:val="00287A35"/>
    <w:rsid w:val="00287F43"/>
    <w:rsid w:val="0029012C"/>
    <w:rsid w:val="002904DA"/>
    <w:rsid w:val="00291049"/>
    <w:rsid w:val="002911D7"/>
    <w:rsid w:val="00291331"/>
    <w:rsid w:val="002913DB"/>
    <w:rsid w:val="00292D10"/>
    <w:rsid w:val="00292F33"/>
    <w:rsid w:val="0029340C"/>
    <w:rsid w:val="002935A4"/>
    <w:rsid w:val="002937D0"/>
    <w:rsid w:val="0029391D"/>
    <w:rsid w:val="00293C0D"/>
    <w:rsid w:val="00293CF2"/>
    <w:rsid w:val="00293FC2"/>
    <w:rsid w:val="0029471A"/>
    <w:rsid w:val="00295013"/>
    <w:rsid w:val="00295538"/>
    <w:rsid w:val="00295F1B"/>
    <w:rsid w:val="00295F6F"/>
    <w:rsid w:val="002962D4"/>
    <w:rsid w:val="0029684A"/>
    <w:rsid w:val="00296AC1"/>
    <w:rsid w:val="002974E1"/>
    <w:rsid w:val="0029781B"/>
    <w:rsid w:val="00297BE4"/>
    <w:rsid w:val="002A0003"/>
    <w:rsid w:val="002A0180"/>
    <w:rsid w:val="002A0428"/>
    <w:rsid w:val="002A0978"/>
    <w:rsid w:val="002A0E10"/>
    <w:rsid w:val="002A1119"/>
    <w:rsid w:val="002A1DCA"/>
    <w:rsid w:val="002A1EB8"/>
    <w:rsid w:val="002A2179"/>
    <w:rsid w:val="002A2E4D"/>
    <w:rsid w:val="002A3795"/>
    <w:rsid w:val="002A39D6"/>
    <w:rsid w:val="002A4AA7"/>
    <w:rsid w:val="002A4B51"/>
    <w:rsid w:val="002A5175"/>
    <w:rsid w:val="002A568C"/>
    <w:rsid w:val="002A60ED"/>
    <w:rsid w:val="002A687D"/>
    <w:rsid w:val="002A6A77"/>
    <w:rsid w:val="002A746E"/>
    <w:rsid w:val="002B0288"/>
    <w:rsid w:val="002B0C57"/>
    <w:rsid w:val="002B0F7C"/>
    <w:rsid w:val="002B1091"/>
    <w:rsid w:val="002B17C4"/>
    <w:rsid w:val="002B19FB"/>
    <w:rsid w:val="002B1B54"/>
    <w:rsid w:val="002B1C56"/>
    <w:rsid w:val="002B1CBA"/>
    <w:rsid w:val="002B1ECB"/>
    <w:rsid w:val="002B1EDF"/>
    <w:rsid w:val="002B2222"/>
    <w:rsid w:val="002B2901"/>
    <w:rsid w:val="002B2CC4"/>
    <w:rsid w:val="002B2F35"/>
    <w:rsid w:val="002B30C9"/>
    <w:rsid w:val="002B315E"/>
    <w:rsid w:val="002B320E"/>
    <w:rsid w:val="002B32BC"/>
    <w:rsid w:val="002B33D0"/>
    <w:rsid w:val="002B35F4"/>
    <w:rsid w:val="002B3DC6"/>
    <w:rsid w:val="002B3E60"/>
    <w:rsid w:val="002B3EED"/>
    <w:rsid w:val="002B3FB1"/>
    <w:rsid w:val="002B3FDD"/>
    <w:rsid w:val="002B4970"/>
    <w:rsid w:val="002B4F98"/>
    <w:rsid w:val="002B53AA"/>
    <w:rsid w:val="002B5EFD"/>
    <w:rsid w:val="002B6347"/>
    <w:rsid w:val="002B637E"/>
    <w:rsid w:val="002B6803"/>
    <w:rsid w:val="002B69AF"/>
    <w:rsid w:val="002B6FA8"/>
    <w:rsid w:val="002B7320"/>
    <w:rsid w:val="002B7627"/>
    <w:rsid w:val="002B766A"/>
    <w:rsid w:val="002B778D"/>
    <w:rsid w:val="002B7B16"/>
    <w:rsid w:val="002C070B"/>
    <w:rsid w:val="002C0C38"/>
    <w:rsid w:val="002C1EC3"/>
    <w:rsid w:val="002C2AF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AE9"/>
    <w:rsid w:val="002C7EDB"/>
    <w:rsid w:val="002D0614"/>
    <w:rsid w:val="002D07FA"/>
    <w:rsid w:val="002D130E"/>
    <w:rsid w:val="002D1D65"/>
    <w:rsid w:val="002D24A8"/>
    <w:rsid w:val="002D25FF"/>
    <w:rsid w:val="002D260F"/>
    <w:rsid w:val="002D2856"/>
    <w:rsid w:val="002D3202"/>
    <w:rsid w:val="002D3988"/>
    <w:rsid w:val="002D4678"/>
    <w:rsid w:val="002D4743"/>
    <w:rsid w:val="002D4B7F"/>
    <w:rsid w:val="002D4C85"/>
    <w:rsid w:val="002D4E21"/>
    <w:rsid w:val="002D5168"/>
    <w:rsid w:val="002D51DE"/>
    <w:rsid w:val="002D54AD"/>
    <w:rsid w:val="002D5F49"/>
    <w:rsid w:val="002D5F65"/>
    <w:rsid w:val="002D613C"/>
    <w:rsid w:val="002D6163"/>
    <w:rsid w:val="002D6414"/>
    <w:rsid w:val="002D6C64"/>
    <w:rsid w:val="002D71F1"/>
    <w:rsid w:val="002D7269"/>
    <w:rsid w:val="002D777B"/>
    <w:rsid w:val="002D7A3E"/>
    <w:rsid w:val="002D7E30"/>
    <w:rsid w:val="002D7EEB"/>
    <w:rsid w:val="002E010D"/>
    <w:rsid w:val="002E0272"/>
    <w:rsid w:val="002E0359"/>
    <w:rsid w:val="002E03E1"/>
    <w:rsid w:val="002E041F"/>
    <w:rsid w:val="002E058B"/>
    <w:rsid w:val="002E08E9"/>
    <w:rsid w:val="002E0D34"/>
    <w:rsid w:val="002E244D"/>
    <w:rsid w:val="002E245C"/>
    <w:rsid w:val="002E2818"/>
    <w:rsid w:val="002E2868"/>
    <w:rsid w:val="002E28AA"/>
    <w:rsid w:val="002E2B2C"/>
    <w:rsid w:val="002E2FD7"/>
    <w:rsid w:val="002E3561"/>
    <w:rsid w:val="002E361A"/>
    <w:rsid w:val="002E3773"/>
    <w:rsid w:val="002E39E1"/>
    <w:rsid w:val="002E42D1"/>
    <w:rsid w:val="002E4ADD"/>
    <w:rsid w:val="002E4C1B"/>
    <w:rsid w:val="002E4E28"/>
    <w:rsid w:val="002E5513"/>
    <w:rsid w:val="002E5F81"/>
    <w:rsid w:val="002E62E3"/>
    <w:rsid w:val="002E64A9"/>
    <w:rsid w:val="002E6BE5"/>
    <w:rsid w:val="002E70B1"/>
    <w:rsid w:val="002E7948"/>
    <w:rsid w:val="002E7EB3"/>
    <w:rsid w:val="002F0113"/>
    <w:rsid w:val="002F063E"/>
    <w:rsid w:val="002F0CB5"/>
    <w:rsid w:val="002F0E12"/>
    <w:rsid w:val="002F0E91"/>
    <w:rsid w:val="002F1814"/>
    <w:rsid w:val="002F193D"/>
    <w:rsid w:val="002F1CAA"/>
    <w:rsid w:val="002F1F9D"/>
    <w:rsid w:val="002F2162"/>
    <w:rsid w:val="002F27CD"/>
    <w:rsid w:val="002F3057"/>
    <w:rsid w:val="002F34EB"/>
    <w:rsid w:val="002F3BBA"/>
    <w:rsid w:val="002F4133"/>
    <w:rsid w:val="002F4478"/>
    <w:rsid w:val="002F4697"/>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30045E"/>
    <w:rsid w:val="00300BA6"/>
    <w:rsid w:val="00300BE1"/>
    <w:rsid w:val="00301672"/>
    <w:rsid w:val="003016F6"/>
    <w:rsid w:val="00302106"/>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60E"/>
    <w:rsid w:val="00310647"/>
    <w:rsid w:val="00310F0B"/>
    <w:rsid w:val="00310F31"/>
    <w:rsid w:val="00311437"/>
    <w:rsid w:val="00311882"/>
    <w:rsid w:val="00311C44"/>
    <w:rsid w:val="003125AD"/>
    <w:rsid w:val="00312D44"/>
    <w:rsid w:val="00312DB2"/>
    <w:rsid w:val="0031341E"/>
    <w:rsid w:val="00313832"/>
    <w:rsid w:val="00313C53"/>
    <w:rsid w:val="00313DDF"/>
    <w:rsid w:val="00314007"/>
    <w:rsid w:val="00314124"/>
    <w:rsid w:val="00314CEC"/>
    <w:rsid w:val="003152A2"/>
    <w:rsid w:val="00315F88"/>
    <w:rsid w:val="003160FC"/>
    <w:rsid w:val="00316279"/>
    <w:rsid w:val="00316A76"/>
    <w:rsid w:val="00316E70"/>
    <w:rsid w:val="00316E77"/>
    <w:rsid w:val="00317361"/>
    <w:rsid w:val="00317F45"/>
    <w:rsid w:val="003203F3"/>
    <w:rsid w:val="00320BEE"/>
    <w:rsid w:val="003210CF"/>
    <w:rsid w:val="003217BB"/>
    <w:rsid w:val="003218C8"/>
    <w:rsid w:val="003218CE"/>
    <w:rsid w:val="00321B50"/>
    <w:rsid w:val="00322209"/>
    <w:rsid w:val="003227FA"/>
    <w:rsid w:val="00323362"/>
    <w:rsid w:val="00323AC3"/>
    <w:rsid w:val="003242A6"/>
    <w:rsid w:val="0032468A"/>
    <w:rsid w:val="00325372"/>
    <w:rsid w:val="00325945"/>
    <w:rsid w:val="00325C6D"/>
    <w:rsid w:val="00325FF3"/>
    <w:rsid w:val="003262E1"/>
    <w:rsid w:val="0032631D"/>
    <w:rsid w:val="00327478"/>
    <w:rsid w:val="00327A41"/>
    <w:rsid w:val="00327CCB"/>
    <w:rsid w:val="00330206"/>
    <w:rsid w:val="0033069D"/>
    <w:rsid w:val="003306A5"/>
    <w:rsid w:val="0033137C"/>
    <w:rsid w:val="003313A3"/>
    <w:rsid w:val="003314FA"/>
    <w:rsid w:val="0033162C"/>
    <w:rsid w:val="00331FE1"/>
    <w:rsid w:val="00332715"/>
    <w:rsid w:val="0033295F"/>
    <w:rsid w:val="00332BA9"/>
    <w:rsid w:val="00332D6C"/>
    <w:rsid w:val="00332DE1"/>
    <w:rsid w:val="003339C1"/>
    <w:rsid w:val="00333F40"/>
    <w:rsid w:val="00334719"/>
    <w:rsid w:val="00335111"/>
    <w:rsid w:val="0033555E"/>
    <w:rsid w:val="00335F59"/>
    <w:rsid w:val="00335F7C"/>
    <w:rsid w:val="00336538"/>
    <w:rsid w:val="00336A01"/>
    <w:rsid w:val="00336B6A"/>
    <w:rsid w:val="0033740D"/>
    <w:rsid w:val="00340193"/>
    <w:rsid w:val="0034020D"/>
    <w:rsid w:val="00340422"/>
    <w:rsid w:val="003404E5"/>
    <w:rsid w:val="00340A0A"/>
    <w:rsid w:val="00340D4E"/>
    <w:rsid w:val="00340E52"/>
    <w:rsid w:val="00341113"/>
    <w:rsid w:val="003411A9"/>
    <w:rsid w:val="003412C4"/>
    <w:rsid w:val="00341382"/>
    <w:rsid w:val="003414AC"/>
    <w:rsid w:val="003416A7"/>
    <w:rsid w:val="00341ABB"/>
    <w:rsid w:val="0034229B"/>
    <w:rsid w:val="00342374"/>
    <w:rsid w:val="0034255C"/>
    <w:rsid w:val="0034274E"/>
    <w:rsid w:val="00342955"/>
    <w:rsid w:val="00342AC8"/>
    <w:rsid w:val="0034335D"/>
    <w:rsid w:val="00343B0E"/>
    <w:rsid w:val="00343BAE"/>
    <w:rsid w:val="00343D00"/>
    <w:rsid w:val="00344099"/>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E1"/>
    <w:rsid w:val="003515DA"/>
    <w:rsid w:val="0035163E"/>
    <w:rsid w:val="00351685"/>
    <w:rsid w:val="003520FA"/>
    <w:rsid w:val="00352586"/>
    <w:rsid w:val="0035291A"/>
    <w:rsid w:val="003529D5"/>
    <w:rsid w:val="00352A02"/>
    <w:rsid w:val="00352F70"/>
    <w:rsid w:val="00352F97"/>
    <w:rsid w:val="00353369"/>
    <w:rsid w:val="0035416D"/>
    <w:rsid w:val="003541C4"/>
    <w:rsid w:val="00354959"/>
    <w:rsid w:val="00354AAB"/>
    <w:rsid w:val="00354FF1"/>
    <w:rsid w:val="003551F6"/>
    <w:rsid w:val="00355B21"/>
    <w:rsid w:val="00356323"/>
    <w:rsid w:val="003569EA"/>
    <w:rsid w:val="00356FB0"/>
    <w:rsid w:val="00357598"/>
    <w:rsid w:val="0035779E"/>
    <w:rsid w:val="00357E12"/>
    <w:rsid w:val="003600A7"/>
    <w:rsid w:val="00360535"/>
    <w:rsid w:val="00360F63"/>
    <w:rsid w:val="0036107C"/>
    <w:rsid w:val="00361334"/>
    <w:rsid w:val="0036187B"/>
    <w:rsid w:val="00361C9A"/>
    <w:rsid w:val="00362213"/>
    <w:rsid w:val="003622C6"/>
    <w:rsid w:val="00362777"/>
    <w:rsid w:val="003627B3"/>
    <w:rsid w:val="003628D5"/>
    <w:rsid w:val="00362CC0"/>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A0"/>
    <w:rsid w:val="003700F7"/>
    <w:rsid w:val="00370316"/>
    <w:rsid w:val="00370D1A"/>
    <w:rsid w:val="0037101A"/>
    <w:rsid w:val="0037121D"/>
    <w:rsid w:val="00371734"/>
    <w:rsid w:val="00371B67"/>
    <w:rsid w:val="00371FB1"/>
    <w:rsid w:val="0037245F"/>
    <w:rsid w:val="00372649"/>
    <w:rsid w:val="003728AE"/>
    <w:rsid w:val="0037362F"/>
    <w:rsid w:val="00373F04"/>
    <w:rsid w:val="0037451D"/>
    <w:rsid w:val="003747A7"/>
    <w:rsid w:val="00374936"/>
    <w:rsid w:val="00374CE4"/>
    <w:rsid w:val="00374F8B"/>
    <w:rsid w:val="00375073"/>
    <w:rsid w:val="003751A3"/>
    <w:rsid w:val="00375383"/>
    <w:rsid w:val="00375786"/>
    <w:rsid w:val="003758A5"/>
    <w:rsid w:val="00375EEF"/>
    <w:rsid w:val="00376859"/>
    <w:rsid w:val="00376966"/>
    <w:rsid w:val="00377B48"/>
    <w:rsid w:val="00377FE6"/>
    <w:rsid w:val="00380FDF"/>
    <w:rsid w:val="0038152B"/>
    <w:rsid w:val="00381740"/>
    <w:rsid w:val="00381802"/>
    <w:rsid w:val="003820AF"/>
    <w:rsid w:val="003820BC"/>
    <w:rsid w:val="00382251"/>
    <w:rsid w:val="00382457"/>
    <w:rsid w:val="003829A2"/>
    <w:rsid w:val="00382AF3"/>
    <w:rsid w:val="00382C99"/>
    <w:rsid w:val="00382EAC"/>
    <w:rsid w:val="00383EFC"/>
    <w:rsid w:val="0038432F"/>
    <w:rsid w:val="00384441"/>
    <w:rsid w:val="00385494"/>
    <w:rsid w:val="00386062"/>
    <w:rsid w:val="003860E4"/>
    <w:rsid w:val="003869FA"/>
    <w:rsid w:val="00387700"/>
    <w:rsid w:val="00387B51"/>
    <w:rsid w:val="00387E9D"/>
    <w:rsid w:val="003901EC"/>
    <w:rsid w:val="00390A31"/>
    <w:rsid w:val="00390CA9"/>
    <w:rsid w:val="00390EEB"/>
    <w:rsid w:val="0039107B"/>
    <w:rsid w:val="003915A8"/>
    <w:rsid w:val="003915FC"/>
    <w:rsid w:val="00392172"/>
    <w:rsid w:val="003927BB"/>
    <w:rsid w:val="00392AF6"/>
    <w:rsid w:val="00392B31"/>
    <w:rsid w:val="00392DD1"/>
    <w:rsid w:val="0039326D"/>
    <w:rsid w:val="00393A96"/>
    <w:rsid w:val="00393B17"/>
    <w:rsid w:val="00393F97"/>
    <w:rsid w:val="00394290"/>
    <w:rsid w:val="00394B99"/>
    <w:rsid w:val="00394F41"/>
    <w:rsid w:val="00394FD9"/>
    <w:rsid w:val="0039537E"/>
    <w:rsid w:val="00395713"/>
    <w:rsid w:val="003964B1"/>
    <w:rsid w:val="00396AA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47E1"/>
    <w:rsid w:val="003A4A78"/>
    <w:rsid w:val="003A5281"/>
    <w:rsid w:val="003A57A3"/>
    <w:rsid w:val="003A5B63"/>
    <w:rsid w:val="003A5F4D"/>
    <w:rsid w:val="003A5F5A"/>
    <w:rsid w:val="003A5FBA"/>
    <w:rsid w:val="003A6253"/>
    <w:rsid w:val="003A6A40"/>
    <w:rsid w:val="003A6ACB"/>
    <w:rsid w:val="003A738C"/>
    <w:rsid w:val="003A794F"/>
    <w:rsid w:val="003A79E1"/>
    <w:rsid w:val="003A7DD7"/>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386"/>
    <w:rsid w:val="003B4D6A"/>
    <w:rsid w:val="003B52E2"/>
    <w:rsid w:val="003B5405"/>
    <w:rsid w:val="003B5A3C"/>
    <w:rsid w:val="003B5B0F"/>
    <w:rsid w:val="003B5F2E"/>
    <w:rsid w:val="003B696F"/>
    <w:rsid w:val="003B7A87"/>
    <w:rsid w:val="003B7A8B"/>
    <w:rsid w:val="003B7C1E"/>
    <w:rsid w:val="003B7DF2"/>
    <w:rsid w:val="003C1728"/>
    <w:rsid w:val="003C1838"/>
    <w:rsid w:val="003C2830"/>
    <w:rsid w:val="003C33FC"/>
    <w:rsid w:val="003C355D"/>
    <w:rsid w:val="003C38D4"/>
    <w:rsid w:val="003C390D"/>
    <w:rsid w:val="003C3F14"/>
    <w:rsid w:val="003C4689"/>
    <w:rsid w:val="003C5C66"/>
    <w:rsid w:val="003C5C92"/>
    <w:rsid w:val="003C5DBB"/>
    <w:rsid w:val="003C646E"/>
    <w:rsid w:val="003C6E97"/>
    <w:rsid w:val="003C70FD"/>
    <w:rsid w:val="003C768E"/>
    <w:rsid w:val="003C79CD"/>
    <w:rsid w:val="003C7C03"/>
    <w:rsid w:val="003C7E02"/>
    <w:rsid w:val="003D0158"/>
    <w:rsid w:val="003D06F2"/>
    <w:rsid w:val="003D0BEE"/>
    <w:rsid w:val="003D0DAA"/>
    <w:rsid w:val="003D0F45"/>
    <w:rsid w:val="003D17F4"/>
    <w:rsid w:val="003D1963"/>
    <w:rsid w:val="003D249F"/>
    <w:rsid w:val="003D31ED"/>
    <w:rsid w:val="003D3C19"/>
    <w:rsid w:val="003D3D84"/>
    <w:rsid w:val="003D3FF5"/>
    <w:rsid w:val="003D4BDB"/>
    <w:rsid w:val="003D4FF2"/>
    <w:rsid w:val="003D55C7"/>
    <w:rsid w:val="003D5684"/>
    <w:rsid w:val="003D5DDD"/>
    <w:rsid w:val="003D6295"/>
    <w:rsid w:val="003D6F6F"/>
    <w:rsid w:val="003D7122"/>
    <w:rsid w:val="003D76C4"/>
    <w:rsid w:val="003D7AB3"/>
    <w:rsid w:val="003D7E17"/>
    <w:rsid w:val="003D7F93"/>
    <w:rsid w:val="003E0ADC"/>
    <w:rsid w:val="003E0C36"/>
    <w:rsid w:val="003E102E"/>
    <w:rsid w:val="003E11D0"/>
    <w:rsid w:val="003E1E74"/>
    <w:rsid w:val="003E24B1"/>
    <w:rsid w:val="003E2981"/>
    <w:rsid w:val="003E2EC0"/>
    <w:rsid w:val="003E320E"/>
    <w:rsid w:val="003E357D"/>
    <w:rsid w:val="003E37C2"/>
    <w:rsid w:val="003E4032"/>
    <w:rsid w:val="003E42E9"/>
    <w:rsid w:val="003E50E1"/>
    <w:rsid w:val="003E525D"/>
    <w:rsid w:val="003E548F"/>
    <w:rsid w:val="003E562B"/>
    <w:rsid w:val="003E60B2"/>
    <w:rsid w:val="003E6605"/>
    <w:rsid w:val="003E6A73"/>
    <w:rsid w:val="003E6EA9"/>
    <w:rsid w:val="003E7826"/>
    <w:rsid w:val="003E7CB9"/>
    <w:rsid w:val="003E7DC9"/>
    <w:rsid w:val="003E7EB0"/>
    <w:rsid w:val="003E7EB7"/>
    <w:rsid w:val="003E7FFC"/>
    <w:rsid w:val="003F053C"/>
    <w:rsid w:val="003F10A4"/>
    <w:rsid w:val="003F1A15"/>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D66"/>
    <w:rsid w:val="0040534D"/>
    <w:rsid w:val="00405CD7"/>
    <w:rsid w:val="00405FE8"/>
    <w:rsid w:val="0040616E"/>
    <w:rsid w:val="0040618E"/>
    <w:rsid w:val="00406275"/>
    <w:rsid w:val="00406431"/>
    <w:rsid w:val="004065D3"/>
    <w:rsid w:val="004066AE"/>
    <w:rsid w:val="004066C1"/>
    <w:rsid w:val="00406C74"/>
    <w:rsid w:val="00406E77"/>
    <w:rsid w:val="00407321"/>
    <w:rsid w:val="00407426"/>
    <w:rsid w:val="004077D5"/>
    <w:rsid w:val="004078D9"/>
    <w:rsid w:val="00407DA5"/>
    <w:rsid w:val="004101C5"/>
    <w:rsid w:val="004102F5"/>
    <w:rsid w:val="00410401"/>
    <w:rsid w:val="00410585"/>
    <w:rsid w:val="00410750"/>
    <w:rsid w:val="00410C6D"/>
    <w:rsid w:val="00411630"/>
    <w:rsid w:val="00411B72"/>
    <w:rsid w:val="00411FDB"/>
    <w:rsid w:val="004123E7"/>
    <w:rsid w:val="004130BA"/>
    <w:rsid w:val="0041311D"/>
    <w:rsid w:val="00413136"/>
    <w:rsid w:val="00413809"/>
    <w:rsid w:val="0041397C"/>
    <w:rsid w:val="00413C89"/>
    <w:rsid w:val="00414460"/>
    <w:rsid w:val="004144FC"/>
    <w:rsid w:val="0041450C"/>
    <w:rsid w:val="0041499F"/>
    <w:rsid w:val="00414E60"/>
    <w:rsid w:val="004155A2"/>
    <w:rsid w:val="004155B5"/>
    <w:rsid w:val="0041573F"/>
    <w:rsid w:val="004159B0"/>
    <w:rsid w:val="00415B83"/>
    <w:rsid w:val="00415D25"/>
    <w:rsid w:val="00415FA5"/>
    <w:rsid w:val="0041642D"/>
    <w:rsid w:val="0041685F"/>
    <w:rsid w:val="00416F11"/>
    <w:rsid w:val="004173BC"/>
    <w:rsid w:val="00420F43"/>
    <w:rsid w:val="00421273"/>
    <w:rsid w:val="00421A53"/>
    <w:rsid w:val="00422604"/>
    <w:rsid w:val="004226AA"/>
    <w:rsid w:val="00422856"/>
    <w:rsid w:val="004229EC"/>
    <w:rsid w:val="00422BBC"/>
    <w:rsid w:val="00423821"/>
    <w:rsid w:val="00423D53"/>
    <w:rsid w:val="00424724"/>
    <w:rsid w:val="004248E0"/>
    <w:rsid w:val="00424E4B"/>
    <w:rsid w:val="00424F2C"/>
    <w:rsid w:val="00424FAE"/>
    <w:rsid w:val="004258B1"/>
    <w:rsid w:val="004259F5"/>
    <w:rsid w:val="00425E17"/>
    <w:rsid w:val="004260D5"/>
    <w:rsid w:val="004265E4"/>
    <w:rsid w:val="00426CF0"/>
    <w:rsid w:val="00426FB5"/>
    <w:rsid w:val="00427143"/>
    <w:rsid w:val="00427215"/>
    <w:rsid w:val="00427C70"/>
    <w:rsid w:val="00427ED8"/>
    <w:rsid w:val="00430462"/>
    <w:rsid w:val="00430C10"/>
    <w:rsid w:val="0043128E"/>
    <w:rsid w:val="004316C0"/>
    <w:rsid w:val="00431DEB"/>
    <w:rsid w:val="00432112"/>
    <w:rsid w:val="004326B8"/>
    <w:rsid w:val="004326E8"/>
    <w:rsid w:val="00432FD5"/>
    <w:rsid w:val="00433062"/>
    <w:rsid w:val="00433215"/>
    <w:rsid w:val="00433332"/>
    <w:rsid w:val="0043338C"/>
    <w:rsid w:val="0043341D"/>
    <w:rsid w:val="004339BB"/>
    <w:rsid w:val="00433BE6"/>
    <w:rsid w:val="00433CC4"/>
    <w:rsid w:val="00434492"/>
    <w:rsid w:val="00434ABA"/>
    <w:rsid w:val="00434E46"/>
    <w:rsid w:val="00435137"/>
    <w:rsid w:val="004353F8"/>
    <w:rsid w:val="004358C4"/>
    <w:rsid w:val="00435B8E"/>
    <w:rsid w:val="00436058"/>
    <w:rsid w:val="0043740D"/>
    <w:rsid w:val="00437FB1"/>
    <w:rsid w:val="00437FD2"/>
    <w:rsid w:val="004400B5"/>
    <w:rsid w:val="004403A1"/>
    <w:rsid w:val="00440533"/>
    <w:rsid w:val="004408CD"/>
    <w:rsid w:val="00440CA1"/>
    <w:rsid w:val="004410A8"/>
    <w:rsid w:val="004412A1"/>
    <w:rsid w:val="00442094"/>
    <w:rsid w:val="00442154"/>
    <w:rsid w:val="00442484"/>
    <w:rsid w:val="004425B7"/>
    <w:rsid w:val="0044260B"/>
    <w:rsid w:val="00443600"/>
    <w:rsid w:val="00443CE9"/>
    <w:rsid w:val="00443DB3"/>
    <w:rsid w:val="00443FF6"/>
    <w:rsid w:val="00443FFE"/>
    <w:rsid w:val="00444201"/>
    <w:rsid w:val="00444903"/>
    <w:rsid w:val="0044614D"/>
    <w:rsid w:val="004464D0"/>
    <w:rsid w:val="00446E76"/>
    <w:rsid w:val="00447A91"/>
    <w:rsid w:val="00447DC4"/>
    <w:rsid w:val="00450CB8"/>
    <w:rsid w:val="00450F6D"/>
    <w:rsid w:val="004531C2"/>
    <w:rsid w:val="0045473F"/>
    <w:rsid w:val="00454A65"/>
    <w:rsid w:val="00454C0D"/>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5FB5"/>
    <w:rsid w:val="0046601C"/>
    <w:rsid w:val="00466524"/>
    <w:rsid w:val="00466A01"/>
    <w:rsid w:val="00467C3D"/>
    <w:rsid w:val="00467CEB"/>
    <w:rsid w:val="00467F8F"/>
    <w:rsid w:val="0047042E"/>
    <w:rsid w:val="00470E8C"/>
    <w:rsid w:val="004710AF"/>
    <w:rsid w:val="00471104"/>
    <w:rsid w:val="00471200"/>
    <w:rsid w:val="00471238"/>
    <w:rsid w:val="004713E5"/>
    <w:rsid w:val="00471766"/>
    <w:rsid w:val="00471A09"/>
    <w:rsid w:val="00471AE5"/>
    <w:rsid w:val="00471B91"/>
    <w:rsid w:val="00471BAA"/>
    <w:rsid w:val="00471F98"/>
    <w:rsid w:val="004727F5"/>
    <w:rsid w:val="00472C93"/>
    <w:rsid w:val="0047310A"/>
    <w:rsid w:val="0047337D"/>
    <w:rsid w:val="004734CD"/>
    <w:rsid w:val="00473FC7"/>
    <w:rsid w:val="004742F1"/>
    <w:rsid w:val="00474395"/>
    <w:rsid w:val="0047487C"/>
    <w:rsid w:val="0047509E"/>
    <w:rsid w:val="004750DB"/>
    <w:rsid w:val="00475974"/>
    <w:rsid w:val="00476B01"/>
    <w:rsid w:val="00476EE3"/>
    <w:rsid w:val="00477D81"/>
    <w:rsid w:val="00477E49"/>
    <w:rsid w:val="004805C2"/>
    <w:rsid w:val="00480768"/>
    <w:rsid w:val="00480DC7"/>
    <w:rsid w:val="00480E64"/>
    <w:rsid w:val="00480F21"/>
    <w:rsid w:val="00481058"/>
    <w:rsid w:val="00481498"/>
    <w:rsid w:val="00481894"/>
    <w:rsid w:val="00481D6A"/>
    <w:rsid w:val="00481E07"/>
    <w:rsid w:val="00482CFC"/>
    <w:rsid w:val="00482D91"/>
    <w:rsid w:val="00482DD2"/>
    <w:rsid w:val="00483004"/>
    <w:rsid w:val="004830BD"/>
    <w:rsid w:val="004832AF"/>
    <w:rsid w:val="004837A8"/>
    <w:rsid w:val="004837B5"/>
    <w:rsid w:val="0048393D"/>
    <w:rsid w:val="00483D45"/>
    <w:rsid w:val="00483E7B"/>
    <w:rsid w:val="004852B0"/>
    <w:rsid w:val="00485494"/>
    <w:rsid w:val="004856F0"/>
    <w:rsid w:val="00485F46"/>
    <w:rsid w:val="00486462"/>
    <w:rsid w:val="00486BB0"/>
    <w:rsid w:val="00486CF5"/>
    <w:rsid w:val="00487109"/>
    <w:rsid w:val="00487B6E"/>
    <w:rsid w:val="00490346"/>
    <w:rsid w:val="0049043D"/>
    <w:rsid w:val="00490858"/>
    <w:rsid w:val="00490DBB"/>
    <w:rsid w:val="00490EA9"/>
    <w:rsid w:val="00490ED3"/>
    <w:rsid w:val="00491517"/>
    <w:rsid w:val="00491722"/>
    <w:rsid w:val="00491865"/>
    <w:rsid w:val="004919A4"/>
    <w:rsid w:val="0049319B"/>
    <w:rsid w:val="0049359D"/>
    <w:rsid w:val="0049370B"/>
    <w:rsid w:val="00494621"/>
    <w:rsid w:val="0049491B"/>
    <w:rsid w:val="0049504B"/>
    <w:rsid w:val="004953B2"/>
    <w:rsid w:val="00495484"/>
    <w:rsid w:val="00495AE8"/>
    <w:rsid w:val="00495F1B"/>
    <w:rsid w:val="004961CD"/>
    <w:rsid w:val="0049658D"/>
    <w:rsid w:val="004966C3"/>
    <w:rsid w:val="0049675C"/>
    <w:rsid w:val="00496A99"/>
    <w:rsid w:val="004970BB"/>
    <w:rsid w:val="004971A0"/>
    <w:rsid w:val="0049731A"/>
    <w:rsid w:val="0049750B"/>
    <w:rsid w:val="00497A3E"/>
    <w:rsid w:val="00497D69"/>
    <w:rsid w:val="00497FE0"/>
    <w:rsid w:val="004A012F"/>
    <w:rsid w:val="004A02C1"/>
    <w:rsid w:val="004A02E5"/>
    <w:rsid w:val="004A0303"/>
    <w:rsid w:val="004A042C"/>
    <w:rsid w:val="004A0561"/>
    <w:rsid w:val="004A0B86"/>
    <w:rsid w:val="004A1047"/>
    <w:rsid w:val="004A1AEC"/>
    <w:rsid w:val="004A2007"/>
    <w:rsid w:val="004A2500"/>
    <w:rsid w:val="004A2553"/>
    <w:rsid w:val="004A28CB"/>
    <w:rsid w:val="004A2E24"/>
    <w:rsid w:val="004A3E32"/>
    <w:rsid w:val="004A439D"/>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72C"/>
    <w:rsid w:val="004B7E31"/>
    <w:rsid w:val="004C015B"/>
    <w:rsid w:val="004C0515"/>
    <w:rsid w:val="004C0838"/>
    <w:rsid w:val="004C0864"/>
    <w:rsid w:val="004C08AE"/>
    <w:rsid w:val="004C0B3A"/>
    <w:rsid w:val="004C0B7F"/>
    <w:rsid w:val="004C0E45"/>
    <w:rsid w:val="004C13A4"/>
    <w:rsid w:val="004C14F5"/>
    <w:rsid w:val="004C178C"/>
    <w:rsid w:val="004C2077"/>
    <w:rsid w:val="004C2209"/>
    <w:rsid w:val="004C2238"/>
    <w:rsid w:val="004C227D"/>
    <w:rsid w:val="004C2428"/>
    <w:rsid w:val="004C24CC"/>
    <w:rsid w:val="004C262B"/>
    <w:rsid w:val="004C27AD"/>
    <w:rsid w:val="004C2A28"/>
    <w:rsid w:val="004C2F8D"/>
    <w:rsid w:val="004C36E6"/>
    <w:rsid w:val="004C38C2"/>
    <w:rsid w:val="004C4099"/>
    <w:rsid w:val="004C45E6"/>
    <w:rsid w:val="004C4708"/>
    <w:rsid w:val="004C55C0"/>
    <w:rsid w:val="004C5CF6"/>
    <w:rsid w:val="004C5D35"/>
    <w:rsid w:val="004C619F"/>
    <w:rsid w:val="004C61DE"/>
    <w:rsid w:val="004C654B"/>
    <w:rsid w:val="004C7954"/>
    <w:rsid w:val="004D0922"/>
    <w:rsid w:val="004D094E"/>
    <w:rsid w:val="004D09FF"/>
    <w:rsid w:val="004D1090"/>
    <w:rsid w:val="004D13EB"/>
    <w:rsid w:val="004D1F80"/>
    <w:rsid w:val="004D2747"/>
    <w:rsid w:val="004D27D2"/>
    <w:rsid w:val="004D2A5C"/>
    <w:rsid w:val="004D2F1B"/>
    <w:rsid w:val="004D31D1"/>
    <w:rsid w:val="004D3407"/>
    <w:rsid w:val="004D3773"/>
    <w:rsid w:val="004D436E"/>
    <w:rsid w:val="004D43EA"/>
    <w:rsid w:val="004D4A8B"/>
    <w:rsid w:val="004D4B6C"/>
    <w:rsid w:val="004D4F7F"/>
    <w:rsid w:val="004D4F9C"/>
    <w:rsid w:val="004D564A"/>
    <w:rsid w:val="004D617D"/>
    <w:rsid w:val="004D6625"/>
    <w:rsid w:val="004D6D65"/>
    <w:rsid w:val="004D7249"/>
    <w:rsid w:val="004D7261"/>
    <w:rsid w:val="004D7A2E"/>
    <w:rsid w:val="004E0313"/>
    <w:rsid w:val="004E0388"/>
    <w:rsid w:val="004E0624"/>
    <w:rsid w:val="004E0CF2"/>
    <w:rsid w:val="004E1253"/>
    <w:rsid w:val="004E1B81"/>
    <w:rsid w:val="004E2288"/>
    <w:rsid w:val="004E2958"/>
    <w:rsid w:val="004E2A74"/>
    <w:rsid w:val="004E3456"/>
    <w:rsid w:val="004E3689"/>
    <w:rsid w:val="004E3796"/>
    <w:rsid w:val="004E3D51"/>
    <w:rsid w:val="004E45E2"/>
    <w:rsid w:val="004E4DF0"/>
    <w:rsid w:val="004E4EC7"/>
    <w:rsid w:val="004E4F17"/>
    <w:rsid w:val="004E5817"/>
    <w:rsid w:val="004E5EEC"/>
    <w:rsid w:val="004E5F1E"/>
    <w:rsid w:val="004E5FEE"/>
    <w:rsid w:val="004E64CD"/>
    <w:rsid w:val="004E6B37"/>
    <w:rsid w:val="004E6CCD"/>
    <w:rsid w:val="004E6E72"/>
    <w:rsid w:val="004E707E"/>
    <w:rsid w:val="004E7828"/>
    <w:rsid w:val="004E794E"/>
    <w:rsid w:val="004E7C80"/>
    <w:rsid w:val="004F054A"/>
    <w:rsid w:val="004F06CB"/>
    <w:rsid w:val="004F0F61"/>
    <w:rsid w:val="004F1099"/>
    <w:rsid w:val="004F1849"/>
    <w:rsid w:val="004F2471"/>
    <w:rsid w:val="004F2F56"/>
    <w:rsid w:val="004F30EC"/>
    <w:rsid w:val="004F315B"/>
    <w:rsid w:val="004F350D"/>
    <w:rsid w:val="004F37AC"/>
    <w:rsid w:val="004F4548"/>
    <w:rsid w:val="004F464F"/>
    <w:rsid w:val="004F48D3"/>
    <w:rsid w:val="004F49BB"/>
    <w:rsid w:val="004F4C14"/>
    <w:rsid w:val="004F4F80"/>
    <w:rsid w:val="004F50D8"/>
    <w:rsid w:val="004F5D6D"/>
    <w:rsid w:val="004F609C"/>
    <w:rsid w:val="004F64ED"/>
    <w:rsid w:val="004F681A"/>
    <w:rsid w:val="004F6F0E"/>
    <w:rsid w:val="004F752A"/>
    <w:rsid w:val="004F7EA0"/>
    <w:rsid w:val="00500102"/>
    <w:rsid w:val="0050030E"/>
    <w:rsid w:val="00500393"/>
    <w:rsid w:val="00500C21"/>
    <w:rsid w:val="005020BC"/>
    <w:rsid w:val="0050248B"/>
    <w:rsid w:val="0050305F"/>
    <w:rsid w:val="00503668"/>
    <w:rsid w:val="00504172"/>
    <w:rsid w:val="00504604"/>
    <w:rsid w:val="0050461C"/>
    <w:rsid w:val="0050490C"/>
    <w:rsid w:val="00504C37"/>
    <w:rsid w:val="005052CF"/>
    <w:rsid w:val="0050539C"/>
    <w:rsid w:val="0050595C"/>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CB9"/>
    <w:rsid w:val="0051112D"/>
    <w:rsid w:val="0051144C"/>
    <w:rsid w:val="0051159D"/>
    <w:rsid w:val="0051160E"/>
    <w:rsid w:val="00511637"/>
    <w:rsid w:val="0051176A"/>
    <w:rsid w:val="00511E41"/>
    <w:rsid w:val="00512BD3"/>
    <w:rsid w:val="00512CFD"/>
    <w:rsid w:val="00512D37"/>
    <w:rsid w:val="00513234"/>
    <w:rsid w:val="005133E0"/>
    <w:rsid w:val="0051399F"/>
    <w:rsid w:val="00513D63"/>
    <w:rsid w:val="00514155"/>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20107"/>
    <w:rsid w:val="0052090E"/>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87"/>
    <w:rsid w:val="00525F3B"/>
    <w:rsid w:val="005261FC"/>
    <w:rsid w:val="005263F3"/>
    <w:rsid w:val="0052661D"/>
    <w:rsid w:val="005276E4"/>
    <w:rsid w:val="005277A1"/>
    <w:rsid w:val="00527ABF"/>
    <w:rsid w:val="00527D1B"/>
    <w:rsid w:val="00527D6E"/>
    <w:rsid w:val="00530231"/>
    <w:rsid w:val="00530F46"/>
    <w:rsid w:val="0053257F"/>
    <w:rsid w:val="005326EE"/>
    <w:rsid w:val="005328F4"/>
    <w:rsid w:val="00532CB6"/>
    <w:rsid w:val="00532D8B"/>
    <w:rsid w:val="00534A19"/>
    <w:rsid w:val="00534BA4"/>
    <w:rsid w:val="00534D72"/>
    <w:rsid w:val="005350D6"/>
    <w:rsid w:val="0053540F"/>
    <w:rsid w:val="00535434"/>
    <w:rsid w:val="005355C1"/>
    <w:rsid w:val="00535D9C"/>
    <w:rsid w:val="005361CE"/>
    <w:rsid w:val="0053620C"/>
    <w:rsid w:val="0053656D"/>
    <w:rsid w:val="00536701"/>
    <w:rsid w:val="00536A2D"/>
    <w:rsid w:val="0053713F"/>
    <w:rsid w:val="00537D68"/>
    <w:rsid w:val="005400D1"/>
    <w:rsid w:val="00540795"/>
    <w:rsid w:val="00540C49"/>
    <w:rsid w:val="00541178"/>
    <w:rsid w:val="0054196C"/>
    <w:rsid w:val="00541C86"/>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D2D"/>
    <w:rsid w:val="005501A6"/>
    <w:rsid w:val="005509F3"/>
    <w:rsid w:val="00550A49"/>
    <w:rsid w:val="005511DB"/>
    <w:rsid w:val="00551507"/>
    <w:rsid w:val="00551955"/>
    <w:rsid w:val="00551C25"/>
    <w:rsid w:val="005521AA"/>
    <w:rsid w:val="005523C4"/>
    <w:rsid w:val="0055256E"/>
    <w:rsid w:val="00552586"/>
    <w:rsid w:val="00552847"/>
    <w:rsid w:val="00552A74"/>
    <w:rsid w:val="00552B73"/>
    <w:rsid w:val="00552C9F"/>
    <w:rsid w:val="00553044"/>
    <w:rsid w:val="00553108"/>
    <w:rsid w:val="00553477"/>
    <w:rsid w:val="00553C08"/>
    <w:rsid w:val="00553C45"/>
    <w:rsid w:val="00553CCC"/>
    <w:rsid w:val="00553F19"/>
    <w:rsid w:val="0055460D"/>
    <w:rsid w:val="005546DF"/>
    <w:rsid w:val="0055485B"/>
    <w:rsid w:val="00555174"/>
    <w:rsid w:val="0055597B"/>
    <w:rsid w:val="00556060"/>
    <w:rsid w:val="0055671E"/>
    <w:rsid w:val="00556F43"/>
    <w:rsid w:val="00557255"/>
    <w:rsid w:val="005573C2"/>
    <w:rsid w:val="00557CB0"/>
    <w:rsid w:val="00560D7B"/>
    <w:rsid w:val="00561091"/>
    <w:rsid w:val="005610DE"/>
    <w:rsid w:val="00561353"/>
    <w:rsid w:val="005613D9"/>
    <w:rsid w:val="005615FD"/>
    <w:rsid w:val="00561C38"/>
    <w:rsid w:val="00562117"/>
    <w:rsid w:val="005621C4"/>
    <w:rsid w:val="00562394"/>
    <w:rsid w:val="00563560"/>
    <w:rsid w:val="0056357A"/>
    <w:rsid w:val="00563891"/>
    <w:rsid w:val="00563A97"/>
    <w:rsid w:val="00563B6F"/>
    <w:rsid w:val="00563F06"/>
    <w:rsid w:val="0056443E"/>
    <w:rsid w:val="005645A4"/>
    <w:rsid w:val="00564B92"/>
    <w:rsid w:val="00564FFA"/>
    <w:rsid w:val="00565966"/>
    <w:rsid w:val="00565B0C"/>
    <w:rsid w:val="00565D2F"/>
    <w:rsid w:val="0056657B"/>
    <w:rsid w:val="00566B24"/>
    <w:rsid w:val="00566E7F"/>
    <w:rsid w:val="005679B5"/>
    <w:rsid w:val="00567A6F"/>
    <w:rsid w:val="00567A83"/>
    <w:rsid w:val="00567FFE"/>
    <w:rsid w:val="005701BC"/>
    <w:rsid w:val="00570309"/>
    <w:rsid w:val="005704CD"/>
    <w:rsid w:val="00570826"/>
    <w:rsid w:val="00570A55"/>
    <w:rsid w:val="00570A5D"/>
    <w:rsid w:val="00570EB5"/>
    <w:rsid w:val="0057110B"/>
    <w:rsid w:val="00571193"/>
    <w:rsid w:val="00571CA4"/>
    <w:rsid w:val="0057202B"/>
    <w:rsid w:val="00572377"/>
    <w:rsid w:val="00572937"/>
    <w:rsid w:val="00572C29"/>
    <w:rsid w:val="005730D1"/>
    <w:rsid w:val="00574016"/>
    <w:rsid w:val="00574919"/>
    <w:rsid w:val="00574967"/>
    <w:rsid w:val="00574A84"/>
    <w:rsid w:val="00574B96"/>
    <w:rsid w:val="00574E17"/>
    <w:rsid w:val="00574FDE"/>
    <w:rsid w:val="00574FF6"/>
    <w:rsid w:val="00575937"/>
    <w:rsid w:val="00575D5B"/>
    <w:rsid w:val="005762A0"/>
    <w:rsid w:val="00576F71"/>
    <w:rsid w:val="00577022"/>
    <w:rsid w:val="00577055"/>
    <w:rsid w:val="005774F3"/>
    <w:rsid w:val="005775A6"/>
    <w:rsid w:val="00577FBE"/>
    <w:rsid w:val="005809C5"/>
    <w:rsid w:val="00580C0E"/>
    <w:rsid w:val="00580D6E"/>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7FB"/>
    <w:rsid w:val="00587FE4"/>
    <w:rsid w:val="00590406"/>
    <w:rsid w:val="00590B74"/>
    <w:rsid w:val="00591172"/>
    <w:rsid w:val="00591389"/>
    <w:rsid w:val="0059162D"/>
    <w:rsid w:val="00591830"/>
    <w:rsid w:val="0059275A"/>
    <w:rsid w:val="0059285B"/>
    <w:rsid w:val="00592FC1"/>
    <w:rsid w:val="005939D4"/>
    <w:rsid w:val="00593DE3"/>
    <w:rsid w:val="00593E28"/>
    <w:rsid w:val="00594A89"/>
    <w:rsid w:val="00595180"/>
    <w:rsid w:val="0059540A"/>
    <w:rsid w:val="00595540"/>
    <w:rsid w:val="00595630"/>
    <w:rsid w:val="00595905"/>
    <w:rsid w:val="00595A88"/>
    <w:rsid w:val="00595AEA"/>
    <w:rsid w:val="00595B37"/>
    <w:rsid w:val="005961C7"/>
    <w:rsid w:val="0059681D"/>
    <w:rsid w:val="0059689F"/>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3D74"/>
    <w:rsid w:val="005A3DA7"/>
    <w:rsid w:val="005A3E03"/>
    <w:rsid w:val="005A3EDD"/>
    <w:rsid w:val="005A42AD"/>
    <w:rsid w:val="005A4B81"/>
    <w:rsid w:val="005A4BA3"/>
    <w:rsid w:val="005A5290"/>
    <w:rsid w:val="005A56C9"/>
    <w:rsid w:val="005A5CE5"/>
    <w:rsid w:val="005A6845"/>
    <w:rsid w:val="005A6F06"/>
    <w:rsid w:val="005A746D"/>
    <w:rsid w:val="005A7F01"/>
    <w:rsid w:val="005B069F"/>
    <w:rsid w:val="005B07C1"/>
    <w:rsid w:val="005B09F0"/>
    <w:rsid w:val="005B12FE"/>
    <w:rsid w:val="005B1361"/>
    <w:rsid w:val="005B1990"/>
    <w:rsid w:val="005B1FF4"/>
    <w:rsid w:val="005B2D50"/>
    <w:rsid w:val="005B2F80"/>
    <w:rsid w:val="005B30EB"/>
    <w:rsid w:val="005B3AC7"/>
    <w:rsid w:val="005B45A5"/>
    <w:rsid w:val="005B47C0"/>
    <w:rsid w:val="005B4954"/>
    <w:rsid w:val="005B49FC"/>
    <w:rsid w:val="005B57A4"/>
    <w:rsid w:val="005B58E9"/>
    <w:rsid w:val="005B5AA2"/>
    <w:rsid w:val="005B5F1F"/>
    <w:rsid w:val="005B61B9"/>
    <w:rsid w:val="005B654D"/>
    <w:rsid w:val="005B6616"/>
    <w:rsid w:val="005B68E1"/>
    <w:rsid w:val="005B6D3D"/>
    <w:rsid w:val="005B707A"/>
    <w:rsid w:val="005B73C9"/>
    <w:rsid w:val="005B7C2C"/>
    <w:rsid w:val="005C0836"/>
    <w:rsid w:val="005C0AB2"/>
    <w:rsid w:val="005C0E74"/>
    <w:rsid w:val="005C16B5"/>
    <w:rsid w:val="005C18B4"/>
    <w:rsid w:val="005C1EF5"/>
    <w:rsid w:val="005C247E"/>
    <w:rsid w:val="005C2C57"/>
    <w:rsid w:val="005C39F4"/>
    <w:rsid w:val="005C3C28"/>
    <w:rsid w:val="005C3DA2"/>
    <w:rsid w:val="005C3E60"/>
    <w:rsid w:val="005C405C"/>
    <w:rsid w:val="005C41D7"/>
    <w:rsid w:val="005C42C7"/>
    <w:rsid w:val="005C4982"/>
    <w:rsid w:val="005C4D02"/>
    <w:rsid w:val="005C53E0"/>
    <w:rsid w:val="005C54A2"/>
    <w:rsid w:val="005C5C08"/>
    <w:rsid w:val="005C5F42"/>
    <w:rsid w:val="005C6234"/>
    <w:rsid w:val="005C6434"/>
    <w:rsid w:val="005C68D7"/>
    <w:rsid w:val="005C6AC4"/>
    <w:rsid w:val="005C7076"/>
    <w:rsid w:val="005C71A1"/>
    <w:rsid w:val="005C73E9"/>
    <w:rsid w:val="005C766A"/>
    <w:rsid w:val="005C77F3"/>
    <w:rsid w:val="005C782C"/>
    <w:rsid w:val="005C786C"/>
    <w:rsid w:val="005D0042"/>
    <w:rsid w:val="005D0567"/>
    <w:rsid w:val="005D05B8"/>
    <w:rsid w:val="005D0991"/>
    <w:rsid w:val="005D09CC"/>
    <w:rsid w:val="005D0EDB"/>
    <w:rsid w:val="005D1F57"/>
    <w:rsid w:val="005D2652"/>
    <w:rsid w:val="005D2D92"/>
    <w:rsid w:val="005D2DF2"/>
    <w:rsid w:val="005D2DF4"/>
    <w:rsid w:val="005D30E0"/>
    <w:rsid w:val="005D33D4"/>
    <w:rsid w:val="005D3F07"/>
    <w:rsid w:val="005D4240"/>
    <w:rsid w:val="005D474E"/>
    <w:rsid w:val="005D48C5"/>
    <w:rsid w:val="005D4BD5"/>
    <w:rsid w:val="005D4D25"/>
    <w:rsid w:val="005D511A"/>
    <w:rsid w:val="005D54A7"/>
    <w:rsid w:val="005D5A25"/>
    <w:rsid w:val="005D5B32"/>
    <w:rsid w:val="005D65D0"/>
    <w:rsid w:val="005D746A"/>
    <w:rsid w:val="005D7656"/>
    <w:rsid w:val="005D791A"/>
    <w:rsid w:val="005D7BB8"/>
    <w:rsid w:val="005D7E2D"/>
    <w:rsid w:val="005D7EE0"/>
    <w:rsid w:val="005E1091"/>
    <w:rsid w:val="005E14E8"/>
    <w:rsid w:val="005E1761"/>
    <w:rsid w:val="005E17A1"/>
    <w:rsid w:val="005E1A62"/>
    <w:rsid w:val="005E1BCF"/>
    <w:rsid w:val="005E1C33"/>
    <w:rsid w:val="005E1C64"/>
    <w:rsid w:val="005E238C"/>
    <w:rsid w:val="005E2AD5"/>
    <w:rsid w:val="005E311A"/>
    <w:rsid w:val="005E393D"/>
    <w:rsid w:val="005E3A9B"/>
    <w:rsid w:val="005E3E19"/>
    <w:rsid w:val="005E3F21"/>
    <w:rsid w:val="005E43F7"/>
    <w:rsid w:val="005E4525"/>
    <w:rsid w:val="005E514A"/>
    <w:rsid w:val="005E5936"/>
    <w:rsid w:val="005E5AF2"/>
    <w:rsid w:val="005E5B78"/>
    <w:rsid w:val="005E5DF0"/>
    <w:rsid w:val="005E5F76"/>
    <w:rsid w:val="005E664E"/>
    <w:rsid w:val="005E69C1"/>
    <w:rsid w:val="005E6A59"/>
    <w:rsid w:val="005E72C6"/>
    <w:rsid w:val="005E7475"/>
    <w:rsid w:val="005E78BF"/>
    <w:rsid w:val="005E7B30"/>
    <w:rsid w:val="005E7B89"/>
    <w:rsid w:val="005E7EA2"/>
    <w:rsid w:val="005F02BE"/>
    <w:rsid w:val="005F0446"/>
    <w:rsid w:val="005F1214"/>
    <w:rsid w:val="005F1511"/>
    <w:rsid w:val="005F245D"/>
    <w:rsid w:val="005F24B4"/>
    <w:rsid w:val="005F2C58"/>
    <w:rsid w:val="005F32CD"/>
    <w:rsid w:val="005F3379"/>
    <w:rsid w:val="005F393F"/>
    <w:rsid w:val="005F3A4C"/>
    <w:rsid w:val="005F3A66"/>
    <w:rsid w:val="005F3CDE"/>
    <w:rsid w:val="005F3FE0"/>
    <w:rsid w:val="005F4353"/>
    <w:rsid w:val="005F4939"/>
    <w:rsid w:val="005F4E67"/>
    <w:rsid w:val="005F5204"/>
    <w:rsid w:val="005F532A"/>
    <w:rsid w:val="005F5376"/>
    <w:rsid w:val="005F55B4"/>
    <w:rsid w:val="005F5DFE"/>
    <w:rsid w:val="005F62EA"/>
    <w:rsid w:val="005F65A3"/>
    <w:rsid w:val="005F6F7B"/>
    <w:rsid w:val="005F792C"/>
    <w:rsid w:val="005F7F2C"/>
    <w:rsid w:val="0060006B"/>
    <w:rsid w:val="006004EA"/>
    <w:rsid w:val="00600FF5"/>
    <w:rsid w:val="0060134D"/>
    <w:rsid w:val="00601AD8"/>
    <w:rsid w:val="00602CDA"/>
    <w:rsid w:val="00602D70"/>
    <w:rsid w:val="00603006"/>
    <w:rsid w:val="00603764"/>
    <w:rsid w:val="00603B3C"/>
    <w:rsid w:val="00603C17"/>
    <w:rsid w:val="00604594"/>
    <w:rsid w:val="006047F3"/>
    <w:rsid w:val="006048C5"/>
    <w:rsid w:val="00604B6A"/>
    <w:rsid w:val="00604BEE"/>
    <w:rsid w:val="006052BF"/>
    <w:rsid w:val="006055EC"/>
    <w:rsid w:val="00605FB8"/>
    <w:rsid w:val="00606746"/>
    <w:rsid w:val="00606810"/>
    <w:rsid w:val="00606F39"/>
    <w:rsid w:val="00607035"/>
    <w:rsid w:val="00607078"/>
    <w:rsid w:val="00607284"/>
    <w:rsid w:val="00607602"/>
    <w:rsid w:val="00607797"/>
    <w:rsid w:val="00607A58"/>
    <w:rsid w:val="00607E3A"/>
    <w:rsid w:val="0061081F"/>
    <w:rsid w:val="00611059"/>
    <w:rsid w:val="0061120A"/>
    <w:rsid w:val="006112D6"/>
    <w:rsid w:val="0061132C"/>
    <w:rsid w:val="0061168F"/>
    <w:rsid w:val="006117A1"/>
    <w:rsid w:val="00611879"/>
    <w:rsid w:val="00611FC6"/>
    <w:rsid w:val="00612005"/>
    <w:rsid w:val="0061204D"/>
    <w:rsid w:val="00612589"/>
    <w:rsid w:val="0061321D"/>
    <w:rsid w:val="006133C0"/>
    <w:rsid w:val="006138F4"/>
    <w:rsid w:val="00614898"/>
    <w:rsid w:val="00614AC0"/>
    <w:rsid w:val="00614C20"/>
    <w:rsid w:val="00614C23"/>
    <w:rsid w:val="00614D4E"/>
    <w:rsid w:val="00614D67"/>
    <w:rsid w:val="00614E11"/>
    <w:rsid w:val="0061592E"/>
    <w:rsid w:val="00615EE8"/>
    <w:rsid w:val="00615F10"/>
    <w:rsid w:val="00615F6D"/>
    <w:rsid w:val="006161AC"/>
    <w:rsid w:val="0061628F"/>
    <w:rsid w:val="006162B0"/>
    <w:rsid w:val="00616349"/>
    <w:rsid w:val="006165C6"/>
    <w:rsid w:val="006165E2"/>
    <w:rsid w:val="00617553"/>
    <w:rsid w:val="00617572"/>
    <w:rsid w:val="00620591"/>
    <w:rsid w:val="00620A6B"/>
    <w:rsid w:val="00620E03"/>
    <w:rsid w:val="00621DE7"/>
    <w:rsid w:val="0062227C"/>
    <w:rsid w:val="006224CC"/>
    <w:rsid w:val="00622998"/>
    <w:rsid w:val="006231CC"/>
    <w:rsid w:val="0062434B"/>
    <w:rsid w:val="006244BA"/>
    <w:rsid w:val="00624B0E"/>
    <w:rsid w:val="00624B83"/>
    <w:rsid w:val="00624D47"/>
    <w:rsid w:val="00625450"/>
    <w:rsid w:val="00626F44"/>
    <w:rsid w:val="00626FF6"/>
    <w:rsid w:val="006270FE"/>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D37"/>
    <w:rsid w:val="00635569"/>
    <w:rsid w:val="00635632"/>
    <w:rsid w:val="0063574A"/>
    <w:rsid w:val="0063599B"/>
    <w:rsid w:val="00635A3C"/>
    <w:rsid w:val="00635E43"/>
    <w:rsid w:val="00636130"/>
    <w:rsid w:val="006363BF"/>
    <w:rsid w:val="00636471"/>
    <w:rsid w:val="0063690A"/>
    <w:rsid w:val="006372AB"/>
    <w:rsid w:val="0063783D"/>
    <w:rsid w:val="00640238"/>
    <w:rsid w:val="00640E2B"/>
    <w:rsid w:val="00641308"/>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202"/>
    <w:rsid w:val="0064433E"/>
    <w:rsid w:val="0064434D"/>
    <w:rsid w:val="00644B05"/>
    <w:rsid w:val="00644BC8"/>
    <w:rsid w:val="00644E2C"/>
    <w:rsid w:val="006452D8"/>
    <w:rsid w:val="0064553E"/>
    <w:rsid w:val="00645A63"/>
    <w:rsid w:val="00645C31"/>
    <w:rsid w:val="006463AF"/>
    <w:rsid w:val="006464EA"/>
    <w:rsid w:val="0064690A"/>
    <w:rsid w:val="00646A03"/>
    <w:rsid w:val="00646A09"/>
    <w:rsid w:val="00647652"/>
    <w:rsid w:val="00647A1B"/>
    <w:rsid w:val="00650178"/>
    <w:rsid w:val="0065023C"/>
    <w:rsid w:val="00650500"/>
    <w:rsid w:val="00650544"/>
    <w:rsid w:val="006506F7"/>
    <w:rsid w:val="00650ABC"/>
    <w:rsid w:val="00650B0F"/>
    <w:rsid w:val="00650C9E"/>
    <w:rsid w:val="00650E83"/>
    <w:rsid w:val="00650F83"/>
    <w:rsid w:val="0065127D"/>
    <w:rsid w:val="006516A6"/>
    <w:rsid w:val="00651811"/>
    <w:rsid w:val="0065195B"/>
    <w:rsid w:val="0065273B"/>
    <w:rsid w:val="00653498"/>
    <w:rsid w:val="006535AD"/>
    <w:rsid w:val="006536D9"/>
    <w:rsid w:val="00653B2E"/>
    <w:rsid w:val="00653D01"/>
    <w:rsid w:val="00653FB3"/>
    <w:rsid w:val="00653FCE"/>
    <w:rsid w:val="00654373"/>
    <w:rsid w:val="0065442D"/>
    <w:rsid w:val="00654586"/>
    <w:rsid w:val="00654988"/>
    <w:rsid w:val="00654A24"/>
    <w:rsid w:val="0065513D"/>
    <w:rsid w:val="00655455"/>
    <w:rsid w:val="00655784"/>
    <w:rsid w:val="00655AE4"/>
    <w:rsid w:val="00656156"/>
    <w:rsid w:val="00657261"/>
    <w:rsid w:val="006574AA"/>
    <w:rsid w:val="006576FD"/>
    <w:rsid w:val="00657934"/>
    <w:rsid w:val="00657BF3"/>
    <w:rsid w:val="00657E37"/>
    <w:rsid w:val="00660202"/>
    <w:rsid w:val="006608B4"/>
    <w:rsid w:val="00660EB6"/>
    <w:rsid w:val="00660EF2"/>
    <w:rsid w:val="006612D3"/>
    <w:rsid w:val="00661B94"/>
    <w:rsid w:val="00662097"/>
    <w:rsid w:val="00662213"/>
    <w:rsid w:val="00662530"/>
    <w:rsid w:val="00662E49"/>
    <w:rsid w:val="00662E94"/>
    <w:rsid w:val="00662FE2"/>
    <w:rsid w:val="00663083"/>
    <w:rsid w:val="0066447C"/>
    <w:rsid w:val="006647AC"/>
    <w:rsid w:val="00665130"/>
    <w:rsid w:val="00665881"/>
    <w:rsid w:val="0066595C"/>
    <w:rsid w:val="00665D18"/>
    <w:rsid w:val="00666554"/>
    <w:rsid w:val="00666E2C"/>
    <w:rsid w:val="00667227"/>
    <w:rsid w:val="006675F1"/>
    <w:rsid w:val="00667935"/>
    <w:rsid w:val="00670143"/>
    <w:rsid w:val="006702A0"/>
    <w:rsid w:val="006706C0"/>
    <w:rsid w:val="00670CDB"/>
    <w:rsid w:val="00670E5B"/>
    <w:rsid w:val="00670EF1"/>
    <w:rsid w:val="00670FD7"/>
    <w:rsid w:val="006716F1"/>
    <w:rsid w:val="0067189E"/>
    <w:rsid w:val="006718F6"/>
    <w:rsid w:val="00671D27"/>
    <w:rsid w:val="006726E6"/>
    <w:rsid w:val="00672718"/>
    <w:rsid w:val="00673478"/>
    <w:rsid w:val="00673710"/>
    <w:rsid w:val="0067385F"/>
    <w:rsid w:val="00673C74"/>
    <w:rsid w:val="00673FE2"/>
    <w:rsid w:val="006741CE"/>
    <w:rsid w:val="00674D44"/>
    <w:rsid w:val="00674D4D"/>
    <w:rsid w:val="00675124"/>
    <w:rsid w:val="006751C5"/>
    <w:rsid w:val="00675327"/>
    <w:rsid w:val="00675801"/>
    <w:rsid w:val="00675C17"/>
    <w:rsid w:val="00676683"/>
    <w:rsid w:val="0067672D"/>
    <w:rsid w:val="00676962"/>
    <w:rsid w:val="00676ABD"/>
    <w:rsid w:val="00676D51"/>
    <w:rsid w:val="00677D32"/>
    <w:rsid w:val="00677E19"/>
    <w:rsid w:val="006807B7"/>
    <w:rsid w:val="00680C89"/>
    <w:rsid w:val="00680D73"/>
    <w:rsid w:val="00680F02"/>
    <w:rsid w:val="00682597"/>
    <w:rsid w:val="00682679"/>
    <w:rsid w:val="00682827"/>
    <w:rsid w:val="00683228"/>
    <w:rsid w:val="006835FA"/>
    <w:rsid w:val="00683D50"/>
    <w:rsid w:val="00683E6F"/>
    <w:rsid w:val="00683F8C"/>
    <w:rsid w:val="00684630"/>
    <w:rsid w:val="006848B1"/>
    <w:rsid w:val="006848C3"/>
    <w:rsid w:val="00684C24"/>
    <w:rsid w:val="0068501A"/>
    <w:rsid w:val="00685292"/>
    <w:rsid w:val="006852A7"/>
    <w:rsid w:val="006852F8"/>
    <w:rsid w:val="00685989"/>
    <w:rsid w:val="00685A25"/>
    <w:rsid w:val="0068620D"/>
    <w:rsid w:val="006863EE"/>
    <w:rsid w:val="00686691"/>
    <w:rsid w:val="006873C6"/>
    <w:rsid w:val="006877B5"/>
    <w:rsid w:val="00687ADE"/>
    <w:rsid w:val="00687FB6"/>
    <w:rsid w:val="006901ED"/>
    <w:rsid w:val="00690349"/>
    <w:rsid w:val="00690853"/>
    <w:rsid w:val="006910EC"/>
    <w:rsid w:val="00691106"/>
    <w:rsid w:val="006916F4"/>
    <w:rsid w:val="0069175B"/>
    <w:rsid w:val="00691A7E"/>
    <w:rsid w:val="00692F25"/>
    <w:rsid w:val="00693223"/>
    <w:rsid w:val="006936DC"/>
    <w:rsid w:val="00693BCD"/>
    <w:rsid w:val="00693F9A"/>
    <w:rsid w:val="006940EF"/>
    <w:rsid w:val="00694126"/>
    <w:rsid w:val="0069460A"/>
    <w:rsid w:val="00694849"/>
    <w:rsid w:val="00694E5A"/>
    <w:rsid w:val="00696309"/>
    <w:rsid w:val="00696917"/>
    <w:rsid w:val="00696B54"/>
    <w:rsid w:val="00696BBF"/>
    <w:rsid w:val="00696F5B"/>
    <w:rsid w:val="00696FA4"/>
    <w:rsid w:val="0069733F"/>
    <w:rsid w:val="006978DA"/>
    <w:rsid w:val="00697B0D"/>
    <w:rsid w:val="00697C4D"/>
    <w:rsid w:val="00697D34"/>
    <w:rsid w:val="006A109D"/>
    <w:rsid w:val="006A1532"/>
    <w:rsid w:val="006A1DEF"/>
    <w:rsid w:val="006A1EB6"/>
    <w:rsid w:val="006A212F"/>
    <w:rsid w:val="006A245F"/>
    <w:rsid w:val="006A2889"/>
    <w:rsid w:val="006A31B9"/>
    <w:rsid w:val="006A324D"/>
    <w:rsid w:val="006A367A"/>
    <w:rsid w:val="006A3F10"/>
    <w:rsid w:val="006A43E2"/>
    <w:rsid w:val="006A45E4"/>
    <w:rsid w:val="006A4AA8"/>
    <w:rsid w:val="006A4ACF"/>
    <w:rsid w:val="006A50D4"/>
    <w:rsid w:val="006A50EC"/>
    <w:rsid w:val="006A5B3B"/>
    <w:rsid w:val="006A5EE5"/>
    <w:rsid w:val="006A6382"/>
    <w:rsid w:val="006A64AF"/>
    <w:rsid w:val="006A67AC"/>
    <w:rsid w:val="006A68A1"/>
    <w:rsid w:val="006A6D30"/>
    <w:rsid w:val="006A73D5"/>
    <w:rsid w:val="006A767F"/>
    <w:rsid w:val="006A77FC"/>
    <w:rsid w:val="006A7D33"/>
    <w:rsid w:val="006B0455"/>
    <w:rsid w:val="006B0E7B"/>
    <w:rsid w:val="006B10D5"/>
    <w:rsid w:val="006B119A"/>
    <w:rsid w:val="006B13CE"/>
    <w:rsid w:val="006B1ADD"/>
    <w:rsid w:val="006B1B29"/>
    <w:rsid w:val="006B1F49"/>
    <w:rsid w:val="006B24D9"/>
    <w:rsid w:val="006B2505"/>
    <w:rsid w:val="006B25E1"/>
    <w:rsid w:val="006B27C7"/>
    <w:rsid w:val="006B3051"/>
    <w:rsid w:val="006B30DE"/>
    <w:rsid w:val="006B350E"/>
    <w:rsid w:val="006B3892"/>
    <w:rsid w:val="006B3CF6"/>
    <w:rsid w:val="006B47D8"/>
    <w:rsid w:val="006B4841"/>
    <w:rsid w:val="006B49E6"/>
    <w:rsid w:val="006B4BF3"/>
    <w:rsid w:val="006B58BF"/>
    <w:rsid w:val="006B593B"/>
    <w:rsid w:val="006B5F3D"/>
    <w:rsid w:val="006B6094"/>
    <w:rsid w:val="006B6151"/>
    <w:rsid w:val="006B6AE8"/>
    <w:rsid w:val="006B6DBF"/>
    <w:rsid w:val="006B76FF"/>
    <w:rsid w:val="006B7886"/>
    <w:rsid w:val="006B795A"/>
    <w:rsid w:val="006B798B"/>
    <w:rsid w:val="006C004F"/>
    <w:rsid w:val="006C0C54"/>
    <w:rsid w:val="006C11C0"/>
    <w:rsid w:val="006C1E02"/>
    <w:rsid w:val="006C22A2"/>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C7C"/>
    <w:rsid w:val="006D1877"/>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304"/>
    <w:rsid w:val="006D7321"/>
    <w:rsid w:val="006D75D6"/>
    <w:rsid w:val="006D7922"/>
    <w:rsid w:val="006D7963"/>
    <w:rsid w:val="006D7FED"/>
    <w:rsid w:val="006E0256"/>
    <w:rsid w:val="006E09E1"/>
    <w:rsid w:val="006E0B3F"/>
    <w:rsid w:val="006E0F3E"/>
    <w:rsid w:val="006E13C9"/>
    <w:rsid w:val="006E16BB"/>
    <w:rsid w:val="006E171F"/>
    <w:rsid w:val="006E1A8B"/>
    <w:rsid w:val="006E2229"/>
    <w:rsid w:val="006E26C5"/>
    <w:rsid w:val="006E292B"/>
    <w:rsid w:val="006E2985"/>
    <w:rsid w:val="006E2E88"/>
    <w:rsid w:val="006E3526"/>
    <w:rsid w:val="006E36F7"/>
    <w:rsid w:val="006E3A17"/>
    <w:rsid w:val="006E3CE2"/>
    <w:rsid w:val="006E3D6A"/>
    <w:rsid w:val="006E413C"/>
    <w:rsid w:val="006E42DD"/>
    <w:rsid w:val="006E4556"/>
    <w:rsid w:val="006E4B0C"/>
    <w:rsid w:val="006E4FF2"/>
    <w:rsid w:val="006E537B"/>
    <w:rsid w:val="006E53CE"/>
    <w:rsid w:val="006E60F4"/>
    <w:rsid w:val="006E616A"/>
    <w:rsid w:val="006E61CD"/>
    <w:rsid w:val="006E6A7E"/>
    <w:rsid w:val="006E6B02"/>
    <w:rsid w:val="006E76E2"/>
    <w:rsid w:val="006F0002"/>
    <w:rsid w:val="006F110E"/>
    <w:rsid w:val="006F1974"/>
    <w:rsid w:val="006F2EDC"/>
    <w:rsid w:val="006F310E"/>
    <w:rsid w:val="006F3181"/>
    <w:rsid w:val="006F3A86"/>
    <w:rsid w:val="006F4562"/>
    <w:rsid w:val="006F5795"/>
    <w:rsid w:val="006F5E71"/>
    <w:rsid w:val="006F6B77"/>
    <w:rsid w:val="006F7447"/>
    <w:rsid w:val="006F773F"/>
    <w:rsid w:val="006F7C9E"/>
    <w:rsid w:val="0070012A"/>
    <w:rsid w:val="0070066C"/>
    <w:rsid w:val="00700776"/>
    <w:rsid w:val="00700985"/>
    <w:rsid w:val="00700D6F"/>
    <w:rsid w:val="00701348"/>
    <w:rsid w:val="00701478"/>
    <w:rsid w:val="007017A9"/>
    <w:rsid w:val="00701FF7"/>
    <w:rsid w:val="0070224A"/>
    <w:rsid w:val="00702765"/>
    <w:rsid w:val="00702B0B"/>
    <w:rsid w:val="00702C4B"/>
    <w:rsid w:val="0070318D"/>
    <w:rsid w:val="00703655"/>
    <w:rsid w:val="007039C1"/>
    <w:rsid w:val="007043C5"/>
    <w:rsid w:val="00704789"/>
    <w:rsid w:val="007047DA"/>
    <w:rsid w:val="00704E23"/>
    <w:rsid w:val="00705233"/>
    <w:rsid w:val="00705632"/>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69F"/>
    <w:rsid w:val="00713D61"/>
    <w:rsid w:val="00713D96"/>
    <w:rsid w:val="00714171"/>
    <w:rsid w:val="0071437A"/>
    <w:rsid w:val="007148E5"/>
    <w:rsid w:val="00714A49"/>
    <w:rsid w:val="0071543B"/>
    <w:rsid w:val="00715B00"/>
    <w:rsid w:val="00716C46"/>
    <w:rsid w:val="00716D51"/>
    <w:rsid w:val="00717F97"/>
    <w:rsid w:val="007204B4"/>
    <w:rsid w:val="00720575"/>
    <w:rsid w:val="00720EF8"/>
    <w:rsid w:val="007214C1"/>
    <w:rsid w:val="007215DE"/>
    <w:rsid w:val="00721B56"/>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CE5"/>
    <w:rsid w:val="00733F22"/>
    <w:rsid w:val="0073436D"/>
    <w:rsid w:val="0073474E"/>
    <w:rsid w:val="00734F83"/>
    <w:rsid w:val="0073574A"/>
    <w:rsid w:val="00735932"/>
    <w:rsid w:val="00735C5C"/>
    <w:rsid w:val="00736343"/>
    <w:rsid w:val="00736572"/>
    <w:rsid w:val="0073657A"/>
    <w:rsid w:val="007369F1"/>
    <w:rsid w:val="00736EE1"/>
    <w:rsid w:val="00737B5A"/>
    <w:rsid w:val="00737BDC"/>
    <w:rsid w:val="007401FB"/>
    <w:rsid w:val="00740334"/>
    <w:rsid w:val="00740812"/>
    <w:rsid w:val="00740A81"/>
    <w:rsid w:val="00740DDB"/>
    <w:rsid w:val="00741786"/>
    <w:rsid w:val="00741A78"/>
    <w:rsid w:val="00742208"/>
    <w:rsid w:val="007423BB"/>
    <w:rsid w:val="0074245C"/>
    <w:rsid w:val="00742F10"/>
    <w:rsid w:val="00743151"/>
    <w:rsid w:val="00743186"/>
    <w:rsid w:val="00743FAA"/>
    <w:rsid w:val="007440C9"/>
    <w:rsid w:val="0074433E"/>
    <w:rsid w:val="007446BA"/>
    <w:rsid w:val="00744CD0"/>
    <w:rsid w:val="007452B3"/>
    <w:rsid w:val="007453A3"/>
    <w:rsid w:val="00745434"/>
    <w:rsid w:val="00745C59"/>
    <w:rsid w:val="00745CDB"/>
    <w:rsid w:val="007462DE"/>
    <w:rsid w:val="0074644E"/>
    <w:rsid w:val="00746788"/>
    <w:rsid w:val="0074697F"/>
    <w:rsid w:val="00746C96"/>
    <w:rsid w:val="00746DD5"/>
    <w:rsid w:val="00746E27"/>
    <w:rsid w:val="00746F40"/>
    <w:rsid w:val="00747F11"/>
    <w:rsid w:val="00750468"/>
    <w:rsid w:val="00750E82"/>
    <w:rsid w:val="00750F3D"/>
    <w:rsid w:val="0075141B"/>
    <w:rsid w:val="00751BDE"/>
    <w:rsid w:val="00751C7E"/>
    <w:rsid w:val="0075224C"/>
    <w:rsid w:val="0075257F"/>
    <w:rsid w:val="007528D6"/>
    <w:rsid w:val="00752BEA"/>
    <w:rsid w:val="00752DF6"/>
    <w:rsid w:val="00753420"/>
    <w:rsid w:val="007535BE"/>
    <w:rsid w:val="007537D5"/>
    <w:rsid w:val="00753B9B"/>
    <w:rsid w:val="00753BC5"/>
    <w:rsid w:val="00753D74"/>
    <w:rsid w:val="007549AA"/>
    <w:rsid w:val="00754BCA"/>
    <w:rsid w:val="00754DF5"/>
    <w:rsid w:val="00755453"/>
    <w:rsid w:val="0075554A"/>
    <w:rsid w:val="00755AAA"/>
    <w:rsid w:val="00756AB4"/>
    <w:rsid w:val="00756B37"/>
    <w:rsid w:val="00757A28"/>
    <w:rsid w:val="00757C2C"/>
    <w:rsid w:val="00760275"/>
    <w:rsid w:val="00760426"/>
    <w:rsid w:val="0076083C"/>
    <w:rsid w:val="00760A9F"/>
    <w:rsid w:val="00760F26"/>
    <w:rsid w:val="0076187F"/>
    <w:rsid w:val="00761A32"/>
    <w:rsid w:val="0076273F"/>
    <w:rsid w:val="00762CCC"/>
    <w:rsid w:val="007630F2"/>
    <w:rsid w:val="00763D8C"/>
    <w:rsid w:val="0076408B"/>
    <w:rsid w:val="007641DD"/>
    <w:rsid w:val="0076482D"/>
    <w:rsid w:val="00764CC2"/>
    <w:rsid w:val="00764E31"/>
    <w:rsid w:val="00765471"/>
    <w:rsid w:val="007654C3"/>
    <w:rsid w:val="00765545"/>
    <w:rsid w:val="0076571E"/>
    <w:rsid w:val="0076586A"/>
    <w:rsid w:val="00765E33"/>
    <w:rsid w:val="007660F5"/>
    <w:rsid w:val="007667A9"/>
    <w:rsid w:val="00766829"/>
    <w:rsid w:val="00766832"/>
    <w:rsid w:val="007671E7"/>
    <w:rsid w:val="0076736F"/>
    <w:rsid w:val="0076738E"/>
    <w:rsid w:val="00767814"/>
    <w:rsid w:val="007679CD"/>
    <w:rsid w:val="00770108"/>
    <w:rsid w:val="0077010E"/>
    <w:rsid w:val="007704B9"/>
    <w:rsid w:val="0077168B"/>
    <w:rsid w:val="0077198B"/>
    <w:rsid w:val="007728FB"/>
    <w:rsid w:val="0077295B"/>
    <w:rsid w:val="00772D0E"/>
    <w:rsid w:val="00772F57"/>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916"/>
    <w:rsid w:val="00777F17"/>
    <w:rsid w:val="007801C6"/>
    <w:rsid w:val="0078020D"/>
    <w:rsid w:val="00780237"/>
    <w:rsid w:val="0078051F"/>
    <w:rsid w:val="00781294"/>
    <w:rsid w:val="007819E8"/>
    <w:rsid w:val="007823BE"/>
    <w:rsid w:val="00782A28"/>
    <w:rsid w:val="007849C2"/>
    <w:rsid w:val="007855A3"/>
    <w:rsid w:val="00785A95"/>
    <w:rsid w:val="00785CD4"/>
    <w:rsid w:val="00786637"/>
    <w:rsid w:val="007866A1"/>
    <w:rsid w:val="007867DE"/>
    <w:rsid w:val="007869A8"/>
    <w:rsid w:val="00786DE5"/>
    <w:rsid w:val="00787565"/>
    <w:rsid w:val="00787C80"/>
    <w:rsid w:val="00787F88"/>
    <w:rsid w:val="007903B1"/>
    <w:rsid w:val="0079049A"/>
    <w:rsid w:val="0079116A"/>
    <w:rsid w:val="0079207A"/>
    <w:rsid w:val="00792269"/>
    <w:rsid w:val="0079236E"/>
    <w:rsid w:val="00792514"/>
    <w:rsid w:val="00792712"/>
    <w:rsid w:val="007928F7"/>
    <w:rsid w:val="0079310A"/>
    <w:rsid w:val="007932AB"/>
    <w:rsid w:val="007940A1"/>
    <w:rsid w:val="00794624"/>
    <w:rsid w:val="00794887"/>
    <w:rsid w:val="007959C5"/>
    <w:rsid w:val="00795DB7"/>
    <w:rsid w:val="007965AA"/>
    <w:rsid w:val="00796834"/>
    <w:rsid w:val="00796A0A"/>
    <w:rsid w:val="00796D64"/>
    <w:rsid w:val="00797B22"/>
    <w:rsid w:val="007A03C1"/>
    <w:rsid w:val="007A0DE1"/>
    <w:rsid w:val="007A1187"/>
    <w:rsid w:val="007A1192"/>
    <w:rsid w:val="007A143C"/>
    <w:rsid w:val="007A20B8"/>
    <w:rsid w:val="007A210D"/>
    <w:rsid w:val="007A2B8B"/>
    <w:rsid w:val="007A302A"/>
    <w:rsid w:val="007A309E"/>
    <w:rsid w:val="007A3D50"/>
    <w:rsid w:val="007A4B52"/>
    <w:rsid w:val="007A4BA0"/>
    <w:rsid w:val="007A4D8D"/>
    <w:rsid w:val="007A5424"/>
    <w:rsid w:val="007A5759"/>
    <w:rsid w:val="007A5C3D"/>
    <w:rsid w:val="007A5F4D"/>
    <w:rsid w:val="007A60DF"/>
    <w:rsid w:val="007A6319"/>
    <w:rsid w:val="007A6906"/>
    <w:rsid w:val="007A6A32"/>
    <w:rsid w:val="007A7065"/>
    <w:rsid w:val="007A70B6"/>
    <w:rsid w:val="007A70C3"/>
    <w:rsid w:val="007A71A2"/>
    <w:rsid w:val="007B005F"/>
    <w:rsid w:val="007B07F1"/>
    <w:rsid w:val="007B0C84"/>
    <w:rsid w:val="007B0E74"/>
    <w:rsid w:val="007B0F9F"/>
    <w:rsid w:val="007B1393"/>
    <w:rsid w:val="007B1996"/>
    <w:rsid w:val="007B1C58"/>
    <w:rsid w:val="007B1C9C"/>
    <w:rsid w:val="007B2B40"/>
    <w:rsid w:val="007B2C89"/>
    <w:rsid w:val="007B31C3"/>
    <w:rsid w:val="007B399C"/>
    <w:rsid w:val="007B3A38"/>
    <w:rsid w:val="007B3BCC"/>
    <w:rsid w:val="007B3DC6"/>
    <w:rsid w:val="007B4290"/>
    <w:rsid w:val="007B42CC"/>
    <w:rsid w:val="007B42F5"/>
    <w:rsid w:val="007B4E4B"/>
    <w:rsid w:val="007B4E6C"/>
    <w:rsid w:val="007B52D3"/>
    <w:rsid w:val="007B5665"/>
    <w:rsid w:val="007B5DBD"/>
    <w:rsid w:val="007B5F02"/>
    <w:rsid w:val="007B61B8"/>
    <w:rsid w:val="007B633E"/>
    <w:rsid w:val="007B6E2D"/>
    <w:rsid w:val="007B7A85"/>
    <w:rsid w:val="007C024E"/>
    <w:rsid w:val="007C0359"/>
    <w:rsid w:val="007C0CB2"/>
    <w:rsid w:val="007C0CFC"/>
    <w:rsid w:val="007C104E"/>
    <w:rsid w:val="007C1FAD"/>
    <w:rsid w:val="007C20A8"/>
    <w:rsid w:val="007C2238"/>
    <w:rsid w:val="007C286B"/>
    <w:rsid w:val="007C3055"/>
    <w:rsid w:val="007C4693"/>
    <w:rsid w:val="007C4C31"/>
    <w:rsid w:val="007C4E82"/>
    <w:rsid w:val="007C515D"/>
    <w:rsid w:val="007C5F84"/>
    <w:rsid w:val="007C60A1"/>
    <w:rsid w:val="007C6F0B"/>
    <w:rsid w:val="007C71FB"/>
    <w:rsid w:val="007D0855"/>
    <w:rsid w:val="007D0AAD"/>
    <w:rsid w:val="007D0AEC"/>
    <w:rsid w:val="007D1188"/>
    <w:rsid w:val="007D12FD"/>
    <w:rsid w:val="007D13F3"/>
    <w:rsid w:val="007D1A69"/>
    <w:rsid w:val="007D20CE"/>
    <w:rsid w:val="007D2169"/>
    <w:rsid w:val="007D2D08"/>
    <w:rsid w:val="007D2DDE"/>
    <w:rsid w:val="007D2ED6"/>
    <w:rsid w:val="007D365A"/>
    <w:rsid w:val="007D3789"/>
    <w:rsid w:val="007D394D"/>
    <w:rsid w:val="007D3A39"/>
    <w:rsid w:val="007D3D20"/>
    <w:rsid w:val="007D3D9C"/>
    <w:rsid w:val="007D40E0"/>
    <w:rsid w:val="007D43E1"/>
    <w:rsid w:val="007D47AA"/>
    <w:rsid w:val="007D4914"/>
    <w:rsid w:val="007D4B5F"/>
    <w:rsid w:val="007D4BA6"/>
    <w:rsid w:val="007D5060"/>
    <w:rsid w:val="007D533C"/>
    <w:rsid w:val="007D5432"/>
    <w:rsid w:val="007D56E9"/>
    <w:rsid w:val="007D5F76"/>
    <w:rsid w:val="007D74B0"/>
    <w:rsid w:val="007D7E7B"/>
    <w:rsid w:val="007E0124"/>
    <w:rsid w:val="007E0740"/>
    <w:rsid w:val="007E08D7"/>
    <w:rsid w:val="007E0919"/>
    <w:rsid w:val="007E0ABB"/>
    <w:rsid w:val="007E1D43"/>
    <w:rsid w:val="007E1E61"/>
    <w:rsid w:val="007E20E4"/>
    <w:rsid w:val="007E23D2"/>
    <w:rsid w:val="007E247B"/>
    <w:rsid w:val="007E3435"/>
    <w:rsid w:val="007E39E8"/>
    <w:rsid w:val="007E39ED"/>
    <w:rsid w:val="007E3D4C"/>
    <w:rsid w:val="007E3F39"/>
    <w:rsid w:val="007E4120"/>
    <w:rsid w:val="007E43FC"/>
    <w:rsid w:val="007E4483"/>
    <w:rsid w:val="007E45C8"/>
    <w:rsid w:val="007E5595"/>
    <w:rsid w:val="007E55FE"/>
    <w:rsid w:val="007E5AEB"/>
    <w:rsid w:val="007E62B7"/>
    <w:rsid w:val="007E649A"/>
    <w:rsid w:val="007E6E74"/>
    <w:rsid w:val="007E70C1"/>
    <w:rsid w:val="007E731A"/>
    <w:rsid w:val="007E7A20"/>
    <w:rsid w:val="007E7E30"/>
    <w:rsid w:val="007F08A8"/>
    <w:rsid w:val="007F0BD4"/>
    <w:rsid w:val="007F0CC9"/>
    <w:rsid w:val="007F1106"/>
    <w:rsid w:val="007F1312"/>
    <w:rsid w:val="007F1C0F"/>
    <w:rsid w:val="007F1EC3"/>
    <w:rsid w:val="007F1F44"/>
    <w:rsid w:val="007F24DC"/>
    <w:rsid w:val="007F25BD"/>
    <w:rsid w:val="007F2A63"/>
    <w:rsid w:val="007F2E82"/>
    <w:rsid w:val="007F2E9B"/>
    <w:rsid w:val="007F31E3"/>
    <w:rsid w:val="007F388F"/>
    <w:rsid w:val="007F39BF"/>
    <w:rsid w:val="007F43C2"/>
    <w:rsid w:val="007F44A2"/>
    <w:rsid w:val="007F4CE7"/>
    <w:rsid w:val="007F4F97"/>
    <w:rsid w:val="007F5093"/>
    <w:rsid w:val="007F58ED"/>
    <w:rsid w:val="007F5E79"/>
    <w:rsid w:val="007F6264"/>
    <w:rsid w:val="007F656D"/>
    <w:rsid w:val="007F6780"/>
    <w:rsid w:val="007F6851"/>
    <w:rsid w:val="007F6A21"/>
    <w:rsid w:val="007F6B08"/>
    <w:rsid w:val="007F6EC0"/>
    <w:rsid w:val="007F6F32"/>
    <w:rsid w:val="007F7585"/>
    <w:rsid w:val="007F76B4"/>
    <w:rsid w:val="007F7768"/>
    <w:rsid w:val="00800558"/>
    <w:rsid w:val="00800DD8"/>
    <w:rsid w:val="00800E25"/>
    <w:rsid w:val="00801F0C"/>
    <w:rsid w:val="008023EE"/>
    <w:rsid w:val="008024FF"/>
    <w:rsid w:val="00802ACD"/>
    <w:rsid w:val="00802BA6"/>
    <w:rsid w:val="00802C3C"/>
    <w:rsid w:val="00803041"/>
    <w:rsid w:val="00803356"/>
    <w:rsid w:val="00803ABA"/>
    <w:rsid w:val="008040BE"/>
    <w:rsid w:val="008044B7"/>
    <w:rsid w:val="0080482B"/>
    <w:rsid w:val="00804D44"/>
    <w:rsid w:val="00805249"/>
    <w:rsid w:val="00805319"/>
    <w:rsid w:val="008053B7"/>
    <w:rsid w:val="008053CE"/>
    <w:rsid w:val="00805796"/>
    <w:rsid w:val="00805E18"/>
    <w:rsid w:val="00805EB7"/>
    <w:rsid w:val="008060C0"/>
    <w:rsid w:val="008067E9"/>
    <w:rsid w:val="008072D5"/>
    <w:rsid w:val="008079D7"/>
    <w:rsid w:val="00807F40"/>
    <w:rsid w:val="00810B6A"/>
    <w:rsid w:val="00810D0A"/>
    <w:rsid w:val="00810D27"/>
    <w:rsid w:val="00810DDF"/>
    <w:rsid w:val="00810E7F"/>
    <w:rsid w:val="008119AD"/>
    <w:rsid w:val="00812591"/>
    <w:rsid w:val="00813447"/>
    <w:rsid w:val="008134DF"/>
    <w:rsid w:val="00813593"/>
    <w:rsid w:val="0081459A"/>
    <w:rsid w:val="00814A59"/>
    <w:rsid w:val="00814B3E"/>
    <w:rsid w:val="0081546F"/>
    <w:rsid w:val="00815657"/>
    <w:rsid w:val="008157AA"/>
    <w:rsid w:val="0081630E"/>
    <w:rsid w:val="008167D1"/>
    <w:rsid w:val="00816845"/>
    <w:rsid w:val="008168CF"/>
    <w:rsid w:val="00816945"/>
    <w:rsid w:val="008169DB"/>
    <w:rsid w:val="00816ED6"/>
    <w:rsid w:val="00816F17"/>
    <w:rsid w:val="00817330"/>
    <w:rsid w:val="008175AD"/>
    <w:rsid w:val="00817A96"/>
    <w:rsid w:val="00817EDD"/>
    <w:rsid w:val="00817EF1"/>
    <w:rsid w:val="00820084"/>
    <w:rsid w:val="008205B5"/>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4285"/>
    <w:rsid w:val="00824AAE"/>
    <w:rsid w:val="00824C49"/>
    <w:rsid w:val="00824F9F"/>
    <w:rsid w:val="00825351"/>
    <w:rsid w:val="00825882"/>
    <w:rsid w:val="00825DAF"/>
    <w:rsid w:val="00826518"/>
    <w:rsid w:val="00826614"/>
    <w:rsid w:val="0082718E"/>
    <w:rsid w:val="0082758E"/>
    <w:rsid w:val="0082780C"/>
    <w:rsid w:val="00827E7A"/>
    <w:rsid w:val="00827FA4"/>
    <w:rsid w:val="0083053D"/>
    <w:rsid w:val="008307DE"/>
    <w:rsid w:val="00831036"/>
    <w:rsid w:val="00831BF7"/>
    <w:rsid w:val="00831C6D"/>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616C"/>
    <w:rsid w:val="008361BE"/>
    <w:rsid w:val="00836468"/>
    <w:rsid w:val="008365A9"/>
    <w:rsid w:val="008365F9"/>
    <w:rsid w:val="0083667E"/>
    <w:rsid w:val="00836813"/>
    <w:rsid w:val="00836BD7"/>
    <w:rsid w:val="00837757"/>
    <w:rsid w:val="008377F2"/>
    <w:rsid w:val="00837815"/>
    <w:rsid w:val="00837B98"/>
    <w:rsid w:val="00840A16"/>
    <w:rsid w:val="00840C55"/>
    <w:rsid w:val="0084101F"/>
    <w:rsid w:val="0084109D"/>
    <w:rsid w:val="0084112D"/>
    <w:rsid w:val="0084121C"/>
    <w:rsid w:val="00841806"/>
    <w:rsid w:val="008438B2"/>
    <w:rsid w:val="00843956"/>
    <w:rsid w:val="00843A23"/>
    <w:rsid w:val="00843A8E"/>
    <w:rsid w:val="0084478E"/>
    <w:rsid w:val="008448F8"/>
    <w:rsid w:val="00845500"/>
    <w:rsid w:val="0084590F"/>
    <w:rsid w:val="00845AF6"/>
    <w:rsid w:val="00846205"/>
    <w:rsid w:val="008462F0"/>
    <w:rsid w:val="0084631E"/>
    <w:rsid w:val="0084652C"/>
    <w:rsid w:val="00846BF9"/>
    <w:rsid w:val="00847224"/>
    <w:rsid w:val="008473DD"/>
    <w:rsid w:val="00847B2E"/>
    <w:rsid w:val="0085042B"/>
    <w:rsid w:val="00850777"/>
    <w:rsid w:val="00850C3D"/>
    <w:rsid w:val="00850CED"/>
    <w:rsid w:val="00850EE4"/>
    <w:rsid w:val="00850EEA"/>
    <w:rsid w:val="00851308"/>
    <w:rsid w:val="008519B3"/>
    <w:rsid w:val="00851ED5"/>
    <w:rsid w:val="00851F66"/>
    <w:rsid w:val="00852371"/>
    <w:rsid w:val="008523B5"/>
    <w:rsid w:val="0085254E"/>
    <w:rsid w:val="00853042"/>
    <w:rsid w:val="008531F3"/>
    <w:rsid w:val="008538A9"/>
    <w:rsid w:val="00853C00"/>
    <w:rsid w:val="008546DE"/>
    <w:rsid w:val="00854849"/>
    <w:rsid w:val="00854A0C"/>
    <w:rsid w:val="00854A71"/>
    <w:rsid w:val="008551E1"/>
    <w:rsid w:val="0085565F"/>
    <w:rsid w:val="00855C9D"/>
    <w:rsid w:val="00856340"/>
    <w:rsid w:val="00856A6E"/>
    <w:rsid w:val="00856B34"/>
    <w:rsid w:val="00856D5D"/>
    <w:rsid w:val="00856E27"/>
    <w:rsid w:val="008570AE"/>
    <w:rsid w:val="008575B4"/>
    <w:rsid w:val="00857738"/>
    <w:rsid w:val="00857C6F"/>
    <w:rsid w:val="00860577"/>
    <w:rsid w:val="008619A8"/>
    <w:rsid w:val="00861CAD"/>
    <w:rsid w:val="00861E86"/>
    <w:rsid w:val="00862AE6"/>
    <w:rsid w:val="00862B0E"/>
    <w:rsid w:val="00862D3E"/>
    <w:rsid w:val="0086310D"/>
    <w:rsid w:val="00863643"/>
    <w:rsid w:val="008636DA"/>
    <w:rsid w:val="008637CF"/>
    <w:rsid w:val="00863B06"/>
    <w:rsid w:val="00864393"/>
    <w:rsid w:val="00865C60"/>
    <w:rsid w:val="00865D02"/>
    <w:rsid w:val="008662BC"/>
    <w:rsid w:val="0086680F"/>
    <w:rsid w:val="00866CEC"/>
    <w:rsid w:val="0086704E"/>
    <w:rsid w:val="008671A2"/>
    <w:rsid w:val="008674F1"/>
    <w:rsid w:val="008675BD"/>
    <w:rsid w:val="00867609"/>
    <w:rsid w:val="00867693"/>
    <w:rsid w:val="00870044"/>
    <w:rsid w:val="00870721"/>
    <w:rsid w:val="00871126"/>
    <w:rsid w:val="00871641"/>
    <w:rsid w:val="008719C6"/>
    <w:rsid w:val="008722B4"/>
    <w:rsid w:val="00872AE5"/>
    <w:rsid w:val="008743A9"/>
    <w:rsid w:val="0087526C"/>
    <w:rsid w:val="0087550D"/>
    <w:rsid w:val="008755AC"/>
    <w:rsid w:val="00875939"/>
    <w:rsid w:val="00875D22"/>
    <w:rsid w:val="008763B9"/>
    <w:rsid w:val="00876A5E"/>
    <w:rsid w:val="00876E92"/>
    <w:rsid w:val="008773A9"/>
    <w:rsid w:val="00877475"/>
    <w:rsid w:val="008775B6"/>
    <w:rsid w:val="00877CC2"/>
    <w:rsid w:val="0088036C"/>
    <w:rsid w:val="00880BB8"/>
    <w:rsid w:val="00881544"/>
    <w:rsid w:val="0088160B"/>
    <w:rsid w:val="00881A2F"/>
    <w:rsid w:val="00881C4A"/>
    <w:rsid w:val="00881E3B"/>
    <w:rsid w:val="008820E6"/>
    <w:rsid w:val="0088251C"/>
    <w:rsid w:val="00882579"/>
    <w:rsid w:val="008829F9"/>
    <w:rsid w:val="008833E7"/>
    <w:rsid w:val="008846F3"/>
    <w:rsid w:val="00884BFD"/>
    <w:rsid w:val="008853D8"/>
    <w:rsid w:val="00885900"/>
    <w:rsid w:val="00885AD1"/>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D96"/>
    <w:rsid w:val="008924F1"/>
    <w:rsid w:val="00892729"/>
    <w:rsid w:val="008929E1"/>
    <w:rsid w:val="00892FAE"/>
    <w:rsid w:val="00893161"/>
    <w:rsid w:val="00893489"/>
    <w:rsid w:val="0089351A"/>
    <w:rsid w:val="008938CA"/>
    <w:rsid w:val="00893AE9"/>
    <w:rsid w:val="0089407A"/>
    <w:rsid w:val="008941FE"/>
    <w:rsid w:val="00894457"/>
    <w:rsid w:val="00894CB3"/>
    <w:rsid w:val="00894EC7"/>
    <w:rsid w:val="00894F27"/>
    <w:rsid w:val="00895194"/>
    <w:rsid w:val="00895FB8"/>
    <w:rsid w:val="008961DD"/>
    <w:rsid w:val="00896303"/>
    <w:rsid w:val="00896345"/>
    <w:rsid w:val="00896572"/>
    <w:rsid w:val="0089661B"/>
    <w:rsid w:val="00896647"/>
    <w:rsid w:val="008967F4"/>
    <w:rsid w:val="00896978"/>
    <w:rsid w:val="0089743B"/>
    <w:rsid w:val="00897DD7"/>
    <w:rsid w:val="00897E62"/>
    <w:rsid w:val="008A00D1"/>
    <w:rsid w:val="008A01EC"/>
    <w:rsid w:val="008A0648"/>
    <w:rsid w:val="008A0B25"/>
    <w:rsid w:val="008A0CEB"/>
    <w:rsid w:val="008A1102"/>
    <w:rsid w:val="008A1246"/>
    <w:rsid w:val="008A1654"/>
    <w:rsid w:val="008A17D7"/>
    <w:rsid w:val="008A18A9"/>
    <w:rsid w:val="008A1B07"/>
    <w:rsid w:val="008A1BFA"/>
    <w:rsid w:val="008A1C17"/>
    <w:rsid w:val="008A1F55"/>
    <w:rsid w:val="008A21D3"/>
    <w:rsid w:val="008A22A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90F"/>
    <w:rsid w:val="008B4ACF"/>
    <w:rsid w:val="008B578F"/>
    <w:rsid w:val="008B583E"/>
    <w:rsid w:val="008B5C26"/>
    <w:rsid w:val="008B5D59"/>
    <w:rsid w:val="008B5D8A"/>
    <w:rsid w:val="008B6070"/>
    <w:rsid w:val="008B60FA"/>
    <w:rsid w:val="008B64D1"/>
    <w:rsid w:val="008B6541"/>
    <w:rsid w:val="008B65C0"/>
    <w:rsid w:val="008B6CB6"/>
    <w:rsid w:val="008B7016"/>
    <w:rsid w:val="008B7EA2"/>
    <w:rsid w:val="008C0F49"/>
    <w:rsid w:val="008C12D0"/>
    <w:rsid w:val="008C184A"/>
    <w:rsid w:val="008C2B1D"/>
    <w:rsid w:val="008C30C4"/>
    <w:rsid w:val="008C30CD"/>
    <w:rsid w:val="008C313A"/>
    <w:rsid w:val="008C35A7"/>
    <w:rsid w:val="008C3709"/>
    <w:rsid w:val="008C39B1"/>
    <w:rsid w:val="008C3B9A"/>
    <w:rsid w:val="008C3F05"/>
    <w:rsid w:val="008C4434"/>
    <w:rsid w:val="008C449F"/>
    <w:rsid w:val="008C4A86"/>
    <w:rsid w:val="008C4FA3"/>
    <w:rsid w:val="008C5A68"/>
    <w:rsid w:val="008C5CE3"/>
    <w:rsid w:val="008C65DA"/>
    <w:rsid w:val="008C6848"/>
    <w:rsid w:val="008C69CA"/>
    <w:rsid w:val="008C6CE8"/>
    <w:rsid w:val="008C6E59"/>
    <w:rsid w:val="008C73DC"/>
    <w:rsid w:val="008C74BA"/>
    <w:rsid w:val="008C74D1"/>
    <w:rsid w:val="008C75AC"/>
    <w:rsid w:val="008C7922"/>
    <w:rsid w:val="008C79D5"/>
    <w:rsid w:val="008C7C9C"/>
    <w:rsid w:val="008C7D17"/>
    <w:rsid w:val="008C7D7C"/>
    <w:rsid w:val="008C7ED9"/>
    <w:rsid w:val="008D033C"/>
    <w:rsid w:val="008D0553"/>
    <w:rsid w:val="008D058A"/>
    <w:rsid w:val="008D072C"/>
    <w:rsid w:val="008D0D7D"/>
    <w:rsid w:val="008D0E4A"/>
    <w:rsid w:val="008D1850"/>
    <w:rsid w:val="008D1BC0"/>
    <w:rsid w:val="008D202B"/>
    <w:rsid w:val="008D2324"/>
    <w:rsid w:val="008D25C0"/>
    <w:rsid w:val="008D28E1"/>
    <w:rsid w:val="008D2B14"/>
    <w:rsid w:val="008D3539"/>
    <w:rsid w:val="008D395C"/>
    <w:rsid w:val="008D4203"/>
    <w:rsid w:val="008D4887"/>
    <w:rsid w:val="008D4B20"/>
    <w:rsid w:val="008D4B89"/>
    <w:rsid w:val="008D4E9D"/>
    <w:rsid w:val="008D4F76"/>
    <w:rsid w:val="008D608B"/>
    <w:rsid w:val="008D62BD"/>
    <w:rsid w:val="008D63BF"/>
    <w:rsid w:val="008D650E"/>
    <w:rsid w:val="008D6860"/>
    <w:rsid w:val="008D698C"/>
    <w:rsid w:val="008D6E40"/>
    <w:rsid w:val="008D7159"/>
    <w:rsid w:val="008D7416"/>
    <w:rsid w:val="008D74E1"/>
    <w:rsid w:val="008D7779"/>
    <w:rsid w:val="008D780E"/>
    <w:rsid w:val="008D78FD"/>
    <w:rsid w:val="008D7B45"/>
    <w:rsid w:val="008E0136"/>
    <w:rsid w:val="008E024C"/>
    <w:rsid w:val="008E06C1"/>
    <w:rsid w:val="008E077B"/>
    <w:rsid w:val="008E07AA"/>
    <w:rsid w:val="008E0884"/>
    <w:rsid w:val="008E08F9"/>
    <w:rsid w:val="008E0B8C"/>
    <w:rsid w:val="008E0BCB"/>
    <w:rsid w:val="008E1643"/>
    <w:rsid w:val="008E1679"/>
    <w:rsid w:val="008E1730"/>
    <w:rsid w:val="008E1BC8"/>
    <w:rsid w:val="008E1CBC"/>
    <w:rsid w:val="008E1D97"/>
    <w:rsid w:val="008E2322"/>
    <w:rsid w:val="008E2328"/>
    <w:rsid w:val="008E2402"/>
    <w:rsid w:val="008E266D"/>
    <w:rsid w:val="008E2842"/>
    <w:rsid w:val="008E296D"/>
    <w:rsid w:val="008E36C2"/>
    <w:rsid w:val="008E399E"/>
    <w:rsid w:val="008E40C5"/>
    <w:rsid w:val="008E4666"/>
    <w:rsid w:val="008E48C5"/>
    <w:rsid w:val="008E4D04"/>
    <w:rsid w:val="008E5423"/>
    <w:rsid w:val="008E54A6"/>
    <w:rsid w:val="008E5A7D"/>
    <w:rsid w:val="008E6531"/>
    <w:rsid w:val="008E69D8"/>
    <w:rsid w:val="008E7647"/>
    <w:rsid w:val="008E7949"/>
    <w:rsid w:val="008F0174"/>
    <w:rsid w:val="008F0954"/>
    <w:rsid w:val="008F0F03"/>
    <w:rsid w:val="008F10CA"/>
    <w:rsid w:val="008F1CBD"/>
    <w:rsid w:val="008F200A"/>
    <w:rsid w:val="008F2036"/>
    <w:rsid w:val="008F207A"/>
    <w:rsid w:val="008F2294"/>
    <w:rsid w:val="008F25D6"/>
    <w:rsid w:val="008F283C"/>
    <w:rsid w:val="008F38AE"/>
    <w:rsid w:val="008F3E58"/>
    <w:rsid w:val="008F3F6F"/>
    <w:rsid w:val="008F4C72"/>
    <w:rsid w:val="008F51E6"/>
    <w:rsid w:val="008F53A0"/>
    <w:rsid w:val="008F62BF"/>
    <w:rsid w:val="008F638D"/>
    <w:rsid w:val="008F6668"/>
    <w:rsid w:val="008F69B4"/>
    <w:rsid w:val="008F7587"/>
    <w:rsid w:val="008F78C5"/>
    <w:rsid w:val="008F78DA"/>
    <w:rsid w:val="008F7B9D"/>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874"/>
    <w:rsid w:val="00906AB8"/>
    <w:rsid w:val="00906E87"/>
    <w:rsid w:val="00906F33"/>
    <w:rsid w:val="00907999"/>
    <w:rsid w:val="00907C9C"/>
    <w:rsid w:val="00907E9E"/>
    <w:rsid w:val="00910496"/>
    <w:rsid w:val="009114BD"/>
    <w:rsid w:val="00911949"/>
    <w:rsid w:val="009119C5"/>
    <w:rsid w:val="00911A1B"/>
    <w:rsid w:val="009126BB"/>
    <w:rsid w:val="00912D15"/>
    <w:rsid w:val="00912D7B"/>
    <w:rsid w:val="00913614"/>
    <w:rsid w:val="00914A6A"/>
    <w:rsid w:val="00914B21"/>
    <w:rsid w:val="009153A5"/>
    <w:rsid w:val="0091544E"/>
    <w:rsid w:val="009155C7"/>
    <w:rsid w:val="00915D44"/>
    <w:rsid w:val="009163F5"/>
    <w:rsid w:val="00916B0E"/>
    <w:rsid w:val="00916CB9"/>
    <w:rsid w:val="00916F3F"/>
    <w:rsid w:val="0091701E"/>
    <w:rsid w:val="00917ABE"/>
    <w:rsid w:val="00917C4E"/>
    <w:rsid w:val="00920276"/>
    <w:rsid w:val="00920301"/>
    <w:rsid w:val="009206C4"/>
    <w:rsid w:val="00921380"/>
    <w:rsid w:val="009216EB"/>
    <w:rsid w:val="00921921"/>
    <w:rsid w:val="00921C0B"/>
    <w:rsid w:val="009223BD"/>
    <w:rsid w:val="00922601"/>
    <w:rsid w:val="009229F6"/>
    <w:rsid w:val="00922E53"/>
    <w:rsid w:val="009233AE"/>
    <w:rsid w:val="00923A0F"/>
    <w:rsid w:val="00923D2A"/>
    <w:rsid w:val="009240B9"/>
    <w:rsid w:val="0092498A"/>
    <w:rsid w:val="00925E1C"/>
    <w:rsid w:val="00925FDE"/>
    <w:rsid w:val="0092627D"/>
    <w:rsid w:val="00926B5F"/>
    <w:rsid w:val="00926DAC"/>
    <w:rsid w:val="0092701E"/>
    <w:rsid w:val="009271B6"/>
    <w:rsid w:val="00927490"/>
    <w:rsid w:val="00927D97"/>
    <w:rsid w:val="00930095"/>
    <w:rsid w:val="0093017B"/>
    <w:rsid w:val="0093035A"/>
    <w:rsid w:val="00930C1E"/>
    <w:rsid w:val="00930E4E"/>
    <w:rsid w:val="009319A7"/>
    <w:rsid w:val="00931F18"/>
    <w:rsid w:val="00932255"/>
    <w:rsid w:val="009328B3"/>
    <w:rsid w:val="00932C87"/>
    <w:rsid w:val="00932CAD"/>
    <w:rsid w:val="00933907"/>
    <w:rsid w:val="00934374"/>
    <w:rsid w:val="00934593"/>
    <w:rsid w:val="00934B5E"/>
    <w:rsid w:val="00934E0E"/>
    <w:rsid w:val="00935255"/>
    <w:rsid w:val="009353F5"/>
    <w:rsid w:val="009365AB"/>
    <w:rsid w:val="009368A0"/>
    <w:rsid w:val="00936E83"/>
    <w:rsid w:val="009372DF"/>
    <w:rsid w:val="009372E6"/>
    <w:rsid w:val="0094038F"/>
    <w:rsid w:val="0094056C"/>
    <w:rsid w:val="00940873"/>
    <w:rsid w:val="009412A9"/>
    <w:rsid w:val="00941C2C"/>
    <w:rsid w:val="00941F42"/>
    <w:rsid w:val="00942441"/>
    <w:rsid w:val="00942918"/>
    <w:rsid w:val="00942E33"/>
    <w:rsid w:val="0094333E"/>
    <w:rsid w:val="0094338E"/>
    <w:rsid w:val="009438AA"/>
    <w:rsid w:val="00943B2D"/>
    <w:rsid w:val="00943DCC"/>
    <w:rsid w:val="009441D5"/>
    <w:rsid w:val="0094449A"/>
    <w:rsid w:val="0094493C"/>
    <w:rsid w:val="00945027"/>
    <w:rsid w:val="009457AD"/>
    <w:rsid w:val="00945F87"/>
    <w:rsid w:val="00946869"/>
    <w:rsid w:val="00946E12"/>
    <w:rsid w:val="00947B12"/>
    <w:rsid w:val="00947D84"/>
    <w:rsid w:val="00947EF9"/>
    <w:rsid w:val="00947F49"/>
    <w:rsid w:val="00950435"/>
    <w:rsid w:val="0095065F"/>
    <w:rsid w:val="0095082C"/>
    <w:rsid w:val="0095156D"/>
    <w:rsid w:val="009518A8"/>
    <w:rsid w:val="00951D7D"/>
    <w:rsid w:val="00952446"/>
    <w:rsid w:val="009524E9"/>
    <w:rsid w:val="00952E9E"/>
    <w:rsid w:val="009536DF"/>
    <w:rsid w:val="00953BCE"/>
    <w:rsid w:val="00953ED0"/>
    <w:rsid w:val="00953F98"/>
    <w:rsid w:val="009541FD"/>
    <w:rsid w:val="009542DD"/>
    <w:rsid w:val="009543E0"/>
    <w:rsid w:val="00954AB9"/>
    <w:rsid w:val="0095594C"/>
    <w:rsid w:val="009559F6"/>
    <w:rsid w:val="00955C2F"/>
    <w:rsid w:val="00956AA1"/>
    <w:rsid w:val="00956AAD"/>
    <w:rsid w:val="00956E46"/>
    <w:rsid w:val="00956FAB"/>
    <w:rsid w:val="00957024"/>
    <w:rsid w:val="00957468"/>
    <w:rsid w:val="00957767"/>
    <w:rsid w:val="00960144"/>
    <w:rsid w:val="009605CD"/>
    <w:rsid w:val="0096084F"/>
    <w:rsid w:val="00961280"/>
    <w:rsid w:val="009614BC"/>
    <w:rsid w:val="00961D5F"/>
    <w:rsid w:val="00961DC0"/>
    <w:rsid w:val="0096200B"/>
    <w:rsid w:val="00962874"/>
    <w:rsid w:val="00962958"/>
    <w:rsid w:val="00962DF3"/>
    <w:rsid w:val="00962F33"/>
    <w:rsid w:val="00962FBC"/>
    <w:rsid w:val="00963C04"/>
    <w:rsid w:val="009642ED"/>
    <w:rsid w:val="0096430C"/>
    <w:rsid w:val="00964772"/>
    <w:rsid w:val="00964E48"/>
    <w:rsid w:val="00965124"/>
    <w:rsid w:val="0096529F"/>
    <w:rsid w:val="00965994"/>
    <w:rsid w:val="009669E1"/>
    <w:rsid w:val="0096763B"/>
    <w:rsid w:val="00967B77"/>
    <w:rsid w:val="00970185"/>
    <w:rsid w:val="00970608"/>
    <w:rsid w:val="0097139E"/>
    <w:rsid w:val="00971452"/>
    <w:rsid w:val="00971534"/>
    <w:rsid w:val="00971FAD"/>
    <w:rsid w:val="009720D6"/>
    <w:rsid w:val="0097243F"/>
    <w:rsid w:val="009727C0"/>
    <w:rsid w:val="009732A2"/>
    <w:rsid w:val="0097354F"/>
    <w:rsid w:val="00973F6C"/>
    <w:rsid w:val="00974418"/>
    <w:rsid w:val="0097459B"/>
    <w:rsid w:val="0097469D"/>
    <w:rsid w:val="00974C6F"/>
    <w:rsid w:val="009752DD"/>
    <w:rsid w:val="00976AC4"/>
    <w:rsid w:val="009774E3"/>
    <w:rsid w:val="009774FC"/>
    <w:rsid w:val="00980435"/>
    <w:rsid w:val="00980E26"/>
    <w:rsid w:val="00980E44"/>
    <w:rsid w:val="00980F10"/>
    <w:rsid w:val="0098111D"/>
    <w:rsid w:val="00981339"/>
    <w:rsid w:val="00981E52"/>
    <w:rsid w:val="00982BFD"/>
    <w:rsid w:val="00983200"/>
    <w:rsid w:val="00983DAC"/>
    <w:rsid w:val="0098404E"/>
    <w:rsid w:val="009843A8"/>
    <w:rsid w:val="00984E50"/>
    <w:rsid w:val="00984FF1"/>
    <w:rsid w:val="00985321"/>
    <w:rsid w:val="00985AE9"/>
    <w:rsid w:val="0098607D"/>
    <w:rsid w:val="009864B6"/>
    <w:rsid w:val="009865EC"/>
    <w:rsid w:val="00986685"/>
    <w:rsid w:val="00986EA4"/>
    <w:rsid w:val="00987019"/>
    <w:rsid w:val="009873B8"/>
    <w:rsid w:val="00987437"/>
    <w:rsid w:val="00987820"/>
    <w:rsid w:val="00987CC6"/>
    <w:rsid w:val="009900F7"/>
    <w:rsid w:val="00990450"/>
    <w:rsid w:val="00990ABA"/>
    <w:rsid w:val="0099105C"/>
    <w:rsid w:val="00991423"/>
    <w:rsid w:val="0099142C"/>
    <w:rsid w:val="00991995"/>
    <w:rsid w:val="00991BAE"/>
    <w:rsid w:val="00992810"/>
    <w:rsid w:val="00992BFB"/>
    <w:rsid w:val="00992D8D"/>
    <w:rsid w:val="00992FD5"/>
    <w:rsid w:val="009939A3"/>
    <w:rsid w:val="009943CA"/>
    <w:rsid w:val="00994A55"/>
    <w:rsid w:val="00994B7F"/>
    <w:rsid w:val="00994BCB"/>
    <w:rsid w:val="0099527D"/>
    <w:rsid w:val="0099531E"/>
    <w:rsid w:val="00995448"/>
    <w:rsid w:val="0099581D"/>
    <w:rsid w:val="009958DF"/>
    <w:rsid w:val="00995A79"/>
    <w:rsid w:val="00996893"/>
    <w:rsid w:val="00996E77"/>
    <w:rsid w:val="009A032E"/>
    <w:rsid w:val="009A07B2"/>
    <w:rsid w:val="009A1633"/>
    <w:rsid w:val="009A16C5"/>
    <w:rsid w:val="009A1997"/>
    <w:rsid w:val="009A1A86"/>
    <w:rsid w:val="009A1BB2"/>
    <w:rsid w:val="009A1D52"/>
    <w:rsid w:val="009A21AF"/>
    <w:rsid w:val="009A2643"/>
    <w:rsid w:val="009A29CB"/>
    <w:rsid w:val="009A2B94"/>
    <w:rsid w:val="009A2DF1"/>
    <w:rsid w:val="009A3C14"/>
    <w:rsid w:val="009A3C81"/>
    <w:rsid w:val="009A3CBD"/>
    <w:rsid w:val="009A4315"/>
    <w:rsid w:val="009A502F"/>
    <w:rsid w:val="009A5357"/>
    <w:rsid w:val="009A5400"/>
    <w:rsid w:val="009A5A93"/>
    <w:rsid w:val="009A5C2C"/>
    <w:rsid w:val="009A607D"/>
    <w:rsid w:val="009A6BEC"/>
    <w:rsid w:val="009A7003"/>
    <w:rsid w:val="009A7906"/>
    <w:rsid w:val="009A79D4"/>
    <w:rsid w:val="009A7E65"/>
    <w:rsid w:val="009A7FF4"/>
    <w:rsid w:val="009B05D2"/>
    <w:rsid w:val="009B0735"/>
    <w:rsid w:val="009B0ABD"/>
    <w:rsid w:val="009B0ACC"/>
    <w:rsid w:val="009B0BBF"/>
    <w:rsid w:val="009B0BE7"/>
    <w:rsid w:val="009B0D0E"/>
    <w:rsid w:val="009B17D7"/>
    <w:rsid w:val="009B1A1C"/>
    <w:rsid w:val="009B1AEA"/>
    <w:rsid w:val="009B1C12"/>
    <w:rsid w:val="009B1DD8"/>
    <w:rsid w:val="009B1E70"/>
    <w:rsid w:val="009B2CF4"/>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E6"/>
    <w:rsid w:val="009B6583"/>
    <w:rsid w:val="009B67AE"/>
    <w:rsid w:val="009B74EB"/>
    <w:rsid w:val="009B759B"/>
    <w:rsid w:val="009C0305"/>
    <w:rsid w:val="009C0889"/>
    <w:rsid w:val="009C08DC"/>
    <w:rsid w:val="009C090C"/>
    <w:rsid w:val="009C0C5B"/>
    <w:rsid w:val="009C0EA5"/>
    <w:rsid w:val="009C1182"/>
    <w:rsid w:val="009C133A"/>
    <w:rsid w:val="009C1365"/>
    <w:rsid w:val="009C1598"/>
    <w:rsid w:val="009C1752"/>
    <w:rsid w:val="009C1A20"/>
    <w:rsid w:val="009C1FD2"/>
    <w:rsid w:val="009C1FE6"/>
    <w:rsid w:val="009C2804"/>
    <w:rsid w:val="009C2B9B"/>
    <w:rsid w:val="009C2E7A"/>
    <w:rsid w:val="009C385B"/>
    <w:rsid w:val="009C3BC7"/>
    <w:rsid w:val="009C4737"/>
    <w:rsid w:val="009C482F"/>
    <w:rsid w:val="009C4944"/>
    <w:rsid w:val="009C4C17"/>
    <w:rsid w:val="009C4DFB"/>
    <w:rsid w:val="009C4FB0"/>
    <w:rsid w:val="009C545E"/>
    <w:rsid w:val="009C57F4"/>
    <w:rsid w:val="009C583A"/>
    <w:rsid w:val="009C5CBC"/>
    <w:rsid w:val="009C652D"/>
    <w:rsid w:val="009C65B2"/>
    <w:rsid w:val="009C6A81"/>
    <w:rsid w:val="009C76EC"/>
    <w:rsid w:val="009C7D50"/>
    <w:rsid w:val="009D08B7"/>
    <w:rsid w:val="009D0ACF"/>
    <w:rsid w:val="009D15E4"/>
    <w:rsid w:val="009D17B0"/>
    <w:rsid w:val="009D1A24"/>
    <w:rsid w:val="009D1C07"/>
    <w:rsid w:val="009D21A5"/>
    <w:rsid w:val="009D2ADB"/>
    <w:rsid w:val="009D2D54"/>
    <w:rsid w:val="009D3052"/>
    <w:rsid w:val="009D35A5"/>
    <w:rsid w:val="009D4516"/>
    <w:rsid w:val="009D4BB5"/>
    <w:rsid w:val="009D4E2C"/>
    <w:rsid w:val="009D4F21"/>
    <w:rsid w:val="009D5048"/>
    <w:rsid w:val="009D5216"/>
    <w:rsid w:val="009D5271"/>
    <w:rsid w:val="009D5477"/>
    <w:rsid w:val="009D56EA"/>
    <w:rsid w:val="009D584B"/>
    <w:rsid w:val="009D5F23"/>
    <w:rsid w:val="009D6BB2"/>
    <w:rsid w:val="009D70D1"/>
    <w:rsid w:val="009D7277"/>
    <w:rsid w:val="009D771D"/>
    <w:rsid w:val="009D77B6"/>
    <w:rsid w:val="009E0759"/>
    <w:rsid w:val="009E0956"/>
    <w:rsid w:val="009E0D90"/>
    <w:rsid w:val="009E1077"/>
    <w:rsid w:val="009E143A"/>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6530"/>
    <w:rsid w:val="009E7F04"/>
    <w:rsid w:val="009F04A8"/>
    <w:rsid w:val="009F098E"/>
    <w:rsid w:val="009F10D7"/>
    <w:rsid w:val="009F1B9A"/>
    <w:rsid w:val="009F2272"/>
    <w:rsid w:val="009F3010"/>
    <w:rsid w:val="009F3E04"/>
    <w:rsid w:val="009F4068"/>
    <w:rsid w:val="009F4B4D"/>
    <w:rsid w:val="009F4D4D"/>
    <w:rsid w:val="009F4DF3"/>
    <w:rsid w:val="009F4E49"/>
    <w:rsid w:val="009F522A"/>
    <w:rsid w:val="009F6078"/>
    <w:rsid w:val="009F6478"/>
    <w:rsid w:val="009F656B"/>
    <w:rsid w:val="009F6738"/>
    <w:rsid w:val="009F699B"/>
    <w:rsid w:val="009F6FBF"/>
    <w:rsid w:val="009F7230"/>
    <w:rsid w:val="009F7597"/>
    <w:rsid w:val="009F77AD"/>
    <w:rsid w:val="00A000FC"/>
    <w:rsid w:val="00A00498"/>
    <w:rsid w:val="00A0087D"/>
    <w:rsid w:val="00A00AAD"/>
    <w:rsid w:val="00A01428"/>
    <w:rsid w:val="00A014AD"/>
    <w:rsid w:val="00A014C4"/>
    <w:rsid w:val="00A0194B"/>
    <w:rsid w:val="00A02265"/>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D8C"/>
    <w:rsid w:val="00A07189"/>
    <w:rsid w:val="00A07207"/>
    <w:rsid w:val="00A073DE"/>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C02"/>
    <w:rsid w:val="00A136B5"/>
    <w:rsid w:val="00A142CF"/>
    <w:rsid w:val="00A14C2F"/>
    <w:rsid w:val="00A15067"/>
    <w:rsid w:val="00A1548C"/>
    <w:rsid w:val="00A15C85"/>
    <w:rsid w:val="00A15C91"/>
    <w:rsid w:val="00A16534"/>
    <w:rsid w:val="00A1732A"/>
    <w:rsid w:val="00A1755B"/>
    <w:rsid w:val="00A17756"/>
    <w:rsid w:val="00A17ACE"/>
    <w:rsid w:val="00A2016D"/>
    <w:rsid w:val="00A20277"/>
    <w:rsid w:val="00A20AF9"/>
    <w:rsid w:val="00A21CF6"/>
    <w:rsid w:val="00A21D53"/>
    <w:rsid w:val="00A21D95"/>
    <w:rsid w:val="00A22288"/>
    <w:rsid w:val="00A223A0"/>
    <w:rsid w:val="00A2288B"/>
    <w:rsid w:val="00A22D3C"/>
    <w:rsid w:val="00A239E6"/>
    <w:rsid w:val="00A23D41"/>
    <w:rsid w:val="00A23E77"/>
    <w:rsid w:val="00A23F9A"/>
    <w:rsid w:val="00A24099"/>
    <w:rsid w:val="00A2425D"/>
    <w:rsid w:val="00A2469C"/>
    <w:rsid w:val="00A249C2"/>
    <w:rsid w:val="00A249E8"/>
    <w:rsid w:val="00A24EA8"/>
    <w:rsid w:val="00A24F04"/>
    <w:rsid w:val="00A251C8"/>
    <w:rsid w:val="00A25605"/>
    <w:rsid w:val="00A25A3B"/>
    <w:rsid w:val="00A25D4B"/>
    <w:rsid w:val="00A264B6"/>
    <w:rsid w:val="00A26722"/>
    <w:rsid w:val="00A267B4"/>
    <w:rsid w:val="00A26DFD"/>
    <w:rsid w:val="00A26FC7"/>
    <w:rsid w:val="00A276C8"/>
    <w:rsid w:val="00A27FF3"/>
    <w:rsid w:val="00A30BDB"/>
    <w:rsid w:val="00A30CCA"/>
    <w:rsid w:val="00A312C3"/>
    <w:rsid w:val="00A317CE"/>
    <w:rsid w:val="00A32914"/>
    <w:rsid w:val="00A32A59"/>
    <w:rsid w:val="00A32D9B"/>
    <w:rsid w:val="00A32EE9"/>
    <w:rsid w:val="00A33412"/>
    <w:rsid w:val="00A3384F"/>
    <w:rsid w:val="00A3397F"/>
    <w:rsid w:val="00A33E19"/>
    <w:rsid w:val="00A34865"/>
    <w:rsid w:val="00A34E17"/>
    <w:rsid w:val="00A35359"/>
    <w:rsid w:val="00A35F3C"/>
    <w:rsid w:val="00A366ED"/>
    <w:rsid w:val="00A36B1D"/>
    <w:rsid w:val="00A36B7D"/>
    <w:rsid w:val="00A370EB"/>
    <w:rsid w:val="00A37B18"/>
    <w:rsid w:val="00A37FBE"/>
    <w:rsid w:val="00A40D37"/>
    <w:rsid w:val="00A41108"/>
    <w:rsid w:val="00A412C4"/>
    <w:rsid w:val="00A413C5"/>
    <w:rsid w:val="00A4142B"/>
    <w:rsid w:val="00A41618"/>
    <w:rsid w:val="00A4248C"/>
    <w:rsid w:val="00A42AC5"/>
    <w:rsid w:val="00A42C73"/>
    <w:rsid w:val="00A42D25"/>
    <w:rsid w:val="00A4353A"/>
    <w:rsid w:val="00A43839"/>
    <w:rsid w:val="00A44691"/>
    <w:rsid w:val="00A44936"/>
    <w:rsid w:val="00A44DA1"/>
    <w:rsid w:val="00A45396"/>
    <w:rsid w:val="00A4539A"/>
    <w:rsid w:val="00A4584B"/>
    <w:rsid w:val="00A458B8"/>
    <w:rsid w:val="00A45C47"/>
    <w:rsid w:val="00A45C93"/>
    <w:rsid w:val="00A45CF0"/>
    <w:rsid w:val="00A46113"/>
    <w:rsid w:val="00A46160"/>
    <w:rsid w:val="00A465E8"/>
    <w:rsid w:val="00A466AA"/>
    <w:rsid w:val="00A46937"/>
    <w:rsid w:val="00A46AA1"/>
    <w:rsid w:val="00A46ACA"/>
    <w:rsid w:val="00A46BD5"/>
    <w:rsid w:val="00A46F09"/>
    <w:rsid w:val="00A4782B"/>
    <w:rsid w:val="00A47944"/>
    <w:rsid w:val="00A47C36"/>
    <w:rsid w:val="00A47C42"/>
    <w:rsid w:val="00A47E96"/>
    <w:rsid w:val="00A47F82"/>
    <w:rsid w:val="00A5056D"/>
    <w:rsid w:val="00A51057"/>
    <w:rsid w:val="00A5149F"/>
    <w:rsid w:val="00A5162A"/>
    <w:rsid w:val="00A51BA0"/>
    <w:rsid w:val="00A5234C"/>
    <w:rsid w:val="00A52735"/>
    <w:rsid w:val="00A528C3"/>
    <w:rsid w:val="00A52C76"/>
    <w:rsid w:val="00A52D1B"/>
    <w:rsid w:val="00A52D37"/>
    <w:rsid w:val="00A5338A"/>
    <w:rsid w:val="00A53428"/>
    <w:rsid w:val="00A537A0"/>
    <w:rsid w:val="00A538A7"/>
    <w:rsid w:val="00A53A2E"/>
    <w:rsid w:val="00A53A38"/>
    <w:rsid w:val="00A53B7F"/>
    <w:rsid w:val="00A541D6"/>
    <w:rsid w:val="00A5586F"/>
    <w:rsid w:val="00A55AFE"/>
    <w:rsid w:val="00A55B84"/>
    <w:rsid w:val="00A56F0E"/>
    <w:rsid w:val="00A56F67"/>
    <w:rsid w:val="00A570B8"/>
    <w:rsid w:val="00A571AC"/>
    <w:rsid w:val="00A601F2"/>
    <w:rsid w:val="00A603FA"/>
    <w:rsid w:val="00A60AF6"/>
    <w:rsid w:val="00A60BAD"/>
    <w:rsid w:val="00A61154"/>
    <w:rsid w:val="00A611A2"/>
    <w:rsid w:val="00A61571"/>
    <w:rsid w:val="00A61A16"/>
    <w:rsid w:val="00A61A42"/>
    <w:rsid w:val="00A61DE2"/>
    <w:rsid w:val="00A6255A"/>
    <w:rsid w:val="00A62D39"/>
    <w:rsid w:val="00A63224"/>
    <w:rsid w:val="00A6327B"/>
    <w:rsid w:val="00A63414"/>
    <w:rsid w:val="00A6383C"/>
    <w:rsid w:val="00A639C9"/>
    <w:rsid w:val="00A63CE7"/>
    <w:rsid w:val="00A646BE"/>
    <w:rsid w:val="00A64852"/>
    <w:rsid w:val="00A64860"/>
    <w:rsid w:val="00A651C9"/>
    <w:rsid w:val="00A65724"/>
    <w:rsid w:val="00A65B4B"/>
    <w:rsid w:val="00A65E3B"/>
    <w:rsid w:val="00A6677B"/>
    <w:rsid w:val="00A6729D"/>
    <w:rsid w:val="00A67519"/>
    <w:rsid w:val="00A678E9"/>
    <w:rsid w:val="00A70847"/>
    <w:rsid w:val="00A70A3E"/>
    <w:rsid w:val="00A71350"/>
    <w:rsid w:val="00A716AE"/>
    <w:rsid w:val="00A71725"/>
    <w:rsid w:val="00A71C15"/>
    <w:rsid w:val="00A71DCB"/>
    <w:rsid w:val="00A71F46"/>
    <w:rsid w:val="00A71F88"/>
    <w:rsid w:val="00A723AA"/>
    <w:rsid w:val="00A727C0"/>
    <w:rsid w:val="00A72833"/>
    <w:rsid w:val="00A73374"/>
    <w:rsid w:val="00A738B5"/>
    <w:rsid w:val="00A73B0D"/>
    <w:rsid w:val="00A73D06"/>
    <w:rsid w:val="00A73EE1"/>
    <w:rsid w:val="00A73F9B"/>
    <w:rsid w:val="00A73FFA"/>
    <w:rsid w:val="00A741A9"/>
    <w:rsid w:val="00A74487"/>
    <w:rsid w:val="00A745BF"/>
    <w:rsid w:val="00A747CC"/>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179F"/>
    <w:rsid w:val="00A819B0"/>
    <w:rsid w:val="00A81C31"/>
    <w:rsid w:val="00A82646"/>
    <w:rsid w:val="00A82A68"/>
    <w:rsid w:val="00A83488"/>
    <w:rsid w:val="00A834B3"/>
    <w:rsid w:val="00A835A2"/>
    <w:rsid w:val="00A83685"/>
    <w:rsid w:val="00A83A96"/>
    <w:rsid w:val="00A83B5F"/>
    <w:rsid w:val="00A83BCE"/>
    <w:rsid w:val="00A85372"/>
    <w:rsid w:val="00A8578F"/>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98B"/>
    <w:rsid w:val="00A90C13"/>
    <w:rsid w:val="00A91104"/>
    <w:rsid w:val="00A91497"/>
    <w:rsid w:val="00A91614"/>
    <w:rsid w:val="00A91FBC"/>
    <w:rsid w:val="00A920E0"/>
    <w:rsid w:val="00A92758"/>
    <w:rsid w:val="00A92A2E"/>
    <w:rsid w:val="00A92C12"/>
    <w:rsid w:val="00A92C49"/>
    <w:rsid w:val="00A935AE"/>
    <w:rsid w:val="00A93602"/>
    <w:rsid w:val="00A939B5"/>
    <w:rsid w:val="00A94369"/>
    <w:rsid w:val="00A950AC"/>
    <w:rsid w:val="00A950CE"/>
    <w:rsid w:val="00A9528D"/>
    <w:rsid w:val="00A95591"/>
    <w:rsid w:val="00A955E6"/>
    <w:rsid w:val="00A95C4F"/>
    <w:rsid w:val="00A95D2C"/>
    <w:rsid w:val="00A95D32"/>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FF4"/>
    <w:rsid w:val="00AA40C9"/>
    <w:rsid w:val="00AA4370"/>
    <w:rsid w:val="00AA4660"/>
    <w:rsid w:val="00AA490E"/>
    <w:rsid w:val="00AA57C0"/>
    <w:rsid w:val="00AA590B"/>
    <w:rsid w:val="00AA5A43"/>
    <w:rsid w:val="00AA61CE"/>
    <w:rsid w:val="00AA6AF4"/>
    <w:rsid w:val="00AA6C1F"/>
    <w:rsid w:val="00AA6F11"/>
    <w:rsid w:val="00AA6FB4"/>
    <w:rsid w:val="00AA702F"/>
    <w:rsid w:val="00AA777B"/>
    <w:rsid w:val="00AA7981"/>
    <w:rsid w:val="00AB06B1"/>
    <w:rsid w:val="00AB09F8"/>
    <w:rsid w:val="00AB0C58"/>
    <w:rsid w:val="00AB14B3"/>
    <w:rsid w:val="00AB1A23"/>
    <w:rsid w:val="00AB24E1"/>
    <w:rsid w:val="00AB28DF"/>
    <w:rsid w:val="00AB28E7"/>
    <w:rsid w:val="00AB2B91"/>
    <w:rsid w:val="00AB3680"/>
    <w:rsid w:val="00AB40B1"/>
    <w:rsid w:val="00AB4104"/>
    <w:rsid w:val="00AB4652"/>
    <w:rsid w:val="00AB5754"/>
    <w:rsid w:val="00AB5952"/>
    <w:rsid w:val="00AB5BA7"/>
    <w:rsid w:val="00AB5F53"/>
    <w:rsid w:val="00AB6845"/>
    <w:rsid w:val="00AB6CF9"/>
    <w:rsid w:val="00AB73AA"/>
    <w:rsid w:val="00AB7421"/>
    <w:rsid w:val="00AB7AD1"/>
    <w:rsid w:val="00AC02E2"/>
    <w:rsid w:val="00AC0559"/>
    <w:rsid w:val="00AC057C"/>
    <w:rsid w:val="00AC15DF"/>
    <w:rsid w:val="00AC251F"/>
    <w:rsid w:val="00AC29AB"/>
    <w:rsid w:val="00AC2F34"/>
    <w:rsid w:val="00AC3143"/>
    <w:rsid w:val="00AC3244"/>
    <w:rsid w:val="00AC363F"/>
    <w:rsid w:val="00AC3675"/>
    <w:rsid w:val="00AC3677"/>
    <w:rsid w:val="00AC47FD"/>
    <w:rsid w:val="00AC481E"/>
    <w:rsid w:val="00AC482A"/>
    <w:rsid w:val="00AC5485"/>
    <w:rsid w:val="00AC5CCB"/>
    <w:rsid w:val="00AC60EA"/>
    <w:rsid w:val="00AC6C19"/>
    <w:rsid w:val="00AC6DB9"/>
    <w:rsid w:val="00AC6FFE"/>
    <w:rsid w:val="00AC70B0"/>
    <w:rsid w:val="00AC739B"/>
    <w:rsid w:val="00AC7600"/>
    <w:rsid w:val="00AC7E82"/>
    <w:rsid w:val="00AD0558"/>
    <w:rsid w:val="00AD05AD"/>
    <w:rsid w:val="00AD0D14"/>
    <w:rsid w:val="00AD1072"/>
    <w:rsid w:val="00AD1E9C"/>
    <w:rsid w:val="00AD2278"/>
    <w:rsid w:val="00AD2A63"/>
    <w:rsid w:val="00AD2CE3"/>
    <w:rsid w:val="00AD3070"/>
    <w:rsid w:val="00AD342C"/>
    <w:rsid w:val="00AD3674"/>
    <w:rsid w:val="00AD4852"/>
    <w:rsid w:val="00AD4EB5"/>
    <w:rsid w:val="00AD5A09"/>
    <w:rsid w:val="00AD5D8C"/>
    <w:rsid w:val="00AD5F92"/>
    <w:rsid w:val="00AD62DB"/>
    <w:rsid w:val="00AD6A58"/>
    <w:rsid w:val="00AD73BA"/>
    <w:rsid w:val="00AD7B60"/>
    <w:rsid w:val="00AD7C45"/>
    <w:rsid w:val="00AE04E2"/>
    <w:rsid w:val="00AE0B3F"/>
    <w:rsid w:val="00AE0C18"/>
    <w:rsid w:val="00AE0E3E"/>
    <w:rsid w:val="00AE14EC"/>
    <w:rsid w:val="00AE1788"/>
    <w:rsid w:val="00AE1C7A"/>
    <w:rsid w:val="00AE21FD"/>
    <w:rsid w:val="00AE251C"/>
    <w:rsid w:val="00AE2C90"/>
    <w:rsid w:val="00AE2E17"/>
    <w:rsid w:val="00AE2E40"/>
    <w:rsid w:val="00AE30F8"/>
    <w:rsid w:val="00AE31BE"/>
    <w:rsid w:val="00AE3222"/>
    <w:rsid w:val="00AE35F8"/>
    <w:rsid w:val="00AE3EE0"/>
    <w:rsid w:val="00AE42C5"/>
    <w:rsid w:val="00AE4840"/>
    <w:rsid w:val="00AE5273"/>
    <w:rsid w:val="00AE577A"/>
    <w:rsid w:val="00AE5FDA"/>
    <w:rsid w:val="00AE6406"/>
    <w:rsid w:val="00AE686F"/>
    <w:rsid w:val="00AE710E"/>
    <w:rsid w:val="00AE7175"/>
    <w:rsid w:val="00AE7213"/>
    <w:rsid w:val="00AE72A2"/>
    <w:rsid w:val="00AE7370"/>
    <w:rsid w:val="00AE73E1"/>
    <w:rsid w:val="00AF04DB"/>
    <w:rsid w:val="00AF0C81"/>
    <w:rsid w:val="00AF0CDD"/>
    <w:rsid w:val="00AF1084"/>
    <w:rsid w:val="00AF1A0A"/>
    <w:rsid w:val="00AF248C"/>
    <w:rsid w:val="00AF2CAC"/>
    <w:rsid w:val="00AF2D01"/>
    <w:rsid w:val="00AF3349"/>
    <w:rsid w:val="00AF366E"/>
    <w:rsid w:val="00AF493E"/>
    <w:rsid w:val="00AF5AA2"/>
    <w:rsid w:val="00AF5F7F"/>
    <w:rsid w:val="00AF67A6"/>
    <w:rsid w:val="00AF6897"/>
    <w:rsid w:val="00AF6B10"/>
    <w:rsid w:val="00AF6C76"/>
    <w:rsid w:val="00AF73A0"/>
    <w:rsid w:val="00AF76F9"/>
    <w:rsid w:val="00B004E9"/>
    <w:rsid w:val="00B00599"/>
    <w:rsid w:val="00B0085B"/>
    <w:rsid w:val="00B009FA"/>
    <w:rsid w:val="00B00A98"/>
    <w:rsid w:val="00B00ADB"/>
    <w:rsid w:val="00B0102A"/>
    <w:rsid w:val="00B01467"/>
    <w:rsid w:val="00B0170F"/>
    <w:rsid w:val="00B018C5"/>
    <w:rsid w:val="00B02C0B"/>
    <w:rsid w:val="00B03438"/>
    <w:rsid w:val="00B037E5"/>
    <w:rsid w:val="00B03CA7"/>
    <w:rsid w:val="00B0414D"/>
    <w:rsid w:val="00B0479A"/>
    <w:rsid w:val="00B04892"/>
    <w:rsid w:val="00B04B6A"/>
    <w:rsid w:val="00B04C35"/>
    <w:rsid w:val="00B04CD2"/>
    <w:rsid w:val="00B04DFC"/>
    <w:rsid w:val="00B0511C"/>
    <w:rsid w:val="00B05656"/>
    <w:rsid w:val="00B05970"/>
    <w:rsid w:val="00B05EE6"/>
    <w:rsid w:val="00B0646A"/>
    <w:rsid w:val="00B06C5A"/>
    <w:rsid w:val="00B070E1"/>
    <w:rsid w:val="00B07123"/>
    <w:rsid w:val="00B07904"/>
    <w:rsid w:val="00B07BD5"/>
    <w:rsid w:val="00B07BD6"/>
    <w:rsid w:val="00B10504"/>
    <w:rsid w:val="00B11044"/>
    <w:rsid w:val="00B11276"/>
    <w:rsid w:val="00B11687"/>
    <w:rsid w:val="00B11D44"/>
    <w:rsid w:val="00B11E72"/>
    <w:rsid w:val="00B122AF"/>
    <w:rsid w:val="00B1275D"/>
    <w:rsid w:val="00B1284E"/>
    <w:rsid w:val="00B12C52"/>
    <w:rsid w:val="00B12E49"/>
    <w:rsid w:val="00B13802"/>
    <w:rsid w:val="00B14B40"/>
    <w:rsid w:val="00B14FBC"/>
    <w:rsid w:val="00B15025"/>
    <w:rsid w:val="00B15293"/>
    <w:rsid w:val="00B1536F"/>
    <w:rsid w:val="00B15472"/>
    <w:rsid w:val="00B15A34"/>
    <w:rsid w:val="00B15ECC"/>
    <w:rsid w:val="00B16CB8"/>
    <w:rsid w:val="00B16E1E"/>
    <w:rsid w:val="00B17558"/>
    <w:rsid w:val="00B176C9"/>
    <w:rsid w:val="00B17CBB"/>
    <w:rsid w:val="00B20B5E"/>
    <w:rsid w:val="00B20BB7"/>
    <w:rsid w:val="00B212A7"/>
    <w:rsid w:val="00B2155C"/>
    <w:rsid w:val="00B222D2"/>
    <w:rsid w:val="00B22479"/>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30183"/>
    <w:rsid w:val="00B30361"/>
    <w:rsid w:val="00B30378"/>
    <w:rsid w:val="00B30BCE"/>
    <w:rsid w:val="00B30D80"/>
    <w:rsid w:val="00B30F41"/>
    <w:rsid w:val="00B3167D"/>
    <w:rsid w:val="00B3188B"/>
    <w:rsid w:val="00B3210C"/>
    <w:rsid w:val="00B32582"/>
    <w:rsid w:val="00B325E4"/>
    <w:rsid w:val="00B32D0C"/>
    <w:rsid w:val="00B343E4"/>
    <w:rsid w:val="00B34930"/>
    <w:rsid w:val="00B34E33"/>
    <w:rsid w:val="00B35359"/>
    <w:rsid w:val="00B356BD"/>
    <w:rsid w:val="00B35822"/>
    <w:rsid w:val="00B35A69"/>
    <w:rsid w:val="00B35CD2"/>
    <w:rsid w:val="00B35E14"/>
    <w:rsid w:val="00B36908"/>
    <w:rsid w:val="00B370A3"/>
    <w:rsid w:val="00B37225"/>
    <w:rsid w:val="00B374C5"/>
    <w:rsid w:val="00B37985"/>
    <w:rsid w:val="00B37BC0"/>
    <w:rsid w:val="00B37BE5"/>
    <w:rsid w:val="00B37F22"/>
    <w:rsid w:val="00B4037F"/>
    <w:rsid w:val="00B407D2"/>
    <w:rsid w:val="00B414A4"/>
    <w:rsid w:val="00B41788"/>
    <w:rsid w:val="00B418B8"/>
    <w:rsid w:val="00B41B3C"/>
    <w:rsid w:val="00B42125"/>
    <w:rsid w:val="00B425FA"/>
    <w:rsid w:val="00B431D5"/>
    <w:rsid w:val="00B432A7"/>
    <w:rsid w:val="00B4359B"/>
    <w:rsid w:val="00B43606"/>
    <w:rsid w:val="00B43704"/>
    <w:rsid w:val="00B43E98"/>
    <w:rsid w:val="00B4438D"/>
    <w:rsid w:val="00B44479"/>
    <w:rsid w:val="00B445FA"/>
    <w:rsid w:val="00B44986"/>
    <w:rsid w:val="00B4515C"/>
    <w:rsid w:val="00B464E5"/>
    <w:rsid w:val="00B46B84"/>
    <w:rsid w:val="00B46D3E"/>
    <w:rsid w:val="00B46D6A"/>
    <w:rsid w:val="00B476CC"/>
    <w:rsid w:val="00B509F0"/>
    <w:rsid w:val="00B510D8"/>
    <w:rsid w:val="00B51485"/>
    <w:rsid w:val="00B51749"/>
    <w:rsid w:val="00B51864"/>
    <w:rsid w:val="00B51DE5"/>
    <w:rsid w:val="00B5247F"/>
    <w:rsid w:val="00B53044"/>
    <w:rsid w:val="00B5355D"/>
    <w:rsid w:val="00B53911"/>
    <w:rsid w:val="00B539FD"/>
    <w:rsid w:val="00B53C36"/>
    <w:rsid w:val="00B53DDD"/>
    <w:rsid w:val="00B542F4"/>
    <w:rsid w:val="00B54565"/>
    <w:rsid w:val="00B54616"/>
    <w:rsid w:val="00B5486D"/>
    <w:rsid w:val="00B549E1"/>
    <w:rsid w:val="00B54CF4"/>
    <w:rsid w:val="00B5540B"/>
    <w:rsid w:val="00B5541C"/>
    <w:rsid w:val="00B55A66"/>
    <w:rsid w:val="00B55C54"/>
    <w:rsid w:val="00B5648C"/>
    <w:rsid w:val="00B56593"/>
    <w:rsid w:val="00B56666"/>
    <w:rsid w:val="00B56C54"/>
    <w:rsid w:val="00B56D27"/>
    <w:rsid w:val="00B57463"/>
    <w:rsid w:val="00B5783F"/>
    <w:rsid w:val="00B57F47"/>
    <w:rsid w:val="00B60079"/>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5084"/>
    <w:rsid w:val="00B652E3"/>
    <w:rsid w:val="00B654A8"/>
    <w:rsid w:val="00B65C92"/>
    <w:rsid w:val="00B66151"/>
    <w:rsid w:val="00B66D86"/>
    <w:rsid w:val="00B6771B"/>
    <w:rsid w:val="00B67D2D"/>
    <w:rsid w:val="00B67E7A"/>
    <w:rsid w:val="00B67E7B"/>
    <w:rsid w:val="00B67FC5"/>
    <w:rsid w:val="00B704BF"/>
    <w:rsid w:val="00B70FB6"/>
    <w:rsid w:val="00B711D4"/>
    <w:rsid w:val="00B71265"/>
    <w:rsid w:val="00B714A3"/>
    <w:rsid w:val="00B719FF"/>
    <w:rsid w:val="00B72141"/>
    <w:rsid w:val="00B7240E"/>
    <w:rsid w:val="00B731A2"/>
    <w:rsid w:val="00B73748"/>
    <w:rsid w:val="00B73815"/>
    <w:rsid w:val="00B738BE"/>
    <w:rsid w:val="00B740E5"/>
    <w:rsid w:val="00B74570"/>
    <w:rsid w:val="00B74676"/>
    <w:rsid w:val="00B7479D"/>
    <w:rsid w:val="00B7498D"/>
    <w:rsid w:val="00B74BE2"/>
    <w:rsid w:val="00B75743"/>
    <w:rsid w:val="00B76FDA"/>
    <w:rsid w:val="00B77834"/>
    <w:rsid w:val="00B77D65"/>
    <w:rsid w:val="00B80367"/>
    <w:rsid w:val="00B8099D"/>
    <w:rsid w:val="00B80CCB"/>
    <w:rsid w:val="00B80E11"/>
    <w:rsid w:val="00B8105D"/>
    <w:rsid w:val="00B8148E"/>
    <w:rsid w:val="00B8242E"/>
    <w:rsid w:val="00B82C95"/>
    <w:rsid w:val="00B82E07"/>
    <w:rsid w:val="00B82FD9"/>
    <w:rsid w:val="00B83322"/>
    <w:rsid w:val="00B843D4"/>
    <w:rsid w:val="00B84BEE"/>
    <w:rsid w:val="00B84E3A"/>
    <w:rsid w:val="00B85495"/>
    <w:rsid w:val="00B86363"/>
    <w:rsid w:val="00B86467"/>
    <w:rsid w:val="00B86485"/>
    <w:rsid w:val="00B868BF"/>
    <w:rsid w:val="00B874DC"/>
    <w:rsid w:val="00B875CD"/>
    <w:rsid w:val="00B8782B"/>
    <w:rsid w:val="00B87E67"/>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DA1"/>
    <w:rsid w:val="00B945B8"/>
    <w:rsid w:val="00B959D7"/>
    <w:rsid w:val="00B9633C"/>
    <w:rsid w:val="00B968C0"/>
    <w:rsid w:val="00B971C8"/>
    <w:rsid w:val="00B972C9"/>
    <w:rsid w:val="00BA005F"/>
    <w:rsid w:val="00BA0089"/>
    <w:rsid w:val="00BA0A08"/>
    <w:rsid w:val="00BA0BC6"/>
    <w:rsid w:val="00BA0C77"/>
    <w:rsid w:val="00BA12AF"/>
    <w:rsid w:val="00BA1C05"/>
    <w:rsid w:val="00BA25FB"/>
    <w:rsid w:val="00BA2ABF"/>
    <w:rsid w:val="00BA3569"/>
    <w:rsid w:val="00BA4695"/>
    <w:rsid w:val="00BA4CDD"/>
    <w:rsid w:val="00BA4E72"/>
    <w:rsid w:val="00BA556E"/>
    <w:rsid w:val="00BA5AEA"/>
    <w:rsid w:val="00BA5C2C"/>
    <w:rsid w:val="00BA5D62"/>
    <w:rsid w:val="00BA6165"/>
    <w:rsid w:val="00BA629E"/>
    <w:rsid w:val="00BA636C"/>
    <w:rsid w:val="00BA6722"/>
    <w:rsid w:val="00BA7561"/>
    <w:rsid w:val="00BA7727"/>
    <w:rsid w:val="00BB09C2"/>
    <w:rsid w:val="00BB0C66"/>
    <w:rsid w:val="00BB0CF0"/>
    <w:rsid w:val="00BB0DFF"/>
    <w:rsid w:val="00BB12DC"/>
    <w:rsid w:val="00BB1E70"/>
    <w:rsid w:val="00BB201F"/>
    <w:rsid w:val="00BB21C3"/>
    <w:rsid w:val="00BB21F4"/>
    <w:rsid w:val="00BB385A"/>
    <w:rsid w:val="00BB3B87"/>
    <w:rsid w:val="00BB3CBC"/>
    <w:rsid w:val="00BB405B"/>
    <w:rsid w:val="00BB430C"/>
    <w:rsid w:val="00BB483E"/>
    <w:rsid w:val="00BB495D"/>
    <w:rsid w:val="00BB5244"/>
    <w:rsid w:val="00BB5312"/>
    <w:rsid w:val="00BB559B"/>
    <w:rsid w:val="00BB57FF"/>
    <w:rsid w:val="00BB64F5"/>
    <w:rsid w:val="00BB66B5"/>
    <w:rsid w:val="00BB66CE"/>
    <w:rsid w:val="00BB7579"/>
    <w:rsid w:val="00BB7655"/>
    <w:rsid w:val="00BB7F61"/>
    <w:rsid w:val="00BC0278"/>
    <w:rsid w:val="00BC0529"/>
    <w:rsid w:val="00BC09C3"/>
    <w:rsid w:val="00BC0E6F"/>
    <w:rsid w:val="00BC0F94"/>
    <w:rsid w:val="00BC19B9"/>
    <w:rsid w:val="00BC19BA"/>
    <w:rsid w:val="00BC1C69"/>
    <w:rsid w:val="00BC1D23"/>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F87"/>
    <w:rsid w:val="00BD467D"/>
    <w:rsid w:val="00BD4845"/>
    <w:rsid w:val="00BD4A62"/>
    <w:rsid w:val="00BD5830"/>
    <w:rsid w:val="00BD5EE3"/>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863"/>
    <w:rsid w:val="00BE4203"/>
    <w:rsid w:val="00BE4254"/>
    <w:rsid w:val="00BE449B"/>
    <w:rsid w:val="00BE4528"/>
    <w:rsid w:val="00BE49A7"/>
    <w:rsid w:val="00BE4B8E"/>
    <w:rsid w:val="00BE4D32"/>
    <w:rsid w:val="00BE51B0"/>
    <w:rsid w:val="00BE5891"/>
    <w:rsid w:val="00BE5941"/>
    <w:rsid w:val="00BE5EA2"/>
    <w:rsid w:val="00BE613B"/>
    <w:rsid w:val="00BE6266"/>
    <w:rsid w:val="00BE6401"/>
    <w:rsid w:val="00BE6530"/>
    <w:rsid w:val="00BE6944"/>
    <w:rsid w:val="00BE6A94"/>
    <w:rsid w:val="00BE6BFF"/>
    <w:rsid w:val="00BE72B6"/>
    <w:rsid w:val="00BE73B7"/>
    <w:rsid w:val="00BF02C9"/>
    <w:rsid w:val="00BF09D0"/>
    <w:rsid w:val="00BF0B15"/>
    <w:rsid w:val="00BF12B6"/>
    <w:rsid w:val="00BF1310"/>
    <w:rsid w:val="00BF1DA8"/>
    <w:rsid w:val="00BF20AF"/>
    <w:rsid w:val="00BF276B"/>
    <w:rsid w:val="00BF32A5"/>
    <w:rsid w:val="00BF368C"/>
    <w:rsid w:val="00BF390D"/>
    <w:rsid w:val="00BF3F64"/>
    <w:rsid w:val="00BF4291"/>
    <w:rsid w:val="00BF545B"/>
    <w:rsid w:val="00BF56DB"/>
    <w:rsid w:val="00BF59F5"/>
    <w:rsid w:val="00BF5CF4"/>
    <w:rsid w:val="00BF6098"/>
    <w:rsid w:val="00BF638A"/>
    <w:rsid w:val="00BF6675"/>
    <w:rsid w:val="00BF6A60"/>
    <w:rsid w:val="00BF76A6"/>
    <w:rsid w:val="00BF7A45"/>
    <w:rsid w:val="00C005E4"/>
    <w:rsid w:val="00C01627"/>
    <w:rsid w:val="00C01765"/>
    <w:rsid w:val="00C0193C"/>
    <w:rsid w:val="00C01CAB"/>
    <w:rsid w:val="00C0227A"/>
    <w:rsid w:val="00C02680"/>
    <w:rsid w:val="00C02D10"/>
    <w:rsid w:val="00C0312B"/>
    <w:rsid w:val="00C03272"/>
    <w:rsid w:val="00C0350C"/>
    <w:rsid w:val="00C03652"/>
    <w:rsid w:val="00C0402C"/>
    <w:rsid w:val="00C047F0"/>
    <w:rsid w:val="00C04DF5"/>
    <w:rsid w:val="00C0562F"/>
    <w:rsid w:val="00C05BD4"/>
    <w:rsid w:val="00C05CB2"/>
    <w:rsid w:val="00C063AE"/>
    <w:rsid w:val="00C068D8"/>
    <w:rsid w:val="00C06C45"/>
    <w:rsid w:val="00C06EC6"/>
    <w:rsid w:val="00C0744B"/>
    <w:rsid w:val="00C079FC"/>
    <w:rsid w:val="00C07A83"/>
    <w:rsid w:val="00C07D42"/>
    <w:rsid w:val="00C10726"/>
    <w:rsid w:val="00C10B7E"/>
    <w:rsid w:val="00C1135C"/>
    <w:rsid w:val="00C121E8"/>
    <w:rsid w:val="00C12320"/>
    <w:rsid w:val="00C125C6"/>
    <w:rsid w:val="00C12A80"/>
    <w:rsid w:val="00C12E1B"/>
    <w:rsid w:val="00C1335E"/>
    <w:rsid w:val="00C138F0"/>
    <w:rsid w:val="00C13D5D"/>
    <w:rsid w:val="00C14538"/>
    <w:rsid w:val="00C146FC"/>
    <w:rsid w:val="00C1495F"/>
    <w:rsid w:val="00C14E66"/>
    <w:rsid w:val="00C152B1"/>
    <w:rsid w:val="00C15570"/>
    <w:rsid w:val="00C1613A"/>
    <w:rsid w:val="00C166BA"/>
    <w:rsid w:val="00C16C48"/>
    <w:rsid w:val="00C16F66"/>
    <w:rsid w:val="00C1712D"/>
    <w:rsid w:val="00C17192"/>
    <w:rsid w:val="00C17692"/>
    <w:rsid w:val="00C1798B"/>
    <w:rsid w:val="00C20067"/>
    <w:rsid w:val="00C203FE"/>
    <w:rsid w:val="00C20713"/>
    <w:rsid w:val="00C20956"/>
    <w:rsid w:val="00C215D6"/>
    <w:rsid w:val="00C216C4"/>
    <w:rsid w:val="00C21AE7"/>
    <w:rsid w:val="00C22053"/>
    <w:rsid w:val="00C22744"/>
    <w:rsid w:val="00C22839"/>
    <w:rsid w:val="00C22C96"/>
    <w:rsid w:val="00C22DDA"/>
    <w:rsid w:val="00C230EC"/>
    <w:rsid w:val="00C233B7"/>
    <w:rsid w:val="00C24AB2"/>
    <w:rsid w:val="00C24E90"/>
    <w:rsid w:val="00C24EBB"/>
    <w:rsid w:val="00C24FF8"/>
    <w:rsid w:val="00C2507D"/>
    <w:rsid w:val="00C254DC"/>
    <w:rsid w:val="00C259FA"/>
    <w:rsid w:val="00C262E6"/>
    <w:rsid w:val="00C2651A"/>
    <w:rsid w:val="00C2664E"/>
    <w:rsid w:val="00C267BC"/>
    <w:rsid w:val="00C26DD9"/>
    <w:rsid w:val="00C26E41"/>
    <w:rsid w:val="00C27064"/>
    <w:rsid w:val="00C2743B"/>
    <w:rsid w:val="00C27939"/>
    <w:rsid w:val="00C3001C"/>
    <w:rsid w:val="00C300F1"/>
    <w:rsid w:val="00C301C6"/>
    <w:rsid w:val="00C305AB"/>
    <w:rsid w:val="00C31049"/>
    <w:rsid w:val="00C3124C"/>
    <w:rsid w:val="00C31D26"/>
    <w:rsid w:val="00C32982"/>
    <w:rsid w:val="00C3298E"/>
    <w:rsid w:val="00C32F3B"/>
    <w:rsid w:val="00C332EE"/>
    <w:rsid w:val="00C33701"/>
    <w:rsid w:val="00C33D15"/>
    <w:rsid w:val="00C3408F"/>
    <w:rsid w:val="00C347BE"/>
    <w:rsid w:val="00C34E8D"/>
    <w:rsid w:val="00C358D4"/>
    <w:rsid w:val="00C35A31"/>
    <w:rsid w:val="00C35D5E"/>
    <w:rsid w:val="00C36368"/>
    <w:rsid w:val="00C36508"/>
    <w:rsid w:val="00C36AF0"/>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C10"/>
    <w:rsid w:val="00C44A99"/>
    <w:rsid w:val="00C45305"/>
    <w:rsid w:val="00C4556D"/>
    <w:rsid w:val="00C456C3"/>
    <w:rsid w:val="00C45E67"/>
    <w:rsid w:val="00C45EDB"/>
    <w:rsid w:val="00C460EC"/>
    <w:rsid w:val="00C463BF"/>
    <w:rsid w:val="00C4665B"/>
    <w:rsid w:val="00C46A62"/>
    <w:rsid w:val="00C46BE3"/>
    <w:rsid w:val="00C46DC8"/>
    <w:rsid w:val="00C46DFF"/>
    <w:rsid w:val="00C477BD"/>
    <w:rsid w:val="00C50286"/>
    <w:rsid w:val="00C5140A"/>
    <w:rsid w:val="00C514D6"/>
    <w:rsid w:val="00C51727"/>
    <w:rsid w:val="00C519F3"/>
    <w:rsid w:val="00C51C9F"/>
    <w:rsid w:val="00C51D46"/>
    <w:rsid w:val="00C51ECF"/>
    <w:rsid w:val="00C523A9"/>
    <w:rsid w:val="00C52DDA"/>
    <w:rsid w:val="00C52EB1"/>
    <w:rsid w:val="00C5326A"/>
    <w:rsid w:val="00C53447"/>
    <w:rsid w:val="00C53584"/>
    <w:rsid w:val="00C53BEC"/>
    <w:rsid w:val="00C53DF3"/>
    <w:rsid w:val="00C53EEF"/>
    <w:rsid w:val="00C541A9"/>
    <w:rsid w:val="00C541C0"/>
    <w:rsid w:val="00C542AF"/>
    <w:rsid w:val="00C5469B"/>
    <w:rsid w:val="00C54E6F"/>
    <w:rsid w:val="00C55203"/>
    <w:rsid w:val="00C5543D"/>
    <w:rsid w:val="00C5584A"/>
    <w:rsid w:val="00C55994"/>
    <w:rsid w:val="00C55A39"/>
    <w:rsid w:val="00C55E5A"/>
    <w:rsid w:val="00C565DB"/>
    <w:rsid w:val="00C568D8"/>
    <w:rsid w:val="00C568F5"/>
    <w:rsid w:val="00C56A41"/>
    <w:rsid w:val="00C56C2D"/>
    <w:rsid w:val="00C56D23"/>
    <w:rsid w:val="00C571E0"/>
    <w:rsid w:val="00C57B90"/>
    <w:rsid w:val="00C6096B"/>
    <w:rsid w:val="00C61003"/>
    <w:rsid w:val="00C61765"/>
    <w:rsid w:val="00C61B3B"/>
    <w:rsid w:val="00C61B9F"/>
    <w:rsid w:val="00C62187"/>
    <w:rsid w:val="00C6237A"/>
    <w:rsid w:val="00C63003"/>
    <w:rsid w:val="00C6396D"/>
    <w:rsid w:val="00C63F0A"/>
    <w:rsid w:val="00C63FEB"/>
    <w:rsid w:val="00C64331"/>
    <w:rsid w:val="00C651BD"/>
    <w:rsid w:val="00C651D8"/>
    <w:rsid w:val="00C65242"/>
    <w:rsid w:val="00C654AC"/>
    <w:rsid w:val="00C65ACB"/>
    <w:rsid w:val="00C65F6D"/>
    <w:rsid w:val="00C662C1"/>
    <w:rsid w:val="00C66505"/>
    <w:rsid w:val="00C665D0"/>
    <w:rsid w:val="00C66ED1"/>
    <w:rsid w:val="00C66F32"/>
    <w:rsid w:val="00C676BA"/>
    <w:rsid w:val="00C67799"/>
    <w:rsid w:val="00C677A1"/>
    <w:rsid w:val="00C67990"/>
    <w:rsid w:val="00C70631"/>
    <w:rsid w:val="00C70D5C"/>
    <w:rsid w:val="00C71224"/>
    <w:rsid w:val="00C7124B"/>
    <w:rsid w:val="00C71298"/>
    <w:rsid w:val="00C71543"/>
    <w:rsid w:val="00C71CFC"/>
    <w:rsid w:val="00C720DC"/>
    <w:rsid w:val="00C72BCE"/>
    <w:rsid w:val="00C7303E"/>
    <w:rsid w:val="00C7360B"/>
    <w:rsid w:val="00C73E7F"/>
    <w:rsid w:val="00C74252"/>
    <w:rsid w:val="00C743AF"/>
    <w:rsid w:val="00C744C4"/>
    <w:rsid w:val="00C74AF2"/>
    <w:rsid w:val="00C74C64"/>
    <w:rsid w:val="00C750BA"/>
    <w:rsid w:val="00C75677"/>
    <w:rsid w:val="00C75A62"/>
    <w:rsid w:val="00C76551"/>
    <w:rsid w:val="00C76D20"/>
    <w:rsid w:val="00C776CF"/>
    <w:rsid w:val="00C77771"/>
    <w:rsid w:val="00C777A9"/>
    <w:rsid w:val="00C77A84"/>
    <w:rsid w:val="00C80517"/>
    <w:rsid w:val="00C8100B"/>
    <w:rsid w:val="00C81135"/>
    <w:rsid w:val="00C813A8"/>
    <w:rsid w:val="00C813BB"/>
    <w:rsid w:val="00C8152A"/>
    <w:rsid w:val="00C81DA4"/>
    <w:rsid w:val="00C81EA3"/>
    <w:rsid w:val="00C82050"/>
    <w:rsid w:val="00C8286B"/>
    <w:rsid w:val="00C828AD"/>
    <w:rsid w:val="00C82CEB"/>
    <w:rsid w:val="00C82D5C"/>
    <w:rsid w:val="00C82E18"/>
    <w:rsid w:val="00C82E83"/>
    <w:rsid w:val="00C82EAA"/>
    <w:rsid w:val="00C83BF8"/>
    <w:rsid w:val="00C83C83"/>
    <w:rsid w:val="00C83E66"/>
    <w:rsid w:val="00C8443F"/>
    <w:rsid w:val="00C85358"/>
    <w:rsid w:val="00C854EA"/>
    <w:rsid w:val="00C8576A"/>
    <w:rsid w:val="00C8589C"/>
    <w:rsid w:val="00C85B1C"/>
    <w:rsid w:val="00C85CD3"/>
    <w:rsid w:val="00C86465"/>
    <w:rsid w:val="00C87016"/>
    <w:rsid w:val="00C87375"/>
    <w:rsid w:val="00C87803"/>
    <w:rsid w:val="00C879D1"/>
    <w:rsid w:val="00C87E73"/>
    <w:rsid w:val="00C90457"/>
    <w:rsid w:val="00C9060E"/>
    <w:rsid w:val="00C90951"/>
    <w:rsid w:val="00C90B7A"/>
    <w:rsid w:val="00C912F5"/>
    <w:rsid w:val="00C912FE"/>
    <w:rsid w:val="00C91BA3"/>
    <w:rsid w:val="00C91C11"/>
    <w:rsid w:val="00C91C30"/>
    <w:rsid w:val="00C9276D"/>
    <w:rsid w:val="00C92792"/>
    <w:rsid w:val="00C92B41"/>
    <w:rsid w:val="00C933CB"/>
    <w:rsid w:val="00C93AA8"/>
    <w:rsid w:val="00C93AE1"/>
    <w:rsid w:val="00C93B41"/>
    <w:rsid w:val="00C93B65"/>
    <w:rsid w:val="00C93F0C"/>
    <w:rsid w:val="00C941CF"/>
    <w:rsid w:val="00C943FE"/>
    <w:rsid w:val="00C94429"/>
    <w:rsid w:val="00C946C6"/>
    <w:rsid w:val="00C947B3"/>
    <w:rsid w:val="00C94B88"/>
    <w:rsid w:val="00C950D5"/>
    <w:rsid w:val="00C953C8"/>
    <w:rsid w:val="00C95453"/>
    <w:rsid w:val="00C958FF"/>
    <w:rsid w:val="00C959F4"/>
    <w:rsid w:val="00C96AE9"/>
    <w:rsid w:val="00C96EE5"/>
    <w:rsid w:val="00C970B9"/>
    <w:rsid w:val="00C97202"/>
    <w:rsid w:val="00C977F3"/>
    <w:rsid w:val="00C9795C"/>
    <w:rsid w:val="00C97CBA"/>
    <w:rsid w:val="00CA00F8"/>
    <w:rsid w:val="00CA0B7B"/>
    <w:rsid w:val="00CA1EBE"/>
    <w:rsid w:val="00CA2028"/>
    <w:rsid w:val="00CA2043"/>
    <w:rsid w:val="00CA2C0E"/>
    <w:rsid w:val="00CA2D98"/>
    <w:rsid w:val="00CA34D5"/>
    <w:rsid w:val="00CA36B3"/>
    <w:rsid w:val="00CA3A54"/>
    <w:rsid w:val="00CA49E8"/>
    <w:rsid w:val="00CA4AA2"/>
    <w:rsid w:val="00CA51FB"/>
    <w:rsid w:val="00CA5212"/>
    <w:rsid w:val="00CA5299"/>
    <w:rsid w:val="00CA52EC"/>
    <w:rsid w:val="00CA6259"/>
    <w:rsid w:val="00CA66B6"/>
    <w:rsid w:val="00CA701B"/>
    <w:rsid w:val="00CA7C55"/>
    <w:rsid w:val="00CB0011"/>
    <w:rsid w:val="00CB002D"/>
    <w:rsid w:val="00CB0080"/>
    <w:rsid w:val="00CB0751"/>
    <w:rsid w:val="00CB07EF"/>
    <w:rsid w:val="00CB0E26"/>
    <w:rsid w:val="00CB1058"/>
    <w:rsid w:val="00CB13CA"/>
    <w:rsid w:val="00CB150A"/>
    <w:rsid w:val="00CB17AB"/>
    <w:rsid w:val="00CB1D65"/>
    <w:rsid w:val="00CB2924"/>
    <w:rsid w:val="00CB2929"/>
    <w:rsid w:val="00CB30D1"/>
    <w:rsid w:val="00CB36EA"/>
    <w:rsid w:val="00CB3AF4"/>
    <w:rsid w:val="00CB3C9D"/>
    <w:rsid w:val="00CB489D"/>
    <w:rsid w:val="00CB4B3A"/>
    <w:rsid w:val="00CB52EA"/>
    <w:rsid w:val="00CB57A0"/>
    <w:rsid w:val="00CB5B27"/>
    <w:rsid w:val="00CB6487"/>
    <w:rsid w:val="00CB6692"/>
    <w:rsid w:val="00CB670E"/>
    <w:rsid w:val="00CB6D47"/>
    <w:rsid w:val="00CB6DD0"/>
    <w:rsid w:val="00CB6FF1"/>
    <w:rsid w:val="00CB745D"/>
    <w:rsid w:val="00CB7764"/>
    <w:rsid w:val="00CB7766"/>
    <w:rsid w:val="00CB7983"/>
    <w:rsid w:val="00CB7A10"/>
    <w:rsid w:val="00CC0071"/>
    <w:rsid w:val="00CC0E4E"/>
    <w:rsid w:val="00CC16E1"/>
    <w:rsid w:val="00CC1A4A"/>
    <w:rsid w:val="00CC1EC3"/>
    <w:rsid w:val="00CC20F3"/>
    <w:rsid w:val="00CC2857"/>
    <w:rsid w:val="00CC2906"/>
    <w:rsid w:val="00CC3AA4"/>
    <w:rsid w:val="00CC3C48"/>
    <w:rsid w:val="00CC4897"/>
    <w:rsid w:val="00CC4A40"/>
    <w:rsid w:val="00CC5500"/>
    <w:rsid w:val="00CC6184"/>
    <w:rsid w:val="00CC6562"/>
    <w:rsid w:val="00CC69D1"/>
    <w:rsid w:val="00CC6C3D"/>
    <w:rsid w:val="00CC6D4B"/>
    <w:rsid w:val="00CC72E5"/>
    <w:rsid w:val="00CC7BDA"/>
    <w:rsid w:val="00CC7D5F"/>
    <w:rsid w:val="00CD039D"/>
    <w:rsid w:val="00CD045C"/>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DF2"/>
    <w:rsid w:val="00CD5292"/>
    <w:rsid w:val="00CD56A4"/>
    <w:rsid w:val="00CD5704"/>
    <w:rsid w:val="00CD629A"/>
    <w:rsid w:val="00CD6516"/>
    <w:rsid w:val="00CD671E"/>
    <w:rsid w:val="00CD6C6D"/>
    <w:rsid w:val="00CD6D39"/>
    <w:rsid w:val="00CD7F0D"/>
    <w:rsid w:val="00CE022E"/>
    <w:rsid w:val="00CE025B"/>
    <w:rsid w:val="00CE03E7"/>
    <w:rsid w:val="00CE06F1"/>
    <w:rsid w:val="00CE0715"/>
    <w:rsid w:val="00CE0826"/>
    <w:rsid w:val="00CE17D6"/>
    <w:rsid w:val="00CE1834"/>
    <w:rsid w:val="00CE197E"/>
    <w:rsid w:val="00CE1C45"/>
    <w:rsid w:val="00CE24D6"/>
    <w:rsid w:val="00CE2645"/>
    <w:rsid w:val="00CE297C"/>
    <w:rsid w:val="00CE2F7A"/>
    <w:rsid w:val="00CE3095"/>
    <w:rsid w:val="00CE359B"/>
    <w:rsid w:val="00CE3B8C"/>
    <w:rsid w:val="00CE4376"/>
    <w:rsid w:val="00CE4405"/>
    <w:rsid w:val="00CE45BF"/>
    <w:rsid w:val="00CE492B"/>
    <w:rsid w:val="00CE4B39"/>
    <w:rsid w:val="00CE4DEC"/>
    <w:rsid w:val="00CE5432"/>
    <w:rsid w:val="00CE68E2"/>
    <w:rsid w:val="00CE6A3C"/>
    <w:rsid w:val="00CE6CD3"/>
    <w:rsid w:val="00CE6E38"/>
    <w:rsid w:val="00CE7020"/>
    <w:rsid w:val="00CE73ED"/>
    <w:rsid w:val="00CE7497"/>
    <w:rsid w:val="00CE7503"/>
    <w:rsid w:val="00CE75BA"/>
    <w:rsid w:val="00CE775B"/>
    <w:rsid w:val="00CE7780"/>
    <w:rsid w:val="00CE7C0D"/>
    <w:rsid w:val="00CE7FBB"/>
    <w:rsid w:val="00CE7FFD"/>
    <w:rsid w:val="00CF03EF"/>
    <w:rsid w:val="00CF0541"/>
    <w:rsid w:val="00CF057D"/>
    <w:rsid w:val="00CF0B98"/>
    <w:rsid w:val="00CF0EF7"/>
    <w:rsid w:val="00CF1010"/>
    <w:rsid w:val="00CF1673"/>
    <w:rsid w:val="00CF1A48"/>
    <w:rsid w:val="00CF1EE6"/>
    <w:rsid w:val="00CF20B8"/>
    <w:rsid w:val="00CF2A29"/>
    <w:rsid w:val="00CF2FA6"/>
    <w:rsid w:val="00CF3319"/>
    <w:rsid w:val="00CF38CD"/>
    <w:rsid w:val="00CF391C"/>
    <w:rsid w:val="00CF3B49"/>
    <w:rsid w:val="00CF3BBC"/>
    <w:rsid w:val="00CF3BF5"/>
    <w:rsid w:val="00CF3F1A"/>
    <w:rsid w:val="00CF4031"/>
    <w:rsid w:val="00CF4037"/>
    <w:rsid w:val="00CF40F6"/>
    <w:rsid w:val="00CF584D"/>
    <w:rsid w:val="00CF5875"/>
    <w:rsid w:val="00CF58B4"/>
    <w:rsid w:val="00CF5CE1"/>
    <w:rsid w:val="00CF5EBF"/>
    <w:rsid w:val="00CF60BA"/>
    <w:rsid w:val="00CF6706"/>
    <w:rsid w:val="00CF675E"/>
    <w:rsid w:val="00CF68A3"/>
    <w:rsid w:val="00CF6F67"/>
    <w:rsid w:val="00CF70AA"/>
    <w:rsid w:val="00CF79EF"/>
    <w:rsid w:val="00D006B9"/>
    <w:rsid w:val="00D00D21"/>
    <w:rsid w:val="00D015AE"/>
    <w:rsid w:val="00D01825"/>
    <w:rsid w:val="00D01A93"/>
    <w:rsid w:val="00D02F0A"/>
    <w:rsid w:val="00D030BD"/>
    <w:rsid w:val="00D0323B"/>
    <w:rsid w:val="00D032DA"/>
    <w:rsid w:val="00D032F4"/>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10024"/>
    <w:rsid w:val="00D10042"/>
    <w:rsid w:val="00D10970"/>
    <w:rsid w:val="00D1099A"/>
    <w:rsid w:val="00D10C83"/>
    <w:rsid w:val="00D10D1C"/>
    <w:rsid w:val="00D110AD"/>
    <w:rsid w:val="00D113A4"/>
    <w:rsid w:val="00D11408"/>
    <w:rsid w:val="00D114D2"/>
    <w:rsid w:val="00D11583"/>
    <w:rsid w:val="00D11672"/>
    <w:rsid w:val="00D11751"/>
    <w:rsid w:val="00D117FA"/>
    <w:rsid w:val="00D11C31"/>
    <w:rsid w:val="00D121FF"/>
    <w:rsid w:val="00D1245A"/>
    <w:rsid w:val="00D12507"/>
    <w:rsid w:val="00D12608"/>
    <w:rsid w:val="00D12691"/>
    <w:rsid w:val="00D12D23"/>
    <w:rsid w:val="00D131DF"/>
    <w:rsid w:val="00D133C8"/>
    <w:rsid w:val="00D13BFC"/>
    <w:rsid w:val="00D144F4"/>
    <w:rsid w:val="00D146D5"/>
    <w:rsid w:val="00D14911"/>
    <w:rsid w:val="00D15034"/>
    <w:rsid w:val="00D15696"/>
    <w:rsid w:val="00D156F2"/>
    <w:rsid w:val="00D16590"/>
    <w:rsid w:val="00D172ED"/>
    <w:rsid w:val="00D17374"/>
    <w:rsid w:val="00D17BB1"/>
    <w:rsid w:val="00D17EFB"/>
    <w:rsid w:val="00D17F60"/>
    <w:rsid w:val="00D17F83"/>
    <w:rsid w:val="00D20A7F"/>
    <w:rsid w:val="00D210B4"/>
    <w:rsid w:val="00D21154"/>
    <w:rsid w:val="00D2119E"/>
    <w:rsid w:val="00D211BC"/>
    <w:rsid w:val="00D21301"/>
    <w:rsid w:val="00D21B14"/>
    <w:rsid w:val="00D22219"/>
    <w:rsid w:val="00D2287A"/>
    <w:rsid w:val="00D2297D"/>
    <w:rsid w:val="00D22B4C"/>
    <w:rsid w:val="00D235C4"/>
    <w:rsid w:val="00D23CD8"/>
    <w:rsid w:val="00D2407D"/>
    <w:rsid w:val="00D241FC"/>
    <w:rsid w:val="00D24331"/>
    <w:rsid w:val="00D244C4"/>
    <w:rsid w:val="00D24975"/>
    <w:rsid w:val="00D24A98"/>
    <w:rsid w:val="00D24E34"/>
    <w:rsid w:val="00D24EBD"/>
    <w:rsid w:val="00D25A19"/>
    <w:rsid w:val="00D25D6A"/>
    <w:rsid w:val="00D26C54"/>
    <w:rsid w:val="00D27333"/>
    <w:rsid w:val="00D27465"/>
    <w:rsid w:val="00D274A5"/>
    <w:rsid w:val="00D27B19"/>
    <w:rsid w:val="00D30A50"/>
    <w:rsid w:val="00D30CFB"/>
    <w:rsid w:val="00D310DE"/>
    <w:rsid w:val="00D311BA"/>
    <w:rsid w:val="00D312F0"/>
    <w:rsid w:val="00D31D43"/>
    <w:rsid w:val="00D328C6"/>
    <w:rsid w:val="00D32B16"/>
    <w:rsid w:val="00D342CB"/>
    <w:rsid w:val="00D3434B"/>
    <w:rsid w:val="00D343F1"/>
    <w:rsid w:val="00D34EA7"/>
    <w:rsid w:val="00D3511D"/>
    <w:rsid w:val="00D35C60"/>
    <w:rsid w:val="00D35CA8"/>
    <w:rsid w:val="00D35D16"/>
    <w:rsid w:val="00D35EF9"/>
    <w:rsid w:val="00D361F6"/>
    <w:rsid w:val="00D366E9"/>
    <w:rsid w:val="00D370B0"/>
    <w:rsid w:val="00D373CE"/>
    <w:rsid w:val="00D37C4E"/>
    <w:rsid w:val="00D37E81"/>
    <w:rsid w:val="00D4034C"/>
    <w:rsid w:val="00D403BC"/>
    <w:rsid w:val="00D405ED"/>
    <w:rsid w:val="00D4066E"/>
    <w:rsid w:val="00D40CB6"/>
    <w:rsid w:val="00D41365"/>
    <w:rsid w:val="00D416F8"/>
    <w:rsid w:val="00D41E07"/>
    <w:rsid w:val="00D422E1"/>
    <w:rsid w:val="00D42E65"/>
    <w:rsid w:val="00D43231"/>
    <w:rsid w:val="00D43740"/>
    <w:rsid w:val="00D43AA3"/>
    <w:rsid w:val="00D43CE8"/>
    <w:rsid w:val="00D43DC5"/>
    <w:rsid w:val="00D444A9"/>
    <w:rsid w:val="00D44B63"/>
    <w:rsid w:val="00D44D0B"/>
    <w:rsid w:val="00D4505B"/>
    <w:rsid w:val="00D4511E"/>
    <w:rsid w:val="00D454F0"/>
    <w:rsid w:val="00D45CC7"/>
    <w:rsid w:val="00D45FCF"/>
    <w:rsid w:val="00D4650B"/>
    <w:rsid w:val="00D47252"/>
    <w:rsid w:val="00D476C9"/>
    <w:rsid w:val="00D47976"/>
    <w:rsid w:val="00D47981"/>
    <w:rsid w:val="00D47BD9"/>
    <w:rsid w:val="00D47E3C"/>
    <w:rsid w:val="00D5044A"/>
    <w:rsid w:val="00D50727"/>
    <w:rsid w:val="00D515B1"/>
    <w:rsid w:val="00D51820"/>
    <w:rsid w:val="00D51870"/>
    <w:rsid w:val="00D518C7"/>
    <w:rsid w:val="00D51DF6"/>
    <w:rsid w:val="00D51FB1"/>
    <w:rsid w:val="00D520DC"/>
    <w:rsid w:val="00D522B6"/>
    <w:rsid w:val="00D5257B"/>
    <w:rsid w:val="00D52903"/>
    <w:rsid w:val="00D534B3"/>
    <w:rsid w:val="00D534EE"/>
    <w:rsid w:val="00D53B39"/>
    <w:rsid w:val="00D53D1F"/>
    <w:rsid w:val="00D53D8F"/>
    <w:rsid w:val="00D54047"/>
    <w:rsid w:val="00D549BF"/>
    <w:rsid w:val="00D549D0"/>
    <w:rsid w:val="00D54FFB"/>
    <w:rsid w:val="00D550EF"/>
    <w:rsid w:val="00D55A87"/>
    <w:rsid w:val="00D55B33"/>
    <w:rsid w:val="00D55CFB"/>
    <w:rsid w:val="00D55F46"/>
    <w:rsid w:val="00D57247"/>
    <w:rsid w:val="00D57292"/>
    <w:rsid w:val="00D57489"/>
    <w:rsid w:val="00D57840"/>
    <w:rsid w:val="00D57BD3"/>
    <w:rsid w:val="00D57C3C"/>
    <w:rsid w:val="00D606A4"/>
    <w:rsid w:val="00D60B78"/>
    <w:rsid w:val="00D61293"/>
    <w:rsid w:val="00D6183B"/>
    <w:rsid w:val="00D620A8"/>
    <w:rsid w:val="00D6224D"/>
    <w:rsid w:val="00D625D3"/>
    <w:rsid w:val="00D626B8"/>
    <w:rsid w:val="00D627E1"/>
    <w:rsid w:val="00D62B19"/>
    <w:rsid w:val="00D634D7"/>
    <w:rsid w:val="00D63930"/>
    <w:rsid w:val="00D63AA7"/>
    <w:rsid w:val="00D63E78"/>
    <w:rsid w:val="00D64C21"/>
    <w:rsid w:val="00D65AE3"/>
    <w:rsid w:val="00D65EC5"/>
    <w:rsid w:val="00D661DD"/>
    <w:rsid w:val="00D664FD"/>
    <w:rsid w:val="00D66730"/>
    <w:rsid w:val="00D6697C"/>
    <w:rsid w:val="00D66A1E"/>
    <w:rsid w:val="00D66A29"/>
    <w:rsid w:val="00D66C1B"/>
    <w:rsid w:val="00D6770C"/>
    <w:rsid w:val="00D677D4"/>
    <w:rsid w:val="00D67D59"/>
    <w:rsid w:val="00D67FE8"/>
    <w:rsid w:val="00D708DF"/>
    <w:rsid w:val="00D70AF8"/>
    <w:rsid w:val="00D70B02"/>
    <w:rsid w:val="00D70DE6"/>
    <w:rsid w:val="00D72137"/>
    <w:rsid w:val="00D727BA"/>
    <w:rsid w:val="00D729CA"/>
    <w:rsid w:val="00D72BD1"/>
    <w:rsid w:val="00D73619"/>
    <w:rsid w:val="00D738D0"/>
    <w:rsid w:val="00D739FC"/>
    <w:rsid w:val="00D73CD4"/>
    <w:rsid w:val="00D73DF5"/>
    <w:rsid w:val="00D74850"/>
    <w:rsid w:val="00D74D61"/>
    <w:rsid w:val="00D754B5"/>
    <w:rsid w:val="00D75860"/>
    <w:rsid w:val="00D7596A"/>
    <w:rsid w:val="00D76C7A"/>
    <w:rsid w:val="00D77105"/>
    <w:rsid w:val="00D771A1"/>
    <w:rsid w:val="00D779BD"/>
    <w:rsid w:val="00D77A91"/>
    <w:rsid w:val="00D77BF5"/>
    <w:rsid w:val="00D8039C"/>
    <w:rsid w:val="00D8068F"/>
    <w:rsid w:val="00D80692"/>
    <w:rsid w:val="00D80999"/>
    <w:rsid w:val="00D809EB"/>
    <w:rsid w:val="00D80A8F"/>
    <w:rsid w:val="00D80B3E"/>
    <w:rsid w:val="00D80F99"/>
    <w:rsid w:val="00D813C4"/>
    <w:rsid w:val="00D81617"/>
    <w:rsid w:val="00D81F24"/>
    <w:rsid w:val="00D820B0"/>
    <w:rsid w:val="00D82413"/>
    <w:rsid w:val="00D8295D"/>
    <w:rsid w:val="00D82D14"/>
    <w:rsid w:val="00D82DE2"/>
    <w:rsid w:val="00D839AC"/>
    <w:rsid w:val="00D83CAD"/>
    <w:rsid w:val="00D843DC"/>
    <w:rsid w:val="00D845D0"/>
    <w:rsid w:val="00D85081"/>
    <w:rsid w:val="00D855C5"/>
    <w:rsid w:val="00D85BDB"/>
    <w:rsid w:val="00D85F6D"/>
    <w:rsid w:val="00D8620D"/>
    <w:rsid w:val="00D86579"/>
    <w:rsid w:val="00D866C4"/>
    <w:rsid w:val="00D86977"/>
    <w:rsid w:val="00D86BE2"/>
    <w:rsid w:val="00D870D9"/>
    <w:rsid w:val="00D875B6"/>
    <w:rsid w:val="00D87A5E"/>
    <w:rsid w:val="00D9024E"/>
    <w:rsid w:val="00D908CE"/>
    <w:rsid w:val="00D90EA1"/>
    <w:rsid w:val="00D9135F"/>
    <w:rsid w:val="00D91736"/>
    <w:rsid w:val="00D91737"/>
    <w:rsid w:val="00D92B29"/>
    <w:rsid w:val="00D92D4C"/>
    <w:rsid w:val="00D931D4"/>
    <w:rsid w:val="00D93617"/>
    <w:rsid w:val="00D937D3"/>
    <w:rsid w:val="00D93875"/>
    <w:rsid w:val="00D93B9F"/>
    <w:rsid w:val="00D945FE"/>
    <w:rsid w:val="00D9495B"/>
    <w:rsid w:val="00D94A96"/>
    <w:rsid w:val="00D94ACA"/>
    <w:rsid w:val="00D94F27"/>
    <w:rsid w:val="00D95959"/>
    <w:rsid w:val="00D95B7C"/>
    <w:rsid w:val="00D95D09"/>
    <w:rsid w:val="00D96ECC"/>
    <w:rsid w:val="00D97724"/>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4ED"/>
    <w:rsid w:val="00DA49A1"/>
    <w:rsid w:val="00DA4D14"/>
    <w:rsid w:val="00DA51AC"/>
    <w:rsid w:val="00DA54F5"/>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C3C"/>
    <w:rsid w:val="00DB1F92"/>
    <w:rsid w:val="00DB2E8B"/>
    <w:rsid w:val="00DB33BB"/>
    <w:rsid w:val="00DB4549"/>
    <w:rsid w:val="00DB4BB5"/>
    <w:rsid w:val="00DB4DAA"/>
    <w:rsid w:val="00DB4F53"/>
    <w:rsid w:val="00DB4F75"/>
    <w:rsid w:val="00DB52C4"/>
    <w:rsid w:val="00DB55B9"/>
    <w:rsid w:val="00DB55D1"/>
    <w:rsid w:val="00DB57D7"/>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E4A"/>
    <w:rsid w:val="00DC1383"/>
    <w:rsid w:val="00DC16E0"/>
    <w:rsid w:val="00DC2904"/>
    <w:rsid w:val="00DC2A07"/>
    <w:rsid w:val="00DC3196"/>
    <w:rsid w:val="00DC3603"/>
    <w:rsid w:val="00DC3E07"/>
    <w:rsid w:val="00DC4D05"/>
    <w:rsid w:val="00DC4F34"/>
    <w:rsid w:val="00DC4F87"/>
    <w:rsid w:val="00DC51B5"/>
    <w:rsid w:val="00DC5642"/>
    <w:rsid w:val="00DC582F"/>
    <w:rsid w:val="00DC5B8B"/>
    <w:rsid w:val="00DC5DA3"/>
    <w:rsid w:val="00DC61B5"/>
    <w:rsid w:val="00DC641B"/>
    <w:rsid w:val="00DC6940"/>
    <w:rsid w:val="00DC6DCD"/>
    <w:rsid w:val="00DC6F03"/>
    <w:rsid w:val="00DC74D3"/>
    <w:rsid w:val="00DD02EB"/>
    <w:rsid w:val="00DD0BB5"/>
    <w:rsid w:val="00DD0F20"/>
    <w:rsid w:val="00DD102D"/>
    <w:rsid w:val="00DD1225"/>
    <w:rsid w:val="00DD17AC"/>
    <w:rsid w:val="00DD1CD1"/>
    <w:rsid w:val="00DD1D09"/>
    <w:rsid w:val="00DD25E6"/>
    <w:rsid w:val="00DD315B"/>
    <w:rsid w:val="00DD3954"/>
    <w:rsid w:val="00DD4864"/>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4056"/>
    <w:rsid w:val="00DE4D0C"/>
    <w:rsid w:val="00DE52BF"/>
    <w:rsid w:val="00DE551C"/>
    <w:rsid w:val="00DE5760"/>
    <w:rsid w:val="00DE5C9C"/>
    <w:rsid w:val="00DE5CC2"/>
    <w:rsid w:val="00DE611F"/>
    <w:rsid w:val="00DE6D11"/>
    <w:rsid w:val="00DE6E69"/>
    <w:rsid w:val="00DE749B"/>
    <w:rsid w:val="00DE7BDB"/>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C09"/>
    <w:rsid w:val="00DF508B"/>
    <w:rsid w:val="00DF53C5"/>
    <w:rsid w:val="00DF550D"/>
    <w:rsid w:val="00DF5A2B"/>
    <w:rsid w:val="00DF5F1B"/>
    <w:rsid w:val="00DF6A03"/>
    <w:rsid w:val="00DF72DC"/>
    <w:rsid w:val="00E0060A"/>
    <w:rsid w:val="00E00799"/>
    <w:rsid w:val="00E008D0"/>
    <w:rsid w:val="00E00945"/>
    <w:rsid w:val="00E00F31"/>
    <w:rsid w:val="00E01470"/>
    <w:rsid w:val="00E01821"/>
    <w:rsid w:val="00E01CEC"/>
    <w:rsid w:val="00E02385"/>
    <w:rsid w:val="00E0256C"/>
    <w:rsid w:val="00E027FE"/>
    <w:rsid w:val="00E02F75"/>
    <w:rsid w:val="00E033E6"/>
    <w:rsid w:val="00E03644"/>
    <w:rsid w:val="00E041FB"/>
    <w:rsid w:val="00E04B6D"/>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24B"/>
    <w:rsid w:val="00E12D11"/>
    <w:rsid w:val="00E13079"/>
    <w:rsid w:val="00E130B9"/>
    <w:rsid w:val="00E13386"/>
    <w:rsid w:val="00E13667"/>
    <w:rsid w:val="00E137B9"/>
    <w:rsid w:val="00E137DE"/>
    <w:rsid w:val="00E13DCC"/>
    <w:rsid w:val="00E13E16"/>
    <w:rsid w:val="00E144E5"/>
    <w:rsid w:val="00E15B41"/>
    <w:rsid w:val="00E1654E"/>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5395"/>
    <w:rsid w:val="00E26502"/>
    <w:rsid w:val="00E26546"/>
    <w:rsid w:val="00E266F2"/>
    <w:rsid w:val="00E26831"/>
    <w:rsid w:val="00E26EB8"/>
    <w:rsid w:val="00E270FF"/>
    <w:rsid w:val="00E2723D"/>
    <w:rsid w:val="00E27DD0"/>
    <w:rsid w:val="00E30005"/>
    <w:rsid w:val="00E3059E"/>
    <w:rsid w:val="00E307B4"/>
    <w:rsid w:val="00E312DE"/>
    <w:rsid w:val="00E3161F"/>
    <w:rsid w:val="00E32015"/>
    <w:rsid w:val="00E32705"/>
    <w:rsid w:val="00E32784"/>
    <w:rsid w:val="00E32AD5"/>
    <w:rsid w:val="00E33ADE"/>
    <w:rsid w:val="00E34089"/>
    <w:rsid w:val="00E340AF"/>
    <w:rsid w:val="00E3473E"/>
    <w:rsid w:val="00E348E4"/>
    <w:rsid w:val="00E34FB5"/>
    <w:rsid w:val="00E36047"/>
    <w:rsid w:val="00E3604F"/>
    <w:rsid w:val="00E3677D"/>
    <w:rsid w:val="00E3693C"/>
    <w:rsid w:val="00E36AFE"/>
    <w:rsid w:val="00E36B91"/>
    <w:rsid w:val="00E40114"/>
    <w:rsid w:val="00E405BA"/>
    <w:rsid w:val="00E40FD2"/>
    <w:rsid w:val="00E41034"/>
    <w:rsid w:val="00E4192F"/>
    <w:rsid w:val="00E41A76"/>
    <w:rsid w:val="00E427CA"/>
    <w:rsid w:val="00E4304B"/>
    <w:rsid w:val="00E43380"/>
    <w:rsid w:val="00E434C2"/>
    <w:rsid w:val="00E43A3F"/>
    <w:rsid w:val="00E44207"/>
    <w:rsid w:val="00E4433A"/>
    <w:rsid w:val="00E44628"/>
    <w:rsid w:val="00E44C79"/>
    <w:rsid w:val="00E4534F"/>
    <w:rsid w:val="00E4544D"/>
    <w:rsid w:val="00E45E72"/>
    <w:rsid w:val="00E4737F"/>
    <w:rsid w:val="00E47433"/>
    <w:rsid w:val="00E4786F"/>
    <w:rsid w:val="00E47FFC"/>
    <w:rsid w:val="00E50231"/>
    <w:rsid w:val="00E50393"/>
    <w:rsid w:val="00E50987"/>
    <w:rsid w:val="00E50A4B"/>
    <w:rsid w:val="00E51062"/>
    <w:rsid w:val="00E51155"/>
    <w:rsid w:val="00E5148E"/>
    <w:rsid w:val="00E519B1"/>
    <w:rsid w:val="00E51D06"/>
    <w:rsid w:val="00E52660"/>
    <w:rsid w:val="00E5275E"/>
    <w:rsid w:val="00E52C4B"/>
    <w:rsid w:val="00E530FA"/>
    <w:rsid w:val="00E5313D"/>
    <w:rsid w:val="00E5371E"/>
    <w:rsid w:val="00E53BE3"/>
    <w:rsid w:val="00E53F3E"/>
    <w:rsid w:val="00E53F4C"/>
    <w:rsid w:val="00E548E3"/>
    <w:rsid w:val="00E54A05"/>
    <w:rsid w:val="00E54ABA"/>
    <w:rsid w:val="00E54AD9"/>
    <w:rsid w:val="00E54CAE"/>
    <w:rsid w:val="00E54EE7"/>
    <w:rsid w:val="00E5507F"/>
    <w:rsid w:val="00E5523A"/>
    <w:rsid w:val="00E555B8"/>
    <w:rsid w:val="00E558F9"/>
    <w:rsid w:val="00E5672F"/>
    <w:rsid w:val="00E56E2F"/>
    <w:rsid w:val="00E570DD"/>
    <w:rsid w:val="00E57770"/>
    <w:rsid w:val="00E57ECF"/>
    <w:rsid w:val="00E6039D"/>
    <w:rsid w:val="00E6056F"/>
    <w:rsid w:val="00E60706"/>
    <w:rsid w:val="00E60E64"/>
    <w:rsid w:val="00E6105E"/>
    <w:rsid w:val="00E61410"/>
    <w:rsid w:val="00E61EA4"/>
    <w:rsid w:val="00E6241A"/>
    <w:rsid w:val="00E625B1"/>
    <w:rsid w:val="00E63248"/>
    <w:rsid w:val="00E6372E"/>
    <w:rsid w:val="00E6390F"/>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711D"/>
    <w:rsid w:val="00E67791"/>
    <w:rsid w:val="00E678FD"/>
    <w:rsid w:val="00E67B9D"/>
    <w:rsid w:val="00E67F99"/>
    <w:rsid w:val="00E70EF4"/>
    <w:rsid w:val="00E70F3F"/>
    <w:rsid w:val="00E71078"/>
    <w:rsid w:val="00E71C35"/>
    <w:rsid w:val="00E72046"/>
    <w:rsid w:val="00E7286A"/>
    <w:rsid w:val="00E72B0B"/>
    <w:rsid w:val="00E72DCF"/>
    <w:rsid w:val="00E73145"/>
    <w:rsid w:val="00E7355B"/>
    <w:rsid w:val="00E739F5"/>
    <w:rsid w:val="00E73E2A"/>
    <w:rsid w:val="00E74287"/>
    <w:rsid w:val="00E751E9"/>
    <w:rsid w:val="00E75999"/>
    <w:rsid w:val="00E75C64"/>
    <w:rsid w:val="00E7650B"/>
    <w:rsid w:val="00E769B1"/>
    <w:rsid w:val="00E76D13"/>
    <w:rsid w:val="00E773B6"/>
    <w:rsid w:val="00E77507"/>
    <w:rsid w:val="00E7754B"/>
    <w:rsid w:val="00E77B26"/>
    <w:rsid w:val="00E77F85"/>
    <w:rsid w:val="00E800BC"/>
    <w:rsid w:val="00E80898"/>
    <w:rsid w:val="00E80E65"/>
    <w:rsid w:val="00E81919"/>
    <w:rsid w:val="00E819FD"/>
    <w:rsid w:val="00E81D56"/>
    <w:rsid w:val="00E81E02"/>
    <w:rsid w:val="00E81E3B"/>
    <w:rsid w:val="00E8244D"/>
    <w:rsid w:val="00E824A6"/>
    <w:rsid w:val="00E827CC"/>
    <w:rsid w:val="00E82E5C"/>
    <w:rsid w:val="00E83458"/>
    <w:rsid w:val="00E83512"/>
    <w:rsid w:val="00E83E0D"/>
    <w:rsid w:val="00E83E99"/>
    <w:rsid w:val="00E842F3"/>
    <w:rsid w:val="00E84442"/>
    <w:rsid w:val="00E84826"/>
    <w:rsid w:val="00E84A02"/>
    <w:rsid w:val="00E84ABF"/>
    <w:rsid w:val="00E853E1"/>
    <w:rsid w:val="00E85A33"/>
    <w:rsid w:val="00E85B7D"/>
    <w:rsid w:val="00E85D72"/>
    <w:rsid w:val="00E85D7D"/>
    <w:rsid w:val="00E85E20"/>
    <w:rsid w:val="00E85F44"/>
    <w:rsid w:val="00E86199"/>
    <w:rsid w:val="00E8684F"/>
    <w:rsid w:val="00E86963"/>
    <w:rsid w:val="00E869D3"/>
    <w:rsid w:val="00E86BBE"/>
    <w:rsid w:val="00E871E8"/>
    <w:rsid w:val="00E87E16"/>
    <w:rsid w:val="00E900A0"/>
    <w:rsid w:val="00E90661"/>
    <w:rsid w:val="00E906C2"/>
    <w:rsid w:val="00E90A38"/>
    <w:rsid w:val="00E90EC5"/>
    <w:rsid w:val="00E9106D"/>
    <w:rsid w:val="00E91DAA"/>
    <w:rsid w:val="00E91DB6"/>
    <w:rsid w:val="00E91FBE"/>
    <w:rsid w:val="00E92302"/>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4A1"/>
    <w:rsid w:val="00E97BB7"/>
    <w:rsid w:val="00E97BD1"/>
    <w:rsid w:val="00E97DED"/>
    <w:rsid w:val="00EA0009"/>
    <w:rsid w:val="00EA02EC"/>
    <w:rsid w:val="00EA0CD6"/>
    <w:rsid w:val="00EA1537"/>
    <w:rsid w:val="00EA188B"/>
    <w:rsid w:val="00EA1C73"/>
    <w:rsid w:val="00EA22BB"/>
    <w:rsid w:val="00EA234B"/>
    <w:rsid w:val="00EA2C15"/>
    <w:rsid w:val="00EA2DDD"/>
    <w:rsid w:val="00EA3A01"/>
    <w:rsid w:val="00EA3FE6"/>
    <w:rsid w:val="00EA45C5"/>
    <w:rsid w:val="00EA5096"/>
    <w:rsid w:val="00EA5DC6"/>
    <w:rsid w:val="00EA5FAB"/>
    <w:rsid w:val="00EA6121"/>
    <w:rsid w:val="00EA6189"/>
    <w:rsid w:val="00EA7547"/>
    <w:rsid w:val="00EA7D84"/>
    <w:rsid w:val="00EA7D94"/>
    <w:rsid w:val="00EA7E8B"/>
    <w:rsid w:val="00EA7F20"/>
    <w:rsid w:val="00EB0775"/>
    <w:rsid w:val="00EB1BBE"/>
    <w:rsid w:val="00EB1F2A"/>
    <w:rsid w:val="00EB201E"/>
    <w:rsid w:val="00EB21E3"/>
    <w:rsid w:val="00EB2229"/>
    <w:rsid w:val="00EB28DF"/>
    <w:rsid w:val="00EB2EA4"/>
    <w:rsid w:val="00EB3DA6"/>
    <w:rsid w:val="00EB43CA"/>
    <w:rsid w:val="00EB4840"/>
    <w:rsid w:val="00EB54F1"/>
    <w:rsid w:val="00EB5BF1"/>
    <w:rsid w:val="00EB5E17"/>
    <w:rsid w:val="00EB611D"/>
    <w:rsid w:val="00EB6ECA"/>
    <w:rsid w:val="00EB7337"/>
    <w:rsid w:val="00EB75A7"/>
    <w:rsid w:val="00EB7BA7"/>
    <w:rsid w:val="00EB7D24"/>
    <w:rsid w:val="00EB7E8B"/>
    <w:rsid w:val="00EC00D1"/>
    <w:rsid w:val="00EC0437"/>
    <w:rsid w:val="00EC0DD8"/>
    <w:rsid w:val="00EC1121"/>
    <w:rsid w:val="00EC1A01"/>
    <w:rsid w:val="00EC1DE6"/>
    <w:rsid w:val="00EC1F83"/>
    <w:rsid w:val="00EC245B"/>
    <w:rsid w:val="00EC2646"/>
    <w:rsid w:val="00EC29F6"/>
    <w:rsid w:val="00EC2B26"/>
    <w:rsid w:val="00EC3296"/>
    <w:rsid w:val="00EC3345"/>
    <w:rsid w:val="00EC359C"/>
    <w:rsid w:val="00EC3B04"/>
    <w:rsid w:val="00EC4069"/>
    <w:rsid w:val="00EC44B6"/>
    <w:rsid w:val="00EC4B1C"/>
    <w:rsid w:val="00EC5881"/>
    <w:rsid w:val="00EC6313"/>
    <w:rsid w:val="00EC6386"/>
    <w:rsid w:val="00EC6592"/>
    <w:rsid w:val="00EC667F"/>
    <w:rsid w:val="00EC6A6D"/>
    <w:rsid w:val="00EC6F84"/>
    <w:rsid w:val="00EC7027"/>
    <w:rsid w:val="00EC7167"/>
    <w:rsid w:val="00EC7DE6"/>
    <w:rsid w:val="00ED03F2"/>
    <w:rsid w:val="00ED065A"/>
    <w:rsid w:val="00ED09BA"/>
    <w:rsid w:val="00ED142B"/>
    <w:rsid w:val="00ED14EC"/>
    <w:rsid w:val="00ED2297"/>
    <w:rsid w:val="00ED2333"/>
    <w:rsid w:val="00ED24D6"/>
    <w:rsid w:val="00ED30D1"/>
    <w:rsid w:val="00ED3954"/>
    <w:rsid w:val="00ED3B05"/>
    <w:rsid w:val="00ED44C3"/>
    <w:rsid w:val="00ED4804"/>
    <w:rsid w:val="00ED4AF3"/>
    <w:rsid w:val="00ED4D4D"/>
    <w:rsid w:val="00ED55CD"/>
    <w:rsid w:val="00ED5705"/>
    <w:rsid w:val="00ED5AEA"/>
    <w:rsid w:val="00ED5F03"/>
    <w:rsid w:val="00ED67B4"/>
    <w:rsid w:val="00ED6AAF"/>
    <w:rsid w:val="00ED75D7"/>
    <w:rsid w:val="00ED75F6"/>
    <w:rsid w:val="00ED7F45"/>
    <w:rsid w:val="00ED7FD1"/>
    <w:rsid w:val="00EE0671"/>
    <w:rsid w:val="00EE07DA"/>
    <w:rsid w:val="00EE0F17"/>
    <w:rsid w:val="00EE1869"/>
    <w:rsid w:val="00EE1D48"/>
    <w:rsid w:val="00EE1F61"/>
    <w:rsid w:val="00EE2006"/>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69BF"/>
    <w:rsid w:val="00EE6D1F"/>
    <w:rsid w:val="00EE6E13"/>
    <w:rsid w:val="00EE73BC"/>
    <w:rsid w:val="00EE765C"/>
    <w:rsid w:val="00EE76F4"/>
    <w:rsid w:val="00EE7D75"/>
    <w:rsid w:val="00EF0FF0"/>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404C"/>
    <w:rsid w:val="00EF41A8"/>
    <w:rsid w:val="00EF4385"/>
    <w:rsid w:val="00EF4766"/>
    <w:rsid w:val="00EF4956"/>
    <w:rsid w:val="00EF4A08"/>
    <w:rsid w:val="00EF4B33"/>
    <w:rsid w:val="00EF4E09"/>
    <w:rsid w:val="00EF5840"/>
    <w:rsid w:val="00EF5BEB"/>
    <w:rsid w:val="00EF5D46"/>
    <w:rsid w:val="00EF65ED"/>
    <w:rsid w:val="00EF6655"/>
    <w:rsid w:val="00EF6661"/>
    <w:rsid w:val="00EF6922"/>
    <w:rsid w:val="00EF6D55"/>
    <w:rsid w:val="00EF6E4A"/>
    <w:rsid w:val="00EF6EB2"/>
    <w:rsid w:val="00EF6F2A"/>
    <w:rsid w:val="00EF6F68"/>
    <w:rsid w:val="00EF7155"/>
    <w:rsid w:val="00F00848"/>
    <w:rsid w:val="00F0088C"/>
    <w:rsid w:val="00F00B7B"/>
    <w:rsid w:val="00F0114C"/>
    <w:rsid w:val="00F01655"/>
    <w:rsid w:val="00F021BC"/>
    <w:rsid w:val="00F026C5"/>
    <w:rsid w:val="00F02FB3"/>
    <w:rsid w:val="00F03B22"/>
    <w:rsid w:val="00F03EBE"/>
    <w:rsid w:val="00F044B8"/>
    <w:rsid w:val="00F04F52"/>
    <w:rsid w:val="00F051E4"/>
    <w:rsid w:val="00F052FD"/>
    <w:rsid w:val="00F05632"/>
    <w:rsid w:val="00F05AF2"/>
    <w:rsid w:val="00F0614C"/>
    <w:rsid w:val="00F06330"/>
    <w:rsid w:val="00F06EEE"/>
    <w:rsid w:val="00F07584"/>
    <w:rsid w:val="00F07980"/>
    <w:rsid w:val="00F07BA0"/>
    <w:rsid w:val="00F07D66"/>
    <w:rsid w:val="00F106F6"/>
    <w:rsid w:val="00F10D07"/>
    <w:rsid w:val="00F10F9E"/>
    <w:rsid w:val="00F1162D"/>
    <w:rsid w:val="00F11A61"/>
    <w:rsid w:val="00F127D8"/>
    <w:rsid w:val="00F12FB6"/>
    <w:rsid w:val="00F12FD2"/>
    <w:rsid w:val="00F13480"/>
    <w:rsid w:val="00F136B7"/>
    <w:rsid w:val="00F137D8"/>
    <w:rsid w:val="00F137E3"/>
    <w:rsid w:val="00F1394B"/>
    <w:rsid w:val="00F13C46"/>
    <w:rsid w:val="00F14110"/>
    <w:rsid w:val="00F143B9"/>
    <w:rsid w:val="00F14B87"/>
    <w:rsid w:val="00F15192"/>
    <w:rsid w:val="00F15525"/>
    <w:rsid w:val="00F159C7"/>
    <w:rsid w:val="00F15D01"/>
    <w:rsid w:val="00F16612"/>
    <w:rsid w:val="00F16A22"/>
    <w:rsid w:val="00F17170"/>
    <w:rsid w:val="00F21357"/>
    <w:rsid w:val="00F21684"/>
    <w:rsid w:val="00F21BAB"/>
    <w:rsid w:val="00F21E2C"/>
    <w:rsid w:val="00F21F86"/>
    <w:rsid w:val="00F22164"/>
    <w:rsid w:val="00F22BD5"/>
    <w:rsid w:val="00F22EC8"/>
    <w:rsid w:val="00F230F0"/>
    <w:rsid w:val="00F23412"/>
    <w:rsid w:val="00F23B01"/>
    <w:rsid w:val="00F23D18"/>
    <w:rsid w:val="00F242B2"/>
    <w:rsid w:val="00F25514"/>
    <w:rsid w:val="00F257E7"/>
    <w:rsid w:val="00F261DF"/>
    <w:rsid w:val="00F2621C"/>
    <w:rsid w:val="00F264F1"/>
    <w:rsid w:val="00F2696E"/>
    <w:rsid w:val="00F26CF6"/>
    <w:rsid w:val="00F3002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9C9"/>
    <w:rsid w:val="00F35201"/>
    <w:rsid w:val="00F35A56"/>
    <w:rsid w:val="00F35B17"/>
    <w:rsid w:val="00F36598"/>
    <w:rsid w:val="00F36961"/>
    <w:rsid w:val="00F372B7"/>
    <w:rsid w:val="00F37420"/>
    <w:rsid w:val="00F37596"/>
    <w:rsid w:val="00F37F78"/>
    <w:rsid w:val="00F400AC"/>
    <w:rsid w:val="00F40156"/>
    <w:rsid w:val="00F401C5"/>
    <w:rsid w:val="00F4033B"/>
    <w:rsid w:val="00F40EC0"/>
    <w:rsid w:val="00F41091"/>
    <w:rsid w:val="00F4132E"/>
    <w:rsid w:val="00F41D5A"/>
    <w:rsid w:val="00F434AC"/>
    <w:rsid w:val="00F44009"/>
    <w:rsid w:val="00F4449D"/>
    <w:rsid w:val="00F44929"/>
    <w:rsid w:val="00F44C3E"/>
    <w:rsid w:val="00F4519A"/>
    <w:rsid w:val="00F45563"/>
    <w:rsid w:val="00F455ED"/>
    <w:rsid w:val="00F455FA"/>
    <w:rsid w:val="00F45689"/>
    <w:rsid w:val="00F45B34"/>
    <w:rsid w:val="00F46072"/>
    <w:rsid w:val="00F4616D"/>
    <w:rsid w:val="00F469E9"/>
    <w:rsid w:val="00F46A33"/>
    <w:rsid w:val="00F47437"/>
    <w:rsid w:val="00F4765B"/>
    <w:rsid w:val="00F479AD"/>
    <w:rsid w:val="00F47FCE"/>
    <w:rsid w:val="00F502EA"/>
    <w:rsid w:val="00F5032A"/>
    <w:rsid w:val="00F50380"/>
    <w:rsid w:val="00F50420"/>
    <w:rsid w:val="00F5070A"/>
    <w:rsid w:val="00F50881"/>
    <w:rsid w:val="00F508C1"/>
    <w:rsid w:val="00F50DA1"/>
    <w:rsid w:val="00F512D4"/>
    <w:rsid w:val="00F5178A"/>
    <w:rsid w:val="00F51C18"/>
    <w:rsid w:val="00F5308C"/>
    <w:rsid w:val="00F531C6"/>
    <w:rsid w:val="00F5331D"/>
    <w:rsid w:val="00F534F7"/>
    <w:rsid w:val="00F53AB3"/>
    <w:rsid w:val="00F53DC8"/>
    <w:rsid w:val="00F53FBC"/>
    <w:rsid w:val="00F54209"/>
    <w:rsid w:val="00F54409"/>
    <w:rsid w:val="00F54B59"/>
    <w:rsid w:val="00F54B99"/>
    <w:rsid w:val="00F5598B"/>
    <w:rsid w:val="00F559C6"/>
    <w:rsid w:val="00F55E0A"/>
    <w:rsid w:val="00F560B4"/>
    <w:rsid w:val="00F566F3"/>
    <w:rsid w:val="00F56914"/>
    <w:rsid w:val="00F57028"/>
    <w:rsid w:val="00F571DE"/>
    <w:rsid w:val="00F57627"/>
    <w:rsid w:val="00F576C5"/>
    <w:rsid w:val="00F57E4B"/>
    <w:rsid w:val="00F57FB2"/>
    <w:rsid w:val="00F60B10"/>
    <w:rsid w:val="00F618E4"/>
    <w:rsid w:val="00F61AC0"/>
    <w:rsid w:val="00F61AD3"/>
    <w:rsid w:val="00F61DA0"/>
    <w:rsid w:val="00F6233A"/>
    <w:rsid w:val="00F624F5"/>
    <w:rsid w:val="00F62607"/>
    <w:rsid w:val="00F628B5"/>
    <w:rsid w:val="00F629A5"/>
    <w:rsid w:val="00F62B50"/>
    <w:rsid w:val="00F62C3A"/>
    <w:rsid w:val="00F6352E"/>
    <w:rsid w:val="00F637B1"/>
    <w:rsid w:val="00F63B18"/>
    <w:rsid w:val="00F63B9B"/>
    <w:rsid w:val="00F64CCE"/>
    <w:rsid w:val="00F64E27"/>
    <w:rsid w:val="00F64E48"/>
    <w:rsid w:val="00F65652"/>
    <w:rsid w:val="00F65FAD"/>
    <w:rsid w:val="00F664FC"/>
    <w:rsid w:val="00F665CF"/>
    <w:rsid w:val="00F66678"/>
    <w:rsid w:val="00F66A14"/>
    <w:rsid w:val="00F67164"/>
    <w:rsid w:val="00F67C73"/>
    <w:rsid w:val="00F70221"/>
    <w:rsid w:val="00F707C5"/>
    <w:rsid w:val="00F708C6"/>
    <w:rsid w:val="00F70B7C"/>
    <w:rsid w:val="00F717E5"/>
    <w:rsid w:val="00F71908"/>
    <w:rsid w:val="00F72395"/>
    <w:rsid w:val="00F72801"/>
    <w:rsid w:val="00F7314E"/>
    <w:rsid w:val="00F733F5"/>
    <w:rsid w:val="00F736B7"/>
    <w:rsid w:val="00F73A23"/>
    <w:rsid w:val="00F73C94"/>
    <w:rsid w:val="00F74325"/>
    <w:rsid w:val="00F74710"/>
    <w:rsid w:val="00F756EC"/>
    <w:rsid w:val="00F7590D"/>
    <w:rsid w:val="00F75933"/>
    <w:rsid w:val="00F75DBA"/>
    <w:rsid w:val="00F768CD"/>
    <w:rsid w:val="00F7697D"/>
    <w:rsid w:val="00F771E4"/>
    <w:rsid w:val="00F77C14"/>
    <w:rsid w:val="00F801F9"/>
    <w:rsid w:val="00F806EC"/>
    <w:rsid w:val="00F80C04"/>
    <w:rsid w:val="00F81530"/>
    <w:rsid w:val="00F8193C"/>
    <w:rsid w:val="00F81C66"/>
    <w:rsid w:val="00F82149"/>
    <w:rsid w:val="00F824A3"/>
    <w:rsid w:val="00F825BA"/>
    <w:rsid w:val="00F827DE"/>
    <w:rsid w:val="00F82830"/>
    <w:rsid w:val="00F82C8C"/>
    <w:rsid w:val="00F83228"/>
    <w:rsid w:val="00F833E3"/>
    <w:rsid w:val="00F83430"/>
    <w:rsid w:val="00F83481"/>
    <w:rsid w:val="00F834A3"/>
    <w:rsid w:val="00F8363A"/>
    <w:rsid w:val="00F83C17"/>
    <w:rsid w:val="00F83D05"/>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F83"/>
    <w:rsid w:val="00F907AD"/>
    <w:rsid w:val="00F90DCB"/>
    <w:rsid w:val="00F90F68"/>
    <w:rsid w:val="00F9158B"/>
    <w:rsid w:val="00F91A44"/>
    <w:rsid w:val="00F91CA4"/>
    <w:rsid w:val="00F91E22"/>
    <w:rsid w:val="00F91E55"/>
    <w:rsid w:val="00F9224F"/>
    <w:rsid w:val="00F9243D"/>
    <w:rsid w:val="00F9296F"/>
    <w:rsid w:val="00F92B1B"/>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5D89"/>
    <w:rsid w:val="00FA5EDC"/>
    <w:rsid w:val="00FA5F5D"/>
    <w:rsid w:val="00FA6172"/>
    <w:rsid w:val="00FA6213"/>
    <w:rsid w:val="00FA6B00"/>
    <w:rsid w:val="00FA7330"/>
    <w:rsid w:val="00FA7652"/>
    <w:rsid w:val="00FA7D87"/>
    <w:rsid w:val="00FA7EAC"/>
    <w:rsid w:val="00FB01B9"/>
    <w:rsid w:val="00FB07EB"/>
    <w:rsid w:val="00FB0883"/>
    <w:rsid w:val="00FB08EF"/>
    <w:rsid w:val="00FB0985"/>
    <w:rsid w:val="00FB0CA4"/>
    <w:rsid w:val="00FB0EE3"/>
    <w:rsid w:val="00FB0F09"/>
    <w:rsid w:val="00FB1164"/>
    <w:rsid w:val="00FB18E4"/>
    <w:rsid w:val="00FB1A51"/>
    <w:rsid w:val="00FB1BE1"/>
    <w:rsid w:val="00FB1E28"/>
    <w:rsid w:val="00FB1F60"/>
    <w:rsid w:val="00FB29A7"/>
    <w:rsid w:val="00FB2FF3"/>
    <w:rsid w:val="00FB3F97"/>
    <w:rsid w:val="00FB4E7F"/>
    <w:rsid w:val="00FB5269"/>
    <w:rsid w:val="00FB5316"/>
    <w:rsid w:val="00FB59BC"/>
    <w:rsid w:val="00FB635B"/>
    <w:rsid w:val="00FB6EB8"/>
    <w:rsid w:val="00FB7363"/>
    <w:rsid w:val="00FB796D"/>
    <w:rsid w:val="00FB7BA9"/>
    <w:rsid w:val="00FC0286"/>
    <w:rsid w:val="00FC0367"/>
    <w:rsid w:val="00FC04B5"/>
    <w:rsid w:val="00FC0A8F"/>
    <w:rsid w:val="00FC159D"/>
    <w:rsid w:val="00FC2D80"/>
    <w:rsid w:val="00FC2DDF"/>
    <w:rsid w:val="00FC2DFB"/>
    <w:rsid w:val="00FC31EF"/>
    <w:rsid w:val="00FC392D"/>
    <w:rsid w:val="00FC39CD"/>
    <w:rsid w:val="00FC4213"/>
    <w:rsid w:val="00FC4265"/>
    <w:rsid w:val="00FC43A0"/>
    <w:rsid w:val="00FC4446"/>
    <w:rsid w:val="00FC4DC9"/>
    <w:rsid w:val="00FC5FB1"/>
    <w:rsid w:val="00FC6197"/>
    <w:rsid w:val="00FC6967"/>
    <w:rsid w:val="00FC71DA"/>
    <w:rsid w:val="00FC7216"/>
    <w:rsid w:val="00FC7546"/>
    <w:rsid w:val="00FC76B3"/>
    <w:rsid w:val="00FD058C"/>
    <w:rsid w:val="00FD073B"/>
    <w:rsid w:val="00FD1FB8"/>
    <w:rsid w:val="00FD20EB"/>
    <w:rsid w:val="00FD21EC"/>
    <w:rsid w:val="00FD22DD"/>
    <w:rsid w:val="00FD2BDF"/>
    <w:rsid w:val="00FD2ECE"/>
    <w:rsid w:val="00FD31A4"/>
    <w:rsid w:val="00FD3AA4"/>
    <w:rsid w:val="00FD3EB7"/>
    <w:rsid w:val="00FD4538"/>
    <w:rsid w:val="00FD47AC"/>
    <w:rsid w:val="00FD4DF1"/>
    <w:rsid w:val="00FD51F2"/>
    <w:rsid w:val="00FD53DD"/>
    <w:rsid w:val="00FD585C"/>
    <w:rsid w:val="00FD59AD"/>
    <w:rsid w:val="00FD5F43"/>
    <w:rsid w:val="00FD6145"/>
    <w:rsid w:val="00FD7223"/>
    <w:rsid w:val="00FD729F"/>
    <w:rsid w:val="00FD72B5"/>
    <w:rsid w:val="00FD7477"/>
    <w:rsid w:val="00FE047A"/>
    <w:rsid w:val="00FE0E75"/>
    <w:rsid w:val="00FE139D"/>
    <w:rsid w:val="00FE213B"/>
    <w:rsid w:val="00FE2587"/>
    <w:rsid w:val="00FE273D"/>
    <w:rsid w:val="00FE2C5E"/>
    <w:rsid w:val="00FE2DBB"/>
    <w:rsid w:val="00FE2E67"/>
    <w:rsid w:val="00FE3250"/>
    <w:rsid w:val="00FE45B6"/>
    <w:rsid w:val="00FE4BDA"/>
    <w:rsid w:val="00FE4F56"/>
    <w:rsid w:val="00FE4FC9"/>
    <w:rsid w:val="00FE4FDF"/>
    <w:rsid w:val="00FE5183"/>
    <w:rsid w:val="00FE55D6"/>
    <w:rsid w:val="00FE5D14"/>
    <w:rsid w:val="00FE671B"/>
    <w:rsid w:val="00FE6E47"/>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D2E"/>
    <w:rsid w:val="00FF3F60"/>
    <w:rsid w:val="00FF41FA"/>
    <w:rsid w:val="00FF5BBD"/>
    <w:rsid w:val="00FF5C5C"/>
    <w:rsid w:val="00FF5D1C"/>
    <w:rsid w:val="00FF5D4A"/>
    <w:rsid w:val="00FF5E63"/>
    <w:rsid w:val="00FF5E8F"/>
    <w:rsid w:val="00FF643D"/>
    <w:rsid w:val="00FF664C"/>
    <w:rsid w:val="00FF6DC4"/>
    <w:rsid w:val="00FF7426"/>
    <w:rsid w:val="00FF749F"/>
    <w:rsid w:val="00FF787B"/>
    <w:rsid w:val="00FF7B35"/>
    <w:rsid w:val="00FF7DA2"/>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2679C133-B198-45BE-81FD-EDEA4B8BA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uiPriority w:val="9"/>
    <w:unhideWhenUsed/>
    <w:qFormat/>
    <w:rsid w:val="00232F0C"/>
    <w:pPr>
      <w:numPr>
        <w:ilvl w:val="1"/>
      </w:numPr>
      <w:outlineLvl w:val="1"/>
    </w:pPr>
  </w:style>
  <w:style w:type="paragraph" w:styleId="Titolo3">
    <w:name w:val="heading 3"/>
    <w:basedOn w:val="Normale"/>
    <w:next w:val="Normale"/>
    <w:uiPriority w:val="9"/>
    <w:unhideWhenUsed/>
    <w:qFormat/>
    <w:pPr>
      <w:keepNext/>
      <w:keepLines/>
      <w:numPr>
        <w:ilvl w:val="2"/>
        <w:numId w:val="7"/>
      </w:numPr>
      <w:spacing w:before="240"/>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1F20D4"/>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mdpi.com/2072-4292/13/14/2764" TargetMode="External"/><Relationship Id="rId18" Type="http://schemas.openxmlformats.org/officeDocument/2006/relationships/image" Target="media/image2.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tiff"/><Relationship Id="rId7" Type="http://schemas.openxmlformats.org/officeDocument/2006/relationships/endnotes" Target="endnotes.xml"/><Relationship Id="rId12" Type="http://schemas.openxmlformats.org/officeDocument/2006/relationships/hyperlink" Target="https://www.mdpi.com/2072-4292/13/14/2764" TargetMode="External"/><Relationship Id="rId17" Type="http://schemas.openxmlformats.org/officeDocument/2006/relationships/image" Target="media/image1.tiff"/><Relationship Id="rId25"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4.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8.tiff"/><Relationship Id="rId5" Type="http://schemas.openxmlformats.org/officeDocument/2006/relationships/webSettings" Target="webSettings.xml"/><Relationship Id="rId15" Type="http://schemas.openxmlformats.org/officeDocument/2006/relationships/hyperlink" Target="https://www.mdpi.com/2072-4292/13/14/2764" TargetMode="External"/><Relationship Id="rId23" Type="http://schemas.openxmlformats.org/officeDocument/2006/relationships/image" Target="media/image7.tiff"/><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3.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mdpi.com/2072-4292/13/14/2764" TargetMode="External"/><Relationship Id="rId22" Type="http://schemas.openxmlformats.org/officeDocument/2006/relationships/image" Target="media/image6.tif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63033</TotalTime>
  <Pages>1</Pages>
  <Words>36032</Words>
  <Characters>205389</Characters>
  <Application>Microsoft Office Word</Application>
  <DocSecurity>0</DocSecurity>
  <Lines>1711</Lines>
  <Paragraphs>481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5241</cp:revision>
  <cp:lastPrinted>2022-04-20T21:48:00Z</cp:lastPrinted>
  <dcterms:created xsi:type="dcterms:W3CDTF">2022-03-21T17:41:00Z</dcterms:created>
  <dcterms:modified xsi:type="dcterms:W3CDTF">2023-06-12T21:02:00Z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http://www.zotero.org/styles/harvard-cite-them-right</vt:lpwstr>
  </property>
  <property fmtid="{D5CDD505-2E9C-101B-9397-08002B2CF9AE}" pid="6" name="Mendeley Recent Style Name 0_1">
    <vt:lpwstr>Cite Them Right 10th edition - Harvard</vt:lpwstr>
  </property>
  <property fmtid="{D5CDD505-2E9C-101B-9397-08002B2CF9AE}" pid="7" name="Mendeley Recent Style Id 1_1">
    <vt:lpwstr>http://www.zotero.org/styles/elsevier-harvard</vt:lpwstr>
  </property>
  <property fmtid="{D5CDD505-2E9C-101B-9397-08002B2CF9AE}" pid="8" name="Mendeley Recent Style Name 1_1">
    <vt:lpwstr>Elsevier - Harvard (with titles)</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(deprecated)</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http://www.zotero.org/styles/journal-of-hydrometeorology</vt:lpwstr>
  </property>
  <property fmtid="{D5CDD505-2E9C-101B-9397-08002B2CF9AE}" pid="14" name="Mendeley Recent Style Name 4_1">
    <vt:lpwstr>Journal of Hydrometeorology</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http://www.zotero.org/styles/weather-and-forecasting</vt:lpwstr>
  </property>
  <property fmtid="{D5CDD505-2E9C-101B-9397-08002B2CF9AE}" pid="22" name="Mendeley Recent Style Name 8_1">
    <vt:lpwstr>Weather and Forecasting</vt:lpwstr>
  </property>
  <property fmtid="{D5CDD505-2E9C-101B-9397-08002B2CF9AE}" pid="23" name="Mendeley Recent Style Id 9_1">
    <vt:lpwstr>http://www.zotero.org/styles/wiley-vch-books</vt:lpwstr>
  </property>
  <property fmtid="{D5CDD505-2E9C-101B-9397-08002B2CF9AE}" pid="24" name="Mendeley Recent Style Name 9_1">
    <vt:lpwstr>Wiley-VCH books</vt:lpwstr>
  </property>
</Properties>
</file>