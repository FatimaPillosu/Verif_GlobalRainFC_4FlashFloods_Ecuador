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webextensions/webextension5.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D9653C" w14:textId="172CF410" w:rsidR="00D81B81" w:rsidRPr="005020BC" w:rsidRDefault="0058065C" w:rsidP="00917C4E">
      <w:pPr>
        <w:pStyle w:val="Titolo"/>
        <w:jc w:val="both"/>
      </w:pPr>
      <w:r>
        <w:t>A new cost-effective approach to increase accuracy and lead time of flash flood forecast</w:t>
      </w:r>
      <w:r w:rsidRPr="005020BC">
        <w:t xml:space="preserve">: Ecuador’s </w:t>
      </w:r>
      <w:r>
        <w:t>proof of concept</w:t>
      </w:r>
    </w:p>
    <w:p w14:paraId="650D7D2C" w14:textId="77777777" w:rsidR="00D81B81" w:rsidRPr="005020BC" w:rsidRDefault="0058065C">
      <w:pPr>
        <w:spacing w:before="0" w:line="240" w:lineRule="auto"/>
        <w:ind w:firstLine="0"/>
        <w:jc w:val="left"/>
        <w:rPr>
          <w:vertAlign w:val="superscript"/>
        </w:rPr>
      </w:pPr>
      <w:r w:rsidRPr="005020BC">
        <w:t>Fatima M. Pillosu</w:t>
      </w:r>
      <w:r w:rsidRPr="005020BC">
        <w:rPr>
          <w:vertAlign w:val="superscript"/>
        </w:rPr>
        <w:t>1,2</w:t>
      </w:r>
      <w:r w:rsidRPr="005020BC">
        <w:t>, Agathe Bucherie</w:t>
      </w:r>
      <w:r w:rsidRPr="005020BC">
        <w:rPr>
          <w:vertAlign w:val="superscript"/>
        </w:rPr>
        <w:t>3</w:t>
      </w:r>
      <w:r w:rsidRPr="005020BC">
        <w:t>, Carolynne Hultquist</w:t>
      </w:r>
      <w:r w:rsidRPr="005020BC">
        <w:rPr>
          <w:vertAlign w:val="superscript"/>
        </w:rPr>
        <w:t>6</w:t>
      </w:r>
      <w:r w:rsidRPr="005020BC">
        <w:t>, Andrew Kruczkiewicz</w:t>
      </w:r>
      <w:r w:rsidRPr="005020BC">
        <w:rPr>
          <w:vertAlign w:val="superscript"/>
        </w:rPr>
        <w:t>3,4,5</w:t>
      </w:r>
      <w:r w:rsidRPr="005020BC">
        <w:t>, Calum Baugh</w:t>
      </w:r>
      <w:r w:rsidRPr="005020BC">
        <w:rPr>
          <w:vertAlign w:val="superscript"/>
        </w:rPr>
        <w:t>2</w:t>
      </w:r>
      <w:r w:rsidRPr="005020BC">
        <w:t>, Humberto Vergara</w:t>
      </w:r>
      <w:r w:rsidRPr="005020BC">
        <w:rPr>
          <w:vertAlign w:val="superscript"/>
        </w:rPr>
        <w:t>7,8</w:t>
      </w:r>
      <w:r w:rsidRPr="005020BC">
        <w:t xml:space="preserve">, Florian </w:t>
      </w:r>
      <w:r w:rsidRPr="005020BC">
        <w:t>Pappenberger</w:t>
      </w:r>
      <w:r w:rsidRPr="005020BC">
        <w:rPr>
          <w:vertAlign w:val="superscript"/>
        </w:rPr>
        <w:t>2</w:t>
      </w:r>
      <w:r w:rsidRPr="005020BC">
        <w:t>, Elisabeth Stephens</w:t>
      </w:r>
      <w:r w:rsidRPr="005020BC">
        <w:rPr>
          <w:vertAlign w:val="superscript"/>
        </w:rPr>
        <w:t>1,4,9</w:t>
      </w:r>
      <w:r w:rsidRPr="005020BC">
        <w:t>, Christel Prudhomme</w:t>
      </w:r>
      <w:r w:rsidRPr="005020BC">
        <w:rPr>
          <w:vertAlign w:val="superscript"/>
        </w:rPr>
        <w:t>2,10,11</w:t>
      </w:r>
      <w:r w:rsidRPr="005020BC">
        <w:t>, Hannah L. Cloke</w:t>
      </w:r>
      <w:r w:rsidRPr="005020BC">
        <w:rPr>
          <w:vertAlign w:val="superscript"/>
        </w:rPr>
        <w:t>1,9,12,13</w:t>
      </w:r>
    </w:p>
    <w:p w14:paraId="5187DAAC" w14:textId="77777777" w:rsidR="00D81B81" w:rsidRPr="005020BC" w:rsidRDefault="0058065C">
      <w:pPr>
        <w:spacing w:before="120" w:line="240" w:lineRule="auto"/>
        <w:ind w:firstLine="0"/>
        <w:jc w:val="left"/>
        <w:rPr>
          <w:sz w:val="16"/>
          <w:szCs w:val="16"/>
        </w:rPr>
      </w:pPr>
      <w:r w:rsidRPr="005020BC">
        <w:rPr>
          <w:sz w:val="16"/>
          <w:szCs w:val="16"/>
          <w:vertAlign w:val="superscript"/>
        </w:rPr>
        <w:t xml:space="preserve">1 </w:t>
      </w:r>
      <w:r w:rsidRPr="005020BC">
        <w:rPr>
          <w:sz w:val="16"/>
          <w:szCs w:val="16"/>
        </w:rPr>
        <w:t>Department of Geography and Environmental Science, University of Reading, Reading, UK</w:t>
      </w:r>
    </w:p>
    <w:p w14:paraId="63DCE295" w14:textId="77777777" w:rsidR="00D81B81" w:rsidRPr="005020BC" w:rsidRDefault="0058065C">
      <w:pPr>
        <w:spacing w:before="0" w:line="240" w:lineRule="auto"/>
        <w:ind w:firstLine="0"/>
        <w:jc w:val="left"/>
        <w:rPr>
          <w:sz w:val="16"/>
          <w:szCs w:val="16"/>
        </w:rPr>
      </w:pPr>
      <w:r w:rsidRPr="005020BC">
        <w:rPr>
          <w:sz w:val="16"/>
          <w:szCs w:val="16"/>
          <w:vertAlign w:val="superscript"/>
        </w:rPr>
        <w:t xml:space="preserve">2 </w:t>
      </w:r>
      <w:r w:rsidRPr="005020BC">
        <w:rPr>
          <w:sz w:val="16"/>
          <w:szCs w:val="16"/>
        </w:rPr>
        <w:t>Forecast Department, European Centre for Medium-range Weather Forecasts, Reading, UK</w:t>
      </w:r>
    </w:p>
    <w:p w14:paraId="2BED4FC3" w14:textId="77777777" w:rsidR="00D81B81" w:rsidRPr="005020BC" w:rsidRDefault="0058065C">
      <w:pPr>
        <w:spacing w:before="0" w:line="240" w:lineRule="auto"/>
        <w:ind w:firstLine="0"/>
        <w:jc w:val="left"/>
        <w:rPr>
          <w:sz w:val="16"/>
          <w:szCs w:val="16"/>
        </w:rPr>
      </w:pPr>
      <w:r w:rsidRPr="005020BC">
        <w:rPr>
          <w:sz w:val="16"/>
          <w:szCs w:val="16"/>
          <w:vertAlign w:val="superscript"/>
        </w:rPr>
        <w:t>3</w:t>
      </w:r>
      <w:r w:rsidRPr="005020BC">
        <w:rPr>
          <w:sz w:val="16"/>
          <w:szCs w:val="16"/>
        </w:rPr>
        <w:t xml:space="preserve"> International Research Institute for Climate and Society (IRI), Columbia Climate School, New York, USA</w:t>
      </w:r>
    </w:p>
    <w:p w14:paraId="4A19B951" w14:textId="77777777" w:rsidR="00D81B81" w:rsidRPr="005020BC" w:rsidRDefault="0058065C">
      <w:pPr>
        <w:spacing w:before="0" w:line="240" w:lineRule="auto"/>
        <w:ind w:firstLine="0"/>
        <w:jc w:val="left"/>
        <w:rPr>
          <w:sz w:val="16"/>
          <w:szCs w:val="16"/>
        </w:rPr>
      </w:pPr>
      <w:r w:rsidRPr="005020BC">
        <w:rPr>
          <w:sz w:val="16"/>
          <w:szCs w:val="16"/>
          <w:vertAlign w:val="superscript"/>
        </w:rPr>
        <w:t>4</w:t>
      </w:r>
      <w:r w:rsidRPr="005020BC">
        <w:rPr>
          <w:sz w:val="16"/>
          <w:szCs w:val="16"/>
        </w:rPr>
        <w:t xml:space="preserve"> Red Cross Red Crescent Climate Centre, The Hague, The Netherlands</w:t>
      </w:r>
    </w:p>
    <w:p w14:paraId="57E72B38" w14:textId="77777777" w:rsidR="00D81B81" w:rsidRPr="005020BC" w:rsidRDefault="0058065C">
      <w:pPr>
        <w:spacing w:before="0" w:line="240" w:lineRule="auto"/>
        <w:ind w:firstLine="0"/>
        <w:jc w:val="left"/>
        <w:rPr>
          <w:sz w:val="16"/>
          <w:szCs w:val="16"/>
        </w:rPr>
      </w:pPr>
      <w:r w:rsidRPr="005020BC">
        <w:rPr>
          <w:sz w:val="16"/>
          <w:szCs w:val="16"/>
          <w:vertAlign w:val="superscript"/>
        </w:rPr>
        <w:t>5</w:t>
      </w:r>
      <w:r w:rsidRPr="005020BC">
        <w:rPr>
          <w:sz w:val="16"/>
          <w:szCs w:val="16"/>
        </w:rPr>
        <w:t xml:space="preserve"> Faculty of Geo-Information Science and Earth Observation, University of Twente, Enschede, The Netherlands</w:t>
      </w:r>
    </w:p>
    <w:p w14:paraId="5A71F888" w14:textId="77777777" w:rsidR="00D81B81" w:rsidRPr="005020BC" w:rsidRDefault="0058065C">
      <w:pPr>
        <w:spacing w:before="0" w:line="240" w:lineRule="auto"/>
        <w:ind w:firstLine="0"/>
        <w:jc w:val="left"/>
        <w:rPr>
          <w:sz w:val="16"/>
          <w:szCs w:val="16"/>
        </w:rPr>
      </w:pPr>
      <w:r w:rsidRPr="005020BC">
        <w:rPr>
          <w:sz w:val="16"/>
          <w:szCs w:val="16"/>
          <w:vertAlign w:val="superscript"/>
        </w:rPr>
        <w:t>6</w:t>
      </w:r>
      <w:r w:rsidRPr="005020BC">
        <w:rPr>
          <w:sz w:val="16"/>
          <w:szCs w:val="16"/>
        </w:rPr>
        <w:t xml:space="preserve"> Center for International Earth Science Information Network (CIESIN), Columbia Climate School, New York, USA</w:t>
      </w:r>
    </w:p>
    <w:p w14:paraId="6158568A" w14:textId="77777777" w:rsidR="00D81B81" w:rsidRPr="005020BC" w:rsidRDefault="0058065C">
      <w:pPr>
        <w:spacing w:before="0" w:line="240" w:lineRule="auto"/>
        <w:ind w:firstLine="0"/>
        <w:jc w:val="left"/>
        <w:rPr>
          <w:sz w:val="16"/>
          <w:szCs w:val="16"/>
        </w:rPr>
      </w:pPr>
      <w:r w:rsidRPr="005020BC">
        <w:rPr>
          <w:sz w:val="16"/>
          <w:szCs w:val="16"/>
          <w:vertAlign w:val="superscript"/>
        </w:rPr>
        <w:t>7</w:t>
      </w:r>
      <w:r w:rsidRPr="005020BC">
        <w:rPr>
          <w:sz w:val="16"/>
          <w:szCs w:val="16"/>
        </w:rPr>
        <w:t xml:space="preserve"> Cooperative Institute for Mesoscale Meteorological Studies (CIMMS), The University of Oklahoma, Norman, OK</w:t>
      </w:r>
    </w:p>
    <w:p w14:paraId="14FCE3DF" w14:textId="77777777" w:rsidR="00D81B81" w:rsidRPr="005020BC" w:rsidRDefault="0058065C">
      <w:pPr>
        <w:spacing w:before="0" w:line="240" w:lineRule="auto"/>
        <w:ind w:firstLine="0"/>
        <w:jc w:val="left"/>
        <w:rPr>
          <w:sz w:val="16"/>
          <w:szCs w:val="16"/>
        </w:rPr>
      </w:pPr>
      <w:r w:rsidRPr="005020BC">
        <w:rPr>
          <w:sz w:val="16"/>
          <w:szCs w:val="16"/>
          <w:vertAlign w:val="superscript"/>
        </w:rPr>
        <w:t>8</w:t>
      </w:r>
      <w:r w:rsidRPr="005020BC">
        <w:rPr>
          <w:sz w:val="16"/>
          <w:szCs w:val="16"/>
        </w:rPr>
        <w:t xml:space="preserve"> NOAA National Severe Storms Laboratory (NSSL), Norman, OK</w:t>
      </w:r>
    </w:p>
    <w:p w14:paraId="44BE9F87" w14:textId="77777777" w:rsidR="00D81B81" w:rsidRPr="005020BC" w:rsidRDefault="0058065C">
      <w:pPr>
        <w:spacing w:before="0" w:line="240" w:lineRule="auto"/>
        <w:ind w:firstLine="0"/>
        <w:jc w:val="left"/>
        <w:rPr>
          <w:sz w:val="16"/>
          <w:szCs w:val="16"/>
        </w:rPr>
      </w:pPr>
      <w:r w:rsidRPr="005020BC">
        <w:rPr>
          <w:sz w:val="16"/>
          <w:szCs w:val="16"/>
          <w:vertAlign w:val="superscript"/>
        </w:rPr>
        <w:t xml:space="preserve">9 </w:t>
      </w:r>
      <w:r w:rsidRPr="005020BC">
        <w:rPr>
          <w:sz w:val="16"/>
          <w:szCs w:val="16"/>
        </w:rPr>
        <w:t>Department of Meteorology, University of Reading, Reading, UK</w:t>
      </w:r>
    </w:p>
    <w:p w14:paraId="5FFADCC0" w14:textId="77777777" w:rsidR="00D81B81" w:rsidRPr="005020BC" w:rsidRDefault="0058065C">
      <w:pPr>
        <w:spacing w:before="0" w:line="240" w:lineRule="auto"/>
        <w:ind w:firstLine="0"/>
        <w:jc w:val="left"/>
        <w:rPr>
          <w:sz w:val="16"/>
          <w:szCs w:val="16"/>
        </w:rPr>
      </w:pPr>
      <w:r w:rsidRPr="005020BC">
        <w:rPr>
          <w:sz w:val="16"/>
          <w:szCs w:val="16"/>
          <w:vertAlign w:val="superscript"/>
        </w:rPr>
        <w:t xml:space="preserve">10 </w:t>
      </w:r>
      <w:r w:rsidRPr="005020BC">
        <w:rPr>
          <w:sz w:val="16"/>
          <w:szCs w:val="16"/>
        </w:rPr>
        <w:t>Department of Geography and Environment, University of Loughborough, Loughborough, UK</w:t>
      </w:r>
    </w:p>
    <w:p w14:paraId="35F3A25E" w14:textId="77777777" w:rsidR="00D81B81" w:rsidRPr="005020BC" w:rsidRDefault="0058065C">
      <w:pPr>
        <w:spacing w:before="0" w:line="240" w:lineRule="auto"/>
        <w:ind w:firstLine="0"/>
        <w:jc w:val="left"/>
        <w:rPr>
          <w:sz w:val="16"/>
          <w:szCs w:val="16"/>
        </w:rPr>
      </w:pPr>
      <w:r w:rsidRPr="005020BC">
        <w:rPr>
          <w:sz w:val="16"/>
          <w:szCs w:val="16"/>
          <w:vertAlign w:val="superscript"/>
        </w:rPr>
        <w:t xml:space="preserve">11 </w:t>
      </w:r>
      <w:r w:rsidRPr="005020BC">
        <w:rPr>
          <w:sz w:val="16"/>
          <w:szCs w:val="16"/>
        </w:rPr>
        <w:t>UK Centre for Ecology and Hydrology, Wallingford, United Kingdom</w:t>
      </w:r>
    </w:p>
    <w:p w14:paraId="5EA8CA36" w14:textId="77777777" w:rsidR="00D81B81" w:rsidRPr="005020BC" w:rsidRDefault="0058065C">
      <w:pPr>
        <w:spacing w:before="0" w:line="240" w:lineRule="auto"/>
        <w:ind w:firstLine="0"/>
        <w:jc w:val="left"/>
        <w:rPr>
          <w:sz w:val="16"/>
          <w:szCs w:val="16"/>
        </w:rPr>
      </w:pPr>
      <w:r w:rsidRPr="005020BC">
        <w:rPr>
          <w:sz w:val="16"/>
          <w:szCs w:val="16"/>
          <w:vertAlign w:val="superscript"/>
        </w:rPr>
        <w:t xml:space="preserve">12 </w:t>
      </w:r>
      <w:r w:rsidRPr="005020BC">
        <w:rPr>
          <w:sz w:val="16"/>
          <w:szCs w:val="16"/>
        </w:rPr>
        <w:t>Department of Earth Sciences, Air, Water and Landscape Science, Uppsala University, Sweden</w:t>
      </w:r>
    </w:p>
    <w:p w14:paraId="0C626033" w14:textId="77777777" w:rsidR="00D81B81" w:rsidRPr="005020BC" w:rsidRDefault="0058065C">
      <w:pPr>
        <w:spacing w:before="0" w:line="240" w:lineRule="auto"/>
        <w:ind w:firstLine="0"/>
        <w:jc w:val="left"/>
        <w:rPr>
          <w:b/>
          <w:sz w:val="16"/>
          <w:szCs w:val="16"/>
          <w:vertAlign w:val="superscript"/>
        </w:rPr>
      </w:pPr>
      <w:r w:rsidRPr="005020BC">
        <w:rPr>
          <w:sz w:val="16"/>
          <w:szCs w:val="16"/>
          <w:vertAlign w:val="superscript"/>
        </w:rPr>
        <w:t xml:space="preserve">13 </w:t>
      </w:r>
      <w:r w:rsidRPr="005020BC">
        <w:rPr>
          <w:sz w:val="16"/>
          <w:szCs w:val="16"/>
        </w:rPr>
        <w:t>Centre of Natural Hazards and Disaster Science, CNDS, Sweden</w:t>
      </w:r>
    </w:p>
    <w:p w14:paraId="35112B31" w14:textId="77777777" w:rsidR="00D81B81" w:rsidRPr="005020BC" w:rsidRDefault="0058065C" w:rsidP="009153E5">
      <w:pPr>
        <w:pBdr>
          <w:top w:val="nil"/>
          <w:left w:val="nil"/>
          <w:bottom w:val="nil"/>
          <w:right w:val="nil"/>
          <w:between w:val="nil"/>
        </w:pBdr>
        <w:spacing w:before="240" w:line="240" w:lineRule="auto"/>
        <w:ind w:firstLine="0"/>
        <w:rPr>
          <w:color w:val="000000"/>
        </w:rPr>
      </w:pPr>
      <w:r w:rsidRPr="005020BC">
        <w:rPr>
          <w:b/>
          <w:color w:val="000000"/>
        </w:rPr>
        <w:t xml:space="preserve">Correspondence: </w:t>
      </w:r>
      <w:r w:rsidRPr="005020BC">
        <w:rPr>
          <w:color w:val="000000"/>
        </w:rPr>
        <w:t>Fatima M. Pillosu</w:t>
      </w:r>
      <w:r w:rsidRPr="005020BC">
        <w:rPr>
          <w:b/>
          <w:color w:val="000000"/>
        </w:rPr>
        <w:t xml:space="preserve"> </w:t>
      </w:r>
      <w:r w:rsidRPr="005020BC">
        <w:rPr>
          <w:color w:val="000000"/>
        </w:rPr>
        <w:t>(</w:t>
      </w:r>
      <w:r w:rsidRPr="005020BC">
        <w:t>fatima.pillosu@ecmwf.int</w:t>
      </w:r>
      <w:r w:rsidRPr="005020BC">
        <w:rPr>
          <w:color w:val="000000"/>
        </w:rPr>
        <w:t>)</w:t>
      </w:r>
    </w:p>
    <w:p w14:paraId="521F2596" w14:textId="344AE135" w:rsidR="009153E5" w:rsidRDefault="0058065C" w:rsidP="009153E5">
      <w:pPr>
        <w:spacing w:before="240" w:line="240" w:lineRule="auto"/>
        <w:ind w:firstLine="0"/>
      </w:pPr>
      <w:r w:rsidRPr="005020BC">
        <w:rPr>
          <w:b/>
        </w:rPr>
        <w:t>Abstract.</w:t>
      </w:r>
      <w:r w:rsidRPr="005020BC">
        <w:rPr>
          <w:bCs/>
        </w:rPr>
        <w:t xml:space="preserve"> </w:t>
      </w:r>
      <w:bookmarkStart w:id="0" w:name="word_counts"/>
    </w:p>
    <w:p w14:paraId="6D1C80B5" w14:textId="42BC8728" w:rsidR="00E330D9" w:rsidRPr="00E330D9" w:rsidRDefault="00E330D9" w:rsidP="009153E5">
      <w:pPr>
        <w:spacing w:before="240" w:line="240" w:lineRule="auto"/>
        <w:ind w:firstLine="0"/>
        <w:rPr>
          <w:b/>
          <w:bCs/>
        </w:rPr>
      </w:pPr>
      <w:r w:rsidRPr="00E330D9">
        <w:rPr>
          <w:b/>
          <w:bCs/>
        </w:rPr>
        <w:t>Plain language summary.</w:t>
      </w:r>
    </w:p>
    <w:p w14:paraId="044B4CE5" w14:textId="1E9EAED7" w:rsidR="00FC4CF2" w:rsidRDefault="0058065C" w:rsidP="009153E5">
      <w:pPr>
        <w:spacing w:before="240"/>
        <w:ind w:firstLine="0"/>
      </w:pPr>
      <w:r w:rsidRPr="009153E5">
        <w:rPr>
          <w:b/>
          <w:bCs/>
        </w:rPr>
        <w:t>Word count</w:t>
      </w:r>
      <w:r w:rsidR="009153E5" w:rsidRPr="009153E5">
        <w:rPr>
          <w:b/>
          <w:bCs/>
        </w:rPr>
        <w:t>.</w:t>
      </w:r>
      <w:r>
        <w:t xml:space="preserve"> </w:t>
      </w:r>
      <w:r w:rsidR="009153E5">
        <w:t>76</w:t>
      </w:r>
      <w:r w:rsidR="00DE7236">
        <w:t>44</w:t>
      </w:r>
      <w:r>
        <w:t xml:space="preserve"> words, excluding </w:t>
      </w:r>
      <w:r w:rsidR="009153E5">
        <w:t xml:space="preserve">abstract, tables, captions, and </w:t>
      </w:r>
      <w:r>
        <w:t>references.</w:t>
      </w:r>
      <w:bookmarkEnd w:id="0"/>
    </w:p>
    <w:p w14:paraId="5B68875B" w14:textId="41175ED0" w:rsidR="00D81B81" w:rsidRPr="005020BC" w:rsidRDefault="0058065C" w:rsidP="009153E5">
      <w:pPr>
        <w:spacing w:before="240" w:line="240" w:lineRule="auto"/>
        <w:ind w:firstLine="0"/>
        <w:rPr>
          <w:b/>
        </w:rPr>
      </w:pPr>
      <w:bookmarkStart w:id="1" w:name="_gjdgxs" w:colFirst="0" w:colLast="0"/>
      <w:bookmarkEnd w:id="1"/>
      <w:r w:rsidRPr="005020BC">
        <w:rPr>
          <w:b/>
        </w:rPr>
        <w:t xml:space="preserve">Keywords. </w:t>
      </w:r>
      <w:r w:rsidRPr="005020BC">
        <w:t xml:space="preserve">Ensemble rainfall </w:t>
      </w:r>
      <w:r w:rsidR="00027110">
        <w:t>forecasts</w:t>
      </w:r>
      <w:r w:rsidRPr="005020BC">
        <w:t>, ecPoint,</w:t>
      </w:r>
      <w:r w:rsidRPr="005020BC">
        <w:rPr>
          <w:b/>
        </w:rPr>
        <w:t xml:space="preserve"> </w:t>
      </w:r>
      <w:r w:rsidRPr="005020BC">
        <w:t>flash flood forecasting, flash flood observations, Ecuador</w:t>
      </w:r>
      <w:r w:rsidR="00027110">
        <w:t>.</w:t>
      </w:r>
      <w:r w:rsidRPr="005020BC">
        <w:t xml:space="preserve"> </w:t>
      </w:r>
    </w:p>
    <w:p w14:paraId="541D8918" w14:textId="77777777" w:rsidR="00D81B81" w:rsidRPr="009D5216" w:rsidRDefault="0058065C" w:rsidP="009D5216">
      <w:pPr>
        <w:pStyle w:val="Titolo"/>
        <w:rPr>
          <w:b w:val="0"/>
          <w:sz w:val="20"/>
          <w:szCs w:val="20"/>
        </w:rPr>
      </w:pPr>
      <w:r w:rsidRPr="005020BC">
        <w:rPr>
          <w:b w:val="0"/>
          <w:sz w:val="20"/>
          <w:szCs w:val="20"/>
        </w:rPr>
        <w:t>________________________________________________________________________________________________</w:t>
      </w:r>
      <w:bookmarkStart w:id="2" w:name="_30j0zll" w:colFirst="0" w:colLast="0"/>
      <w:bookmarkEnd w:id="2"/>
    </w:p>
    <w:p w14:paraId="0C215229" w14:textId="042585C4" w:rsidR="00D81B81" w:rsidRDefault="0058065C" w:rsidP="00232F0C">
      <w:pPr>
        <w:pStyle w:val="Titolo1"/>
      </w:pPr>
      <w:r w:rsidRPr="005020BC">
        <w:t>Introduction</w:t>
      </w:r>
    </w:p>
    <w:p w14:paraId="52BCDF4E" w14:textId="720C9515" w:rsidR="00E529F9" w:rsidRDefault="0058065C" w:rsidP="00E529F9">
      <w:r>
        <w:t>Flash floods have significant societal, economic, and environmental impacts</w:t>
      </w:r>
      <w:sdt>
        <w:sdtPr>
          <w:rPr>
            <w:color w:val="000000"/>
          </w:rPr>
          <w:tag w:val="MENDELEY_CITATION_v3_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"/>
          <w:id w:val="638927112"/>
          <w:placeholder>
            <w:docPart w:val="EA956C12D5754A3B941FBAD05C83FEC2"/>
          </w:placeholder>
        </w:sdtPr>
        <w:sdtEndPr/>
        <w:sdtContent>
          <w:r w:rsidR="00E330D9" w:rsidRPr="00E330D9">
            <w:rPr>
              <w:color w:val="000000"/>
            </w:rPr>
            <w:t>(Jonkman and Vrijling 2008; Dordevic et al. 2020)</w:t>
          </w:r>
        </w:sdtContent>
      </w:sdt>
      <w:r w:rsidR="00317CA5">
        <w:rPr>
          <w:color w:val="000000"/>
        </w:rPr>
        <w:t>.</w:t>
      </w:r>
      <w:r>
        <w:t xml:space="preserve"> </w:t>
      </w:r>
      <w:r w:rsidR="00665DA2">
        <w:t xml:space="preserve">In Latin America, rapid and unregulated </w:t>
      </w:r>
      <w:r w:rsidR="00665DA2" w:rsidRPr="00425802">
        <w:rPr>
          <w:color w:val="000000"/>
        </w:rPr>
        <w:t>urbanisation</w:t>
      </w:r>
      <w:r w:rsidR="00665DA2">
        <w:t xml:space="preserve"> of floodplains, human-induced degradation of catchments, absence of preparedness plans, persistent poverty levels, ineffective public </w:t>
      </w:r>
      <w:r w:rsidR="00665DA2" w:rsidRPr="00425802">
        <w:rPr>
          <w:color w:val="000000"/>
        </w:rPr>
        <w:t>policies,</w:t>
      </w:r>
      <w:r w:rsidR="00665DA2">
        <w:t xml:space="preserve"> and inadequate infrastructure have amplified the impact of flash floods</w:t>
      </w:r>
      <w:del w:id="3" w:author="Paperpal" w:date="2023-11-18T16:45:00Z">
        <w:r w:rsidR="00665DA2">
          <w:delText xml:space="preserve"> </w:delText>
        </w:r>
      </w:del>
      <w:sdt>
        <w:sdtPr>
          <w:rPr>
            <w:color w:val="000000"/>
          </w:rPr>
          <w:tag w:val="MENDELEY_CITATION_v3_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"/>
          <w:id w:val="-171951954"/>
          <w:placeholder>
            <w:docPart w:val="4C6AAE9174D2479E87266699FD3ACFE5"/>
          </w:placeholder>
        </w:sdtPr>
        <w:sdtEndPr/>
        <w:sdtContent>
          <w:r w:rsidR="00E330D9" w:rsidRPr="00E330D9">
            <w:rPr>
              <w:rFonts w:eastAsia="Times New Roman"/>
              <w:color w:val="000000"/>
            </w:rPr>
            <w:t>(Pinos and Quesada-Román 2022)</w:t>
          </w:r>
        </w:sdtContent>
      </w:sdt>
      <w:r w:rsidR="00665DA2">
        <w:t>.</w:t>
      </w:r>
      <w:r>
        <w:t xml:space="preserve"> </w:t>
      </w:r>
      <w:r w:rsidR="005E3373">
        <w:t>In Ecuador, flash floods have the highest mortality rate compared to other types of floods</w:t>
      </w:r>
      <w:del w:id="4" w:author="Paperpal" w:date="2023-11-18T16:45:00Z">
        <w:r w:rsidR="005E3373">
          <w:delText>,</w:delText>
        </w:r>
      </w:del>
      <w:r w:rsidR="005E3373">
        <w:t xml:space="preserve"> and can </w:t>
      </w:r>
      <w:r w:rsidR="005E3373" w:rsidRPr="00F47476">
        <w:rPr>
          <w:color w:val="000000"/>
        </w:rPr>
        <w:t>cause</w:t>
      </w:r>
      <w:r w:rsidR="005E3373">
        <w:t xml:space="preserve"> short- and long-term impacts, including infrastructure damage, agricultural losses, </w:t>
      </w:r>
      <w:r w:rsidR="005E3373" w:rsidRPr="00064307">
        <w:rPr>
          <w:color w:val="000000"/>
        </w:rPr>
        <w:t>disruptions of</w:t>
      </w:r>
      <w:r w:rsidR="005E3373">
        <w:t xml:space="preserve"> businesses and education, disruptions </w:t>
      </w:r>
      <w:r w:rsidR="005E3373" w:rsidRPr="00064307">
        <w:rPr>
          <w:color w:val="000000"/>
        </w:rPr>
        <w:t>of health</w:t>
      </w:r>
      <w:r w:rsidR="005E3373">
        <w:t xml:space="preserve"> services, and outbreaks of waterborne diseases </w:t>
      </w:r>
      <w:r w:rsidR="005E3373" w:rsidRPr="00833B30">
        <w:rPr>
          <w:color w:val="000000"/>
        </w:rPr>
        <w:t>(Galarza-Villamar et al.</w:t>
      </w:r>
      <w:sdt>
        <w:sdtPr>
          <w:rPr>
            <w:color w:val="000000"/>
          </w:rPr>
          <w:tag w:val="MENDELEY_CITATION_v3_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"/>
          <w:id w:val="1668519043"/>
          <w:placeholder>
            <w:docPart w:val="9652C8C0EC424213BC1F67F7FA52FB69"/>
          </w:placeholder>
        </w:sdtPr>
        <w:sdtEndPr/>
        <w:sdtContent>
          <w:r w:rsidR="00E330D9" w:rsidRPr="00E330D9">
            <w:rPr>
              <w:color w:val="000000"/>
            </w:rPr>
            <w:t>2018)</w:t>
          </w:r>
        </w:sdtContent>
      </w:sdt>
      <w:r w:rsidR="00786980">
        <w:t>.</w:t>
      </w:r>
      <w:r>
        <w:t xml:space="preserve"> </w:t>
      </w:r>
      <w:r w:rsidRPr="000927BD">
        <w:rPr>
          <w:color w:val="000000"/>
        </w:rPr>
        <w:t>Kruczkiewicz et al</w:t>
      </w:r>
      <w:r w:rsidR="00786980" w:rsidRPr="000927BD">
        <w:rPr>
          <w:color w:val="000000"/>
        </w:rPr>
        <w:t>.</w:t>
      </w:r>
      <w:r w:rsidR="00786980">
        <w:t xml:space="preserve"> </w:t>
      </w:r>
      <w:sdt>
        <w:sdtPr>
          <w:rPr>
            <w:color w:val="000000"/>
          </w:rPr>
          <w:tag w:val="MENDELEY_CITATION_v3_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"/>
          <w:id w:val="-146290495"/>
          <w:placeholder>
            <w:docPart w:val="CC80FA2222AC46DEAB67CD22107A83BA"/>
          </w:placeholder>
        </w:sdtPr>
        <w:sdtEndPr/>
        <w:sdtContent>
          <w:r w:rsidR="00E330D9" w:rsidRPr="00E330D9">
            <w:rPr>
              <w:color w:val="000000"/>
            </w:rPr>
            <w:t>(2021a)</w:t>
          </w:r>
        </w:sdtContent>
      </w:sdt>
      <w:r>
        <w:t xml:space="preserve"> estimated that approximately 60% of all floods are flash </w:t>
      </w:r>
      <w:r w:rsidRPr="00064307">
        <w:rPr>
          <w:color w:val="000000"/>
        </w:rPr>
        <w:t>floods</w:t>
      </w:r>
      <w:r>
        <w:rPr>
          <w:color w:val="000000"/>
        </w:rPr>
        <w:t>,</w:t>
      </w:r>
      <w:r>
        <w:t xml:space="preserve"> and their frequency is expected to increase </w:t>
      </w:r>
      <w:r w:rsidR="00AE002F">
        <w:t>owing to</w:t>
      </w:r>
      <w:r>
        <w:t xml:space="preserve"> climate change</w:t>
      </w:r>
      <w:del w:id="5" w:author="Paperpal" w:date="2023-11-18T16:45:00Z">
        <w:r>
          <w:delText xml:space="preserve"> </w:delText>
        </w:r>
      </w:del>
      <w:sdt>
        <w:sdtPr>
          <w:rPr>
            <w:color w:val="000000"/>
          </w:rPr>
          <w:tag w:val="MENDELEY_CITATION_v3_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"/>
          <w:id w:val="663208246"/>
          <w:placeholder>
            <w:docPart w:val="054FB8B8E6F74107B448927DCDE5E5D1"/>
          </w:placeholder>
        </w:sdtPr>
        <w:sdtEndPr/>
        <w:sdtContent>
          <w:r w:rsidR="00E330D9" w:rsidRPr="00E330D9">
            <w:rPr>
              <w:color w:val="000000"/>
            </w:rPr>
            <w:t>(Hirabayashi et al. 2021)</w:t>
          </w:r>
        </w:sdtContent>
      </w:sdt>
      <w:r w:rsidR="00786980">
        <w:t>.</w:t>
      </w:r>
    </w:p>
    <w:p w14:paraId="0FDF1F5A" w14:textId="0F0AB476" w:rsidR="00E529F9" w:rsidRDefault="0058065C" w:rsidP="00E529F9">
      <w:r>
        <w:t xml:space="preserve">Forecast-triggered mitigation strategies for flood risk reduction, such as early warning systems </w:t>
      </w:r>
      <w:sdt>
        <w:sdtPr>
          <w:rPr>
            <w:color w:val="000000"/>
          </w:rPr>
          <w:tag w:val="MENDELEY_CITATION_v3_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"/>
          <w:id w:val="-2130319474"/>
          <w:placeholder>
            <w:docPart w:val="FEEE0BD396AB4E8FA41C7F17FAD4A4C6"/>
          </w:placeholder>
        </w:sdtPr>
        <w:sdtEndPr/>
        <w:sdtContent>
          <w:r w:rsidR="00E330D9" w:rsidRPr="00E330D9">
            <w:rPr>
              <w:color w:val="000000"/>
            </w:rPr>
            <w:t>(Šakić Trogrlić et al. 2022; Coughlan de Perez et al. 2022)</w:t>
          </w:r>
        </w:sdtContent>
      </w:sdt>
      <w:r>
        <w:t xml:space="preserve"> and forecast-based financing protocols</w:t>
      </w:r>
      <w:del w:id="6" w:author="Paperpal" w:date="2023-11-18T16:45:00Z">
        <w:r>
          <w:delText xml:space="preserve"> </w:delText>
        </w:r>
      </w:del>
      <w:sdt>
        <w:sdtPr>
          <w:rPr>
            <w:color w:val="000000"/>
          </w:rPr>
          <w:tag w:val="MENDELEY_CITATION_v3_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"/>
          <w:id w:val="-627086093"/>
          <w:placeholder>
            <w:docPart w:val="15BFE50617C14FC6BE56B2C2CBEA3F6A"/>
          </w:placeholder>
        </w:sdtPr>
        <w:sdtEndPr/>
        <w:sdtContent>
          <w:r w:rsidR="00E330D9" w:rsidRPr="00E330D9">
            <w:rPr>
              <w:color w:val="000000"/>
            </w:rPr>
            <w:t>(De Perez et al. 2016; Bischofites et al. 2019)</w:t>
          </w:r>
        </w:sdtContent>
      </w:sdt>
      <w:r>
        <w:t xml:space="preserve">, have been shown to improve resilience, decrease mortality rates, and reduce recovery costs. To </w:t>
      </w:r>
      <w:r w:rsidR="00A06B0C" w:rsidRPr="00A06B0C">
        <w:rPr>
          <w:color w:val="000000"/>
        </w:rPr>
        <w:t>allow</w:t>
      </w:r>
      <w:r>
        <w:t xml:space="preserve"> prompt preparedness and action, accurate predictions of areas </w:t>
      </w:r>
      <w:r w:rsidRPr="00A06B0C">
        <w:rPr>
          <w:color w:val="000000"/>
        </w:rPr>
        <w:t xml:space="preserve">at </w:t>
      </w:r>
      <w:r w:rsidR="00A06B0C" w:rsidRPr="00A06B0C">
        <w:rPr>
          <w:color w:val="000000"/>
        </w:rPr>
        <w:t xml:space="preserve">risk </w:t>
      </w:r>
      <w:r w:rsidR="00A06B0C">
        <w:rPr>
          <w:color w:val="000000"/>
        </w:rPr>
        <w:t>of</w:t>
      </w:r>
      <w:r>
        <w:t xml:space="preserve"> flash </w:t>
      </w:r>
      <w:r w:rsidR="00A06B0C" w:rsidRPr="00A06B0C">
        <w:rPr>
          <w:color w:val="000000"/>
        </w:rPr>
        <w:t>floods</w:t>
      </w:r>
      <w:r>
        <w:t xml:space="preserve"> with sufficient lead times are crucial. In lower-income countries, accurate forecasts with even longer lead times might be required to set cost-effective mitigation strategies, such as the “ready-set-go” approach, in which various inexpensive actions are implemented at long lead times</w:t>
      </w:r>
      <w:del w:id="7" w:author="Paperpal" w:date="2023-11-18T16:45:00Z">
        <w:r>
          <w:delText>,</w:delText>
        </w:r>
      </w:del>
      <w:r>
        <w:t xml:space="preserve"> and more specific or costly actions </w:t>
      </w:r>
      <w:r>
        <w:t xml:space="preserve">are later activated based on more accurate </w:t>
      </w:r>
      <w:r w:rsidR="00CA261A" w:rsidRPr="00CA261A">
        <w:rPr>
          <w:color w:val="000000"/>
        </w:rPr>
        <w:t>short</w:t>
      </w:r>
      <w:r w:rsidRPr="00CA261A">
        <w:rPr>
          <w:color w:val="000000"/>
        </w:rPr>
        <w:t>-range</w:t>
      </w:r>
      <w:r>
        <w:t xml:space="preserve"> forecasts</w:t>
      </w:r>
      <w:del w:id="8" w:author="Paperpal" w:date="2023-11-18T16:45:00Z">
        <w:r>
          <w:delText xml:space="preserve"> </w:delText>
        </w:r>
      </w:del>
      <w:sdt>
        <w:sdtPr>
          <w:rPr>
            <w:color w:val="000000"/>
          </w:rPr>
          <w:tag w:val="MENDELEY_CITATION_v3_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"/>
          <w:id w:val="-1887012826"/>
          <w:placeholder>
            <w:docPart w:val="A534CD32B1F5417487D09CB03CF957B2"/>
          </w:placeholder>
        </w:sdtPr>
        <w:sdtEndPr/>
        <w:sdtContent>
          <w:r w:rsidR="00E330D9" w:rsidRPr="00E330D9">
            <w:rPr>
              <w:color w:val="000000"/>
            </w:rPr>
            <w:t>(Bazo et al. 2019; Kiptum et al. 2023)</w:t>
          </w:r>
        </w:sdtContent>
      </w:sdt>
      <w:r w:rsidR="00786980" w:rsidRPr="006E1F8E">
        <w:t>.</w:t>
      </w:r>
    </w:p>
    <w:p w14:paraId="4E0CD75C" w14:textId="608B090F" w:rsidR="00786980" w:rsidRDefault="0058065C" w:rsidP="00786980">
      <w:r>
        <w:t xml:space="preserve">Flash floods are among the most </w:t>
      </w:r>
      <w:r w:rsidR="00EF51FE">
        <w:t>challenging</w:t>
      </w:r>
      <w:r>
        <w:t xml:space="preserve"> types of floods to predict because of the high uncertainty in the overall forecasting process</w:t>
      </w:r>
      <w:r w:rsidR="00AE002F">
        <w:t xml:space="preserve"> </w:t>
      </w:r>
      <w:sdt>
        <w:sdtPr>
          <w:rPr>
            <w:color w:val="000000"/>
          </w:rPr>
          <w:tag w:val="MENDELEY_CITATION_v3_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"/>
          <w:id w:val="872574976"/>
          <w:placeholder>
            <w:docPart w:val="C8E190D0B8A942948B69AC70731FA1F7"/>
          </w:placeholder>
        </w:sdtPr>
        <w:sdtEndPr/>
        <w:sdtContent>
          <w:r w:rsidR="00E330D9" w:rsidRPr="00E330D9">
            <w:rPr>
              <w:rFonts w:eastAsia="Times New Roman"/>
              <w:color w:val="000000"/>
            </w:rPr>
            <w:t>(Zanchetta and Coulibaly 2020; Speight et al. 2021)</w:t>
          </w:r>
        </w:sdtContent>
      </w:sdt>
      <w:r>
        <w:t xml:space="preserve">. Flash flood forecasting systems, at either </w:t>
      </w:r>
      <w:r w:rsidR="00C25463" w:rsidRPr="00C25463">
        <w:rPr>
          <w:color w:val="000000"/>
        </w:rPr>
        <w:t>local/regional</w:t>
      </w:r>
      <w:r>
        <w:t xml:space="preserve"> </w:t>
      </w:r>
      <w:sdt>
        <w:sdtPr>
          <w:rPr>
            <w:color w:val="000000"/>
          </w:rPr>
          <w:tag w:val="MENDELEY_CITATION_v3_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"/>
          <w:id w:val="1006022266"/>
          <w:placeholder>
            <w:docPart w:val="D6C3FC0E26784C31821BA7A89973B99A"/>
          </w:placeholder>
        </w:sdtPr>
        <w:sdtEndPr/>
        <w:sdtContent>
          <w:r w:rsidR="00E330D9" w:rsidRPr="00E330D9">
            <w:rPr>
              <w:color w:val="000000"/>
            </w:rPr>
            <w:t>(Speight et al. 2018; Corral et al. 2019; Ibarreche et al. 2020; Ramos Filho et al. 2021; Shuvo et al. 2021)</w:t>
          </w:r>
        </w:sdtContent>
      </w:sdt>
      <w:r>
        <w:t xml:space="preserve">, </w:t>
      </w:r>
      <w:r w:rsidRPr="00375C8D">
        <w:lastRenderedPageBreak/>
        <w:t>national</w:t>
      </w:r>
      <w:r>
        <w:t xml:space="preserve"> </w:t>
      </w:r>
      <w:sdt>
        <w:sdtPr>
          <w:rPr>
            <w:color w:val="000000"/>
          </w:rPr>
          <w:tag w:val="MENDELEY_CITATION_v3_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"/>
          <w:id w:val="-1500416492"/>
          <w:placeholder>
            <w:docPart w:val="EC4A498C01884C0388ABB3B31CB77D45"/>
          </w:placeholder>
        </w:sdtPr>
        <w:sdtEndPr/>
        <w:sdtContent>
          <w:r w:rsidR="00E330D9" w:rsidRPr="00E330D9">
            <w:rPr>
              <w:color w:val="000000"/>
            </w:rPr>
            <w:t>(Javelle et al. 2016; Liu et al. 2018; Georgakakos et al. 2021)</w:t>
          </w:r>
        </w:sdtContent>
      </w:sdt>
      <w:r w:rsidR="00AE002F">
        <w:rPr>
          <w:color w:val="000000"/>
        </w:rPr>
        <w:t>,</w:t>
      </w:r>
      <w:r>
        <w:t xml:space="preserve"> and continental scales </w:t>
      </w:r>
      <w:sdt>
        <w:sdtPr>
          <w:rPr>
            <w:color w:val="000000"/>
          </w:rPr>
          <w:tag w:val="MENDELEY_CITATION_v3_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"/>
          <w:id w:val="979341282"/>
          <w:placeholder>
            <w:docPart w:val="C74EDDBEE7C14067BE98FA110CC45AEB"/>
          </w:placeholder>
        </w:sdtPr>
        <w:sdtEndPr/>
        <w:sdtContent>
          <w:r w:rsidR="00E330D9" w:rsidRPr="00E330D9">
            <w:rPr>
              <w:color w:val="000000"/>
            </w:rPr>
            <w:t>(Raynaud et al. 2015; Gourley et al. 2017)</w:t>
          </w:r>
        </w:sdtContent>
      </w:sdt>
      <w:r>
        <w:t xml:space="preserve">, share weaknesses that limit the predictability of flash floods: a chronic lack of historical data on flash flood occurrence and impact (Lowrie et al. 2022), inaccurate predictions of extreme localised rainfall </w:t>
      </w:r>
      <w:sdt>
        <w:sdtPr>
          <w:rPr>
            <w:color w:val="000000"/>
          </w:rPr>
          <w:tag w:val="MENDELEY_CITATION_v3_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"/>
          <w:id w:val="-561723119"/>
          <w:placeholder>
            <w:docPart w:val="56D9034685B04E7E9A890BA4857426BE"/>
          </w:placeholder>
        </w:sdtPr>
        <w:sdtEndPr/>
        <w:sdtContent>
          <w:r w:rsidR="00E330D9" w:rsidRPr="00E330D9">
            <w:rPr>
              <w:color w:val="000000"/>
            </w:rPr>
            <w:t>(Zeman et al. 2021)</w:t>
          </w:r>
        </w:sdtContent>
      </w:sdt>
      <w:r>
        <w:t xml:space="preserve">, and challenging representation of detailed hydrological processes dependent on topography, soil conditions, and terrain coverage that modulate flash flood </w:t>
      </w:r>
      <w:r>
        <w:t>occurrence and severity</w:t>
      </w:r>
      <w:del w:id="9" w:author="Paperpal" w:date="2023-11-18T16:45:00Z">
        <w:r>
          <w:delText xml:space="preserve"> </w:delText>
        </w:r>
      </w:del>
      <w:sdt>
        <w:sdtPr>
          <w:rPr>
            <w:color w:val="000000"/>
          </w:rPr>
          <w:tag w:val="MENDELEY_CITATION_v3_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"/>
          <w:id w:val="-556390135"/>
          <w:placeholder>
            <w:docPart w:val="FCDA2FEC007C4D2783BF1BEEE5F52248"/>
          </w:placeholder>
        </w:sdtPr>
        <w:sdtEndPr/>
        <w:sdtContent>
          <w:r w:rsidR="00E330D9" w:rsidRPr="00E330D9">
            <w:rPr>
              <w:rFonts w:eastAsia="Times New Roman"/>
              <w:color w:val="000000"/>
            </w:rPr>
            <w:t>(Xing et al. 2019)</w:t>
          </w:r>
        </w:sdtContent>
      </w:sdt>
      <w:r>
        <w:t>.</w:t>
      </w:r>
      <w:r w:rsidRPr="001D2FD5">
        <w:t xml:space="preserve"> </w:t>
      </w:r>
    </w:p>
    <w:p w14:paraId="6ABE2E26" w14:textId="257DF036" w:rsidR="00E529F9" w:rsidRDefault="0058065C" w:rsidP="00E529F9">
      <w:r>
        <w:t xml:space="preserve">Rainfall and soil moisture are </w:t>
      </w:r>
      <w:r w:rsidR="00DF4AD4">
        <w:t>critical</w:t>
      </w:r>
      <w:r>
        <w:t xml:space="preserve"> indicators of flash flood occurrence </w:t>
      </w:r>
      <w:sdt>
        <w:sdtPr>
          <w:rPr>
            <w:color w:val="000000"/>
          </w:rPr>
          <w:tag w:val="MENDELEY_CITATION_v3_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"/>
          <w:id w:val="1900475011"/>
          <w:placeholder>
            <w:docPart w:val="717D76DC5424490CBD2AF874EC7AA91D"/>
          </w:placeholder>
        </w:sdtPr>
        <w:sdtEndPr/>
        <w:sdtContent>
          <w:r w:rsidR="00E330D9" w:rsidRPr="00E330D9">
            <w:rPr>
              <w:color w:val="000000"/>
            </w:rPr>
            <w:t>(Georgakakos 2006)</w:t>
          </w:r>
        </w:sdtContent>
      </w:sdt>
      <w:r>
        <w:t xml:space="preserve">. Their use in </w:t>
      </w:r>
      <w:r w:rsidRPr="00B45B6F">
        <w:rPr>
          <w:color w:val="000000"/>
        </w:rPr>
        <w:t>low-complexity</w:t>
      </w:r>
      <w:r>
        <w:t xml:space="preserve"> index-based systems has proven effective in predicting areas at risk of flash floods from the local to the continental scale </w:t>
      </w:r>
      <w:sdt>
        <w:sdtPr>
          <w:rPr>
            <w:color w:val="000000"/>
          </w:rPr>
          <w:tag w:val="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"/>
          <w:id w:val="-1584138869"/>
          <w:placeholder>
            <w:docPart w:val="D850AF74BD254491BA6A4CDC1874BC63"/>
          </w:placeholder>
        </w:sdtPr>
        <w:sdtEndPr/>
        <w:sdtContent>
          <w:r w:rsidR="00E330D9" w:rsidRPr="00E330D9">
            <w:rPr>
              <w:color w:val="000000"/>
            </w:rPr>
            <w:t>(Hurford et al. 2012; Raynaud et al. 2015; Ma et al. 2021; Zanchetta et al. 2022; Schroeder et al. 2016; Luong et al. 2021)</w:t>
          </w:r>
        </w:sdtContent>
      </w:sdt>
      <w:r w:rsidR="00115EFB">
        <w:t>.</w:t>
      </w:r>
      <w:r>
        <w:t xml:space="preserve"> Rainfall-wise, developers prefer the use of radar-derived rainfall totals </w:t>
      </w:r>
      <w:sdt>
        <w:sdtPr>
          <w:rPr>
            <w:color w:val="000000"/>
          </w:rPr>
          <w:tag w:val="MENDELEY_CITATION_v3_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"/>
          <w:id w:val="1640068845"/>
          <w:placeholder>
            <w:docPart w:val="44A7B60FF1FC4D8C9FAF93726595514E"/>
          </w:placeholder>
        </w:sdtPr>
        <w:sdtEndPr/>
        <w:sdtContent>
          <w:r w:rsidR="00E330D9" w:rsidRPr="00E330D9">
            <w:rPr>
              <w:color w:val="000000"/>
            </w:rPr>
            <w:t>(Javelle et al. 2010)</w:t>
          </w:r>
        </w:sdtContent>
      </w:sdt>
      <w:r>
        <w:t xml:space="preserve"> or km-scale rainfall forecasts </w:t>
      </w:r>
      <w:sdt>
        <w:sdtPr>
          <w:rPr>
            <w:color w:val="000000"/>
          </w:rPr>
          <w:tag w:val="MENDELEY_CITATION_v3_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"/>
          <w:id w:val="-1211571252"/>
          <w:placeholder>
            <w:docPart w:val="6430F01DFBD74867AF4BDC1AD1D9338A"/>
          </w:placeholder>
        </w:sdtPr>
        <w:sdtEndPr/>
        <w:sdtContent>
          <w:r w:rsidR="00E330D9" w:rsidRPr="00E330D9">
            <w:rPr>
              <w:color w:val="000000"/>
            </w:rPr>
            <w:t>(Davolio et al. 2017; Song et al. 2019)</w:t>
          </w:r>
        </w:sdtContent>
      </w:sdt>
      <w:r>
        <w:t xml:space="preserve"> to predict the extreme (</w:t>
      </w:r>
      <w:r w:rsidR="00D335C9" w:rsidRPr="00D335C9">
        <w:rPr>
          <w:color w:val="000000"/>
        </w:rPr>
        <w:t>localised</w:t>
      </w:r>
      <w:r>
        <w:t xml:space="preserve">) rainfall events that typically trigger flash floods. These two options are not viable for </w:t>
      </w:r>
      <w:r w:rsidR="00DF4AD4">
        <w:t>developing</w:t>
      </w:r>
      <w:r>
        <w:t xml:space="preserve"> a system to predict areas </w:t>
      </w:r>
      <w:r w:rsidRPr="00B45B6F">
        <w:rPr>
          <w:color w:val="000000"/>
        </w:rPr>
        <w:t xml:space="preserve">at </w:t>
      </w:r>
      <w:r w:rsidR="00B45B6F" w:rsidRPr="00B45B6F">
        <w:rPr>
          <w:color w:val="000000"/>
        </w:rPr>
        <w:t>risk of</w:t>
      </w:r>
      <w:r>
        <w:t xml:space="preserve"> flash </w:t>
      </w:r>
      <w:r w:rsidR="00B45B6F" w:rsidRPr="00B45B6F">
        <w:rPr>
          <w:color w:val="000000"/>
        </w:rPr>
        <w:t>floods in</w:t>
      </w:r>
      <w:r>
        <w:t xml:space="preserve"> a continuous global domain </w:t>
      </w:r>
      <w:r w:rsidR="00B45B6F" w:rsidRPr="00B45B6F">
        <w:rPr>
          <w:color w:val="000000"/>
        </w:rPr>
        <w:t>with</w:t>
      </w:r>
      <w:r>
        <w:t xml:space="preserve"> longer lead</w:t>
      </w:r>
      <w:r w:rsidR="00AE002F">
        <w:t xml:space="preserve"> </w:t>
      </w:r>
      <w:r>
        <w:t xml:space="preserve">times. Radar-derived rainfall provides predictions </w:t>
      </w:r>
      <w:r w:rsidR="00CE7959">
        <w:t xml:space="preserve">for </w:t>
      </w:r>
      <w:r>
        <w:t xml:space="preserve">a mere hour ahead </w:t>
      </w:r>
      <w:sdt>
        <w:sdtPr>
          <w:rPr>
            <w:color w:val="000000"/>
          </w:rPr>
          <w:tag w:val="MENDELEY_CITATION_v3_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"/>
          <w:id w:val="-2093457014"/>
          <w:placeholder>
            <w:docPart w:val="717D76DC5424490CBD2AF874EC7AA91D"/>
          </w:placeholder>
        </w:sdtPr>
        <w:sdtEndPr/>
        <w:sdtContent>
          <w:r w:rsidR="00E330D9" w:rsidRPr="00E330D9">
            <w:rPr>
              <w:color w:val="000000"/>
            </w:rPr>
            <w:t>(Imhoff et al. 2022)</w:t>
          </w:r>
        </w:sdtContent>
      </w:sdt>
      <w:r>
        <w:t xml:space="preserve">. Km-scale </w:t>
      </w:r>
      <w:r w:rsidR="00AE002F">
        <w:t>numerical weather prediction (</w:t>
      </w:r>
      <w:r>
        <w:t>NWP</w:t>
      </w:r>
      <w:r w:rsidR="00AE002F">
        <w:t>)</w:t>
      </w:r>
      <w:r>
        <w:t xml:space="preserve"> models can overestimate and misplace extreme rainfall, even if they represent the distribution of rainfall totals better than their </w:t>
      </w:r>
      <w:r w:rsidRPr="00D335C9">
        <w:rPr>
          <w:color w:val="000000"/>
        </w:rPr>
        <w:t>lower</w:t>
      </w:r>
      <w:r w:rsidR="00D335C9" w:rsidRPr="00D335C9">
        <w:rPr>
          <w:color w:val="000000"/>
        </w:rPr>
        <w:t xml:space="preserve"> </w:t>
      </w:r>
      <w:r w:rsidRPr="00D335C9">
        <w:rPr>
          <w:color w:val="000000"/>
        </w:rPr>
        <w:t>resolution</w:t>
      </w:r>
      <w:r>
        <w:t xml:space="preserve"> counterparts</w:t>
      </w:r>
      <w:del w:id="10" w:author="Paperpal" w:date="2023-11-18T16:45:00Z">
        <w:r>
          <w:delText xml:space="preserve"> </w:delText>
        </w:r>
      </w:del>
      <w:sdt>
        <w:sdtPr>
          <w:rPr>
            <w:color w:val="000000"/>
          </w:rPr>
          <w:tag w:val="MENDELEY_CITATION_v3_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"/>
          <w:id w:val="1470247495"/>
          <w:placeholder>
            <w:docPart w:val="92CF1D49D3B94543A4BA4FC84431A6B3"/>
          </w:placeholder>
        </w:sdtPr>
        <w:sdtEndPr/>
        <w:sdtContent>
          <w:r w:rsidR="00E330D9" w:rsidRPr="00E330D9">
            <w:rPr>
              <w:rFonts w:eastAsia="Times New Roman"/>
              <w:color w:val="000000"/>
            </w:rPr>
            <w:t>(Cafaro et al. 2021; Thomassen et al. 2021; Nielsen and Schumacher 2016)</w:t>
          </w:r>
        </w:sdtContent>
      </w:sdt>
      <w:r w:rsidR="009F72F9">
        <w:t>,</w:t>
      </w:r>
      <w:r>
        <w:t xml:space="preserve"> and their skill decreases significantly after day </w:t>
      </w:r>
      <w:r w:rsidR="00CE7959">
        <w:t>two</w:t>
      </w:r>
      <w:r>
        <w:t xml:space="preserve"> forecasts</w:t>
      </w:r>
      <w:del w:id="11" w:author="Paperpal" w:date="2023-11-18T16:45:00Z">
        <w:r>
          <w:delText xml:space="preserve"> </w:delText>
        </w:r>
      </w:del>
      <w:sdt>
        <w:sdtPr>
          <w:rPr>
            <w:color w:val="000000"/>
          </w:rPr>
          <w:tag w:val="MENDELEY_CITATION_v3_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"/>
          <w:id w:val="534700933"/>
          <w:placeholder>
            <w:docPart w:val="92CF1D49D3B94543A4BA4FC84431A6B3"/>
          </w:placeholder>
        </w:sdtPr>
        <w:sdtEndPr/>
        <w:sdtContent>
          <w:r w:rsidR="00E330D9" w:rsidRPr="00E330D9">
            <w:rPr>
              <w:color w:val="000000"/>
            </w:rPr>
            <w:t>(Barrett et al. 2019; Schwartz 2019)</w:t>
          </w:r>
        </w:sdtContent>
      </w:sdt>
      <w:r w:rsidR="009F72F9" w:rsidRPr="006E1F8E">
        <w:t>.</w:t>
      </w:r>
      <w:r>
        <w:t xml:space="preserve"> Furthermore, their spatial coverage is patchy.</w:t>
      </w:r>
    </w:p>
    <w:p w14:paraId="3EBA3B59" w14:textId="7BD807B4" w:rsidR="00E529F9" w:rsidRDefault="0058065C" w:rsidP="00E529F9">
      <w:r>
        <w:t xml:space="preserve">Rainfall and soil moisture </w:t>
      </w:r>
      <w:r w:rsidRPr="00D66156">
        <w:rPr>
          <w:color w:val="000000"/>
        </w:rPr>
        <w:t>are</w:t>
      </w:r>
      <w:r>
        <w:t xml:space="preserve"> standard outputs from global NWP models such as the Integrated Forecasting System (IFS) of the European Centre for Medium-range Weather Forecasts (ECMWF). However, coarse spatial resolution and limited ability to capture </w:t>
      </w:r>
      <w:r w:rsidR="00D66156" w:rsidRPr="00D66156">
        <w:rPr>
          <w:color w:val="000000"/>
        </w:rPr>
        <w:t>localised</w:t>
      </w:r>
      <w:r>
        <w:t xml:space="preserve"> rainfall events have hindered the use of global NWP models in flash flood prediction. </w:t>
      </w:r>
      <w:r w:rsidR="00803C4E">
        <w:t>Verification</w:t>
      </w:r>
      <w:r>
        <w:t xml:space="preserve"> has shown that global NWP models </w:t>
      </w:r>
      <w:r w:rsidRPr="00D66156">
        <w:rPr>
          <w:color w:val="000000"/>
        </w:rPr>
        <w:t>have</w:t>
      </w:r>
      <w:r>
        <w:t xml:space="preserve"> consistently </w:t>
      </w:r>
      <w:r w:rsidR="00D66156" w:rsidRPr="00D66156">
        <w:rPr>
          <w:color w:val="000000"/>
        </w:rPr>
        <w:t>extended</w:t>
      </w:r>
      <w:r>
        <w:t xml:space="preserve"> the accuracy of rainfall forecasts to medium-range lead times </w:t>
      </w:r>
      <w:sdt>
        <w:sdtPr>
          <w:rPr>
            <w:color w:val="000000"/>
          </w:rPr>
          <w:tag w:val="MENDELEY_CITATION_v3_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
          <w:id w:val="1544018782"/>
          <w:placeholder>
            <w:docPart w:val="24C610F1D9CB4FDE8D0BCDB6162B29B9"/>
          </w:placeholder>
        </w:sdtPr>
        <w:sdtEndPr/>
        <w:sdtContent>
          <w:r w:rsidR="00E330D9" w:rsidRPr="00E330D9">
            <w:rPr>
              <w:color w:val="000000"/>
            </w:rPr>
            <w:t>(Lavers et al. 2021; Haiden et al. 2023)</w:t>
          </w:r>
        </w:sdtContent>
      </w:sdt>
      <w:r w:rsidR="00417227">
        <w:t>.</w:t>
      </w:r>
      <w:r>
        <w:t xml:space="preserve"> Furthermore, statistical post-processing can downscale rainfall forecasts to resolutions that are more amenable to flash flood prediction </w:t>
      </w:r>
      <w:r w:rsidR="00803C4E">
        <w:t>while global NWP models move towards km-scales</w:t>
      </w:r>
      <w:del w:id="12" w:author="Paperpal" w:date="2023-11-18T16:45:00Z">
        <w:r w:rsidR="00803C4E">
          <w:delText xml:space="preserve"> </w:delText>
        </w:r>
      </w:del>
      <w:sdt>
        <w:sdtPr>
          <w:rPr>
            <w:color w:val="000000"/>
          </w:rPr>
          <w:tag w:val="MENDELEY_CITATION_v3_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ktMDMwOC4xIiwiaXNzdWVkIjp7ImRhdGUtcGFydHMiOltbMjAyMV1dfSwicGFnZSI6IkU2ODEtRTY5OSIsImlzc3VlIjoiMyIsInZvbHVtZSI6IjEwMiJ9LCJpc1RlbXBvcmFyeSI6ZmFsc2V9XX0="/>
          <w:id w:val="-2043657627"/>
          <w:placeholder>
            <w:docPart w:val="717D76DC5424490CBD2AF874EC7AA91D"/>
          </w:placeholder>
        </w:sdtPr>
        <w:sdtEndPr/>
        <w:sdtContent>
          <w:r w:rsidR="00E330D9" w:rsidRPr="00E330D9">
            <w:rPr>
              <w:color w:val="000000"/>
            </w:rPr>
            <w:t>(Vannitsem et al. 2021)</w:t>
          </w:r>
        </w:sdtContent>
      </w:sdt>
      <w:r w:rsidR="00803C4E">
        <w:t>.</w:t>
      </w:r>
      <w:r>
        <w:t xml:space="preserve"> For example, ecPoint is a statistical post-processing technique that transforms global grid-based forecasts into probabilistic point-scale predictions</w:t>
      </w:r>
      <w:del w:id="13" w:author="Paperpal" w:date="2023-11-18T16:45:00Z">
        <w:r>
          <w:delText xml:space="preserve"> </w:delText>
        </w:r>
      </w:del>
      <w:sdt>
        <w:sdtPr>
          <w:rPr>
            <w:color w:val="000000"/>
          </w:rPr>
          <w:tag w:val="MENDELEY_CITATION_v3_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"/>
          <w:id w:val="-1958097255"/>
          <w:placeholder>
            <w:docPart w:val="717D76DC5424490CBD2AF874EC7AA91D"/>
          </w:placeholder>
        </w:sdtPr>
        <w:sdtEndPr/>
        <w:sdtContent>
          <w:r w:rsidR="00E330D9" w:rsidRPr="00E330D9">
            <w:rPr>
              <w:color w:val="000000"/>
            </w:rPr>
            <w:t>(Hewson and Pillosu 2021a)</w:t>
          </w:r>
        </w:sdtContent>
      </w:sdt>
      <w:r w:rsidR="00803C4E">
        <w:t>.</w:t>
      </w:r>
      <w:r>
        <w:t xml:space="preserve"> It has </w:t>
      </w:r>
      <w:r w:rsidR="00284D7C">
        <w:t>improved</w:t>
      </w:r>
      <w:r>
        <w:t xml:space="preserve"> the reliability and discrimination ability </w:t>
      </w:r>
      <w:r w:rsidRPr="00D66156">
        <w:rPr>
          <w:color w:val="000000"/>
        </w:rPr>
        <w:t xml:space="preserve">of </w:t>
      </w:r>
      <w:r>
        <w:t>ECMWF ensemble (ENS) rainfall forecasts up to day 10, especially for extremes.</w:t>
      </w:r>
      <w:r w:rsidR="00803C4E">
        <w:t xml:space="preserve"> </w:t>
      </w:r>
      <w:r w:rsidR="005527D2" w:rsidRPr="005527D2">
        <w:rPr>
          <w:color w:val="000000"/>
        </w:rPr>
        <w:t>Therefore,</w:t>
      </w:r>
      <w:r w:rsidR="00803C4E">
        <w:t xml:space="preserve"> t</w:t>
      </w:r>
      <w:r>
        <w:t xml:space="preserve">here has been growing interest in </w:t>
      </w:r>
      <w:r w:rsidR="005527D2" w:rsidRPr="005527D2">
        <w:rPr>
          <w:color w:val="000000"/>
        </w:rPr>
        <w:t>using</w:t>
      </w:r>
      <w:r>
        <w:t xml:space="preserve"> global NWP models to extend the lead time of flash flood predictions and improve </w:t>
      </w:r>
      <w:r w:rsidR="005527D2" w:rsidRPr="005527D2">
        <w:rPr>
          <w:color w:val="000000"/>
        </w:rPr>
        <w:t>the</w:t>
      </w:r>
      <w:r>
        <w:t xml:space="preserve"> </w:t>
      </w:r>
      <w:r w:rsidR="005527D2" w:rsidRPr="005527D2">
        <w:rPr>
          <w:color w:val="000000"/>
        </w:rPr>
        <w:t>accuracy of forecasts</w:t>
      </w:r>
      <w:del w:id="14" w:author="Paperpal" w:date="2023-11-18T16:45:00Z">
        <w:r>
          <w:delText xml:space="preserve"> </w:delText>
        </w:r>
      </w:del>
      <w:sdt>
        <w:sdtPr>
          <w:rPr>
            <w:color w:val="000000"/>
          </w:rPr>
          <w:tag w:val="MENDELEY_CITATION_v3_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"/>
          <w:id w:val="1911195653"/>
          <w:placeholder>
            <w:docPart w:val="8313F820670042B29ADC1BAAE793DFBB"/>
          </w:placeholder>
        </w:sdtPr>
        <w:sdtEndPr/>
        <w:sdtContent>
          <w:r w:rsidR="00E330D9" w:rsidRPr="00E330D9">
            <w:rPr>
              <w:color w:val="000000"/>
            </w:rPr>
            <w:t>(Bucherie et al. 2022b)</w:t>
          </w:r>
        </w:sdtContent>
      </w:sdt>
      <w:r w:rsidR="00BA68A6">
        <w:rPr>
          <w:color w:val="000000"/>
        </w:rPr>
        <w:t>.</w:t>
      </w:r>
    </w:p>
    <w:p w14:paraId="1BBD12CB" w14:textId="5444B86B" w:rsidR="00E529F9" w:rsidRDefault="0058065C" w:rsidP="00E529F9">
      <w:r>
        <w:t xml:space="preserve">This study aims to establish whether </w:t>
      </w:r>
      <w:r w:rsidRPr="002C5AF7">
        <w:rPr>
          <w:color w:val="000000"/>
        </w:rPr>
        <w:t>rain</w:t>
      </w:r>
      <w:r>
        <w:rPr>
          <w:color w:val="000000"/>
        </w:rPr>
        <w:t>fall</w:t>
      </w:r>
      <w:r>
        <w:t xml:space="preserve"> forecasts from global NWP models can provide guidance for predicting areas </w:t>
      </w:r>
      <w:r w:rsidRPr="002C5AF7">
        <w:rPr>
          <w:color w:val="000000"/>
        </w:rPr>
        <w:t xml:space="preserve">at </w:t>
      </w:r>
      <w:r w:rsidR="002C5AF7" w:rsidRPr="002C5AF7">
        <w:rPr>
          <w:color w:val="000000"/>
        </w:rPr>
        <w:t>risk of</w:t>
      </w:r>
      <w:r>
        <w:t xml:space="preserve"> flash </w:t>
      </w:r>
      <w:r w:rsidR="002C5AF7" w:rsidRPr="002C5AF7">
        <w:rPr>
          <w:color w:val="000000"/>
        </w:rPr>
        <w:t>floods.</w:t>
      </w:r>
      <w:r w:rsidR="006D14E7">
        <w:t xml:space="preserve"> T</w:t>
      </w:r>
      <w:r>
        <w:t xml:space="preserve">o the author's knowledge, no study in the literature has assessed </w:t>
      </w:r>
      <w:r w:rsidR="006D14E7">
        <w:t>this</w:t>
      </w:r>
      <w:r>
        <w:t xml:space="preserve"> objectively. </w:t>
      </w:r>
      <w:r w:rsidR="0031718C">
        <w:t>This</w:t>
      </w:r>
      <w:r>
        <w:t xml:space="preserve"> analysis is imperative because such forecasts can be adopted to </w:t>
      </w:r>
      <w:r w:rsidR="009D3077">
        <w:t>develop</w:t>
      </w:r>
      <w:r>
        <w:t xml:space="preserve"> a low-complexity, </w:t>
      </w:r>
      <w:r w:rsidRPr="002C5AF7">
        <w:rPr>
          <w:color w:val="000000"/>
        </w:rPr>
        <w:t>rainfall-based</w:t>
      </w:r>
      <w:r w:rsidR="002C5AF7" w:rsidRPr="002C5AF7">
        <w:rPr>
          <w:color w:val="000000"/>
        </w:rPr>
        <w:t xml:space="preserve"> </w:t>
      </w:r>
      <w:r w:rsidRPr="002C5AF7">
        <w:rPr>
          <w:color w:val="000000"/>
        </w:rPr>
        <w:t>index</w:t>
      </w:r>
      <w:r>
        <w:t xml:space="preserve"> forecasting system, and represent a cost-effective way to develop a flash flood forecasting system over a continuous global domain with reasonable skill up to medium-range lead times. This </w:t>
      </w:r>
      <w:r w:rsidR="00D04B29">
        <w:t>study the</w:t>
      </w:r>
      <w:r>
        <w:t xml:space="preserve"> </w:t>
      </w:r>
      <w:r>
        <w:rPr>
          <w:color w:val="000000"/>
        </w:rPr>
        <w:t>accuracy</w:t>
      </w:r>
      <w:r>
        <w:t xml:space="preserve"> </w:t>
      </w:r>
      <w:r w:rsidR="006D14E7">
        <w:t>of</w:t>
      </w:r>
      <w:r>
        <w:t xml:space="preserve"> global ENS and ecPoint rainfall forecasts </w:t>
      </w:r>
      <w:r w:rsidR="002A1469" w:rsidRPr="002A1469">
        <w:rPr>
          <w:color w:val="000000"/>
        </w:rPr>
        <w:t>to identify</w:t>
      </w:r>
      <w:r>
        <w:t xml:space="preserve"> areas at risk of flash floods. When assessing </w:t>
      </w:r>
      <w:r w:rsidR="00A62018">
        <w:t>the performance of</w:t>
      </w:r>
      <w:r>
        <w:t xml:space="preserve"> rainfall forecasts for flash flood </w:t>
      </w:r>
      <w:r w:rsidR="00A62018">
        <w:t>prediction</w:t>
      </w:r>
      <w:r>
        <w:t xml:space="preserve">, objective verification is typically performed against rainfall observations, </w:t>
      </w:r>
      <w:r w:rsidRPr="002B3E2A">
        <w:rPr>
          <w:color w:val="000000"/>
        </w:rPr>
        <w:t xml:space="preserve">and </w:t>
      </w:r>
      <w:r w:rsidR="002B3E2A" w:rsidRPr="002B3E2A">
        <w:rPr>
          <w:color w:val="000000"/>
        </w:rPr>
        <w:t>the</w:t>
      </w:r>
      <w:r w:rsidRPr="002B3E2A">
        <w:rPr>
          <w:color w:val="000000"/>
        </w:rPr>
        <w:t xml:space="preserve"> suitability </w:t>
      </w:r>
      <w:r w:rsidR="002B3E2A" w:rsidRPr="002B3E2A">
        <w:rPr>
          <w:color w:val="000000"/>
        </w:rPr>
        <w:t>of the</w:t>
      </w:r>
      <w:r>
        <w:t xml:space="preserve"> </w:t>
      </w:r>
      <w:r w:rsidR="002B3E2A" w:rsidRPr="002B3E2A">
        <w:rPr>
          <w:color w:val="000000"/>
        </w:rPr>
        <w:t>forecasts</w:t>
      </w:r>
      <w:r>
        <w:t xml:space="preserve"> for flash flood prediction is then assumed</w:t>
      </w:r>
      <w:r w:rsidR="00D04B29">
        <w:t xml:space="preserve"> </w:t>
      </w:r>
      <w:sdt>
        <w:sdtPr>
          <w:rPr>
            <w:color w:val="000000"/>
          </w:rPr>
          <w:tag w:val="MENDELEY_CITATION_v3_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"/>
          <w:id w:val="-548843170"/>
          <w:placeholder>
            <w:docPart w:val="717D76DC5424490CBD2AF874EC7AA91D"/>
          </w:placeholder>
        </w:sdtPr>
        <w:sdtEndPr/>
        <w:sdtContent>
          <w:r w:rsidR="00E330D9" w:rsidRPr="00E330D9">
            <w:rPr>
              <w:color w:val="000000"/>
            </w:rPr>
            <w:t>(Gascón et al. 2023)</w:t>
          </w:r>
        </w:sdtContent>
      </w:sdt>
      <w:r>
        <w:t xml:space="preserve">. Although reasonable, this assumption ignores the fact that the relationship between the triggering rainfall event and flash floods is not </w:t>
      </w:r>
      <w:r w:rsidR="00863E07">
        <w:t>entirely</w:t>
      </w:r>
      <w:r>
        <w:t xml:space="preserve"> linear. Instead, this study will </w:t>
      </w:r>
      <w:r w:rsidR="00236613" w:rsidRPr="00236613">
        <w:rPr>
          <w:color w:val="000000"/>
        </w:rPr>
        <w:t>perform a</w:t>
      </w:r>
      <w:r>
        <w:t xml:space="preserve"> verification analysis of flash flood </w:t>
      </w:r>
      <w:r w:rsidRPr="00236613">
        <w:rPr>
          <w:color w:val="000000"/>
        </w:rPr>
        <w:t>reports</w:t>
      </w:r>
      <w:r w:rsidR="00236613" w:rsidRPr="00236613">
        <w:rPr>
          <w:color w:val="000000"/>
        </w:rPr>
        <w:t>.</w:t>
      </w:r>
      <w:r>
        <w:t xml:space="preserve"> The recent development of a well-documented flash flood database in Ecuador </w:t>
      </w:r>
      <w:sdt>
        <w:sdtPr>
          <w:rPr>
            <w:color w:val="000000"/>
          </w:rPr>
          <w:tag w:val="MENDELEY_CITATION_v3_eyJjaXRhdGlvbklEIjoiTUVOREVMRVlfQ0lUQVRJT05fMzc4NmRkOWUtNGM0Mi00Y2UxLWFmODAtNTA3ODg2YTgyYTQxIiwicHJvcGVydGllcyI6eyJub3RlSW5kZXgiOjB9LCJpc0VkaXRlZCI6ZmFsc2UsIm1hbnVhbE92ZXJyaWRlIjp7ImlzTWFudWFsbHlPdmVycmlkZGVuIjpmYWxzZSwiY2l0ZXByb2NUZXh0IjoiKEtydWN6a2lld2ljeiBldCBhbC4gMjAyMWIpIi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Y29udGFpbmVyLXRpdGxlLXNob3J0IjoiUmVtb3RlIFNlbnMgKEJhc2VsKSIsIkRPSSI6IjEwLjMzOTAvcnMxMzE0Mjc2NCIsImlzc3VlZCI6eyJkYXRlLXBhcnRzIjpbWzIwMjFdXX0sInBhZ2UiOiIyNzY0IiwiaXNzdWUiOiIxNCIsInZvbHVtZSI6IjEzIn0sImlzVGVtcG9yYXJ5IjpmYWxzZX1dfQ=="/>
          <w:id w:val="927163108"/>
          <w:placeholder>
            <w:docPart w:val="717D76DC5424490CBD2AF874EC7AA91D"/>
          </w:placeholder>
        </w:sdtPr>
        <w:sdtEndPr/>
        <w:sdtContent>
          <w:r w:rsidR="00E330D9" w:rsidRPr="00E330D9">
            <w:rPr>
              <w:color w:val="000000"/>
            </w:rPr>
            <w:t>(Kruczkiewicz et al. 2021b)</w:t>
          </w:r>
        </w:sdtContent>
      </w:sdt>
      <w:r>
        <w:t xml:space="preserve"> and the country’s high susceptibility to flash flooding make it an exceptional test</w:t>
      </w:r>
      <w:del w:id="15" w:author="Paperpal" w:date="2023-11-18T16:45:00Z">
        <w:r>
          <w:delText xml:space="preserve"> </w:delText>
        </w:r>
      </w:del>
      <w:r>
        <w:t xml:space="preserve">bed for this study. </w:t>
      </w:r>
    </w:p>
    <w:p w14:paraId="1E6FCE8F" w14:textId="5C9093B6" w:rsidR="00317CA5" w:rsidRDefault="0058065C" w:rsidP="00D04B29">
      <w:r>
        <w:lastRenderedPageBreak/>
        <w:t xml:space="preserve">This paper is </w:t>
      </w:r>
      <w:r w:rsidR="00236613" w:rsidRPr="00236613">
        <w:rPr>
          <w:color w:val="000000"/>
        </w:rPr>
        <w:t>organized</w:t>
      </w:r>
      <w:r>
        <w:t xml:space="preserve"> into eight sections. Section 2 presents the background information on </w:t>
      </w:r>
      <w:r w:rsidR="00150425">
        <w:t>Ecuador's geography and rainfall/flood climatology</w:t>
      </w:r>
      <w:r>
        <w:t xml:space="preserve">. Sections 3 and 4 present the data </w:t>
      </w:r>
      <w:r w:rsidR="00236613" w:rsidRPr="00236613">
        <w:rPr>
          <w:color w:val="000000"/>
        </w:rPr>
        <w:t>and</w:t>
      </w:r>
      <w:r>
        <w:t xml:space="preserve"> methods used in the verification analysis, respectively. Sections </w:t>
      </w:r>
      <w:r w:rsidR="00D04B29">
        <w:t>5</w:t>
      </w:r>
      <w:r>
        <w:t xml:space="preserve"> </w:t>
      </w:r>
      <w:r w:rsidR="00D04B29">
        <w:t xml:space="preserve">present the results of the objective verification analysis, while section 6 presents results from the subjective verification of the forecasts using a case study. Section 7 </w:t>
      </w:r>
      <w:r>
        <w:t>discuss</w:t>
      </w:r>
      <w:r w:rsidR="00D04B29">
        <w:t>es</w:t>
      </w:r>
      <w:r>
        <w:t xml:space="preserve"> the verification results. </w:t>
      </w:r>
      <w:r>
        <w:rPr>
          <w:color w:val="000000"/>
        </w:rPr>
        <w:t xml:space="preserve">Finally, section 8 presents </w:t>
      </w:r>
      <w:r w:rsidR="00445537" w:rsidRPr="00445537">
        <w:rPr>
          <w:color w:val="000000"/>
        </w:rPr>
        <w:t>the conclusions of</w:t>
      </w:r>
      <w:r>
        <w:t xml:space="preserve"> the study.</w:t>
      </w:r>
    </w:p>
    <w:p w14:paraId="00590797" w14:textId="77777777" w:rsidR="00D81B81" w:rsidRPr="005020BC" w:rsidRDefault="0058065C" w:rsidP="00232F0C">
      <w:pPr>
        <w:pStyle w:val="Titolo1"/>
      </w:pPr>
      <w:bookmarkStart w:id="16" w:name="_Ref151136830"/>
      <w:r w:rsidRPr="005020BC">
        <w:t>Background: geography, rainfall climatology and flooding in Ecuador</w:t>
      </w:r>
      <w:bookmarkEnd w:id="16"/>
    </w:p>
    <w:p w14:paraId="3B643E10" w14:textId="6C2873BB" w:rsidR="002D7F3E" w:rsidRPr="004C4A71" w:rsidRDefault="0058065C" w:rsidP="003D2C6A">
      <w:pPr>
        <w:rPr>
          <w:color w:val="000000"/>
        </w:rPr>
      </w:pPr>
      <w:r>
        <w:t>L</w:t>
      </w:r>
      <w:r w:rsidR="00D81B81" w:rsidRPr="00AC31E5">
        <w:t>ocated in north</w:t>
      </w:r>
      <w:del w:id="17" w:author="Paperpal" w:date="2023-11-18T16:45:00Z">
        <w:r w:rsidR="00D81B81" w:rsidRPr="00AC31E5">
          <w:delText>-</w:delText>
        </w:r>
      </w:del>
      <w:r w:rsidR="00D81B81" w:rsidRPr="00AC31E5">
        <w:t xml:space="preserve">western South America, Ecuador </w:t>
      </w:r>
      <w:r w:rsidR="004C4A71">
        <w:t>includes</w:t>
      </w:r>
      <w:r w:rsidR="00D81B81" w:rsidRPr="00AC31E5">
        <w:t xml:space="preserve"> continental Ecuador and the Galápagos Islands in the Pacific Ocean</w:t>
      </w:r>
      <w:r w:rsidR="004C4A71">
        <w:t>,</w:t>
      </w:r>
      <w:r w:rsidR="00D81B81" w:rsidRPr="00AC31E5">
        <w:t xml:space="preserve"> 1000 km from the mainland</w:t>
      </w:r>
      <w:r w:rsidR="00D81B81" w:rsidRPr="005020BC">
        <w:t xml:space="preserve"> (</w:t>
      </w:r>
      <w:r w:rsidR="00D81B81">
        <w:t>inse</w:t>
      </w:r>
      <w:del w:id="18" w:author="Paperpal" w:date="2023-11-18T16:45:00Z">
        <w:r w:rsidR="00D81B81">
          <w:delText>r</w:delText>
        </w:r>
      </w:del>
      <w:r w:rsidR="00D81B81">
        <w:t>t</w:t>
      </w:r>
      <w:r w:rsidR="00D81B81" w:rsidRPr="005020BC">
        <w:t xml:space="preserve"> in </w:t>
      </w:r>
      <w:r w:rsidR="00D81B81" w:rsidRPr="005020BC">
        <w:rPr>
          <w:b/>
          <w:bCs/>
        </w:rPr>
        <w:t>Figure 1a</w:t>
      </w:r>
      <w:r w:rsidR="00D81B81" w:rsidRPr="005020BC">
        <w:t>)</w:t>
      </w:r>
      <w:r w:rsidR="00D81B81">
        <w:t xml:space="preserve">. </w:t>
      </w:r>
      <w:r w:rsidR="00D81B81" w:rsidRPr="005020BC">
        <w:t>The Andes run</w:t>
      </w:r>
      <w:r>
        <w:t xml:space="preserve"> north to south through</w:t>
      </w:r>
      <w:r w:rsidR="00800C21">
        <w:t xml:space="preserve"> Ecuador </w:t>
      </w:r>
      <w:r w:rsidR="00D81B81" w:rsidRPr="005020BC">
        <w:t>(</w:t>
      </w:r>
      <w:r w:rsidR="00D81B81" w:rsidRPr="005020BC">
        <w:rPr>
          <w:b/>
          <w:bCs/>
        </w:rPr>
        <w:fldChar w:fldCharType="begin"/>
      </w:r>
      <w:r w:rsidR="00D81B81" w:rsidRPr="005020BC">
        <w:instrText xml:space="preserve"> REF _Ref98846796 \h </w:instrText>
      </w:r>
      <w:r w:rsidR="00D81B81" w:rsidRPr="005020BC">
        <w:rPr>
          <w:b/>
          <w:bCs/>
        </w:rPr>
      </w:r>
      <w:r w:rsidR="00D81B81" w:rsidRPr="005020BC">
        <w:rPr>
          <w:b/>
          <w:bCs/>
        </w:rPr>
        <w:fldChar w:fldCharType="separate"/>
      </w:r>
      <w:r w:rsidR="00002094" w:rsidRPr="005020BC">
        <w:rPr>
          <w:b/>
        </w:rPr>
        <w:t xml:space="preserve">Figure </w:t>
      </w:r>
      <w:r w:rsidR="00002094">
        <w:rPr>
          <w:b/>
          <w:noProof/>
        </w:rPr>
        <w:t>1</w:t>
      </w:r>
      <w:r w:rsidR="00D81B81" w:rsidRPr="005020BC">
        <w:rPr>
          <w:b/>
          <w:bCs/>
        </w:rPr>
        <w:fldChar w:fldCharType="end"/>
      </w:r>
      <w:r w:rsidR="00D81B81" w:rsidRPr="005020BC">
        <w:rPr>
          <w:b/>
          <w:bCs/>
        </w:rPr>
        <w:t>a</w:t>
      </w:r>
      <w:r w:rsidR="00D81B81" w:rsidRPr="005020BC">
        <w:t>)</w:t>
      </w:r>
      <w:r w:rsidR="00800C21">
        <w:t xml:space="preserve"> and</w:t>
      </w:r>
      <w:r w:rsidR="00D81B81" w:rsidRPr="005020BC">
        <w:t xml:space="preserve"> split</w:t>
      </w:r>
      <w:r w:rsidR="00800C21">
        <w:t xml:space="preserve"> it</w:t>
      </w:r>
      <w:r w:rsidR="00D81B81" w:rsidRPr="005020BC">
        <w:t xml:space="preserve"> into three main regions </w:t>
      </w:r>
      <w:sdt>
        <w:sdtPr>
          <w:rPr>
            <w:color w:val="000000"/>
          </w:rPr>
          <w:tag w:val="MENDELEY_CITATION_v3_eyJjaXRhdGlvbklEIjoiTUVOREVMRVlfQ0lUQVRJT05fNTZlNzU0YzMtYWIyYS00NzE0LTg2ZDgtOTFhMTI1YTI5NmIw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1104768598"/>
          <w:placeholder>
            <w:docPart w:val="F7C3C9C3E0BF44D2821915621CDB20ED"/>
          </w:placeholder>
        </w:sdtPr>
        <w:sdtEndPr/>
        <w:sdtContent>
          <w:r w:rsidR="00E330D9" w:rsidRPr="00E330D9">
            <w:rPr>
              <w:color w:val="000000"/>
            </w:rPr>
            <w:t>(Vuille et al. 2000)</w:t>
          </w:r>
        </w:sdtContent>
      </w:sdt>
      <w:r w:rsidR="00D81B81" w:rsidRPr="005020BC">
        <w:t>: “</w:t>
      </w:r>
      <w:r>
        <w:t>La Costa”</w:t>
      </w:r>
      <w:r w:rsidR="00800C21">
        <w:t>, which</w:t>
      </w:r>
      <w:r w:rsidR="00D81B81" w:rsidRPr="005020BC">
        <w:t xml:space="preserve"> </w:t>
      </w:r>
      <w:r w:rsidR="004927A6" w:rsidRPr="004927A6">
        <w:rPr>
          <w:color w:val="000000"/>
        </w:rPr>
        <w:t>comprises</w:t>
      </w:r>
      <w:r w:rsidR="00072BD7">
        <w:rPr>
          <w:color w:val="000000"/>
        </w:rPr>
        <w:t xml:space="preserve"> </w:t>
      </w:r>
      <w:r w:rsidR="00454BEB" w:rsidRPr="00B13DF7">
        <w:rPr>
          <w:color w:val="000000"/>
        </w:rPr>
        <w:t>the</w:t>
      </w:r>
      <w:r w:rsidR="00454BEB" w:rsidRPr="005020BC">
        <w:t xml:space="preserve"> </w:t>
      </w:r>
      <w:r w:rsidR="00454BEB">
        <w:t xml:space="preserve">Andes’ </w:t>
      </w:r>
      <w:r w:rsidR="00454BEB" w:rsidRPr="005020BC">
        <w:t>western slopes</w:t>
      </w:r>
      <w:r w:rsidR="00800C21">
        <w:t xml:space="preserve"> and the</w:t>
      </w:r>
      <w:r w:rsidR="00D81B81" w:rsidRPr="005020BC">
        <w:t xml:space="preserve"> coastal plains along the Pacific Ocean; “El Oriente”</w:t>
      </w:r>
      <w:r w:rsidR="000B1783">
        <w:t>, which</w:t>
      </w:r>
      <w:r w:rsidR="00D81B81" w:rsidRPr="005020BC">
        <w:t xml:space="preserve"> covers a plateau containing 2% of the Amazon basin and </w:t>
      </w:r>
      <w:r w:rsidR="00B13DF7" w:rsidRPr="00B13DF7">
        <w:rPr>
          <w:color w:val="000000"/>
        </w:rPr>
        <w:t>the</w:t>
      </w:r>
      <w:r w:rsidR="00D81B81" w:rsidRPr="005020BC">
        <w:t xml:space="preserve"> eastern slopes; </w:t>
      </w:r>
      <w:r w:rsidR="00034C46">
        <w:t xml:space="preserve">and </w:t>
      </w:r>
      <w:r w:rsidR="00D81B81" w:rsidRPr="005020BC">
        <w:t>“</w:t>
      </w:r>
      <w:r>
        <w:t>La Sierra”</w:t>
      </w:r>
      <w:r w:rsidR="00034C46">
        <w:t>, which</w:t>
      </w:r>
      <w:r w:rsidR="00D81B81" w:rsidRPr="005020BC">
        <w:t xml:space="preserve"> contains the inter-Andean region between </w:t>
      </w:r>
      <w:r w:rsidR="00B13DF7" w:rsidRPr="00B13DF7">
        <w:rPr>
          <w:color w:val="000000"/>
        </w:rPr>
        <w:t>the</w:t>
      </w:r>
      <w:r w:rsidR="00D81B81" w:rsidRPr="005020BC">
        <w:t xml:space="preserve"> western and eastern </w:t>
      </w:r>
      <w:r w:rsidR="00B13DF7" w:rsidRPr="00B13DF7">
        <w:rPr>
          <w:color w:val="000000"/>
        </w:rPr>
        <w:t>slopes of the Andes</w:t>
      </w:r>
      <w:r w:rsidR="00034C46">
        <w:rPr>
          <w:color w:val="000000"/>
        </w:rPr>
        <w:t>.</w:t>
      </w:r>
      <w:r w:rsidR="00884715">
        <w:rPr>
          <w:color w:val="000000"/>
        </w:rPr>
        <w:t xml:space="preserve"> </w:t>
      </w:r>
      <w:r w:rsidR="00D11194">
        <w:t>This study</w:t>
      </w:r>
      <w:r w:rsidR="00D11194" w:rsidRPr="00F07C60">
        <w:t xml:space="preserve"> consider</w:t>
      </w:r>
      <w:r w:rsidR="00D11194">
        <w:t>s</w:t>
      </w:r>
      <w:r w:rsidR="00D11194" w:rsidRPr="00F07C60">
        <w:t xml:space="preserve"> only the continental landmass</w:t>
      </w:r>
      <w:r>
        <w:t xml:space="preserve">, </w:t>
      </w:r>
      <w:r w:rsidR="00D11194" w:rsidRPr="001A72BF">
        <w:rPr>
          <w:color w:val="000000"/>
        </w:rPr>
        <w:t xml:space="preserve">hereafter </w:t>
      </w:r>
      <w:r w:rsidR="00D11194">
        <w:t xml:space="preserve">referred </w:t>
      </w:r>
      <w:r w:rsidR="00D11194" w:rsidRPr="001A72BF">
        <w:rPr>
          <w:color w:val="000000"/>
        </w:rPr>
        <w:t>to</w:t>
      </w:r>
      <w:r w:rsidR="00D11194">
        <w:t xml:space="preserve"> as</w:t>
      </w:r>
      <w:r w:rsidR="00D11194" w:rsidRPr="00F07C60">
        <w:t xml:space="preserve"> </w:t>
      </w:r>
      <w:r w:rsidR="00D11194">
        <w:rPr>
          <w:color w:val="000000"/>
        </w:rPr>
        <w:t>“</w:t>
      </w:r>
      <w:r w:rsidR="00D11194" w:rsidRPr="001A72BF">
        <w:rPr>
          <w:color w:val="000000"/>
        </w:rPr>
        <w:t>Ecuador</w:t>
      </w:r>
      <w:r w:rsidR="00D11194">
        <w:rPr>
          <w:color w:val="000000"/>
        </w:rPr>
        <w:t>”</w:t>
      </w:r>
      <w:r w:rsidR="00D11194" w:rsidRPr="001A72BF">
        <w:rPr>
          <w:color w:val="000000"/>
        </w:rPr>
        <w:t>.</w:t>
      </w:r>
      <w:r w:rsidR="00D11194">
        <w:rPr>
          <w:color w:val="000000"/>
        </w:rPr>
        <w:t xml:space="preserve"> T</w:t>
      </w:r>
      <w:r w:rsidR="00884715" w:rsidRPr="00E67F99">
        <w:t>he domain of interest</w:t>
      </w:r>
      <w:r w:rsidR="00BA2F71">
        <w:t xml:space="preserve">, </w:t>
      </w:r>
      <w:r w:rsidR="00884715" w:rsidRPr="00E67F99">
        <w:t>includ</w:t>
      </w:r>
      <w:r w:rsidR="00BA2F71">
        <w:t>ing</w:t>
      </w:r>
      <w:r w:rsidR="00884715" w:rsidRPr="00E67F99">
        <w:t xml:space="preserve"> the borders with Colombia, Peru</w:t>
      </w:r>
      <w:r>
        <w:t>, and the Pacific Ocean</w:t>
      </w:r>
      <w:r w:rsidR="00BA2F71">
        <w:t>, contain</w:t>
      </w:r>
      <w:r w:rsidR="00A13747">
        <w:t>s</w:t>
      </w:r>
      <w:r w:rsidR="00BA2F71">
        <w:t xml:space="preserve"> a total of </w:t>
      </w:r>
      <w:r w:rsidR="00884715" w:rsidRPr="00E67F99">
        <w:t>1090 grid boxes. Th</w:t>
      </w:r>
      <w:r w:rsidR="00BA2F71">
        <w:t>is</w:t>
      </w:r>
      <w:r w:rsidR="00884715" w:rsidRPr="00E67F99">
        <w:t xml:space="preserve"> general domain is then split in</w:t>
      </w:r>
      <w:r>
        <w:t>to</w:t>
      </w:r>
      <w:r w:rsidR="00BA2F71">
        <w:t xml:space="preserve"> the three main regions</w:t>
      </w:r>
      <w:r w:rsidR="004C342D">
        <w:t xml:space="preserve"> mentioned above</w:t>
      </w:r>
      <w:r w:rsidR="00352A92">
        <w:t xml:space="preserve"> usin</w:t>
      </w:r>
      <w:r w:rsidR="00CA38DD">
        <w:t>g</w:t>
      </w:r>
      <w:r w:rsidR="00352A92">
        <w:t xml:space="preserve"> </w:t>
      </w:r>
      <w:r w:rsidR="00884715" w:rsidRPr="00E67F99">
        <w:t>Ecuador’s topography</w:t>
      </w:r>
      <w:r>
        <w:t xml:space="preserve"> in the ENS </w:t>
      </w:r>
      <w:r w:rsidR="00CA38DD">
        <w:t xml:space="preserve">grid </w:t>
      </w:r>
      <w:r>
        <w:t xml:space="preserve">(see </w:t>
      </w:r>
      <w:r w:rsidR="00884715" w:rsidRPr="00E67F99">
        <w:fldChar w:fldCharType="begin"/>
      </w:r>
      <w:r w:rsidR="00884715" w:rsidRPr="00E67F99">
        <w:instrText xml:space="preserve"> REF _Ref98846796 \h </w:instrText>
      </w:r>
      <w:r w:rsidR="00884715" w:rsidRPr="00E67F99">
        <w:fldChar w:fldCharType="separate"/>
      </w:r>
      <w:r w:rsidR="00002094" w:rsidRPr="005020BC">
        <w:rPr>
          <w:b/>
        </w:rPr>
        <w:t xml:space="preserve">Figure </w:t>
      </w:r>
      <w:r w:rsidR="00002094">
        <w:rPr>
          <w:b/>
          <w:noProof/>
        </w:rPr>
        <w:t>1</w:t>
      </w:r>
      <w:r w:rsidR="00884715" w:rsidRPr="00E67F99">
        <w:fldChar w:fldCharType="end"/>
      </w:r>
      <w:r w:rsidR="00884715" w:rsidRPr="00F879DF">
        <w:rPr>
          <w:b/>
        </w:rPr>
        <w:t>b</w:t>
      </w:r>
      <w:r w:rsidR="00884715" w:rsidRPr="00E67F99">
        <w:t xml:space="preserve">). Grid boxes below 600 m above sea level and to the west and the east of the longitude 78.2 °W belong to “La Costa” (i.e., 321 grid boxes) and “El Oriente” (299 grid boxes). Grid boxes above 600 m </w:t>
      </w:r>
      <w:r w:rsidR="003D2C6A">
        <w:t>were assigned</w:t>
      </w:r>
      <w:r w:rsidR="00884715" w:rsidRPr="00E67F99">
        <w:t xml:space="preserve"> to “La Sierra” </w:t>
      </w:r>
      <w:r w:rsidR="003D2C6A">
        <w:t xml:space="preserve">region </w:t>
      </w:r>
      <w:r w:rsidR="00884715" w:rsidRPr="00E67F99">
        <w:t>(470 grid boxes).</w:t>
      </w:r>
    </w:p>
    <w:p w14:paraId="701C3EAB" w14:textId="22D9EA89" w:rsidR="00D81B81" w:rsidRPr="005020BC" w:rsidRDefault="0058065C" w:rsidP="00EC6EBA">
      <w:r w:rsidRPr="005020BC">
        <w:t>The rainy season in “La Costa” spans from December to May</w:t>
      </w:r>
      <w:r w:rsidR="00B133AD">
        <w:t xml:space="preserve"> </w:t>
      </w:r>
      <w:sdt>
        <w:sdtPr>
          <w:rPr>
            <w:color w:val="000000"/>
          </w:rPr>
          <w:tag w:val="MENDELEY_CITATION_v3_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"/>
          <w:id w:val="-1492016393"/>
          <w:placeholder>
            <w:docPart w:val="DefaultPlaceholder_-1854013440"/>
          </w:placeholder>
        </w:sdtPr>
        <w:sdtEndPr/>
        <w:sdtContent>
          <w:r w:rsidR="00E330D9" w:rsidRPr="00E330D9">
            <w:rPr>
              <w:color w:val="000000"/>
            </w:rPr>
            <w:t>(Ilbay-Yupa et al. 2021)</w:t>
          </w:r>
        </w:sdtContent>
      </w:sdt>
      <w:r>
        <w:t xml:space="preserve">. </w:t>
      </w:r>
      <w:r w:rsidR="00F37A36">
        <w:t>Broad</w:t>
      </w:r>
      <w:r>
        <w:t>-</w:t>
      </w:r>
      <w:r w:rsidRPr="005020BC">
        <w:t>scale atmospheric and oceanic phenomena</w:t>
      </w:r>
      <w:r>
        <w:t xml:space="preserve"> </w:t>
      </w:r>
      <w:r w:rsidR="00F37A36">
        <w:t xml:space="preserve">modulate </w:t>
      </w:r>
      <w:r w:rsidR="00B10389">
        <w:t>the intensity and spatial variability</w:t>
      </w:r>
      <w:r>
        <w:t xml:space="preserve"> of rainfall</w:t>
      </w:r>
      <w:r w:rsidR="00596712">
        <w:t xml:space="preserve">. </w:t>
      </w:r>
      <w:r w:rsidR="00CD4A07">
        <w:t xml:space="preserve">The </w:t>
      </w:r>
      <w:r w:rsidRPr="005020BC">
        <w:t xml:space="preserve">extreme phases of El Niño Southern Oscillation, known as El Niño (i.e., above-average </w:t>
      </w:r>
      <w:r w:rsidR="00CD4A07">
        <w:t>sea surface temperature</w:t>
      </w:r>
      <w:r w:rsidRPr="005020BC">
        <w:t xml:space="preserve"> in the Pacific Ocean) and La Niña (i.e., below-average)</w:t>
      </w:r>
      <w:r w:rsidR="004E35BB">
        <w:t>,</w:t>
      </w:r>
      <w:r>
        <w:t xml:space="preserve"> </w:t>
      </w:r>
      <w:r w:rsidRPr="005020BC">
        <w:t>enhance</w:t>
      </w:r>
      <w:r>
        <w:t>d and decreased</w:t>
      </w:r>
      <w:r w:rsidRPr="005020BC">
        <w:t xml:space="preserve"> the average rainfall during the rainy season</w:t>
      </w:r>
      <w:r>
        <w:t>, respectively</w:t>
      </w:r>
      <w:sdt>
        <w:sdtPr>
          <w:rPr>
            <w:color w:val="000000"/>
          </w:rPr>
          <w:tag w:val="MENDELEY_CITATION_v3_eyJjaXRhdGlvbklEIjoiTUVOREVMRVlfQ0lUQVRJT05fNzY3NDIzOWItOGFmNi00YmU3LTgzZTAtOGNmZjcwOGE4YzlmIiwicHJvcGVydGllcyI6eyJub3RlSW5kZXgiOjB9LCJpc0VkaXRlZCI6ZmFsc2UsIm1hbnVhbE92ZXJyaWRlIjp7ImNpdGVwcm9jVGV4dCI6IihSZWNhbGRlLUNvcm9uZWwgZXQgYWwuIDIwMTQ7IFRvYmFyIGFuZCBXeXNldXJlIDIwMTg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"/>
          <w:id w:val="-1312245553"/>
          <w:placeholder>
            <w:docPart w:val="5D546D35E39641F583D326797608E48C"/>
          </w:placeholder>
        </w:sdtPr>
        <w:sdtEndPr/>
        <w:sdtContent>
          <w:r w:rsidR="00E330D9" w:rsidRPr="00E330D9">
            <w:rPr>
              <w:color w:val="000000"/>
            </w:rPr>
            <w:t>(Recalde-Coronel et al. 2014; Tobar and Wyseure 2018)</w:t>
          </w:r>
        </w:sdtContent>
      </w:sdt>
      <w:r w:rsidRPr="005020BC">
        <w:t xml:space="preserve">. In addition, </w:t>
      </w:r>
      <w:r w:rsidR="008141F0">
        <w:t xml:space="preserve">certain phases of </w:t>
      </w:r>
      <w:r w:rsidRPr="005020BC">
        <w:t>the Madden-Julian Oscillation</w:t>
      </w:r>
      <w:r w:rsidR="008155F8">
        <w:t>,</w:t>
      </w:r>
      <w:r w:rsidRPr="005020BC">
        <w:t xml:space="preserve"> 1 and 8 (i.e., when </w:t>
      </w:r>
      <w:r>
        <w:t xml:space="preserve">a </w:t>
      </w:r>
      <w:r w:rsidRPr="005020BC">
        <w:t xml:space="preserve">convection centre is over the Western Hemisphere and Africa) and 4 and 5 (i.e., when </w:t>
      </w:r>
      <w:r>
        <w:t>a</w:t>
      </w:r>
      <w:r w:rsidRPr="005020BC">
        <w:t xml:space="preserve"> convection centre is over the Maritime </w:t>
      </w:r>
      <w:r w:rsidR="00F22C0D">
        <w:t>c</w:t>
      </w:r>
      <w:r w:rsidRPr="005020BC">
        <w:t>ontinent)</w:t>
      </w:r>
      <w:r w:rsidR="008155F8">
        <w:t>,</w:t>
      </w:r>
      <w:r w:rsidRPr="005020BC">
        <w:t xml:space="preserve"> are associated with an enhancement and decrease in precipitation</w:t>
      </w:r>
      <w:r>
        <w:t>, respectively</w:t>
      </w:r>
      <w:r w:rsidR="00002DBC">
        <w:t xml:space="preserve"> </w:t>
      </w:r>
      <w:sdt>
        <w:sdtPr>
          <w:rPr>
            <w:color w:val="000000"/>
          </w:rPr>
          <w:tag w:val="MENDELEY_CITATION_v3_eyJjaXRhdGlvbklEIjoiTUVOREVMRVlfQ0lUQVRJT05fNzUyYWZhZGMtMjMzMy00MWJiLWExMmQtMjUzNTA3YTZjMzFj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
          <w:id w:val="-467204814"/>
          <w:placeholder>
            <w:docPart w:val="5D546D35E39641F583D326797608E48C"/>
          </w:placeholder>
        </w:sdtPr>
        <w:sdtEndPr/>
        <w:sdtContent>
          <w:r w:rsidR="00E330D9" w:rsidRPr="00E330D9">
            <w:rPr>
              <w:color w:val="000000"/>
            </w:rPr>
            <w:t>(Recalde-Coronel et al. 2020)</w:t>
          </w:r>
        </w:sdtContent>
      </w:sdt>
      <w:r w:rsidRPr="005020BC">
        <w:t>. “La Sierra” has two main rainy seasons (</w:t>
      </w:r>
      <w:r w:rsidR="00CC0A3F">
        <w:t xml:space="preserve">i.e., </w:t>
      </w:r>
      <w:r w:rsidRPr="005020BC">
        <w:t>February</w:t>
      </w:r>
      <w:r w:rsidR="00F22C0D">
        <w:t>-</w:t>
      </w:r>
      <w:r w:rsidRPr="005020BC">
        <w:t>May and October-November)</w:t>
      </w:r>
      <w:r>
        <w:t xml:space="preserve">. </w:t>
      </w:r>
      <w:r w:rsidRPr="007C58DD">
        <w:t>Precipitation</w:t>
      </w:r>
      <w:r>
        <w:t xml:space="preserve"> spatial</w:t>
      </w:r>
      <w:r w:rsidRPr="007C58DD">
        <w:t xml:space="preserve"> patterns in</w:t>
      </w:r>
      <w:r>
        <w:t xml:space="preserve"> the</w:t>
      </w:r>
      <w:r w:rsidRPr="007C58DD">
        <w:t xml:space="preserve"> inter-Andean valleys are</w:t>
      </w:r>
      <w:r>
        <w:t xml:space="preserve"> more</w:t>
      </w:r>
      <w:r w:rsidRPr="007C58DD">
        <w:t xml:space="preserve"> complex</w:t>
      </w:r>
      <w:r>
        <w:t xml:space="preserve"> than in “La Costa”</w:t>
      </w:r>
      <w:r w:rsidRPr="007C58DD">
        <w:t xml:space="preserve"> </w:t>
      </w:r>
      <w:r>
        <w:t>because rainfall is typically generated by</w:t>
      </w:r>
      <w:r w:rsidRPr="007C58DD">
        <w:t xml:space="preserve"> small</w:t>
      </w:r>
      <w:r>
        <w:t>er</w:t>
      </w:r>
      <w:r w:rsidRPr="007C58DD">
        <w:t>-scale convective systems</w:t>
      </w:r>
      <w:del w:id="19" w:author="Paperpal" w:date="2023-11-18T16:45:00Z">
        <w:r>
          <w:delText xml:space="preserve"> </w:delText>
        </w:r>
      </w:del>
      <w:sdt>
        <w:sdtPr>
          <w:rPr>
            <w:color w:val="000000"/>
          </w:rPr>
          <w:tag w:val="MENDELEY_CITATION_v3_eyJjaXRhdGlvbklEIjoiTUVOREVMRVlfQ0lUQVRJT05fM2Q0NjNmMmYtNWZhOC00NzYyLWEzOWQtYzgzYmE1OWEzZWI0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620501379"/>
          <w:placeholder>
            <w:docPart w:val="5D546D35E39641F583D326797608E48C"/>
          </w:placeholder>
        </w:sdtPr>
        <w:sdtEndPr/>
        <w:sdtContent>
          <w:r w:rsidR="00E330D9" w:rsidRPr="00E330D9">
            <w:rPr>
              <w:color w:val="000000"/>
            </w:rPr>
            <w:t>(Vuille et al. 2000)</w:t>
          </w:r>
        </w:sdtContent>
      </w:sdt>
      <w:r>
        <w:t xml:space="preserve">. </w:t>
      </w:r>
      <w:r w:rsidR="00835D89">
        <w:t>Additionally</w:t>
      </w:r>
      <w:r>
        <w:t>, a</w:t>
      </w:r>
      <w:r w:rsidRPr="005020BC">
        <w:t xml:space="preserve">s air masses lose much of their humidity on both flanks of the Andes, precipitation amounts in </w:t>
      </w:r>
      <w:r>
        <w:t xml:space="preserve">“la Sierra” </w:t>
      </w:r>
      <w:r w:rsidRPr="005020BC">
        <w:t>are relatively low</w:t>
      </w:r>
      <w:r>
        <w:t>er than those in the other two regions</w:t>
      </w:r>
      <w:r w:rsidRPr="005020BC">
        <w:t>, varying between 800 and 1500 mm/year</w:t>
      </w:r>
      <w:del w:id="20" w:author="Paperpal" w:date="2023-11-18T16:45:00Z">
        <w:r w:rsidRPr="005020BC">
          <w:delText xml:space="preserve"> </w:delText>
        </w:r>
      </w:del>
      <w:sdt>
        <w:sdtPr>
          <w:rPr>
            <w:color w:val="000000"/>
          </w:rPr>
          <w:tag w:val="MENDELEY_CITATION_v3_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"/>
          <w:id w:val="1646861044"/>
          <w:placeholder>
            <w:docPart w:val="9E2650BFC18C4E6EBCFDB446AF96EC77"/>
          </w:placeholder>
        </w:sdtPr>
        <w:sdtEndPr/>
        <w:sdtContent>
          <w:r w:rsidR="00E330D9" w:rsidRPr="00E330D9">
            <w:rPr>
              <w:color w:val="000000"/>
            </w:rPr>
            <w:t>(Vuille et al. 2000; Buytaert et al. 2006)</w:t>
          </w:r>
        </w:sdtContent>
      </w:sdt>
      <w:r w:rsidRPr="005020BC">
        <w:t xml:space="preserve">. </w:t>
      </w:r>
      <w:r>
        <w:t>Several studies</w:t>
      </w:r>
      <w:r w:rsidR="001F1A2C">
        <w:t xml:space="preserve"> </w:t>
      </w:r>
      <w:sdt>
        <w:sdtPr>
          <w:rPr>
            <w:color w:val="000000"/>
          </w:rPr>
          <w:tag w:val="MENDELEY_CITATION_v3_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"/>
          <w:id w:val="-494955577"/>
          <w:placeholder>
            <w:docPart w:val="DefaultPlaceholder_-1854013440"/>
          </w:placeholder>
        </w:sdtPr>
        <w:sdtEndPr/>
        <w:sdtContent>
          <w:r w:rsidR="00E330D9" w:rsidRPr="00E330D9">
            <w:rPr>
              <w:color w:val="000000"/>
            </w:rPr>
            <w:t>(Buytaert et al. 2006; Bendix et al. 2006; Junquas et al. 2022)</w:t>
          </w:r>
        </w:sdtContent>
      </w:sdt>
      <w:r>
        <w:t xml:space="preserve"> have shown that in the Andean region, most of the rainfall occurs </w:t>
      </w:r>
      <w:r w:rsidR="00A322A3">
        <w:t xml:space="preserve">during </w:t>
      </w:r>
      <w:r>
        <w:t xml:space="preserve">the </w:t>
      </w:r>
      <w:r w:rsidR="001F1A2C">
        <w:t>daytime, particular</w:t>
      </w:r>
      <w:r>
        <w:t xml:space="preserve">ly in the afternoon hours, between 2 pm and 7 pm local time (LT). </w:t>
      </w:r>
      <w:r w:rsidRPr="005020BC">
        <w:t xml:space="preserve">It rains throughout the year in “El Oriente”, with the wettest (driest) months being April-July (September-October). </w:t>
      </w:r>
      <w:r w:rsidR="0017203D">
        <w:t>R</w:t>
      </w:r>
      <w:r w:rsidRPr="005020BC">
        <w:t>ainfall climatology in “El Oriente” is primarily influenced by strong convective activity across the Amazon Forest and water vapor variations from the sea surface temperature of the tropical Atlantic Ocean</w:t>
      </w:r>
      <w:del w:id="21" w:author="Paperpal" w:date="2023-11-18T16:45:00Z">
        <w:r w:rsidR="00D60C9A">
          <w:delText xml:space="preserve"> </w:delText>
        </w:r>
      </w:del>
      <w:sdt>
        <w:sdtPr>
          <w:rPr>
            <w:color w:val="000000"/>
          </w:rPr>
          <w:tag w:val="MENDELEY_CITATION_v3_eyJjaXRhdGlvbklEIjoiTUVOREVMRVlfQ0lUQVRJT05fMGQ3N2QzYTItOGNkNi00ZDNlLWJlYTUtN2Y0NTYzNzk4NzI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855999650"/>
          <w:placeholder>
            <w:docPart w:val="5CDB7FC4DD4A4B7697740E4CFAABBBE0"/>
          </w:placeholder>
        </w:sdtPr>
        <w:sdtEndPr/>
        <w:sdtContent>
          <w:r w:rsidR="00E330D9" w:rsidRPr="00E330D9">
            <w:rPr>
              <w:color w:val="000000"/>
            </w:rPr>
            <w:t>(Vuille et al. 2000)</w:t>
          </w:r>
        </w:sdtContent>
      </w:sdt>
      <w:r w:rsidRPr="005020BC">
        <w:t>.</w:t>
      </w:r>
    </w:p>
    <w:p w14:paraId="069D1A0A" w14:textId="3A639C96" w:rsidR="00D81B81" w:rsidRDefault="0058065C" w:rsidP="0082535C">
      <w:r>
        <w:t xml:space="preserve">Floods </w:t>
      </w:r>
      <w:r w:rsidRPr="005020BC">
        <w:t>can cause considerable material loss and deaths</w:t>
      </w:r>
      <w:r>
        <w:t xml:space="preserve"> </w:t>
      </w:r>
      <w:r w:rsidR="0082537E">
        <w:t>in</w:t>
      </w:r>
      <w:r>
        <w:t xml:space="preserve"> </w:t>
      </w:r>
      <w:r w:rsidRPr="005020BC">
        <w:t>“La Costa”</w:t>
      </w:r>
      <w:r>
        <w:t xml:space="preserve"> and “La Sierra” </w:t>
      </w:r>
      <w:r w:rsidR="0082537E">
        <w:t xml:space="preserve">because they </w:t>
      </w:r>
      <w:r>
        <w:t xml:space="preserve">are heavily populated and contain Ecuador’s two most important industrial areas, Guayaquil in Guayas and Quito in Pichincha </w:t>
      </w:r>
      <w:r w:rsidRPr="005020BC">
        <w:t>(</w:t>
      </w:r>
      <w:r w:rsidRPr="005020BC">
        <w:fldChar w:fldCharType="begin"/>
      </w:r>
      <w:r w:rsidRPr="005020BC">
        <w:instrText xml:space="preserve"> REF _Ref98846796 \h </w:instrText>
      </w:r>
      <w:r w:rsidRPr="005020BC">
        <w:fldChar w:fldCharType="separate"/>
      </w:r>
      <w:r w:rsidR="00002094" w:rsidRPr="005020BC">
        <w:rPr>
          <w:b/>
        </w:rPr>
        <w:t xml:space="preserve">Figure </w:t>
      </w:r>
      <w:r w:rsidR="00002094">
        <w:rPr>
          <w:b/>
          <w:noProof/>
        </w:rPr>
        <w:t>1</w:t>
      </w:r>
      <w:r w:rsidRPr="005020BC">
        <w:fldChar w:fldCharType="end"/>
      </w:r>
      <w:r w:rsidRPr="005020BC">
        <w:rPr>
          <w:b/>
          <w:bCs/>
        </w:rPr>
        <w:t>c</w:t>
      </w:r>
      <w:r w:rsidRPr="005020BC">
        <w:t>)</w:t>
      </w:r>
      <w:r>
        <w:t xml:space="preserve">. </w:t>
      </w:r>
      <w:r w:rsidRPr="005020BC">
        <w:t>Prolonged rainfall events</w:t>
      </w:r>
      <w:r>
        <w:t xml:space="preserve"> in “La Costa”</w:t>
      </w:r>
      <w:r w:rsidRPr="005020BC">
        <w:t xml:space="preserve"> can</w:t>
      </w:r>
      <w:r>
        <w:t xml:space="preserve"> generate extensive, severe surface runoff far from rivers and</w:t>
      </w:r>
      <w:r w:rsidRPr="005020BC">
        <w:t xml:space="preserve"> cause rivers </w:t>
      </w:r>
      <w:r>
        <w:t xml:space="preserve">to flood </w:t>
      </w:r>
      <w:r w:rsidR="00415804">
        <w:t>vast</w:t>
      </w:r>
      <w:r w:rsidRPr="005020BC">
        <w:t xml:space="preserve"> plain areas</w:t>
      </w:r>
      <w:sdt>
        <w:sdtPr>
          <w:rPr>
            <w:color w:val="000000"/>
          </w:rPr>
          <w:tag w:val="MENDELEY_CITATION_v3_eyJjaXRhdGlvbklEIjoiTUVOREVMRVlfQ0lUQVRJT05fZWJlODE2MDYtNTEzMC00YWZjLWE3NDYtMDRhNzk0ZDMyYzV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
          <w:id w:val="1089656453"/>
          <w:placeholder>
            <w:docPart w:val="5D546D35E39641F583D326797608E48C"/>
          </w:placeholder>
        </w:sdtPr>
        <w:sdtEndPr/>
        <w:sdtContent>
          <w:r w:rsidR="00E330D9" w:rsidRPr="00E330D9">
            <w:rPr>
              <w:color w:val="000000"/>
            </w:rPr>
            <w:t>(Galarza-Villamar et al. 2018)</w:t>
          </w:r>
        </w:sdtContent>
      </w:sdt>
      <w:r>
        <w:t>. Intense s</w:t>
      </w:r>
      <w:r w:rsidRPr="005020BC">
        <w:t>horter-lived rainfall events (i.e., less than one day</w:t>
      </w:r>
      <w:r>
        <w:t>)</w:t>
      </w:r>
      <w:r w:rsidRPr="005020BC">
        <w:t xml:space="preserve"> can also cause severe, sudden surface runoff</w:t>
      </w:r>
      <w:sdt>
        <w:sdtPr>
          <w:rPr>
            <w:color w:val="000000"/>
          </w:rPr>
          <w:tag w:val="MENDELEY_CITATION_v3_eyJjaXRhdGlvbklEIjoiTUVOREVMRVlfQ0lUQVRJT05fOGM0MWViODMtMWQyZS00NmY1LTkzYWItMWIwY2Y2YmVmYmZ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
          <w:id w:val="238984243"/>
          <w:placeholder>
            <w:docPart w:val="5D546D35E39641F583D326797608E48C"/>
          </w:placeholder>
        </w:sdtPr>
        <w:sdtEndPr/>
        <w:sdtContent>
          <w:r w:rsidR="00E330D9" w:rsidRPr="00E330D9">
            <w:rPr>
              <w:color w:val="000000"/>
            </w:rPr>
            <w:t>(Galarza-Villamar et al. 2018)</w:t>
          </w:r>
        </w:sdtContent>
      </w:sdt>
      <w:r>
        <w:t xml:space="preserve">. </w:t>
      </w:r>
      <w:r w:rsidR="00781329">
        <w:t>R</w:t>
      </w:r>
      <w:r w:rsidRPr="005020BC">
        <w:t xml:space="preserve">ivers in “La Sierra” are </w:t>
      </w:r>
      <w:r w:rsidR="00415804">
        <w:t>susceptible</w:t>
      </w:r>
      <w:r w:rsidRPr="005020BC">
        <w:t xml:space="preserve"> to extreme locali</w:t>
      </w:r>
      <w:r>
        <w:t>s</w:t>
      </w:r>
      <w:r w:rsidRPr="005020BC">
        <w:t xml:space="preserve">ed </w:t>
      </w:r>
      <w:r w:rsidRPr="005020BC">
        <w:lastRenderedPageBreak/>
        <w:t xml:space="preserve">rainfall events and, consequently, are prone to flash </w:t>
      </w:r>
      <w:r w:rsidRPr="005020BC">
        <w:t>flooding</w:t>
      </w:r>
      <w:del w:id="22" w:author="Paperpal" w:date="2023-11-18T16:45:00Z">
        <w:r w:rsidRPr="005020BC">
          <w:delText xml:space="preserve"> </w:delText>
        </w:r>
      </w:del>
      <w:sdt>
        <w:sdtPr>
          <w:rPr>
            <w:color w:val="000000"/>
          </w:rPr>
          <w:tag w:val="MENDELEY_CITATION_v3_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"/>
          <w:id w:val="1395548198"/>
          <w:placeholder>
            <w:docPart w:val="5D546D35E39641F583D326797608E48C"/>
          </w:placeholder>
        </w:sdtPr>
        <w:sdtEndPr/>
        <w:sdtContent>
          <w:r w:rsidR="00E330D9" w:rsidRPr="00E330D9">
            <w:rPr>
              <w:color w:val="000000"/>
            </w:rPr>
            <w:t>(Laraque et al. 2009; Pinos and Timbe 2020)</w:t>
          </w:r>
        </w:sdtContent>
      </w:sdt>
      <w:r w:rsidRPr="005020BC">
        <w:t>.</w:t>
      </w:r>
      <w:r>
        <w:t xml:space="preserve"> </w:t>
      </w:r>
      <w:r w:rsidR="00375FDA">
        <w:t>The</w:t>
      </w:r>
      <w:r>
        <w:t xml:space="preserve"> r</w:t>
      </w:r>
      <w:r w:rsidRPr="005020BC">
        <w:t>iver flows</w:t>
      </w:r>
      <w:r>
        <w:t xml:space="preserve"> in “El Oriente”</w:t>
      </w:r>
      <w:r w:rsidRPr="005020BC">
        <w:t xml:space="preserve"> show a much stronger response to seasonal rainfall</w:t>
      </w:r>
      <w:r>
        <w:t xml:space="preserve"> than a single rainfall event because of </w:t>
      </w:r>
      <w:r w:rsidRPr="005020BC">
        <w:t>the size and length of Amazonian rivers, floodplain storage</w:t>
      </w:r>
      <w:r>
        <w:t>, and shallow riverbeds</w:t>
      </w:r>
      <w:sdt>
        <w:sdtPr>
          <w:rPr>
            <w:color w:val="000000"/>
          </w:rPr>
          <w:tag w:val="MENDELEY_CITATION_v3_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"/>
          <w:id w:val="-564954320"/>
          <w:placeholder>
            <w:docPart w:val="5D546D35E39641F583D326797608E48C"/>
          </w:placeholder>
        </w:sdtPr>
        <w:sdtEndPr/>
        <w:sdtContent>
          <w:r w:rsidR="00E330D9" w:rsidRPr="00E330D9">
            <w:rPr>
              <w:color w:val="000000"/>
            </w:rPr>
            <w:t>(Trigg et al. 2009)</w:t>
          </w:r>
        </w:sdtContent>
      </w:sdt>
      <w:r w:rsidRPr="005020BC">
        <w:t>.</w:t>
      </w:r>
    </w:p>
    <w:p w14:paraId="28F0A4E8" w14:textId="4D16BEA6" w:rsidR="0053004A" w:rsidRPr="0053004A" w:rsidRDefault="0058065C" w:rsidP="0053004A">
      <w:pPr>
        <w:pStyle w:val="Titolo1"/>
      </w:pPr>
      <w:r>
        <w:t>Data</w:t>
      </w:r>
    </w:p>
    <w:p w14:paraId="1552AD27" w14:textId="77777777" w:rsidR="00A306B6" w:rsidRPr="005020BC" w:rsidRDefault="0058065C" w:rsidP="00A306B6">
      <w:pPr>
        <w:pStyle w:val="Titolo2"/>
      </w:pPr>
      <w:r w:rsidRPr="005020BC">
        <w:t>Flash flood reports</w:t>
      </w:r>
    </w:p>
    <w:p w14:paraId="1FC97787" w14:textId="01C1CAD4" w:rsidR="00A306B6" w:rsidRPr="005020BC" w:rsidRDefault="0058065C" w:rsidP="00A306B6">
      <w:r w:rsidRPr="005020BC">
        <w:t xml:space="preserve"> Disaggregation by flood type and specific documentation about historical flash flood events and their impacts are rare in many regions of the world</w:t>
      </w:r>
      <w:r>
        <w:t xml:space="preserve">, </w:t>
      </w:r>
      <w:r w:rsidRPr="005020BC">
        <w:t>primarily</w:t>
      </w:r>
      <w:r>
        <w:t xml:space="preserve"> due to a lack of commonly accepted flash flood definitions</w:t>
      </w:r>
      <w:sdt>
        <w:sdtPr>
          <w:rPr>
            <w:color w:val="000000"/>
          </w:rPr>
          <w:tag w:val="MENDELEY_CITATION_v3_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"/>
          <w:id w:val="173698897"/>
          <w:placeholder>
            <w:docPart w:val="C6045837D58743CA8F2C83AACBFFF0F5"/>
          </w:placeholder>
        </w:sdtPr>
        <w:sdtEndPr/>
        <w:sdtContent>
          <w:r w:rsidR="00E330D9" w:rsidRPr="00E330D9">
            <w:rPr>
              <w:color w:val="000000"/>
            </w:rPr>
            <w:t>(Kruczkiewicz et al. 2021a; Bucherie et al. 2022a)</w:t>
          </w:r>
        </w:sdtContent>
      </w:sdt>
      <w:r w:rsidRPr="005020BC">
        <w:t xml:space="preserve">. </w:t>
      </w:r>
      <w:r w:rsidRPr="005020BC">
        <w:rPr>
          <w:noProof/>
        </w:rPr>
        <w:t xml:space="preserve">Kruczkiewicz </w:t>
      </w:r>
      <w:r w:rsidRPr="005020BC">
        <w:rPr>
          <w:i/>
          <w:noProof/>
        </w:rPr>
        <w:t>et al.</w:t>
      </w:r>
      <w:r w:rsidRPr="005020BC">
        <w:t xml:space="preserve"> </w:t>
      </w:r>
      <w:sdt>
        <w:sdtPr>
          <w:rPr>
            <w:color w:val="000000"/>
          </w:rPr>
          <w:tag w:val="MENDELEY_CITATION_v3_eyJjaXRhdGlvbklEIjoiTUVOREVMRVlfQ0lUQVRJT05fMWQ4NTI4ZDEtMzZlYi00YTk0LWIzMTctNjYyMTAzYzJhODQ4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
          <w:id w:val="-110355065"/>
          <w:placeholder>
            <w:docPart w:val="3291647614974AE09908A98272393057"/>
          </w:placeholder>
        </w:sdtPr>
        <w:sdtEndPr/>
        <w:sdtContent>
          <w:r w:rsidR="00E330D9" w:rsidRPr="00E330D9">
            <w:rPr>
              <w:color w:val="000000"/>
            </w:rPr>
            <w:t>(2021b)</w:t>
          </w:r>
        </w:sdtContent>
      </w:sdt>
      <w:r w:rsidRPr="005020BC">
        <w:t xml:space="preserve"> developed a </w:t>
      </w:r>
      <w:hyperlink r:id="rId8" w:history="1">
        <w:r w:rsidRPr="005020BC">
          <w:t>method to assign a</w:t>
        </w:r>
      </w:hyperlink>
      <w:hyperlink r:id="rId9" w:history="1">
        <w:r w:rsidRPr="005020BC">
          <w:t>n</w:t>
        </w:r>
      </w:hyperlink>
      <w:hyperlink r:id="rId10" w:history="1">
        <w:r w:rsidRPr="005020BC">
          <w:t xml:space="preserve"> “Enhanced</w:t>
        </w:r>
      </w:hyperlink>
      <w:hyperlink r:id="rId11" w:history="1">
        <w:r w:rsidRPr="005020BC">
          <w:t xml:space="preserve"> Flash Flood Confidence Index</w:t>
        </w:r>
      </w:hyperlink>
      <w:r w:rsidRPr="005020BC">
        <w:t xml:space="preserve"> (EFFCI)” for flood events in historical flood datasets</w:t>
      </w:r>
      <w:ins w:id="23" w:author="Paperpal" w:date="2023-11-18T16:45:00Z">
        <w:r>
          <w:t>,</w:t>
        </w:r>
      </w:ins>
      <w:r>
        <w:t xml:space="preserve"> based on text mining of disaster reports and a flash flood susceptibility index extracted from the geophysical properties of the location of the events. The EFFCI is an </w:t>
      </w:r>
      <w:r w:rsidRPr="007B736B">
        <w:rPr>
          <w:color w:val="000000"/>
        </w:rPr>
        <w:t>estimate</w:t>
      </w:r>
      <w:r w:rsidRPr="005020BC">
        <w:t xml:space="preserve"> of the likelihood of a flood event be</w:t>
      </w:r>
      <w:r>
        <w:t xml:space="preserve">ing a flash flood, ranging from 1 (not very likely) to 10 (extremely likely). The flash flood database in Ecuador was mainly compiled from two datasets, DesInventar </w:t>
      </w:r>
      <w:sdt>
        <w:sdtPr>
          <w:rPr>
            <w:color w:val="000000"/>
          </w:rPr>
          <w:tag w:val="MENDELEY_CITATION_v3_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"/>
          <w:id w:val="33634933"/>
          <w:placeholder>
            <w:docPart w:val="3291647614974AE09908A98272393057"/>
          </w:placeholder>
        </w:sdtPr>
        <w:sdtEndPr/>
        <w:sdtContent>
          <w:r w:rsidR="00E330D9" w:rsidRPr="00E330D9">
            <w:rPr>
              <w:color w:val="000000"/>
            </w:rPr>
            <w:t>(UNDRR 2021)</w:t>
          </w:r>
        </w:sdtContent>
      </w:sdt>
      <w:r w:rsidRPr="005020BC">
        <w:t xml:space="preserve"> and the Ecuadorian Secretariat for Disaster Management (SNGRE), and it cont</w:t>
      </w:r>
      <w:r>
        <w:t xml:space="preserve">ains 4967 flood events from 2007 to 2020. In addition to the EFFCI index, most entries in the flash flood database contain information about the location (with latitude and longitude coordinates) and the day and time (in local time) of </w:t>
      </w:r>
      <w:r w:rsidRPr="005020BC">
        <w:t xml:space="preserve">flood occurrence. As a result of </w:t>
      </w:r>
      <w:r>
        <w:t xml:space="preserve">applying this method </w:t>
      </w:r>
      <w:r w:rsidRPr="005020BC">
        <w:t xml:space="preserve">to Ecuador, a historical dataset </w:t>
      </w:r>
      <w:r w:rsidRPr="00B35D28">
        <w:rPr>
          <w:color w:val="000000"/>
        </w:rPr>
        <w:t>of flood</w:t>
      </w:r>
      <w:r w:rsidRPr="005020BC">
        <w:t xml:space="preserve"> occurrences and </w:t>
      </w:r>
      <w:r w:rsidRPr="00B35D28">
        <w:rPr>
          <w:color w:val="000000"/>
        </w:rPr>
        <w:t>impacts</w:t>
      </w:r>
      <w:r w:rsidRPr="005020BC">
        <w:t xml:space="preserve"> is available, with specific information </w:t>
      </w:r>
      <w:r w:rsidRPr="00B35D28">
        <w:rPr>
          <w:color w:val="000000"/>
        </w:rPr>
        <w:t>on</w:t>
      </w:r>
      <w:r w:rsidRPr="005020BC">
        <w:t xml:space="preserve"> the likelihood of events being flash </w:t>
      </w:r>
      <w:r w:rsidRPr="005020BC">
        <w:t>floods</w:t>
      </w:r>
      <w:del w:id="24" w:author="Paperpal" w:date="2023-11-18T16:45:00Z">
        <w:r w:rsidRPr="005020BC">
          <w:delText xml:space="preserve"> </w:delText>
        </w:r>
      </w:del>
      <w:sdt>
        <w:sdtPr>
          <w:rPr>
            <w:color w:val="000000"/>
          </w:rPr>
          <w:tag w:val="MENDELEY_CITATION_v3_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"/>
          <w:id w:val="-98029759"/>
          <w:placeholder>
            <w:docPart w:val="3291647614974AE09908A98272393057"/>
          </w:placeholder>
        </w:sdtPr>
        <w:sdtEndPr/>
        <w:sdtContent>
          <w:r w:rsidR="00E330D9" w:rsidRPr="00E330D9">
            <w:rPr>
              <w:color w:val="000000"/>
            </w:rPr>
            <w:t>(Bucherie et al. 2021)</w:t>
          </w:r>
        </w:sdtContent>
      </w:sdt>
      <w:r w:rsidRPr="005020BC">
        <w:t xml:space="preserve">. </w:t>
      </w:r>
      <w:r w:rsidRPr="007B736B">
        <w:rPr>
          <w:color w:val="000000"/>
        </w:rPr>
        <w:t>Although</w:t>
      </w:r>
      <w:r w:rsidRPr="005020BC">
        <w:t xml:space="preserve"> this </w:t>
      </w:r>
      <w:r w:rsidRPr="007B736B">
        <w:rPr>
          <w:color w:val="000000"/>
        </w:rPr>
        <w:t>dataset</w:t>
      </w:r>
      <w:r w:rsidRPr="005020BC">
        <w:t xml:space="preserve"> is the best attempt to </w:t>
      </w:r>
      <w:r w:rsidRPr="007B736B">
        <w:rPr>
          <w:color w:val="000000"/>
        </w:rPr>
        <w:t>address historical</w:t>
      </w:r>
      <w:r w:rsidRPr="005020BC">
        <w:t xml:space="preserve"> flash </w:t>
      </w:r>
      <w:r w:rsidRPr="007B736B">
        <w:rPr>
          <w:color w:val="000000"/>
        </w:rPr>
        <w:t>floods</w:t>
      </w:r>
      <w:r w:rsidRPr="005020BC">
        <w:t xml:space="preserve"> in Ecuador, it is essential to note that it is based on disaster reporting processes </w:t>
      </w:r>
      <w:r w:rsidRPr="007B736B">
        <w:rPr>
          <w:color w:val="000000"/>
        </w:rPr>
        <w:t>carried out</w:t>
      </w:r>
      <w:r w:rsidRPr="005020BC">
        <w:t xml:space="preserve"> on the ground and not systematically collected </w:t>
      </w:r>
      <w:r w:rsidRPr="007B736B">
        <w:rPr>
          <w:color w:val="000000"/>
        </w:rPr>
        <w:t>over</w:t>
      </w:r>
      <w:r w:rsidRPr="005020BC">
        <w:t xml:space="preserve"> time. Consequently, it can present gaps, inconsistent descriptions </w:t>
      </w:r>
      <w:r w:rsidRPr="006E2B7D">
        <w:rPr>
          <w:color w:val="000000"/>
        </w:rPr>
        <w:t>of</w:t>
      </w:r>
      <w:r w:rsidRPr="005020BC">
        <w:t xml:space="preserve"> flood processes </w:t>
      </w:r>
      <w:r w:rsidRPr="006E2B7D">
        <w:rPr>
          <w:color w:val="000000"/>
        </w:rPr>
        <w:t>over</w:t>
      </w:r>
      <w:r w:rsidRPr="005020BC">
        <w:t xml:space="preserve"> time, </w:t>
      </w:r>
      <w:r>
        <w:t>and</w:t>
      </w:r>
      <w:r w:rsidRPr="005020BC">
        <w:t xml:space="preserve"> uncertainty </w:t>
      </w:r>
      <w:r w:rsidRPr="006E2B7D">
        <w:rPr>
          <w:color w:val="000000"/>
        </w:rPr>
        <w:t>in</w:t>
      </w:r>
      <w:r w:rsidRPr="005020BC">
        <w:t xml:space="preserve"> geolocation. </w:t>
      </w:r>
    </w:p>
    <w:p w14:paraId="65AB2B93" w14:textId="782B5018" w:rsidR="00DE4780" w:rsidRPr="00A5318B" w:rsidRDefault="0058065C" w:rsidP="00DE4780">
      <w:pPr>
        <w:rPr>
          <w:u w:val="single"/>
        </w:rPr>
      </w:pPr>
      <w:r w:rsidRPr="005020BC">
        <w:t>This study considered flood reports fr</w:t>
      </w:r>
      <w:r>
        <w:t xml:space="preserve">om </w:t>
      </w:r>
      <w:r w:rsidRPr="005020BC">
        <w:t xml:space="preserve">2019 to define the climatology of rainfall events associated with flash floods. Events from 2020 </w:t>
      </w:r>
      <w:r>
        <w:t>were</w:t>
      </w:r>
      <w:r w:rsidRPr="005020BC">
        <w:t xml:space="preserve"> used to perform an</w:t>
      </w:r>
      <w:r>
        <w:t xml:space="preserve"> objective</w:t>
      </w:r>
      <w:r w:rsidRPr="005020BC">
        <w:t xml:space="preserve"> verification analysis. </w:t>
      </w:r>
      <w:r w:rsidR="000D30B5">
        <w:t>T</w:t>
      </w:r>
      <w:r w:rsidRPr="005020BC">
        <w:t xml:space="preserve">hree EFFCI thresholds were considered to evaluate the impact </w:t>
      </w:r>
      <w:r w:rsidRPr="00FF68F3">
        <w:rPr>
          <w:color w:val="000000"/>
        </w:rPr>
        <w:t>of</w:t>
      </w:r>
      <w:r w:rsidRPr="005020BC">
        <w:t xml:space="preserve"> uncertainty around a flood report as a flash flood </w:t>
      </w:r>
      <w:r w:rsidRPr="00FF68F3">
        <w:rPr>
          <w:color w:val="000000"/>
        </w:rPr>
        <w:t>event</w:t>
      </w:r>
      <w:r w:rsidR="000D30B5">
        <w:rPr>
          <w:color w:val="000000"/>
        </w:rPr>
        <w:t xml:space="preserve">: </w:t>
      </w:r>
      <w:r w:rsidRPr="005020BC">
        <w:t xml:space="preserve">EFFCI ≥ 1 (all flood reports), EFFCI ≥ 6 (flood reports </w:t>
      </w:r>
      <w:r>
        <w:t>that</w:t>
      </w:r>
      <w:r w:rsidRPr="005020BC">
        <w:t xml:space="preserve"> are likely to be flash floods), and EFFCI ≥ 10 (flood reports </w:t>
      </w:r>
      <w:r>
        <w:t>that</w:t>
      </w:r>
      <w:r w:rsidRPr="005020BC">
        <w:t xml:space="preserve"> are highly likely to be flash floods). </w:t>
      </w:r>
      <w:r>
        <w:fldChar w:fldCharType="begin"/>
      </w:r>
      <w:r>
        <w:instrText xml:space="preserve"> REF _Ref99102244 \h </w:instrText>
      </w:r>
      <w:r>
        <w:fldChar w:fldCharType="separate"/>
      </w:r>
      <w:r w:rsidR="00002094" w:rsidRPr="005020BC">
        <w:rPr>
          <w:b/>
          <w:bCs/>
        </w:rPr>
        <w:t xml:space="preserve">Table </w:t>
      </w:r>
      <w:r w:rsidR="00002094">
        <w:rPr>
          <w:b/>
          <w:bCs/>
          <w:noProof/>
        </w:rPr>
        <w:t>1</w:t>
      </w:r>
      <w:r>
        <w:fldChar w:fldCharType="end"/>
      </w:r>
      <w:r w:rsidRPr="005020BC">
        <w:t xml:space="preserve"> shows the</w:t>
      </w:r>
      <w:r>
        <w:t xml:space="preserve"> total</w:t>
      </w:r>
      <w:r w:rsidRPr="005020BC">
        <w:t xml:space="preserve"> number of flood reports in 2019 and 2020</w:t>
      </w:r>
      <w:r>
        <w:t>, and the number of</w:t>
      </w:r>
      <w:r w:rsidRPr="005020BC">
        <w:t xml:space="preserve"> reports excluded because they did not </w:t>
      </w:r>
      <w:r>
        <w:t>include any</w:t>
      </w:r>
      <w:r w:rsidRPr="005020BC">
        <w:t xml:space="preserve"> </w:t>
      </w:r>
      <w:r w:rsidRPr="00081A51">
        <w:t>reporting location (in lat/lon coordinates) or reporting time (with date and time)</w:t>
      </w:r>
      <w:r w:rsidRPr="005020BC">
        <w:t xml:space="preserve">. </w:t>
      </w:r>
      <w:r>
        <w:fldChar w:fldCharType="begin"/>
      </w:r>
      <w:r>
        <w:instrText xml:space="preserve"> REF _Ref99102244 \h </w:instrText>
      </w:r>
      <w:r>
        <w:fldChar w:fldCharType="separate"/>
      </w:r>
      <w:r w:rsidR="00002094" w:rsidRPr="005020BC">
        <w:rPr>
          <w:b/>
          <w:bCs/>
        </w:rPr>
        <w:t xml:space="preserve">Table </w:t>
      </w:r>
      <w:r w:rsidR="00002094">
        <w:rPr>
          <w:b/>
          <w:bCs/>
          <w:noProof/>
        </w:rPr>
        <w:t>1</w:t>
      </w:r>
      <w:r>
        <w:fldChar w:fldCharType="end"/>
      </w:r>
      <w:r w:rsidRPr="005020BC">
        <w:t xml:space="preserve"> </w:t>
      </w:r>
      <w:r>
        <w:t xml:space="preserve">also </w:t>
      </w:r>
      <w:r w:rsidRPr="005020BC">
        <w:t xml:space="preserve">shows the </w:t>
      </w:r>
      <w:r>
        <w:t>number</w:t>
      </w:r>
      <w:r w:rsidRPr="005020BC">
        <w:t xml:space="preserve"> of flood reports per </w:t>
      </w:r>
      <w:r>
        <w:t xml:space="preserve">region </w:t>
      </w:r>
      <w:r w:rsidRPr="00453CCC">
        <w:rPr>
          <w:color w:val="000000"/>
        </w:rPr>
        <w:t>and the</w:t>
      </w:r>
      <w:r w:rsidRPr="005020BC">
        <w:t xml:space="preserve"> EFFCI threshold</w:t>
      </w:r>
      <w:r>
        <w:t>, whereas</w:t>
      </w:r>
      <w:r w:rsidRPr="005020BC">
        <w:t xml:space="preserve"> </w:t>
      </w:r>
      <w:r w:rsidRPr="005020BC">
        <w:fldChar w:fldCharType="begin"/>
      </w:r>
      <w:r w:rsidRPr="005020BC">
        <w:instrText xml:space="preserve"> REF _Ref98923598 \h </w:instrText>
      </w:r>
      <w:r w:rsidRPr="005020BC">
        <w:fldChar w:fldCharType="separate"/>
      </w:r>
      <w:r w:rsidR="00002094" w:rsidRPr="005020BC">
        <w:rPr>
          <w:b/>
          <w:bCs/>
        </w:rPr>
        <w:t xml:space="preserve">Figure </w:t>
      </w:r>
      <w:r w:rsidR="00002094">
        <w:rPr>
          <w:b/>
          <w:bCs/>
          <w:noProof/>
        </w:rPr>
        <w:t>2</w:t>
      </w:r>
      <w:r w:rsidRPr="005020BC">
        <w:fldChar w:fldCharType="end"/>
      </w:r>
      <w:r w:rsidRPr="005020BC">
        <w:t xml:space="preserve"> shows their spatial distribution</w:t>
      </w:r>
      <w:r>
        <w:t xml:space="preserve">. </w:t>
      </w:r>
      <w:r>
        <w:fldChar w:fldCharType="begin"/>
      </w:r>
      <w:r>
        <w:instrText xml:space="preserve"> REF _Ref147850366 \h </w:instrText>
      </w:r>
      <w:r>
        <w:fldChar w:fldCharType="separate"/>
      </w:r>
      <w:r w:rsidR="00002094" w:rsidRPr="000F654F">
        <w:rPr>
          <w:b/>
          <w:bCs/>
        </w:rPr>
        <w:t xml:space="preserve">Figure </w:t>
      </w:r>
      <w:r w:rsidR="00002094">
        <w:rPr>
          <w:b/>
          <w:bCs/>
          <w:noProof/>
        </w:rPr>
        <w:t>3</w:t>
      </w:r>
      <w:r>
        <w:fldChar w:fldCharType="end"/>
      </w:r>
      <w:r w:rsidRPr="00891EBF">
        <w:rPr>
          <w:b/>
          <w:bCs/>
        </w:rPr>
        <w:t>a</w:t>
      </w:r>
      <w:r>
        <w:t xml:space="preserve"> shows the time series </w:t>
      </w:r>
      <w:r w:rsidR="00DD6F99">
        <w:t xml:space="preserve">for </w:t>
      </w:r>
      <w:r>
        <w:t xml:space="preserve">the counts of flood reports with EFFCI≥6 for 2020 accumulated over the four overlapping 12-hourly accumulation periods at which the forecasts are provided. </w:t>
      </w:r>
      <w:r w:rsidR="004B08B5">
        <w:t>O</w:t>
      </w:r>
      <w:r w:rsidR="004B7A02">
        <w:t>n average</w:t>
      </w:r>
      <w:r w:rsidR="00892C71">
        <w:t>,</w:t>
      </w:r>
      <w:r w:rsidR="004B7A02">
        <w:t xml:space="preserve"> 30 days (i.e., </w:t>
      </w:r>
      <w:r w:rsidR="004B08B5">
        <w:t>~10% of the 366 days of 2020</w:t>
      </w:r>
      <w:r w:rsidR="004B7A02">
        <w:t xml:space="preserve">) </w:t>
      </w:r>
      <w:r w:rsidR="00694EF2">
        <w:t>contain at least one flood report</w:t>
      </w:r>
      <w:r w:rsidR="00892C71">
        <w:t>,</w:t>
      </w:r>
      <w:r w:rsidR="00694EF2">
        <w:t xml:space="preserve"> and only one day (2020/20/28) has more than </w:t>
      </w:r>
      <w:r w:rsidR="0036390F">
        <w:t>five</w:t>
      </w:r>
      <w:r w:rsidR="00694EF2">
        <w:t xml:space="preserve"> </w:t>
      </w:r>
      <w:r w:rsidR="0036390F">
        <w:t xml:space="preserve">flood </w:t>
      </w:r>
      <w:r w:rsidR="00694EF2">
        <w:t>reports</w:t>
      </w:r>
      <w:r w:rsidR="007C2408">
        <w:t xml:space="preserve"> at a given accumulation period</w:t>
      </w:r>
      <w:r w:rsidR="00694EF2">
        <w:t>.</w:t>
      </w:r>
      <w:r w:rsidR="00F125E5">
        <w:t xml:space="preserve"> </w:t>
      </w:r>
      <w:r w:rsidR="0036390F">
        <w:fldChar w:fldCharType="begin"/>
      </w:r>
      <w:r w:rsidR="0036390F">
        <w:instrText xml:space="preserve"> REF _Ref147850366 \h </w:instrText>
      </w:r>
      <w:r w:rsidR="0036390F">
        <w:fldChar w:fldCharType="separate"/>
      </w:r>
      <w:r w:rsidR="0036390F" w:rsidRPr="000F654F">
        <w:rPr>
          <w:b/>
          <w:bCs/>
        </w:rPr>
        <w:t xml:space="preserve">Figure </w:t>
      </w:r>
      <w:r w:rsidR="0036390F">
        <w:rPr>
          <w:b/>
          <w:bCs/>
          <w:noProof/>
        </w:rPr>
        <w:t>3</w:t>
      </w:r>
      <w:r w:rsidR="0036390F">
        <w:fldChar w:fldCharType="end"/>
      </w:r>
      <w:r w:rsidR="0036390F">
        <w:rPr>
          <w:b/>
          <w:bCs/>
        </w:rPr>
        <w:t>b</w:t>
      </w:r>
      <w:r w:rsidR="0036390F">
        <w:t xml:space="preserve"> shows the spatial distribution of the </w:t>
      </w:r>
      <w:r w:rsidR="00261166">
        <w:t>accumulation period starting at 06 UTC.</w:t>
      </w:r>
      <w:r w:rsidR="000653E0">
        <w:t xml:space="preserve"> </w:t>
      </w:r>
      <w:r w:rsidR="00AA40D9">
        <w:t>These numbers correspond to an overall observational spatial coverage of 0.6%</w:t>
      </w:r>
      <w:r>
        <w:t xml:space="preserve"> </w:t>
      </w:r>
      <w:r w:rsidR="00DF27DF">
        <w:t>in</w:t>
      </w:r>
      <w:r>
        <w:t xml:space="preserve"> 2020. </w:t>
      </w:r>
      <w:r w:rsidR="00D75EE5">
        <w:t>To put these number</w:t>
      </w:r>
      <w:r>
        <w:t xml:space="preserve">s further into context, the spatial coverage </w:t>
      </w:r>
      <w:r w:rsidR="00CD57F2">
        <w:t>of flood reports</w:t>
      </w:r>
      <w:r w:rsidR="00073EEB">
        <w:t xml:space="preserve"> is </w:t>
      </w:r>
      <w:r w:rsidR="00606C5E">
        <w:t>one</w:t>
      </w:r>
      <w:r w:rsidR="00BF61E9">
        <w:t xml:space="preserve"> to three orders of magnitude </w:t>
      </w:r>
      <w:r w:rsidR="00EC1211">
        <w:t>smaller</w:t>
      </w:r>
      <w:r w:rsidR="006D700A">
        <w:t xml:space="preserve"> than t</w:t>
      </w:r>
      <w:r w:rsidR="00073EEB">
        <w:t xml:space="preserve">hat </w:t>
      </w:r>
      <w:r w:rsidR="00EC1211">
        <w:t>of rainfall observation</w:t>
      </w:r>
      <w:r w:rsidR="00A5318B">
        <w:t>s</w:t>
      </w:r>
      <w:r w:rsidR="00BF61E9">
        <w:t xml:space="preserve">, </w:t>
      </w:r>
      <w:r>
        <w:t>where tens to hundreds of rainfall observations are typically available at</w:t>
      </w:r>
      <w:r w:rsidR="00F368D7">
        <w:t xml:space="preserve"> a given</w:t>
      </w:r>
      <w:r>
        <w:t xml:space="preserve"> accumulation period. </w:t>
      </w:r>
      <w:r w:rsidR="002E6EB8">
        <w:t>All results shown in this paper are relate</w:t>
      </w:r>
      <w:r>
        <w:t>d to flood reports with an EFFCCI</w:t>
      </w:r>
      <w:r w:rsidR="002E6EB8">
        <w:t xml:space="preserve">≥6 to guarantee a reasonably high likelihood that the flood reports correspond to flash flood events and, at the same time, maintain a reasonably high number of flood reports </w:t>
      </w:r>
      <w:r w:rsidR="00847100">
        <w:t xml:space="preserve">and produce robust statistics. </w:t>
      </w:r>
    </w:p>
    <w:p w14:paraId="75FE4149" w14:textId="3306F012" w:rsidR="0071154E" w:rsidRDefault="0058065C" w:rsidP="00A42E03">
      <w:pPr>
        <w:pStyle w:val="Titolo2"/>
      </w:pPr>
      <w:bookmarkStart w:id="25" w:name="_Ref151136833"/>
      <w:r>
        <w:lastRenderedPageBreak/>
        <w:t>Rainfall observations</w:t>
      </w:r>
      <w:bookmarkEnd w:id="25"/>
    </w:p>
    <w:p w14:paraId="762C5343" w14:textId="7BF53CF5" w:rsidR="004A6FC8" w:rsidRDefault="0058065C" w:rsidP="00FF13AC">
      <w:r>
        <w:t>R</w:t>
      </w:r>
      <w:r w:rsidR="00152D5A">
        <w:t xml:space="preserve">ainfall observations </w:t>
      </w:r>
      <w:r w:rsidR="00407D71">
        <w:t xml:space="preserve">from the SYNOP </w:t>
      </w:r>
      <w:r w:rsidR="00A12748">
        <w:t>network</w:t>
      </w:r>
      <w:r w:rsidR="00407D71">
        <w:t xml:space="preserve"> transmitted by the Global Telecommunication System (GTS)</w:t>
      </w:r>
      <w:r w:rsidR="00684718">
        <w:t xml:space="preserve"> </w:t>
      </w:r>
      <w:r>
        <w:t>were</w:t>
      </w:r>
      <w:r w:rsidR="00CD60A3">
        <w:t xml:space="preserve"> used in this study </w:t>
      </w:r>
      <w:r w:rsidR="000F541D">
        <w:t>t</w:t>
      </w:r>
      <w:r w:rsidR="00CD6EC0">
        <w:t xml:space="preserve">o </w:t>
      </w:r>
      <w:r w:rsidR="00AC79C2">
        <w:t xml:space="preserve">better </w:t>
      </w:r>
      <w:r w:rsidR="0050632B">
        <w:t>re</w:t>
      </w:r>
      <w:r w:rsidR="00A12748">
        <w:t>present</w:t>
      </w:r>
      <w:r w:rsidR="00AC79C2">
        <w:t xml:space="preserve"> </w:t>
      </w:r>
      <w:r w:rsidR="00A12748">
        <w:t xml:space="preserve">Ecuador’s </w:t>
      </w:r>
      <w:r w:rsidR="00AC79C2">
        <w:t xml:space="preserve">rainfall climatology </w:t>
      </w:r>
      <w:r w:rsidR="00A12748">
        <w:t xml:space="preserve">and </w:t>
      </w:r>
      <w:r w:rsidR="00683B9D">
        <w:t>provide</w:t>
      </w:r>
      <w:r w:rsidR="00CD6EC0">
        <w:t xml:space="preserve"> </w:t>
      </w:r>
      <w:r w:rsidR="00AD41AC">
        <w:t xml:space="preserve">a better </w:t>
      </w:r>
      <w:r w:rsidR="00CD6EC0">
        <w:t>context</w:t>
      </w:r>
      <w:r w:rsidR="00AD41AC">
        <w:t xml:space="preserve"> </w:t>
      </w:r>
      <w:r>
        <w:t>for both</w:t>
      </w:r>
      <w:r w:rsidR="00CD6EC0">
        <w:t xml:space="preserve"> </w:t>
      </w:r>
      <w:r w:rsidR="00152D5A">
        <w:t>th</w:t>
      </w:r>
      <w:r w:rsidR="000F541D">
        <w:t>e estimated</w:t>
      </w:r>
      <w:r w:rsidR="00152D5A">
        <w:t xml:space="preserve"> rainfall to</w:t>
      </w:r>
      <w:r w:rsidR="000F541D">
        <w:t>t</w:t>
      </w:r>
      <w:r w:rsidR="00152D5A">
        <w:t xml:space="preserve">als associated with flash flood events and </w:t>
      </w:r>
      <w:r w:rsidR="000F541D">
        <w:t xml:space="preserve">the </w:t>
      </w:r>
      <w:r w:rsidR="00152D5A">
        <w:t>objective</w:t>
      </w:r>
      <w:r w:rsidR="000F541D">
        <w:t xml:space="preserve"> </w:t>
      </w:r>
      <w:r w:rsidR="00152D5A">
        <w:t>verification</w:t>
      </w:r>
      <w:r>
        <w:t xml:space="preserve"> results</w:t>
      </w:r>
      <w:r w:rsidR="000F541D">
        <w:t>.</w:t>
      </w:r>
      <w:r w:rsidR="003B64A1">
        <w:t xml:space="preserve"> </w:t>
      </w:r>
      <w:r w:rsidR="00D52791">
        <w:t xml:space="preserve">In </w:t>
      </w:r>
      <w:r>
        <w:t>the ECMWF’s internal database</w:t>
      </w:r>
      <w:r w:rsidR="00153D1A">
        <w:t>,</w:t>
      </w:r>
      <w:r w:rsidR="00D52791">
        <w:t xml:space="preserve"> </w:t>
      </w:r>
      <w:r w:rsidR="00F42D93">
        <w:t xml:space="preserve">only </w:t>
      </w:r>
      <w:r w:rsidR="00C66B01">
        <w:t>1</w:t>
      </w:r>
      <w:r w:rsidR="003B64A1">
        <w:t>2-hourly rainfall observations</w:t>
      </w:r>
      <w:r w:rsidR="000535BB">
        <w:t xml:space="preserve"> with accumulation periods end</w:t>
      </w:r>
      <w:r>
        <w:t xml:space="preserve">ing </w:t>
      </w:r>
      <w:r w:rsidR="0001458D">
        <w:t>at 00 and 12 UTC</w:t>
      </w:r>
      <w:r w:rsidR="00124C3F">
        <w:t>, between the 1</w:t>
      </w:r>
      <w:r w:rsidR="00124C3F" w:rsidRPr="007E6C25">
        <w:rPr>
          <w:vertAlign w:val="superscript"/>
        </w:rPr>
        <w:t>st</w:t>
      </w:r>
      <w:r w:rsidR="00124C3F">
        <w:t xml:space="preserve"> of January 2010 and the 31</w:t>
      </w:r>
      <w:r w:rsidR="00124C3F" w:rsidRPr="00A170E3">
        <w:rPr>
          <w:vertAlign w:val="superscript"/>
        </w:rPr>
        <w:t>st</w:t>
      </w:r>
      <w:r w:rsidR="00124C3F">
        <w:t xml:space="preserve"> of December 2020</w:t>
      </w:r>
      <w:r w:rsidR="00153D1A">
        <w:t>,</w:t>
      </w:r>
      <w:r w:rsidR="00D52791">
        <w:t xml:space="preserve"> are available for Ecuador. </w:t>
      </w:r>
      <w:r w:rsidR="00911C33">
        <w:fldChar w:fldCharType="begin"/>
      </w:r>
      <w:r w:rsidR="00911C33">
        <w:instrText xml:space="preserve"> REF _Ref150801432 \h </w:instrText>
      </w:r>
      <w:r w:rsidR="00911C33">
        <w:fldChar w:fldCharType="separate"/>
      </w:r>
      <w:r w:rsidR="00911C33" w:rsidRPr="00476760">
        <w:rPr>
          <w:b/>
          <w:bCs/>
        </w:rPr>
        <w:t xml:space="preserve">Figure </w:t>
      </w:r>
      <w:r w:rsidR="00911C33">
        <w:rPr>
          <w:b/>
          <w:bCs/>
          <w:noProof/>
        </w:rPr>
        <w:t>4</w:t>
      </w:r>
      <w:r w:rsidR="00911C33">
        <w:fldChar w:fldCharType="end"/>
      </w:r>
      <w:r w:rsidR="00911C33" w:rsidRPr="005B3B90">
        <w:rPr>
          <w:b/>
          <w:bCs/>
        </w:rPr>
        <w:t>a</w:t>
      </w:r>
      <w:r w:rsidR="00911C33">
        <w:rPr>
          <w:b/>
          <w:bCs/>
        </w:rPr>
        <w:t xml:space="preserve"> </w:t>
      </w:r>
      <w:r w:rsidR="00911C33" w:rsidRPr="00136DD5">
        <w:t>shows the</w:t>
      </w:r>
      <w:r w:rsidR="00911C33">
        <w:t>ir</w:t>
      </w:r>
      <w:r w:rsidR="00911C33" w:rsidRPr="00136DD5">
        <w:t xml:space="preserve"> </w:t>
      </w:r>
      <w:r w:rsidR="00911C33">
        <w:t xml:space="preserve">spatial distribution, while </w:t>
      </w:r>
      <w:r w:rsidR="00911C33">
        <w:fldChar w:fldCharType="begin"/>
      </w:r>
      <w:r w:rsidR="00911C33">
        <w:instrText xml:space="preserve"> REF _Ref150801432 \h </w:instrText>
      </w:r>
      <w:r w:rsidR="00911C33">
        <w:fldChar w:fldCharType="separate"/>
      </w:r>
      <w:r w:rsidR="00911C33" w:rsidRPr="00476760">
        <w:rPr>
          <w:b/>
          <w:bCs/>
        </w:rPr>
        <w:t xml:space="preserve">Figure </w:t>
      </w:r>
      <w:r w:rsidR="00911C33">
        <w:rPr>
          <w:b/>
          <w:bCs/>
          <w:noProof/>
        </w:rPr>
        <w:t>4</w:t>
      </w:r>
      <w:r w:rsidR="00911C33">
        <w:fldChar w:fldCharType="end"/>
      </w:r>
      <w:r w:rsidR="00911C33">
        <w:rPr>
          <w:b/>
          <w:bCs/>
        </w:rPr>
        <w:t xml:space="preserve">b </w:t>
      </w:r>
      <w:r w:rsidR="00911C33" w:rsidRPr="00136DD5">
        <w:t>shows the</w:t>
      </w:r>
      <w:r w:rsidR="00911C33">
        <w:t>ir</w:t>
      </w:r>
      <w:r w:rsidR="00911C33" w:rsidRPr="00136DD5">
        <w:t xml:space="preserve"> </w:t>
      </w:r>
      <w:r w:rsidR="00911C33">
        <w:t>temporal distribution</w:t>
      </w:r>
      <w:r w:rsidR="00A86B20">
        <w:t>.</w:t>
      </w:r>
      <w:r w:rsidR="00DA653A" w:rsidRPr="00DA653A">
        <w:t xml:space="preserve"> </w:t>
      </w:r>
      <w:r w:rsidR="0009194B">
        <w:t xml:space="preserve">Not all days have observations. </w:t>
      </w:r>
      <w:r w:rsidR="00DA653A">
        <w:t>“El Oriente” has only one observation in a given</w:t>
      </w:r>
      <w:r w:rsidR="0009744E">
        <w:t xml:space="preserve"> day</w:t>
      </w:r>
      <w:r w:rsidR="0017742D">
        <w:t>, while</w:t>
      </w:r>
      <w:r w:rsidR="00145E1D">
        <w:t xml:space="preserve"> </w:t>
      </w:r>
      <w:r w:rsidR="00CF564A">
        <w:t>m</w:t>
      </w:r>
      <w:r w:rsidR="000356B8">
        <w:t>ost of</w:t>
      </w:r>
      <w:r w:rsidR="008B5EF2">
        <w:t xml:space="preserve"> the days</w:t>
      </w:r>
      <w:r w:rsidR="00CF564A">
        <w:t xml:space="preserve"> in “La Costa” and “La Sierra”</w:t>
      </w:r>
      <w:r w:rsidR="008B5EF2">
        <w:t xml:space="preserve"> have 4 to 8 observations in </w:t>
      </w:r>
      <w:r w:rsidR="00E13150">
        <w:t>a given</w:t>
      </w:r>
      <w:r w:rsidR="008B5EF2">
        <w:t xml:space="preserve"> </w:t>
      </w:r>
      <w:r w:rsidR="00EE07BA">
        <w:t>day</w:t>
      </w:r>
      <w:r w:rsidR="0038379A">
        <w:t>, with peaks of 10 observation</w:t>
      </w:r>
      <w:r w:rsidR="000356B8">
        <w:t>s in “La Costa” and 14 in “La Sierra”</w:t>
      </w:r>
      <w:r w:rsidR="00EE07BA">
        <w:t xml:space="preserve">. </w:t>
      </w:r>
      <w:r w:rsidR="00EE07BA">
        <w:fldChar w:fldCharType="begin"/>
      </w:r>
      <w:r w:rsidR="00EE07BA">
        <w:instrText xml:space="preserve"> REF _Ref150801432 \h </w:instrText>
      </w:r>
      <w:r w:rsidR="00EE07BA">
        <w:fldChar w:fldCharType="separate"/>
      </w:r>
      <w:r w:rsidR="00EE07BA" w:rsidRPr="00476760">
        <w:rPr>
          <w:b/>
          <w:bCs/>
        </w:rPr>
        <w:t xml:space="preserve">Figure </w:t>
      </w:r>
      <w:r w:rsidR="00EE07BA">
        <w:rPr>
          <w:b/>
          <w:bCs/>
          <w:noProof/>
        </w:rPr>
        <w:t>4</w:t>
      </w:r>
      <w:r w:rsidR="00EE07BA">
        <w:fldChar w:fldCharType="end"/>
      </w:r>
      <w:r w:rsidR="00A81D96">
        <w:rPr>
          <w:b/>
          <w:bCs/>
        </w:rPr>
        <w:t>c</w:t>
      </w:r>
      <w:r w:rsidR="00EE07BA">
        <w:rPr>
          <w:b/>
          <w:bCs/>
        </w:rPr>
        <w:t xml:space="preserve"> </w:t>
      </w:r>
      <w:r w:rsidR="00EE07BA" w:rsidRPr="00136DD5">
        <w:t>shows</w:t>
      </w:r>
      <w:r w:rsidR="00EE07BA">
        <w:t xml:space="preserve"> the </w:t>
      </w:r>
      <w:r>
        <w:t>average rainfall</w:t>
      </w:r>
      <w:r w:rsidR="002E57D4">
        <w:t xml:space="preserve"> </w:t>
      </w:r>
      <w:r w:rsidR="00EE07BA">
        <w:t>over the entire study period</w:t>
      </w:r>
      <w:r w:rsidR="002E57D4">
        <w:t xml:space="preserve"> for each accumulation period</w:t>
      </w:r>
      <w:r w:rsidR="00D5698B">
        <w:t xml:space="preserve">. </w:t>
      </w:r>
      <w:r w:rsidR="002E57D4">
        <w:t>The sinus</w:t>
      </w:r>
      <w:r w:rsidR="00055E91">
        <w:t xml:space="preserve">oidal pattern in all three regions confirms what </w:t>
      </w:r>
      <w:r>
        <w:t xml:space="preserve">was </w:t>
      </w:r>
      <w:r w:rsidR="00DE5632">
        <w:t>reported</w:t>
      </w:r>
      <w:r w:rsidR="00CE1A19">
        <w:t xml:space="preserve"> in Section 2 regarding the diurnal cycle </w:t>
      </w:r>
      <w:r>
        <w:t xml:space="preserve">of marked rainfall in Ecuador. </w:t>
      </w:r>
      <w:r w:rsidR="007A64FC">
        <w:t xml:space="preserve">From the available observations, </w:t>
      </w:r>
      <w:r w:rsidR="00AC23D1">
        <w:t>“La Costa</w:t>
      </w:r>
      <w:r w:rsidR="00976308">
        <w:t xml:space="preserve">” </w:t>
      </w:r>
      <w:r w:rsidR="00AC23D1">
        <w:t>is the region with the most marked rainfall diurnal cycle with peak</w:t>
      </w:r>
      <w:r w:rsidR="0031598F">
        <w:t xml:space="preserve"> at </w:t>
      </w:r>
      <w:r w:rsidR="00AD4139">
        <w:t>night-time</w:t>
      </w:r>
      <w:r w:rsidR="003E7E67">
        <w:t xml:space="preserve"> (i.e., accumulatio</w:t>
      </w:r>
      <w:r w:rsidR="00976308">
        <w:t>n</w:t>
      </w:r>
      <w:r w:rsidR="003E7E67">
        <w:t xml:space="preserve"> period ending at </w:t>
      </w:r>
      <w:r w:rsidR="00976308">
        <w:t>12 UTC</w:t>
      </w:r>
      <w:r w:rsidR="003E7E67">
        <w:t>)</w:t>
      </w:r>
      <w:r w:rsidR="0031598F">
        <w:t xml:space="preserve"> of ~3.5 mm/12h and throughs </w:t>
      </w:r>
      <w:r w:rsidR="003E7E67">
        <w:t>at daytime</w:t>
      </w:r>
      <w:r w:rsidR="00976308">
        <w:t xml:space="preserve"> (i.e., accumulation period ending at 00 UTC)</w:t>
      </w:r>
      <w:r w:rsidR="003E7E67">
        <w:t xml:space="preserve"> of ~1 mm/12h</w:t>
      </w:r>
      <w:r w:rsidR="00BD7A0E">
        <w:t xml:space="preserve">, and </w:t>
      </w:r>
      <w:r w:rsidR="00E80363">
        <w:t>an average rainfall overall of ~2.</w:t>
      </w:r>
      <w:r w:rsidR="00726F77">
        <w:t>2</w:t>
      </w:r>
      <w:r w:rsidR="00E80363">
        <w:t xml:space="preserve"> mm/12h.</w:t>
      </w:r>
      <w:r w:rsidR="003E7E67">
        <w:t xml:space="preserve"> </w:t>
      </w:r>
      <w:r w:rsidR="00646DD1">
        <w:t>“La Sierra” shows instead a very small diurnal cycle</w:t>
      </w:r>
      <w:r w:rsidR="006833CA">
        <w:t xml:space="preserve"> </w:t>
      </w:r>
      <w:r w:rsidR="00A65F43">
        <w:t>with an amplitude of just</w:t>
      </w:r>
      <w:r w:rsidR="006833CA">
        <w:t xml:space="preserve"> ~0.1 mm/12h</w:t>
      </w:r>
      <w:r w:rsidR="005D7503">
        <w:t xml:space="preserve"> between night-time and daytime rain</w:t>
      </w:r>
      <w:r w:rsidR="008C4234">
        <w:t>, and an average of 1.6 mm/12h</w:t>
      </w:r>
      <w:r w:rsidR="00151EBF">
        <w:t>.</w:t>
      </w:r>
      <w:r w:rsidR="00A65F43">
        <w:t xml:space="preserve"> It </w:t>
      </w:r>
      <w:r w:rsidR="00D73F1C">
        <w:t xml:space="preserve">also </w:t>
      </w:r>
      <w:r w:rsidR="00A65F43">
        <w:t>appears that the</w:t>
      </w:r>
      <w:r w:rsidR="007018F7">
        <w:t xml:space="preserve"> times at which</w:t>
      </w:r>
      <w:r w:rsidR="00A65F43">
        <w:t xml:space="preserve"> peaks and troughs occur</w:t>
      </w:r>
      <w:r w:rsidR="007018F7">
        <w:t xml:space="preserve"> are inverted to those in “La Costa”.</w:t>
      </w:r>
      <w:r w:rsidR="00A65F43">
        <w:t xml:space="preserve"> </w:t>
      </w:r>
      <w:r w:rsidR="00AF0E0B">
        <w:t xml:space="preserve"> </w:t>
      </w:r>
      <w:r w:rsidR="00603B9C">
        <w:t>Although the</w:t>
      </w:r>
      <w:r w:rsidR="00CE4AB5">
        <w:t xml:space="preserve"> </w:t>
      </w:r>
      <w:r w:rsidR="00603B9C">
        <w:t xml:space="preserve">spatial coverage of the </w:t>
      </w:r>
      <w:r w:rsidR="00CE4AB5">
        <w:t xml:space="preserve">rainfall observations </w:t>
      </w:r>
      <w:r w:rsidR="00603B9C">
        <w:t>in “</w:t>
      </w:r>
      <w:r w:rsidR="00270C79">
        <w:t>El Oriente</w:t>
      </w:r>
      <w:r w:rsidR="00603B9C">
        <w:t xml:space="preserve">” is very poor, it is possible to </w:t>
      </w:r>
      <w:r w:rsidR="00D46C65">
        <w:t xml:space="preserve">observe that the average rainfall in the rain forest is substantially bigger than in the other two regions </w:t>
      </w:r>
      <w:r w:rsidR="009272A3">
        <w:t>(</w:t>
      </w:r>
      <w:r w:rsidR="00CD1169">
        <w:t>i.e., ~</w:t>
      </w:r>
      <w:r w:rsidR="007A17A6">
        <w:t>4.8 mm/12h</w:t>
      </w:r>
      <w:r w:rsidR="009272A3">
        <w:t>)</w:t>
      </w:r>
      <w:r w:rsidR="003A5E40">
        <w:t xml:space="preserve"> and that t</w:t>
      </w:r>
      <w:r w:rsidR="00D90EB7">
        <w:t xml:space="preserve">he </w:t>
      </w:r>
      <w:r w:rsidR="00D46C65">
        <w:t>amplitude of the rainfall’s diurnal cycle</w:t>
      </w:r>
      <w:r w:rsidR="00D90EB7">
        <w:t xml:space="preserve"> is </w:t>
      </w:r>
      <w:r w:rsidR="003A5E40">
        <w:t>~1 mm/12h.</w:t>
      </w:r>
      <w:r w:rsidR="00FF13AC">
        <w:t xml:space="preserve"> </w:t>
      </w:r>
      <w:r w:rsidR="000356B8">
        <w:fldChar w:fldCharType="begin"/>
      </w:r>
      <w:r w:rsidR="000356B8">
        <w:instrText xml:space="preserve"> REF _Ref150801432 \h </w:instrText>
      </w:r>
      <w:r w:rsidR="000356B8">
        <w:fldChar w:fldCharType="separate"/>
      </w:r>
      <w:r w:rsidR="000356B8" w:rsidRPr="00476760">
        <w:rPr>
          <w:b/>
          <w:bCs/>
        </w:rPr>
        <w:t xml:space="preserve">Figure </w:t>
      </w:r>
      <w:r w:rsidR="000356B8">
        <w:rPr>
          <w:b/>
          <w:bCs/>
          <w:noProof/>
        </w:rPr>
        <w:t>4</w:t>
      </w:r>
      <w:r w:rsidR="000356B8">
        <w:fldChar w:fldCharType="end"/>
      </w:r>
      <w:r w:rsidR="008D69B4">
        <w:rPr>
          <w:b/>
          <w:bCs/>
        </w:rPr>
        <w:t>d</w:t>
      </w:r>
      <w:r w:rsidR="000356B8">
        <w:rPr>
          <w:b/>
          <w:bCs/>
        </w:rPr>
        <w:t xml:space="preserve"> </w:t>
      </w:r>
      <w:r w:rsidR="000356B8">
        <w:t>shows the distribution of the rainfall totals on a given day</w:t>
      </w:r>
      <w:del w:id="26" w:author="Paperpal" w:date="2023-11-18T16:45:00Z">
        <w:r w:rsidR="0014682C">
          <w:delText>,</w:delText>
        </w:r>
      </w:del>
      <w:r w:rsidR="0014682C">
        <w:t xml:space="preserve"> for each accumulation period</w:t>
      </w:r>
      <w:r w:rsidR="000356B8">
        <w:t>.</w:t>
      </w:r>
      <w:r w:rsidR="001D79EB">
        <w:t xml:space="preserve"> More than 50% of </w:t>
      </w:r>
      <w:r w:rsidR="00D51136">
        <w:t>the observations were less than 1 mm</w:t>
      </w:r>
      <w:r w:rsidR="006F4B82">
        <w:t xml:space="preserve">. “La Costa” is the </w:t>
      </w:r>
      <w:r w:rsidR="004E1C42">
        <w:t>region</w:t>
      </w:r>
      <w:r w:rsidR="006F4B82">
        <w:t xml:space="preserve"> that </w:t>
      </w:r>
      <w:r w:rsidR="004E1C42">
        <w:t>has more frequent observations above 100 mm/12h</w:t>
      </w:r>
      <w:r w:rsidR="005427EE">
        <w:t xml:space="preserve"> in the accumulation period ending at 12 UTC, which corresponds to the local </w:t>
      </w:r>
      <w:r w:rsidR="00AD4139">
        <w:t>night-time</w:t>
      </w:r>
      <w:r w:rsidR="005427EE">
        <w:t xml:space="preserve">. </w:t>
      </w:r>
      <w:r w:rsidR="0059739E">
        <w:t>During daytime</w:t>
      </w:r>
      <w:r w:rsidR="00861F24">
        <w:t xml:space="preserve"> rain (i.e., accumulation period ending at 00 UTC)</w:t>
      </w:r>
      <w:r w:rsidR="00D166A3">
        <w:t xml:space="preserve"> </w:t>
      </w:r>
      <w:r w:rsidR="0059739E">
        <w:t>in “La Costa”</w:t>
      </w:r>
      <w:r w:rsidR="00861F24">
        <w:t>,</w:t>
      </w:r>
      <w:r w:rsidR="0059739E">
        <w:t xml:space="preserve"> and in both accumulation </w:t>
      </w:r>
      <w:r w:rsidR="00A90911">
        <w:t xml:space="preserve">periods in </w:t>
      </w:r>
      <w:r w:rsidR="0059739E">
        <w:t>“</w:t>
      </w:r>
      <w:r w:rsidR="00A90911">
        <w:t xml:space="preserve">La Sierra” is rare to observe any rainfall &gt;=100 mm/12h. </w:t>
      </w:r>
      <w:r w:rsidR="006B1EB8">
        <w:t>However,</w:t>
      </w:r>
      <w:r w:rsidR="00861F24">
        <w:t xml:space="preserve"> it is possible to observe two </w:t>
      </w:r>
      <w:r w:rsidR="00556D2A">
        <w:t>extreme rainfall observations</w:t>
      </w:r>
      <w:r w:rsidR="006B1EB8">
        <w:t xml:space="preserve"> in the accumulation period ending at 00 UTC in “La Sierra”</w:t>
      </w:r>
      <w:r w:rsidR="00556D2A">
        <w:t xml:space="preserve"> of up to </w:t>
      </w:r>
      <w:r w:rsidR="00231CB6">
        <w:t>~</w:t>
      </w:r>
      <w:r w:rsidR="00556D2A">
        <w:t>260 and 400 mm/12h.</w:t>
      </w:r>
      <w:r w:rsidR="00C16BE6">
        <w:t xml:space="preserve"> </w:t>
      </w:r>
      <w:r w:rsidR="00861F24">
        <w:t xml:space="preserve"> </w:t>
      </w:r>
      <w:r w:rsidR="00CD1169">
        <w:t xml:space="preserve"> </w:t>
      </w:r>
      <w:r w:rsidR="00B96C0E">
        <w:t xml:space="preserve"> </w:t>
      </w:r>
    </w:p>
    <w:p w14:paraId="70CBC19E" w14:textId="77777777" w:rsidR="008718ED" w:rsidRPr="005020BC" w:rsidRDefault="0058065C" w:rsidP="008718ED">
      <w:pPr>
        <w:pStyle w:val="Titolo2"/>
      </w:pPr>
      <w:r w:rsidRPr="005020BC">
        <w:t>Rainfall forecasts: ECMWF ENS and ecPoint</w:t>
      </w:r>
    </w:p>
    <w:p w14:paraId="53CFB6F8" w14:textId="55189E32" w:rsidR="008718ED" w:rsidRPr="002E2818" w:rsidRDefault="0058065C" w:rsidP="008718ED">
      <w:r>
        <w:t xml:space="preserve">The ECMWF </w:t>
      </w:r>
      <w:r w:rsidRPr="002E2818">
        <w:t>ENS consists of one control run starting from the best possible representation of unperturbed initial conditions, and 50 perturbed members starting from perturbed initial conditions (using singular vectors and a data assimilation ensemble) and stochastic model uncertainties</w:t>
      </w:r>
      <w:del w:id="27" w:author="Paperpal" w:date="2023-11-18T16:45:00Z">
        <w:r w:rsidRPr="002E2818">
          <w:delText xml:space="preserve"> </w:delText>
        </w:r>
      </w:del>
      <w:sdt>
        <w:sdtPr>
          <w:rPr>
            <w:color w:val="000000"/>
          </w:rPr>
          <w:tag w:val="MENDELEY_CITATION_v3_eyJjaXRhdGlvbklEIjoiTUVOREVMRVlfQ0lUQVRJT05fYTQ0YzMyODQtMzU0MC00MzAzLWFjMmUtNzg0NjlkMzM2NzZmIiwicHJvcGVydGllcyI6eyJub3RlSW5kZXgiOjB9LCJpc0VkaXRlZCI6ZmFsc2UsIm1hbnVhbE92ZXJyaWRlIjp7ImNpdGVwcm9jVGV4dCI6IihCdWl6emEgMjAxOSkiLCJpc01hbnVhbGx5T3ZlcnJpZGRlbiI6ZmFsc2U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1cmlzIjpbImh0dHA6Ly93d3cubWVuZGVsZXkuY29tL2RvY3VtZW50cy8/dXVpZD04NDMyOWE0Yy1iN2RkLTMwYzctYmE3Mi01MDliNThlZDg4MzMiXSwiaXNUZW1wb3JhcnkiOmZhbHNlLCJsZWdhY3lEZXNrdG9wSWQiOiI4NDMyOWE0Yy1iN2RkLTMwYzctYmE3Mi01MDliNThlZDg4MzMifV19"/>
          <w:id w:val="-192537514"/>
          <w:placeholder>
            <w:docPart w:val="CD4630CDAAD34197B4596CFB31343F5B"/>
          </w:placeholder>
        </w:sdtPr>
        <w:sdtEndPr/>
        <w:sdtContent>
          <w:r w:rsidR="00E330D9" w:rsidRPr="00E330D9">
            <w:rPr>
              <w:color w:val="000000"/>
            </w:rPr>
            <w:t>(Buizza 2019)</w:t>
          </w:r>
        </w:sdtContent>
      </w:sdt>
      <w:r w:rsidRPr="002E2818">
        <w:t xml:space="preserve">. </w:t>
      </w:r>
      <w:r w:rsidRPr="00C813A8">
        <w:t xml:space="preserve">Up to day 15, ENS forecasts were saved in the native octahedral reduced-Gaussian </w:t>
      </w:r>
      <w:r>
        <w:rPr>
          <w:highlight w:val="white"/>
        </w:rPr>
        <w:t>with a resolution of ~</w:t>
      </w:r>
      <w:r w:rsidRPr="002E2818">
        <w:rPr>
          <w:highlight w:val="white"/>
        </w:rPr>
        <w:t xml:space="preserve">18 km </w:t>
      </w:r>
      <w:r>
        <w:rPr>
          <w:highlight w:val="white"/>
        </w:rPr>
        <w:t>at the equator</w:t>
      </w:r>
      <w:r w:rsidRPr="002E2818">
        <w:rPr>
          <w:highlight w:val="white"/>
        </w:rPr>
        <w:t xml:space="preserve"> </w:t>
      </w:r>
      <w:r w:rsidRPr="002E2818">
        <w:t xml:space="preserve">(Owens &amp; Hewson, 2018). Over the </w:t>
      </w:r>
      <w:r>
        <w:t xml:space="preserve">period used to compute the climatology of rainfall events associated with flash flood events </w:t>
      </w:r>
      <w:r w:rsidRPr="002E2818">
        <w:t>(1</w:t>
      </w:r>
      <w:r w:rsidRPr="002E2818">
        <w:rPr>
          <w:vertAlign w:val="superscript"/>
        </w:rPr>
        <w:t>st</w:t>
      </w:r>
      <w:r w:rsidRPr="002E2818">
        <w:t xml:space="preserve"> January to 31</w:t>
      </w:r>
      <w:r w:rsidRPr="002E2818">
        <w:rPr>
          <w:vertAlign w:val="superscript"/>
        </w:rPr>
        <w:t>st</w:t>
      </w:r>
      <w:r w:rsidRPr="002E2818">
        <w:t xml:space="preserve"> December 20</w:t>
      </w:r>
      <w:r>
        <w:t>19</w:t>
      </w:r>
      <w:r w:rsidRPr="002E2818">
        <w:t>)</w:t>
      </w:r>
      <w:r>
        <w:t xml:space="preserve"> and the </w:t>
      </w:r>
      <w:r w:rsidRPr="002E2818">
        <w:t>verification period (1</w:t>
      </w:r>
      <w:r w:rsidRPr="002E2818">
        <w:rPr>
          <w:vertAlign w:val="superscript"/>
        </w:rPr>
        <w:t>st</w:t>
      </w:r>
      <w:r w:rsidRPr="002E2818">
        <w:t xml:space="preserve"> January to 31</w:t>
      </w:r>
      <w:r w:rsidRPr="002E2818">
        <w:rPr>
          <w:vertAlign w:val="superscript"/>
        </w:rPr>
        <w:t>st</w:t>
      </w:r>
      <w:r w:rsidRPr="002E2818">
        <w:t xml:space="preserve"> December 2020), </w:t>
      </w:r>
      <w:r>
        <w:t>three</w:t>
      </w:r>
      <w:r w:rsidRPr="002E2818">
        <w:t xml:space="preserve"> different </w:t>
      </w:r>
      <w:r>
        <w:t>model</w:t>
      </w:r>
      <w:r w:rsidRPr="002E2818">
        <w:t xml:space="preserve"> versions </w:t>
      </w:r>
      <w:r>
        <w:t>were run</w:t>
      </w:r>
      <w:r w:rsidRPr="002E2818">
        <w:t xml:space="preserve"> operational</w:t>
      </w:r>
      <w:r>
        <w:t>ly at ECMWF: 45r1</w:t>
      </w:r>
      <w:r>
        <w:rPr>
          <w:rStyle w:val="Rimandonotaapidipagina"/>
        </w:rPr>
        <w:footnoteReference w:id="2"/>
      </w:r>
      <w:r>
        <w:t xml:space="preserve"> </w:t>
      </w:r>
      <w:r w:rsidRPr="002E2818">
        <w:t>(</w:t>
      </w:r>
      <w:r>
        <w:t>for forecasts from 1</w:t>
      </w:r>
      <w:r w:rsidRPr="00597534">
        <w:rPr>
          <w:vertAlign w:val="superscript"/>
        </w:rPr>
        <w:t>st</w:t>
      </w:r>
      <w:r>
        <w:t xml:space="preserve"> January to 10</w:t>
      </w:r>
      <w:r w:rsidRPr="002E2818">
        <w:rPr>
          <w:vertAlign w:val="superscript"/>
        </w:rPr>
        <w:t>th</w:t>
      </w:r>
      <w:r w:rsidRPr="002E2818">
        <w:t xml:space="preserve"> Ju</w:t>
      </w:r>
      <w:r>
        <w:t>ne 2019</w:t>
      </w:r>
      <w:r w:rsidRPr="002E2818">
        <w:t>)</w:t>
      </w:r>
      <w:r>
        <w:t>,</w:t>
      </w:r>
      <w:r w:rsidRPr="002E2818">
        <w:t xml:space="preserve"> 46r1</w:t>
      </w:r>
      <w:r>
        <w:rPr>
          <w:rStyle w:val="Rimandonotaapidipagina"/>
        </w:rPr>
        <w:footnoteReference w:id="3"/>
      </w:r>
      <w:r w:rsidRPr="002E2818">
        <w:t xml:space="preserve"> (</w:t>
      </w:r>
      <w:r>
        <w:t>from 11</w:t>
      </w:r>
      <w:r>
        <w:rPr>
          <w:vertAlign w:val="superscript"/>
        </w:rPr>
        <w:t>th</w:t>
      </w:r>
      <w:r>
        <w:t xml:space="preserve"> June 2019 to 12</w:t>
      </w:r>
      <w:r w:rsidRPr="002E2818">
        <w:rPr>
          <w:vertAlign w:val="superscript"/>
        </w:rPr>
        <w:t>th</w:t>
      </w:r>
      <w:r w:rsidRPr="002E2818">
        <w:t xml:space="preserve"> Ju</w:t>
      </w:r>
      <w:r>
        <w:t>ly 2020</w:t>
      </w:r>
      <w:r w:rsidRPr="002E2818">
        <w:t>)</w:t>
      </w:r>
      <w:r>
        <w:t>, and 47r1</w:t>
      </w:r>
      <w:r>
        <w:rPr>
          <w:rStyle w:val="Rimandonotaapidipagina"/>
        </w:rPr>
        <w:footnoteReference w:id="4"/>
      </w:r>
      <w:r w:rsidRPr="002E2818">
        <w:t xml:space="preserve"> (</w:t>
      </w:r>
      <w:r>
        <w:t>from 13</w:t>
      </w:r>
      <w:r w:rsidRPr="002E2818">
        <w:rPr>
          <w:vertAlign w:val="superscript"/>
        </w:rPr>
        <w:t>th</w:t>
      </w:r>
      <w:r w:rsidRPr="002E2818">
        <w:t xml:space="preserve"> July</w:t>
      </w:r>
      <w:r>
        <w:t xml:space="preserve"> to 31</w:t>
      </w:r>
      <w:r w:rsidRPr="00AD342C">
        <w:rPr>
          <w:vertAlign w:val="superscript"/>
        </w:rPr>
        <w:t>st</w:t>
      </w:r>
      <w:r>
        <w:t xml:space="preserve"> December 2020</w:t>
      </w:r>
      <w:r w:rsidRPr="002E2818">
        <w:t>)</w:t>
      </w:r>
      <w:r>
        <w:t xml:space="preserve">. </w:t>
      </w:r>
      <w:r w:rsidRPr="00A73374">
        <w:t xml:space="preserve">The mismatch of </w:t>
      </w:r>
      <w:r>
        <w:t>the model versions over the periods considered in this study is unlikely to adversely affect the verification results because no significant changes were made in the physics of the rain generation mechanisms.</w:t>
      </w:r>
    </w:p>
    <w:p w14:paraId="5C2100A1" w14:textId="3C91F183" w:rsidR="00A5002C" w:rsidRDefault="0058065C" w:rsidP="00490B4B">
      <w:r w:rsidRPr="001D2FD5">
        <w:lastRenderedPageBreak/>
        <w:t>ecPoint</w:t>
      </w:r>
      <w:r w:rsidR="00EA6122">
        <w:t xml:space="preserve"> </w:t>
      </w:r>
      <w:r w:rsidRPr="001D2FD5">
        <w:t xml:space="preserve">is a </w:t>
      </w:r>
      <w:r>
        <w:t xml:space="preserve">decision-tree-based </w:t>
      </w:r>
      <w:r w:rsidRPr="001D2FD5">
        <w:t xml:space="preserve">statistical post-processing technique that transforms global grid-based forecasts into probabilistic point-scale forecasts (Hewson and Pillosu 2021). </w:t>
      </w:r>
      <w:r w:rsidR="008F54F8">
        <w:t>The</w:t>
      </w:r>
      <w:r w:rsidR="00BF252A">
        <w:t xml:space="preserve"> post-processing technique </w:t>
      </w:r>
      <w:r w:rsidR="00A5250E">
        <w:t xml:space="preserve">aims to provide forecasts that mirror observations from </w:t>
      </w:r>
      <w:r w:rsidR="001C773B">
        <w:t xml:space="preserve">rain gauges </w:t>
      </w:r>
      <w:r w:rsidR="00BF252A">
        <w:t>by</w:t>
      </w:r>
      <w:r>
        <w:t xml:space="preserve"> </w:t>
      </w:r>
      <w:r w:rsidRPr="00D75B7F">
        <w:rPr>
          <w:color w:val="000000"/>
        </w:rPr>
        <w:t>address</w:t>
      </w:r>
      <w:r w:rsidR="00BF252A">
        <w:rPr>
          <w:color w:val="000000"/>
        </w:rPr>
        <w:t>ing</w:t>
      </w:r>
      <w:r>
        <w:t xml:space="preserve"> the</w:t>
      </w:r>
      <w:r w:rsidRPr="002E2818">
        <w:t xml:space="preserve"> two main factor</w:t>
      </w:r>
      <w:r>
        <w:t>s</w:t>
      </w:r>
      <w:r w:rsidRPr="002E2818">
        <w:t xml:space="preserve"> affect</w:t>
      </w:r>
      <w:r>
        <w:t>ing</w:t>
      </w:r>
      <w:r w:rsidRPr="002E2818">
        <w:t xml:space="preserve"> </w:t>
      </w:r>
      <w:r>
        <w:t xml:space="preserve">the performance of the </w:t>
      </w:r>
      <w:r w:rsidRPr="002E2818">
        <w:t>global NWP model</w:t>
      </w:r>
      <w:r>
        <w:t xml:space="preserve"> </w:t>
      </w:r>
      <w:r w:rsidRPr="00D75B7F">
        <w:rPr>
          <w:color w:val="000000"/>
        </w:rPr>
        <w:t>output</w:t>
      </w:r>
      <w:r>
        <w:t xml:space="preserve"> against point verification:</w:t>
      </w:r>
      <w:r w:rsidRPr="002E2818">
        <w:t xml:space="preserve"> systematic biases (Lavers </w:t>
      </w:r>
      <w:r w:rsidRPr="002E2818">
        <w:rPr>
          <w:i/>
        </w:rPr>
        <w:t>et al.</w:t>
      </w:r>
      <w:r w:rsidRPr="002E2818">
        <w:t xml:space="preserve">, 2021) and lack of information on </w:t>
      </w:r>
      <w:r w:rsidRPr="00D75B7F">
        <w:rPr>
          <w:color w:val="000000"/>
        </w:rPr>
        <w:t>forecast sub</w:t>
      </w:r>
      <w:r>
        <w:rPr>
          <w:color w:val="000000"/>
        </w:rPr>
        <w:t>-</w:t>
      </w:r>
      <w:r w:rsidRPr="00D75B7F">
        <w:rPr>
          <w:color w:val="000000"/>
        </w:rPr>
        <w:t>grid</w:t>
      </w:r>
      <w:r w:rsidRPr="002E2818">
        <w:t xml:space="preserve"> variability (Göber </w:t>
      </w:r>
      <w:r w:rsidRPr="002E2818">
        <w:rPr>
          <w:i/>
        </w:rPr>
        <w:t>et al.</w:t>
      </w:r>
      <w:r w:rsidRPr="002E2818">
        <w:t>, 2008).</w:t>
      </w:r>
      <w:r w:rsidRPr="002E2818">
        <w:t xml:space="preserve"> </w:t>
      </w:r>
      <w:r w:rsidR="00D20E5A">
        <w:t>F</w:t>
      </w:r>
      <w:r w:rsidR="00D20E5A" w:rsidRPr="002E2818">
        <w:t>or each raw ENS membe</w:t>
      </w:r>
      <w:r w:rsidR="00D20E5A">
        <w:t xml:space="preserve">r, </w:t>
      </w:r>
      <w:r w:rsidRPr="002E2818">
        <w:t>ecPoint generates a</w:t>
      </w:r>
      <w:r w:rsidR="00D20E5A">
        <w:t xml:space="preserve">n ensemble </w:t>
      </w:r>
      <w:r w:rsidRPr="002E2818">
        <w:t xml:space="preserve">of 100 point-rainfall values </w:t>
      </w:r>
      <w:r w:rsidR="006562A1">
        <w:t>based on</w:t>
      </w:r>
      <w:r w:rsidR="00C63FCD">
        <w:t xml:space="preserve"> </w:t>
      </w:r>
      <w:r>
        <w:t xml:space="preserve">the </w:t>
      </w:r>
      <w:r w:rsidR="00FD5093">
        <w:t>error distributions between forecasts and observations</w:t>
      </w:r>
      <w:r w:rsidR="00AC115E">
        <w:t xml:space="preserve"> that vary </w:t>
      </w:r>
      <w:r w:rsidR="003403FD">
        <w:t xml:space="preserve">according to </w:t>
      </w:r>
      <w:r w:rsidR="005319FF">
        <w:t>different weather scen</w:t>
      </w:r>
      <w:r w:rsidR="00AC0ABB">
        <w:t xml:space="preserve">arios at </w:t>
      </w:r>
      <w:r>
        <w:t>the grid-box level</w:t>
      </w:r>
      <w:r w:rsidR="00FD5093">
        <w:t xml:space="preserve">. </w:t>
      </w:r>
      <w:r w:rsidR="005635DF">
        <w:t>For example, when on a grid box</w:t>
      </w:r>
      <w:r>
        <w:t>, the model mainly predicts</w:t>
      </w:r>
      <w:r w:rsidR="005635DF">
        <w:t xml:space="preserve"> </w:t>
      </w:r>
      <w:r w:rsidR="0080000D">
        <w:t>large-scale</w:t>
      </w:r>
      <w:r w:rsidR="005635DF">
        <w:t xml:space="preserve"> rainfall with light winds</w:t>
      </w:r>
      <w:r w:rsidR="001216C6">
        <w:t>, the raw model output tends to be representative</w:t>
      </w:r>
      <w:r w:rsidR="0080000D">
        <w:t xml:space="preserve"> of point rainfall totals within that grid box, </w:t>
      </w:r>
      <w:r w:rsidR="00497E8D">
        <w:t xml:space="preserve">and ecPoint </w:t>
      </w:r>
      <w:r w:rsidR="002A18C3">
        <w:t>generates a</w:t>
      </w:r>
      <w:r w:rsidR="00951365">
        <w:t>n</w:t>
      </w:r>
      <w:r w:rsidR="002A18C3">
        <w:t xml:space="preserve"> ensemble with a smaller spread compared to the case of </w:t>
      </w:r>
      <w:r w:rsidR="00951365">
        <w:t>mainly convective rainfall with light winds. In the latter case</w:t>
      </w:r>
      <w:r w:rsidR="00A85BB9">
        <w:t xml:space="preserve">, zero rainfall </w:t>
      </w:r>
      <w:r w:rsidR="00951365">
        <w:t xml:space="preserve">would </w:t>
      </w:r>
      <w:r w:rsidR="00080545">
        <w:t>be expected</w:t>
      </w:r>
      <w:r w:rsidR="00951365">
        <w:t xml:space="preserve"> </w:t>
      </w:r>
      <w:r w:rsidR="002C0B0E">
        <w:t xml:space="preserve">at many points </w:t>
      </w:r>
      <w:r w:rsidR="00080545">
        <w:t>and</w:t>
      </w:r>
      <w:r w:rsidR="00A85BB9">
        <w:t xml:space="preserve"> very large rainfall amounts</w:t>
      </w:r>
      <w:r w:rsidR="00080545">
        <w:t xml:space="preserve"> at a few points</w:t>
      </w:r>
      <w:r w:rsidR="00A85BB9">
        <w:t>.</w:t>
      </w:r>
      <w:r w:rsidR="00B54886">
        <w:t xml:space="preserve"> From the current operational configuration of ENS forecasts</w:t>
      </w:r>
      <w:r w:rsidR="00C020E1">
        <w:t xml:space="preserve"> (i.e., 51 ensemble members), </w:t>
      </w:r>
      <w:r w:rsidR="004A3235">
        <w:t>the</w:t>
      </w:r>
      <w:r w:rsidR="00C020E1">
        <w:t xml:space="preserve"> 5100 point-scale rainfall values</w:t>
      </w:r>
      <w:r w:rsidR="00183799">
        <w:t xml:space="preserve"> were</w:t>
      </w:r>
      <w:r w:rsidR="00634158">
        <w:t xml:space="preserve"> d</w:t>
      </w:r>
      <w:r w:rsidRPr="002E2818">
        <w:t>istil</w:t>
      </w:r>
      <w:r w:rsidR="00634158">
        <w:t>led i</w:t>
      </w:r>
      <w:r w:rsidRPr="002E2818">
        <w:t xml:space="preserve">n percentiles from </w:t>
      </w:r>
      <w:r>
        <w:t>the 1</w:t>
      </w:r>
      <w:r w:rsidRPr="002E2818">
        <w:rPr>
          <w:vertAlign w:val="superscript"/>
        </w:rPr>
        <w:t>st</w:t>
      </w:r>
      <w:r w:rsidRPr="002E2818">
        <w:t xml:space="preserve"> to 99</w:t>
      </w:r>
      <w:r w:rsidRPr="002E2818">
        <w:rPr>
          <w:vertAlign w:val="superscript"/>
        </w:rPr>
        <w:t>th</w:t>
      </w:r>
      <w:r w:rsidRPr="002E2818">
        <w:t>.</w:t>
      </w:r>
      <w:r w:rsidRPr="00A5002C">
        <w:t xml:space="preserve"> </w:t>
      </w:r>
      <w:r>
        <w:t xml:space="preserve">ecPoint forecasts are provided </w:t>
      </w:r>
      <w:r w:rsidRPr="002E2818">
        <w:t>in the same native grid of ENS forecasts</w:t>
      </w:r>
      <w:r>
        <w:t xml:space="preserve"> up to day 10 lead times and in four overlapping </w:t>
      </w:r>
      <w:r w:rsidRPr="005020BC">
        <w:t xml:space="preserve">12-hourly accumulation periods </w:t>
      </w:r>
      <w:r>
        <w:t xml:space="preserve">with valid times starting </w:t>
      </w:r>
      <w:r w:rsidRPr="005020BC">
        <w:t>at 0, 6, 12</w:t>
      </w:r>
      <w:r>
        <w:t xml:space="preserve">, and 18 UTC. </w:t>
      </w:r>
    </w:p>
    <w:p w14:paraId="2ECC203D" w14:textId="725BA5EB" w:rsidR="008334DF" w:rsidRDefault="0058065C" w:rsidP="00E67946">
      <w:r>
        <w:t xml:space="preserve"> </w:t>
      </w:r>
      <w:r w:rsidR="006F0CD8">
        <w:fldChar w:fldCharType="begin"/>
      </w:r>
      <w:r w:rsidR="006F0CD8">
        <w:instrText xml:space="preserve"> REF _Ref148041527 \h </w:instrText>
      </w:r>
      <w:r w:rsidR="006F0CD8">
        <w:fldChar w:fldCharType="separate"/>
      </w:r>
      <w:r w:rsidR="00002094" w:rsidRPr="006F0CD8">
        <w:rPr>
          <w:b/>
          <w:bCs/>
        </w:rPr>
        <w:t xml:space="preserve">Figure </w:t>
      </w:r>
      <w:r w:rsidR="00002094">
        <w:rPr>
          <w:b/>
          <w:bCs/>
          <w:noProof/>
        </w:rPr>
        <w:t>5</w:t>
      </w:r>
      <w:r w:rsidR="006F0CD8">
        <w:fldChar w:fldCharType="end"/>
      </w:r>
      <w:r w:rsidR="006F0CD8">
        <w:t xml:space="preserve"> shows </w:t>
      </w:r>
      <w:r w:rsidR="002A023C">
        <w:t>example</w:t>
      </w:r>
      <w:r w:rsidR="005F63EE">
        <w:t>s</w:t>
      </w:r>
      <w:r w:rsidR="002A023C">
        <w:t xml:space="preserve"> </w:t>
      </w:r>
      <w:r w:rsidR="00831BD5">
        <w:t xml:space="preserve">of </w:t>
      </w:r>
      <w:r>
        <w:t xml:space="preserve">the </w:t>
      </w:r>
      <w:r w:rsidR="005F63EE">
        <w:t xml:space="preserve">ENS and ecPoint </w:t>
      </w:r>
      <w:r w:rsidR="00831BD5">
        <w:t>rainfall forecast</w:t>
      </w:r>
      <w:r w:rsidR="005F63EE">
        <w:t>s</w:t>
      </w:r>
      <w:r w:rsidR="00F43CB8">
        <w:t xml:space="preserve"> from the 85</w:t>
      </w:r>
      <w:r w:rsidR="00F43CB8" w:rsidRPr="00F43CB8">
        <w:rPr>
          <w:vertAlign w:val="superscript"/>
        </w:rPr>
        <w:t>th</w:t>
      </w:r>
      <w:r w:rsidR="00F43CB8">
        <w:t xml:space="preserve"> and 99</w:t>
      </w:r>
      <w:r w:rsidR="00F43CB8" w:rsidRPr="00F43CB8">
        <w:rPr>
          <w:vertAlign w:val="superscript"/>
        </w:rPr>
        <w:t>th</w:t>
      </w:r>
      <w:r w:rsidR="00F43CB8">
        <w:t xml:space="preserve"> percentile</w:t>
      </w:r>
      <w:r>
        <w:t>s.</w:t>
      </w:r>
      <w:r w:rsidR="00713448">
        <w:t xml:space="preserve"> Typically, percentiles </w:t>
      </w:r>
      <w:r w:rsidR="00C51DEB">
        <w:t xml:space="preserve">from ecPoint </w:t>
      </w:r>
      <w:r w:rsidR="005F63EE">
        <w:t>lower than or equal to</w:t>
      </w:r>
      <w:r w:rsidR="00C51DEB">
        <w:t xml:space="preserve"> the 85</w:t>
      </w:r>
      <w:r w:rsidR="00C51DEB" w:rsidRPr="00C51DEB">
        <w:rPr>
          <w:vertAlign w:val="superscript"/>
        </w:rPr>
        <w:t>th</w:t>
      </w:r>
      <w:r w:rsidR="00C51DEB">
        <w:t xml:space="preserve"> percentile</w:t>
      </w:r>
      <w:r w:rsidR="00770CBF">
        <w:t xml:space="preserve"> (</w:t>
      </w:r>
      <w:r w:rsidR="00770CBF">
        <w:fldChar w:fldCharType="begin"/>
      </w:r>
      <w:r w:rsidR="00770CBF">
        <w:instrText xml:space="preserve"> REF _Ref148041527 \h </w:instrText>
      </w:r>
      <w:r w:rsidR="00770CBF">
        <w:fldChar w:fldCharType="separate"/>
      </w:r>
      <w:r w:rsidR="00002094" w:rsidRPr="006F0CD8">
        <w:rPr>
          <w:b/>
          <w:bCs/>
        </w:rPr>
        <w:t xml:space="preserve">Figure </w:t>
      </w:r>
      <w:r w:rsidR="00002094">
        <w:rPr>
          <w:b/>
          <w:bCs/>
          <w:noProof/>
        </w:rPr>
        <w:t>5</w:t>
      </w:r>
      <w:r w:rsidR="00770CBF">
        <w:fldChar w:fldCharType="end"/>
      </w:r>
      <w:r w:rsidR="00770CBF">
        <w:rPr>
          <w:b/>
          <w:bCs/>
        </w:rPr>
        <w:t>c</w:t>
      </w:r>
      <w:r w:rsidR="00770CBF">
        <w:t>)</w:t>
      </w:r>
      <w:r w:rsidR="00C51DEB">
        <w:t xml:space="preserve"> </w:t>
      </w:r>
      <w:r w:rsidR="00713448">
        <w:t xml:space="preserve">have lower rainfall </w:t>
      </w:r>
      <w:r w:rsidR="00C51DEB">
        <w:t xml:space="preserve">forecast values than </w:t>
      </w:r>
      <w:r>
        <w:t>the ENS</w:t>
      </w:r>
      <w:r w:rsidR="00770CBF">
        <w:t xml:space="preserve"> (</w:t>
      </w:r>
      <w:r w:rsidR="00770CBF">
        <w:fldChar w:fldCharType="begin"/>
      </w:r>
      <w:r w:rsidR="00770CBF">
        <w:instrText xml:space="preserve"> REF _Ref148041527 \h </w:instrText>
      </w:r>
      <w:r w:rsidR="00770CBF">
        <w:fldChar w:fldCharType="separate"/>
      </w:r>
      <w:r w:rsidR="00002094" w:rsidRPr="006F0CD8">
        <w:rPr>
          <w:b/>
          <w:bCs/>
        </w:rPr>
        <w:t xml:space="preserve">Figure </w:t>
      </w:r>
      <w:r w:rsidR="00002094">
        <w:rPr>
          <w:b/>
          <w:bCs/>
          <w:noProof/>
        </w:rPr>
        <w:t>5</w:t>
      </w:r>
      <w:r w:rsidR="00770CBF">
        <w:fldChar w:fldCharType="end"/>
      </w:r>
      <w:r w:rsidR="00770CBF">
        <w:rPr>
          <w:b/>
          <w:bCs/>
        </w:rPr>
        <w:t>a</w:t>
      </w:r>
      <w:r w:rsidR="00770CBF">
        <w:t>)</w:t>
      </w:r>
      <w:r w:rsidR="00C51DEB">
        <w:t>. This is because</w:t>
      </w:r>
      <w:r w:rsidR="006147BB">
        <w:t>, generally,</w:t>
      </w:r>
      <w:r w:rsidR="00C51DEB">
        <w:t xml:space="preserve"> </w:t>
      </w:r>
      <w:r w:rsidR="00D2290D">
        <w:t xml:space="preserve">the number of zero rainfall totals </w:t>
      </w:r>
      <w:r w:rsidR="006147BB">
        <w:t>is</w:t>
      </w:r>
      <w:r w:rsidR="00D2290D">
        <w:t xml:space="preserve"> larger</w:t>
      </w:r>
      <w:r w:rsidR="00B93BBC">
        <w:t xml:space="preserve"> in ecPoint</w:t>
      </w:r>
      <w:r w:rsidR="00D2290D">
        <w:t xml:space="preserve"> than in ENS</w:t>
      </w:r>
      <w:r w:rsidR="003A6031">
        <w:t xml:space="preserve">. </w:t>
      </w:r>
      <w:r w:rsidR="009C0533">
        <w:t>This is a bias correction applied to the rainfall forecasts by ecPoint</w:t>
      </w:r>
      <w:r>
        <w:t>, as</w:t>
      </w:r>
      <w:r w:rsidR="003A6031">
        <w:t xml:space="preserve"> ENS tend</w:t>
      </w:r>
      <w:r w:rsidR="009C0533">
        <w:t>s</w:t>
      </w:r>
      <w:r w:rsidR="003A6031">
        <w:t xml:space="preserve"> to overpredict small rainfall totals</w:t>
      </w:r>
      <w:sdt>
        <w:sdtPr>
          <w:rPr>
            <w:color w:val="000000"/>
          </w:rPr>
          <w:tag w:val="MENDELEY_CITATION_v3_eyJjaXRhdGlvbklEIjoiTUVOREVMRVlfQ0lUQVRJT05fMzZmMzBkOGYtZWY1My00OGMwLWEzYmYtYjc0MTc3YWRlZjQ1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
          <w:id w:val="-1690820232"/>
          <w:placeholder>
            <w:docPart w:val="DefaultPlaceholder_-1854013440"/>
          </w:placeholder>
        </w:sdtPr>
        <w:sdtEndPr/>
        <w:sdtContent>
          <w:r w:rsidR="00E330D9" w:rsidRPr="00E330D9">
            <w:rPr>
              <w:color w:val="000000"/>
            </w:rPr>
            <w:t>(Haiden et al. 2023)</w:t>
          </w:r>
        </w:sdtContent>
      </w:sdt>
      <w:r w:rsidR="009C0533">
        <w:t xml:space="preserve">. </w:t>
      </w:r>
      <w:r w:rsidR="00B93BBC">
        <w:t>On the contrary, big percentiles (typically above the 90</w:t>
      </w:r>
      <w:r w:rsidR="00B93BBC" w:rsidRPr="00B93BBC">
        <w:rPr>
          <w:vertAlign w:val="superscript"/>
        </w:rPr>
        <w:t>th</w:t>
      </w:r>
      <w:r w:rsidR="00B93BBC">
        <w:t xml:space="preserve"> percentile)</w:t>
      </w:r>
      <w:r w:rsidR="001754BD">
        <w:t xml:space="preserve"> tend to show larger rainfall </w:t>
      </w:r>
      <w:r w:rsidR="008F2BB4">
        <w:t xml:space="preserve">totals on </w:t>
      </w:r>
      <w:r w:rsidR="00C64631">
        <w:t>ecPo</w:t>
      </w:r>
      <w:r w:rsidR="00E97199">
        <w:t xml:space="preserve">int </w:t>
      </w:r>
      <w:r w:rsidR="00C64631">
        <w:t>than in ENS</w:t>
      </w:r>
      <w:r w:rsidR="004F625A">
        <w:t xml:space="preserve">. </w:t>
      </w:r>
      <w:r w:rsidR="001E76AF">
        <w:t>This can be noticed</w:t>
      </w:r>
      <w:r w:rsidR="007F20BF">
        <w:t xml:space="preserve"> in</w:t>
      </w:r>
      <w:r w:rsidR="00EF7539">
        <w:t xml:space="preserve"> </w:t>
      </w:r>
      <w:r w:rsidR="00EF7539">
        <w:fldChar w:fldCharType="begin"/>
      </w:r>
      <w:r w:rsidR="00EF7539">
        <w:instrText xml:space="preserve"> REF _Ref148041527 \h </w:instrText>
      </w:r>
      <w:r w:rsidR="00EF7539">
        <w:fldChar w:fldCharType="separate"/>
      </w:r>
      <w:r w:rsidR="00002094" w:rsidRPr="006F0CD8">
        <w:rPr>
          <w:b/>
          <w:bCs/>
        </w:rPr>
        <w:t xml:space="preserve">Figure </w:t>
      </w:r>
      <w:r w:rsidR="00002094">
        <w:rPr>
          <w:b/>
          <w:bCs/>
          <w:noProof/>
        </w:rPr>
        <w:t>5</w:t>
      </w:r>
      <w:r w:rsidR="00EF7539">
        <w:fldChar w:fldCharType="end"/>
      </w:r>
      <w:r w:rsidR="00EF7539">
        <w:rPr>
          <w:b/>
          <w:bCs/>
        </w:rPr>
        <w:t>d</w:t>
      </w:r>
      <w:r w:rsidR="001E76AF">
        <w:t xml:space="preserve"> by</w:t>
      </w:r>
      <w:r w:rsidR="004F625A">
        <w:t xml:space="preserve"> t</w:t>
      </w:r>
      <w:r w:rsidR="00ED538D">
        <w:t>he</w:t>
      </w:r>
      <w:r w:rsidR="004F625A">
        <w:t xml:space="preserve"> </w:t>
      </w:r>
      <w:r w:rsidR="009113BC">
        <w:t xml:space="preserve">overall </w:t>
      </w:r>
      <w:r w:rsidR="00ED538D">
        <w:t xml:space="preserve">domination of </w:t>
      </w:r>
      <w:r w:rsidR="00E97199">
        <w:t xml:space="preserve">the orange </w:t>
      </w:r>
      <w:r w:rsidR="005C05BF">
        <w:t>colour</w:t>
      </w:r>
      <w:r w:rsidR="00E97199">
        <w:t xml:space="preserve"> </w:t>
      </w:r>
      <w:r w:rsidR="00EF7539" w:rsidRPr="00EF7539">
        <w:t>(</w:t>
      </w:r>
      <w:r w:rsidR="00EF7539">
        <w:t>i.e.</w:t>
      </w:r>
      <w:r>
        <w:t xml:space="preserve">, rainfall totals between 50 and </w:t>
      </w:r>
      <w:r w:rsidR="007F20BF">
        <w:t>8</w:t>
      </w:r>
      <w:r w:rsidR="00EF7539">
        <w:t>0 mm/12h</w:t>
      </w:r>
      <w:r w:rsidR="00EF7539" w:rsidRPr="00EF7539">
        <w:t>)</w:t>
      </w:r>
      <w:r w:rsidR="00A339FF">
        <w:rPr>
          <w:b/>
          <w:bCs/>
        </w:rPr>
        <w:t xml:space="preserve"> </w:t>
      </w:r>
      <w:r w:rsidR="00F72728">
        <w:t>compared to</w:t>
      </w:r>
      <w:r w:rsidR="00A339FF">
        <w:rPr>
          <w:b/>
          <w:bCs/>
        </w:rPr>
        <w:t xml:space="preserve"> </w:t>
      </w:r>
      <w:r w:rsidR="00A339FF">
        <w:fldChar w:fldCharType="begin"/>
      </w:r>
      <w:r w:rsidR="00A339FF">
        <w:instrText xml:space="preserve"> REF _Ref148041527 \h </w:instrText>
      </w:r>
      <w:r w:rsidR="00A339FF">
        <w:fldChar w:fldCharType="separate"/>
      </w:r>
      <w:r w:rsidR="00002094" w:rsidRPr="006F0CD8">
        <w:rPr>
          <w:b/>
          <w:bCs/>
        </w:rPr>
        <w:t xml:space="preserve">Figure </w:t>
      </w:r>
      <w:r w:rsidR="00002094">
        <w:rPr>
          <w:b/>
          <w:bCs/>
          <w:noProof/>
        </w:rPr>
        <w:t>5</w:t>
      </w:r>
      <w:r w:rsidR="00A339FF">
        <w:fldChar w:fldCharType="end"/>
      </w:r>
      <w:r w:rsidR="00A339FF">
        <w:rPr>
          <w:b/>
          <w:bCs/>
        </w:rPr>
        <w:t>b</w:t>
      </w:r>
      <w:r w:rsidR="00F72728">
        <w:t xml:space="preserve"> where the</w:t>
      </w:r>
      <w:r w:rsidR="00C80310">
        <w:t xml:space="preserve"> dominant</w:t>
      </w:r>
      <w:r w:rsidR="00C97221">
        <w:t xml:space="preserve"> </w:t>
      </w:r>
      <w:r w:rsidR="005C05BF">
        <w:t>colour</w:t>
      </w:r>
      <w:r w:rsidR="00C97221">
        <w:t xml:space="preserve"> is green </w:t>
      </w:r>
      <w:r w:rsidR="00C80310" w:rsidRPr="00EF7539">
        <w:t>(</w:t>
      </w:r>
      <w:r w:rsidR="00C80310">
        <w:t>i.e.</w:t>
      </w:r>
      <w:r>
        <w:t>, rainfall totals between 10 and 30 mm/12h</w:t>
      </w:r>
      <w:r w:rsidR="00C80310" w:rsidRPr="00EF7539">
        <w:t>)</w:t>
      </w:r>
      <w:r w:rsidR="00531E22">
        <w:t>.</w:t>
      </w:r>
      <w:r w:rsidR="00F72728">
        <w:t xml:space="preserve"> </w:t>
      </w:r>
      <w:r w:rsidR="00C64631">
        <w:t xml:space="preserve"> It is </w:t>
      </w:r>
      <w:r>
        <w:t>noteworth</w:t>
      </w:r>
      <w:r w:rsidR="00C64631">
        <w:t xml:space="preserve">y that ecPoint </w:t>
      </w:r>
      <w:r w:rsidR="00531E22">
        <w:t xml:space="preserve">does </w:t>
      </w:r>
      <w:r w:rsidR="00C64631">
        <w:t xml:space="preserve">not </w:t>
      </w:r>
      <w:r w:rsidR="00531E22">
        <w:t>always</w:t>
      </w:r>
      <w:r w:rsidR="00C64631">
        <w:t xml:space="preserve"> </w:t>
      </w:r>
      <w:r w:rsidR="00274EE2">
        <w:t>increas</w:t>
      </w:r>
      <w:r w:rsidR="00531E22">
        <w:t>e</w:t>
      </w:r>
      <w:r w:rsidR="00274EE2">
        <w:t xml:space="preserve"> the </w:t>
      </w:r>
      <w:r w:rsidR="00531E22">
        <w:t>amounts of the rainfall forecasts</w:t>
      </w:r>
      <w:r w:rsidR="00274EE2">
        <w:t>.</w:t>
      </w:r>
      <w:r w:rsidR="008E0F67">
        <w:t xml:space="preserve"> </w:t>
      </w:r>
      <w:r w:rsidR="00274EE2">
        <w:t xml:space="preserve"> </w:t>
      </w:r>
      <w:r w:rsidR="009C067E">
        <w:t>In “La Costa”</w:t>
      </w:r>
      <w:r w:rsidR="00301F09">
        <w:t xml:space="preserve">, </w:t>
      </w:r>
      <w:r w:rsidR="00274EE2">
        <w:t xml:space="preserve">the rainfall totals in ecPoint are </w:t>
      </w:r>
      <w:r w:rsidR="006229D4">
        <w:t>lower</w:t>
      </w:r>
      <w:r w:rsidR="00274EE2">
        <w:t xml:space="preserve"> than </w:t>
      </w:r>
      <w:r>
        <w:t>those in ENS. This is because</w:t>
      </w:r>
      <w:r w:rsidR="00274EE2">
        <w:t xml:space="preserve"> the post-processing consider</w:t>
      </w:r>
      <w:r w:rsidR="003155A3">
        <w:t>ed</w:t>
      </w:r>
      <w:r w:rsidR="00274EE2">
        <w:t xml:space="preserve"> that</w:t>
      </w:r>
      <w:r w:rsidR="009E5E47">
        <w:t xml:space="preserve"> the raw rainfall </w:t>
      </w:r>
      <w:r w:rsidR="00E31A7F">
        <w:t xml:space="preserve">forecasts </w:t>
      </w:r>
      <w:r w:rsidR="00371ECA">
        <w:t>might be</w:t>
      </w:r>
      <w:r w:rsidR="009E5E47">
        <w:t xml:space="preserve"> overpredicted under the</w:t>
      </w:r>
      <w:r w:rsidR="00274EE2">
        <w:t xml:space="preserve"> predicted </w:t>
      </w:r>
      <w:r w:rsidR="00290070">
        <w:t xml:space="preserve">grid-box </w:t>
      </w:r>
      <w:r w:rsidR="00274EE2">
        <w:t xml:space="preserve">weather </w:t>
      </w:r>
      <w:r w:rsidR="00290070">
        <w:t>type</w:t>
      </w:r>
      <w:r w:rsidR="00371ECA">
        <w:t>.</w:t>
      </w:r>
      <w:r w:rsidR="00661AD0">
        <w:t xml:space="preserve"> </w:t>
      </w:r>
      <w:r w:rsidR="00931024">
        <w:t xml:space="preserve">While </w:t>
      </w:r>
      <w:r w:rsidR="00661AD0" w:rsidRPr="00661AD0">
        <w:rPr>
          <w:color w:val="000000"/>
        </w:rPr>
        <w:t>Hewson and Pillosu</w:t>
      </w:r>
      <w:r w:rsidR="00371ECA">
        <w:t xml:space="preserve"> </w:t>
      </w:r>
      <w:sdt>
        <w:sdtPr>
          <w:rPr>
            <w:color w:val="000000"/>
          </w:rPr>
          <w:tag w:val="MENDELEY_CITATION_v3_eyJjaXRhdGlvbklEIjoiTUVOREVMRVlfQ0lUQVRJT05fMzgyMTY5MjQtN2Y0Mi00NTZmLTk0MjktY2JiZTU5NWYzYWI0IiwicHJvcGVydGllcyI6eyJub3RlSW5kZXgiOjB9LCJpc0VkaXRlZCI6ZmFsc2UsIm1hbnVhbE92ZXJyaWRlIjp7ImlzTWFudWFsbHlPdmVycmlkZGVuIjpmYWxzZSwiY2l0ZXByb2NUZXh0IjoiKDIwMjFiKSIsIm1hbnVhbE92ZXJyaWRlVGV4dCI6IiJ9LCJjaXRhdGlvbkl0ZW1zIjpbeyJsYWJlbCI6InBhZ2UiLC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ET0kiOiIxMC4xMDM4L3M0MzI0Ny0wMjEtMDAxODUtOSIsImlzc3VlZCI6eyJkYXRlLXBhcnRzIjpbWzIwMjFdXX0sImlzc3VlIjoiMSIsInZvbHVtZSI6IjIiLCJjb250YWluZXItdGl0bGUtc2hvcnQiOiJDb21tdW4gRWFydGggRW52aXJvbiJ9LCJpc1RlbXBvcmFyeSI6ZmFsc2UsInN1cHByZXNzLWF1dGhvciI6dHJ1ZX1dfQ=="/>
          <w:id w:val="282470883"/>
          <w:placeholder>
            <w:docPart w:val="DefaultPlaceholder_-1854013440"/>
          </w:placeholder>
        </w:sdtPr>
        <w:sdtEndPr/>
        <w:sdtContent>
          <w:r w:rsidR="00E330D9" w:rsidRPr="00E330D9">
            <w:rPr>
              <w:color w:val="000000"/>
            </w:rPr>
            <w:t>(2021b)</w:t>
          </w:r>
        </w:sdtContent>
      </w:sdt>
      <w:r w:rsidR="00661AD0">
        <w:rPr>
          <w:color w:val="000000"/>
        </w:rPr>
        <w:t xml:space="preserve"> </w:t>
      </w:r>
      <w:r w:rsidR="00977097">
        <w:rPr>
          <w:color w:val="000000"/>
        </w:rPr>
        <w:t>showe</w:t>
      </w:r>
      <w:r w:rsidR="00931024">
        <w:rPr>
          <w:color w:val="000000"/>
        </w:rPr>
        <w:t>d</w:t>
      </w:r>
      <w:r w:rsidR="00977097">
        <w:rPr>
          <w:color w:val="000000"/>
        </w:rPr>
        <w:t xml:space="preserve"> with a</w:t>
      </w:r>
      <w:r w:rsidR="00047714">
        <w:t xml:space="preserve"> global </w:t>
      </w:r>
      <w:r w:rsidR="005C6926">
        <w:t xml:space="preserve">objective </w:t>
      </w:r>
      <w:r w:rsidR="00066639">
        <w:t xml:space="preserve">verification analysis </w:t>
      </w:r>
      <w:r w:rsidR="00DD4A83">
        <w:t>over a one-year period</w:t>
      </w:r>
      <w:r w:rsidR="00371ECA" w:rsidRPr="002E2818">
        <w:t xml:space="preserve"> </w:t>
      </w:r>
      <w:r w:rsidR="00371ECA">
        <w:t xml:space="preserve">that, up to medium-range lead times (i.e., day </w:t>
      </w:r>
      <w:r w:rsidR="00CA2B5C">
        <w:t xml:space="preserve">10 </w:t>
      </w:r>
      <w:r w:rsidR="00371ECA">
        <w:t>forecast</w:t>
      </w:r>
      <w:r w:rsidR="00CA2B5C">
        <w:t>s</w:t>
      </w:r>
      <w:r w:rsidR="00371ECA">
        <w:t>)</w:t>
      </w:r>
      <w:r w:rsidR="00931024">
        <w:t>,</w:t>
      </w:r>
      <w:r w:rsidR="00371ECA" w:rsidRPr="002E2818">
        <w:t xml:space="preserve"> ecPoint</w:t>
      </w:r>
      <w:r w:rsidR="00371ECA">
        <w:t xml:space="preserve"> provides</w:t>
      </w:r>
      <w:r w:rsidR="00371ECA" w:rsidRPr="001D2FD5">
        <w:t xml:space="preserve"> forecasts</w:t>
      </w:r>
      <w:r w:rsidR="00371ECA">
        <w:t xml:space="preserve"> </w:t>
      </w:r>
      <w:r w:rsidR="00371ECA" w:rsidRPr="001D2FD5">
        <w:t xml:space="preserve">for </w:t>
      </w:r>
      <w:r w:rsidR="00371ECA">
        <w:t>point-scale</w:t>
      </w:r>
      <w:r w:rsidR="00371ECA" w:rsidRPr="001D2FD5">
        <w:t xml:space="preserve"> rainfall</w:t>
      </w:r>
      <w:r w:rsidR="00371ECA">
        <w:t xml:space="preserve"> with better reliability and discrimination ability</w:t>
      </w:r>
      <w:r w:rsidR="00371ECA" w:rsidRPr="001D2FD5">
        <w:t xml:space="preserve"> than ENS, especially for extremes</w:t>
      </w:r>
      <w:r w:rsidR="00931024">
        <w:t xml:space="preserve">, it is interesting to compare how ENS and ecPoint perform </w:t>
      </w:r>
      <w:r w:rsidR="00D42C86">
        <w:t xml:space="preserve">in the prediction of rainfall in Ecuador. </w:t>
      </w:r>
      <w:r w:rsidR="00D42C86">
        <w:fldChar w:fldCharType="begin"/>
      </w:r>
      <w:r w:rsidR="00D42C86">
        <w:instrText xml:space="preserve"> REF _Ref151114080 \h </w:instrText>
      </w:r>
      <w:r w:rsidR="00D42C86">
        <w:fldChar w:fldCharType="separate"/>
      </w:r>
      <w:r w:rsidR="00D42C86" w:rsidRPr="006B213F">
        <w:rPr>
          <w:b/>
          <w:bCs/>
        </w:rPr>
        <w:t xml:space="preserve">Figure </w:t>
      </w:r>
      <w:r w:rsidR="00D42C86">
        <w:rPr>
          <w:b/>
          <w:bCs/>
          <w:noProof/>
        </w:rPr>
        <w:t>6</w:t>
      </w:r>
      <w:r w:rsidR="00D42C86">
        <w:fldChar w:fldCharType="end"/>
      </w:r>
      <w:r w:rsidR="005D18F1" w:rsidRPr="005D18F1">
        <w:rPr>
          <w:b/>
          <w:bCs/>
        </w:rPr>
        <w:t>a</w:t>
      </w:r>
      <w:r w:rsidR="005D18F1">
        <w:t xml:space="preserve"> </w:t>
      </w:r>
      <w:r w:rsidR="00F76A58">
        <w:t xml:space="preserve">and </w:t>
      </w:r>
      <w:r w:rsidR="00F76A58">
        <w:fldChar w:fldCharType="begin"/>
      </w:r>
      <w:r w:rsidR="00F76A58">
        <w:instrText xml:space="preserve"> REF _Ref151114080 \h </w:instrText>
      </w:r>
      <w:r w:rsidR="00F76A58">
        <w:fldChar w:fldCharType="separate"/>
      </w:r>
      <w:r w:rsidR="00F76A58" w:rsidRPr="006B213F">
        <w:rPr>
          <w:b/>
          <w:bCs/>
        </w:rPr>
        <w:t xml:space="preserve">Figure </w:t>
      </w:r>
      <w:r w:rsidR="00F76A58">
        <w:rPr>
          <w:b/>
          <w:bCs/>
          <w:noProof/>
        </w:rPr>
        <w:t>6</w:t>
      </w:r>
      <w:r w:rsidR="00F76A58">
        <w:fldChar w:fldCharType="end"/>
      </w:r>
      <w:r w:rsidR="00F76A58">
        <w:rPr>
          <w:b/>
          <w:bCs/>
        </w:rPr>
        <w:t>b</w:t>
      </w:r>
      <w:r w:rsidR="00F76A58">
        <w:t xml:space="preserve"> </w:t>
      </w:r>
      <w:r w:rsidR="005D18F1">
        <w:t xml:space="preserve">shows 2020’s 12-hourly rainfall average </w:t>
      </w:r>
      <w:r w:rsidR="00E06867">
        <w:t>from SYNOP observations (in grey) and forecasts (ENS in red and ecPoint in blue)</w:t>
      </w:r>
      <w:r w:rsidR="00E95FAD">
        <w:t>, respectively, for la Costa“ and “La Sierra”.</w:t>
      </w:r>
      <w:r w:rsidR="00E06867">
        <w:t xml:space="preserve"> </w:t>
      </w:r>
      <w:r w:rsidR="004D78D7">
        <w:t>There is no degradation in performance with lead time</w:t>
      </w:r>
      <w:r>
        <w:t>s up to day 10</w:t>
      </w:r>
      <w:r w:rsidR="00D95373">
        <w:t>,</w:t>
      </w:r>
      <w:r w:rsidR="004D78D7">
        <w:t xml:space="preserve"> and both forecasting system</w:t>
      </w:r>
      <w:r>
        <w:t xml:space="preserve">s reproduce </w:t>
      </w:r>
      <w:r w:rsidR="00D95373">
        <w:t>the fact that Ecuador’s rainfall is affected by a diurnal cycle.</w:t>
      </w:r>
      <w:r w:rsidR="00F572E3">
        <w:t xml:space="preserve"> However, neither ENS nor ecPoint </w:t>
      </w:r>
      <w:r w:rsidR="00BB4F93">
        <w:t>can</w:t>
      </w:r>
      <w:r w:rsidR="00BF0C9E">
        <w:t xml:space="preserve"> </w:t>
      </w:r>
      <w:r w:rsidR="0036011C">
        <w:t>correctly represent</w:t>
      </w:r>
      <w:r w:rsidR="00BF0C9E">
        <w:t xml:space="preserve"> the peaks</w:t>
      </w:r>
      <w:r w:rsidR="003C451F">
        <w:t xml:space="preserve"> and </w:t>
      </w:r>
      <w:r w:rsidR="00BF0C9E">
        <w:t>troughs of the</w:t>
      </w:r>
      <w:r w:rsidR="00DC150F">
        <w:t xml:space="preserve"> </w:t>
      </w:r>
      <w:r w:rsidR="00BF0C9E">
        <w:t>diurnal cycle</w:t>
      </w:r>
      <w:r>
        <w:t xml:space="preserve"> of rainfall</w:t>
      </w:r>
      <w:r w:rsidR="001F413C">
        <w:t xml:space="preserve">. While in “La Costa” </w:t>
      </w:r>
      <w:r w:rsidR="000C6082">
        <w:t>ENS represent</w:t>
      </w:r>
      <w:r w:rsidR="001F413C">
        <w:t>s exceptionally well</w:t>
      </w:r>
      <w:r w:rsidR="000C6082">
        <w:t xml:space="preserve"> the rainfall peaks during night</w:t>
      </w:r>
      <w:r w:rsidR="001F413C">
        <w:t xml:space="preserve">time, </w:t>
      </w:r>
      <w:r w:rsidR="003C27A8">
        <w:t xml:space="preserve">it </w:t>
      </w:r>
      <w:r w:rsidR="00BB4F93">
        <w:t>significantly overestimates</w:t>
      </w:r>
      <w:r w:rsidR="003C27A8">
        <w:t xml:space="preserve"> the rainfall over daytime</w:t>
      </w:r>
      <w:r w:rsidR="00E95FAD">
        <w:t xml:space="preserve"> (</w:t>
      </w:r>
      <w:r w:rsidR="00E95FAD">
        <w:fldChar w:fldCharType="begin"/>
      </w:r>
      <w:r w:rsidR="00E95FAD">
        <w:instrText xml:space="preserve"> REF _Ref151114080 \h </w:instrText>
      </w:r>
      <w:r w:rsidR="00E95FAD">
        <w:fldChar w:fldCharType="separate"/>
      </w:r>
      <w:r w:rsidR="00E95FAD" w:rsidRPr="006B213F">
        <w:rPr>
          <w:b/>
          <w:bCs/>
        </w:rPr>
        <w:t xml:space="preserve">Figure </w:t>
      </w:r>
      <w:r w:rsidR="00E95FAD">
        <w:rPr>
          <w:b/>
          <w:bCs/>
          <w:noProof/>
        </w:rPr>
        <w:t>6</w:t>
      </w:r>
      <w:r w:rsidR="00E95FAD">
        <w:fldChar w:fldCharType="end"/>
      </w:r>
      <w:r w:rsidR="00E95FAD" w:rsidRPr="005D18F1">
        <w:rPr>
          <w:b/>
          <w:bCs/>
        </w:rPr>
        <w:t>a</w:t>
      </w:r>
      <w:r w:rsidR="00E95FAD">
        <w:t>).</w:t>
      </w:r>
      <w:r w:rsidR="00B519DF">
        <w:t xml:space="preserve"> </w:t>
      </w:r>
      <w:r w:rsidR="00027F6B">
        <w:t>With</w:t>
      </w:r>
      <w:r w:rsidR="001B4BD7">
        <w:t xml:space="preserve"> the aim of reducing the daytime bias, </w:t>
      </w:r>
      <w:r w:rsidR="00027F6B">
        <w:t>ecPoint</w:t>
      </w:r>
      <w:r w:rsidR="001B4BD7">
        <w:t xml:space="preserve"> </w:t>
      </w:r>
      <w:r>
        <w:t xml:space="preserve">unnecessarily reduces the nighttime rainfall </w:t>
      </w:r>
      <w:r w:rsidR="001B4BD7">
        <w:t>and reduces</w:t>
      </w:r>
      <w:r w:rsidR="00027F6B">
        <w:t xml:space="preserve"> the overall amplitude of the rainfall’s diurnal cycle</w:t>
      </w:r>
      <w:r w:rsidR="00BB4F93">
        <w:t>. This is because for 12-hourly</w:t>
      </w:r>
      <w:r w:rsidR="001B4BD7">
        <w:t xml:space="preserve"> </w:t>
      </w:r>
      <w:r w:rsidR="00BB4F93">
        <w:t xml:space="preserve">rainfall, ecPoint makes no distinction between rainfall at different times of the day. </w:t>
      </w:r>
      <w:r w:rsidR="002631FC">
        <w:fldChar w:fldCharType="begin"/>
      </w:r>
      <w:r w:rsidR="002631FC">
        <w:instrText xml:space="preserve"> REF _Ref151114080 \h </w:instrText>
      </w:r>
      <w:r w:rsidR="002631FC">
        <w:fldChar w:fldCharType="separate"/>
      </w:r>
      <w:r w:rsidR="002631FC" w:rsidRPr="006B213F">
        <w:rPr>
          <w:b/>
          <w:bCs/>
        </w:rPr>
        <w:t xml:space="preserve">Figure </w:t>
      </w:r>
      <w:r w:rsidR="002631FC">
        <w:rPr>
          <w:b/>
          <w:bCs/>
          <w:noProof/>
        </w:rPr>
        <w:t>6</w:t>
      </w:r>
      <w:r w:rsidR="002631FC">
        <w:fldChar w:fldCharType="end"/>
      </w:r>
      <w:r w:rsidR="002631FC" w:rsidRPr="00103AE4">
        <w:rPr>
          <w:b/>
          <w:bCs/>
        </w:rPr>
        <w:t>c</w:t>
      </w:r>
      <w:r w:rsidR="002631FC">
        <w:t xml:space="preserve"> shows how </w:t>
      </w:r>
      <w:r w:rsidR="00AF1845">
        <w:t xml:space="preserve">ENS predicts </w:t>
      </w:r>
      <w:r w:rsidR="005453DB">
        <w:t>most of</w:t>
      </w:r>
      <w:r w:rsidR="00D37F39">
        <w:t xml:space="preserve"> the rainfall during nighttime on the wester</w:t>
      </w:r>
      <w:r w:rsidR="00AF1845">
        <w:t>n</w:t>
      </w:r>
      <w:r w:rsidR="00D37F39">
        <w:t xml:space="preserve"> slopes of the Ande, </w:t>
      </w:r>
      <w:r w:rsidR="00AF1845">
        <w:t>while</w:t>
      </w:r>
      <w:r w:rsidR="00D37F39">
        <w:t xml:space="preserve"> </w:t>
      </w:r>
      <w:r w:rsidR="00AF1845">
        <w:t>ecPoint tends to remove most of the rainfall</w:t>
      </w:r>
      <w:r>
        <w:t>,</w:t>
      </w:r>
      <w:r w:rsidR="00103AE4">
        <w:t xml:space="preserve"> leaving the rainfall in the Pacific coast mostly unchanged</w:t>
      </w:r>
      <w:r w:rsidR="00FD3E1B">
        <w:t xml:space="preserve"> (</w:t>
      </w:r>
      <w:r w:rsidR="00FD3E1B">
        <w:fldChar w:fldCharType="begin"/>
      </w:r>
      <w:r w:rsidR="00FD3E1B">
        <w:instrText xml:space="preserve"> REF _Ref151114080 \h </w:instrText>
      </w:r>
      <w:r w:rsidR="00FD3E1B">
        <w:fldChar w:fldCharType="separate"/>
      </w:r>
      <w:r w:rsidR="00FD3E1B" w:rsidRPr="006B213F">
        <w:rPr>
          <w:b/>
          <w:bCs/>
        </w:rPr>
        <w:t xml:space="preserve">Figure </w:t>
      </w:r>
      <w:r w:rsidR="00FD3E1B">
        <w:rPr>
          <w:b/>
          <w:bCs/>
          <w:noProof/>
        </w:rPr>
        <w:t>6</w:t>
      </w:r>
      <w:r w:rsidR="00FD3E1B">
        <w:fldChar w:fldCharType="end"/>
      </w:r>
      <w:r w:rsidR="00FD3E1B">
        <w:rPr>
          <w:b/>
          <w:bCs/>
        </w:rPr>
        <w:t>e</w:t>
      </w:r>
      <w:r w:rsidR="00FD3E1B">
        <w:t>)</w:t>
      </w:r>
      <w:r w:rsidR="00103AE4">
        <w:t xml:space="preserve">. </w:t>
      </w:r>
      <w:r w:rsidR="00FD3E1B">
        <w:t xml:space="preserve">During </w:t>
      </w:r>
      <w:r>
        <w:t xml:space="preserve">the daytime, the </w:t>
      </w:r>
      <w:r w:rsidR="008F1558">
        <w:t>ENS still produces high amounts of rainfall</w:t>
      </w:r>
      <w:r>
        <w:t xml:space="preserve">, </w:t>
      </w:r>
      <w:r w:rsidR="007B1931">
        <w:t xml:space="preserve">primarily </w:t>
      </w:r>
      <w:r w:rsidR="008F1558">
        <w:t>on the western slopes of the Ande (</w:t>
      </w:r>
      <w:r w:rsidR="008F1558">
        <w:fldChar w:fldCharType="begin"/>
      </w:r>
      <w:r w:rsidR="008F1558">
        <w:instrText xml:space="preserve"> REF _Ref151114080 \h </w:instrText>
      </w:r>
      <w:r w:rsidR="008F1558">
        <w:fldChar w:fldCharType="separate"/>
      </w:r>
      <w:r w:rsidR="008F1558" w:rsidRPr="006B213F">
        <w:rPr>
          <w:b/>
          <w:bCs/>
        </w:rPr>
        <w:t xml:space="preserve">Figure </w:t>
      </w:r>
      <w:r w:rsidR="008F1558">
        <w:rPr>
          <w:b/>
          <w:bCs/>
          <w:noProof/>
        </w:rPr>
        <w:t>6</w:t>
      </w:r>
      <w:r w:rsidR="008F1558">
        <w:fldChar w:fldCharType="end"/>
      </w:r>
      <w:r w:rsidR="008F1558">
        <w:rPr>
          <w:b/>
          <w:bCs/>
        </w:rPr>
        <w:t>d</w:t>
      </w:r>
      <w:r w:rsidR="008F1558">
        <w:t>)</w:t>
      </w:r>
      <w:r w:rsidR="0061487C">
        <w:t xml:space="preserve">. </w:t>
      </w:r>
      <w:r w:rsidR="007B1931">
        <w:t xml:space="preserve">ecPoint </w:t>
      </w:r>
      <w:r w:rsidR="00DD6201">
        <w:t>applies a general reduction in rainfall in “La Costa’ (</w:t>
      </w:r>
      <w:r w:rsidR="00DD6201">
        <w:fldChar w:fldCharType="begin"/>
      </w:r>
      <w:r w:rsidR="00DD6201">
        <w:instrText xml:space="preserve"> REF _Ref151114080 \h </w:instrText>
      </w:r>
      <w:r w:rsidR="00DD6201">
        <w:fldChar w:fldCharType="separate"/>
      </w:r>
      <w:r w:rsidR="00DD6201" w:rsidRPr="006B213F">
        <w:rPr>
          <w:b/>
          <w:bCs/>
        </w:rPr>
        <w:t xml:space="preserve">Figure </w:t>
      </w:r>
      <w:r w:rsidR="00DD6201">
        <w:rPr>
          <w:b/>
          <w:bCs/>
          <w:noProof/>
        </w:rPr>
        <w:t>6</w:t>
      </w:r>
      <w:r w:rsidR="00DD6201">
        <w:fldChar w:fldCharType="end"/>
      </w:r>
      <w:r w:rsidR="00DD6201">
        <w:rPr>
          <w:b/>
          <w:bCs/>
        </w:rPr>
        <w:t>f</w:t>
      </w:r>
      <w:r w:rsidR="00DD6201">
        <w:t>).</w:t>
      </w:r>
      <w:r w:rsidR="002E6148">
        <w:t xml:space="preserve"> I</w:t>
      </w:r>
      <w:r w:rsidR="006676A4">
        <w:t xml:space="preserve">t </w:t>
      </w:r>
      <w:r w:rsidR="0036011C">
        <w:t>can be</w:t>
      </w:r>
      <w:r w:rsidR="006676A4">
        <w:t xml:space="preserve"> observed that ecPoint’s </w:t>
      </w:r>
      <w:r w:rsidR="00CC1128">
        <w:t>overall rainfall average</w:t>
      </w:r>
      <w:r w:rsidR="004E0702">
        <w:t xml:space="preserve"> (blue dashed line</w:t>
      </w:r>
      <w:r w:rsidR="002E6148">
        <w:t xml:space="preserve"> in</w:t>
      </w:r>
      <w:r w:rsidR="004E0702">
        <w:t>)</w:t>
      </w:r>
      <w:r w:rsidR="00CC1128">
        <w:t xml:space="preserve"> </w:t>
      </w:r>
      <w:r w:rsidR="004E0702">
        <w:t xml:space="preserve">is closer than </w:t>
      </w:r>
      <w:r>
        <w:t>that of ENS (red dashed line) to the observed average (grey dashed line).</w:t>
      </w:r>
      <w:r w:rsidR="0036011C">
        <w:t xml:space="preserve"> In “La Sierra”</w:t>
      </w:r>
      <w:r w:rsidR="00AA7280">
        <w:t xml:space="preserve"> (</w:t>
      </w:r>
      <w:r w:rsidR="00AA7280">
        <w:fldChar w:fldCharType="begin"/>
      </w:r>
      <w:r w:rsidR="00AA7280">
        <w:instrText xml:space="preserve"> REF _Ref151114080 \h </w:instrText>
      </w:r>
      <w:r w:rsidR="00AA7280">
        <w:fldChar w:fldCharType="separate"/>
      </w:r>
      <w:r w:rsidR="00AA7280" w:rsidRPr="006B213F">
        <w:rPr>
          <w:b/>
          <w:bCs/>
        </w:rPr>
        <w:t xml:space="preserve">Figure </w:t>
      </w:r>
      <w:r w:rsidR="00AA7280">
        <w:rPr>
          <w:b/>
          <w:bCs/>
          <w:noProof/>
        </w:rPr>
        <w:t>6</w:t>
      </w:r>
      <w:r w:rsidR="00AA7280">
        <w:fldChar w:fldCharType="end"/>
      </w:r>
      <w:r w:rsidR="00AA7280">
        <w:rPr>
          <w:b/>
          <w:bCs/>
        </w:rPr>
        <w:t>b</w:t>
      </w:r>
      <w:r w:rsidR="00AA7280">
        <w:t>)</w:t>
      </w:r>
      <w:r w:rsidR="0036011C">
        <w:t xml:space="preserve">, </w:t>
      </w:r>
      <w:r w:rsidR="009722EC">
        <w:t xml:space="preserve">although again ecPoint’s overall rainfall average is closer than ENS to the observed average, </w:t>
      </w:r>
      <w:r w:rsidR="0036011C">
        <w:t xml:space="preserve">both </w:t>
      </w:r>
      <w:r w:rsidR="0036011C">
        <w:lastRenderedPageBreak/>
        <w:t xml:space="preserve">forecasts significantly overestimate </w:t>
      </w:r>
      <w:r w:rsidR="009722EC">
        <w:t>the absolute values of</w:t>
      </w:r>
      <w:r w:rsidR="007824E9">
        <w:t xml:space="preserve"> daytime and nighttime </w:t>
      </w:r>
      <w:r w:rsidR="004F5F9B">
        <w:t>rainfall</w:t>
      </w:r>
      <w:r w:rsidR="009722EC">
        <w:t xml:space="preserve"> and the amplitude of the observed rainfall diurnal cycle.</w:t>
      </w:r>
      <w:r w:rsidR="00AA7280">
        <w:t xml:space="preserve"> In </w:t>
      </w:r>
      <w:r w:rsidR="00AA7280">
        <w:fldChar w:fldCharType="begin"/>
      </w:r>
      <w:r w:rsidR="00AA7280">
        <w:instrText xml:space="preserve"> REF _Ref151114080 \h </w:instrText>
      </w:r>
      <w:r w:rsidR="00AA7280">
        <w:fldChar w:fldCharType="separate"/>
      </w:r>
      <w:r w:rsidR="00AA7280" w:rsidRPr="006B213F">
        <w:rPr>
          <w:b/>
          <w:bCs/>
        </w:rPr>
        <w:t xml:space="preserve">Figure </w:t>
      </w:r>
      <w:r w:rsidR="00AA7280">
        <w:rPr>
          <w:b/>
          <w:bCs/>
          <w:noProof/>
        </w:rPr>
        <w:t>6</w:t>
      </w:r>
      <w:r w:rsidR="00AA7280">
        <w:fldChar w:fldCharType="end"/>
      </w:r>
      <w:r w:rsidR="00AA7280">
        <w:rPr>
          <w:b/>
          <w:bCs/>
        </w:rPr>
        <w:t xml:space="preserve">c </w:t>
      </w:r>
      <w:r w:rsidR="00AA7280" w:rsidRPr="00AA7280">
        <w:t xml:space="preserve">to </w:t>
      </w:r>
      <w:r w:rsidR="00AA7280">
        <w:fldChar w:fldCharType="begin"/>
      </w:r>
      <w:r w:rsidR="00AA7280">
        <w:instrText xml:space="preserve"> REF _Ref151114080 \h </w:instrText>
      </w:r>
      <w:r w:rsidR="00AA7280">
        <w:fldChar w:fldCharType="separate"/>
      </w:r>
      <w:r w:rsidR="00AA7280" w:rsidRPr="006B213F">
        <w:rPr>
          <w:b/>
          <w:bCs/>
        </w:rPr>
        <w:t xml:space="preserve">Figure </w:t>
      </w:r>
      <w:r w:rsidR="00AA7280">
        <w:rPr>
          <w:b/>
          <w:bCs/>
          <w:noProof/>
        </w:rPr>
        <w:t>6</w:t>
      </w:r>
      <w:r w:rsidR="00AA7280">
        <w:fldChar w:fldCharType="end"/>
      </w:r>
      <w:r w:rsidR="00AA7280">
        <w:rPr>
          <w:b/>
          <w:bCs/>
        </w:rPr>
        <w:t>f</w:t>
      </w:r>
      <w:r w:rsidR="00AA7280" w:rsidRPr="00AA7280">
        <w:t xml:space="preserve">, </w:t>
      </w:r>
      <w:r w:rsidR="00D5176C">
        <w:t xml:space="preserve">it can be observed that ecPoint applies a reduction in the rainfall forecasts generalized over the entire region. </w:t>
      </w:r>
    </w:p>
    <w:p w14:paraId="3E9D5CC7" w14:textId="77777777" w:rsidR="00D81B81" w:rsidRDefault="0058065C" w:rsidP="004B24B6">
      <w:pPr>
        <w:pStyle w:val="Titolo1"/>
      </w:pPr>
      <w:r w:rsidRPr="005020BC">
        <w:t>Methods</w:t>
      </w:r>
      <w:r>
        <w:t xml:space="preserve"> for the verification analysis</w:t>
      </w:r>
    </w:p>
    <w:p w14:paraId="3C5050B0" w14:textId="7E66B700" w:rsidR="002E0950" w:rsidRDefault="0058065C" w:rsidP="00E55896">
      <w:r w:rsidRPr="005020BC">
        <w:t>The two main attributes of any probabilistic forecast</w:t>
      </w:r>
      <w:r>
        <w:t>ing system</w:t>
      </w:r>
      <w:r w:rsidRPr="005020BC">
        <w:t xml:space="preserve"> are reliability and discrimination ability, which together</w:t>
      </w:r>
      <w:r>
        <w:t xml:space="preserve"> </w:t>
      </w:r>
      <w:r w:rsidRPr="005020BC">
        <w:t xml:space="preserve">determine </w:t>
      </w:r>
      <w:r w:rsidR="00060959" w:rsidRPr="00060959">
        <w:rPr>
          <w:color w:val="000000"/>
        </w:rPr>
        <w:t>the</w:t>
      </w:r>
      <w:r>
        <w:t xml:space="preserve"> </w:t>
      </w:r>
      <w:r w:rsidR="00060959" w:rsidRPr="00060959">
        <w:rPr>
          <w:color w:val="000000"/>
        </w:rPr>
        <w:t>performance of the system</w:t>
      </w:r>
      <w:sdt>
        <w:sdtPr>
          <w:rPr>
            <w:color w:val="000000"/>
          </w:rPr>
          <w:tag w:val="MENDELEY_CITATION_v3_eyJjaXRhdGlvbklEIjoiTUVOREVMRVlfQ0lUQVRJT05fZGRlMzgyOGQtNmVhNy00NzRkLWEzNmMtOGY3NTM3Yzg1ZDFhIiwicHJvcGVydGllcyI6eyJub3RlSW5kZXgiOjB9LCJpc0VkaXRlZCI6ZmFsc2UsIm1hbnVhbE92ZXJyaWRlIjp7ImNpdGVwcm9jVGV4dCI6IihKb2xsaWZmZSBhbmQgU3RlcGhlbnNvbiAyMDExKSIsImlzTWFudWFsbHlPdmVycmlkZGVuIjpmYWxzZS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nVyaXMiOlsiaHR0cDovL3d3dy5tZW5kZWxleS5jb20vZG9jdW1lbnRzLz91dWlkPWZiY2E4ZGM0LTc4NDUtNDFmNi1iNmRlLTk1OThiZWZjYjZhMCJdLCJpc1RlbXBvcmFyeSI6ZmFsc2UsImxlZ2FjeURlc2t0b3BJZCI6ImZiY2E4ZGM0LTc4NDUtNDFmNi1iNmRlLTk1OThiZWZjYjZhMCJ9XX0="/>
          <w:id w:val="134457819"/>
          <w:placeholder>
            <w:docPart w:val="44509C73B9CB493D8A76FCBA7E4A2D86"/>
          </w:placeholder>
        </w:sdtPr>
        <w:sdtEndPr/>
        <w:sdtContent>
          <w:r w:rsidR="00E330D9" w:rsidRPr="00E330D9">
            <w:rPr>
              <w:color w:val="000000"/>
            </w:rPr>
            <w:t>(Jolliffe and Stephenson 2011)</w:t>
          </w:r>
        </w:sdtContent>
      </w:sdt>
      <w:r w:rsidRPr="005020BC">
        <w:t xml:space="preserve">. </w:t>
      </w:r>
      <w:r w:rsidR="00A83133">
        <w:t xml:space="preserve">When verifying rainfall forecasts, </w:t>
      </w:r>
      <w:r>
        <w:t>the r</w:t>
      </w:r>
      <w:r w:rsidRPr="003E4032">
        <w:t>eliability and discrimination</w:t>
      </w:r>
      <w:r>
        <w:t xml:space="preserve"> ability</w:t>
      </w:r>
      <w:r w:rsidRPr="003E4032">
        <w:t xml:space="preserve"> are defined against a </w:t>
      </w:r>
      <w:r w:rsidR="00D2079C">
        <w:t>rainfall</w:t>
      </w:r>
      <w:r w:rsidRPr="003E4032">
        <w:t xml:space="preserve"> </w:t>
      </w:r>
      <w:r w:rsidR="005B58F6">
        <w:t>threshold</w:t>
      </w:r>
      <w:r>
        <w:t xml:space="preserve"> exceeding </w:t>
      </w:r>
      <w:r w:rsidR="001B69A7">
        <w:t xml:space="preserve">a </w:t>
      </w:r>
      <w:r w:rsidR="00992BB5">
        <w:t>certain</w:t>
      </w:r>
      <w:r w:rsidR="00E72879">
        <w:t xml:space="preserve"> accumulation period</w:t>
      </w:r>
      <w:r>
        <w:t xml:space="preserve"> (e.g.</w:t>
      </w:r>
      <w:r w:rsidR="00F75D05">
        <w:t>,</w:t>
      </w:r>
      <w:r>
        <w:t xml:space="preserve"> 50 mm/12h)</w:t>
      </w:r>
      <w:r w:rsidR="00117F98">
        <w:t>. H</w:t>
      </w:r>
      <w:r w:rsidR="00F75D05">
        <w:t>ereafter</w:t>
      </w:r>
      <w:r w:rsidR="00117F98">
        <w:t>, this rainfall threshold</w:t>
      </w:r>
      <w:r w:rsidR="00A85008">
        <w:t xml:space="preserve"> will be</w:t>
      </w:r>
      <w:r w:rsidR="00F75D05">
        <w:t xml:space="preserve"> referred to as </w:t>
      </w:r>
      <w:r w:rsidR="00342FB4">
        <w:t>v</w:t>
      </w:r>
      <w:r w:rsidR="00F75D05">
        <w:t xml:space="preserve">erifying </w:t>
      </w:r>
      <w:r w:rsidR="00D938E9">
        <w:t>rainfall threshold</w:t>
      </w:r>
      <w:r w:rsidR="00F75D05">
        <w:t xml:space="preserve"> (</w:t>
      </w:r>
      <w:r w:rsidR="00D938E9">
        <w:t>VRT</w:t>
      </w:r>
      <w:r w:rsidR="00F75D05">
        <w:t>)</w:t>
      </w:r>
      <w:r w:rsidRPr="003E4032">
        <w:t xml:space="preserve">. Reliability measures </w:t>
      </w:r>
      <w:r>
        <w:t xml:space="preserve">whether </w:t>
      </w:r>
      <w:r w:rsidR="00A85008">
        <w:t>the</w:t>
      </w:r>
      <w:r>
        <w:t xml:space="preserve"> </w:t>
      </w:r>
      <w:r w:rsidR="00FC6C63">
        <w:t>chosen</w:t>
      </w:r>
      <w:r w:rsidR="008875C0">
        <w:t xml:space="preserve"> </w:t>
      </w:r>
      <w:r w:rsidR="00D938E9">
        <w:t>VRT</w:t>
      </w:r>
      <w:r w:rsidRPr="003E4032">
        <w:t xml:space="preserve"> is predicted with a probability that equals the average frequency at </w:t>
      </w:r>
      <w:r>
        <w:rPr>
          <w:color w:val="000000"/>
        </w:rPr>
        <w:t xml:space="preserve">which </w:t>
      </w:r>
      <w:r w:rsidR="00060959" w:rsidRPr="00060959">
        <w:rPr>
          <w:color w:val="000000"/>
        </w:rPr>
        <w:t>such an</w:t>
      </w:r>
      <w:r w:rsidRPr="003E4032">
        <w:t xml:space="preserve"> event is observed. Discrimination measures the ability of a forecasting system to distinguish situations </w:t>
      </w:r>
      <w:r>
        <w:t>that lead</w:t>
      </w:r>
      <w:r w:rsidRPr="003E4032">
        <w:t xml:space="preserve"> to events</w:t>
      </w:r>
      <w:r w:rsidR="00842BB1">
        <w:t xml:space="preserve"> exceeding the </w:t>
      </w:r>
      <w:r w:rsidR="00D938E9">
        <w:t>VRT</w:t>
      </w:r>
      <w:r w:rsidR="006D72C7">
        <w:t>.</w:t>
      </w:r>
      <w:r>
        <w:t xml:space="preserve"> </w:t>
      </w:r>
    </w:p>
    <w:p w14:paraId="6C7DD994" w14:textId="294839CA" w:rsidR="007502E8" w:rsidRPr="0019634F" w:rsidRDefault="0058065C" w:rsidP="007E0D11">
      <w:pPr>
        <w:rPr>
          <w:u w:val="single"/>
        </w:rPr>
      </w:pPr>
      <w:r>
        <w:t xml:space="preserve">This study has </w:t>
      </w:r>
      <w:r w:rsidRPr="003120CC">
        <w:t xml:space="preserve">two main </w:t>
      </w:r>
      <w:r w:rsidR="002E0950" w:rsidRPr="003120CC">
        <w:t>challenges</w:t>
      </w:r>
      <w:r w:rsidR="00BB0242" w:rsidRPr="003120CC">
        <w:t>.</w:t>
      </w:r>
      <w:r w:rsidR="002E0950" w:rsidRPr="003120CC">
        <w:t xml:space="preserve"> </w:t>
      </w:r>
      <w:r w:rsidRPr="003120CC">
        <w:t>T</w:t>
      </w:r>
      <w:r w:rsidR="00943131" w:rsidRPr="003120CC">
        <w:t>he</w:t>
      </w:r>
      <w:r w:rsidR="00C62088" w:rsidRPr="003120CC">
        <w:t xml:space="preserve"> magnitude (in mm) of</w:t>
      </w:r>
      <w:r w:rsidR="00943131" w:rsidRPr="003120CC">
        <w:t xml:space="preserve"> </w:t>
      </w:r>
      <w:r w:rsidR="00C62088" w:rsidRPr="003120CC">
        <w:t xml:space="preserve">rainfall events associated with flash floods in </w:t>
      </w:r>
      <w:r w:rsidR="00943131" w:rsidRPr="003120CC">
        <w:t>Ecuador</w:t>
      </w:r>
      <w:r w:rsidR="00A71963" w:rsidRPr="003120CC">
        <w:t xml:space="preserve"> define</w:t>
      </w:r>
      <w:r w:rsidR="00764ABE" w:rsidRPr="003120CC">
        <w:t>s</w:t>
      </w:r>
      <w:r w:rsidR="00FC47F5" w:rsidRPr="003120CC">
        <w:t xml:space="preserve"> the </w:t>
      </w:r>
      <w:r w:rsidR="00D938E9">
        <w:t>VRT</w:t>
      </w:r>
      <w:r w:rsidR="00FC47F5" w:rsidRPr="003120CC">
        <w:t>s use</w:t>
      </w:r>
      <w:r>
        <w:t>d in the objective verification analysis.</w:t>
      </w:r>
      <w:r w:rsidR="00F7343F" w:rsidRPr="003120CC">
        <w:t xml:space="preserve"> Section </w:t>
      </w:r>
      <w:r w:rsidR="00F7343F" w:rsidRPr="003120CC">
        <w:fldChar w:fldCharType="begin"/>
      </w:r>
      <w:r w:rsidR="00F7343F" w:rsidRPr="003120CC">
        <w:instrText xml:space="preserve"> REF _Ref147157244 \r \h </w:instrText>
      </w:r>
      <w:r w:rsidR="00F7343F" w:rsidRPr="003120CC">
        <w:fldChar w:fldCharType="separate"/>
      </w:r>
      <w:r w:rsidR="00002094">
        <w:t>4.1</w:t>
      </w:r>
      <w:r w:rsidR="00F7343F" w:rsidRPr="003120CC">
        <w:fldChar w:fldCharType="end"/>
      </w:r>
      <w:r w:rsidR="00F7343F" w:rsidRPr="003120CC">
        <w:t xml:space="preserve"> describes the methodology adopted in this study to define the </w:t>
      </w:r>
      <w:r w:rsidR="00D938E9">
        <w:t>VRT</w:t>
      </w:r>
      <w:r w:rsidR="00F7343F" w:rsidRPr="003120CC">
        <w:t>s because</w:t>
      </w:r>
      <w:r w:rsidR="007579E6" w:rsidRPr="003120CC">
        <w:t xml:space="preserve"> they</w:t>
      </w:r>
      <w:r w:rsidR="002D516F" w:rsidRPr="003120CC">
        <w:t xml:space="preserve"> </w:t>
      </w:r>
      <w:r w:rsidR="00793E5B" w:rsidRPr="003120CC">
        <w:t>are</w:t>
      </w:r>
      <w:r w:rsidR="00943131" w:rsidRPr="003120CC">
        <w:t xml:space="preserve"> not known</w:t>
      </w:r>
      <w:r w:rsidR="00793E5B" w:rsidRPr="003120CC">
        <w:t xml:space="preserve"> to the authors</w:t>
      </w:r>
      <w:r w:rsidR="00143689" w:rsidRPr="003120CC">
        <w:t xml:space="preserve">. </w:t>
      </w:r>
      <w:r w:rsidR="00042E50">
        <w:t xml:space="preserve">The pink area in the flowchart in </w:t>
      </w:r>
      <w:r w:rsidR="00042E50">
        <w:fldChar w:fldCharType="begin"/>
      </w:r>
      <w:r w:rsidR="00042E50">
        <w:instrText xml:space="preserve"> REF _Ref147158533 \h </w:instrText>
      </w:r>
      <w:r w:rsidR="00042E50">
        <w:fldChar w:fldCharType="separate"/>
      </w:r>
      <w:r w:rsidR="00042E50" w:rsidRPr="000479C1">
        <w:rPr>
          <w:b/>
          <w:bCs/>
        </w:rPr>
        <w:t xml:space="preserve">Figure </w:t>
      </w:r>
      <w:r w:rsidR="00042E50">
        <w:rPr>
          <w:b/>
          <w:bCs/>
          <w:noProof/>
        </w:rPr>
        <w:t>7</w:t>
      </w:r>
      <w:r w:rsidR="00042E50">
        <w:fldChar w:fldCharType="end"/>
      </w:r>
      <w:r w:rsidR="00042E50">
        <w:t xml:space="preserve"> provides a graphical representation of </w:t>
      </w:r>
      <w:r w:rsidR="00E86827">
        <w:t xml:space="preserve">the steps described in section </w:t>
      </w:r>
      <w:r w:rsidR="00521634" w:rsidRPr="003120CC">
        <w:fldChar w:fldCharType="begin"/>
      </w:r>
      <w:r w:rsidR="00521634" w:rsidRPr="003120CC">
        <w:instrText xml:space="preserve"> REF _Ref147157244 \r \h </w:instrText>
      </w:r>
      <w:r w:rsidR="00521634" w:rsidRPr="003120CC">
        <w:fldChar w:fldCharType="separate"/>
      </w:r>
      <w:r w:rsidR="00521634">
        <w:t>4.1</w:t>
      </w:r>
      <w:r w:rsidR="00521634" w:rsidRPr="003120CC">
        <w:fldChar w:fldCharType="end"/>
      </w:r>
      <w:r w:rsidR="00FA3F7A">
        <w:t xml:space="preserve">. </w:t>
      </w:r>
      <w:r w:rsidR="0023055C" w:rsidRPr="003120CC">
        <w:rPr>
          <w:rStyle w:val="xxxxxcontentpasted0"/>
          <w:bdr w:val="none" w:sz="0" w:space="0" w:color="auto" w:frame="1"/>
          <w:shd w:val="clear" w:color="auto" w:fill="FFFFFF"/>
        </w:rPr>
        <w:t>Because we convert probabilistic forecast</w:t>
      </w:r>
      <w:r w:rsidR="002232DC">
        <w:rPr>
          <w:rStyle w:val="xxxxxcontentpasted0"/>
          <w:bdr w:val="none" w:sz="0" w:space="0" w:color="auto" w:frame="1"/>
          <w:shd w:val="clear" w:color="auto" w:fill="FFFFFF"/>
        </w:rPr>
        <w:t>s</w:t>
      </w:r>
      <w:r w:rsidR="0023055C" w:rsidRPr="003120CC">
        <w:rPr>
          <w:rStyle w:val="xxxxxcontentpasted0"/>
          <w:bdr w:val="none" w:sz="0" w:space="0" w:color="auto" w:frame="1"/>
          <w:shd w:val="clear" w:color="auto" w:fill="FFFFFF"/>
        </w:rPr>
        <w:t xml:space="preserve"> into binary</w:t>
      </w:r>
      <w:r>
        <w:rPr>
          <w:rStyle w:val="xxxxxcontentpasted0"/>
        </w:rPr>
        <w:t xml:space="preserve"> forecasts, intrinsic reliability for such events in the usual probabilistic sense cannot be computed. However, the frequency bias can be </w:t>
      </w:r>
      <w:r w:rsidR="00695B0D">
        <w:rPr>
          <w:rStyle w:val="xxxxxcontentpasted0"/>
          <w:bdr w:val="none" w:sz="0" w:space="0" w:color="auto" w:frame="1"/>
          <w:shd w:val="clear" w:color="auto" w:fill="FFFFFF"/>
        </w:rPr>
        <w:t>calcu</w:t>
      </w:r>
      <w:r w:rsidR="00C61730">
        <w:rPr>
          <w:rStyle w:val="xxxxxcontentpasted0"/>
          <w:bdr w:val="none" w:sz="0" w:space="0" w:color="auto" w:frame="1"/>
          <w:shd w:val="clear" w:color="auto" w:fill="FFFFFF"/>
        </w:rPr>
        <w:t>lated</w:t>
      </w:r>
      <w:r w:rsidR="00056B48">
        <w:rPr>
          <w:rStyle w:val="xxxxxcontentpasted0"/>
          <w:bdr w:val="none" w:sz="0" w:space="0" w:color="auto" w:frame="1"/>
          <w:shd w:val="clear" w:color="auto" w:fill="FFFFFF"/>
        </w:rPr>
        <w:t xml:space="preserve"> to determine the overall </w:t>
      </w:r>
      <w:r w:rsidR="005B55BA">
        <w:rPr>
          <w:rStyle w:val="xxxxxcontentpasted0"/>
          <w:bdr w:val="none" w:sz="0" w:space="0" w:color="auto" w:frame="1"/>
          <w:shd w:val="clear" w:color="auto" w:fill="FFFFFF"/>
        </w:rPr>
        <w:t>reliability</w:t>
      </w:r>
      <w:r w:rsidR="00056B48">
        <w:rPr>
          <w:rStyle w:val="xxxxxcontentpasted0"/>
          <w:bdr w:val="none" w:sz="0" w:space="0" w:color="auto" w:frame="1"/>
          <w:shd w:val="clear" w:color="auto" w:fill="FFFFFF"/>
        </w:rPr>
        <w:t xml:space="preserve"> of the system</w:t>
      </w:r>
      <w:r w:rsidR="0023055C" w:rsidRPr="003120CC">
        <w:rPr>
          <w:rStyle w:val="xxxxxcontentpasted0"/>
          <w:bdr w:val="none" w:sz="0" w:space="0" w:color="auto" w:frame="1"/>
          <w:shd w:val="clear" w:color="auto" w:fill="FFFFFF"/>
        </w:rPr>
        <w:t>, indicating whether the system is</w:t>
      </w:r>
      <w:r>
        <w:rPr>
          <w:rStyle w:val="xxxxxcontentpasted0"/>
        </w:rPr>
        <w:t xml:space="preserve">, on average, under- or overforecasting the </w:t>
      </w:r>
      <w:r w:rsidR="0022145C">
        <w:rPr>
          <w:rStyle w:val="xxxxxcontentpasted0"/>
          <w:bdr w:val="none" w:sz="0" w:space="0" w:color="auto" w:frame="1"/>
          <w:shd w:val="clear" w:color="auto" w:fill="FFFFFF"/>
        </w:rPr>
        <w:t>VRT</w:t>
      </w:r>
      <w:r w:rsidR="0023055C" w:rsidRPr="003120CC">
        <w:rPr>
          <w:rStyle w:val="xxxxxcontentpasted0"/>
          <w:bdr w:val="none" w:sz="0" w:space="0" w:color="auto" w:frame="1"/>
          <w:shd w:val="clear" w:color="auto" w:fill="FFFFFF"/>
        </w:rPr>
        <w:t>.</w:t>
      </w:r>
      <w:r w:rsidR="003120CC" w:rsidRPr="003120CC">
        <w:t xml:space="preserve"> </w:t>
      </w:r>
      <w:r w:rsidR="00971CDA" w:rsidRPr="003120CC">
        <w:t>Section</w:t>
      </w:r>
      <w:r w:rsidR="000E2BBA">
        <w:t xml:space="preserve">s </w:t>
      </w:r>
      <w:r w:rsidR="000E2BBA">
        <w:fldChar w:fldCharType="begin"/>
      </w:r>
      <w:r w:rsidR="000E2BBA">
        <w:instrText xml:space="preserve"> REF _Ref149748568 \r \h </w:instrText>
      </w:r>
      <w:r w:rsidR="000E2BBA">
        <w:fldChar w:fldCharType="separate"/>
      </w:r>
      <w:r w:rsidR="000E2BBA">
        <w:t>4.2.1</w:t>
      </w:r>
      <w:r w:rsidR="000E2BBA">
        <w:fldChar w:fldCharType="end"/>
      </w:r>
      <w:r w:rsidR="000E2BBA">
        <w:t xml:space="preserve"> and </w:t>
      </w:r>
      <w:r w:rsidR="000E2BBA">
        <w:fldChar w:fldCharType="begin"/>
      </w:r>
      <w:r w:rsidR="000E2BBA">
        <w:instrText xml:space="preserve"> REF _Ref150806362 \r \h </w:instrText>
      </w:r>
      <w:r w:rsidR="000E2BBA">
        <w:fldChar w:fldCharType="separate"/>
      </w:r>
      <w:r w:rsidR="000E2BBA">
        <w:t>4.2.2</w:t>
      </w:r>
      <w:r w:rsidR="000E2BBA">
        <w:fldChar w:fldCharType="end"/>
      </w:r>
      <w:r w:rsidR="00971CDA" w:rsidRPr="003120CC">
        <w:t xml:space="preserve"> describe the methodology used to estimate</w:t>
      </w:r>
      <w:r w:rsidR="000E2BBA">
        <w:t>, respectively,</w:t>
      </w:r>
      <w:r w:rsidR="00971CDA" w:rsidRPr="003120CC">
        <w:t xml:space="preserve"> </w:t>
      </w:r>
      <w:r w:rsidR="000256EC" w:rsidRPr="003120CC">
        <w:t xml:space="preserve">the </w:t>
      </w:r>
      <w:r w:rsidR="00971CDA" w:rsidRPr="003120CC">
        <w:t>discrimination ability</w:t>
      </w:r>
      <w:r w:rsidR="0019634F">
        <w:t xml:space="preserve"> and </w:t>
      </w:r>
      <w:r w:rsidR="0019634F" w:rsidRPr="003120CC">
        <w:t>the frequency bia</w:t>
      </w:r>
      <w:r w:rsidR="0019634F">
        <w:t>s</w:t>
      </w:r>
      <w:r w:rsidR="00971CDA" w:rsidRPr="003120CC">
        <w:t xml:space="preserve"> </w:t>
      </w:r>
      <w:r w:rsidR="003120CC" w:rsidRPr="003120CC">
        <w:t>of</w:t>
      </w:r>
      <w:r w:rsidR="00971CDA" w:rsidRPr="003120CC">
        <w:t xml:space="preserve"> ENS and ecPoint rainfall forecasts</w:t>
      </w:r>
      <w:r w:rsidR="00EF14BE" w:rsidRPr="003120CC">
        <w:t xml:space="preserve"> in identifying areas at risk of flash floods.</w:t>
      </w:r>
      <w:r w:rsidR="00521634">
        <w:t xml:space="preserve"> The green area in the flowchart in </w:t>
      </w:r>
      <w:r w:rsidR="00521634">
        <w:fldChar w:fldCharType="begin"/>
      </w:r>
      <w:r w:rsidR="00521634">
        <w:instrText xml:space="preserve"> REF _Ref147158533 \h </w:instrText>
      </w:r>
      <w:r w:rsidR="00521634">
        <w:fldChar w:fldCharType="separate"/>
      </w:r>
      <w:r w:rsidR="00521634" w:rsidRPr="000479C1">
        <w:rPr>
          <w:b/>
          <w:bCs/>
        </w:rPr>
        <w:t xml:space="preserve">Figure </w:t>
      </w:r>
      <w:r w:rsidR="00521634">
        <w:rPr>
          <w:b/>
          <w:bCs/>
          <w:noProof/>
        </w:rPr>
        <w:t>7</w:t>
      </w:r>
      <w:r w:rsidR="00521634">
        <w:fldChar w:fldCharType="end"/>
      </w:r>
      <w:r w:rsidR="00521634">
        <w:t xml:space="preserve"> provides a graphical representation of the steps described in sections </w:t>
      </w:r>
      <w:r w:rsidR="00521634">
        <w:fldChar w:fldCharType="begin"/>
      </w:r>
      <w:r w:rsidR="00521634">
        <w:instrText xml:space="preserve"> REF _Ref149748568 \r \h </w:instrText>
      </w:r>
      <w:r w:rsidR="00521634">
        <w:fldChar w:fldCharType="separate"/>
      </w:r>
      <w:r w:rsidR="00521634">
        <w:t>4.2.1</w:t>
      </w:r>
      <w:r w:rsidR="00521634">
        <w:fldChar w:fldCharType="end"/>
      </w:r>
      <w:r w:rsidR="00521634">
        <w:t xml:space="preserve"> and </w:t>
      </w:r>
      <w:r w:rsidR="00521634">
        <w:fldChar w:fldCharType="begin"/>
      </w:r>
      <w:r w:rsidR="00521634">
        <w:instrText xml:space="preserve"> REF _Ref150806362 \r \h </w:instrText>
      </w:r>
      <w:r w:rsidR="00521634">
        <w:fldChar w:fldCharType="separate"/>
      </w:r>
      <w:r w:rsidR="00521634">
        <w:t>4.2.2</w:t>
      </w:r>
      <w:r w:rsidR="00521634">
        <w:fldChar w:fldCharType="end"/>
      </w:r>
      <w:r w:rsidR="00521634">
        <w:t>.</w:t>
      </w:r>
    </w:p>
    <w:p w14:paraId="218276C7" w14:textId="65FE7E4C" w:rsidR="00793E5B" w:rsidRPr="005020BC" w:rsidRDefault="0058065C" w:rsidP="00793E5B">
      <w:pPr>
        <w:pStyle w:val="Titolo2"/>
      </w:pPr>
      <w:bookmarkStart w:id="28" w:name="_Ref147157244"/>
      <w:bookmarkStart w:id="29" w:name="_Ref149748464"/>
      <w:r w:rsidRPr="005020BC">
        <w:t>Defini</w:t>
      </w:r>
      <w:r>
        <w:t xml:space="preserve">tion of </w:t>
      </w:r>
      <w:r w:rsidR="00351E14">
        <w:t>the</w:t>
      </w:r>
      <w:r w:rsidRPr="006B47D8">
        <w:t xml:space="preserve"> </w:t>
      </w:r>
      <w:r>
        <w:t xml:space="preserve">verifying rainfall </w:t>
      </w:r>
      <w:bookmarkEnd w:id="28"/>
      <w:r w:rsidR="00D938E9">
        <w:t>threshold</w:t>
      </w:r>
      <w:r>
        <w:t>s</w:t>
      </w:r>
      <w:r w:rsidR="00351E14">
        <w:t xml:space="preserve"> (</w:t>
      </w:r>
      <w:r w:rsidR="00D938E9">
        <w:t>VRT</w:t>
      </w:r>
      <w:r w:rsidR="00351E14">
        <w:t>s)</w:t>
      </w:r>
      <w:bookmarkEnd w:id="29"/>
    </w:p>
    <w:p w14:paraId="1AB3307E" w14:textId="008630BF" w:rsidR="00C054E1" w:rsidRDefault="0058065C" w:rsidP="001D1E9A">
      <w:r>
        <w:t xml:space="preserve">If not known a priori, </w:t>
      </w:r>
      <w:r w:rsidR="00D938E9">
        <w:t>VRT</w:t>
      </w:r>
      <w:r w:rsidR="0045332C">
        <w:t xml:space="preserve"> magnitudes</w:t>
      </w:r>
      <w:r w:rsidR="00B00404">
        <w:t xml:space="preserve"> can be defined in several ways</w:t>
      </w:r>
      <w:r w:rsidR="00375D0D">
        <w:t xml:space="preserve"> (</w:t>
      </w:r>
      <w:r w:rsidR="006B5B95">
        <w:t xml:space="preserve">see </w:t>
      </w:r>
      <w:r w:rsidR="00375D0D">
        <w:fldChar w:fldCharType="begin"/>
      </w:r>
      <w:r w:rsidR="00375D0D">
        <w:instrText xml:space="preserve"> REF _Ref147158533 \h </w:instrText>
      </w:r>
      <w:r w:rsidR="00375D0D">
        <w:fldChar w:fldCharType="separate"/>
      </w:r>
      <w:r w:rsidR="00002094" w:rsidRPr="000479C1">
        <w:rPr>
          <w:b/>
          <w:bCs/>
        </w:rPr>
        <w:t xml:space="preserve">Figure </w:t>
      </w:r>
      <w:r w:rsidR="00002094">
        <w:rPr>
          <w:b/>
          <w:bCs/>
          <w:noProof/>
        </w:rPr>
        <w:t>7</w:t>
      </w:r>
      <w:r w:rsidR="00375D0D">
        <w:fldChar w:fldCharType="end"/>
      </w:r>
      <w:r w:rsidR="00375D0D">
        <w:t xml:space="preserve">, </w:t>
      </w:r>
      <w:r w:rsidR="006B5B95">
        <w:t>green</w:t>
      </w:r>
      <w:r w:rsidR="00375D0D">
        <w:t xml:space="preserve"> area</w:t>
      </w:r>
      <w:r w:rsidR="006B5B95">
        <w:t xml:space="preserve"> “Definition of </w:t>
      </w:r>
      <w:r w:rsidR="00D938E9">
        <w:t>VRT</w:t>
      </w:r>
      <w:r w:rsidR="006B5B95">
        <w:t>s”</w:t>
      </w:r>
      <w:r w:rsidR="00375D0D">
        <w:t>)</w:t>
      </w:r>
      <w:r w:rsidR="00B00404">
        <w:t xml:space="preserve">. </w:t>
      </w:r>
      <w:r w:rsidR="001C628C">
        <w:t xml:space="preserve">If </w:t>
      </w:r>
      <w:r w:rsidR="009C35B8">
        <w:t xml:space="preserve">point </w:t>
      </w:r>
      <w:r w:rsidR="001C628C">
        <w:t xml:space="preserve">rainfall observations are available (e.g., rain gauges or radars), </w:t>
      </w:r>
      <w:r w:rsidR="00A21B98">
        <w:t xml:space="preserve">one can create the distribution of </w:t>
      </w:r>
      <w:r>
        <w:t xml:space="preserve">the </w:t>
      </w:r>
      <w:r w:rsidR="0077379D">
        <w:t xml:space="preserve">observed flash-flood-triggering </w:t>
      </w:r>
      <w:r w:rsidR="00A21B98">
        <w:t>rainfall totals</w:t>
      </w:r>
      <w:r w:rsidR="000B6C41">
        <w:t xml:space="preserve">. </w:t>
      </w:r>
      <w:r w:rsidR="00D938E9">
        <w:t>VRT</w:t>
      </w:r>
      <w:r w:rsidR="00806200">
        <w:t>s</w:t>
      </w:r>
      <w:r w:rsidR="000B6C41">
        <w:t xml:space="preserve"> would</w:t>
      </w:r>
      <w:r w:rsidR="00E736F5">
        <w:t xml:space="preserve"> </w:t>
      </w:r>
      <w:r w:rsidR="00F10433">
        <w:t xml:space="preserve">then </w:t>
      </w:r>
      <w:r w:rsidR="00E736F5">
        <w:t xml:space="preserve">correspond </w:t>
      </w:r>
      <w:r w:rsidR="00F10433">
        <w:t xml:space="preserve">to </w:t>
      </w:r>
      <w:r>
        <w:t>the specific percentile</w:t>
      </w:r>
      <w:r w:rsidR="00806200">
        <w:t>s</w:t>
      </w:r>
      <w:r w:rsidR="00F10433">
        <w:t xml:space="preserve"> </w:t>
      </w:r>
      <w:r w:rsidR="00577B9B">
        <w:t>of</w:t>
      </w:r>
      <w:r w:rsidR="00F10433">
        <w:t xml:space="preserve"> the distribution</w:t>
      </w:r>
      <w:r w:rsidR="006B316F">
        <w:t xml:space="preserve">. The </w:t>
      </w:r>
      <w:r w:rsidR="00F05A55" w:rsidRPr="00F05A55">
        <w:rPr>
          <w:color w:val="000000"/>
        </w:rPr>
        <w:t>higher</w:t>
      </w:r>
      <w:r w:rsidR="006B316F">
        <w:t xml:space="preserve"> the percentile, the </w:t>
      </w:r>
      <w:r w:rsidR="00F05A55" w:rsidRPr="00F05A55">
        <w:rPr>
          <w:color w:val="000000"/>
        </w:rPr>
        <w:t>higher the magnitude of</w:t>
      </w:r>
      <w:r w:rsidR="006B316F">
        <w:t xml:space="preserve"> the </w:t>
      </w:r>
      <w:r w:rsidR="00D938E9">
        <w:rPr>
          <w:color w:val="000000"/>
        </w:rPr>
        <w:t>VRT</w:t>
      </w:r>
      <w:r>
        <w:t>,</w:t>
      </w:r>
      <w:r w:rsidR="006B316F">
        <w:t xml:space="preserve"> and the </w:t>
      </w:r>
      <w:r w:rsidR="00F05A55" w:rsidRPr="00F05A55">
        <w:rPr>
          <w:color w:val="000000"/>
        </w:rPr>
        <w:t>higher the severity</w:t>
      </w:r>
      <w:r w:rsidR="006B316F">
        <w:t xml:space="preserve"> </w:t>
      </w:r>
      <w:r w:rsidR="00F05A55" w:rsidRPr="00F05A55">
        <w:rPr>
          <w:color w:val="000000"/>
        </w:rPr>
        <w:t>level</w:t>
      </w:r>
      <w:r w:rsidR="006B316F">
        <w:t xml:space="preserve"> </w:t>
      </w:r>
      <w:r w:rsidR="007A5697">
        <w:t>of flash flood events</w:t>
      </w:r>
      <w:r w:rsidR="00947457">
        <w:t xml:space="preserve"> considered in the objective verification analysis</w:t>
      </w:r>
      <w:r w:rsidR="007A5697">
        <w:t>.</w:t>
      </w:r>
      <w:r w:rsidR="00F10433">
        <w:t xml:space="preserve"> </w:t>
      </w:r>
      <w:r w:rsidR="00353E56">
        <w:t>Th</w:t>
      </w:r>
      <w:r w:rsidR="00233E8A" w:rsidRPr="008B3511">
        <w:t xml:space="preserve">is approach requires high-density rainfall </w:t>
      </w:r>
      <w:r w:rsidR="00233E8A">
        <w:t>observations</w:t>
      </w:r>
      <w:r w:rsidR="003E5584">
        <w:t>,</w:t>
      </w:r>
      <w:r w:rsidR="00233E8A" w:rsidRPr="008B3511">
        <w:t xml:space="preserve"> in both space and time</w:t>
      </w:r>
      <w:r w:rsidR="003E5584">
        <w:t>,</w:t>
      </w:r>
      <w:r w:rsidR="000F609D">
        <w:t xml:space="preserve"> to capture the extreme </w:t>
      </w:r>
      <w:r w:rsidR="003E5584">
        <w:t>(</w:t>
      </w:r>
      <w:r w:rsidR="000F609D">
        <w:t>localised</w:t>
      </w:r>
      <w:r w:rsidR="003E5584">
        <w:t>)</w:t>
      </w:r>
      <w:r w:rsidR="000F609D">
        <w:t xml:space="preserve"> rainfall totals</w:t>
      </w:r>
      <w:r w:rsidR="00233E8A" w:rsidRPr="008B3511">
        <w:t xml:space="preserve"> </w:t>
      </w:r>
      <w:r w:rsidR="000F609D">
        <w:t xml:space="preserve">that </w:t>
      </w:r>
      <w:r w:rsidR="00A91631" w:rsidRPr="00A91631">
        <w:rPr>
          <w:color w:val="000000"/>
        </w:rPr>
        <w:t>trigger</w:t>
      </w:r>
      <w:r w:rsidR="003E5584">
        <w:rPr>
          <w:color w:val="000000"/>
        </w:rPr>
        <w:t xml:space="preserve"> </w:t>
      </w:r>
      <w:r w:rsidR="000F609D">
        <w:t>flash floods</w:t>
      </w:r>
      <w:r w:rsidR="00961587">
        <w:t xml:space="preserve"> </w:t>
      </w:r>
      <w:sdt>
        <w:sdtPr>
          <w:rPr>
            <w:color w:val="000000"/>
          </w:rPr>
          <w:tag w:val="MENDELEY_CITATION_v3_eyJjaXRhdGlvbklEIjoiTUVOREVMRVlfQ0lUQVRJT05fM2YzY2Y0YmEtNjMyMS00OTNhLWIxNWUtNWUwZDE0MmMyNTkwIiwicHJvcGVydGllcyI6eyJub3RlSW5kZXgiOjB9LCJpc0VkaXRlZCI6ZmFsc2UsIm1hbnVhbE92ZXJyaWRlIjp7ImlzTWFudWFsbHlPdmVycmlkZGVuIjpmYWxzZSwiY2l0ZXByb2NUZXh0IjoiKEhhaWRlbiBhbmQgRHVmZnk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
          <w:id w:val="1801029499"/>
          <w:placeholder>
            <w:docPart w:val="E51EA85550EC4AD394FB445EC93E1929"/>
          </w:placeholder>
        </w:sdtPr>
        <w:sdtEndPr/>
        <w:sdtContent>
          <w:r w:rsidR="00E330D9" w:rsidRPr="00E330D9">
            <w:rPr>
              <w:color w:val="000000"/>
            </w:rPr>
            <w:t>(Haiden and Duffy 2016)</w:t>
          </w:r>
        </w:sdtContent>
      </w:sdt>
      <w:r w:rsidR="00F01FC2">
        <w:rPr>
          <w:color w:val="000000"/>
        </w:rPr>
        <w:t>.</w:t>
      </w:r>
      <w:r w:rsidR="00E7391E">
        <w:rPr>
          <w:color w:val="000000"/>
        </w:rPr>
        <w:t xml:space="preserve"> </w:t>
      </w:r>
      <w:r w:rsidR="00E7391E">
        <w:t>In the absence of a suitable observational network (</w:t>
      </w:r>
      <w:r w:rsidR="00CD4531">
        <w:t xml:space="preserve">for example, </w:t>
      </w:r>
      <w:r w:rsidR="00E7391E">
        <w:t xml:space="preserve">in Ecuador, no </w:t>
      </w:r>
      <w:r w:rsidR="00E7391E" w:rsidRPr="008B3511">
        <w:t xml:space="preserve">high-density, </w:t>
      </w:r>
      <w:r w:rsidR="00721E2F" w:rsidRPr="00721E2F">
        <w:rPr>
          <w:color w:val="000000"/>
        </w:rPr>
        <w:t>in situ</w:t>
      </w:r>
      <w:r w:rsidR="00E7391E" w:rsidRPr="008B3511">
        <w:t xml:space="preserve"> 12-hourly rainfall observations</w:t>
      </w:r>
      <w:r w:rsidR="00E7391E">
        <w:t xml:space="preserve"> are available), the </w:t>
      </w:r>
      <w:r w:rsidR="00D938E9">
        <w:t>VRT</w:t>
      </w:r>
      <w:r w:rsidR="003B4E15">
        <w:t>s</w:t>
      </w:r>
      <w:r w:rsidR="00E7391E">
        <w:t xml:space="preserve"> </w:t>
      </w:r>
      <w:r w:rsidR="00E7391E" w:rsidRPr="008B3511">
        <w:t>can be defined</w:t>
      </w:r>
      <w:r w:rsidR="00E7391E">
        <w:t xml:space="preserve"> only</w:t>
      </w:r>
      <w:r w:rsidR="00E7391E" w:rsidRPr="008B3511">
        <w:t xml:space="preserve"> from gridded rainfall products such as reanalysis</w:t>
      </w:r>
      <w:r w:rsidR="003B4E15">
        <w:t xml:space="preserve"> such as </w:t>
      </w:r>
      <w:r w:rsidR="00E7391E">
        <w:t>ERA5</w:t>
      </w:r>
      <w:sdt>
        <w:sdtPr>
          <w:rPr>
            <w:color w:val="000000"/>
          </w:rPr>
          <w:tag w:val="MENDELEY_CITATION_v3_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"/>
          <w:id w:val="689949920"/>
          <w:placeholder>
            <w:docPart w:val="E51EA85550EC4AD394FB445EC93E1929"/>
          </w:placeholder>
        </w:sdtPr>
        <w:sdtEndPr/>
        <w:sdtContent>
          <w:r w:rsidR="00E330D9" w:rsidRPr="00E330D9">
            <w:rPr>
              <w:color w:val="000000"/>
            </w:rPr>
            <w:t>(Hersbach et al. 2020)</w:t>
          </w:r>
        </w:sdtContent>
      </w:sdt>
      <w:r w:rsidR="00842F44">
        <w:t>,</w:t>
      </w:r>
      <w:r w:rsidR="00E7391E" w:rsidRPr="008B3511">
        <w:t xml:space="preserve"> reforecasts</w:t>
      </w:r>
      <w:sdt>
        <w:sdtPr>
          <w:rPr>
            <w:color w:val="000000"/>
          </w:rPr>
          <w:tag w:val="MENDELEY_CITATION_v3_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"/>
          <w:id w:val="600842514"/>
          <w:placeholder>
            <w:docPart w:val="E51EA85550EC4AD394FB445EC93E1929"/>
          </w:placeholder>
        </w:sdtPr>
        <w:sdtEndPr/>
        <w:sdtContent>
          <w:r w:rsidR="00E330D9" w:rsidRPr="00E330D9">
            <w:rPr>
              <w:color w:val="000000"/>
            </w:rPr>
            <w:t>(Hamill et al. 2006)</w:t>
          </w:r>
        </w:sdtContent>
      </w:sdt>
      <w:r w:rsidR="00815997">
        <w:t>,</w:t>
      </w:r>
      <w:r w:rsidR="00E7391E" w:rsidRPr="008B3511">
        <w:t xml:space="preserve"> </w:t>
      </w:r>
      <w:r w:rsidR="00721E2F" w:rsidRPr="00721E2F">
        <w:rPr>
          <w:color w:val="000000"/>
        </w:rPr>
        <w:t>or blended</w:t>
      </w:r>
      <w:r w:rsidR="00E7391E">
        <w:t xml:space="preserve"> </w:t>
      </w:r>
      <w:r w:rsidR="00721E2F" w:rsidRPr="00721E2F">
        <w:rPr>
          <w:color w:val="000000"/>
        </w:rPr>
        <w:t>gridded</w:t>
      </w:r>
      <w:r w:rsidR="00E7391E">
        <w:t xml:space="preserve"> </w:t>
      </w:r>
      <w:r w:rsidR="00E7391E" w:rsidRPr="008B3511">
        <w:t>rainfall observations such as MSWEP</w:t>
      </w:r>
      <w:r w:rsidR="00056C3C">
        <w:t xml:space="preserve"> </w:t>
      </w:r>
      <w:sdt>
        <w:sdtPr>
          <w:rPr>
            <w:color w:val="000000"/>
          </w:rPr>
          <w:tag w:val="MENDELEY_CITATION_v3_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EzOC4xIiwiaXNzdWVkIjp7ImRhdGUtcGFydHMiOltbMjAxOSwzLDFdXX0sInBhZ2UiOiI0NzMtNTAwIiwiaXNzdWUiOiIzIiwidm9sdW1lIjoiMTAwIn0sImlzVGVtcG9yYXJ5IjpmYWxzZX1dfQ=="/>
          <w:id w:val="-439991652"/>
          <w:placeholder>
            <w:docPart w:val="E51EA85550EC4AD394FB445EC93E1929"/>
          </w:placeholder>
        </w:sdtPr>
        <w:sdtEndPr/>
        <w:sdtContent>
          <w:r w:rsidR="00E330D9" w:rsidRPr="00E330D9">
            <w:rPr>
              <w:color w:val="000000"/>
            </w:rPr>
            <w:t>(Beck et al. 2019)</w:t>
          </w:r>
        </w:sdtContent>
      </w:sdt>
      <w:r w:rsidR="008837D4">
        <w:t xml:space="preserve"> </w:t>
      </w:r>
      <w:r w:rsidR="00E7391E" w:rsidRPr="008837D4">
        <w:t>or GPCP</w:t>
      </w:r>
      <w:sdt>
        <w:sdtPr>
          <w:rPr>
            <w:color w:val="000000"/>
          </w:rPr>
          <w:tag w:val="MENDELEY_CITATION_v3_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"/>
          <w:id w:val="-441616064"/>
          <w:placeholder>
            <w:docPart w:val="E51EA85550EC4AD394FB445EC93E1929"/>
          </w:placeholder>
        </w:sdtPr>
        <w:sdtEndPr/>
        <w:sdtContent>
          <w:r w:rsidR="00E330D9" w:rsidRPr="00E330D9">
            <w:rPr>
              <w:color w:val="000000"/>
            </w:rPr>
            <w:t>(Adler et al. 2018)</w:t>
          </w:r>
        </w:sdtContent>
      </w:sdt>
      <w:r w:rsidR="00997BBE">
        <w:rPr>
          <w:color w:val="000000"/>
        </w:rPr>
        <w:t>.</w:t>
      </w:r>
      <w:r w:rsidR="00997BBE">
        <w:t xml:space="preserve"> However, </w:t>
      </w:r>
      <w:r w:rsidR="00E7391E">
        <w:t xml:space="preserve">these </w:t>
      </w:r>
      <w:r w:rsidR="00E8345D">
        <w:t>datasets</w:t>
      </w:r>
      <w:r w:rsidR="00E7391E">
        <w:t xml:space="preserve"> </w:t>
      </w:r>
      <w:r w:rsidR="0068290D">
        <w:rPr>
          <w:color w:val="000000"/>
        </w:rPr>
        <w:t>tend to</w:t>
      </w:r>
      <w:r w:rsidR="00E7391E">
        <w:t xml:space="preserve"> underestimate </w:t>
      </w:r>
      <w:r w:rsidR="00E7391E" w:rsidRPr="008B3511">
        <w:t>rainfall extremes</w:t>
      </w:r>
      <w:r w:rsidR="0068290D">
        <w:t xml:space="preserve"> because</w:t>
      </w:r>
      <w:r w:rsidR="0068290D" w:rsidRPr="008B3511">
        <w:t xml:space="preserve"> of the</w:t>
      </w:r>
      <w:r w:rsidR="0068290D">
        <w:t xml:space="preserve">ir </w:t>
      </w:r>
      <w:r w:rsidR="0068290D" w:rsidRPr="008B3511">
        <w:t>coarse resolution</w:t>
      </w:r>
      <w:sdt>
        <w:sdtPr>
          <w:rPr>
            <w:color w:val="000000"/>
          </w:rPr>
          <w:tag w:val="MENDELEY_CITATION_v3_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IxOC4xIiwiaXNzdWVkIjp7ImRhdGUtcGFydHMiOltbMjAxOV1dfSwicGFnZSI6IjIyMy0yMzMiLCJpc3N1ZSI6IjIiLCJ2b2x1bWUiOiIxMDAifSwiaXNUZW1wb3JhcnkiOmZhbHNlfV19"/>
          <w:id w:val="1764182157"/>
          <w:placeholder>
            <w:docPart w:val="E51EA85550EC4AD394FB445EC93E1929"/>
          </w:placeholder>
        </w:sdtPr>
        <w:sdtEndPr/>
        <w:sdtContent>
          <w:r w:rsidR="00E330D9" w:rsidRPr="00E330D9">
            <w:rPr>
              <w:color w:val="000000"/>
            </w:rPr>
            <w:t>(Tapiador et al. 2019)</w:t>
          </w:r>
        </w:sdtContent>
      </w:sdt>
      <w:r w:rsidR="00354208">
        <w:rPr>
          <w:color w:val="000000"/>
        </w:rPr>
        <w:t>.</w:t>
      </w:r>
    </w:p>
    <w:p w14:paraId="137647F0" w14:textId="6B65842B" w:rsidR="00AB1CB7" w:rsidRDefault="0058065C" w:rsidP="0031031B">
      <w:r>
        <w:t xml:space="preserve">This study proposes a methodology </w:t>
      </w:r>
      <w:r w:rsidR="009252A5">
        <w:t xml:space="preserve">for creating a synthetic </w:t>
      </w:r>
      <w:r w:rsidR="00295C83">
        <w:t>distribution</w:t>
      </w:r>
      <w:r w:rsidR="009252A5">
        <w:t xml:space="preserve"> of flash-flood-triggering rainfall events</w:t>
      </w:r>
      <w:r w:rsidR="00E53B21">
        <w:t xml:space="preserve"> u</w:t>
      </w:r>
      <w:r w:rsidR="009F7C18">
        <w:t>s</w:t>
      </w:r>
      <w:r w:rsidR="00E53B21">
        <w:t>ing</w:t>
      </w:r>
      <w:r w:rsidR="009252A5" w:rsidRPr="005020BC">
        <w:t xml:space="preserve"> </w:t>
      </w:r>
      <w:r w:rsidR="009252A5">
        <w:t xml:space="preserve">short-range </w:t>
      </w:r>
      <w:r w:rsidR="009252A5" w:rsidRPr="005020BC">
        <w:t>ecPoint-Rainfall forecasts</w:t>
      </w:r>
      <w:r w:rsidR="009252A5">
        <w:t xml:space="preserve"> (</w:t>
      </w:r>
      <w:r w:rsidR="009252A5">
        <w:fldChar w:fldCharType="begin"/>
      </w:r>
      <w:r w:rsidR="009252A5">
        <w:instrText xml:space="preserve"> REF _Ref147158533 \h </w:instrText>
      </w:r>
      <w:r w:rsidR="00D20754">
        <w:instrText xml:space="preserve"> \* MERGEFORMAT </w:instrText>
      </w:r>
      <w:r w:rsidR="009252A5">
        <w:fldChar w:fldCharType="separate"/>
      </w:r>
      <w:r w:rsidR="00002094" w:rsidRPr="000479C1">
        <w:rPr>
          <w:b/>
          <w:bCs/>
        </w:rPr>
        <w:t xml:space="preserve">Figure </w:t>
      </w:r>
      <w:r w:rsidR="00002094">
        <w:rPr>
          <w:b/>
          <w:bCs/>
          <w:noProof/>
        </w:rPr>
        <w:t>7</w:t>
      </w:r>
      <w:r w:rsidR="009252A5">
        <w:fldChar w:fldCharType="end"/>
      </w:r>
      <w:r w:rsidR="009252A5">
        <w:t xml:space="preserve">, </w:t>
      </w:r>
      <w:r w:rsidR="006C0D8D">
        <w:t xml:space="preserve">pink </w:t>
      </w:r>
      <w:r w:rsidR="00C16812">
        <w:t>area</w:t>
      </w:r>
      <w:r w:rsidR="009252A5">
        <w:t>)</w:t>
      </w:r>
      <w:r w:rsidR="00E53B21">
        <w:t>.</w:t>
      </w:r>
      <w:r w:rsidR="00905DBC">
        <w:t xml:space="preserve"> </w:t>
      </w:r>
      <w:r w:rsidR="00793E5B" w:rsidRPr="005020BC">
        <w:t>At short-range</w:t>
      </w:r>
      <w:r w:rsidR="007B1D5C">
        <w:t xml:space="preserve"> leads</w:t>
      </w:r>
      <w:r w:rsidR="00793E5B" w:rsidRPr="005020BC">
        <w:t>,</w:t>
      </w:r>
      <w:r w:rsidR="00F20738">
        <w:t xml:space="preserve"> the</w:t>
      </w:r>
      <w:r w:rsidR="00793E5B" w:rsidRPr="005020BC">
        <w:t xml:space="preserve"> </w:t>
      </w:r>
      <w:r w:rsidR="007507D3">
        <w:t>ecPoint-Rainfall</w:t>
      </w:r>
      <w:r w:rsidR="00793E5B" w:rsidRPr="005020BC">
        <w:t xml:space="preserve"> </w:t>
      </w:r>
      <w:r w:rsidR="00C60398">
        <w:t>reali</w:t>
      </w:r>
      <w:r w:rsidR="00F20738">
        <w:t>s</w:t>
      </w:r>
      <w:r w:rsidR="00C60398">
        <w:t>ations</w:t>
      </w:r>
      <w:r w:rsidR="00B8039E">
        <w:t xml:space="preserve"> </w:t>
      </w:r>
      <w:r w:rsidR="002F7D24">
        <w:t>can be</w:t>
      </w:r>
      <w:r w:rsidR="00793E5B" w:rsidRPr="005020BC">
        <w:t xml:space="preserve"> considered proxies </w:t>
      </w:r>
      <w:r w:rsidR="00BF7C38">
        <w:t>for</w:t>
      </w:r>
      <w:r w:rsidR="00793E5B" w:rsidRPr="005020BC">
        <w:t xml:space="preserve"> point rainfall observations </w:t>
      </w:r>
      <w:r w:rsidR="00622C14">
        <w:t>within</w:t>
      </w:r>
      <w:r w:rsidR="00793E5B" w:rsidRPr="005020BC">
        <w:t xml:space="preserve"> </w:t>
      </w:r>
      <w:r>
        <w:t>the grid</w:t>
      </w:r>
      <w:r w:rsidR="00793E5B" w:rsidRPr="005020BC">
        <w:t xml:space="preserve"> box</w:t>
      </w:r>
      <w:r w:rsidR="009C53ED">
        <w:t>es</w:t>
      </w:r>
      <w:r w:rsidR="00F10159">
        <w:t xml:space="preserve"> </w:t>
      </w:r>
      <w:sdt>
        <w:sdtPr>
          <w:rPr>
            <w:color w:val="000000"/>
          </w:rPr>
          <w:tag w:val="MENDELEY_CITATION_v3_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"/>
          <w:id w:val="-100885886"/>
          <w:placeholder>
            <w:docPart w:val="DefaultPlaceholder_-1854013440"/>
          </w:placeholder>
        </w:sdtPr>
        <w:sdtEndPr/>
        <w:sdtContent>
          <w:r w:rsidR="00E330D9" w:rsidRPr="00E330D9">
            <w:rPr>
              <w:color w:val="000000"/>
            </w:rPr>
            <w:t>(Hewson and Pillosu 2021a)</w:t>
          </w:r>
        </w:sdtContent>
      </w:sdt>
      <w:r w:rsidR="00793E5B" w:rsidRPr="005020BC">
        <w:t xml:space="preserve">. </w:t>
      </w:r>
      <w:r w:rsidR="00EE5C26">
        <w:t xml:space="preserve">Each </w:t>
      </w:r>
      <w:r w:rsidR="00905DBC">
        <w:t xml:space="preserve">of the N </w:t>
      </w:r>
      <w:r w:rsidR="00EE5C26">
        <w:t>flood report</w:t>
      </w:r>
      <w:r w:rsidR="00905DBC">
        <w:t>s</w:t>
      </w:r>
      <w:r w:rsidR="00EE5C26">
        <w:t xml:space="preserve"> is associated with </w:t>
      </w:r>
      <w:r w:rsidR="00EE5C26" w:rsidRPr="005020BC">
        <w:t>ecPoint-Rainfall forecasts</w:t>
      </w:r>
      <w:r w:rsidR="00EE5C26">
        <w:t xml:space="preserve"> f</w:t>
      </w:r>
      <w:r w:rsidR="0083624F">
        <w:t>rom</w:t>
      </w:r>
      <w:r w:rsidR="00EE5C26">
        <w:t xml:space="preserve"> the nearest grid box</w:t>
      </w:r>
      <w:r w:rsidR="0083624F">
        <w:t xml:space="preserve"> </w:t>
      </w:r>
      <w:r w:rsidR="0083624F" w:rsidRPr="005020BC">
        <w:t>(</w:t>
      </w:r>
      <w:r w:rsidR="0083624F" w:rsidRPr="005020BC">
        <w:fldChar w:fldCharType="begin"/>
      </w:r>
      <w:r w:rsidR="0083624F" w:rsidRPr="005020BC">
        <w:instrText xml:space="preserve"> REF _Ref105137583 \h </w:instrText>
      </w:r>
      <w:r w:rsidR="0083624F">
        <w:instrText xml:space="preserve"> \* MERGEFORMAT </w:instrText>
      </w:r>
      <w:r w:rsidR="0083624F" w:rsidRPr="005020BC">
        <w:fldChar w:fldCharType="separate"/>
      </w:r>
      <w:r w:rsidR="00002094" w:rsidRPr="005020BC">
        <w:rPr>
          <w:b/>
          <w:bCs/>
        </w:rPr>
        <w:t xml:space="preserve">Figure </w:t>
      </w:r>
      <w:r w:rsidR="00002094">
        <w:rPr>
          <w:b/>
          <w:bCs/>
          <w:noProof/>
        </w:rPr>
        <w:t>8</w:t>
      </w:r>
      <w:r w:rsidR="0083624F" w:rsidRPr="005020BC">
        <w:fldChar w:fldCharType="end"/>
      </w:r>
      <w:r w:rsidR="0083624F" w:rsidRPr="005020BC">
        <w:rPr>
          <w:b/>
          <w:bCs/>
        </w:rPr>
        <w:t>a</w:t>
      </w:r>
      <w:r w:rsidR="0083624F" w:rsidRPr="005020BC">
        <w:t>)</w:t>
      </w:r>
      <w:r w:rsidR="0083624F">
        <w:t xml:space="preserve">. </w:t>
      </w:r>
      <w:r w:rsidR="005516AC">
        <w:t>A</w:t>
      </w:r>
      <w:r w:rsidR="005516AC" w:rsidRPr="005020BC">
        <w:t>t each forecast run</w:t>
      </w:r>
      <w:r w:rsidR="005516AC">
        <w:t>, t</w:t>
      </w:r>
      <w:r w:rsidR="008845A9" w:rsidRPr="005020BC">
        <w:t>wo</w:t>
      </w:r>
      <w:r w:rsidR="00C45F64">
        <w:t xml:space="preserve"> 12-</w:t>
      </w:r>
      <w:r w:rsidR="00C45F64">
        <w:lastRenderedPageBreak/>
        <w:t>hourly</w:t>
      </w:r>
      <w:r w:rsidR="008845A9" w:rsidRPr="005020BC">
        <w:t xml:space="preserve"> accumulation periods span </w:t>
      </w:r>
      <w:r w:rsidR="00442DFD">
        <w:t xml:space="preserve">each </w:t>
      </w:r>
      <w:r w:rsidR="00442DFD" w:rsidRPr="005020BC">
        <w:t>flood report</w:t>
      </w:r>
      <w:r w:rsidR="00442DFD">
        <w:t xml:space="preserve">’s </w:t>
      </w:r>
      <w:r w:rsidR="008845A9" w:rsidRPr="005020BC">
        <w:t>reporting time (</w:t>
      </w:r>
      <w:r w:rsidR="00FC615D">
        <w:t xml:space="preserve">see </w:t>
      </w:r>
      <w:r w:rsidR="00E026B4">
        <w:t xml:space="preserve">the </w:t>
      </w:r>
      <w:r w:rsidR="008845A9" w:rsidRPr="005020BC">
        <w:t>firs</w:t>
      </w:r>
      <w:r w:rsidR="008845A9">
        <w:t xml:space="preserve">t and </w:t>
      </w:r>
      <w:r w:rsidR="008845A9" w:rsidRPr="005020BC">
        <w:t>second colum</w:t>
      </w:r>
      <w:r w:rsidR="008845A9">
        <w:t>n</w:t>
      </w:r>
      <w:r>
        <w:t xml:space="preserve">s </w:t>
      </w:r>
      <w:r w:rsidR="00FC615D">
        <w:t>of</w:t>
      </w:r>
      <w:r w:rsidR="00F1772A">
        <w:t xml:space="preserve"> </w:t>
      </w:r>
      <w:r w:rsidR="00F1772A">
        <w:fldChar w:fldCharType="begin"/>
      </w:r>
      <w:r w:rsidR="00F1772A">
        <w:instrText xml:space="preserve"> REF _Ref150245879 \h </w:instrText>
      </w:r>
      <w:r w:rsidR="00F1772A">
        <w:fldChar w:fldCharType="separate"/>
      </w:r>
      <w:r w:rsidR="00002094" w:rsidRPr="00B33F62">
        <w:rPr>
          <w:b/>
          <w:bCs/>
        </w:rPr>
        <w:t xml:space="preserve">Table </w:t>
      </w:r>
      <w:r w:rsidR="00002094">
        <w:rPr>
          <w:b/>
          <w:bCs/>
          <w:noProof/>
        </w:rPr>
        <w:t>4</w:t>
      </w:r>
      <w:r w:rsidR="00F1772A">
        <w:fldChar w:fldCharType="end"/>
      </w:r>
      <w:r w:rsidR="008845A9" w:rsidRPr="005020BC">
        <w:t>)</w:t>
      </w:r>
      <w:r w:rsidR="00FC615D">
        <w:t xml:space="preserve">, </w:t>
      </w:r>
      <w:r w:rsidR="005C393F">
        <w:t>so</w:t>
      </w:r>
      <w:r w:rsidR="00FC615D">
        <w:t xml:space="preserve"> a distribution of 3</w:t>
      </w:r>
      <w:r w:rsidR="00FC615D" w:rsidRPr="005020BC">
        <w:t xml:space="preserve">96 ecPoint-Rainfall </w:t>
      </w:r>
      <w:r w:rsidR="00FC615D">
        <w:t>reali</w:t>
      </w:r>
      <w:r w:rsidR="00E026B4">
        <w:t>s</w:t>
      </w:r>
      <w:r w:rsidR="00FC615D">
        <w:t>ation</w:t>
      </w:r>
      <w:r w:rsidR="00702A2C">
        <w:t>s</w:t>
      </w:r>
      <w:r w:rsidR="00FC615D" w:rsidRPr="005020BC">
        <w:t xml:space="preserve"> (</w:t>
      </w:r>
      <w:r w:rsidR="00E026B4">
        <w:t>that is,</w:t>
      </w:r>
      <w:r w:rsidR="00FC615D" w:rsidRPr="005020BC">
        <w:t xml:space="preserve"> 99 ecPoint-Rainfall values × 2 accumulation periods × 2 runs)</w:t>
      </w:r>
      <w:r w:rsidR="00702A2C">
        <w:t xml:space="preserve"> can be built</w:t>
      </w:r>
      <w:r w:rsidR="00A06FD8">
        <w:t xml:space="preserve"> for each flood report </w:t>
      </w:r>
      <w:r w:rsidR="00A06FD8" w:rsidRPr="005020BC">
        <w:t xml:space="preserve">(blue lines in </w:t>
      </w:r>
      <w:r w:rsidR="00A06FD8" w:rsidRPr="005020BC">
        <w:fldChar w:fldCharType="begin"/>
      </w:r>
      <w:r w:rsidR="00A06FD8" w:rsidRPr="005020BC">
        <w:instrText xml:space="preserve"> REF _Ref105137583 \h </w:instrText>
      </w:r>
      <w:r w:rsidR="00A06FD8">
        <w:instrText xml:space="preserve"> \* MERGEFORMAT </w:instrText>
      </w:r>
      <w:r w:rsidR="00A06FD8" w:rsidRPr="005020BC">
        <w:fldChar w:fldCharType="separate"/>
      </w:r>
      <w:r w:rsidR="00002094" w:rsidRPr="005020BC">
        <w:rPr>
          <w:b/>
          <w:bCs/>
        </w:rPr>
        <w:t xml:space="preserve">Figure </w:t>
      </w:r>
      <w:r w:rsidR="00002094">
        <w:rPr>
          <w:b/>
          <w:bCs/>
          <w:noProof/>
        </w:rPr>
        <w:t>8</w:t>
      </w:r>
      <w:r w:rsidR="00A06FD8" w:rsidRPr="005020BC">
        <w:fldChar w:fldCharType="end"/>
      </w:r>
      <w:r w:rsidR="00A06FD8" w:rsidRPr="005020BC">
        <w:rPr>
          <w:b/>
          <w:bCs/>
        </w:rPr>
        <w:t>b</w:t>
      </w:r>
      <w:r w:rsidR="00A06FD8" w:rsidRPr="005020BC">
        <w:t>)</w:t>
      </w:r>
      <w:r w:rsidR="00A06FD8">
        <w:t>.</w:t>
      </w:r>
      <w:r w:rsidR="00C83CAA">
        <w:t xml:space="preserve"> Owing to the high number of forecast realizations per flood report, only one year</w:t>
      </w:r>
      <w:r w:rsidR="000C563E">
        <w:t xml:space="preserve"> of short-range forecasts</w:t>
      </w:r>
      <w:r w:rsidR="008F7918">
        <w:t xml:space="preserve"> is</w:t>
      </w:r>
      <w:r w:rsidR="0042517D">
        <w:t xml:space="preserve"> sufficient</w:t>
      </w:r>
      <w:r w:rsidR="00C83CAA">
        <w:t xml:space="preserve"> </w:t>
      </w:r>
      <w:r w:rsidR="00EC3721">
        <w:t>to define</w:t>
      </w:r>
      <w:r w:rsidR="0042517D">
        <w:t xml:space="preserve"> the</w:t>
      </w:r>
      <w:r w:rsidR="00EC3721">
        <w:t xml:space="preserve"> </w:t>
      </w:r>
      <w:r w:rsidR="00D938E9">
        <w:t>VRT</w:t>
      </w:r>
      <w:r w:rsidR="00EC3721">
        <w:t>s.</w:t>
      </w:r>
      <w:r w:rsidR="00141142">
        <w:t xml:space="preserve"> </w:t>
      </w:r>
      <w:r w:rsidR="00604618" w:rsidRPr="005020BC">
        <w:t>The rainfall value (tp) associated with the X</w:t>
      </w:r>
      <w:r w:rsidR="00604618" w:rsidRPr="005020BC">
        <w:rPr>
          <w:vertAlign w:val="superscript"/>
        </w:rPr>
        <w:t>th</w:t>
      </w:r>
      <w:r w:rsidR="00604618" w:rsidRPr="005020BC">
        <w:t xml:space="preserve"> percentile</w:t>
      </w:r>
      <w:r w:rsidR="00905DBC">
        <w:t xml:space="preserve"> of the </w:t>
      </w:r>
      <w:r w:rsidR="008F7918">
        <w:t xml:space="preserve">distribution </w:t>
      </w:r>
      <w:r w:rsidR="008F7918" w:rsidRPr="005020BC">
        <w:t xml:space="preserve">(red dots in </w:t>
      </w:r>
      <w:r w:rsidR="008F7918" w:rsidRPr="005020BC">
        <w:fldChar w:fldCharType="begin"/>
      </w:r>
      <w:r w:rsidR="008F7918" w:rsidRPr="005020BC">
        <w:instrText xml:space="preserve"> REF _Ref105137583 \h </w:instrText>
      </w:r>
      <w:r w:rsidR="008F7918">
        <w:instrText xml:space="preserve"> \* MERGEFORMAT </w:instrText>
      </w:r>
      <w:r w:rsidR="008F7918" w:rsidRPr="005020BC">
        <w:fldChar w:fldCharType="separate"/>
      </w:r>
      <w:r w:rsidR="008F7918" w:rsidRPr="005020BC">
        <w:rPr>
          <w:b/>
          <w:bCs/>
        </w:rPr>
        <w:t xml:space="preserve">Figure </w:t>
      </w:r>
      <w:r w:rsidR="008F7918">
        <w:rPr>
          <w:b/>
          <w:bCs/>
          <w:noProof/>
        </w:rPr>
        <w:t>8</w:t>
      </w:r>
      <w:r w:rsidR="008F7918" w:rsidRPr="005020BC">
        <w:fldChar w:fldCharType="end"/>
      </w:r>
      <w:r w:rsidR="008F7918" w:rsidRPr="005020BC">
        <w:rPr>
          <w:b/>
          <w:bCs/>
        </w:rPr>
        <w:t>b</w:t>
      </w:r>
      <w:r w:rsidR="008F7918" w:rsidRPr="005020BC">
        <w:t>)</w:t>
      </w:r>
      <w:r w:rsidR="008F7918">
        <w:t xml:space="preserve"> </w:t>
      </w:r>
      <w:r w:rsidR="001C2D29" w:rsidRPr="005020BC">
        <w:t>characteri</w:t>
      </w:r>
      <w:r w:rsidR="001C2D29">
        <w:t>z</w:t>
      </w:r>
      <w:r w:rsidR="001C2D29" w:rsidRPr="005020BC">
        <w:t>e</w:t>
      </w:r>
      <w:r w:rsidR="001C2D29">
        <w:t>s a</w:t>
      </w:r>
      <w:r w:rsidR="001C2D29" w:rsidRPr="005020BC">
        <w:t xml:space="preserve"> </w:t>
      </w:r>
      <w:r w:rsidR="00046CDF">
        <w:t>certain</w:t>
      </w:r>
      <w:r w:rsidR="001C2D29">
        <w:t xml:space="preserve"> level of severity </w:t>
      </w:r>
      <w:r w:rsidR="00046CDF">
        <w:t>for a</w:t>
      </w:r>
      <w:r w:rsidR="001C2D29">
        <w:t xml:space="preserve"> flash-flood-triggering rainfall event</w:t>
      </w:r>
      <w:r w:rsidR="001C2D29" w:rsidRPr="005020BC">
        <w:t>.</w:t>
      </w:r>
      <w:r w:rsidR="00E34FBA">
        <w:t xml:space="preserve"> </w:t>
      </w:r>
      <w:r w:rsidR="00504D7F">
        <w:t xml:space="preserve">The net distribution of </w:t>
      </w:r>
      <w:r>
        <w:t>the N tp(x</w:t>
      </w:r>
      <w:r w:rsidR="00504D7F" w:rsidRPr="00504D7F">
        <w:rPr>
          <w:vertAlign w:val="superscript"/>
        </w:rPr>
        <w:t>th</w:t>
      </w:r>
      <w:r w:rsidR="00504D7F">
        <w:t xml:space="preserve">) values </w:t>
      </w:r>
      <w:r w:rsidR="00E34FBA" w:rsidRPr="005020BC">
        <w:t xml:space="preserve">(red line in </w:t>
      </w:r>
      <w:r w:rsidR="00E34FBA" w:rsidRPr="005020BC">
        <w:fldChar w:fldCharType="begin"/>
      </w:r>
      <w:r w:rsidR="00E34FBA" w:rsidRPr="005020BC">
        <w:instrText xml:space="preserve"> REF _Ref105137583 \h </w:instrText>
      </w:r>
      <w:r w:rsidR="00E34FBA">
        <w:instrText xml:space="preserve"> \* MERGEFORMAT </w:instrText>
      </w:r>
      <w:r w:rsidR="00E34FBA" w:rsidRPr="005020BC">
        <w:fldChar w:fldCharType="separate"/>
      </w:r>
      <w:r w:rsidR="00E34FBA" w:rsidRPr="005020BC">
        <w:rPr>
          <w:b/>
          <w:bCs/>
        </w:rPr>
        <w:t xml:space="preserve">Figure </w:t>
      </w:r>
      <w:r w:rsidR="00E34FBA">
        <w:rPr>
          <w:b/>
          <w:bCs/>
          <w:noProof/>
        </w:rPr>
        <w:t>8</w:t>
      </w:r>
      <w:r w:rsidR="00E34FBA" w:rsidRPr="005020BC">
        <w:fldChar w:fldCharType="end"/>
      </w:r>
      <w:r w:rsidR="00E34FBA" w:rsidRPr="005020BC">
        <w:rPr>
          <w:b/>
          <w:bCs/>
        </w:rPr>
        <w:t>c</w:t>
      </w:r>
      <w:r w:rsidR="00E34FBA" w:rsidRPr="005020BC">
        <w:t>)</w:t>
      </w:r>
      <w:r w:rsidR="00E34FBA">
        <w:t xml:space="preserve"> represents the </w:t>
      </w:r>
      <w:r w:rsidR="00E34FBA" w:rsidRPr="005020BC">
        <w:t xml:space="preserve">distribution of </w:t>
      </w:r>
      <w:r w:rsidR="00E34FBA">
        <w:t xml:space="preserve">flash-flood-triggering </w:t>
      </w:r>
      <w:r w:rsidR="00E34FBA" w:rsidRPr="005020BC">
        <w:t>rainfall</w:t>
      </w:r>
      <w:r w:rsidR="00E34FBA">
        <w:t xml:space="preserve"> events. </w:t>
      </w:r>
      <w:r w:rsidR="0049165D">
        <w:t xml:space="preserve">Several percentiles were tested. They were supposed to be reasonably high </w:t>
      </w:r>
      <w:r w:rsidR="0049165D" w:rsidRPr="005020BC">
        <w:t>to exclude</w:t>
      </w:r>
      <w:r w:rsidR="0049165D">
        <w:t xml:space="preserve"> </w:t>
      </w:r>
      <w:r w:rsidR="0049165D" w:rsidRPr="005020BC">
        <w:t xml:space="preserve">low rainfall totals from the analysis that </w:t>
      </w:r>
      <w:r w:rsidR="0049165D">
        <w:t>were</w:t>
      </w:r>
      <w:r w:rsidR="0049165D" w:rsidRPr="005020BC">
        <w:t xml:space="preserve"> unlikely to be the drivers of any flash flood event</w:t>
      </w:r>
      <w:r w:rsidR="0049165D">
        <w:t xml:space="preserve">. This study tested the </w:t>
      </w:r>
      <w:r w:rsidR="0049165D" w:rsidRPr="005020BC">
        <w:t>50</w:t>
      </w:r>
      <w:r w:rsidR="0049165D" w:rsidRPr="005020BC">
        <w:rPr>
          <w:vertAlign w:val="superscript"/>
        </w:rPr>
        <w:t>th</w:t>
      </w:r>
      <w:r w:rsidR="0049165D" w:rsidRPr="005020BC">
        <w:t>, 75</w:t>
      </w:r>
      <w:r w:rsidR="0049165D" w:rsidRPr="005020BC">
        <w:rPr>
          <w:vertAlign w:val="superscript"/>
        </w:rPr>
        <w:t>th</w:t>
      </w:r>
      <w:r w:rsidR="0049165D" w:rsidRPr="005020BC">
        <w:t>, 85</w:t>
      </w:r>
      <w:r w:rsidR="0049165D" w:rsidRPr="005020BC">
        <w:rPr>
          <w:vertAlign w:val="superscript"/>
        </w:rPr>
        <w:t>th</w:t>
      </w:r>
      <w:r w:rsidR="0049165D" w:rsidRPr="005020BC">
        <w:t>, 90</w:t>
      </w:r>
      <w:r w:rsidR="0049165D" w:rsidRPr="005020BC">
        <w:rPr>
          <w:vertAlign w:val="superscript"/>
        </w:rPr>
        <w:t>th</w:t>
      </w:r>
      <w:r w:rsidR="0049165D" w:rsidRPr="005020BC">
        <w:t>, 95</w:t>
      </w:r>
      <w:r w:rsidR="0049165D" w:rsidRPr="005020BC">
        <w:rPr>
          <w:vertAlign w:val="superscript"/>
        </w:rPr>
        <w:t>th</w:t>
      </w:r>
      <w:r w:rsidR="0049165D" w:rsidRPr="005020BC">
        <w:t>, 98</w:t>
      </w:r>
      <w:r w:rsidR="0049165D" w:rsidRPr="005020BC">
        <w:rPr>
          <w:vertAlign w:val="superscript"/>
        </w:rPr>
        <w:t>th</w:t>
      </w:r>
      <w:r w:rsidR="0049165D" w:rsidRPr="005020BC">
        <w:t>, and 99</w:t>
      </w:r>
      <w:r w:rsidR="0049165D" w:rsidRPr="005020BC">
        <w:rPr>
          <w:vertAlign w:val="superscript"/>
        </w:rPr>
        <w:t>th</w:t>
      </w:r>
      <w:r w:rsidR="0049165D">
        <w:t xml:space="preserve"> percentiles. T</w:t>
      </w:r>
      <w:r w:rsidR="00D17321">
        <w:t>w</w:t>
      </w:r>
      <w:r w:rsidR="0049165D">
        <w:t xml:space="preserve">o </w:t>
      </w:r>
      <w:r w:rsidR="00EC37AE">
        <w:t xml:space="preserve">flash-flood-triggering </w:t>
      </w:r>
      <w:r w:rsidR="00EC37AE" w:rsidRPr="005020BC">
        <w:t>rainfall</w:t>
      </w:r>
      <w:r w:rsidR="00EC37AE">
        <w:t xml:space="preserve"> </w:t>
      </w:r>
      <w:r w:rsidR="00A12EA4">
        <w:t>severity categories were considered in this study</w:t>
      </w:r>
      <w:r w:rsidR="00D17321">
        <w:t xml:space="preserve">, </w:t>
      </w:r>
      <w:bookmarkStart w:id="30" w:name="_Hlk151122747"/>
      <w:r w:rsidR="00D17321">
        <w:t xml:space="preserve">moderately severe </w:t>
      </w:r>
      <w:bookmarkEnd w:id="30"/>
      <w:r w:rsidR="00D17321">
        <w:t>(MS) and severe</w:t>
      </w:r>
      <w:r w:rsidR="00B6484F">
        <w:t xml:space="preserve"> (S). To define the range of rainfall totals </w:t>
      </w:r>
      <w:r w:rsidR="00AE5736">
        <w:t xml:space="preserve">that </w:t>
      </w:r>
      <w:r w:rsidR="00B6484F">
        <w:t>were moderately severe (tp</w:t>
      </w:r>
      <w:r w:rsidR="00B6484F" w:rsidRPr="00B6484F">
        <w:rPr>
          <w:vertAlign w:val="subscript"/>
        </w:rPr>
        <w:t>MS</w:t>
      </w:r>
      <w:r w:rsidR="00B6484F">
        <w:t xml:space="preserve">) and </w:t>
      </w:r>
      <w:r w:rsidR="00AE5736">
        <w:t>severe (tp</w:t>
      </w:r>
      <w:r w:rsidR="00AE5736" w:rsidRPr="00AE5736">
        <w:rPr>
          <w:vertAlign w:val="subscript"/>
        </w:rPr>
        <w:t>S</w:t>
      </w:r>
      <w:r w:rsidR="00AE5736">
        <w:t>)</w:t>
      </w:r>
      <w:r w:rsidR="00FC21EF">
        <w:t xml:space="preserve">, </w:t>
      </w:r>
      <w:r w:rsidR="00C73F68">
        <w:t xml:space="preserve">a rainfall </w:t>
      </w:r>
      <w:r w:rsidR="00806528">
        <w:t>distribution</w:t>
      </w:r>
      <w:r w:rsidR="00354063">
        <w:t xml:space="preserve"> was built from</w:t>
      </w:r>
      <w:r w:rsidR="007A003B">
        <w:t xml:space="preserve"> </w:t>
      </w:r>
      <w:r w:rsidR="00354063">
        <w:t xml:space="preserve">a time series of </w:t>
      </w:r>
      <w:r w:rsidR="007A003B">
        <w:t>10</w:t>
      </w:r>
      <w:r w:rsidR="00354063">
        <w:t xml:space="preserve"> </w:t>
      </w:r>
      <w:r w:rsidR="007A003B">
        <w:t>year</w:t>
      </w:r>
      <w:r w:rsidR="00354063">
        <w:t>s</w:t>
      </w:r>
      <w:r w:rsidR="007A003B">
        <w:t xml:space="preserve"> </w:t>
      </w:r>
      <w:r w:rsidR="00806528">
        <w:t>SYNOP observation</w:t>
      </w:r>
      <w:r w:rsidR="00354063">
        <w:t>s.</w:t>
      </w:r>
      <w:r w:rsidR="0084210E">
        <w:t xml:space="preserve"> </w:t>
      </w:r>
      <w:r w:rsidR="00F62F6F">
        <w:t xml:space="preserve">For this study, </w:t>
      </w:r>
      <w:r w:rsidR="00261730">
        <w:t>tp</w:t>
      </w:r>
      <w:r w:rsidR="00261730" w:rsidRPr="00B6484F">
        <w:rPr>
          <w:vertAlign w:val="subscript"/>
        </w:rPr>
        <w:t>MS</w:t>
      </w:r>
      <w:r w:rsidR="00261730">
        <w:t xml:space="preserve"> lies </w:t>
      </w:r>
      <w:r w:rsidR="00286325">
        <w:t xml:space="preserve">in </w:t>
      </w:r>
      <w:r w:rsidR="00261730">
        <w:t xml:space="preserve">the rainfall values </w:t>
      </w:r>
      <w:r w:rsidR="00286325">
        <w:t xml:space="preserve">between </w:t>
      </w:r>
      <w:r w:rsidR="00261730">
        <w:t>the 95</w:t>
      </w:r>
      <w:r w:rsidR="00261730" w:rsidRPr="00261730">
        <w:rPr>
          <w:vertAlign w:val="superscript"/>
        </w:rPr>
        <w:t>th</w:t>
      </w:r>
      <w:r w:rsidR="00261730">
        <w:t xml:space="preserve"> and 99</w:t>
      </w:r>
      <w:r w:rsidR="00261730" w:rsidRPr="00261730">
        <w:rPr>
          <w:vertAlign w:val="superscript"/>
        </w:rPr>
        <w:t>th</w:t>
      </w:r>
      <w:r w:rsidR="00261730">
        <w:t xml:space="preserve"> percentile</w:t>
      </w:r>
      <w:r w:rsidR="00886152">
        <w:t>s</w:t>
      </w:r>
      <w:r w:rsidR="00286325">
        <w:t>, while tp</w:t>
      </w:r>
      <w:r w:rsidR="00286325" w:rsidRPr="00AE5736">
        <w:rPr>
          <w:vertAlign w:val="subscript"/>
        </w:rPr>
        <w:t>S</w:t>
      </w:r>
      <w:r w:rsidR="00286325">
        <w:rPr>
          <w:vertAlign w:val="subscript"/>
        </w:rPr>
        <w:t xml:space="preserve"> </w:t>
      </w:r>
      <w:r w:rsidR="00886152">
        <w:t>lies between the 99</w:t>
      </w:r>
      <w:r w:rsidR="00886152" w:rsidRPr="00261730">
        <w:rPr>
          <w:vertAlign w:val="superscript"/>
        </w:rPr>
        <w:t>th</w:t>
      </w:r>
      <w:r w:rsidR="00886152">
        <w:t xml:space="preserve"> and 99.99</w:t>
      </w:r>
      <w:r w:rsidR="00886152" w:rsidRPr="00261730">
        <w:rPr>
          <w:vertAlign w:val="superscript"/>
        </w:rPr>
        <w:t>th</w:t>
      </w:r>
      <w:r w:rsidR="00886152">
        <w:t xml:space="preserve"> percentiles</w:t>
      </w:r>
      <w:r w:rsidR="00D703EF">
        <w:t xml:space="preserve"> (</w:t>
      </w:r>
      <w:r w:rsidR="00D703EF" w:rsidRPr="005020BC">
        <w:fldChar w:fldCharType="begin"/>
      </w:r>
      <w:r w:rsidR="00D703EF" w:rsidRPr="005020BC">
        <w:instrText xml:space="preserve"> REF _Ref105137583 \h </w:instrText>
      </w:r>
      <w:r w:rsidR="00D703EF">
        <w:instrText xml:space="preserve"> \* MERGEFORMAT </w:instrText>
      </w:r>
      <w:r w:rsidR="00D703EF" w:rsidRPr="005020BC">
        <w:fldChar w:fldCharType="separate"/>
      </w:r>
      <w:r w:rsidR="00D703EF" w:rsidRPr="005020BC">
        <w:rPr>
          <w:b/>
          <w:bCs/>
        </w:rPr>
        <w:t xml:space="preserve">Figure </w:t>
      </w:r>
      <w:r w:rsidR="00D703EF">
        <w:rPr>
          <w:b/>
          <w:bCs/>
          <w:noProof/>
        </w:rPr>
        <w:t>8</w:t>
      </w:r>
      <w:r w:rsidR="00D703EF" w:rsidRPr="005020BC">
        <w:fldChar w:fldCharType="end"/>
      </w:r>
      <w:r w:rsidR="00D703EF">
        <w:rPr>
          <w:b/>
          <w:bCs/>
        </w:rPr>
        <w:t>d</w:t>
      </w:r>
      <w:r w:rsidR="00D703EF">
        <w:t xml:space="preserve">). These two ranges can then be used to </w:t>
      </w:r>
      <w:r w:rsidR="00A8708B">
        <w:t xml:space="preserve">determine which </w:t>
      </w:r>
      <w:r w:rsidR="00A8708B" w:rsidRPr="005020BC">
        <w:t>X</w:t>
      </w:r>
      <w:r w:rsidR="00A8708B" w:rsidRPr="005020BC">
        <w:rPr>
          <w:vertAlign w:val="superscript"/>
        </w:rPr>
        <w:t>th</w:t>
      </w:r>
      <w:r w:rsidR="00A8708B" w:rsidRPr="005020BC">
        <w:t xml:space="preserve"> percentile</w:t>
      </w:r>
      <w:r w:rsidR="00A8708B">
        <w:t xml:space="preserve">s should be considered to define </w:t>
      </w:r>
      <w:r w:rsidR="00E16ED8">
        <w:t xml:space="preserve">moderately severe </w:t>
      </w:r>
      <w:r w:rsidR="00A8708B">
        <w:t xml:space="preserve">flash-flood-triggering </w:t>
      </w:r>
      <w:r w:rsidR="00A8708B" w:rsidRPr="005020BC">
        <w:t>rainfall</w:t>
      </w:r>
      <w:r w:rsidR="00E16ED8">
        <w:t xml:space="preserve"> events and severe flash-flood-triggering </w:t>
      </w:r>
      <w:r w:rsidR="00E16ED8" w:rsidRPr="005020BC">
        <w:t>rainfall</w:t>
      </w:r>
      <w:r w:rsidR="00E16ED8">
        <w:t xml:space="preserve"> events</w:t>
      </w:r>
      <w:r w:rsidR="00B92027">
        <w:t xml:space="preserve">. </w:t>
      </w:r>
      <w:r w:rsidR="007475E6">
        <w:t>The corresponding VRT</w:t>
      </w:r>
      <w:r w:rsidR="007475E6">
        <w:rPr>
          <w:vertAlign w:val="subscript"/>
        </w:rPr>
        <w:t>MS</w:t>
      </w:r>
      <w:r w:rsidR="007475E6">
        <w:t xml:space="preserve"> and VRT</w:t>
      </w:r>
      <w:r w:rsidR="007475E6" w:rsidRPr="00E16ED8">
        <w:rPr>
          <w:vertAlign w:val="subscript"/>
        </w:rPr>
        <w:t>S</w:t>
      </w:r>
      <w:r w:rsidR="007475E6">
        <w:t xml:space="preserve"> were then defined </w:t>
      </w:r>
      <w:r>
        <w:t xml:space="preserve">by </w:t>
      </w:r>
      <w:r w:rsidR="00070488">
        <w:t>deciding how many flood reports would like to be retained in the analysis, for example</w:t>
      </w:r>
      <w:r w:rsidR="00345945">
        <w:t>,</w:t>
      </w:r>
      <w:r w:rsidR="00070488">
        <w:t xml:space="preserve"> the top </w:t>
      </w:r>
      <w:r w:rsidR="00E72F0A">
        <w:t>1/4, 1/2, or 3/4</w:t>
      </w:r>
      <w:r w:rsidR="00B92027">
        <w:t xml:space="preserve"> (</w:t>
      </w:r>
      <w:r w:rsidR="00B92027" w:rsidRPr="005020BC">
        <w:fldChar w:fldCharType="begin"/>
      </w:r>
      <w:r w:rsidR="00B92027" w:rsidRPr="005020BC">
        <w:instrText xml:space="preserve"> REF _Ref105137583 \h </w:instrText>
      </w:r>
      <w:r w:rsidR="00B92027">
        <w:instrText xml:space="preserve"> \* MERGEFORMAT </w:instrText>
      </w:r>
      <w:r w:rsidR="00B92027" w:rsidRPr="005020BC">
        <w:fldChar w:fldCharType="separate"/>
      </w:r>
      <w:r w:rsidR="00B92027" w:rsidRPr="005020BC">
        <w:rPr>
          <w:b/>
          <w:bCs/>
        </w:rPr>
        <w:t xml:space="preserve">Figure </w:t>
      </w:r>
      <w:r w:rsidR="00B92027">
        <w:rPr>
          <w:b/>
          <w:bCs/>
          <w:noProof/>
        </w:rPr>
        <w:t>8</w:t>
      </w:r>
      <w:r w:rsidR="00B92027" w:rsidRPr="005020BC">
        <w:fldChar w:fldCharType="end"/>
      </w:r>
      <w:r w:rsidR="00B92027">
        <w:rPr>
          <w:b/>
          <w:bCs/>
        </w:rPr>
        <w:t>e</w:t>
      </w:r>
      <w:r w:rsidR="00B92027">
        <w:t>)</w:t>
      </w:r>
      <w:r w:rsidR="00E72F0A">
        <w:t xml:space="preserve">. The decision depends on the number of </w:t>
      </w:r>
      <w:r w:rsidR="00BB2478">
        <w:t xml:space="preserve">reports available at the beginning of the analysis </w:t>
      </w:r>
      <w:r w:rsidR="004527C0">
        <w:t>to</w:t>
      </w:r>
      <w:r w:rsidR="00BB2478">
        <w:t xml:space="preserve"> maintain a reasonable number of events that will produce a robust </w:t>
      </w:r>
      <w:r w:rsidR="00345945">
        <w:t>statistical analysis. In this study, we maintain</w:t>
      </w:r>
      <w:r>
        <w:t xml:space="preserve">ed the top 3/4 </w:t>
      </w:r>
      <w:r w:rsidR="004527C0">
        <w:t>flood events</w:t>
      </w:r>
      <w:r w:rsidR="00495AD3">
        <w:t xml:space="preserve">. </w:t>
      </w:r>
      <w:r w:rsidR="0031031B">
        <w:t>Separate VRTs were calculated</w:t>
      </w:r>
      <w:r w:rsidR="0031031B" w:rsidRPr="00447478">
        <w:t xml:space="preserve"> </w:t>
      </w:r>
      <w:r w:rsidR="0031031B" w:rsidRPr="005020BC">
        <w:t>for “La Costa” and “La Sierra” to capture their hydro</w:t>
      </w:r>
      <w:r w:rsidR="00272C07">
        <w:t>-</w:t>
      </w:r>
      <w:r w:rsidR="0031031B" w:rsidRPr="005020BC">
        <w:t>climatological regimes</w:t>
      </w:r>
      <w:r w:rsidR="0031031B">
        <w:t xml:space="preserve">. </w:t>
      </w:r>
    </w:p>
    <w:p w14:paraId="0E79A2F9" w14:textId="49A3708C" w:rsidR="006C6AC7" w:rsidRDefault="0058065C" w:rsidP="006C6AC7">
      <w:pPr>
        <w:pStyle w:val="Titolo2"/>
      </w:pPr>
      <w:r>
        <w:t>Objective verification to assess the rainfall forecasts’ performance in the identification of areas at flash flood risk</w:t>
      </w:r>
    </w:p>
    <w:p w14:paraId="197574F7" w14:textId="2495168F" w:rsidR="00F3069F" w:rsidRDefault="0058065C" w:rsidP="00467A0B">
      <w:pPr>
        <w:pStyle w:val="Titolo3"/>
      </w:pPr>
      <w:bookmarkStart w:id="31" w:name="_Ref150806362"/>
      <w:r>
        <w:t>Assessment of forecasts’ discrimination ability:</w:t>
      </w:r>
      <w:r w:rsidR="004C6A4D">
        <w:t xml:space="preserve"> R</w:t>
      </w:r>
      <w:r w:rsidR="004C6A4D" w:rsidRPr="004C6A4D">
        <w:t xml:space="preserve">eceiver </w:t>
      </w:r>
      <w:r w:rsidR="004C6A4D">
        <w:t>O</w:t>
      </w:r>
      <w:r w:rsidR="004C6A4D" w:rsidRPr="004C6A4D">
        <w:t xml:space="preserve">perating </w:t>
      </w:r>
      <w:r w:rsidR="004C6A4D">
        <w:t>C</w:t>
      </w:r>
      <w:r w:rsidR="004C6A4D" w:rsidRPr="004C6A4D">
        <w:t>haracteristic</w:t>
      </w:r>
      <w:r w:rsidR="004C6A4D">
        <w:t xml:space="preserve"> (ROC) </w:t>
      </w:r>
      <w:r w:rsidR="004C6A4D" w:rsidRPr="004C6A4D">
        <w:t>curv</w:t>
      </w:r>
      <w:r w:rsidR="004C6A4D">
        <w:t>es</w:t>
      </w:r>
      <w:r>
        <w:t xml:space="preserve"> and Area Under the ROC </w:t>
      </w:r>
      <w:r w:rsidR="00792F7E">
        <w:t xml:space="preserve">curve </w:t>
      </w:r>
      <w:r>
        <w:t>(AROC)</w:t>
      </w:r>
      <w:bookmarkEnd w:id="31"/>
      <w:r>
        <w:t xml:space="preserve"> </w:t>
      </w:r>
    </w:p>
    <w:p w14:paraId="42322792" w14:textId="0507EB06" w:rsidR="005D6466" w:rsidRDefault="0058065C" w:rsidP="00D20754">
      <w:r>
        <w:t>This study used t</w:t>
      </w:r>
      <w:r w:rsidR="00E55564">
        <w:t xml:space="preserve">he Relative Operating Characteristic (ROC) curve and the area under the ROC curve (AROC) to estimate </w:t>
      </w:r>
      <w:r w:rsidR="00123F06">
        <w:t>and compare the discrimination ability of ENS and ecPoint rainfall forecasts</w:t>
      </w:r>
      <w:r>
        <w:t xml:space="preserve"> in the prediction of areas at risk of flash floods</w:t>
      </w:r>
      <w:del w:id="32" w:author="Paperpal" w:date="2023-11-18T16:45:00Z">
        <w:r w:rsidR="00123F06">
          <w:delText xml:space="preserve"> </w:delText>
        </w:r>
      </w:del>
      <w:sdt>
        <w:sdtPr>
          <w:rPr>
            <w:color w:val="000000"/>
          </w:rPr>
          <w:tag w:val="MENDELEY_CITATION_v3_eyJjaXRhdGlvbklEIjoiTUVOREVMRVlfQ0lUQVRJT05fZDExZDZiNGQtNzllNy00YmY3LWE1YWYtYTc5YzI1MDgzNWVhIiwicHJvcGVydGllcyI6eyJub3RlSW5kZXgiOjB9LCJpc0VkaXRlZCI6ZmFsc2UsIm1hbnVhbE92ZXJyaWRlIjp7ImlzTWFudWFsbHlPdmVycmlkZGVuIjpmYWxzZSwiY2l0ZXByb2NUZXh0IjoiKEpvbGxpZmZlIGFuZCBTdGVwaGVuc29uIDIwMTEpIi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mlzVGVtcG9yYXJ5IjpmYWxzZX1dfQ=="/>
          <w:id w:val="-807937625"/>
          <w:placeholder>
            <w:docPart w:val="DefaultPlaceholder_-1854013440"/>
          </w:placeholder>
        </w:sdtPr>
        <w:sdtEndPr/>
        <w:sdtContent>
          <w:r w:rsidR="00E330D9" w:rsidRPr="00E330D9">
            <w:rPr>
              <w:color w:val="000000"/>
            </w:rPr>
            <w:t>(Jolliffe and Stephenson 2011)</w:t>
          </w:r>
        </w:sdtContent>
      </w:sdt>
      <w:r w:rsidR="00123F06" w:rsidRPr="004A4556">
        <w:t>.</w:t>
      </w:r>
      <w:r w:rsidR="00E803CE">
        <w:t xml:space="preserve"> ROC curves were constructed using a 2 × 2 contingency table that quantifies the hits (H), misses (M), false alarms (FA)</w:t>
      </w:r>
      <w:r>
        <w:t>, and correct negatives (CN)</w:t>
      </w:r>
      <w:r w:rsidR="00971EAF">
        <w:t xml:space="preserve"> that</w:t>
      </w:r>
      <w:r w:rsidR="00E803CE">
        <w:t xml:space="preserve"> occur when action is advised based on the </w:t>
      </w:r>
      <w:r w:rsidR="00D938E9">
        <w:t>VRT</w:t>
      </w:r>
      <w:r w:rsidR="00E803CE">
        <w:t xml:space="preserve"> exceeding each sampled probability threshold</w:t>
      </w:r>
      <w:r w:rsidR="00971EAF">
        <w:t xml:space="preserve"> (see</w:t>
      </w:r>
      <w:r w:rsidR="00AC3060">
        <w:t xml:space="preserve"> </w:t>
      </w:r>
      <w:r w:rsidR="00AC3060">
        <w:fldChar w:fldCharType="begin"/>
      </w:r>
      <w:r w:rsidR="00AC3060">
        <w:instrText xml:space="preserve"> REF _Ref150245905 \h </w:instrText>
      </w:r>
      <w:r w:rsidR="00AC3060">
        <w:fldChar w:fldCharType="separate"/>
      </w:r>
      <w:r w:rsidR="00002094" w:rsidRPr="005020BC">
        <w:rPr>
          <w:b/>
          <w:bCs/>
        </w:rPr>
        <w:t xml:space="preserve">Table </w:t>
      </w:r>
      <w:r w:rsidR="00002094">
        <w:rPr>
          <w:b/>
          <w:bCs/>
          <w:noProof/>
        </w:rPr>
        <w:t>3</w:t>
      </w:r>
      <w:r w:rsidR="00AC3060">
        <w:fldChar w:fldCharType="end"/>
      </w:r>
      <w:r w:rsidR="00971EAF">
        <w:t xml:space="preserve"> for the definition of the constituting elements of the contingency table).</w:t>
      </w:r>
      <w:r>
        <w:t xml:space="preserve"> Correspondent hit rates (HR) and false alarm rates (FAR) can be then computed</w:t>
      </w:r>
      <w:r w:rsidR="00DE52CC">
        <w:t>, respectively,</w:t>
      </w:r>
      <w:r>
        <w:t xml:space="preserve"> </w:t>
      </w:r>
      <w:r w:rsidR="00DE52CC">
        <w:t xml:space="preserve">from </w:t>
      </w:r>
      <w:r>
        <w:t>equations (</w:t>
      </w:r>
      <w:r w:rsidR="00B541BB">
        <w:t>2</w:t>
      </w:r>
      <w:r>
        <w:t>) and (</w:t>
      </w:r>
      <w:r w:rsidR="00B541BB">
        <w:t>3</w:t>
      </w:r>
      <w:r>
        <w: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702"/>
      </w:tblGrid>
      <w:tr w:rsidR="00FC4CF2" w14:paraId="41B44A28" w14:textId="77777777" w:rsidTr="00A60ADB">
        <w:tc>
          <w:tcPr>
            <w:tcW w:w="8926" w:type="dxa"/>
            <w:vAlign w:val="center"/>
          </w:tcPr>
          <w:p w14:paraId="273993F3" w14:textId="117773B9" w:rsidR="005D6466" w:rsidRDefault="0058065C" w:rsidP="005D6466">
            <w:pPr>
              <w:ind w:firstLine="0"/>
              <w:jc w:val="center"/>
            </w:pPr>
            <w:r>
              <w:t>HR = H / (H+M) [values between 0 and 1]</w:t>
            </w:r>
          </w:p>
        </w:tc>
        <w:tc>
          <w:tcPr>
            <w:tcW w:w="702" w:type="dxa"/>
            <w:vAlign w:val="center"/>
          </w:tcPr>
          <w:p w14:paraId="66ED892C" w14:textId="435DA409" w:rsidR="005D6466" w:rsidRDefault="0058065C" w:rsidP="005D6466">
            <w:pPr>
              <w:ind w:firstLine="0"/>
              <w:jc w:val="center"/>
            </w:pPr>
            <w:r>
              <w:t>(</w:t>
            </w:r>
            <w:r w:rsidR="00FF7CE2">
              <w:t>2</w:t>
            </w:r>
            <w:r>
              <w:t>)</w:t>
            </w:r>
          </w:p>
        </w:tc>
      </w:tr>
      <w:tr w:rsidR="00FC4CF2" w14:paraId="543363F3" w14:textId="77777777" w:rsidTr="00A60ADB">
        <w:tc>
          <w:tcPr>
            <w:tcW w:w="8926" w:type="dxa"/>
            <w:vAlign w:val="center"/>
          </w:tcPr>
          <w:p w14:paraId="715C7A1E" w14:textId="77777777" w:rsidR="005D6466" w:rsidRDefault="005D6466" w:rsidP="005D6466">
            <w:pPr>
              <w:ind w:firstLine="0"/>
              <w:jc w:val="center"/>
            </w:pPr>
          </w:p>
        </w:tc>
        <w:tc>
          <w:tcPr>
            <w:tcW w:w="702" w:type="dxa"/>
            <w:vAlign w:val="center"/>
          </w:tcPr>
          <w:p w14:paraId="03C5BEBF" w14:textId="77777777" w:rsidR="005D6466" w:rsidRDefault="005D6466" w:rsidP="005D6466">
            <w:pPr>
              <w:ind w:firstLine="0"/>
              <w:jc w:val="center"/>
            </w:pPr>
          </w:p>
        </w:tc>
      </w:tr>
      <w:tr w:rsidR="00FC4CF2" w14:paraId="5058FA09" w14:textId="77777777" w:rsidTr="00A60ADB">
        <w:tc>
          <w:tcPr>
            <w:tcW w:w="8926" w:type="dxa"/>
            <w:vAlign w:val="center"/>
          </w:tcPr>
          <w:p w14:paraId="3C8DACF5" w14:textId="68030F80" w:rsidR="005D6466" w:rsidRDefault="0058065C" w:rsidP="005D6466">
            <w:pPr>
              <w:ind w:firstLine="0"/>
              <w:jc w:val="center"/>
            </w:pPr>
            <w:r>
              <w:t>FAR = FA / (FA+CN) [values between 0 and 1]</w:t>
            </w:r>
          </w:p>
        </w:tc>
        <w:tc>
          <w:tcPr>
            <w:tcW w:w="702" w:type="dxa"/>
            <w:vAlign w:val="center"/>
          </w:tcPr>
          <w:p w14:paraId="22311756" w14:textId="6A9F4EC9" w:rsidR="005D6466" w:rsidRDefault="0058065C" w:rsidP="005D6466">
            <w:pPr>
              <w:ind w:firstLine="0"/>
              <w:jc w:val="center"/>
            </w:pPr>
            <w:r>
              <w:t>(</w:t>
            </w:r>
            <w:r w:rsidR="00FF7CE2">
              <w:t>3</w:t>
            </w:r>
            <w:r>
              <w:t>)</w:t>
            </w:r>
          </w:p>
        </w:tc>
      </w:tr>
      <w:tr w:rsidR="00FC4CF2" w14:paraId="726B212B" w14:textId="77777777" w:rsidTr="00A60ADB">
        <w:tc>
          <w:tcPr>
            <w:tcW w:w="8926" w:type="dxa"/>
            <w:vAlign w:val="center"/>
          </w:tcPr>
          <w:p w14:paraId="1052EAC9" w14:textId="77777777" w:rsidR="007268C7" w:rsidRDefault="007268C7" w:rsidP="005D6466">
            <w:pPr>
              <w:ind w:firstLine="0"/>
              <w:jc w:val="center"/>
            </w:pPr>
          </w:p>
        </w:tc>
        <w:tc>
          <w:tcPr>
            <w:tcW w:w="702" w:type="dxa"/>
            <w:vAlign w:val="center"/>
          </w:tcPr>
          <w:p w14:paraId="5805D28C" w14:textId="77777777" w:rsidR="007268C7" w:rsidRDefault="007268C7" w:rsidP="005D6466">
            <w:pPr>
              <w:ind w:firstLine="0"/>
              <w:jc w:val="center"/>
            </w:pPr>
          </w:p>
        </w:tc>
      </w:tr>
    </w:tbl>
    <w:p w14:paraId="427E6635" w14:textId="46DE2524" w:rsidR="000F422E" w:rsidRDefault="0058065C" w:rsidP="000B211A">
      <w:r>
        <w:t xml:space="preserve">For each sampled probability threshold, the </w:t>
      </w:r>
      <w:r w:rsidR="00D81B81">
        <w:t>ROC curves map HRs on the Y-axis against FARs on the X-axis. The location of the ROC curve in the graph</w:t>
      </w:r>
      <w:r w:rsidR="00ED43DE">
        <w:t xml:space="preserve"> and the geometrical area under the ROC curve </w:t>
      </w:r>
      <w:r w:rsidR="004C76B0">
        <w:t xml:space="preserve">(AROC) </w:t>
      </w:r>
      <w:r w:rsidR="00D81B81">
        <w:t>determine the discrimination ability</w:t>
      </w:r>
      <w:r>
        <w:t xml:space="preserve"> of the forecasting system. Perfect discrimination is </w:t>
      </w:r>
      <w:r w:rsidR="00BF7928">
        <w:t>obtained when only HRs grow</w:t>
      </w:r>
      <w:r>
        <w:t xml:space="preserve">, </w:t>
      </w:r>
      <w:r w:rsidR="00BF7928">
        <w:t xml:space="preserve">whereas </w:t>
      </w:r>
      <w:r>
        <w:t xml:space="preserve">the FARs </w:t>
      </w:r>
      <w:r w:rsidR="00992041">
        <w:t>always remain equal to zero</w:t>
      </w:r>
      <w:r w:rsidR="00BF7928">
        <w:t xml:space="preserve">. This </w:t>
      </w:r>
      <w:r w:rsidR="000F6BC8">
        <w:t xml:space="preserve">is represented </w:t>
      </w:r>
      <w:r>
        <w:t>by an ROC curve that rises from the bottom left corner (0,0) along the Y-axis to the top-left corner (0,1) and moves straight to the top-right corner (1,1).</w:t>
      </w:r>
      <w:r w:rsidR="004C76B0">
        <w:t xml:space="preserve"> In this case</w:t>
      </w:r>
      <w:r>
        <w:t xml:space="preserve">, the AROC was equal to 1.  </w:t>
      </w:r>
      <w:r w:rsidR="000F6BC8">
        <w:t>When the forecasting system has no discriminatory ability (i.e., it does not provide</w:t>
      </w:r>
      <w:r w:rsidR="000B211A">
        <w:t xml:space="preserve"> any</w:t>
      </w:r>
      <w:r w:rsidR="000F6BC8">
        <w:t xml:space="preserve"> additional information beyond climatological predictions),</w:t>
      </w:r>
      <w:r w:rsidR="000B211A">
        <w:t xml:space="preserve"> </w:t>
      </w:r>
      <w:r>
        <w:t>the HRs and FARs grow at the same rate. Therefore,</w:t>
      </w:r>
      <w:r w:rsidR="000F6BC8">
        <w:t xml:space="preserve"> the ROC curve lies along the diagonal</w:t>
      </w:r>
      <w:r w:rsidR="00992041">
        <w:t xml:space="preserve"> of the graph</w:t>
      </w:r>
      <w:r w:rsidR="005F2526">
        <w:t>,</w:t>
      </w:r>
      <w:r w:rsidR="000F6BC8">
        <w:t xml:space="preserve"> </w:t>
      </w:r>
      <w:r>
        <w:t xml:space="preserve">and the AROC is equal to 0.5. </w:t>
      </w:r>
    </w:p>
    <w:p w14:paraId="75D2D853" w14:textId="5660A440" w:rsidR="00D81B81" w:rsidRPr="00B35C3D" w:rsidRDefault="0058065C" w:rsidP="00B35C3D">
      <w:pPr>
        <w:rPr>
          <w:color w:val="000000"/>
        </w:rPr>
      </w:pPr>
      <w:r>
        <w:lastRenderedPageBreak/>
        <w:t xml:space="preserve">How ROC curves are built and AROCs are computed </w:t>
      </w:r>
      <w:r w:rsidR="00B60217">
        <w:t>has a significant impact on the interpretation</w:t>
      </w:r>
      <w:r>
        <w:t xml:space="preserve"> of the results. To ensure that the ROC curves are as complete as possible, probability thresholds are determined using the full discretization available in the ensemble, rather than using fixed percentage bins</w:t>
      </w:r>
      <w:sdt>
        <w:sdtPr>
          <w:rPr>
            <w:color w:val="000000"/>
          </w:rPr>
          <w:tag w:val="MENDELEY_CITATION_v3_eyJjaXRhdGlvbklEIjoiTUVOREVMRVlfQ0lUQVRJT05fZDBlNzY1ZmEtN2YwNC00OGY2LWI5ZjktMTA0OTA5NGI0NzY5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
          <w:id w:val="1225878986"/>
          <w:placeholder>
            <w:docPart w:val="5D546D35E39641F583D326797608E48C"/>
          </w:placeholder>
        </w:sdtPr>
        <w:sdtEndPr/>
        <w:sdtContent>
          <w:r w:rsidR="00E330D9" w:rsidRPr="00E330D9">
            <w:rPr>
              <w:color w:val="000000"/>
            </w:rPr>
            <w:t>(Ben Bouallègue and Richardson 2022)</w:t>
          </w:r>
        </w:sdtContent>
      </w:sdt>
      <w:r>
        <w:t xml:space="preserve">. </w:t>
      </w:r>
      <w:r w:rsidR="00F30382">
        <w:t xml:space="preserve">Hence, </w:t>
      </w:r>
      <w:r>
        <w:t xml:space="preserve">ROC curves for </w:t>
      </w:r>
      <w:r w:rsidR="00F30382">
        <w:t xml:space="preserve">ENS and </w:t>
      </w:r>
      <w:r>
        <w:t xml:space="preserve">ecPoint were constructed with </w:t>
      </w:r>
      <w:r w:rsidR="00C87DFC">
        <w:t>51</w:t>
      </w:r>
      <w:r>
        <w:t xml:space="preserve"> and </w:t>
      </w:r>
      <w:r w:rsidR="00C87DFC">
        <w:t>99</w:t>
      </w:r>
      <w:r>
        <w:t xml:space="preserve"> points, respectively.</w:t>
      </w:r>
      <w:r w:rsidR="00D97B43" w:rsidRPr="00D97B43">
        <w:rPr>
          <w:color w:val="000000"/>
        </w:rPr>
        <w:t xml:space="preserve"> </w:t>
      </w:r>
      <w:r w:rsidR="00B03539">
        <w:t>N</w:t>
      </w:r>
      <w:r w:rsidR="004D625A">
        <w:t>o curve fitting was used to build or complete the ROC curves</w:t>
      </w:r>
      <w:r>
        <w:t>, and</w:t>
      </w:r>
      <w:r w:rsidR="00222E02">
        <w:t xml:space="preserve"> </w:t>
      </w:r>
      <w:r w:rsidR="004D625A">
        <w:t>straight lines were drawn between consecutive points in the graph, as well as the last meaningful point of the ROC curve and the top-right corner</w:t>
      </w:r>
      <w:sdt>
        <w:sdtPr>
          <w:rPr>
            <w:color w:val="000000"/>
          </w:rPr>
          <w:tag w:val="MENDELEY_CITATION_v3_eyJjaXRhdGlvbklEIjoiTUVOREVMRVlfQ0lUQVRJT05fOWZlZDljNDUtY2M3ZS00NjZiLWJkMzYtZGRhOTliZTJiMDBi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
          <w:id w:val="-1958635434"/>
          <w:placeholder>
            <w:docPart w:val="1F168914A22A48BB941B77AABF0C4813"/>
          </w:placeholder>
        </w:sdtPr>
        <w:sdtEndPr/>
        <w:sdtContent>
          <w:r w:rsidR="00E330D9" w:rsidRPr="00E330D9">
            <w:rPr>
              <w:color w:val="000000"/>
            </w:rPr>
            <w:t>(Ben Bouallègue and Richardson 2022)</w:t>
          </w:r>
        </w:sdtContent>
      </w:sdt>
      <w:r w:rsidR="00222E02">
        <w:t>.</w:t>
      </w:r>
      <w:r w:rsidR="004D625A">
        <w:t xml:space="preserve"> </w:t>
      </w:r>
      <w:r w:rsidR="007716E2">
        <w:t>Moreover, AROCs are computed using trapezoidal approximation, which simply sums the areas of single trapeziums formed by the straight lines between</w:t>
      </w:r>
      <w:r w:rsidR="00530AE2">
        <w:t xml:space="preserve"> </w:t>
      </w:r>
      <w:r>
        <w:t>the ROC’s</w:t>
      </w:r>
      <w:r w:rsidR="007716E2">
        <w:t xml:space="preserve"> consecutive points</w:t>
      </w:r>
      <w:r w:rsidR="00530AE2">
        <w:t xml:space="preserve">. </w:t>
      </w:r>
      <w:r w:rsidR="004D625A">
        <w:t xml:space="preserve">As a result, ROC curves for high </w:t>
      </w:r>
      <w:r w:rsidR="00D938E9">
        <w:t>VRT</w:t>
      </w:r>
      <w:r w:rsidR="004D625A">
        <w:t xml:space="preserve">s might cluster </w:t>
      </w:r>
      <w:r w:rsidR="002174C2">
        <w:t>on</w:t>
      </w:r>
      <w:r w:rsidR="004D625A">
        <w:t xml:space="preserve"> the bottom left corner of the graph</w:t>
      </w:r>
      <w:r w:rsidR="000C63F3">
        <w:t xml:space="preserve">, and </w:t>
      </w:r>
      <w:r w:rsidR="00A15AF1">
        <w:t>if built with fewer points, they might look incomplet</w:t>
      </w:r>
      <w:r w:rsidR="000D76E7">
        <w:t>e</w:t>
      </w:r>
      <w:r>
        <w:t xml:space="preserve">, and AROCs </w:t>
      </w:r>
      <w:r w:rsidR="00B03539">
        <w:t>might</w:t>
      </w:r>
      <w:r w:rsidR="000D76E7">
        <w:t xml:space="preserve"> result </w:t>
      </w:r>
      <w:r>
        <w:t xml:space="preserve">in smaller. </w:t>
      </w:r>
      <w:r w:rsidR="00B35C3D">
        <w:t xml:space="preserve">However, this approach </w:t>
      </w:r>
      <w:r w:rsidR="005F2526">
        <w:t>focuses</w:t>
      </w:r>
      <w:r w:rsidR="00B35C3D">
        <w:t xml:space="preserve"> </w:t>
      </w:r>
      <w:r>
        <w:t>on the analysis o</w:t>
      </w:r>
      <w:r w:rsidR="00B35C3D">
        <w:t>f “real” and not on the “potential” discrimination ability of rainfall forecasts.</w:t>
      </w:r>
      <w:r w:rsidR="00B35C3D">
        <w:rPr>
          <w:color w:val="000000"/>
        </w:rPr>
        <w:t xml:space="preserve"> </w:t>
      </w:r>
      <w:r>
        <w:t xml:space="preserve">The percentile </w:t>
      </w:r>
      <w:r>
        <w:t>bootstrapping technique was applied to evaluate whether the difference</w:t>
      </w:r>
      <w:r w:rsidR="00B35C3D">
        <w:t>s</w:t>
      </w:r>
      <w:r>
        <w:t xml:space="preserve"> between</w:t>
      </w:r>
      <w:r w:rsidR="00B35C3D">
        <w:t xml:space="preserve"> the AROC for ENS and</w:t>
      </w:r>
      <w:r>
        <w:t xml:space="preserve"> ecPoint </w:t>
      </w:r>
      <w:r w:rsidR="00B35C3D">
        <w:t>were</w:t>
      </w:r>
      <w:r>
        <w:t xml:space="preserve"> significant</w:t>
      </w:r>
      <w:sdt>
        <w:sdtPr>
          <w:rPr>
            <w:color w:val="000000"/>
          </w:rPr>
          <w:tag w:val="MENDELEY_CITATION_v3_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"/>
          <w:id w:val="1964382613"/>
          <w:placeholder>
            <w:docPart w:val="5D546D35E39641F583D326797608E48C"/>
          </w:placeholder>
        </w:sdtPr>
        <w:sdtEndPr/>
        <w:sdtContent>
          <w:r w:rsidR="00E330D9" w:rsidRPr="00E330D9">
            <w:rPr>
              <w:color w:val="000000"/>
            </w:rPr>
            <w:t>(DiCiccio and Efron 1996)</w:t>
          </w:r>
        </w:sdtContent>
      </w:sdt>
      <w:r>
        <w:t>. Sampling with replacement with 10,000 replicates and 95% confidence intervals were considered.</w:t>
      </w:r>
    </w:p>
    <w:p w14:paraId="6C35BA4B" w14:textId="49FE490F" w:rsidR="007C1F64" w:rsidRDefault="0058065C" w:rsidP="005F3906">
      <w:r w:rsidRPr="000F0E07">
        <w:t>Populating contingency tables (</w:t>
      </w:r>
      <w:r w:rsidRPr="000F0E07">
        <w:rPr>
          <w:color w:val="000000"/>
          <w:sz w:val="16"/>
          <w:szCs w:val="16"/>
        </w:rPr>
        <w:fldChar w:fldCharType="begin"/>
      </w:r>
      <w:r w:rsidRPr="000F0E07">
        <w:instrText xml:space="preserve"> REF _Ref99032257 \h </w:instrText>
      </w:r>
      <w:r w:rsidR="005F3906">
        <w:instrText xml:space="preserve"> \* MERGEFORMAT </w:instrText>
      </w:r>
      <w:r w:rsidRPr="000F0E07">
        <w:rPr>
          <w:color w:val="000000"/>
          <w:sz w:val="16"/>
          <w:szCs w:val="16"/>
        </w:rPr>
      </w:r>
      <w:r w:rsidRPr="000F0E07">
        <w:rPr>
          <w:color w:val="000000"/>
          <w:sz w:val="16"/>
          <w:szCs w:val="16"/>
        </w:rPr>
        <w:fldChar w:fldCharType="separate"/>
      </w:r>
      <w:r w:rsidR="00002094" w:rsidRPr="005020BC">
        <w:rPr>
          <w:b/>
          <w:bCs/>
        </w:rPr>
        <w:t xml:space="preserve">Table </w:t>
      </w:r>
      <w:r w:rsidR="00002094">
        <w:rPr>
          <w:b/>
          <w:bCs/>
          <w:noProof/>
        </w:rPr>
        <w:t>3</w:t>
      </w:r>
      <w:r w:rsidRPr="000F0E07">
        <w:fldChar w:fldCharType="end"/>
      </w:r>
      <w:r w:rsidRPr="000F0E07">
        <w:t>) is a challenge in this verification analysis. Stationary observations (</w:t>
      </w:r>
      <w:r w:rsidR="005F2526" w:rsidRPr="000F0E07">
        <w:t>i.e.,</w:t>
      </w:r>
      <w:r w:rsidRPr="000F0E07">
        <w:t xml:space="preserve"> provided by instruments installed at a specific location, e.g., rain gauges) </w:t>
      </w:r>
      <w:r w:rsidR="000F0E07" w:rsidRPr="000F0E07">
        <w:t>provide</w:t>
      </w:r>
      <w:r w:rsidRPr="000F0E07">
        <w:t xml:space="preserve"> time</w:t>
      </w:r>
      <w:r>
        <w:t xml:space="preserve"> series that record both yes</w:t>
      </w:r>
      <w:r w:rsidRPr="000F0E07">
        <w:t xml:space="preserve"> and no events at the location where the instrument </w:t>
      </w:r>
      <w:r w:rsidR="000F0E07" w:rsidRPr="000F0E07">
        <w:t>was</w:t>
      </w:r>
      <w:r w:rsidRPr="000F0E07">
        <w:t xml:space="preserve"> installed. Thus, all four elements in the contingency table were quantified. Non-stationary observations record only yes events at the location where the events occurred. As a result, it is impossible to answer the question</w:t>
      </w:r>
      <w:r w:rsidR="000F0E07" w:rsidRPr="000F0E07">
        <w:t xml:space="preserve"> </w:t>
      </w:r>
      <w:r w:rsidR="000F0E07" w:rsidRPr="000F0E07">
        <w:rPr>
          <w:i/>
          <w:iCs/>
        </w:rPr>
        <w:t>“i</w:t>
      </w:r>
      <w:r w:rsidRPr="000F0E07">
        <w:rPr>
          <w:i/>
          <w:iCs/>
        </w:rPr>
        <w:t>f there are no reports in an area,</w:t>
      </w:r>
      <w:r w:rsidRPr="000F0E07">
        <w:rPr>
          <w:i/>
          <w:iCs/>
        </w:rPr>
        <w:t xml:space="preserve"> is it because an event happened, but nobody reported it, or</w:t>
      </w:r>
      <w:r w:rsidR="000F0E07" w:rsidRPr="000F0E07">
        <w:rPr>
          <w:i/>
          <w:iCs/>
        </w:rPr>
        <w:t xml:space="preserve"> because </w:t>
      </w:r>
      <w:r w:rsidRPr="000F0E07">
        <w:rPr>
          <w:i/>
          <w:iCs/>
        </w:rPr>
        <w:t>there</w:t>
      </w:r>
      <w:r w:rsidR="000F0E07" w:rsidRPr="000F0E07">
        <w:rPr>
          <w:i/>
          <w:iCs/>
        </w:rPr>
        <w:t xml:space="preserve"> was</w:t>
      </w:r>
      <w:r w:rsidRPr="000F0E07">
        <w:rPr>
          <w:i/>
          <w:iCs/>
        </w:rPr>
        <w:t xml:space="preserve"> no event to report?</w:t>
      </w:r>
      <w:r w:rsidR="000F0E07" w:rsidRPr="000F0E07">
        <w:rPr>
          <w:i/>
          <w:iCs/>
        </w:rPr>
        <w:t>”</w:t>
      </w:r>
      <w:r w:rsidR="000F0E07" w:rsidRPr="000F0E07">
        <w:t>.</w:t>
      </w:r>
      <w:r w:rsidRPr="000F0E07">
        <w:t xml:space="preserve"> Some studies verify only yes-events with the caveat that only quadrants I (i.e., hits) and III (i.e., misses) of the contingency table can be populated</w:t>
      </w:r>
      <w:sdt>
        <w:sdtPr>
          <w:rPr>
            <w:color w:val="000000"/>
          </w:rPr>
          <w:tag w:val="MENDELEY_CITATION_v3_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"/>
          <w:id w:val="880751091"/>
          <w:placeholder>
            <w:docPart w:val="5D546D35E39641F583D326797608E48C"/>
          </w:placeholder>
        </w:sdtPr>
        <w:sdtEndPr/>
        <w:sdtContent>
          <w:r w:rsidR="00E330D9" w:rsidRPr="00E330D9">
            <w:rPr>
              <w:color w:val="000000"/>
            </w:rPr>
            <w:t>(Robbins and Titley 2018)</w:t>
          </w:r>
        </w:sdtContent>
      </w:sdt>
      <w:r w:rsidRPr="000F0E07">
        <w:t xml:space="preserve">. </w:t>
      </w:r>
      <w:r>
        <w:t xml:space="preserve">Instead, </w:t>
      </w:r>
      <w:r w:rsidRPr="000F0E07">
        <w:t xml:space="preserve">this </w:t>
      </w:r>
      <w:r w:rsidRPr="00FB0920">
        <w:t>study followed the method of Tsonevsky et al. (2018)</w:t>
      </w:r>
      <w:r>
        <w:t xml:space="preserve">, which allows </w:t>
      </w:r>
      <w:r w:rsidRPr="00FB0920">
        <w:t>the contingency table</w:t>
      </w:r>
      <w:r>
        <w:t xml:space="preserve"> to be fully populated. This method assumes that a non</w:t>
      </w:r>
      <w:r w:rsidR="00C91DE6">
        <w:t>-</w:t>
      </w:r>
      <w:r w:rsidRPr="00FB0920">
        <w:t>report corresponds to a non</w:t>
      </w:r>
      <w:r w:rsidR="00C91DE6">
        <w:t>-</w:t>
      </w:r>
      <w:r w:rsidRPr="00FB0920">
        <w:t>event.</w:t>
      </w:r>
      <w:r w:rsidR="000F0E07" w:rsidRPr="00FB0920">
        <w:t xml:space="preserve"> </w:t>
      </w:r>
      <w:r w:rsidR="00F8233E" w:rsidRPr="00FB0920">
        <w:t xml:space="preserve">Because of the care used to create the observational flood database, this assumption was </w:t>
      </w:r>
      <w:r>
        <w:t>also considered valid</w:t>
      </w:r>
      <w:r w:rsidR="00F8233E" w:rsidRPr="00FB0920">
        <w:t xml:space="preserve"> for this study.</w:t>
      </w:r>
      <w:r w:rsidR="00CB47A8" w:rsidRPr="00FB0920">
        <w:t xml:space="preserve"> Observational fields are </w:t>
      </w:r>
      <w:r w:rsidR="00BD63C9" w:rsidRPr="00FB0920">
        <w:t xml:space="preserve">built </w:t>
      </w:r>
      <w:r>
        <w:t xml:space="preserve">by assigning 1 to grid-boxes containing at least one </w:t>
      </w:r>
      <w:r w:rsidR="009715F6" w:rsidRPr="00FB0920">
        <w:t>flood report</w:t>
      </w:r>
      <w:r w:rsidR="00912001" w:rsidRPr="00FB0920">
        <w:t xml:space="preserve"> (i.e., observational yes-event)</w:t>
      </w:r>
      <w:r w:rsidR="009715F6" w:rsidRPr="00FB0920">
        <w:t xml:space="preserve">; otherwise, a value </w:t>
      </w:r>
      <w:r>
        <w:t>of 0 is assigned</w:t>
      </w:r>
      <w:r w:rsidR="00912001" w:rsidRPr="00FB0920">
        <w:t xml:space="preserve"> (i.e., observational non-event)</w:t>
      </w:r>
      <w:r w:rsidR="009715F6" w:rsidRPr="00FB0920">
        <w:t>.</w:t>
      </w:r>
      <w:r w:rsidR="00912001" w:rsidRPr="00FB0920">
        <w:t xml:space="preserve"> </w:t>
      </w:r>
      <w:r w:rsidRPr="00FB0920">
        <w:t xml:space="preserve">Forecast fields are built by assigning a value </w:t>
      </w:r>
      <w:r>
        <w:t xml:space="preserve">of 1 to those grid-boxes where the considered </w:t>
      </w:r>
      <w:r w:rsidR="00D938E9">
        <w:t>VRT</w:t>
      </w:r>
      <w:r w:rsidRPr="00FB0920">
        <w:t xml:space="preserve"> is exceeded with a considered probability threshold (i.e., forecast yes-event); otherwise, the grid boxes are assigned a value </w:t>
      </w:r>
      <w:r>
        <w:t>of 0 (i.e., forecast non-event).</w:t>
      </w:r>
      <w:r w:rsidR="00FB0920" w:rsidRPr="00FB0920">
        <w:t xml:space="preserve"> </w:t>
      </w:r>
      <w:r w:rsidRPr="00FB0920">
        <w:t>The 2X2 contingency tables are built by examining overlapping grid boxes in corresponde</w:t>
      </w:r>
      <w:r w:rsidRPr="00FB0920">
        <w:t xml:space="preserve">nt observational and forecast fields; when both grid boxes are assigned a value </w:t>
      </w:r>
      <w:r>
        <w:t xml:space="preserve">of 1 or 0, they count </w:t>
      </w:r>
      <w:r w:rsidRPr="00FB0920">
        <w:t>as H and CN</w:t>
      </w:r>
      <w:r>
        <w:t xml:space="preserve">, respectively. When a grid box in the observational field is assigned </w:t>
      </w:r>
      <w:r w:rsidRPr="00FB0920">
        <w:t xml:space="preserve">a value </w:t>
      </w:r>
      <w:r>
        <w:t xml:space="preserve">of 1, and the </w:t>
      </w:r>
      <w:r w:rsidRPr="00FB0920">
        <w:t xml:space="preserve">corresponding grid box in the forecast field is assigned a value </w:t>
      </w:r>
      <w:r>
        <w:t xml:space="preserve">of 0, it counts as </w:t>
      </w:r>
      <w:r w:rsidRPr="00FB0920">
        <w:t xml:space="preserve">M. It counts as a false alarm (FA) if it occurs, and vice versa. </w:t>
      </w:r>
    </w:p>
    <w:p w14:paraId="29DDA8C1" w14:textId="77777777" w:rsidR="0008283E" w:rsidRDefault="0058065C" w:rsidP="0008283E">
      <w:pPr>
        <w:pStyle w:val="Titolo3"/>
      </w:pPr>
      <w:bookmarkStart w:id="33" w:name="_Ref149748568"/>
      <w:r>
        <w:t>Assessment of forecasts’ calibration: Frequency Bias (FB)</w:t>
      </w:r>
      <w:bookmarkEnd w:id="33"/>
      <w:r>
        <w:t xml:space="preserve"> </w:t>
      </w:r>
    </w:p>
    <w:p w14:paraId="379FCB41" w14:textId="6909F403" w:rsidR="0008283E" w:rsidRDefault="0058065C" w:rsidP="0008283E">
      <w:r>
        <w:t xml:space="preserve">The frequency bias was used to evaluate the </w:t>
      </w:r>
      <w:r w:rsidR="00FA3F7A">
        <w:t>reliability</w:t>
      </w:r>
      <w:r>
        <w:t xml:space="preserve"> of ENS and ecPoint rainfall forecasts in the prediction of areas at risk of flash floods. For each lead time, the frequency bias was determined by dividing the total number of ensemble members exceeding the considered VRT by the product of the number of ensemble members and total number of instances when a flash flood was observed. The following formula was </w:t>
      </w:r>
      <w:r w:rsidR="008361A6">
        <w:t>used:</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82"/>
        <w:gridCol w:w="439"/>
      </w:tblGrid>
      <w:tr w:rsidR="00FC4CF2" w14:paraId="7E939A10" w14:textId="77777777" w:rsidTr="000B6516">
        <w:tc>
          <w:tcPr>
            <w:tcW w:w="9493" w:type="dxa"/>
            <w:vAlign w:val="center"/>
          </w:tcPr>
          <w:p w14:paraId="08455FF9" w14:textId="77777777" w:rsidR="0008283E" w:rsidRPr="00FF7CE2" w:rsidRDefault="0008283E" w:rsidP="000B6516">
            <w:pPr>
              <w:ind w:firstLine="0"/>
              <w:jc w:val="center"/>
              <w:rPr>
                <w:rFonts w:asciiTheme="majorHAnsi" w:hAnsiTheme="majorHAnsi" w:cstheme="majorHAnsi"/>
              </w:rPr>
            </w:pPr>
          </w:p>
        </w:tc>
        <w:tc>
          <w:tcPr>
            <w:tcW w:w="418" w:type="dxa"/>
            <w:vAlign w:val="center"/>
          </w:tcPr>
          <w:p w14:paraId="687F8163" w14:textId="77777777" w:rsidR="0008283E" w:rsidRPr="00FF7CE2" w:rsidRDefault="0008283E" w:rsidP="000B6516">
            <w:pPr>
              <w:ind w:firstLine="0"/>
              <w:rPr>
                <w:rFonts w:asciiTheme="majorHAnsi" w:hAnsiTheme="majorHAnsi" w:cstheme="majorHAnsi"/>
              </w:rPr>
            </w:pPr>
          </w:p>
        </w:tc>
      </w:tr>
      <w:tr w:rsidR="00FC4CF2" w14:paraId="12A03F76" w14:textId="77777777" w:rsidTr="000B6516">
        <w:tc>
          <w:tcPr>
            <w:tcW w:w="9493" w:type="dxa"/>
            <w:vAlign w:val="center"/>
          </w:tcPr>
          <w:p w14:paraId="7F8A559D" w14:textId="77777777" w:rsidR="0008283E" w:rsidRPr="00C67548" w:rsidRDefault="0058065C" w:rsidP="000B6516">
            <w:pPr>
              <w:ind w:firstLine="0"/>
              <w:jc w:val="center"/>
              <w:rPr>
                <w:rFonts w:asciiTheme="majorHAnsi" w:hAnsiTheme="majorHAnsi" w:cstheme="majorHAnsi"/>
                <w:sz w:val="28"/>
                <w:szCs w:val="28"/>
                <w:lang w:val="de-DE"/>
              </w:rPr>
            </w:pPr>
            <w:r w:rsidRPr="00C67548">
              <w:rPr>
                <w:rFonts w:asciiTheme="majorHAnsi" w:hAnsiTheme="majorHAnsi" w:cstheme="majorHAnsi"/>
                <w:lang w:val="de-DE"/>
              </w:rPr>
              <w:t>FB =</w:t>
            </w:r>
            <w:r w:rsidRPr="00C67548">
              <w:rPr>
                <w:rFonts w:asciiTheme="majorHAnsi" w:hAnsiTheme="majorHAnsi" w:cstheme="majorHAnsi"/>
                <w:sz w:val="28"/>
                <w:szCs w:val="28"/>
                <w:lang w:val="de-DE"/>
              </w:rPr>
              <w:t xml:space="preserve"> </w:t>
            </w:r>
            <m:oMath>
              <m:f>
                <m:fPr>
                  <m:ctrlPr>
                    <w:rPr>
                      <w:rFonts w:ascii="Cambria Math" w:hAnsi="Cambria Math" w:cstheme="majorHAnsi"/>
                      <w:sz w:val="24"/>
                      <w:szCs w:val="24"/>
                    </w:rPr>
                  </m:ctrlPr>
                </m:fPr>
                <m:num>
                  <m:nary>
                    <m:naryPr>
                      <m:chr m:val="∑"/>
                      <m:limLoc m:val="undOvr"/>
                      <m:ctrlPr>
                        <w:rPr>
                          <w:rFonts w:ascii="Cambria Math" w:hAnsi="Cambria Math" w:cstheme="majorHAnsi"/>
                          <w:sz w:val="24"/>
                          <w:szCs w:val="24"/>
                        </w:rPr>
                      </m:ctrlPr>
                    </m:naryPr>
                    <m:sub>
                      <m:r>
                        <m:rPr>
                          <m:sty m:val="p"/>
                        </m:rPr>
                        <w:rPr>
                          <w:rFonts w:ascii="Cambria Math" w:hAnsi="Cambria Math" w:cstheme="majorHAnsi"/>
                          <w:sz w:val="24"/>
                          <w:szCs w:val="24"/>
                          <w:lang w:val="de-DE"/>
                        </w:rPr>
                        <m:t>i=1</m:t>
                      </m:r>
                    </m:sub>
                    <m:sup>
                      <m:r>
                        <m:rPr>
                          <m:sty m:val="p"/>
                        </m:rPr>
                        <w:rPr>
                          <w:rFonts w:ascii="Cambria Math" w:hAnsi="Cambria Math" w:cstheme="majorHAnsi"/>
                          <w:sz w:val="24"/>
                          <w:szCs w:val="24"/>
                          <w:lang w:val="de-DE"/>
                        </w:rPr>
                        <m:t>M</m:t>
                      </m:r>
                    </m:sup>
                    <m:e>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j=1</m:t>
                          </m:r>
                        </m:sub>
                        <m:sup>
                          <m:r>
                            <m:rPr>
                              <m:sty m:val="p"/>
                            </m:rPr>
                            <w:rPr>
                              <w:rFonts w:ascii="Cambria Math" w:hAnsi="Cambria Math" w:cstheme="majorHAnsi"/>
                              <w:sz w:val="24"/>
                              <w:szCs w:val="24"/>
                              <w:lang w:val="de-DE"/>
                            </w:rPr>
                            <m:t>N</m:t>
                          </m:r>
                        </m:sup>
                        <m:e>
                          <m:r>
                            <m:rPr>
                              <m:sty m:val="p"/>
                            </m:rPr>
                            <w:rPr>
                              <w:rFonts w:ascii="Cambria Math" w:hAnsi="Cambria Math" w:cstheme="majorHAnsi"/>
                              <w:sz w:val="24"/>
                              <w:szCs w:val="24"/>
                              <w:lang w:val="de-DE"/>
                            </w:rPr>
                            <m:t>n.  ensemble members exceeding VRT</m:t>
                          </m:r>
                        </m:e>
                      </m:nary>
                    </m:e>
                  </m:nary>
                </m:num>
                <m:den>
                  <m:r>
                    <m:rPr>
                      <m:sty m:val="p"/>
                    </m:rPr>
                    <w:rPr>
                      <w:rFonts w:ascii="Cambria Math" w:hAnsi="Cambria Math" w:cstheme="majorHAnsi"/>
                      <w:sz w:val="24"/>
                      <w:szCs w:val="24"/>
                      <w:lang w:val="de-DE"/>
                    </w:rPr>
                    <m:t>(n.  ensemble members) *(</m:t>
                  </m:r>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i=1</m:t>
                      </m:r>
                    </m:sub>
                    <m:sup>
                      <m:r>
                        <m:rPr>
                          <m:sty m:val="p"/>
                        </m:rPr>
                        <w:rPr>
                          <w:rFonts w:ascii="Cambria Math" w:hAnsi="Cambria Math" w:cstheme="majorHAnsi"/>
                          <w:sz w:val="24"/>
                          <w:szCs w:val="24"/>
                          <w:lang w:val="de-DE"/>
                        </w:rPr>
                        <m:t>M</m:t>
                      </m:r>
                    </m:sup>
                    <m:e>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j=1</m:t>
                          </m:r>
                        </m:sub>
                        <m:sup>
                          <m:r>
                            <m:rPr>
                              <m:sty m:val="p"/>
                            </m:rPr>
                            <w:rPr>
                              <w:rFonts w:ascii="Cambria Math" w:hAnsi="Cambria Math" w:cstheme="majorHAnsi"/>
                              <w:sz w:val="24"/>
                              <w:szCs w:val="24"/>
                              <w:lang w:val="de-DE"/>
                            </w:rPr>
                            <m:t>N</m:t>
                          </m:r>
                        </m:sup>
                        <m:e>
                          <m:r>
                            <m:rPr>
                              <m:sty m:val="p"/>
                            </m:rPr>
                            <w:rPr>
                              <w:rFonts w:ascii="Cambria Math" w:hAnsi="Cambria Math" w:cstheme="majorHAnsi"/>
                              <w:sz w:val="24"/>
                              <w:szCs w:val="24"/>
                              <w:lang w:val="de-DE"/>
                            </w:rPr>
                            <m:t xml:space="preserve">n.  instances when a flash flood was observed) at </m:t>
                          </m:r>
                        </m:e>
                      </m:nary>
                    </m:e>
                  </m:nary>
                </m:den>
              </m:f>
            </m:oMath>
          </w:p>
        </w:tc>
        <w:tc>
          <w:tcPr>
            <w:tcW w:w="418" w:type="dxa"/>
            <w:vAlign w:val="center"/>
          </w:tcPr>
          <w:p w14:paraId="79036756" w14:textId="77777777" w:rsidR="0008283E" w:rsidRPr="00FF7CE2" w:rsidRDefault="0058065C" w:rsidP="000B6516">
            <w:pPr>
              <w:ind w:firstLine="0"/>
              <w:rPr>
                <w:rFonts w:asciiTheme="majorHAnsi" w:hAnsiTheme="majorHAnsi" w:cstheme="majorHAnsi"/>
              </w:rPr>
            </w:pPr>
            <w:r w:rsidRPr="00FF7CE2">
              <w:rPr>
                <w:rFonts w:asciiTheme="majorHAnsi" w:hAnsiTheme="majorHAnsi" w:cstheme="majorHAnsi"/>
              </w:rPr>
              <w:t>(1)</w:t>
            </w:r>
          </w:p>
        </w:tc>
      </w:tr>
      <w:tr w:rsidR="00FC4CF2" w14:paraId="4B35952A" w14:textId="77777777" w:rsidTr="000B6516">
        <w:tc>
          <w:tcPr>
            <w:tcW w:w="9493" w:type="dxa"/>
            <w:vAlign w:val="center"/>
          </w:tcPr>
          <w:p w14:paraId="28AF5707" w14:textId="77777777" w:rsidR="0008283E" w:rsidRPr="00FF7CE2" w:rsidRDefault="0008283E" w:rsidP="000B6516">
            <w:pPr>
              <w:ind w:firstLine="0"/>
              <w:rPr>
                <w:rFonts w:asciiTheme="majorHAnsi" w:hAnsiTheme="majorHAnsi" w:cstheme="majorHAnsi"/>
                <w:sz w:val="28"/>
                <w:szCs w:val="28"/>
              </w:rPr>
            </w:pPr>
          </w:p>
        </w:tc>
        <w:tc>
          <w:tcPr>
            <w:tcW w:w="418" w:type="dxa"/>
            <w:vAlign w:val="center"/>
          </w:tcPr>
          <w:p w14:paraId="69AA741E" w14:textId="77777777" w:rsidR="0008283E" w:rsidRPr="00FF7CE2" w:rsidRDefault="0008283E" w:rsidP="000B6516">
            <w:pPr>
              <w:ind w:firstLine="0"/>
              <w:rPr>
                <w:rFonts w:asciiTheme="majorHAnsi" w:hAnsiTheme="majorHAnsi" w:cstheme="majorHAnsi"/>
                <w:sz w:val="28"/>
                <w:szCs w:val="28"/>
              </w:rPr>
            </w:pPr>
          </w:p>
        </w:tc>
      </w:tr>
    </w:tbl>
    <w:p w14:paraId="0BBE21CF" w14:textId="4C155036" w:rsidR="0008283E" w:rsidRDefault="0058065C" w:rsidP="00966D77">
      <w:r>
        <w:lastRenderedPageBreak/>
        <w:t xml:space="preserve">A bias score of 1 indicates perfect calibration, with scores greater and smaller than 1 indicating that the forecasting system over- and under-predicts the observed events, respectively. It is worth noting that FB measures the overall ratio of forecast events to observed events. As such, it can provide a score of 1 when there are compensating errors. It can also be observed that a forecasting system overestimates the observed events if they are heavily underreported. </w:t>
      </w:r>
    </w:p>
    <w:p w14:paraId="227C27B8" w14:textId="77777777" w:rsidR="00D81B81" w:rsidRDefault="0058065C" w:rsidP="006A67AC">
      <w:pPr>
        <w:pStyle w:val="Titolo1"/>
      </w:pPr>
      <w:r w:rsidRPr="005020BC">
        <w:t>Results</w:t>
      </w:r>
    </w:p>
    <w:p w14:paraId="100C95AA" w14:textId="06D84D8C" w:rsidR="00D81B81" w:rsidRPr="005020BC" w:rsidRDefault="0058065C" w:rsidP="001108B7">
      <w:pPr>
        <w:pStyle w:val="Titolo2"/>
      </w:pPr>
      <w:bookmarkStart w:id="34" w:name="_Ref149748475"/>
      <w:r w:rsidRPr="005020BC">
        <w:t xml:space="preserve">Verifying rainfall </w:t>
      </w:r>
      <w:r w:rsidR="00D938E9">
        <w:t>threshold</w:t>
      </w:r>
      <w:r w:rsidRPr="005020BC">
        <w:t>s</w:t>
      </w:r>
      <w:bookmarkEnd w:id="34"/>
    </w:p>
    <w:p w14:paraId="79A86C89" w14:textId="43E9B2EB" w:rsidR="00B9105E" w:rsidRPr="00E11569" w:rsidRDefault="0058065C" w:rsidP="001F1CAA">
      <w:r>
        <w:t>The rainfall climatolog</w:t>
      </w:r>
      <w:r w:rsidR="006F5B77">
        <w:t>y</w:t>
      </w:r>
      <w:r>
        <w:t xml:space="preserve"> from SYNOP observations </w:t>
      </w:r>
      <w:r w:rsidR="00A51F90">
        <w:t>in “La Costa”</w:t>
      </w:r>
      <w:r w:rsidR="006F5B77">
        <w:t xml:space="preserve"> (</w:t>
      </w:r>
      <w:r w:rsidR="006F5B77" w:rsidRPr="005020BC">
        <w:fldChar w:fldCharType="begin"/>
      </w:r>
      <w:r w:rsidR="006F5B77" w:rsidRPr="005020BC">
        <w:instrText xml:space="preserve"> REF _Ref98925769 \h </w:instrText>
      </w:r>
      <w:r w:rsidR="006F5B77">
        <w:instrText xml:space="preserve"> \* MERGEFORMAT </w:instrText>
      </w:r>
      <w:r w:rsidR="006F5B77" w:rsidRPr="005020BC">
        <w:fldChar w:fldCharType="separate"/>
      </w:r>
      <w:r w:rsidR="006F5B77" w:rsidRPr="005020BC">
        <w:rPr>
          <w:b/>
          <w:bCs/>
        </w:rPr>
        <w:t xml:space="preserve">Figure </w:t>
      </w:r>
      <w:r w:rsidR="006F5B77">
        <w:rPr>
          <w:b/>
          <w:bCs/>
          <w:noProof/>
        </w:rPr>
        <w:t>9</w:t>
      </w:r>
      <w:r w:rsidR="006F5B77" w:rsidRPr="005020BC">
        <w:fldChar w:fldCharType="end"/>
      </w:r>
      <w:r w:rsidR="006F5B77" w:rsidRPr="00C87DE3">
        <w:rPr>
          <w:b/>
          <w:bCs/>
        </w:rPr>
        <w:t>a</w:t>
      </w:r>
      <w:r w:rsidR="006F5B77">
        <w:t>) shows that</w:t>
      </w:r>
      <w:r w:rsidR="00A51F90">
        <w:t xml:space="preserve"> the ranges for tp</w:t>
      </w:r>
      <w:r w:rsidR="00A51F90" w:rsidRPr="00A51F90">
        <w:rPr>
          <w:vertAlign w:val="subscript"/>
        </w:rPr>
        <w:t>MS</w:t>
      </w:r>
      <w:r w:rsidR="00366AB0" w:rsidRPr="00366AB0">
        <w:t xml:space="preserve"> (</w:t>
      </w:r>
      <w:r w:rsidR="00616B8E">
        <w:t>between 10 and 45 mm/12h</w:t>
      </w:r>
      <w:r w:rsidR="00366AB0" w:rsidRPr="00366AB0">
        <w:t>)</w:t>
      </w:r>
      <w:r w:rsidR="00A51F90" w:rsidRPr="00366AB0">
        <w:t xml:space="preserve"> </w:t>
      </w:r>
      <w:r w:rsidR="00A51F90">
        <w:t>and tp</w:t>
      </w:r>
      <w:r w:rsidR="00A51F90" w:rsidRPr="00A51F90">
        <w:rPr>
          <w:vertAlign w:val="subscript"/>
        </w:rPr>
        <w:t>S</w:t>
      </w:r>
      <w:r w:rsidR="00A51F90">
        <w:t xml:space="preserve"> </w:t>
      </w:r>
      <w:r w:rsidR="00616B8E">
        <w:t xml:space="preserve">(between 45 and 108 mm/12h) </w:t>
      </w:r>
      <w:r w:rsidR="006F5B77">
        <w:t>are much bigger than in “La Sierra”</w:t>
      </w:r>
      <w:r w:rsidR="00616B8E">
        <w:t xml:space="preserve"> where tp</w:t>
      </w:r>
      <w:r w:rsidR="00616B8E" w:rsidRPr="00A51F90">
        <w:rPr>
          <w:vertAlign w:val="subscript"/>
        </w:rPr>
        <w:t>MS</w:t>
      </w:r>
      <w:r w:rsidR="00616B8E">
        <w:rPr>
          <w:vertAlign w:val="subscript"/>
        </w:rPr>
        <w:t xml:space="preserve"> </w:t>
      </w:r>
      <w:r w:rsidR="00616B8E">
        <w:t xml:space="preserve">ranges between </w:t>
      </w:r>
      <w:r w:rsidR="00043E16">
        <w:t>5 and 25 mm/12h and tp</w:t>
      </w:r>
      <w:r w:rsidR="00043E16" w:rsidRPr="00A51F90">
        <w:rPr>
          <w:vertAlign w:val="subscript"/>
        </w:rPr>
        <w:t>S</w:t>
      </w:r>
      <w:r w:rsidR="00616B8E">
        <w:t xml:space="preserve"> </w:t>
      </w:r>
      <w:r w:rsidR="00043E16">
        <w:t xml:space="preserve">ranges between </w:t>
      </w:r>
      <w:r w:rsidR="00761C15">
        <w:t>2</w:t>
      </w:r>
      <w:r w:rsidR="00043E16">
        <w:t xml:space="preserve">5 and </w:t>
      </w:r>
      <w:r w:rsidR="00761C15">
        <w:t>6</w:t>
      </w:r>
      <w:r w:rsidR="00043E16">
        <w:t xml:space="preserve">5 mm/12h </w:t>
      </w:r>
      <w:r w:rsidR="006F5B77">
        <w:t>(</w:t>
      </w:r>
      <w:r w:rsidR="006F5B77" w:rsidRPr="005020BC">
        <w:fldChar w:fldCharType="begin"/>
      </w:r>
      <w:r w:rsidR="006F5B77" w:rsidRPr="005020BC">
        <w:instrText xml:space="preserve"> REF _Ref98925769 \h </w:instrText>
      </w:r>
      <w:r w:rsidR="006F5B77">
        <w:instrText xml:space="preserve"> \* MERGEFORMAT </w:instrText>
      </w:r>
      <w:r w:rsidR="006F5B77" w:rsidRPr="005020BC">
        <w:fldChar w:fldCharType="separate"/>
      </w:r>
      <w:r w:rsidR="006F5B77" w:rsidRPr="005020BC">
        <w:rPr>
          <w:b/>
          <w:bCs/>
        </w:rPr>
        <w:t xml:space="preserve">Figure </w:t>
      </w:r>
      <w:r w:rsidR="006F5B77">
        <w:rPr>
          <w:b/>
          <w:bCs/>
          <w:noProof/>
        </w:rPr>
        <w:t>9</w:t>
      </w:r>
      <w:r w:rsidR="006F5B77" w:rsidRPr="005020BC">
        <w:fldChar w:fldCharType="end"/>
      </w:r>
      <w:r w:rsidR="006F5B77">
        <w:rPr>
          <w:b/>
          <w:bCs/>
        </w:rPr>
        <w:t>c</w:t>
      </w:r>
      <w:r w:rsidR="006F5B77">
        <w:t>)</w:t>
      </w:r>
      <w:r w:rsidR="00761C15">
        <w:t>.</w:t>
      </w:r>
      <w:r w:rsidR="00C326DB">
        <w:t xml:space="preserve"> </w:t>
      </w:r>
      <w:r w:rsidR="00D7743D">
        <w:t xml:space="preserve">It was decided to define the VRT </w:t>
      </w:r>
      <w:r>
        <w:t xml:space="preserve">by </w:t>
      </w:r>
      <w:r w:rsidR="00C018F3">
        <w:t xml:space="preserve">maintaining the top 3/4 of the flood reports with EFFCI ≥ 6 to generate robust statistics. Considering this, </w:t>
      </w:r>
      <w:r>
        <w:t xml:space="preserve">the </w:t>
      </w:r>
      <w:r w:rsidR="00EB5FD6">
        <w:t xml:space="preserve">net distributions of rainfall events associated with flash floods corresponding to the </w:t>
      </w:r>
      <w:r w:rsidR="00EB5FD6" w:rsidRPr="005020BC">
        <w:t>50</w:t>
      </w:r>
      <w:r w:rsidR="00EB5FD6" w:rsidRPr="00973F64">
        <w:rPr>
          <w:vertAlign w:val="superscript"/>
        </w:rPr>
        <w:t>th</w:t>
      </w:r>
      <w:r w:rsidR="00EB5FD6">
        <w:t xml:space="preserve"> and</w:t>
      </w:r>
      <w:r w:rsidR="00EB5FD6" w:rsidRPr="005020BC">
        <w:t xml:space="preserve"> 75</w:t>
      </w:r>
      <w:r w:rsidR="00EB5FD6" w:rsidRPr="00973F64">
        <w:rPr>
          <w:vertAlign w:val="superscript"/>
        </w:rPr>
        <w:t>th</w:t>
      </w:r>
      <w:r w:rsidR="00EB5FD6">
        <w:t xml:space="preserve"> percentile</w:t>
      </w:r>
      <w:r>
        <w:t xml:space="preserve">s provide rainfall values that are </w:t>
      </w:r>
      <w:r w:rsidR="00D16A11">
        <w:t>deemed too small</w:t>
      </w:r>
      <w:r w:rsidR="00303254">
        <w:t xml:space="preserve"> in both regions (</w:t>
      </w:r>
      <w:r w:rsidR="00303254" w:rsidRPr="005020BC">
        <w:fldChar w:fldCharType="begin"/>
      </w:r>
      <w:r w:rsidR="00303254" w:rsidRPr="005020BC">
        <w:instrText xml:space="preserve"> REF _Ref98925769 \h </w:instrText>
      </w:r>
      <w:r w:rsidR="00303254">
        <w:instrText xml:space="preserve"> \* MERGEFORMAT </w:instrText>
      </w:r>
      <w:r w:rsidR="00303254" w:rsidRPr="005020BC">
        <w:fldChar w:fldCharType="separate"/>
      </w:r>
      <w:r w:rsidR="00303254" w:rsidRPr="005020BC">
        <w:rPr>
          <w:b/>
          <w:bCs/>
        </w:rPr>
        <w:t xml:space="preserve">Figure </w:t>
      </w:r>
      <w:r w:rsidR="00303254">
        <w:rPr>
          <w:b/>
          <w:bCs/>
          <w:noProof/>
        </w:rPr>
        <w:t>9</w:t>
      </w:r>
      <w:r w:rsidR="00303254" w:rsidRPr="005020BC">
        <w:fldChar w:fldCharType="end"/>
      </w:r>
      <w:r w:rsidR="00303254">
        <w:rPr>
          <w:b/>
          <w:bCs/>
        </w:rPr>
        <w:t xml:space="preserve">b </w:t>
      </w:r>
      <w:r w:rsidR="00303254" w:rsidRPr="00303254">
        <w:t>and</w:t>
      </w:r>
      <w:r w:rsidR="00303254">
        <w:rPr>
          <w:b/>
          <w:bCs/>
        </w:rPr>
        <w:t xml:space="preserve"> </w:t>
      </w:r>
      <w:r w:rsidR="00303254" w:rsidRPr="005020BC">
        <w:fldChar w:fldCharType="begin"/>
      </w:r>
      <w:r w:rsidR="00303254" w:rsidRPr="005020BC">
        <w:instrText xml:space="preserve"> REF _Ref98925769 \h </w:instrText>
      </w:r>
      <w:r w:rsidR="00303254">
        <w:instrText xml:space="preserve"> \* MERGEFORMAT </w:instrText>
      </w:r>
      <w:r w:rsidR="00303254" w:rsidRPr="005020BC">
        <w:fldChar w:fldCharType="separate"/>
      </w:r>
      <w:r w:rsidR="00303254" w:rsidRPr="005020BC">
        <w:rPr>
          <w:b/>
          <w:bCs/>
        </w:rPr>
        <w:t xml:space="preserve">Figure </w:t>
      </w:r>
      <w:r w:rsidR="00303254">
        <w:rPr>
          <w:b/>
          <w:bCs/>
          <w:noProof/>
        </w:rPr>
        <w:t>9</w:t>
      </w:r>
      <w:r w:rsidR="00303254" w:rsidRPr="005020BC">
        <w:fldChar w:fldCharType="end"/>
      </w:r>
      <w:r w:rsidR="00303254">
        <w:rPr>
          <w:b/>
          <w:bCs/>
        </w:rPr>
        <w:t>d</w:t>
      </w:r>
      <w:r w:rsidR="00303254">
        <w:t>)</w:t>
      </w:r>
      <w:r w:rsidR="00D16A11">
        <w:t xml:space="preserve">. </w:t>
      </w:r>
      <w:r w:rsidR="00E23046">
        <w:t xml:space="preserve">The net distributions for the </w:t>
      </w:r>
      <w:r w:rsidR="00E23046" w:rsidRPr="005020BC">
        <w:t>85</w:t>
      </w:r>
      <w:r w:rsidR="00E23046" w:rsidRPr="00E23046">
        <w:rPr>
          <w:vertAlign w:val="superscript"/>
        </w:rPr>
        <w:t>th</w:t>
      </w:r>
      <w:r w:rsidR="00E23046" w:rsidRPr="005020BC">
        <w:t>, 90</w:t>
      </w:r>
      <w:r w:rsidR="00E23046" w:rsidRPr="00E23046">
        <w:rPr>
          <w:vertAlign w:val="superscript"/>
        </w:rPr>
        <w:t>th</w:t>
      </w:r>
      <w:r w:rsidR="00E23046" w:rsidRPr="005020BC">
        <w:t>, 95</w:t>
      </w:r>
      <w:r w:rsidR="00E23046" w:rsidRPr="00E23046">
        <w:rPr>
          <w:vertAlign w:val="superscript"/>
        </w:rPr>
        <w:t>th</w:t>
      </w:r>
      <w:r w:rsidR="00E23046" w:rsidRPr="005020BC">
        <w:t xml:space="preserve">, </w:t>
      </w:r>
      <w:r w:rsidR="00E23046">
        <w:t xml:space="preserve">and </w:t>
      </w:r>
      <w:r w:rsidR="00E23046" w:rsidRPr="005020BC">
        <w:t>98</w:t>
      </w:r>
      <w:r w:rsidR="00E23046" w:rsidRPr="00E23046">
        <w:rPr>
          <w:vertAlign w:val="superscript"/>
        </w:rPr>
        <w:t>th</w:t>
      </w:r>
      <w:r w:rsidR="00E23046">
        <w:t xml:space="preserve"> percentile</w:t>
      </w:r>
      <w:r w:rsidR="00D16A11">
        <w:t>s provide candidates for defining the VRT</w:t>
      </w:r>
      <w:r w:rsidR="00D16A11" w:rsidRPr="00D16A11">
        <w:rPr>
          <w:vertAlign w:val="subscript"/>
        </w:rPr>
        <w:t>MS</w:t>
      </w:r>
      <w:r w:rsidR="008E5154">
        <w:rPr>
          <w:vertAlign w:val="subscript"/>
        </w:rPr>
        <w:t xml:space="preserve"> </w:t>
      </w:r>
      <w:r w:rsidR="008E5154">
        <w:t>in both regions.</w:t>
      </w:r>
      <w:r w:rsidR="00D16A11">
        <w:t xml:space="preserve"> </w:t>
      </w:r>
      <w:r w:rsidR="00BA6EB4">
        <w:t>To</w:t>
      </w:r>
      <w:r w:rsidR="00D16A11">
        <w:t xml:space="preserve"> </w:t>
      </w:r>
      <w:r w:rsidR="000154A0">
        <w:t xml:space="preserve">increase the number of rainfall events, </w:t>
      </w:r>
      <w:r w:rsidR="00BA6EB4">
        <w:t>the VRT</w:t>
      </w:r>
      <w:r w:rsidR="00F66F39">
        <w:rPr>
          <w:vertAlign w:val="subscript"/>
        </w:rPr>
        <w:t>MS</w:t>
      </w:r>
      <w:r w:rsidR="00BA6EB4">
        <w:rPr>
          <w:vertAlign w:val="subscript"/>
        </w:rPr>
        <w:t xml:space="preserve"> </w:t>
      </w:r>
      <w:r w:rsidR="00BA6EB4">
        <w:t xml:space="preserve">was defined using the net distribution for the smallest percentile (i.e., </w:t>
      </w:r>
      <w:r>
        <w:t>the 85</w:t>
      </w:r>
      <w:r w:rsidR="00BA6EB4" w:rsidRPr="00BA6EB4">
        <w:rPr>
          <w:vertAlign w:val="superscript"/>
        </w:rPr>
        <w:t>th</w:t>
      </w:r>
      <w:r w:rsidR="00BA6EB4">
        <w:t>). Only the net distribution for the 99</w:t>
      </w:r>
      <w:r w:rsidR="00BA6EB4" w:rsidRPr="00BA6EB4">
        <w:rPr>
          <w:vertAlign w:val="superscript"/>
        </w:rPr>
        <w:t>th</w:t>
      </w:r>
      <w:r w:rsidR="00BA6EB4">
        <w:t xml:space="preserve"> percentile </w:t>
      </w:r>
      <w:r w:rsidR="00E11569">
        <w:t>is a candidate for defining the VRT</w:t>
      </w:r>
      <w:r w:rsidR="00E11569" w:rsidRPr="00E11569">
        <w:rPr>
          <w:vertAlign w:val="subscript"/>
        </w:rPr>
        <w:t>S</w:t>
      </w:r>
      <w:r w:rsidR="00E11569">
        <w:rPr>
          <w:vertAlign w:val="subscript"/>
        </w:rPr>
        <w:t>.</w:t>
      </w:r>
      <w:r w:rsidR="001F1CAA">
        <w:rPr>
          <w:vertAlign w:val="subscript"/>
        </w:rPr>
        <w:t xml:space="preserve"> </w:t>
      </w:r>
      <w:r w:rsidR="001F1CAA" w:rsidRPr="005020BC">
        <w:t xml:space="preserve">The </w:t>
      </w:r>
      <w:r w:rsidR="001F1CAA">
        <w:t>VRT</w:t>
      </w:r>
      <w:r w:rsidR="001F1CAA" w:rsidRPr="00813DE1">
        <w:rPr>
          <w:vertAlign w:val="subscript"/>
        </w:rPr>
        <w:t>MS</w:t>
      </w:r>
      <w:r w:rsidR="001F1CAA" w:rsidRPr="005020BC">
        <w:t xml:space="preserve"> and </w:t>
      </w:r>
      <w:r w:rsidR="001F1CAA">
        <w:t>VRT</w:t>
      </w:r>
      <w:r w:rsidR="001F1CAA" w:rsidRPr="00813DE1">
        <w:rPr>
          <w:vertAlign w:val="subscript"/>
        </w:rPr>
        <w:t>S</w:t>
      </w:r>
      <w:r w:rsidR="001F1CAA" w:rsidRPr="005020BC">
        <w:t xml:space="preserve"> are indicated by purple and orange dot</w:t>
      </w:r>
      <w:r>
        <w:t xml:space="preserve">s in </w:t>
      </w:r>
      <w:r w:rsidR="001F1CAA" w:rsidRPr="005020BC">
        <w:fldChar w:fldCharType="begin"/>
      </w:r>
      <w:r w:rsidR="001F1CAA" w:rsidRPr="005020BC">
        <w:instrText xml:space="preserve"> REF _Ref98925769 \h </w:instrText>
      </w:r>
      <w:r w:rsidR="001F1CAA">
        <w:instrText xml:space="preserve"> \* MERGEFORMAT </w:instrText>
      </w:r>
      <w:r w:rsidR="001F1CAA" w:rsidRPr="005020BC">
        <w:fldChar w:fldCharType="separate"/>
      </w:r>
      <w:r w:rsidR="001F1CAA" w:rsidRPr="005020BC">
        <w:rPr>
          <w:b/>
          <w:bCs/>
        </w:rPr>
        <w:t xml:space="preserve">Figure </w:t>
      </w:r>
      <w:r w:rsidR="001F1CAA">
        <w:rPr>
          <w:b/>
          <w:bCs/>
          <w:noProof/>
        </w:rPr>
        <w:t>9</w:t>
      </w:r>
      <w:r w:rsidR="001F1CAA" w:rsidRPr="005020BC">
        <w:fldChar w:fldCharType="end"/>
      </w:r>
      <w:r w:rsidR="001F1CAA">
        <w:rPr>
          <w:b/>
          <w:bCs/>
        </w:rPr>
        <w:t>c</w:t>
      </w:r>
      <w:r w:rsidR="001F1CAA" w:rsidRPr="005020BC">
        <w:t xml:space="preserve"> for “La Costa” and </w:t>
      </w:r>
      <w:r w:rsidR="001F1CAA" w:rsidRPr="005020BC">
        <w:fldChar w:fldCharType="begin"/>
      </w:r>
      <w:r w:rsidR="001F1CAA" w:rsidRPr="005020BC">
        <w:instrText xml:space="preserve"> REF _Ref98925769 \h </w:instrText>
      </w:r>
      <w:r w:rsidR="001F1CAA">
        <w:instrText xml:space="preserve"> \* MERGEFORMAT </w:instrText>
      </w:r>
      <w:r w:rsidR="001F1CAA" w:rsidRPr="005020BC">
        <w:fldChar w:fldCharType="separate"/>
      </w:r>
      <w:r w:rsidR="001F1CAA" w:rsidRPr="005020BC">
        <w:rPr>
          <w:b/>
          <w:bCs/>
        </w:rPr>
        <w:t xml:space="preserve">Figure </w:t>
      </w:r>
      <w:r w:rsidR="001F1CAA">
        <w:rPr>
          <w:b/>
          <w:bCs/>
          <w:noProof/>
        </w:rPr>
        <w:t>9</w:t>
      </w:r>
      <w:r w:rsidR="001F1CAA" w:rsidRPr="005020BC">
        <w:fldChar w:fldCharType="end"/>
      </w:r>
      <w:r w:rsidR="001F1CAA">
        <w:rPr>
          <w:b/>
          <w:bCs/>
        </w:rPr>
        <w:t>f</w:t>
      </w:r>
      <w:r w:rsidR="001F1CAA" w:rsidRPr="005020BC">
        <w:t xml:space="preserve"> for “La Sierra.”</w:t>
      </w:r>
      <w:r w:rsidR="001F1CAA">
        <w:t xml:space="preserve"> T</w:t>
      </w:r>
      <w:r w:rsidR="001F1CAA" w:rsidRPr="005020BC">
        <w:t>he rounded values</w:t>
      </w:r>
      <w:r w:rsidR="001F1CAA">
        <w:t xml:space="preserve"> </w:t>
      </w:r>
      <w:r w:rsidR="001F1CAA" w:rsidRPr="005020BC">
        <w:t>in mm/12h</w:t>
      </w:r>
      <w:r w:rsidR="001F1CAA">
        <w:t xml:space="preserve">, used in the objective verification analysis </w:t>
      </w:r>
      <w:r w:rsidR="001F1CAA" w:rsidRPr="005020BC">
        <w:t>are listed in</w:t>
      </w:r>
      <w:r w:rsidR="001F1CAA">
        <w:rPr>
          <w:color w:val="000000"/>
          <w:sz w:val="16"/>
          <w:szCs w:val="16"/>
        </w:rPr>
        <w:t xml:space="preserve"> </w:t>
      </w:r>
      <w:r w:rsidR="001F1CAA">
        <w:rPr>
          <w:color w:val="000000"/>
          <w:sz w:val="16"/>
          <w:szCs w:val="16"/>
        </w:rPr>
        <w:fldChar w:fldCharType="begin"/>
      </w:r>
      <w:r w:rsidR="001F1CAA">
        <w:rPr>
          <w:color w:val="000000"/>
          <w:sz w:val="16"/>
          <w:szCs w:val="16"/>
        </w:rPr>
        <w:instrText xml:space="preserve"> REF _Ref150245879 \h </w:instrText>
      </w:r>
      <w:r w:rsidR="001F1CAA">
        <w:rPr>
          <w:color w:val="000000"/>
          <w:sz w:val="16"/>
          <w:szCs w:val="16"/>
        </w:rPr>
      </w:r>
      <w:r w:rsidR="001F1CAA">
        <w:rPr>
          <w:color w:val="000000"/>
          <w:sz w:val="16"/>
          <w:szCs w:val="16"/>
        </w:rPr>
        <w:fldChar w:fldCharType="separate"/>
      </w:r>
      <w:r w:rsidR="001F1CAA" w:rsidRPr="00B33F62">
        <w:rPr>
          <w:b/>
          <w:bCs/>
        </w:rPr>
        <w:t xml:space="preserve">Table </w:t>
      </w:r>
      <w:r w:rsidR="001F1CAA">
        <w:rPr>
          <w:b/>
          <w:bCs/>
          <w:noProof/>
        </w:rPr>
        <w:t>4</w:t>
      </w:r>
      <w:r w:rsidR="001F1CAA">
        <w:rPr>
          <w:color w:val="000000"/>
          <w:sz w:val="16"/>
          <w:szCs w:val="16"/>
        </w:rPr>
        <w:fldChar w:fldCharType="end"/>
      </w:r>
      <w:r w:rsidR="001F1CAA">
        <w:rPr>
          <w:color w:val="000000"/>
          <w:sz w:val="16"/>
          <w:szCs w:val="16"/>
        </w:rPr>
        <w:t>.</w:t>
      </w:r>
      <w:r w:rsidR="005D44C1">
        <w:rPr>
          <w:color w:val="000000"/>
          <w:sz w:val="16"/>
          <w:szCs w:val="16"/>
        </w:rPr>
        <w:t xml:space="preserve"> </w:t>
      </w:r>
      <w:r w:rsidR="005D44C1">
        <w:t>It is worth noting that</w:t>
      </w:r>
      <w:r w:rsidR="005D44C1" w:rsidRPr="005020BC">
        <w:t xml:space="preserve"> </w:t>
      </w:r>
      <w:r w:rsidR="00950841">
        <w:t>VRT</w:t>
      </w:r>
      <w:r w:rsidR="00950841" w:rsidRPr="00813DE1">
        <w:rPr>
          <w:vertAlign w:val="subscript"/>
        </w:rPr>
        <w:t>MS</w:t>
      </w:r>
      <w:r w:rsidR="00950841" w:rsidRPr="005020BC">
        <w:t xml:space="preserve"> </w:t>
      </w:r>
      <w:r w:rsidR="00950841">
        <w:t>is</w:t>
      </w:r>
      <w:r w:rsidR="005D44C1">
        <w:t xml:space="preserve"> similar in both regions (10 mm/12 in </w:t>
      </w:r>
      <w:r w:rsidR="003B3BF2">
        <w:t>“</w:t>
      </w:r>
      <w:r w:rsidR="005D44C1">
        <w:t>La Costa</w:t>
      </w:r>
      <w:r w:rsidR="003B3BF2">
        <w:t>”</w:t>
      </w:r>
      <w:r w:rsidR="005D44C1">
        <w:t xml:space="preserve"> and 6 mm/12h</w:t>
      </w:r>
      <w:r w:rsidR="003B3BF2">
        <w:t xml:space="preserve"> in “La Sierra”</w:t>
      </w:r>
      <w:r w:rsidR="005D44C1">
        <w:t>)</w:t>
      </w:r>
      <w:r w:rsidR="003B3BF2">
        <w:t>, while</w:t>
      </w:r>
      <w:r w:rsidR="005D44C1" w:rsidRPr="005020BC">
        <w:t xml:space="preserve"> </w:t>
      </w:r>
      <w:r w:rsidR="005D44C1">
        <w:t>VRT</w:t>
      </w:r>
      <w:r w:rsidR="005D44C1" w:rsidRPr="00813DE1">
        <w:rPr>
          <w:vertAlign w:val="subscript"/>
        </w:rPr>
        <w:t>S</w:t>
      </w:r>
      <w:r w:rsidR="003B3BF2" w:rsidRPr="003B3BF2">
        <w:t xml:space="preserve"> in</w:t>
      </w:r>
      <w:r w:rsidR="003B3BF2">
        <w:t xml:space="preserve"> “La Costa” (</w:t>
      </w:r>
      <w:r w:rsidR="00DA235F">
        <w:t>50 mm/12h</w:t>
      </w:r>
      <w:r w:rsidR="003B3BF2">
        <w:t>)</w:t>
      </w:r>
      <w:r w:rsidR="00DA235F">
        <w:t xml:space="preserve"> is twice as much as in “La Sierra” (26 mm/12h).</w:t>
      </w:r>
    </w:p>
    <w:p w14:paraId="6B5E78E0" w14:textId="1E468A86" w:rsidR="00132A9F" w:rsidRPr="00132A9F" w:rsidRDefault="0058065C" w:rsidP="00F16993">
      <w:pPr>
        <w:pStyle w:val="Titolo3"/>
      </w:pPr>
      <w:r>
        <w:t>Forecast’s d</w:t>
      </w:r>
      <w:r w:rsidR="00F16993">
        <w:t>iscrimination ability</w:t>
      </w:r>
    </w:p>
    <w:p w14:paraId="2FF05DDC" w14:textId="6441608C" w:rsidR="0076644F" w:rsidRDefault="0058065C" w:rsidP="004B2A36">
      <w:r w:rsidRPr="005020BC">
        <w:fldChar w:fldCharType="begin"/>
      </w:r>
      <w:r w:rsidRPr="005020BC">
        <w:instrText xml:space="preserve"> REF _Ref99114833 \h </w:instrText>
      </w:r>
      <w:r w:rsidRPr="005020BC">
        <w:fldChar w:fldCharType="separate"/>
      </w:r>
      <w:r w:rsidR="00002094" w:rsidRPr="005020BC">
        <w:rPr>
          <w:b/>
          <w:bCs/>
        </w:rPr>
        <w:t xml:space="preserve">Figure </w:t>
      </w:r>
      <w:r w:rsidR="00002094">
        <w:rPr>
          <w:b/>
          <w:bCs/>
          <w:noProof/>
        </w:rPr>
        <w:t>10</w:t>
      </w:r>
      <w:r w:rsidRPr="005020BC">
        <w:fldChar w:fldCharType="end"/>
      </w:r>
      <w:r w:rsidRPr="005020BC">
        <w:rPr>
          <w:b/>
          <w:bCs/>
        </w:rPr>
        <w:t xml:space="preserve"> </w:t>
      </w:r>
      <w:r w:rsidRPr="005020BC">
        <w:t xml:space="preserve">shows the evolution of </w:t>
      </w:r>
      <w:r>
        <w:t xml:space="preserve">the AROC with the lead time for </w:t>
      </w:r>
      <w:r w:rsidR="00D938E9">
        <w:t>VRT</w:t>
      </w:r>
      <w:r w:rsidR="00A55C0F">
        <w:rPr>
          <w:vertAlign w:val="subscript"/>
        </w:rPr>
        <w:t>MS</w:t>
      </w:r>
      <w:r w:rsidRPr="005020BC">
        <w:t xml:space="preserve"> and </w:t>
      </w:r>
      <w:r w:rsidR="00D938E9">
        <w:t>VRT</w:t>
      </w:r>
      <w:r w:rsidR="00A55C0F">
        <w:rPr>
          <w:vertAlign w:val="subscript"/>
        </w:rPr>
        <w:t>S</w:t>
      </w:r>
      <w:r w:rsidR="00325DC8">
        <w:t xml:space="preserve"> </w:t>
      </w:r>
      <w:r w:rsidR="00325DC8" w:rsidRPr="005020BC">
        <w:t>for “La Costa” and “La Sierra</w:t>
      </w:r>
      <w:r w:rsidR="00F87D4F">
        <w:t>.”</w:t>
      </w:r>
      <w:r w:rsidR="00F6319D">
        <w:t xml:space="preserve"> </w:t>
      </w:r>
      <w:r w:rsidR="00293595">
        <w:t>N</w:t>
      </w:r>
      <w:r w:rsidRPr="005020BC">
        <w:t xml:space="preserve">o degradation with lead time in the AROCs was </w:t>
      </w:r>
      <w:r w:rsidRPr="005020BC">
        <w:t>observed in “La Costa” (</w:t>
      </w:r>
      <w:r w:rsidRPr="005020BC">
        <w:fldChar w:fldCharType="begin"/>
      </w:r>
      <w:r w:rsidRPr="005020BC">
        <w:instrText xml:space="preserve"> REF _Ref99114833 \h </w:instrText>
      </w:r>
      <w:r w:rsidRPr="005020BC">
        <w:fldChar w:fldCharType="separate"/>
      </w:r>
      <w:r w:rsidR="00002094" w:rsidRPr="005020BC">
        <w:rPr>
          <w:b/>
          <w:bCs/>
        </w:rPr>
        <w:t xml:space="preserve">Figure </w:t>
      </w:r>
      <w:r w:rsidR="00002094">
        <w:rPr>
          <w:b/>
          <w:bCs/>
          <w:noProof/>
        </w:rPr>
        <w:t>10</w:t>
      </w:r>
      <w:r w:rsidRPr="005020BC">
        <w:fldChar w:fldCharType="end"/>
      </w:r>
      <w:r w:rsidRPr="005020BC">
        <w:rPr>
          <w:b/>
          <w:bCs/>
        </w:rPr>
        <w:t xml:space="preserve">a </w:t>
      </w:r>
      <w:r w:rsidRPr="005020BC">
        <w:t xml:space="preserve">and </w:t>
      </w:r>
      <w:r w:rsidR="00F14BED" w:rsidRPr="005020BC">
        <w:fldChar w:fldCharType="begin"/>
      </w:r>
      <w:r w:rsidR="00F14BED" w:rsidRPr="005020BC">
        <w:instrText xml:space="preserve"> REF _Ref99114833 \h </w:instrText>
      </w:r>
      <w:r w:rsidR="00F14BED" w:rsidRPr="005020BC">
        <w:fldChar w:fldCharType="separate"/>
      </w:r>
      <w:r w:rsidR="00F14BED" w:rsidRPr="005020BC">
        <w:rPr>
          <w:b/>
          <w:bCs/>
        </w:rPr>
        <w:t xml:space="preserve">Figure </w:t>
      </w:r>
      <w:r w:rsidR="00F14BED">
        <w:rPr>
          <w:b/>
          <w:bCs/>
          <w:noProof/>
        </w:rPr>
        <w:t>10</w:t>
      </w:r>
      <w:r w:rsidR="00F14BED" w:rsidRPr="005020BC">
        <w:fldChar w:fldCharType="end"/>
      </w:r>
      <w:r w:rsidRPr="005020BC">
        <w:rPr>
          <w:b/>
          <w:bCs/>
        </w:rPr>
        <w:t>b</w:t>
      </w:r>
      <w:r w:rsidRPr="005020BC">
        <w:t>)</w:t>
      </w:r>
      <w:r w:rsidR="00293595">
        <w:t>, while</w:t>
      </w:r>
      <w:r w:rsidR="00027CEA">
        <w:t xml:space="preserve"> there is some degradation observed</w:t>
      </w:r>
      <w:r w:rsidR="00293595">
        <w:t xml:space="preserve"> in “La Sierra”</w:t>
      </w:r>
      <w:r w:rsidR="00C92D89">
        <w:t xml:space="preserve"> </w:t>
      </w:r>
      <w:r w:rsidR="00C92D89" w:rsidRPr="005020BC">
        <w:t>(</w:t>
      </w:r>
      <w:r w:rsidR="00C92D89" w:rsidRPr="005020BC">
        <w:fldChar w:fldCharType="begin"/>
      </w:r>
      <w:r w:rsidR="00C92D89" w:rsidRPr="005020BC">
        <w:instrText xml:space="preserve"> REF _Ref99114833 \h </w:instrText>
      </w:r>
      <w:r w:rsidR="00C92D89" w:rsidRPr="005020BC">
        <w:fldChar w:fldCharType="separate"/>
      </w:r>
      <w:r w:rsidR="00C92D89" w:rsidRPr="005020BC">
        <w:rPr>
          <w:b/>
          <w:bCs/>
        </w:rPr>
        <w:t xml:space="preserve">Figure </w:t>
      </w:r>
      <w:r w:rsidR="00C92D89">
        <w:rPr>
          <w:b/>
          <w:bCs/>
          <w:noProof/>
        </w:rPr>
        <w:t>10</w:t>
      </w:r>
      <w:r w:rsidR="00C92D89" w:rsidRPr="005020BC">
        <w:fldChar w:fldCharType="end"/>
      </w:r>
      <w:r w:rsidR="00C92D89" w:rsidRPr="005020BC">
        <w:rPr>
          <w:b/>
          <w:bCs/>
        </w:rPr>
        <w:t xml:space="preserve">c </w:t>
      </w:r>
      <w:r w:rsidR="00C92D89" w:rsidRPr="005020BC">
        <w:t xml:space="preserve">and </w:t>
      </w:r>
      <w:r w:rsidR="00C92D89" w:rsidRPr="005020BC">
        <w:fldChar w:fldCharType="begin"/>
      </w:r>
      <w:r w:rsidR="00C92D89" w:rsidRPr="005020BC">
        <w:instrText xml:space="preserve"> REF _Ref99114833 \h </w:instrText>
      </w:r>
      <w:r w:rsidR="00C92D89" w:rsidRPr="005020BC">
        <w:fldChar w:fldCharType="separate"/>
      </w:r>
      <w:r w:rsidR="00C92D89" w:rsidRPr="005020BC">
        <w:rPr>
          <w:b/>
          <w:bCs/>
        </w:rPr>
        <w:t xml:space="preserve">Figure </w:t>
      </w:r>
      <w:r w:rsidR="00C92D89">
        <w:rPr>
          <w:b/>
          <w:bCs/>
          <w:noProof/>
        </w:rPr>
        <w:t>10</w:t>
      </w:r>
      <w:r w:rsidR="00C92D89" w:rsidRPr="005020BC">
        <w:fldChar w:fldCharType="end"/>
      </w:r>
      <w:r w:rsidR="00C92D89" w:rsidRPr="005020BC">
        <w:rPr>
          <w:b/>
          <w:bCs/>
        </w:rPr>
        <w:t>d</w:t>
      </w:r>
      <w:r w:rsidR="00C92D89" w:rsidRPr="005020BC">
        <w:t>)</w:t>
      </w:r>
      <w:r w:rsidR="00027CEA">
        <w:t xml:space="preserve">. </w:t>
      </w:r>
      <w:r>
        <w:t xml:space="preserve">The AROCs for </w:t>
      </w:r>
      <w:r w:rsidRPr="005020BC">
        <w:t>ENS and ecPoint</w:t>
      </w:r>
      <w:r w:rsidR="00027CEA">
        <w:t xml:space="preserve"> diminish</w:t>
      </w:r>
      <w:r>
        <w:t>ed at the same rate</w:t>
      </w:r>
      <w:r w:rsidR="007D1928">
        <w:t xml:space="preserve"> for both VRT.</w:t>
      </w:r>
      <w:r w:rsidR="00F6319D" w:rsidRPr="005020BC">
        <w:t xml:space="preserve"> </w:t>
      </w:r>
      <w:r w:rsidR="00F6319D">
        <w:t xml:space="preserve">Overall, </w:t>
      </w:r>
      <w:r>
        <w:t xml:space="preserve">the AROC values </w:t>
      </w:r>
      <w:r w:rsidR="00F6319D">
        <w:t>were larger for VRT</w:t>
      </w:r>
      <w:r w:rsidR="00F6319D">
        <w:rPr>
          <w:vertAlign w:val="subscript"/>
        </w:rPr>
        <w:t>MS</w:t>
      </w:r>
      <w:r w:rsidR="00F6319D" w:rsidRPr="005020BC">
        <w:t xml:space="preserve"> (</w:t>
      </w:r>
      <w:r w:rsidR="00F6319D" w:rsidRPr="005020BC">
        <w:fldChar w:fldCharType="begin"/>
      </w:r>
      <w:r w:rsidR="00F6319D" w:rsidRPr="005020BC">
        <w:instrText xml:space="preserve"> REF _Ref99114833 \h </w:instrText>
      </w:r>
      <w:r w:rsidR="00F6319D" w:rsidRPr="005020BC">
        <w:fldChar w:fldCharType="separate"/>
      </w:r>
      <w:r w:rsidR="00F6319D" w:rsidRPr="005020BC">
        <w:rPr>
          <w:b/>
          <w:bCs/>
        </w:rPr>
        <w:t xml:space="preserve">Figure </w:t>
      </w:r>
      <w:r w:rsidR="00F6319D">
        <w:rPr>
          <w:b/>
          <w:bCs/>
          <w:noProof/>
        </w:rPr>
        <w:t>10</w:t>
      </w:r>
      <w:r w:rsidR="00F6319D" w:rsidRPr="005020BC">
        <w:fldChar w:fldCharType="end"/>
      </w:r>
      <w:r w:rsidR="00F6319D" w:rsidRPr="005020BC">
        <w:rPr>
          <w:b/>
          <w:bCs/>
        </w:rPr>
        <w:t>a</w:t>
      </w:r>
      <w:r w:rsidR="00F6319D">
        <w:rPr>
          <w:b/>
          <w:bCs/>
        </w:rPr>
        <w:t xml:space="preserve"> </w:t>
      </w:r>
      <w:r w:rsidR="00F6319D" w:rsidRPr="005020BC">
        <w:t xml:space="preserve">and </w:t>
      </w:r>
      <w:r w:rsidR="00F6319D" w:rsidRPr="005020BC">
        <w:fldChar w:fldCharType="begin"/>
      </w:r>
      <w:r w:rsidR="00F6319D" w:rsidRPr="005020BC">
        <w:instrText xml:space="preserve"> REF _Ref99114833 \h </w:instrText>
      </w:r>
      <w:r w:rsidR="00F6319D" w:rsidRPr="005020BC">
        <w:fldChar w:fldCharType="separate"/>
      </w:r>
      <w:r w:rsidR="00F6319D" w:rsidRPr="005020BC">
        <w:rPr>
          <w:b/>
          <w:bCs/>
        </w:rPr>
        <w:t xml:space="preserve">Figure </w:t>
      </w:r>
      <w:r w:rsidR="00F6319D">
        <w:rPr>
          <w:b/>
          <w:bCs/>
          <w:noProof/>
        </w:rPr>
        <w:t>10</w:t>
      </w:r>
      <w:r w:rsidR="00F6319D" w:rsidRPr="005020BC">
        <w:fldChar w:fldCharType="end"/>
      </w:r>
      <w:r w:rsidR="00F6319D">
        <w:rPr>
          <w:b/>
          <w:bCs/>
        </w:rPr>
        <w:t>c</w:t>
      </w:r>
      <w:r w:rsidR="00F6319D" w:rsidRPr="00EA15B0">
        <w:t>)</w:t>
      </w:r>
      <w:r w:rsidR="00F6319D">
        <w:rPr>
          <w:b/>
          <w:bCs/>
        </w:rPr>
        <w:t xml:space="preserve"> </w:t>
      </w:r>
      <w:r w:rsidR="00F6319D">
        <w:t>than for</w:t>
      </w:r>
      <w:r w:rsidR="00F6319D" w:rsidRPr="005020BC">
        <w:t xml:space="preserve"> </w:t>
      </w:r>
      <w:r w:rsidR="00F6319D">
        <w:t>VRT</w:t>
      </w:r>
      <w:r w:rsidR="00F6319D">
        <w:rPr>
          <w:vertAlign w:val="subscript"/>
        </w:rPr>
        <w:t>S</w:t>
      </w:r>
      <w:r w:rsidR="00F6319D">
        <w:t xml:space="preserve"> </w:t>
      </w:r>
      <w:r w:rsidR="00F6319D" w:rsidRPr="005020BC">
        <w:t>(</w:t>
      </w:r>
      <w:r w:rsidR="00F6319D" w:rsidRPr="005020BC">
        <w:fldChar w:fldCharType="begin"/>
      </w:r>
      <w:r w:rsidR="00F6319D" w:rsidRPr="005020BC">
        <w:instrText xml:space="preserve"> REF _Ref99114833 \h </w:instrText>
      </w:r>
      <w:r w:rsidR="00F6319D" w:rsidRPr="005020BC">
        <w:fldChar w:fldCharType="separate"/>
      </w:r>
      <w:r w:rsidR="00F6319D" w:rsidRPr="005020BC">
        <w:rPr>
          <w:b/>
          <w:bCs/>
        </w:rPr>
        <w:t xml:space="preserve">Figure </w:t>
      </w:r>
      <w:r w:rsidR="00F6319D">
        <w:rPr>
          <w:b/>
          <w:bCs/>
          <w:noProof/>
        </w:rPr>
        <w:t>10</w:t>
      </w:r>
      <w:r w:rsidR="00F6319D" w:rsidRPr="005020BC">
        <w:fldChar w:fldCharType="end"/>
      </w:r>
      <w:r w:rsidR="00F6319D">
        <w:rPr>
          <w:b/>
          <w:bCs/>
        </w:rPr>
        <w:t>b</w:t>
      </w:r>
      <w:r w:rsidR="00F6319D" w:rsidRPr="00F6319D">
        <w:t xml:space="preserve"> </w:t>
      </w:r>
      <w:r w:rsidR="00F6319D" w:rsidRPr="005020BC">
        <w:t xml:space="preserve">and </w:t>
      </w:r>
      <w:r w:rsidR="00F6319D" w:rsidRPr="00F6319D">
        <w:fldChar w:fldCharType="begin"/>
      </w:r>
      <w:r w:rsidR="00F6319D" w:rsidRPr="00F6319D">
        <w:instrText xml:space="preserve"> REF _Ref99114833 \h </w:instrText>
      </w:r>
      <w:r w:rsidR="00F6319D" w:rsidRPr="00F6319D">
        <w:fldChar w:fldCharType="separate"/>
      </w:r>
      <w:r w:rsidR="00F6319D" w:rsidRPr="00F6319D">
        <w:rPr>
          <w:b/>
          <w:bCs/>
        </w:rPr>
        <w:t xml:space="preserve">Figure </w:t>
      </w:r>
      <w:r w:rsidR="00F6319D" w:rsidRPr="00F6319D">
        <w:rPr>
          <w:b/>
          <w:bCs/>
          <w:noProof/>
        </w:rPr>
        <w:t>10</w:t>
      </w:r>
      <w:r w:rsidR="00F6319D" w:rsidRPr="00F6319D">
        <w:fldChar w:fldCharType="end"/>
      </w:r>
      <w:r w:rsidR="00F6319D" w:rsidRPr="00F6319D">
        <w:rPr>
          <w:b/>
          <w:bCs/>
        </w:rPr>
        <w:t>d</w:t>
      </w:r>
      <w:r w:rsidR="00F6319D" w:rsidRPr="00EA15B0">
        <w:t>)</w:t>
      </w:r>
      <w:r w:rsidR="00211C2F">
        <w:t xml:space="preserve">, and for </w:t>
      </w:r>
      <w:r w:rsidR="00211C2F" w:rsidRPr="005020BC">
        <w:t>“La Costa” (</w:t>
      </w:r>
      <w:r w:rsidR="00211C2F" w:rsidRPr="005020BC">
        <w:fldChar w:fldCharType="begin"/>
      </w:r>
      <w:r w:rsidR="00211C2F" w:rsidRPr="005020BC">
        <w:instrText xml:space="preserve"> REF _Ref99114833 \h </w:instrText>
      </w:r>
      <w:r w:rsidR="00211C2F" w:rsidRPr="005020BC">
        <w:fldChar w:fldCharType="separate"/>
      </w:r>
      <w:r w:rsidR="00211C2F" w:rsidRPr="005020BC">
        <w:rPr>
          <w:b/>
          <w:bCs/>
        </w:rPr>
        <w:t xml:space="preserve">Figure </w:t>
      </w:r>
      <w:r w:rsidR="00211C2F">
        <w:rPr>
          <w:b/>
          <w:bCs/>
          <w:noProof/>
        </w:rPr>
        <w:t>10</w:t>
      </w:r>
      <w:r w:rsidR="00211C2F" w:rsidRPr="005020BC">
        <w:fldChar w:fldCharType="end"/>
      </w:r>
      <w:r w:rsidR="00211C2F" w:rsidRPr="005020BC">
        <w:rPr>
          <w:b/>
          <w:bCs/>
        </w:rPr>
        <w:t xml:space="preserve">a </w:t>
      </w:r>
      <w:r w:rsidR="00211C2F" w:rsidRPr="005020BC">
        <w:t xml:space="preserve">and </w:t>
      </w:r>
      <w:r w:rsidR="00211C2F" w:rsidRPr="005020BC">
        <w:fldChar w:fldCharType="begin"/>
      </w:r>
      <w:r w:rsidR="00211C2F" w:rsidRPr="005020BC">
        <w:instrText xml:space="preserve"> REF _Ref99114833 \h </w:instrText>
      </w:r>
      <w:r w:rsidR="00211C2F" w:rsidRPr="005020BC">
        <w:fldChar w:fldCharType="separate"/>
      </w:r>
      <w:r w:rsidR="00211C2F" w:rsidRPr="005020BC">
        <w:rPr>
          <w:b/>
          <w:bCs/>
        </w:rPr>
        <w:t xml:space="preserve">Figure </w:t>
      </w:r>
      <w:r w:rsidR="00211C2F">
        <w:rPr>
          <w:b/>
          <w:bCs/>
          <w:noProof/>
        </w:rPr>
        <w:t>10</w:t>
      </w:r>
      <w:r w:rsidR="00211C2F" w:rsidRPr="005020BC">
        <w:fldChar w:fldCharType="end"/>
      </w:r>
      <w:r w:rsidR="00211C2F" w:rsidRPr="005020BC">
        <w:rPr>
          <w:b/>
          <w:bCs/>
        </w:rPr>
        <w:t>b</w:t>
      </w:r>
      <w:r w:rsidR="00211C2F" w:rsidRPr="005020BC">
        <w:t>)</w:t>
      </w:r>
      <w:r w:rsidR="00211C2F">
        <w:t xml:space="preserve"> compared to “La Sierra” </w:t>
      </w:r>
      <w:r w:rsidR="00211C2F" w:rsidRPr="005020BC">
        <w:t>(</w:t>
      </w:r>
      <w:r w:rsidR="00211C2F" w:rsidRPr="005020BC">
        <w:fldChar w:fldCharType="begin"/>
      </w:r>
      <w:r w:rsidR="00211C2F" w:rsidRPr="005020BC">
        <w:instrText xml:space="preserve"> REF _Ref99114833 \h </w:instrText>
      </w:r>
      <w:r w:rsidR="00211C2F" w:rsidRPr="005020BC">
        <w:fldChar w:fldCharType="separate"/>
      </w:r>
      <w:r w:rsidR="00211C2F" w:rsidRPr="005020BC">
        <w:rPr>
          <w:b/>
          <w:bCs/>
        </w:rPr>
        <w:t xml:space="preserve">Figure </w:t>
      </w:r>
      <w:r w:rsidR="00211C2F">
        <w:rPr>
          <w:b/>
          <w:bCs/>
          <w:noProof/>
        </w:rPr>
        <w:t>10</w:t>
      </w:r>
      <w:r w:rsidR="00211C2F" w:rsidRPr="005020BC">
        <w:fldChar w:fldCharType="end"/>
      </w:r>
      <w:r w:rsidR="00211C2F" w:rsidRPr="005020BC">
        <w:rPr>
          <w:b/>
          <w:bCs/>
        </w:rPr>
        <w:t xml:space="preserve">c </w:t>
      </w:r>
      <w:r w:rsidR="00211C2F" w:rsidRPr="005020BC">
        <w:t xml:space="preserve">and </w:t>
      </w:r>
      <w:r w:rsidR="00211C2F" w:rsidRPr="005020BC">
        <w:fldChar w:fldCharType="begin"/>
      </w:r>
      <w:r w:rsidR="00211C2F" w:rsidRPr="005020BC">
        <w:instrText xml:space="preserve"> REF _Ref99114833 \h </w:instrText>
      </w:r>
      <w:r w:rsidR="00211C2F" w:rsidRPr="005020BC">
        <w:fldChar w:fldCharType="separate"/>
      </w:r>
      <w:r w:rsidR="00211C2F" w:rsidRPr="005020BC">
        <w:rPr>
          <w:b/>
          <w:bCs/>
        </w:rPr>
        <w:t xml:space="preserve">Figure </w:t>
      </w:r>
      <w:r w:rsidR="00211C2F">
        <w:rPr>
          <w:b/>
          <w:bCs/>
          <w:noProof/>
        </w:rPr>
        <w:t>10</w:t>
      </w:r>
      <w:r w:rsidR="00211C2F" w:rsidRPr="005020BC">
        <w:fldChar w:fldCharType="end"/>
      </w:r>
      <w:r w:rsidR="00211C2F" w:rsidRPr="005020BC">
        <w:rPr>
          <w:b/>
          <w:bCs/>
        </w:rPr>
        <w:t>d</w:t>
      </w:r>
      <w:r w:rsidR="00211C2F" w:rsidRPr="005020BC">
        <w:t>)</w:t>
      </w:r>
      <w:r w:rsidR="00211C2F">
        <w:t xml:space="preserve">. </w:t>
      </w:r>
      <w:r w:rsidR="00D52C16" w:rsidRPr="005020BC">
        <w:t xml:space="preserve">A feature that stands out in all panels in </w:t>
      </w:r>
      <w:r w:rsidR="00D52C16" w:rsidRPr="005020BC">
        <w:fldChar w:fldCharType="begin"/>
      </w:r>
      <w:r w:rsidR="00D52C16" w:rsidRPr="005020BC">
        <w:instrText xml:space="preserve"> REF _Ref99114833 \h </w:instrText>
      </w:r>
      <w:r w:rsidR="00D52C16" w:rsidRPr="005020BC">
        <w:fldChar w:fldCharType="separate"/>
      </w:r>
      <w:r w:rsidR="00D52C16" w:rsidRPr="005020BC">
        <w:rPr>
          <w:b/>
          <w:bCs/>
        </w:rPr>
        <w:t xml:space="preserve">Figure </w:t>
      </w:r>
      <w:r w:rsidR="00D52C16">
        <w:rPr>
          <w:b/>
          <w:bCs/>
          <w:noProof/>
        </w:rPr>
        <w:t>10</w:t>
      </w:r>
      <w:r w:rsidR="00D52C16" w:rsidRPr="005020BC">
        <w:fldChar w:fldCharType="end"/>
      </w:r>
      <w:r w:rsidR="002F6FD5">
        <w:t>, but especially in “La Costa,”</w:t>
      </w:r>
      <w:r w:rsidR="00D52C16" w:rsidRPr="005020BC">
        <w:t xml:space="preserve"> is the sinusoidal pattern shown by the AROC in correspondence of </w:t>
      </w:r>
      <w:r w:rsidR="002348DE">
        <w:t xml:space="preserve">the </w:t>
      </w:r>
      <w:r w:rsidR="00D52C16" w:rsidRPr="005020BC">
        <w:t xml:space="preserve">different accumulation periods throughout </w:t>
      </w:r>
      <w:r w:rsidR="00D64346">
        <w:t>the</w:t>
      </w:r>
      <w:r w:rsidR="00D52C16" w:rsidRPr="005020BC">
        <w:t xml:space="preserve"> day</w:t>
      </w:r>
      <w:r w:rsidR="00D64346">
        <w:t xml:space="preserve">. </w:t>
      </w:r>
      <w:r w:rsidR="00900F17" w:rsidRPr="00F05757">
        <w:t>In “La Costa” (</w:t>
      </w:r>
      <w:r w:rsidR="00900F17" w:rsidRPr="005020BC">
        <w:fldChar w:fldCharType="begin"/>
      </w:r>
      <w:r w:rsidR="00900F17" w:rsidRPr="00F05757">
        <w:instrText xml:space="preserve"> REF _Ref99114833 \h </w:instrText>
      </w:r>
      <w:r w:rsidR="00900F17" w:rsidRPr="005020BC">
        <w:fldChar w:fldCharType="separate"/>
      </w:r>
      <w:r w:rsidR="00900F17" w:rsidRPr="00F05757">
        <w:rPr>
          <w:b/>
          <w:bCs/>
        </w:rPr>
        <w:t xml:space="preserve">Figure </w:t>
      </w:r>
      <w:r w:rsidR="00900F17" w:rsidRPr="00F05757">
        <w:rPr>
          <w:b/>
          <w:bCs/>
          <w:noProof/>
        </w:rPr>
        <w:t>10</w:t>
      </w:r>
      <w:r w:rsidR="00900F17" w:rsidRPr="005020BC">
        <w:fldChar w:fldCharType="end"/>
      </w:r>
      <w:r w:rsidR="00900F17" w:rsidRPr="00F05757">
        <w:rPr>
          <w:b/>
          <w:bCs/>
        </w:rPr>
        <w:t xml:space="preserve">a </w:t>
      </w:r>
      <w:r w:rsidR="00900F17" w:rsidRPr="00F05757">
        <w:t xml:space="preserve">and </w:t>
      </w:r>
      <w:r w:rsidR="00900F17" w:rsidRPr="005020BC">
        <w:fldChar w:fldCharType="begin"/>
      </w:r>
      <w:r w:rsidR="00900F17" w:rsidRPr="00F05757">
        <w:instrText xml:space="preserve"> REF _Ref99114833 \h </w:instrText>
      </w:r>
      <w:r w:rsidR="00900F17" w:rsidRPr="005020BC">
        <w:fldChar w:fldCharType="separate"/>
      </w:r>
      <w:r w:rsidR="00900F17" w:rsidRPr="00F05757">
        <w:rPr>
          <w:b/>
          <w:bCs/>
        </w:rPr>
        <w:t xml:space="preserve">Figure </w:t>
      </w:r>
      <w:r w:rsidR="00900F17" w:rsidRPr="00F05757">
        <w:rPr>
          <w:b/>
          <w:bCs/>
          <w:noProof/>
        </w:rPr>
        <w:t>10</w:t>
      </w:r>
      <w:r w:rsidR="00900F17" w:rsidRPr="005020BC">
        <w:fldChar w:fldCharType="end"/>
      </w:r>
      <w:r w:rsidR="00900F17" w:rsidRPr="00F05757">
        <w:rPr>
          <w:b/>
          <w:bCs/>
        </w:rPr>
        <w:t>c</w:t>
      </w:r>
      <w:r w:rsidR="00900F17" w:rsidRPr="00F05757">
        <w:t xml:space="preserve">), </w:t>
      </w:r>
      <w:r w:rsidR="002348DE">
        <w:t>the</w:t>
      </w:r>
      <w:r w:rsidR="00F05757" w:rsidRPr="005020BC">
        <w:t xml:space="preserve"> peaks</w:t>
      </w:r>
      <w:r w:rsidR="002348DE">
        <w:t xml:space="preserve"> in the AROC</w:t>
      </w:r>
      <w:r w:rsidR="00F05757" w:rsidRPr="005020BC">
        <w:t xml:space="preserve"> are observed between 0000-1200 </w:t>
      </w:r>
      <w:commentRangeStart w:id="35"/>
      <w:r>
        <w:t>LT</w:t>
      </w:r>
      <w:commentRangeEnd w:id="35"/>
      <w:r>
        <w:rPr>
          <w:rStyle w:val="Rimandocommento"/>
        </w:rPr>
        <w:commentReference w:id="35"/>
      </w:r>
      <w:r>
        <w:t xml:space="preserve"> (i.e., lead time steps labelled in purple)</w:t>
      </w:r>
      <w:r w:rsidR="00AC0304">
        <w:t xml:space="preserve"> and 0600-1800 LT </w:t>
      </w:r>
      <w:r w:rsidR="00AC0304" w:rsidRPr="005020BC">
        <w:t xml:space="preserve">(i.e., lead time steps labelled in </w:t>
      </w:r>
      <w:r w:rsidR="00AC0304">
        <w:t>cyan</w:t>
      </w:r>
      <w:r w:rsidR="00BA6FB8">
        <w:t xml:space="preserve">, </w:t>
      </w:r>
      <w:r w:rsidR="008079DB">
        <w:t xml:space="preserve">that correspond to rainfall occurred </w:t>
      </w:r>
      <w:r w:rsidR="00BA6FB8">
        <w:t xml:space="preserve">mainly </w:t>
      </w:r>
      <w:r w:rsidR="008079DB">
        <w:t xml:space="preserve">during </w:t>
      </w:r>
      <w:r w:rsidR="00BA6FB8">
        <w:t>daytime</w:t>
      </w:r>
      <w:r w:rsidR="00AC0304" w:rsidRPr="005020BC">
        <w:t>)</w:t>
      </w:r>
      <w:r w:rsidR="00AC0304">
        <w:t xml:space="preserve">, </w:t>
      </w:r>
      <w:r w:rsidR="00F05757" w:rsidRPr="005020BC">
        <w:t xml:space="preserve">while troughs are mostly observed between 1200-0000 LT (i.e., lead time steps labelled in </w:t>
      </w:r>
      <w:r w:rsidR="00AC0304">
        <w:t>pink</w:t>
      </w:r>
      <w:r w:rsidR="00F05757" w:rsidRPr="005020BC">
        <w:t>)</w:t>
      </w:r>
      <w:r w:rsidR="00AC0304">
        <w:t xml:space="preserve"> and </w:t>
      </w:r>
      <w:r w:rsidR="00CF45FD">
        <w:t xml:space="preserve">1800-0600 LT </w:t>
      </w:r>
      <w:r w:rsidR="00CF45FD" w:rsidRPr="005020BC">
        <w:t xml:space="preserve">(i.e., lead time steps labelled in </w:t>
      </w:r>
      <w:r w:rsidR="00CF45FD">
        <w:t>green</w:t>
      </w:r>
      <w:r w:rsidR="00A022FA">
        <w:t xml:space="preserve">, </w:t>
      </w:r>
      <w:r w:rsidR="008079DB">
        <w:t>that correspond to rainfall occurred mainly during nighttime</w:t>
      </w:r>
      <w:r w:rsidR="00CF45FD" w:rsidRPr="005020BC">
        <w:t>)</w:t>
      </w:r>
      <w:r w:rsidR="00F05757" w:rsidRPr="005020BC">
        <w:t>.</w:t>
      </w:r>
      <w:r w:rsidR="00BA6FB8">
        <w:t xml:space="preserve"> Overall, t</w:t>
      </w:r>
      <w:r w:rsidR="00573D4D">
        <w:t xml:space="preserve">he discrimination ability </w:t>
      </w:r>
      <w:r w:rsidR="00CB6D3D">
        <w:t xml:space="preserve">for ecPoint </w:t>
      </w:r>
      <w:r w:rsidR="00573D4D">
        <w:t>in “La Costa</w:t>
      </w:r>
      <w:r w:rsidR="00A022FA">
        <w:t xml:space="preserve">” </w:t>
      </w:r>
      <w:r w:rsidR="00CB6D3D">
        <w:t xml:space="preserve">tended to be better </w:t>
      </w:r>
      <w:r w:rsidR="00A340C0">
        <w:t>than</w:t>
      </w:r>
      <w:r w:rsidR="00CB6D3D">
        <w:t xml:space="preserve"> the discrimination ability for ENS</w:t>
      </w:r>
      <w:r w:rsidR="008B670F">
        <w:t>, especially for VRT</w:t>
      </w:r>
      <w:r w:rsidR="008B670F" w:rsidRPr="008B670F">
        <w:rPr>
          <w:vertAlign w:val="subscript"/>
        </w:rPr>
        <w:t>S</w:t>
      </w:r>
      <w:r w:rsidR="00A46EA2">
        <w:rPr>
          <w:vertAlign w:val="subscript"/>
        </w:rPr>
        <w:t xml:space="preserve"> </w:t>
      </w:r>
      <w:r w:rsidR="00A46EA2" w:rsidRPr="00A46EA2">
        <w:t>(</w:t>
      </w:r>
      <w:r w:rsidR="00A46EA2" w:rsidRPr="005020BC">
        <w:fldChar w:fldCharType="begin"/>
      </w:r>
      <w:r w:rsidR="00A46EA2" w:rsidRPr="00F05757">
        <w:instrText xml:space="preserve"> REF _Ref99114833 \h </w:instrText>
      </w:r>
      <w:r w:rsidR="00A46EA2" w:rsidRPr="005020BC">
        <w:fldChar w:fldCharType="separate"/>
      </w:r>
      <w:r w:rsidR="00A46EA2" w:rsidRPr="00F05757">
        <w:rPr>
          <w:b/>
          <w:bCs/>
        </w:rPr>
        <w:t xml:space="preserve">Figure </w:t>
      </w:r>
      <w:r w:rsidR="00A46EA2" w:rsidRPr="00F05757">
        <w:rPr>
          <w:b/>
          <w:bCs/>
          <w:noProof/>
        </w:rPr>
        <w:t>10</w:t>
      </w:r>
      <w:r w:rsidR="00A46EA2" w:rsidRPr="005020BC">
        <w:fldChar w:fldCharType="end"/>
      </w:r>
      <w:r w:rsidR="00A46EA2" w:rsidRPr="00F05757">
        <w:rPr>
          <w:b/>
          <w:bCs/>
        </w:rPr>
        <w:t>c</w:t>
      </w:r>
      <w:r w:rsidR="00A46EA2" w:rsidRPr="00F05757">
        <w:t>)</w:t>
      </w:r>
      <w:r w:rsidR="008B670F">
        <w:t xml:space="preserve">. </w:t>
      </w:r>
      <w:r w:rsidR="00A340C0">
        <w:t xml:space="preserve">However, </w:t>
      </w:r>
      <w:r w:rsidR="00250BF2">
        <w:t xml:space="preserve">it is </w:t>
      </w:r>
      <w:r w:rsidR="005E7154">
        <w:t>worth noting</w:t>
      </w:r>
      <w:r w:rsidR="00250BF2">
        <w:t xml:space="preserve"> that </w:t>
      </w:r>
      <w:r w:rsidR="00F71393">
        <w:t>ecPoint and ENS’s</w:t>
      </w:r>
      <w:r w:rsidR="00262AC4">
        <w:t xml:space="preserve"> AROCs are clos</w:t>
      </w:r>
      <w:r w:rsidR="00250BF2">
        <w:t>er</w:t>
      </w:r>
      <w:r w:rsidR="00262AC4">
        <w:t xml:space="preserve"> </w:t>
      </w:r>
      <w:r w:rsidR="005C3B90">
        <w:t xml:space="preserve">in the peaks </w:t>
      </w:r>
      <w:r w:rsidR="00250BF2">
        <w:t>and further apart</w:t>
      </w:r>
      <w:r w:rsidR="00262AC4">
        <w:t xml:space="preserve"> </w:t>
      </w:r>
      <w:r w:rsidR="005C3B90">
        <w:t xml:space="preserve">in the </w:t>
      </w:r>
      <w:r w:rsidR="005C3B90" w:rsidRPr="005020BC">
        <w:t>troughs</w:t>
      </w:r>
      <w:r>
        <w:t>,</w:t>
      </w:r>
      <w:r w:rsidR="004459B1">
        <w:t xml:space="preserve"> meaning that the improvements that ecPoint bring</w:t>
      </w:r>
      <w:r>
        <w:t xml:space="preserve">s in </w:t>
      </w:r>
      <w:r w:rsidR="004459B1">
        <w:t xml:space="preserve">the identification of areas at risk of flash floods are </w:t>
      </w:r>
      <w:r w:rsidR="005B21D5">
        <w:t xml:space="preserve">mainly over rainfall events occurring in </w:t>
      </w:r>
      <w:r>
        <w:t xml:space="preserve">the daytime. </w:t>
      </w:r>
    </w:p>
    <w:p w14:paraId="577B09F7" w14:textId="74D9217A" w:rsidR="00D81B81" w:rsidRDefault="0058065C" w:rsidP="00F904B8">
      <w:r w:rsidRPr="005020BC">
        <w:t>A similar sinusoidal pattern</w:t>
      </w:r>
      <w:r w:rsidR="006B6655">
        <w:t>, although noisier,</w:t>
      </w:r>
      <w:r w:rsidRPr="005020BC">
        <w:t xml:space="preserve"> was observed for the AROCs in “La Sierra” (</w:t>
      </w:r>
      <w:r w:rsidRPr="005020BC">
        <w:fldChar w:fldCharType="begin"/>
      </w:r>
      <w:r w:rsidRPr="005020BC">
        <w:instrText xml:space="preserve"> REF _Ref99114833 \h </w:instrText>
      </w:r>
      <w:r w:rsidRPr="005020BC">
        <w:fldChar w:fldCharType="separate"/>
      </w:r>
      <w:r w:rsidR="00002094" w:rsidRPr="005020BC">
        <w:rPr>
          <w:b/>
          <w:bCs/>
        </w:rPr>
        <w:t xml:space="preserve">Figure </w:t>
      </w:r>
      <w:r w:rsidR="00002094">
        <w:rPr>
          <w:b/>
          <w:bCs/>
          <w:noProof/>
        </w:rPr>
        <w:t>10</w:t>
      </w:r>
      <w:r w:rsidRPr="005020BC">
        <w:fldChar w:fldCharType="end"/>
      </w:r>
      <w:r w:rsidRPr="005020BC">
        <w:rPr>
          <w:b/>
          <w:bCs/>
        </w:rPr>
        <w:t xml:space="preserve">c </w:t>
      </w:r>
      <w:r w:rsidRPr="005020BC">
        <w:t xml:space="preserve">and </w:t>
      </w:r>
      <w:r w:rsidRPr="005020BC">
        <w:rPr>
          <w:b/>
          <w:bCs/>
        </w:rPr>
        <w:t>d</w:t>
      </w:r>
      <w:r w:rsidRPr="005020BC">
        <w:t xml:space="preserve">). Unlike in “La Costa”, </w:t>
      </w:r>
      <w:r w:rsidR="00745A47">
        <w:t xml:space="preserve">in “La Sierra” there are no specific </w:t>
      </w:r>
      <w:r w:rsidRPr="005020BC">
        <w:t>times of the day</w:t>
      </w:r>
      <w:r w:rsidR="004F6EC6">
        <w:t xml:space="preserve"> where</w:t>
      </w:r>
      <w:r w:rsidRPr="005020BC">
        <w:t xml:space="preserve"> </w:t>
      </w:r>
      <w:r w:rsidR="007C0A68">
        <w:t>ecPoint adds</w:t>
      </w:r>
      <w:r w:rsidRPr="005020BC">
        <w:t xml:space="preserve"> value </w:t>
      </w:r>
      <w:r w:rsidR="007C0A68">
        <w:t>to the performance of ENS</w:t>
      </w:r>
      <w:r w:rsidRPr="005020BC">
        <w:t xml:space="preserve">. </w:t>
      </w:r>
      <w:r w:rsidR="00E9179D">
        <w:t>For VRT</w:t>
      </w:r>
      <w:r w:rsidR="00E9179D" w:rsidRPr="00E9179D">
        <w:rPr>
          <w:vertAlign w:val="subscript"/>
        </w:rPr>
        <w:t>MS</w:t>
      </w:r>
      <w:r w:rsidR="00E9179D">
        <w:t xml:space="preserve"> </w:t>
      </w:r>
      <w:r w:rsidR="00E9179D" w:rsidRPr="005020BC">
        <w:t>(</w:t>
      </w:r>
      <w:r w:rsidR="00E9179D" w:rsidRPr="005020BC">
        <w:fldChar w:fldCharType="begin"/>
      </w:r>
      <w:r w:rsidR="00E9179D" w:rsidRPr="005020BC">
        <w:instrText xml:space="preserve"> REF _Ref99114833 \h </w:instrText>
      </w:r>
      <w:r w:rsidR="00E9179D" w:rsidRPr="005020BC">
        <w:fldChar w:fldCharType="separate"/>
      </w:r>
      <w:r w:rsidR="00E9179D" w:rsidRPr="005020BC">
        <w:rPr>
          <w:b/>
          <w:bCs/>
        </w:rPr>
        <w:t xml:space="preserve">Figure </w:t>
      </w:r>
      <w:r w:rsidR="00E9179D">
        <w:rPr>
          <w:b/>
          <w:bCs/>
          <w:noProof/>
        </w:rPr>
        <w:t>10</w:t>
      </w:r>
      <w:r w:rsidR="00E9179D" w:rsidRPr="005020BC">
        <w:fldChar w:fldCharType="end"/>
      </w:r>
      <w:r w:rsidR="00E9179D" w:rsidRPr="005020BC">
        <w:rPr>
          <w:b/>
          <w:bCs/>
        </w:rPr>
        <w:t>c</w:t>
      </w:r>
      <w:r w:rsidR="00E9179D">
        <w:t>)</w:t>
      </w:r>
      <w:r w:rsidR="00D25A3B">
        <w:t>, ENS shows a</w:t>
      </w:r>
      <w:r w:rsidR="007C0A68">
        <w:t>n overall</w:t>
      </w:r>
      <w:r w:rsidR="00D25A3B">
        <w:t xml:space="preserve"> better discrimination ability</w:t>
      </w:r>
      <w:r w:rsidR="007C0A68">
        <w:t xml:space="preserve"> than ecPoint</w:t>
      </w:r>
      <w:r w:rsidR="00D25A3B">
        <w:t xml:space="preserve">, while </w:t>
      </w:r>
      <w:r w:rsidR="007C0A68">
        <w:t>the latter</w:t>
      </w:r>
      <w:r w:rsidR="00D25A3B">
        <w:t xml:space="preserve"> </w:t>
      </w:r>
      <w:r w:rsidR="007C0A68">
        <w:t>shows an overall</w:t>
      </w:r>
      <w:r w:rsidR="00D25A3B">
        <w:t xml:space="preserve"> better </w:t>
      </w:r>
      <w:r w:rsidR="007C0A68">
        <w:t xml:space="preserve">performance than ENS </w:t>
      </w:r>
      <w:r w:rsidR="006B5413">
        <w:t>in the AROCs for VRT</w:t>
      </w:r>
      <w:r w:rsidR="006B5413" w:rsidRPr="00E9179D">
        <w:rPr>
          <w:vertAlign w:val="subscript"/>
        </w:rPr>
        <w:t>S</w:t>
      </w:r>
      <w:r w:rsidR="006B5413">
        <w:rPr>
          <w:vertAlign w:val="subscript"/>
        </w:rPr>
        <w:t xml:space="preserve"> </w:t>
      </w:r>
      <w:r w:rsidR="006B5413" w:rsidRPr="005020BC">
        <w:t>(</w:t>
      </w:r>
      <w:r w:rsidR="006B5413" w:rsidRPr="005020BC">
        <w:fldChar w:fldCharType="begin"/>
      </w:r>
      <w:r w:rsidR="006B5413" w:rsidRPr="005020BC">
        <w:instrText xml:space="preserve"> REF _Ref99114833 \h </w:instrText>
      </w:r>
      <w:r w:rsidR="006B5413" w:rsidRPr="005020BC">
        <w:fldChar w:fldCharType="separate"/>
      </w:r>
      <w:r w:rsidR="006B5413" w:rsidRPr="005020BC">
        <w:rPr>
          <w:b/>
          <w:bCs/>
        </w:rPr>
        <w:t xml:space="preserve">Figure </w:t>
      </w:r>
      <w:r w:rsidR="006B5413">
        <w:rPr>
          <w:b/>
          <w:bCs/>
          <w:noProof/>
        </w:rPr>
        <w:t>10</w:t>
      </w:r>
      <w:r w:rsidR="006B5413" w:rsidRPr="005020BC">
        <w:fldChar w:fldCharType="end"/>
      </w:r>
      <w:r w:rsidR="006B5413">
        <w:rPr>
          <w:b/>
          <w:bCs/>
        </w:rPr>
        <w:t>d</w:t>
      </w:r>
      <w:r w:rsidR="006B5413">
        <w:t>).</w:t>
      </w:r>
    </w:p>
    <w:p w14:paraId="2D001246" w14:textId="761167C3" w:rsidR="00693C91" w:rsidRPr="00E9179D" w:rsidRDefault="0058065C" w:rsidP="00C720A9">
      <w:r>
        <w:lastRenderedPageBreak/>
        <w:t xml:space="preserve">The analysis of the ROC curves provides further information </w:t>
      </w:r>
      <w:r w:rsidR="00A416DA">
        <w:t>on the discrimination ability of forecasts.</w:t>
      </w:r>
      <w:r w:rsidR="00A210BC">
        <w:t xml:space="preserve"> </w:t>
      </w:r>
      <w:r w:rsidR="00A210BC">
        <w:fldChar w:fldCharType="begin"/>
      </w:r>
      <w:r w:rsidR="00A210BC">
        <w:instrText xml:space="preserve"> REF _Ref151150933 \h </w:instrText>
      </w:r>
      <w:r w:rsidR="00A210BC">
        <w:fldChar w:fldCharType="separate"/>
      </w:r>
      <w:r w:rsidR="00A210BC" w:rsidRPr="005020BC">
        <w:rPr>
          <w:b/>
          <w:bCs/>
        </w:rPr>
        <w:t xml:space="preserve">Figure </w:t>
      </w:r>
      <w:r w:rsidR="00A210BC">
        <w:rPr>
          <w:b/>
          <w:bCs/>
          <w:noProof/>
        </w:rPr>
        <w:t>11</w:t>
      </w:r>
      <w:r w:rsidR="00A210BC">
        <w:fldChar w:fldCharType="end"/>
      </w:r>
      <w:r w:rsidR="00A210BC">
        <w:t xml:space="preserve"> shows the </w:t>
      </w:r>
      <w:r w:rsidR="00A416DA">
        <w:t>ROC curves for ENS (in red) and ecPoint</w:t>
      </w:r>
      <w:r w:rsidR="00D947A1">
        <w:t xml:space="preserve"> (in blue)</w:t>
      </w:r>
      <w:r w:rsidR="008B5510">
        <w:t xml:space="preserve"> for </w:t>
      </w:r>
      <w:r w:rsidR="009E7DFD">
        <w:t>the 12-hourly accumulation period ending at t</w:t>
      </w:r>
      <w:r w:rsidR="000E7E3C">
        <w:t xml:space="preserve">+72 (i.e., day 3 forecast), which corresponds </w:t>
      </w:r>
      <w:r w:rsidR="00303D88">
        <w:t>to a mainly daytime rainfall whose valid accumulation period ends at 1800 LT</w:t>
      </w:r>
      <w:r w:rsidR="008B5510">
        <w:t xml:space="preserve">. </w:t>
      </w:r>
      <w:r w:rsidR="00203989">
        <w:t>For both regions, the AROC is larger. However, substantial differences were observed</w:t>
      </w:r>
      <w:r w:rsidR="00FB270E">
        <w:t xml:space="preserve"> in the shape</w:t>
      </w:r>
      <w:r>
        <w:t xml:space="preserve">s of </w:t>
      </w:r>
      <w:r w:rsidR="00FB270E">
        <w:t xml:space="preserve">ROC curves. </w:t>
      </w:r>
      <w:r w:rsidR="008B5510">
        <w:t>For</w:t>
      </w:r>
      <w:r w:rsidR="00D947A1">
        <w:t xml:space="preserve"> “La Costa” (continuous line)</w:t>
      </w:r>
      <w:r w:rsidR="008B5510">
        <w:t xml:space="preserve">, the ROC curves </w:t>
      </w:r>
      <w:r w:rsidR="007B33B0">
        <w:t>are mostly overlapping, and only the</w:t>
      </w:r>
      <w:r w:rsidR="005E4FE2">
        <w:t xml:space="preserve"> points corresponding to the</w:t>
      </w:r>
      <w:r w:rsidR="007B33B0">
        <w:t xml:space="preserve"> </w:t>
      </w:r>
      <w:r w:rsidR="00031552">
        <w:t xml:space="preserve">two </w:t>
      </w:r>
      <w:r w:rsidR="007B33B0">
        <w:t xml:space="preserve">top percentiles </w:t>
      </w:r>
      <w:r w:rsidR="00031552">
        <w:t>in ecPoint (</w:t>
      </w:r>
      <w:r w:rsidR="00B6221B">
        <w:t>98</w:t>
      </w:r>
      <w:r w:rsidR="00B6221B" w:rsidRPr="00B6221B">
        <w:rPr>
          <w:vertAlign w:val="superscript"/>
        </w:rPr>
        <w:t>th</w:t>
      </w:r>
      <w:r w:rsidR="00B6221B">
        <w:t xml:space="preserve"> and 99</w:t>
      </w:r>
      <w:r w:rsidR="00B6221B" w:rsidRPr="00B6221B">
        <w:rPr>
          <w:vertAlign w:val="superscript"/>
        </w:rPr>
        <w:t>th</w:t>
      </w:r>
      <w:r w:rsidR="00031552">
        <w:t xml:space="preserve">) </w:t>
      </w:r>
      <w:r w:rsidR="005E4FE2">
        <w:t xml:space="preserve">are above the </w:t>
      </w:r>
      <w:r w:rsidR="00B6221B">
        <w:t>ROC curve for ENS.</w:t>
      </w:r>
      <w:r w:rsidR="00C720A9">
        <w:t xml:space="preserve"> This means that the underlaying curve </w:t>
      </w:r>
      <w:r w:rsidR="00294465">
        <w:t>for ENS and ecPoint is the same</w:t>
      </w:r>
      <w:r w:rsidR="00503671">
        <w:t>, and the greater AROC from ecPoint is due to</w:t>
      </w:r>
      <w:r w:rsidR="00965B35">
        <w:t xml:space="preserve"> the capability to identify extremes better thanks to the</w:t>
      </w:r>
      <w:r w:rsidR="00503671">
        <w:t xml:space="preserve"> </w:t>
      </w:r>
      <w:r w:rsidR="000304E5">
        <w:t>bigger number of</w:t>
      </w:r>
      <w:r w:rsidR="00503671">
        <w:t xml:space="preserve"> ensemble members.</w:t>
      </w:r>
      <w:r w:rsidR="004D7E01">
        <w:t xml:space="preserve"> In this case, </w:t>
      </w:r>
      <w:r w:rsidR="003C5069">
        <w:t>it</w:t>
      </w:r>
      <w:r w:rsidR="004D7E01">
        <w:t xml:space="preserve"> can </w:t>
      </w:r>
      <w:r>
        <w:t xml:space="preserve">be </w:t>
      </w:r>
      <w:r w:rsidR="003C5069">
        <w:t>conclude</w:t>
      </w:r>
      <w:r>
        <w:t>d that</w:t>
      </w:r>
      <w:r w:rsidR="004D7E01">
        <w:t xml:space="preserve"> </w:t>
      </w:r>
      <w:r>
        <w:t xml:space="preserve">the ENS contains the information </w:t>
      </w:r>
      <w:r w:rsidR="00EF5616">
        <w:t xml:space="preserve">required </w:t>
      </w:r>
      <w:r w:rsidR="004D7E01">
        <w:t xml:space="preserve">to </w:t>
      </w:r>
      <w:r w:rsidR="00EF5616">
        <w:t>predict</w:t>
      </w:r>
      <w:r w:rsidR="004D7E01">
        <w:t xml:space="preserve"> whether an</w:t>
      </w:r>
      <w:r w:rsidR="003C5069">
        <w:t xml:space="preserve"> extreme flash-flood-triggering rainfall event might occur</w:t>
      </w:r>
      <w:r w:rsidR="00EF5616">
        <w:t xml:space="preserve">, although it </w:t>
      </w:r>
      <w:r w:rsidR="00E9062E">
        <w:t>might</w:t>
      </w:r>
      <w:r w:rsidR="00EF5616">
        <w:t xml:space="preserve"> not</w:t>
      </w:r>
      <w:r w:rsidR="00E9062E">
        <w:t xml:space="preserve"> be</w:t>
      </w:r>
      <w:r w:rsidR="00EF5616">
        <w:t xml:space="preserve"> possible to </w:t>
      </w:r>
      <w:r w:rsidR="00E9062E">
        <w:t xml:space="preserve">predict the actual magnitude of the event. </w:t>
      </w:r>
      <w:r w:rsidR="000C5EFC">
        <w:t>To achieve this</w:t>
      </w:r>
      <w:r w:rsidR="00011FBA">
        <w:t xml:space="preserve"> goal,</w:t>
      </w:r>
      <w:r w:rsidR="000C5EFC">
        <w:t xml:space="preserve"> forecasts from ecPoint </w:t>
      </w:r>
      <w:r w:rsidR="00011FBA">
        <w:t>are</w:t>
      </w:r>
      <w:r w:rsidR="000C5EFC">
        <w:t xml:space="preserve"> better </w:t>
      </w:r>
      <w:r w:rsidR="00011FBA">
        <w:t xml:space="preserve">suited because they </w:t>
      </w:r>
      <w:r w:rsidR="00144583">
        <w:t>can</w:t>
      </w:r>
      <w:r w:rsidR="00011FBA">
        <w:t xml:space="preserve"> </w:t>
      </w:r>
      <w:r w:rsidR="005658D5">
        <w:t xml:space="preserve">double the hit rate from </w:t>
      </w:r>
      <w:r>
        <w:t xml:space="preserve">the ENS with only a very small increase in the false alarm rate. </w:t>
      </w:r>
      <w:r w:rsidR="001308A0">
        <w:t>On the contrary,</w:t>
      </w:r>
      <w:r w:rsidR="00882ABF">
        <w:t xml:space="preserve"> although noisy, it can be observed that </w:t>
      </w:r>
      <w:r w:rsidR="00D32B05">
        <w:t>the ROC curves in “La Sierra” (dashed lines)</w:t>
      </w:r>
      <w:r w:rsidR="00B513E8">
        <w:t xml:space="preserve"> do not overlap</w:t>
      </w:r>
      <w:r w:rsidR="00203989">
        <w:t xml:space="preserve">. </w:t>
      </w:r>
      <w:r w:rsidR="000E1910">
        <w:t xml:space="preserve">This implies that the underlying </w:t>
      </w:r>
      <w:r w:rsidR="00EA2BA3">
        <w:t>curve</w:t>
      </w:r>
      <w:r>
        <w:t>s for ENS and ecPoint are different</w:t>
      </w:r>
      <w:r w:rsidR="009374A5">
        <w:t xml:space="preserve">. Thus, </w:t>
      </w:r>
      <w:r w:rsidR="00144583">
        <w:t xml:space="preserve">ecPoint </w:t>
      </w:r>
      <w:r w:rsidR="00455F47">
        <w:t>can</w:t>
      </w:r>
      <w:r w:rsidR="00144583">
        <w:t xml:space="preserve"> identify events </w:t>
      </w:r>
      <w:r w:rsidR="00014B89">
        <w:t xml:space="preserve">for which ENS may not provide any signal. </w:t>
      </w:r>
    </w:p>
    <w:p w14:paraId="31EEDCB0" w14:textId="0106A374" w:rsidR="00761CDA" w:rsidRDefault="0058065C" w:rsidP="00761CDA">
      <w:pPr>
        <w:pStyle w:val="Titolo3"/>
      </w:pPr>
      <w:bookmarkStart w:id="36" w:name="_Ref149748576"/>
      <w:r>
        <w:t>F</w:t>
      </w:r>
      <w:r w:rsidR="00B077E3">
        <w:t>orecast’s f</w:t>
      </w:r>
      <w:r>
        <w:t>requency bias</w:t>
      </w:r>
      <w:bookmarkEnd w:id="36"/>
    </w:p>
    <w:p w14:paraId="24B7957F" w14:textId="3C84D0D2" w:rsidR="00761CDA" w:rsidRDefault="0058065C" w:rsidP="00AF4956">
      <w:r>
        <w:fldChar w:fldCharType="begin"/>
      </w:r>
      <w:r>
        <w:instrText xml:space="preserve"> REF _Ref151152703 \h </w:instrText>
      </w:r>
      <w:r>
        <w:fldChar w:fldCharType="separate"/>
      </w:r>
      <w:r w:rsidRPr="000306C3">
        <w:rPr>
          <w:b/>
          <w:bCs/>
        </w:rPr>
        <w:t xml:space="preserve">Figure </w:t>
      </w:r>
      <w:r>
        <w:rPr>
          <w:b/>
          <w:bCs/>
          <w:noProof/>
        </w:rPr>
        <w:t>12</w:t>
      </w:r>
      <w:r>
        <w:fldChar w:fldCharType="end"/>
      </w:r>
      <w:r>
        <w:t xml:space="preserve"> </w:t>
      </w:r>
      <w:r w:rsidRPr="005020BC">
        <w:t xml:space="preserve">shows the evolution of </w:t>
      </w:r>
      <w:r w:rsidR="00B70074">
        <w:t>the FB</w:t>
      </w:r>
      <w:r w:rsidRPr="005020BC">
        <w:t xml:space="preserve"> with lead time for </w:t>
      </w:r>
      <w:r>
        <w:t>VRT</w:t>
      </w:r>
      <w:r>
        <w:rPr>
          <w:vertAlign w:val="subscript"/>
        </w:rPr>
        <w:t>MS</w:t>
      </w:r>
      <w:r w:rsidRPr="005020BC">
        <w:t xml:space="preserve"> and </w:t>
      </w:r>
      <w:r>
        <w:t>VRT</w:t>
      </w:r>
      <w:r>
        <w:rPr>
          <w:vertAlign w:val="subscript"/>
        </w:rPr>
        <w:t>S</w:t>
      </w:r>
      <w:r>
        <w:t xml:space="preserve">, </w:t>
      </w:r>
      <w:r w:rsidRPr="005020BC">
        <w:t>for “La Costa” and “La Sierra.”</w:t>
      </w:r>
      <w:r w:rsidR="00B70074">
        <w:t xml:space="preserve"> </w:t>
      </w:r>
      <w:r w:rsidR="00546681">
        <w:t>N</w:t>
      </w:r>
      <w:r w:rsidR="00546681" w:rsidRPr="005020BC">
        <w:t>o</w:t>
      </w:r>
      <w:r w:rsidR="00546681">
        <w:t xml:space="preserve"> significant</w:t>
      </w:r>
      <w:r w:rsidR="00546681" w:rsidRPr="005020BC">
        <w:t xml:space="preserve"> degradation </w:t>
      </w:r>
      <w:r w:rsidR="008430B1">
        <w:t xml:space="preserve">in FB was observed </w:t>
      </w:r>
      <w:r w:rsidR="00546681" w:rsidRPr="005020BC">
        <w:t xml:space="preserve">with </w:t>
      </w:r>
      <w:r>
        <w:t xml:space="preserve">the lead time in </w:t>
      </w:r>
      <w:r w:rsidR="008430B1">
        <w:t>eith</w:t>
      </w:r>
      <w:r>
        <w:t>er region</w:t>
      </w:r>
      <w:r w:rsidR="008430B1">
        <w:t xml:space="preserve">. </w:t>
      </w:r>
      <w:r w:rsidR="001F08D3">
        <w:t xml:space="preserve">Overall, FB </w:t>
      </w:r>
      <w:r w:rsidR="00E958E5">
        <w:t>is</w:t>
      </w:r>
      <w:r w:rsidR="00D3463C">
        <w:t xml:space="preserve"> larger</w:t>
      </w:r>
      <w:r w:rsidR="00E958E5">
        <w:t xml:space="preserve"> for VRT</w:t>
      </w:r>
      <w:r w:rsidR="00E958E5">
        <w:rPr>
          <w:vertAlign w:val="subscript"/>
        </w:rPr>
        <w:t>MS</w:t>
      </w:r>
      <w:r w:rsidR="00E958E5" w:rsidRPr="005020BC">
        <w:t xml:space="preserve"> (</w:t>
      </w:r>
      <w:r w:rsidR="00E958E5">
        <w:fldChar w:fldCharType="begin"/>
      </w:r>
      <w:r w:rsidR="00E958E5">
        <w:instrText xml:space="preserve"> REF _Ref151152703 \h </w:instrText>
      </w:r>
      <w:r w:rsidR="00E958E5">
        <w:fldChar w:fldCharType="separate"/>
      </w:r>
      <w:r w:rsidR="00E958E5" w:rsidRPr="000306C3">
        <w:rPr>
          <w:b/>
          <w:bCs/>
        </w:rPr>
        <w:t xml:space="preserve">Figure </w:t>
      </w:r>
      <w:r w:rsidR="00E958E5">
        <w:rPr>
          <w:b/>
          <w:bCs/>
          <w:noProof/>
        </w:rPr>
        <w:t>12</w:t>
      </w:r>
      <w:r w:rsidR="00E958E5">
        <w:fldChar w:fldCharType="end"/>
      </w:r>
      <w:r w:rsidR="00E958E5" w:rsidRPr="005020BC">
        <w:rPr>
          <w:b/>
          <w:bCs/>
        </w:rPr>
        <w:t>a</w:t>
      </w:r>
      <w:r w:rsidR="00E958E5">
        <w:rPr>
          <w:b/>
          <w:bCs/>
        </w:rPr>
        <w:t xml:space="preserve"> </w:t>
      </w:r>
      <w:r w:rsidR="00E958E5" w:rsidRPr="005020BC">
        <w:t xml:space="preserve">and </w:t>
      </w:r>
      <w:r w:rsidR="00E958E5">
        <w:fldChar w:fldCharType="begin"/>
      </w:r>
      <w:r w:rsidR="00E958E5">
        <w:instrText xml:space="preserve"> REF _Ref151152703 \h </w:instrText>
      </w:r>
      <w:r w:rsidR="00E958E5">
        <w:fldChar w:fldCharType="separate"/>
      </w:r>
      <w:r w:rsidR="00E958E5" w:rsidRPr="000306C3">
        <w:rPr>
          <w:b/>
          <w:bCs/>
        </w:rPr>
        <w:t xml:space="preserve">Figure </w:t>
      </w:r>
      <w:r w:rsidR="00E958E5">
        <w:rPr>
          <w:b/>
          <w:bCs/>
          <w:noProof/>
        </w:rPr>
        <w:t>12</w:t>
      </w:r>
      <w:r w:rsidR="00E958E5">
        <w:fldChar w:fldCharType="end"/>
      </w:r>
      <w:r w:rsidR="00E958E5">
        <w:rPr>
          <w:b/>
          <w:bCs/>
        </w:rPr>
        <w:t>c</w:t>
      </w:r>
      <w:r w:rsidR="00E958E5" w:rsidRPr="00EA15B0">
        <w:t>)</w:t>
      </w:r>
      <w:r w:rsidR="00E958E5">
        <w:rPr>
          <w:b/>
          <w:bCs/>
        </w:rPr>
        <w:t xml:space="preserve"> </w:t>
      </w:r>
      <w:r w:rsidR="00E958E5">
        <w:t>than for</w:t>
      </w:r>
      <w:r w:rsidR="00E958E5" w:rsidRPr="005020BC">
        <w:t xml:space="preserve"> </w:t>
      </w:r>
      <w:r w:rsidR="00E958E5">
        <w:t>VRT</w:t>
      </w:r>
      <w:r w:rsidR="00E958E5">
        <w:rPr>
          <w:vertAlign w:val="subscript"/>
        </w:rPr>
        <w:t>S</w:t>
      </w:r>
      <w:r w:rsidR="00E958E5">
        <w:t xml:space="preserve"> </w:t>
      </w:r>
      <w:r w:rsidR="00E958E5" w:rsidRPr="005020BC">
        <w:t>(</w:t>
      </w:r>
      <w:r w:rsidR="00E958E5">
        <w:fldChar w:fldCharType="begin"/>
      </w:r>
      <w:r w:rsidR="00E958E5">
        <w:instrText xml:space="preserve"> REF _Ref151152703 \h </w:instrText>
      </w:r>
      <w:r w:rsidR="00E958E5">
        <w:fldChar w:fldCharType="separate"/>
      </w:r>
      <w:r w:rsidR="00E958E5" w:rsidRPr="000306C3">
        <w:rPr>
          <w:b/>
          <w:bCs/>
        </w:rPr>
        <w:t xml:space="preserve">Figure </w:t>
      </w:r>
      <w:r w:rsidR="00E958E5">
        <w:rPr>
          <w:b/>
          <w:bCs/>
          <w:noProof/>
        </w:rPr>
        <w:t>12</w:t>
      </w:r>
      <w:r w:rsidR="00E958E5">
        <w:fldChar w:fldCharType="end"/>
      </w:r>
      <w:r w:rsidR="00E958E5">
        <w:rPr>
          <w:b/>
          <w:bCs/>
        </w:rPr>
        <w:t>b</w:t>
      </w:r>
      <w:r w:rsidR="00E958E5" w:rsidRPr="00F6319D">
        <w:t xml:space="preserve"> </w:t>
      </w:r>
      <w:r w:rsidR="00E958E5" w:rsidRPr="005020BC">
        <w:t xml:space="preserve">and </w:t>
      </w:r>
      <w:r w:rsidR="00E958E5">
        <w:fldChar w:fldCharType="begin"/>
      </w:r>
      <w:r w:rsidR="00E958E5">
        <w:instrText xml:space="preserve"> REF _Ref151152703 \h </w:instrText>
      </w:r>
      <w:r w:rsidR="00E958E5">
        <w:fldChar w:fldCharType="separate"/>
      </w:r>
      <w:r w:rsidR="00E958E5" w:rsidRPr="000306C3">
        <w:rPr>
          <w:b/>
          <w:bCs/>
        </w:rPr>
        <w:t xml:space="preserve">Figure </w:t>
      </w:r>
      <w:r w:rsidR="00E958E5">
        <w:rPr>
          <w:b/>
          <w:bCs/>
          <w:noProof/>
        </w:rPr>
        <w:t>12</w:t>
      </w:r>
      <w:r w:rsidR="00E958E5">
        <w:fldChar w:fldCharType="end"/>
      </w:r>
      <w:r w:rsidR="00E958E5" w:rsidRPr="00F6319D">
        <w:rPr>
          <w:b/>
          <w:bCs/>
        </w:rPr>
        <w:t>d</w:t>
      </w:r>
      <w:r w:rsidR="00E958E5" w:rsidRPr="00EA15B0">
        <w:t>)</w:t>
      </w:r>
      <w:r w:rsidR="00E958E5">
        <w:t>, and for</w:t>
      </w:r>
      <w:r w:rsidR="002700B4">
        <w:t xml:space="preserve"> “La Sierra” </w:t>
      </w:r>
      <w:r w:rsidR="002700B4" w:rsidRPr="005020BC">
        <w:t>(</w:t>
      </w:r>
      <w:r w:rsidR="002700B4">
        <w:fldChar w:fldCharType="begin"/>
      </w:r>
      <w:r w:rsidR="002700B4">
        <w:instrText xml:space="preserve"> REF _Ref151152703 \h </w:instrText>
      </w:r>
      <w:r w:rsidR="002700B4">
        <w:fldChar w:fldCharType="separate"/>
      </w:r>
      <w:r w:rsidR="002700B4" w:rsidRPr="000306C3">
        <w:rPr>
          <w:b/>
          <w:bCs/>
        </w:rPr>
        <w:t xml:space="preserve">Figure </w:t>
      </w:r>
      <w:r w:rsidR="002700B4">
        <w:rPr>
          <w:b/>
          <w:bCs/>
          <w:noProof/>
        </w:rPr>
        <w:t>12</w:t>
      </w:r>
      <w:r w:rsidR="002700B4">
        <w:fldChar w:fldCharType="end"/>
      </w:r>
      <w:r w:rsidR="002700B4" w:rsidRPr="005020BC">
        <w:rPr>
          <w:b/>
          <w:bCs/>
        </w:rPr>
        <w:t xml:space="preserve">c </w:t>
      </w:r>
      <w:r w:rsidR="002700B4" w:rsidRPr="005020BC">
        <w:t xml:space="preserve">and </w:t>
      </w:r>
      <w:r w:rsidR="002700B4">
        <w:fldChar w:fldCharType="begin"/>
      </w:r>
      <w:r w:rsidR="002700B4">
        <w:instrText xml:space="preserve"> REF _Ref151152703 \h </w:instrText>
      </w:r>
      <w:r w:rsidR="002700B4">
        <w:fldChar w:fldCharType="separate"/>
      </w:r>
      <w:r w:rsidR="002700B4" w:rsidRPr="000306C3">
        <w:rPr>
          <w:b/>
          <w:bCs/>
        </w:rPr>
        <w:t xml:space="preserve">Figure </w:t>
      </w:r>
      <w:r w:rsidR="002700B4">
        <w:rPr>
          <w:b/>
          <w:bCs/>
          <w:noProof/>
        </w:rPr>
        <w:t>12</w:t>
      </w:r>
      <w:r w:rsidR="002700B4">
        <w:fldChar w:fldCharType="end"/>
      </w:r>
      <w:r w:rsidR="002700B4" w:rsidRPr="005020BC">
        <w:rPr>
          <w:b/>
          <w:bCs/>
        </w:rPr>
        <w:t>d</w:t>
      </w:r>
      <w:r w:rsidR="002700B4" w:rsidRPr="005020BC">
        <w:t>)</w:t>
      </w:r>
      <w:r w:rsidR="002700B4">
        <w:t xml:space="preserve"> than for</w:t>
      </w:r>
      <w:r w:rsidR="00E958E5">
        <w:t xml:space="preserve"> </w:t>
      </w:r>
      <w:r w:rsidR="00E958E5" w:rsidRPr="005020BC">
        <w:t>“La Costa” (</w:t>
      </w:r>
      <w:r w:rsidR="00E958E5">
        <w:fldChar w:fldCharType="begin"/>
      </w:r>
      <w:r w:rsidR="00E958E5">
        <w:instrText xml:space="preserve"> REF _Ref151152703 \h </w:instrText>
      </w:r>
      <w:r w:rsidR="00E958E5">
        <w:fldChar w:fldCharType="separate"/>
      </w:r>
      <w:r w:rsidR="00E958E5" w:rsidRPr="000306C3">
        <w:rPr>
          <w:b/>
          <w:bCs/>
        </w:rPr>
        <w:t xml:space="preserve">Figure </w:t>
      </w:r>
      <w:r w:rsidR="00E958E5">
        <w:rPr>
          <w:b/>
          <w:bCs/>
          <w:noProof/>
        </w:rPr>
        <w:t>12</w:t>
      </w:r>
      <w:r w:rsidR="00E958E5">
        <w:fldChar w:fldCharType="end"/>
      </w:r>
      <w:r w:rsidR="00E958E5" w:rsidRPr="005020BC">
        <w:rPr>
          <w:b/>
          <w:bCs/>
        </w:rPr>
        <w:t xml:space="preserve">a </w:t>
      </w:r>
      <w:r w:rsidR="00E958E5" w:rsidRPr="005020BC">
        <w:t xml:space="preserve">and </w:t>
      </w:r>
      <w:r w:rsidR="00E958E5">
        <w:fldChar w:fldCharType="begin"/>
      </w:r>
      <w:r w:rsidR="00E958E5">
        <w:instrText xml:space="preserve"> REF _Ref151152703 \h </w:instrText>
      </w:r>
      <w:r w:rsidR="00E958E5">
        <w:fldChar w:fldCharType="separate"/>
      </w:r>
      <w:r w:rsidR="00E958E5" w:rsidRPr="000306C3">
        <w:rPr>
          <w:b/>
          <w:bCs/>
        </w:rPr>
        <w:t xml:space="preserve">Figure </w:t>
      </w:r>
      <w:r w:rsidR="00E958E5">
        <w:rPr>
          <w:b/>
          <w:bCs/>
          <w:noProof/>
        </w:rPr>
        <w:t>12</w:t>
      </w:r>
      <w:r w:rsidR="00E958E5">
        <w:fldChar w:fldCharType="end"/>
      </w:r>
      <w:r w:rsidR="00E958E5" w:rsidRPr="005020BC">
        <w:rPr>
          <w:b/>
          <w:bCs/>
        </w:rPr>
        <w:t>b</w:t>
      </w:r>
      <w:r w:rsidR="00E958E5" w:rsidRPr="005020BC">
        <w:t>)</w:t>
      </w:r>
      <w:r w:rsidR="002700B4">
        <w:t xml:space="preserve">. </w:t>
      </w:r>
      <w:r w:rsidR="00503C52">
        <w:t xml:space="preserve">In </w:t>
      </w:r>
      <w:r w:rsidR="00503C52" w:rsidRPr="005020BC">
        <w:t>“La Costa,”</w:t>
      </w:r>
      <w:r w:rsidR="00503C52">
        <w:t xml:space="preserve"> ecPoint </w:t>
      </w:r>
      <w:r w:rsidR="00BC3338">
        <w:t>diminishes the FB at</w:t>
      </w:r>
      <w:r w:rsidR="006D6E39">
        <w:t xml:space="preserve"> all lead times, </w:t>
      </w:r>
      <w:r w:rsidR="00F4693A">
        <w:t xml:space="preserve">but </w:t>
      </w:r>
      <w:r w:rsidR="00E31427">
        <w:t xml:space="preserve">especially </w:t>
      </w:r>
      <w:r w:rsidR="00321E2D">
        <w:t xml:space="preserve">for the accumulation period </w:t>
      </w:r>
      <w:r w:rsidR="00F4693A">
        <w:t xml:space="preserve">that ends at </w:t>
      </w:r>
      <w:r w:rsidR="008E6F2B">
        <w:t>0000 LT</w:t>
      </w:r>
      <w:r w:rsidR="005310E0">
        <w:t xml:space="preserve"> (steps indicated in pink)</w:t>
      </w:r>
      <w:r w:rsidR="008E6F2B">
        <w:t xml:space="preserve"> </w:t>
      </w:r>
      <w:r w:rsidR="00197B74">
        <w:t>in the case of</w:t>
      </w:r>
      <w:r w:rsidR="008E6F2B">
        <w:t xml:space="preserve"> VRT</w:t>
      </w:r>
      <w:r w:rsidR="008E6F2B">
        <w:rPr>
          <w:vertAlign w:val="subscript"/>
        </w:rPr>
        <w:t>MS</w:t>
      </w:r>
      <w:r w:rsidR="008E6F2B" w:rsidRPr="005020BC">
        <w:t xml:space="preserve"> and</w:t>
      </w:r>
      <w:r w:rsidR="008E6F2B">
        <w:t xml:space="preserve"> for the accumulation period that corresponds to mainly nighttime rainfall and ends at 0600 LT</w:t>
      </w:r>
      <w:r w:rsidR="005310E0">
        <w:t xml:space="preserve"> (steps indicated in </w:t>
      </w:r>
      <w:r w:rsidR="00000FE4">
        <w:t>green</w:t>
      </w:r>
      <w:r w:rsidR="005310E0">
        <w:t>)</w:t>
      </w:r>
      <w:r w:rsidR="008E6F2B">
        <w:t xml:space="preserve"> </w:t>
      </w:r>
      <w:r w:rsidR="005310E0">
        <w:t>in the case of</w:t>
      </w:r>
      <w:r w:rsidR="008E6F2B" w:rsidRPr="005020BC">
        <w:t xml:space="preserve"> </w:t>
      </w:r>
      <w:r w:rsidR="008E6F2B">
        <w:t>VRT</w:t>
      </w:r>
      <w:r w:rsidR="008E6F2B">
        <w:rPr>
          <w:vertAlign w:val="subscript"/>
        </w:rPr>
        <w:t>S</w:t>
      </w:r>
      <w:r w:rsidR="00603911">
        <w:t xml:space="preserve">. For the latter, only accumulation periods </w:t>
      </w:r>
      <w:r w:rsidR="00197B74">
        <w:t xml:space="preserve">that </w:t>
      </w:r>
      <w:r w:rsidR="00000FE4">
        <w:t>correspond mainly</w:t>
      </w:r>
      <w:r>
        <w:t xml:space="preserve"> to daytime rainfall and end</w:t>
      </w:r>
      <w:r w:rsidR="00000FE4">
        <w:t xml:space="preserve"> at 1800 LT (steps indicated in cyan) show a slightly worse FB </w:t>
      </w:r>
      <w:r w:rsidR="00E80CD5">
        <w:t>for ecPoint compared to ENS</w:t>
      </w:r>
      <w:r w:rsidR="0015011E">
        <w:t>. ecPoint’s FB for VRT</w:t>
      </w:r>
      <w:r w:rsidR="0015011E">
        <w:rPr>
          <w:vertAlign w:val="subscript"/>
        </w:rPr>
        <w:t>MS</w:t>
      </w:r>
      <w:r w:rsidR="0015011E">
        <w:t xml:space="preserve"> </w:t>
      </w:r>
      <w:r w:rsidR="00D121ED">
        <w:t>i</w:t>
      </w:r>
      <w:r w:rsidR="0015011E">
        <w:t>n “La Sierra”</w:t>
      </w:r>
      <w:r w:rsidR="00D121ED">
        <w:t xml:space="preserve"> </w:t>
      </w:r>
      <w:r w:rsidR="00D121ED" w:rsidRPr="005020BC">
        <w:t>(</w:t>
      </w:r>
      <w:r w:rsidR="00D121ED">
        <w:fldChar w:fldCharType="begin"/>
      </w:r>
      <w:r w:rsidR="00D121ED">
        <w:instrText xml:space="preserve"> REF _Ref151152703 \h </w:instrText>
      </w:r>
      <w:r w:rsidR="00D121ED">
        <w:fldChar w:fldCharType="separate"/>
      </w:r>
      <w:r w:rsidR="00D121ED" w:rsidRPr="000306C3">
        <w:rPr>
          <w:b/>
          <w:bCs/>
        </w:rPr>
        <w:t xml:space="preserve">Figure </w:t>
      </w:r>
      <w:r w:rsidR="00D121ED">
        <w:rPr>
          <w:b/>
          <w:bCs/>
          <w:noProof/>
        </w:rPr>
        <w:t>12</w:t>
      </w:r>
      <w:r w:rsidR="00D121ED">
        <w:fldChar w:fldCharType="end"/>
      </w:r>
      <w:r w:rsidR="00D121ED" w:rsidRPr="005020BC">
        <w:rPr>
          <w:b/>
          <w:bCs/>
        </w:rPr>
        <w:t>c</w:t>
      </w:r>
      <w:r w:rsidR="00D121ED" w:rsidRPr="00D121ED">
        <w:t>)</w:t>
      </w:r>
      <w:r w:rsidR="00D121ED">
        <w:t xml:space="preserve"> </w:t>
      </w:r>
      <w:r w:rsidR="00106BF1">
        <w:t xml:space="preserve">is significantly better </w:t>
      </w:r>
      <w:r w:rsidR="00481F6B">
        <w:t>than ENS’FB, while for VRT</w:t>
      </w:r>
      <w:r w:rsidR="00481F6B">
        <w:rPr>
          <w:vertAlign w:val="subscript"/>
        </w:rPr>
        <w:t>S</w:t>
      </w:r>
      <w:r w:rsidR="00481F6B">
        <w:t xml:space="preserve"> </w:t>
      </w:r>
      <w:r w:rsidR="00481F6B" w:rsidRPr="005020BC">
        <w:t>(</w:t>
      </w:r>
      <w:r w:rsidR="00481F6B">
        <w:fldChar w:fldCharType="begin"/>
      </w:r>
      <w:r w:rsidR="00481F6B">
        <w:instrText xml:space="preserve"> REF _Ref151152703 \h </w:instrText>
      </w:r>
      <w:r w:rsidR="00481F6B">
        <w:fldChar w:fldCharType="separate"/>
      </w:r>
      <w:r w:rsidR="00481F6B" w:rsidRPr="000306C3">
        <w:rPr>
          <w:b/>
          <w:bCs/>
        </w:rPr>
        <w:t xml:space="preserve">Figure </w:t>
      </w:r>
      <w:r w:rsidR="00481F6B">
        <w:rPr>
          <w:b/>
          <w:bCs/>
          <w:noProof/>
        </w:rPr>
        <w:t>12</w:t>
      </w:r>
      <w:r w:rsidR="00481F6B">
        <w:fldChar w:fldCharType="end"/>
      </w:r>
      <w:r w:rsidR="00883104">
        <w:rPr>
          <w:b/>
          <w:bCs/>
        </w:rPr>
        <w:t>d</w:t>
      </w:r>
      <w:r w:rsidR="00481F6B" w:rsidRPr="00D121ED">
        <w:t>)</w:t>
      </w:r>
      <w:r w:rsidR="00481F6B">
        <w:t xml:space="preserve"> </w:t>
      </w:r>
      <w:r>
        <w:t>it is</w:t>
      </w:r>
      <w:r w:rsidR="00883104">
        <w:t xml:space="preserve"> worse</w:t>
      </w:r>
      <w:r>
        <w:t xml:space="preserve">, with the exception of </w:t>
      </w:r>
      <w:r w:rsidR="0041326F">
        <w:t>the accumulation periods that correspond mainly</w:t>
      </w:r>
      <w:r>
        <w:t xml:space="preserve"> to </w:t>
      </w:r>
      <w:r w:rsidR="0086609A">
        <w:t>night</w:t>
      </w:r>
      <w:r w:rsidR="0041326F">
        <w:t xml:space="preserve">time rainfall and end at </w:t>
      </w:r>
      <w:r w:rsidR="0086609A">
        <w:t>06</w:t>
      </w:r>
      <w:r w:rsidR="0041326F">
        <w:t xml:space="preserve">00 LT (steps indicated in </w:t>
      </w:r>
      <w:r w:rsidR="0086609A">
        <w:t>green</w:t>
      </w:r>
      <w:r w:rsidR="0041326F">
        <w:t>)</w:t>
      </w:r>
      <w:r w:rsidR="0086609A">
        <w:t xml:space="preserve">. </w:t>
      </w:r>
      <w:r w:rsidR="009B5F2F">
        <w:t>It is worth noting that opposite to what happen</w:t>
      </w:r>
      <w:r w:rsidR="006B0B66">
        <w:t>s</w:t>
      </w:r>
      <w:r w:rsidR="009B5F2F">
        <w:t xml:space="preserve"> in “La Costa” where the performance is </w:t>
      </w:r>
      <w:r w:rsidR="00C25714">
        <w:t>qualitatively</w:t>
      </w:r>
      <w:r w:rsidR="009B5F2F">
        <w:t xml:space="preserve"> the same</w:t>
      </w:r>
      <w:r w:rsidR="00C25714">
        <w:t xml:space="preserve"> for both forecasting </w:t>
      </w:r>
      <w:r w:rsidR="00741982">
        <w:t>systems (i.e., the peaks and troughs are observed for the same accumulation periods in both ENS and ecPoint)</w:t>
      </w:r>
      <w:r w:rsidR="00C25714">
        <w:t>, in “La Sierra”</w:t>
      </w:r>
      <w:r w:rsidR="001957B7">
        <w:t xml:space="preserve"> peaks and troughs happen </w:t>
      </w:r>
      <w:r w:rsidR="00E033A2">
        <w:t>in different accumulation periods for different forecasting systems.</w:t>
      </w:r>
      <w:r w:rsidR="006B3E36">
        <w:t xml:space="preserve"> F</w:t>
      </w:r>
      <w:r w:rsidR="006B3E36" w:rsidRPr="005020BC">
        <w:t xml:space="preserve">or </w:t>
      </w:r>
      <w:r w:rsidR="006B3E36">
        <w:t>VRT</w:t>
      </w:r>
      <w:r w:rsidR="006B3E36">
        <w:rPr>
          <w:vertAlign w:val="subscript"/>
        </w:rPr>
        <w:t>MS</w:t>
      </w:r>
      <w:r w:rsidR="006B3E36">
        <w:t>, peaks occurred for</w:t>
      </w:r>
      <w:r w:rsidR="00C35537">
        <w:t xml:space="preserve"> daytime</w:t>
      </w:r>
      <w:r w:rsidR="006B3E36">
        <w:t xml:space="preserve"> rainfa</w:t>
      </w:r>
      <w:r w:rsidR="00F638B5">
        <w:t>l</w:t>
      </w:r>
      <w:r w:rsidR="006B3E36">
        <w:t>l</w:t>
      </w:r>
      <w:r w:rsidR="00C35537">
        <w:t xml:space="preserve"> in </w:t>
      </w:r>
      <w:r>
        <w:t>the ENS and</w:t>
      </w:r>
      <w:r w:rsidR="00F638B5">
        <w:t xml:space="preserve"> for</w:t>
      </w:r>
      <w:r w:rsidR="00C35537">
        <w:t xml:space="preserve"> </w:t>
      </w:r>
      <w:r w:rsidR="00E033A2">
        <w:t>nighttime</w:t>
      </w:r>
      <w:r w:rsidR="00F638B5">
        <w:t xml:space="preserve"> rainfall</w:t>
      </w:r>
      <w:r w:rsidR="00E033A2">
        <w:t xml:space="preserve"> in ecPoint</w:t>
      </w:r>
      <w:r w:rsidR="00F638B5">
        <w:t>.</w:t>
      </w:r>
      <w:r w:rsidR="00AF34CA">
        <w:t xml:space="preserve"> The opposite is true for </w:t>
      </w:r>
      <w:r>
        <w:t>the VRT</w:t>
      </w:r>
      <w:r w:rsidR="00AF34CA">
        <w:rPr>
          <w:vertAlign w:val="subscript"/>
        </w:rPr>
        <w:t>S</w:t>
      </w:r>
      <w:r w:rsidR="00AF34CA">
        <w:t>.</w:t>
      </w:r>
    </w:p>
    <w:p w14:paraId="14C78110" w14:textId="1C80DF45" w:rsidR="001F08D3" w:rsidRPr="00AF34CA" w:rsidRDefault="0058065C" w:rsidP="00AF766C">
      <w:r w:rsidRPr="005020BC">
        <w:t xml:space="preserve">A feature that stands out in </w:t>
      </w:r>
      <w:r>
        <w:t xml:space="preserve">all panels in </w:t>
      </w:r>
      <w:r>
        <w:fldChar w:fldCharType="begin"/>
      </w:r>
      <w:r>
        <w:instrText xml:space="preserve"> REF _Ref151152703 \h </w:instrText>
      </w:r>
      <w:r>
        <w:fldChar w:fldCharType="separate"/>
      </w:r>
      <w:r w:rsidRPr="000306C3">
        <w:rPr>
          <w:b/>
          <w:bCs/>
        </w:rPr>
        <w:t xml:space="preserve">Figure </w:t>
      </w:r>
      <w:r>
        <w:rPr>
          <w:b/>
          <w:bCs/>
          <w:noProof/>
        </w:rPr>
        <w:t>12</w:t>
      </w:r>
      <w:r>
        <w:fldChar w:fldCharType="end"/>
      </w:r>
      <w:r>
        <w:t xml:space="preserve"> is th</w:t>
      </w:r>
      <w:r w:rsidR="005F2324">
        <w:t>at</w:t>
      </w:r>
      <w:r>
        <w:t xml:space="preserve"> the F</w:t>
      </w:r>
      <w:r w:rsidR="004811AA">
        <w:t>B</w:t>
      </w:r>
      <w:r>
        <w:t xml:space="preserve"> values</w:t>
      </w:r>
      <w:r w:rsidR="005F2324">
        <w:t xml:space="preserve"> are</w:t>
      </w:r>
      <w:r>
        <w:t xml:space="preserve"> significantly larger than 1 (perfect value for FB), indicating that ENS and ecPoint significantly overestimate the frequency of flash flood events. </w:t>
      </w:r>
      <w:r w:rsidR="00702EF5">
        <w:fldChar w:fldCharType="begin"/>
      </w:r>
      <w:r w:rsidR="00702EF5">
        <w:instrText xml:space="preserve"> REF _Ref151155491 \h </w:instrText>
      </w:r>
      <w:r w:rsidR="00702EF5">
        <w:fldChar w:fldCharType="separate"/>
      </w:r>
      <w:r w:rsidR="00702EF5" w:rsidRPr="00744773">
        <w:rPr>
          <w:b/>
          <w:bCs/>
        </w:rPr>
        <w:t xml:space="preserve">Figure </w:t>
      </w:r>
      <w:r w:rsidR="00702EF5" w:rsidRPr="00744773">
        <w:rPr>
          <w:b/>
          <w:bCs/>
          <w:noProof/>
        </w:rPr>
        <w:t>13</w:t>
      </w:r>
      <w:r w:rsidR="00702EF5">
        <w:fldChar w:fldCharType="end"/>
      </w:r>
      <w:r w:rsidR="00702EF5">
        <w:t xml:space="preserve"> shows the counts of yes-events in forecasts and observations for a day 3 forecast (i.e., accumulation period ending at t+72).</w:t>
      </w:r>
      <w:r w:rsidR="00042F1D">
        <w:t xml:space="preserve"> </w:t>
      </w:r>
      <w:r w:rsidR="005E61C1">
        <w:t xml:space="preserve">In </w:t>
      </w:r>
      <w:r w:rsidR="003525CB">
        <w:t>“La Costa” (</w:t>
      </w:r>
      <w:r w:rsidR="003525CB">
        <w:fldChar w:fldCharType="begin"/>
      </w:r>
      <w:r w:rsidR="003525CB">
        <w:instrText xml:space="preserve"> REF _Ref151155491 \h </w:instrText>
      </w:r>
      <w:r w:rsidR="003525CB">
        <w:fldChar w:fldCharType="separate"/>
      </w:r>
      <w:r w:rsidR="003525CB" w:rsidRPr="00744773">
        <w:rPr>
          <w:b/>
          <w:bCs/>
        </w:rPr>
        <w:t xml:space="preserve">Figure </w:t>
      </w:r>
      <w:r w:rsidR="003525CB" w:rsidRPr="00744773">
        <w:rPr>
          <w:b/>
          <w:bCs/>
          <w:noProof/>
        </w:rPr>
        <w:t>13</w:t>
      </w:r>
      <w:r w:rsidR="003525CB">
        <w:fldChar w:fldCharType="end"/>
      </w:r>
      <w:r w:rsidR="003525CB">
        <w:rPr>
          <w:b/>
          <w:bCs/>
        </w:rPr>
        <w:t>a</w:t>
      </w:r>
      <w:r w:rsidR="003525CB" w:rsidRPr="00335628">
        <w:t xml:space="preserve"> and </w:t>
      </w:r>
      <w:r w:rsidR="00FD4F22">
        <w:fldChar w:fldCharType="begin"/>
      </w:r>
      <w:r w:rsidR="00FD4F22">
        <w:instrText xml:space="preserve"> REF _Ref151155491 \h </w:instrText>
      </w:r>
      <w:r w:rsidR="00FD4F22">
        <w:fldChar w:fldCharType="separate"/>
      </w:r>
      <w:r w:rsidR="00FD4F22" w:rsidRPr="00744773">
        <w:rPr>
          <w:b/>
          <w:bCs/>
        </w:rPr>
        <w:t xml:space="preserve">Figure </w:t>
      </w:r>
      <w:r w:rsidR="00FD4F22" w:rsidRPr="00744773">
        <w:rPr>
          <w:b/>
          <w:bCs/>
          <w:noProof/>
        </w:rPr>
        <w:t>13</w:t>
      </w:r>
      <w:r w:rsidR="00FD4F22">
        <w:fldChar w:fldCharType="end"/>
      </w:r>
      <w:r w:rsidR="00335628">
        <w:rPr>
          <w:b/>
          <w:bCs/>
        </w:rPr>
        <w:t>b</w:t>
      </w:r>
      <w:r w:rsidR="003525CB">
        <w:t>)</w:t>
      </w:r>
      <w:r w:rsidR="00335628">
        <w:t xml:space="preserve"> </w:t>
      </w:r>
      <w:r w:rsidR="005E61C1">
        <w:t>there is</w:t>
      </w:r>
      <w:r w:rsidR="00335628">
        <w:t xml:space="preserve"> a good overall corresponden</w:t>
      </w:r>
      <w:r w:rsidR="004F5667">
        <w:t>ce</w:t>
      </w:r>
      <w:r w:rsidR="00335628">
        <w:t xml:space="preserve"> </w:t>
      </w:r>
      <w:r w:rsidR="005E61C1">
        <w:t>between</w:t>
      </w:r>
      <w:r w:rsidR="00335628">
        <w:t xml:space="preserve"> days </w:t>
      </w:r>
      <w:r w:rsidR="00C775FE">
        <w:t xml:space="preserve">with </w:t>
      </w:r>
      <w:r w:rsidR="0015663F">
        <w:t>yes- and non-flash-flood events</w:t>
      </w:r>
      <w:r w:rsidR="00854D47">
        <w:t>, especially for VRT</w:t>
      </w:r>
      <w:r w:rsidR="00854D47">
        <w:rPr>
          <w:vertAlign w:val="subscript"/>
        </w:rPr>
        <w:t>S</w:t>
      </w:r>
      <w:r w:rsidR="0015663F">
        <w:t>. The larger FB is mainly</w:t>
      </w:r>
      <w:r>
        <w:t xml:space="preserve"> due to the slightly </w:t>
      </w:r>
      <w:r w:rsidR="0015663F">
        <w:t>larger count of</w:t>
      </w:r>
      <w:r w:rsidR="00683D54">
        <w:t xml:space="preserve"> grid-boxes corresponding to</w:t>
      </w:r>
      <w:r w:rsidR="0015663F">
        <w:t xml:space="preserve"> yes events in the forecasts. </w:t>
      </w:r>
      <w:r w:rsidR="005B4143">
        <w:t>In “La Sierra”</w:t>
      </w:r>
      <w:r w:rsidR="00FD4F22">
        <w:t xml:space="preserve"> (</w:t>
      </w:r>
      <w:r w:rsidR="00FD4F22">
        <w:fldChar w:fldCharType="begin"/>
      </w:r>
      <w:r w:rsidR="00FD4F22">
        <w:instrText xml:space="preserve"> REF _Ref151155491 \h </w:instrText>
      </w:r>
      <w:r w:rsidR="00FD4F22">
        <w:fldChar w:fldCharType="separate"/>
      </w:r>
      <w:r w:rsidR="00FD4F22" w:rsidRPr="00744773">
        <w:rPr>
          <w:b/>
          <w:bCs/>
        </w:rPr>
        <w:t xml:space="preserve">Figure </w:t>
      </w:r>
      <w:r w:rsidR="00FD4F22" w:rsidRPr="00744773">
        <w:rPr>
          <w:b/>
          <w:bCs/>
          <w:noProof/>
        </w:rPr>
        <w:t>13</w:t>
      </w:r>
      <w:r w:rsidR="00FD4F22">
        <w:fldChar w:fldCharType="end"/>
      </w:r>
      <w:r w:rsidR="00FD4F22">
        <w:rPr>
          <w:b/>
          <w:bCs/>
        </w:rPr>
        <w:t>c</w:t>
      </w:r>
      <w:r w:rsidR="00FD4F22" w:rsidRPr="00335628">
        <w:t xml:space="preserve"> and </w:t>
      </w:r>
      <w:r w:rsidR="00FD4F22">
        <w:fldChar w:fldCharType="begin"/>
      </w:r>
      <w:r w:rsidR="00FD4F22">
        <w:instrText xml:space="preserve"> REF _Ref151155491 \h </w:instrText>
      </w:r>
      <w:r w:rsidR="00FD4F22">
        <w:fldChar w:fldCharType="separate"/>
      </w:r>
      <w:r w:rsidR="00FD4F22" w:rsidRPr="00744773">
        <w:rPr>
          <w:b/>
          <w:bCs/>
        </w:rPr>
        <w:t xml:space="preserve">Figure </w:t>
      </w:r>
      <w:r w:rsidR="00FD4F22" w:rsidRPr="00744773">
        <w:rPr>
          <w:b/>
          <w:bCs/>
          <w:noProof/>
        </w:rPr>
        <w:t>13</w:t>
      </w:r>
      <w:r w:rsidR="00FD4F22">
        <w:fldChar w:fldCharType="end"/>
      </w:r>
      <w:r w:rsidR="00FD4F22">
        <w:rPr>
          <w:b/>
          <w:bCs/>
        </w:rPr>
        <w:t>d</w:t>
      </w:r>
      <w:r w:rsidR="00FD4F22">
        <w:t>),</w:t>
      </w:r>
      <w:r w:rsidR="005B4143">
        <w:t xml:space="preserve"> there is also a </w:t>
      </w:r>
      <w:r w:rsidR="00F063A2">
        <w:t xml:space="preserve">good representation of </w:t>
      </w:r>
      <w:r w:rsidR="003F26A7">
        <w:t xml:space="preserve">the periods with </w:t>
      </w:r>
      <w:r w:rsidR="000B0D9A">
        <w:t>yes- and non-flash-flood events,</w:t>
      </w:r>
      <w:r w:rsidR="00060C64">
        <w:t xml:space="preserve"> especially for VRT</w:t>
      </w:r>
      <w:r w:rsidR="00060C64">
        <w:rPr>
          <w:vertAlign w:val="subscript"/>
        </w:rPr>
        <w:t xml:space="preserve">S. </w:t>
      </w:r>
      <w:r w:rsidR="00060C64">
        <w:t xml:space="preserve">However, </w:t>
      </w:r>
      <w:r w:rsidR="003F26A7">
        <w:t>the count of grid-boxes corresponding to yes-events in the forecasts is much larger than in the observations</w:t>
      </w:r>
      <w:r w:rsidR="002E3B59">
        <w:t xml:space="preserve">, contributing to </w:t>
      </w:r>
      <w:r w:rsidR="00CF1982">
        <w:t xml:space="preserve">FB values that are well above the perfect value </w:t>
      </w:r>
      <w:r w:rsidR="008620D0">
        <w:t>of</w:t>
      </w:r>
      <w:r w:rsidR="00CF1982">
        <w:t xml:space="preserve"> 1.</w:t>
      </w:r>
    </w:p>
    <w:p w14:paraId="263A2EDC" w14:textId="77777777" w:rsidR="00D81B81" w:rsidRPr="005020BC" w:rsidRDefault="0058065C" w:rsidP="00ED7FD1">
      <w:pPr>
        <w:pStyle w:val="Titolo1"/>
      </w:pPr>
      <w:r w:rsidRPr="005020BC">
        <w:lastRenderedPageBreak/>
        <w:t>Case Study: intense rainfall and flash floods on 8th March 2021</w:t>
      </w:r>
    </w:p>
    <w:p w14:paraId="21247781" w14:textId="73C8C016" w:rsidR="00D81B81" w:rsidRPr="005020BC" w:rsidRDefault="0058065C" w:rsidP="00D821BE">
      <w:r>
        <w:t>Th</w:t>
      </w:r>
      <w:r w:rsidR="00CA4C0F">
        <w:t xml:space="preserve">e following case study </w:t>
      </w:r>
      <w:r w:rsidR="005542D2">
        <w:t>provide</w:t>
      </w:r>
      <w:r>
        <w:t>s a practical example o</w:t>
      </w:r>
      <w:r w:rsidR="005542D2">
        <w:t xml:space="preserve">f </w:t>
      </w:r>
      <w:r w:rsidR="00CA4C0F">
        <w:t xml:space="preserve">how </w:t>
      </w:r>
      <w:r>
        <w:t xml:space="preserve">the </w:t>
      </w:r>
      <w:r w:rsidR="003B7FEA">
        <w:t xml:space="preserve">ENS and </w:t>
      </w:r>
      <w:r w:rsidR="00CA4C0F">
        <w:t>ecPoint</w:t>
      </w:r>
      <w:r w:rsidR="003B7FEA">
        <w:t xml:space="preserve"> r</w:t>
      </w:r>
      <w:r w:rsidR="00CA4C0F">
        <w:t>ainfall</w:t>
      </w:r>
      <w:r w:rsidR="003B7FEA">
        <w:t xml:space="preserve"> forecasts </w:t>
      </w:r>
      <w:r w:rsidR="00AC57DB">
        <w:t xml:space="preserve">can be used to predict areas at risk of flash floods. </w:t>
      </w:r>
      <w:r w:rsidR="001B0DA7">
        <w:t xml:space="preserve">This case study </w:t>
      </w:r>
      <w:r w:rsidR="004D4E44">
        <w:t xml:space="preserve">assessed how rainfall forecasts </w:t>
      </w:r>
      <w:r>
        <w:t xml:space="preserve">are compared with </w:t>
      </w:r>
      <w:r w:rsidR="00741874">
        <w:t>rainfall observations. This is because, in</w:t>
      </w:r>
      <w:r w:rsidR="00741874" w:rsidRPr="005020BC">
        <w:t xml:space="preserve"> the authors</w:t>
      </w:r>
      <w:r w:rsidR="008D6A75">
        <w:t>’</w:t>
      </w:r>
      <w:r w:rsidR="00741874" w:rsidRPr="005020BC">
        <w:t xml:space="preserve"> experience </w:t>
      </w:r>
      <w:r>
        <w:t xml:space="preserve">of receiving feedback from ecPoint users about the rainfall products, </w:t>
      </w:r>
      <w:r w:rsidR="008D6A75">
        <w:t>the</w:t>
      </w:r>
      <w:r w:rsidR="00741874" w:rsidRPr="005020BC">
        <w:t xml:space="preserve"> co-verification of flash floods and rainfall events help</w:t>
      </w:r>
      <w:r w:rsidR="008D6A75">
        <w:t>s to</w:t>
      </w:r>
      <w:r w:rsidR="00741874" w:rsidRPr="005020BC">
        <w:t xml:space="preserve"> increase users’ confidence in using ecPoint-Rainfall forecasts to forecast areas at flash flood risk.</w:t>
      </w:r>
    </w:p>
    <w:p w14:paraId="0F095194" w14:textId="294610B9" w:rsidR="00D81B81" w:rsidRPr="005020BC" w:rsidRDefault="0058065C" w:rsidP="00ED7FD1">
      <w:r w:rsidRPr="005020BC">
        <w:t xml:space="preserve">March is one of the wettest months in 2021 in Ecuador. As a result of numerous heavy rainfall events, rivers such as Guayas, Los Ríos, Esmeraldas, and Manabí burst their banks, with landslides </w:t>
      </w:r>
      <w:r>
        <w:t>being observed in many different regions</w:t>
      </w:r>
      <w:r>
        <w:rPr>
          <w:rStyle w:val="Rimandonotaapidipagina"/>
        </w:rPr>
        <w:footnoteReference w:id="5"/>
      </w:r>
      <w:r w:rsidRPr="005020BC">
        <w:t xml:space="preserve">. The </w:t>
      </w:r>
      <w:r w:rsidR="002428F1" w:rsidRPr="005020BC">
        <w:t>8th of</w:t>
      </w:r>
      <w:r w:rsidRPr="005020BC">
        <w:t xml:space="preserve"> March was one of the wettest days (</w:t>
      </w:r>
      <w:r w:rsidRPr="005020BC">
        <w:fldChar w:fldCharType="begin"/>
      </w:r>
      <w:r w:rsidRPr="005020BC">
        <w:instrText xml:space="preserve"> REF _Ref99721827 \h </w:instrText>
      </w:r>
      <w:r w:rsidRPr="005020BC">
        <w:fldChar w:fldCharType="separate"/>
      </w:r>
      <w:r w:rsidR="00002094" w:rsidRPr="005020BC">
        <w:rPr>
          <w:b/>
          <w:bCs/>
        </w:rPr>
        <w:t xml:space="preserve">Figure </w:t>
      </w:r>
      <w:r w:rsidR="00002094">
        <w:rPr>
          <w:b/>
          <w:bCs/>
          <w:noProof/>
        </w:rPr>
        <w:t>14</w:t>
      </w:r>
      <w:r w:rsidRPr="005020BC">
        <w:fldChar w:fldCharType="end"/>
      </w:r>
      <w:r w:rsidRPr="005020BC">
        <w:rPr>
          <w:b/>
          <w:bCs/>
        </w:rPr>
        <w:t>a</w:t>
      </w:r>
      <w:r w:rsidRPr="005020BC">
        <w:t xml:space="preserve">). Significant impacts were mainly </w:t>
      </w:r>
      <w:r>
        <w:t xml:space="preserve">observed </w:t>
      </w:r>
      <w:r w:rsidRPr="005020BC">
        <w:t>in the highly populated city of Guayaquil, where very heavy rainfall was reported to occur in the afternoon after 4 pm (Local Time, LT)</w:t>
      </w:r>
      <w:r>
        <w:rPr>
          <w:rStyle w:val="Rimandonotaapidipagina"/>
        </w:rPr>
        <w:footnoteReference w:id="6"/>
      </w:r>
      <w:r w:rsidRPr="005020BC">
        <w:t xml:space="preserve">, with rainfall totals exceeding 100 mm/24h in the city </w:t>
      </w:r>
      <w:r w:rsidR="00DD3D1D" w:rsidRPr="005020BC">
        <w:t>centre</w:t>
      </w:r>
      <w:r w:rsidRPr="005020BC">
        <w:t xml:space="preserve"> (zoomed red area in </w:t>
      </w:r>
      <w:r w:rsidRPr="005020BC">
        <w:fldChar w:fldCharType="begin"/>
      </w:r>
      <w:r w:rsidRPr="005020BC">
        <w:instrText xml:space="preserve"> REF _Ref99721827 \h </w:instrText>
      </w:r>
      <w:r w:rsidRPr="005020BC">
        <w:fldChar w:fldCharType="separate"/>
      </w:r>
      <w:r w:rsidR="00002094" w:rsidRPr="005020BC">
        <w:rPr>
          <w:b/>
          <w:bCs/>
        </w:rPr>
        <w:t xml:space="preserve">Figure </w:t>
      </w:r>
      <w:r w:rsidR="00002094">
        <w:rPr>
          <w:b/>
          <w:bCs/>
          <w:noProof/>
        </w:rPr>
        <w:t>14</w:t>
      </w:r>
      <w:r w:rsidRPr="005020BC">
        <w:fldChar w:fldCharType="end"/>
      </w:r>
      <w:r w:rsidRPr="005020BC">
        <w:rPr>
          <w:b/>
          <w:bCs/>
        </w:rPr>
        <w:t>a</w:t>
      </w:r>
      <w:r w:rsidRPr="005020BC">
        <w:t>)</w:t>
      </w:r>
      <w:r>
        <w:rPr>
          <w:rStyle w:val="Rimandonotaapidipagina"/>
        </w:rPr>
        <w:footnoteReference w:id="7"/>
      </w:r>
      <w:r w:rsidRPr="005020BC">
        <w:t>. Around 8</w:t>
      </w:r>
      <w:r w:rsidRPr="005020BC">
        <w:rPr>
          <w:vertAlign w:val="superscript"/>
        </w:rPr>
        <w:t>th</w:t>
      </w:r>
      <w:r w:rsidRPr="005020BC">
        <w:t xml:space="preserve"> March, the MJO was reported by various </w:t>
      </w:r>
      <w:r w:rsidR="00DD3D1D" w:rsidRPr="005020BC">
        <w:t>centres</w:t>
      </w:r>
      <w:r w:rsidRPr="005020BC">
        <w:t xml:space="preserve"> to be in phase 8, which tends to be conducive to, or at least correlated with, onshore lower tropospheric westerly wind anomalies near the equatorial west-facing coasts of South America</w:t>
      </w:r>
      <w:sdt>
        <w:sdtPr>
          <w:rPr>
            <w:color w:val="000000"/>
          </w:rPr>
          <w:tag w:val="MENDELEY_CITATION_v3_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"/>
          <w:id w:val="1686322329"/>
          <w:placeholder>
            <w:docPart w:val="5D546D35E39641F583D326797608E48C"/>
          </w:placeholder>
        </w:sdtPr>
        <w:sdtEndPr/>
        <w:sdtContent>
          <w:r w:rsidR="00E330D9" w:rsidRPr="00E330D9">
            <w:rPr>
              <w:color w:val="000000"/>
            </w:rPr>
            <w:t>(Wheeler and Hendon 2004)</w:t>
          </w:r>
        </w:sdtContent>
      </w:sdt>
      <w:r w:rsidRPr="005020BC">
        <w:t xml:space="preserve">. In conjunction, analysts from </w:t>
      </w:r>
      <w:r>
        <w:t xml:space="preserve">the NOAA have highlighted the likelihood of enhanced convective activity in the region </w:t>
      </w:r>
      <w:r w:rsidRPr="005020BC">
        <w:t>of routine bulletins</w:t>
      </w:r>
      <w:r>
        <w:rPr>
          <w:rStyle w:val="Rimandonotaapidipagina"/>
        </w:rPr>
        <w:footnoteReference w:id="8"/>
      </w:r>
      <w:r w:rsidRPr="005020BC">
        <w:t>. From the dawn of 8</w:t>
      </w:r>
      <w:r w:rsidRPr="005020BC">
        <w:rPr>
          <w:vertAlign w:val="superscript"/>
        </w:rPr>
        <w:t>th</w:t>
      </w:r>
      <w:r w:rsidRPr="005020BC">
        <w:t xml:space="preserve"> March, ECMWF’s numerical model sounding (</w:t>
      </w:r>
      <w:r w:rsidRPr="005020BC">
        <w:fldChar w:fldCharType="begin"/>
      </w:r>
      <w:r w:rsidRPr="005020BC">
        <w:instrText xml:space="preserve"> REF _Ref99721827 \h </w:instrText>
      </w:r>
      <w:r w:rsidRPr="005020BC">
        <w:fldChar w:fldCharType="separate"/>
      </w:r>
      <w:r w:rsidR="00002094" w:rsidRPr="005020BC">
        <w:rPr>
          <w:b/>
          <w:bCs/>
        </w:rPr>
        <w:t xml:space="preserve">Figure </w:t>
      </w:r>
      <w:r w:rsidR="00002094">
        <w:rPr>
          <w:b/>
          <w:bCs/>
          <w:noProof/>
        </w:rPr>
        <w:t>14</w:t>
      </w:r>
      <w:r w:rsidRPr="005020BC">
        <w:fldChar w:fldCharType="end"/>
      </w:r>
      <w:r w:rsidRPr="005020BC">
        <w:rPr>
          <w:b/>
          <w:bCs/>
        </w:rPr>
        <w:t>b</w:t>
      </w:r>
      <w:r w:rsidRPr="005020BC">
        <w:t>) appeared particularly conducive to flash</w:t>
      </w:r>
      <w:r w:rsidR="00B70A46">
        <w:t>-</w:t>
      </w:r>
      <w:r w:rsidRPr="005020BC">
        <w:t>flood</w:t>
      </w:r>
      <w:r w:rsidR="00B70A46">
        <w:t xml:space="preserve">-triggering rainfall </w:t>
      </w:r>
      <w:r w:rsidRPr="005020BC">
        <w:t>activity</w:t>
      </w:r>
      <w:r w:rsidR="00F7073D">
        <w:t>. For instance,</w:t>
      </w:r>
      <w:r w:rsidRPr="005020BC">
        <w:t xml:space="preserve"> </w:t>
      </w:r>
      <w:r w:rsidR="008F7E53">
        <w:t>the</w:t>
      </w:r>
      <w:r w:rsidRPr="005020BC">
        <w:t xml:space="preserve"> very high Convective Available Potential Energy</w:t>
      </w:r>
      <w:r>
        <w:t xml:space="preserve"> (CAPE</w:t>
      </w:r>
      <w:r w:rsidR="008F7E53">
        <w:t xml:space="preserve">) </w:t>
      </w:r>
      <w:r w:rsidRPr="005020BC">
        <w:t>shows</w:t>
      </w:r>
      <w:r w:rsidR="00AB2E88">
        <w:t xml:space="preserve"> that there is</w:t>
      </w:r>
      <w:r w:rsidR="008F7E53">
        <w:t xml:space="preserve"> </w:t>
      </w:r>
      <w:r w:rsidRPr="005020BC">
        <w:t>potential for sufficiently high dew</w:t>
      </w:r>
      <w:r>
        <w:t xml:space="preserve"> point depression insolation-based triggering </w:t>
      </w:r>
      <w:r w:rsidR="00F7073D">
        <w:t xml:space="preserve">that might </w:t>
      </w:r>
      <w:r w:rsidRPr="005020BC">
        <w:t>not be impeded by thick cloud</w:t>
      </w:r>
      <w:r>
        <w:t>s</w:t>
      </w:r>
      <w:r w:rsidR="00F7073D">
        <w:t>. It also shows</w:t>
      </w:r>
      <w:r w:rsidRPr="005020BC">
        <w:t xml:space="preserve"> the potential for very high-altitude convective cloud tops, </w:t>
      </w:r>
      <w:r w:rsidR="00A17AC9">
        <w:t>very strong</w:t>
      </w:r>
      <w:r w:rsidRPr="005020BC">
        <w:t xml:space="preserve"> wind shear that </w:t>
      </w:r>
      <w:r w:rsidR="00DD3D1D" w:rsidRPr="005020BC">
        <w:t>favours</w:t>
      </w:r>
      <w:r w:rsidRPr="005020BC">
        <w:t xml:space="preserve"> prolonged convective cell </w:t>
      </w:r>
      <w:r w:rsidR="00415ADF" w:rsidRPr="005020BC">
        <w:t>life cycles</w:t>
      </w:r>
      <w:r w:rsidRPr="005020BC">
        <w:t xml:space="preserve"> (as down-draughts would not interfere with up-draughts), and relati</w:t>
      </w:r>
      <w:r w:rsidRPr="005020BC">
        <w:t>vely light steering winds (</w:t>
      </w:r>
      <w:r w:rsidR="00DD3D1D" w:rsidRPr="005020BC">
        <w:t>favouring</w:t>
      </w:r>
      <w:r w:rsidRPr="005020BC">
        <w:t xml:space="preserve"> slow movement of convective cells). This description is supported by SYNOP and METAR observations and satellite imagery (not shown), suggesting that the </w:t>
      </w:r>
      <w:r w:rsidR="00823EB3">
        <w:t xml:space="preserve">cause of this </w:t>
      </w:r>
      <w:r w:rsidRPr="005020BC">
        <w:t>rainfal</w:t>
      </w:r>
      <w:r w:rsidR="00823EB3">
        <w:t xml:space="preserve">l event </w:t>
      </w:r>
      <w:r w:rsidRPr="005020BC">
        <w:t>was organi</w:t>
      </w:r>
      <w:r>
        <w:t>z</w:t>
      </w:r>
      <w:r w:rsidRPr="005020BC">
        <w:t>ed convective cells</w:t>
      </w:r>
      <w:r>
        <w:t xml:space="preserve">, whose development was triggered by insolation. </w:t>
      </w:r>
    </w:p>
    <w:p w14:paraId="738B59B4" w14:textId="39D88597" w:rsidR="00D81B81" w:rsidRPr="005020BC" w:rsidRDefault="0058065C" w:rsidP="00ED7FD1">
      <w:r w:rsidRPr="005020BC">
        <w:fldChar w:fldCharType="begin"/>
      </w:r>
      <w:r w:rsidRPr="005020BC">
        <w:instrText xml:space="preserve"> REF _Ref99721827 \h </w:instrText>
      </w:r>
      <w:r w:rsidRPr="005020BC">
        <w:fldChar w:fldCharType="separate"/>
      </w:r>
      <w:r w:rsidR="00002094" w:rsidRPr="005020BC">
        <w:rPr>
          <w:b/>
          <w:bCs/>
        </w:rPr>
        <w:t xml:space="preserve">Figure </w:t>
      </w:r>
      <w:r w:rsidR="00002094">
        <w:rPr>
          <w:b/>
          <w:bCs/>
          <w:noProof/>
        </w:rPr>
        <w:t>14</w:t>
      </w:r>
      <w:r w:rsidRPr="005020BC">
        <w:fldChar w:fldCharType="end"/>
      </w:r>
      <w:r w:rsidRPr="005020BC">
        <w:rPr>
          <w:b/>
          <w:bCs/>
        </w:rPr>
        <w:t xml:space="preserve">c </w:t>
      </w:r>
      <w:r w:rsidRPr="005020BC">
        <w:t xml:space="preserve">shows </w:t>
      </w:r>
      <w:r>
        <w:t>the ENS and ecPoint forecasts from the 00 UTC run for day 1 (first row), day 3 (second row), and day 7 (third row) lead times. The forecasts are valid for the 12-hourly accumulation period between 8</w:t>
      </w:r>
      <w:r w:rsidRPr="005020BC">
        <w:rPr>
          <w:vertAlign w:val="superscript"/>
        </w:rPr>
        <w:t>th</w:t>
      </w:r>
      <w:r w:rsidRPr="005020BC">
        <w:t xml:space="preserve"> March </w:t>
      </w:r>
      <w:r>
        <w:t>8, 2021, at 12 am and 9</w:t>
      </w:r>
      <w:r w:rsidRPr="005020BC">
        <w:rPr>
          <w:vertAlign w:val="superscript"/>
        </w:rPr>
        <w:t>th</w:t>
      </w:r>
      <w:r w:rsidRPr="005020BC">
        <w:t xml:space="preserve"> March </w:t>
      </w:r>
      <w:r>
        <w:t xml:space="preserve">9, 2021, at 0 am (LT), </w:t>
      </w:r>
      <w:r w:rsidRPr="005020BC">
        <w:t xml:space="preserve">that is, the fraction within the 24-hourly period of the observations reported in </w:t>
      </w:r>
      <w:r w:rsidRPr="005020BC">
        <w:fldChar w:fldCharType="begin"/>
      </w:r>
      <w:r w:rsidRPr="005020BC">
        <w:instrText xml:space="preserve"> REF _Ref99721827 \h </w:instrText>
      </w:r>
      <w:r w:rsidRPr="005020BC">
        <w:fldChar w:fldCharType="separate"/>
      </w:r>
      <w:r w:rsidR="00002094" w:rsidRPr="005020BC">
        <w:rPr>
          <w:b/>
          <w:bCs/>
        </w:rPr>
        <w:t xml:space="preserve">Figure </w:t>
      </w:r>
      <w:r w:rsidR="00002094">
        <w:rPr>
          <w:b/>
          <w:bCs/>
          <w:noProof/>
        </w:rPr>
        <w:t>14</w:t>
      </w:r>
      <w:r w:rsidRPr="005020BC">
        <w:fldChar w:fldCharType="end"/>
      </w:r>
      <w:r w:rsidRPr="005020BC">
        <w:rPr>
          <w:b/>
          <w:bCs/>
        </w:rPr>
        <w:t>a</w:t>
      </w:r>
      <w:r w:rsidRPr="005020BC">
        <w:t xml:space="preserve"> when </w:t>
      </w:r>
      <w:r w:rsidR="00224876" w:rsidRPr="005020BC">
        <w:t>most of</w:t>
      </w:r>
      <w:r w:rsidRPr="005020BC">
        <w:t xml:space="preserve"> the rainfall fell. Forecasts for the 50</w:t>
      </w:r>
      <w:r w:rsidRPr="005020BC">
        <w:rPr>
          <w:vertAlign w:val="superscript"/>
        </w:rPr>
        <w:t>th</w:t>
      </w:r>
      <w:r w:rsidRPr="005020BC">
        <w:t xml:space="preserve"> (first and second column</w:t>
      </w:r>
      <w:r>
        <w:t>s), 95</w:t>
      </w:r>
      <w:r w:rsidRPr="005020BC">
        <w:rPr>
          <w:vertAlign w:val="superscript"/>
        </w:rPr>
        <w:t xml:space="preserve">th </w:t>
      </w:r>
      <w:r w:rsidRPr="005020BC">
        <w:t>(third and fourth column</w:t>
      </w:r>
      <w:r>
        <w:t>s), and 99</w:t>
      </w:r>
      <w:r w:rsidRPr="005020BC">
        <w:rPr>
          <w:vertAlign w:val="superscript"/>
        </w:rPr>
        <w:t>th</w:t>
      </w:r>
      <w:r w:rsidRPr="005020BC">
        <w:t xml:space="preserve"> percentiles (fifth and sixth column</w:t>
      </w:r>
      <w:r>
        <w:t xml:space="preserve">s) are shown. The median (i.e., </w:t>
      </w:r>
      <w:r w:rsidRPr="005020BC">
        <w:t>50</w:t>
      </w:r>
      <w:r w:rsidRPr="005020BC">
        <w:rPr>
          <w:vertAlign w:val="superscript"/>
        </w:rPr>
        <w:t>th</w:t>
      </w:r>
      <w:r w:rsidRPr="005020BC">
        <w:t xml:space="preserve"> percentile) represent</w:t>
      </w:r>
      <w:r>
        <w:t>s the dividing line for the equi-probable observation categories. By comparing the rainfall observations (</w:t>
      </w:r>
      <w:r w:rsidRPr="005020BC">
        <w:fldChar w:fldCharType="begin"/>
      </w:r>
      <w:r w:rsidRPr="005020BC">
        <w:instrText xml:space="preserve"> REF _Ref99721827 \h </w:instrText>
      </w:r>
      <w:r w:rsidRPr="005020BC">
        <w:fldChar w:fldCharType="separate"/>
      </w:r>
      <w:r w:rsidR="00002094" w:rsidRPr="005020BC">
        <w:rPr>
          <w:b/>
          <w:bCs/>
        </w:rPr>
        <w:t xml:space="preserve">Figure </w:t>
      </w:r>
      <w:r w:rsidR="00002094">
        <w:rPr>
          <w:b/>
          <w:bCs/>
          <w:noProof/>
        </w:rPr>
        <w:t>14</w:t>
      </w:r>
      <w:r w:rsidRPr="005020BC">
        <w:fldChar w:fldCharType="end"/>
      </w:r>
      <w:r w:rsidRPr="005020BC">
        <w:rPr>
          <w:b/>
          <w:bCs/>
        </w:rPr>
        <w:t>a</w:t>
      </w:r>
      <w:r w:rsidRPr="005020BC">
        <w:t>) and the forecast for the 50</w:t>
      </w:r>
      <w:r w:rsidRPr="005020BC">
        <w:rPr>
          <w:vertAlign w:val="superscript"/>
        </w:rPr>
        <w:t>th</w:t>
      </w:r>
      <w:r w:rsidRPr="005020BC">
        <w:t xml:space="preserve"> percentile (first and second column</w:t>
      </w:r>
      <w:r>
        <w:t xml:space="preserve">s in </w:t>
      </w:r>
      <w:r w:rsidRPr="005020BC">
        <w:fldChar w:fldCharType="begin"/>
      </w:r>
      <w:r w:rsidRPr="005020BC">
        <w:instrText xml:space="preserve"> REF _Ref99721827 \h </w:instrText>
      </w:r>
      <w:r w:rsidRPr="005020BC">
        <w:fldChar w:fldCharType="separate"/>
      </w:r>
      <w:r w:rsidR="00002094" w:rsidRPr="005020BC">
        <w:rPr>
          <w:b/>
          <w:bCs/>
        </w:rPr>
        <w:t xml:space="preserve">Figure </w:t>
      </w:r>
      <w:r w:rsidR="00002094">
        <w:rPr>
          <w:b/>
          <w:bCs/>
          <w:noProof/>
        </w:rPr>
        <w:t>14</w:t>
      </w:r>
      <w:r w:rsidRPr="005020BC">
        <w:fldChar w:fldCharType="end"/>
      </w:r>
      <w:r w:rsidRPr="005020BC">
        <w:rPr>
          <w:b/>
          <w:bCs/>
        </w:rPr>
        <w:t>c</w:t>
      </w:r>
      <w:r w:rsidRPr="005020BC">
        <w:t xml:space="preserve">), it can </w:t>
      </w:r>
      <w:r>
        <w:t xml:space="preserve">be seen that, overall, the ENS overestimates the mean rainfall. On the contrary, </w:t>
      </w:r>
      <w:r w:rsidRPr="005020BC">
        <w:t xml:space="preserve">owing primarily to its bias correction for rainfall overprediction at </w:t>
      </w:r>
      <w:r>
        <w:t>the grid-scale, ecPoint’s 50</w:t>
      </w:r>
      <w:r w:rsidRPr="005020BC">
        <w:rPr>
          <w:vertAlign w:val="superscript"/>
        </w:rPr>
        <w:t>th</w:t>
      </w:r>
      <w:r w:rsidRPr="005020BC">
        <w:t xml:space="preserve"> percentile is systematically smaller than in </w:t>
      </w:r>
      <w:r>
        <w:t>the ENS, showing a better fit with the observations. At the same time, ecPoint’s 95</w:t>
      </w:r>
      <w:r w:rsidRPr="005020BC">
        <w:rPr>
          <w:vertAlign w:val="superscript"/>
        </w:rPr>
        <w:t xml:space="preserve">th </w:t>
      </w:r>
      <w:r w:rsidRPr="005020BC">
        <w:t>(third and fourth column</w:t>
      </w:r>
      <w:r>
        <w:t xml:space="preserve">s in </w:t>
      </w:r>
      <w:r w:rsidRPr="005020BC">
        <w:fldChar w:fldCharType="begin"/>
      </w:r>
      <w:r w:rsidRPr="005020BC">
        <w:instrText xml:space="preserve"> REF _Ref99721827 \h </w:instrText>
      </w:r>
      <w:r w:rsidRPr="005020BC">
        <w:fldChar w:fldCharType="separate"/>
      </w:r>
      <w:r w:rsidR="00002094" w:rsidRPr="005020BC">
        <w:rPr>
          <w:b/>
          <w:bCs/>
        </w:rPr>
        <w:t xml:space="preserve">Figure </w:t>
      </w:r>
      <w:r w:rsidR="00002094">
        <w:rPr>
          <w:b/>
          <w:bCs/>
          <w:noProof/>
        </w:rPr>
        <w:t>14</w:t>
      </w:r>
      <w:r w:rsidRPr="005020BC">
        <w:fldChar w:fldCharType="end"/>
      </w:r>
      <w:r w:rsidRPr="005020BC">
        <w:rPr>
          <w:b/>
          <w:bCs/>
        </w:rPr>
        <w:t>c</w:t>
      </w:r>
      <w:r w:rsidRPr="005020BC">
        <w:t>) and 99</w:t>
      </w:r>
      <w:r w:rsidRPr="005020BC">
        <w:rPr>
          <w:vertAlign w:val="superscript"/>
        </w:rPr>
        <w:t>th</w:t>
      </w:r>
      <w:r w:rsidRPr="005020BC">
        <w:t xml:space="preserve"> percentiles (fifth and sixth column</w:t>
      </w:r>
      <w:r>
        <w:t xml:space="preserve">s in </w:t>
      </w:r>
      <w:r w:rsidRPr="005020BC">
        <w:fldChar w:fldCharType="begin"/>
      </w:r>
      <w:r w:rsidRPr="005020BC">
        <w:instrText xml:space="preserve"> REF _Ref99721827 \h </w:instrText>
      </w:r>
      <w:r w:rsidRPr="005020BC">
        <w:fldChar w:fldCharType="separate"/>
      </w:r>
      <w:r w:rsidR="00002094" w:rsidRPr="005020BC">
        <w:rPr>
          <w:b/>
          <w:bCs/>
        </w:rPr>
        <w:t xml:space="preserve">Figure </w:t>
      </w:r>
      <w:r w:rsidR="00002094">
        <w:rPr>
          <w:b/>
          <w:bCs/>
          <w:noProof/>
        </w:rPr>
        <w:t>14</w:t>
      </w:r>
      <w:r w:rsidRPr="005020BC">
        <w:fldChar w:fldCharType="end"/>
      </w:r>
      <w:r w:rsidRPr="005020BC">
        <w:rPr>
          <w:b/>
          <w:bCs/>
        </w:rPr>
        <w:t>c</w:t>
      </w:r>
      <w:r w:rsidRPr="005020BC">
        <w:t xml:space="preserve">) highlight a higher potential than </w:t>
      </w:r>
      <w:r>
        <w:t xml:space="preserve">the ENS </w:t>
      </w:r>
      <w:r w:rsidRPr="005020BC">
        <w:t>for having higher local rainfall totals in certain areas (e.g.</w:t>
      </w:r>
      <w:r>
        <w:t xml:space="preserve">, Guayaquil). While far more observations would be needed to </w:t>
      </w:r>
      <w:r w:rsidR="00DE7236">
        <w:t>analy</w:t>
      </w:r>
      <w:r w:rsidR="00DE7236" w:rsidRPr="005020BC">
        <w:t>se</w:t>
      </w:r>
      <w:r w:rsidRPr="005020BC">
        <w:t xml:space="preserve"> the performance of ENS and ecPoint forecasts for such high percentile robustly, it appears that both ENS </w:t>
      </w:r>
      <w:r w:rsidRPr="005020BC">
        <w:lastRenderedPageBreak/>
        <w:t xml:space="preserve">and ecPoint </w:t>
      </w:r>
      <w:r w:rsidR="00E530C1">
        <w:t>predicted</w:t>
      </w:r>
      <w:r w:rsidRPr="005020BC">
        <w:t xml:space="preserve"> well the local rainfall extremes in “La Costa.”</w:t>
      </w:r>
      <w:r w:rsidR="004F02A8">
        <w:t xml:space="preserve"> For example,</w:t>
      </w:r>
      <w:r w:rsidRPr="005020BC">
        <w:t xml:space="preserve"> there is a signal of extreme rainfall </w:t>
      </w:r>
      <w:r w:rsidR="00A50621">
        <w:t xml:space="preserve">in </w:t>
      </w:r>
      <w:r>
        <w:t xml:space="preserve">the ENS for </w:t>
      </w:r>
      <w:r w:rsidRPr="005020BC">
        <w:t>Guayaquil at the 95</w:t>
      </w:r>
      <w:r w:rsidRPr="005020BC">
        <w:rPr>
          <w:vertAlign w:val="superscript"/>
        </w:rPr>
        <w:t>th</w:t>
      </w:r>
      <w:r w:rsidRPr="005020BC">
        <w:t xml:space="preserve"> percentile). In contrast, it appears that ecPoint</w:t>
      </w:r>
      <w:r w:rsidR="001162EF">
        <w:t xml:space="preserve"> adds the</w:t>
      </w:r>
      <w:r w:rsidRPr="005020BC">
        <w:t xml:space="preserve"> most value to </w:t>
      </w:r>
      <w:r w:rsidRPr="005020BC">
        <w:t>t</w:t>
      </w:r>
      <w:r w:rsidR="00B55A9C">
        <w:t>he prediction of extreme rainfall</w:t>
      </w:r>
      <w:r w:rsidRPr="005020BC">
        <w:t xml:space="preserve"> in “La Sierra.”</w:t>
      </w:r>
      <w:r w:rsidR="00B55A9C">
        <w:t xml:space="preserve"> For example, </w:t>
      </w:r>
      <w:r w:rsidRPr="005020BC">
        <w:t>ecPoint’s 99</w:t>
      </w:r>
      <w:r w:rsidRPr="005020BC">
        <w:rPr>
          <w:vertAlign w:val="superscript"/>
        </w:rPr>
        <w:t>th</w:t>
      </w:r>
      <w:r w:rsidRPr="005020BC">
        <w:t xml:space="preserve"> percentile shows a 1% chance of having up to 60 mm/12h at some location </w:t>
      </w:r>
      <w:r w:rsidR="00DD3D1D">
        <w:t>i</w:t>
      </w:r>
      <w:r w:rsidR="002D3AE4">
        <w:t>n</w:t>
      </w:r>
      <w:r w:rsidRPr="005020BC">
        <w:t xml:space="preserve"> “La Sierra”, and one location observed such amount.</w:t>
      </w:r>
    </w:p>
    <w:p w14:paraId="65500AE6" w14:textId="6636148D" w:rsidR="00D81B81" w:rsidRDefault="0058065C" w:rsidP="00191E27">
      <w:pPr>
        <w:pStyle w:val="Titolo1"/>
      </w:pPr>
      <w:r w:rsidRPr="005020BC">
        <w:t>Discussion</w:t>
      </w:r>
      <w:r w:rsidR="00CC749B">
        <w:t>s</w:t>
      </w:r>
    </w:p>
    <w:p w14:paraId="5D4A53FC" w14:textId="1584D133" w:rsidR="00001A2D" w:rsidRDefault="00C70B01" w:rsidP="00001A2D">
      <w:pPr>
        <w:pStyle w:val="Titolo2"/>
      </w:pPr>
      <w:r>
        <w:t>On the definition of VRT using short-range ecPoint rainfall forecasts</w:t>
      </w:r>
      <w:r w:rsidR="0058065C">
        <w:t xml:space="preserve"> as proxy for in-situ observations</w:t>
      </w:r>
    </w:p>
    <w:p w14:paraId="3FBC31B2" w14:textId="77777777" w:rsidR="00001A2D" w:rsidRDefault="00001A2D" w:rsidP="00001A2D">
      <w:r>
        <w:t>The literature shows that rainfall thresholds are critical in predicting areas at risk of flash floods. Filho et al. (2020) proposed an improved rainfall-threshold approach for robust prediction of flood and flash flood hazards in São Paulo, Brazil, while Ma et al. (2020) developed a new rainfall-triggering index for flash flood warning in Yunnan, China, underlining the rapid, short-duration, and high-velocity flows characteristic of flash floods. Similarly, Papagiannaki et al. (2015) identified specific flash-flood-triggering rainfall thresholds in Attica, Greece, linking them to flash flood impacts.</w:t>
      </w:r>
    </w:p>
    <w:p w14:paraId="31CB498A" w14:textId="77777777" w:rsidR="00001A2D" w:rsidRDefault="00001A2D" w:rsidP="00001A2D">
      <w:r>
        <w:t>Central to these studies is the need for high-density rainfall observations to establish thresholds for accurate flash flood prediction without excessive over- or underprediction. The lack of high-density, in situ 12-hourly rainfall observations in Ecuador limits the ability to define VRTs precisely. This study proposes a method for calculating VRTs using ecPoint rainfall forecasts as a proxy for in-situ observations to address this data gap. Although this approach presents a novel way to circumvent data limitations in VRT calculation, it also raises questions regarding its precision. While Hewson and Pillosu (2021) have shown that ecPoint rainfall forecasts are much better representative of point rainfall totals than ENS, section 3 of this study has shown ecPoint's tendency to over- and underpredict average rainfall. Such errors in the short-term ecPoint rainfall forecasts could harm the forecasts' evaluation metrics. For example, the tendency to overestimate rainfall in "La Sierra" might lead to higher VRTs, potentially exaggerating flash flood risks in the inter-Andean region and being conducive to a high rate of false alarms. In contrast, nighttime rainfall underprediction could lead to lower VRTs, downplaying flash flood risk overnight and contributing to a high rate of missed flash flood events. The comparative assessment of VRTs against observational rainfall climatologies is essential to determine if the VRTs derived from ecPoint are reasonable or skewed towards the most extreme flash flood events.</w:t>
      </w:r>
    </w:p>
    <w:p w14:paraId="5ED0FEBC" w14:textId="77777777" w:rsidR="00001A2D" w:rsidRDefault="00001A2D" w:rsidP="00001A2D">
      <w:r>
        <w:t>Several studies have found that flash flood forecasts are very sensitive to rainfall's spatial-temporal variability (Douinot et al., 2016; Song et al., 2019, Norbiato et al., 2008; Borga et al., 2014; Demissie et al., 2021). Those findings underscore the importance of defining VRTs that account for this variability to enhance forecast accuracy. While the average rainfall does not seem to vary significantly in "La Sierra," the coastal areas in "La Costa" appear drier than on the western slopes of the Andes, suggesting that more than one VRT may be required. Furthermore, the differences between daytime and nighttime rainfall amounts suggest that a distinction between VRTs for daytime and nighttime events should be made. In light of the limited availability of observational data, it was decided to aggregate it instead to provide more robust results, and only two VRTs were computed, one for the entire "La Costa" and one for the entire "La Sierra". However, this data aggregation comes at the expense of a greater granularity that might be required to predict areas at risk of flash floods better.</w:t>
      </w:r>
    </w:p>
    <w:p w14:paraId="2619EF88" w14:textId="12C956B4" w:rsidR="00001A2D" w:rsidRPr="00001A2D" w:rsidRDefault="00001A2D" w:rsidP="00001A2D">
      <w:r>
        <w:t xml:space="preserve">Last, focusing solely on rainfall when defining VRTs may overlook other important factors. Dinis et al. (2021) highlighted how terrain and urban planning influence flash flood vulnerability in Benguela, Angola, even under moderate rainfall. </w:t>
      </w:r>
      <w:r>
        <w:lastRenderedPageBreak/>
        <w:t>Therefore, a more holistic approach incorporating geomorphological, socio-economic, and environmental factors alongside rainfall data is imperative for refining flash flood predictions and reducing false alarms.</w:t>
      </w:r>
    </w:p>
    <w:p w14:paraId="48E86B02" w14:textId="77777777" w:rsidR="00D81B81" w:rsidRPr="005020BC" w:rsidRDefault="0058065C" w:rsidP="005D511A">
      <w:pPr>
        <w:pStyle w:val="Titolo1"/>
      </w:pPr>
      <w:bookmarkStart w:id="37" w:name="_3znysh7" w:colFirst="0" w:colLast="0"/>
      <w:bookmarkEnd w:id="37"/>
      <w:r w:rsidRPr="005020BC">
        <w:t>Conclusions</w:t>
      </w:r>
    </w:p>
    <w:p w14:paraId="1F7B46C7" w14:textId="77777777" w:rsidR="00297422" w:rsidRDefault="00297422" w:rsidP="00097E8A">
      <w:pPr>
        <w:pStyle w:val="Titolo1"/>
        <w:numPr>
          <w:ilvl w:val="0"/>
          <w:numId w:val="0"/>
        </w:numPr>
        <w:sectPr w:rsidR="00297422" w:rsidSect="00B34B68">
          <w:headerReference w:type="default" r:id="rId15"/>
          <w:pgSz w:w="11906" w:h="16838"/>
          <w:pgMar w:top="851" w:right="851" w:bottom="851" w:left="1134" w:header="709" w:footer="709" w:gutter="0"/>
          <w:lnNumType w:countBy="1" w:restart="continuous"/>
          <w:cols w:space="720"/>
          <w:docGrid w:linePitch="272"/>
        </w:sectPr>
      </w:pPr>
    </w:p>
    <w:p w14:paraId="12655DAE" w14:textId="77777777" w:rsidR="00D81B81" w:rsidRPr="005020BC" w:rsidRDefault="0058065C" w:rsidP="00097E8A">
      <w:pPr>
        <w:pStyle w:val="Titolo1"/>
        <w:numPr>
          <w:ilvl w:val="0"/>
          <w:numId w:val="0"/>
        </w:numPr>
      </w:pPr>
      <w:r w:rsidRPr="005020BC">
        <w:lastRenderedPageBreak/>
        <w:t>Tables</w:t>
      </w:r>
    </w:p>
    <w:p w14:paraId="55C7A2DE" w14:textId="11F23163" w:rsidR="00D81B81" w:rsidRPr="005020BC" w:rsidRDefault="0058065C" w:rsidP="00203966">
      <w:pPr>
        <w:pStyle w:val="Tablecaptions"/>
      </w:pPr>
      <w:bookmarkStart w:id="38" w:name="_2et92p0" w:colFirst="0" w:colLast="0"/>
      <w:bookmarkStart w:id="39" w:name="_Ref99102244"/>
      <w:bookmarkEnd w:id="38"/>
      <w:r w:rsidRPr="005020BC">
        <w:rPr>
          <w:b/>
          <w:bCs/>
        </w:rPr>
        <w:t xml:space="preserve">Table </w:t>
      </w:r>
      <w:r w:rsidRPr="005020BC">
        <w:rPr>
          <w:b/>
          <w:bCs/>
        </w:rPr>
        <w:fldChar w:fldCharType="begin"/>
      </w:r>
      <w:r w:rsidRPr="005020BC">
        <w:rPr>
          <w:b/>
          <w:bCs/>
        </w:rPr>
        <w:instrText xml:space="preserve"> SEQ Table \* ARABIC </w:instrText>
      </w:r>
      <w:r w:rsidRPr="005020BC">
        <w:rPr>
          <w:b/>
          <w:bCs/>
        </w:rPr>
        <w:fldChar w:fldCharType="separate"/>
      </w:r>
      <w:r w:rsidR="00B8666A">
        <w:rPr>
          <w:b/>
          <w:bCs/>
          <w:noProof/>
        </w:rPr>
        <w:t>1</w:t>
      </w:r>
      <w:r w:rsidRPr="005020BC">
        <w:rPr>
          <w:b/>
          <w:bCs/>
        </w:rPr>
        <w:fldChar w:fldCharType="end"/>
      </w:r>
      <w:bookmarkEnd w:id="39"/>
      <w:r w:rsidRPr="005020BC">
        <w:t xml:space="preserve"> </w:t>
      </w:r>
      <w:r>
        <w:t>–</w:t>
      </w:r>
      <w:r w:rsidRPr="005020BC">
        <w:t xml:space="preserve"> </w:t>
      </w:r>
      <w:r>
        <w:t xml:space="preserve">The first column shows the total number of </w:t>
      </w:r>
      <w:r w:rsidRPr="005020BC">
        <w:t>flood reports</w:t>
      </w:r>
      <w:r>
        <w:t xml:space="preserve"> in the database for</w:t>
      </w:r>
      <w:r w:rsidRPr="005020BC">
        <w:t xml:space="preserve"> 2019 and 2020</w:t>
      </w:r>
      <w:r>
        <w:t>.</w:t>
      </w:r>
      <w:r w:rsidRPr="005020BC">
        <w:t xml:space="preserve"> The second column shows the number of </w:t>
      </w:r>
      <w:r>
        <w:t xml:space="preserve">excluded </w:t>
      </w:r>
      <w:r w:rsidRPr="005020BC">
        <w:t xml:space="preserve">reports from the </w:t>
      </w:r>
      <w:r>
        <w:t>study</w:t>
      </w:r>
      <w:r w:rsidRPr="005020BC">
        <w:t xml:space="preserve"> because the</w:t>
      </w:r>
      <w:r>
        <w:t>y did not contain any reporting</w:t>
      </w:r>
      <w:r w:rsidRPr="005020BC">
        <w:t xml:space="preserve"> location </w:t>
      </w:r>
      <w:r>
        <w:t>(</w:t>
      </w:r>
      <w:r w:rsidRPr="005020BC">
        <w:t>in lat/lon coordinates</w:t>
      </w:r>
      <w:r>
        <w:t>) and/</w:t>
      </w:r>
      <w:r w:rsidRPr="005020BC">
        <w:t xml:space="preserve">or </w:t>
      </w:r>
      <w:r>
        <w:t>reporting time (with</w:t>
      </w:r>
      <w:r w:rsidRPr="005020BC">
        <w:t xml:space="preserve"> date and time</w:t>
      </w:r>
      <w:r>
        <w:t xml:space="preserve">). The remaining columns show the distribution of flood reports </w:t>
      </w:r>
      <w:r w:rsidRPr="002D42EA">
        <w:t>per region and EFFCI threshold</w:t>
      </w:r>
      <w:r>
        <w:t xml:space="preserve">. </w:t>
      </w:r>
    </w:p>
    <w:tbl>
      <w:tblPr>
        <w:tblW w:w="0" w:type="auto"/>
        <w:jc w:val="center"/>
        <w:tblLook w:val="0400" w:firstRow="0" w:lastRow="0" w:firstColumn="0" w:lastColumn="0" w:noHBand="0" w:noVBand="1"/>
      </w:tblPr>
      <w:tblGrid>
        <w:gridCol w:w="541"/>
        <w:gridCol w:w="1006"/>
        <w:gridCol w:w="932"/>
        <w:gridCol w:w="956"/>
        <w:gridCol w:w="1393"/>
        <w:gridCol w:w="601"/>
        <w:gridCol w:w="720"/>
        <w:gridCol w:w="579"/>
        <w:gridCol w:w="595"/>
        <w:gridCol w:w="712"/>
        <w:gridCol w:w="579"/>
        <w:gridCol w:w="595"/>
        <w:gridCol w:w="712"/>
      </w:tblGrid>
      <w:tr w:rsidR="00FC4CF2" w14:paraId="4CBA4B99" w14:textId="77777777" w:rsidTr="00BC4E66">
        <w:trPr>
          <w:trHeight w:val="567"/>
          <w:jc w:val="center"/>
        </w:trPr>
        <w:tc>
          <w:tcPr>
            <w:tcW w:w="0" w:type="auto"/>
            <w:vMerge w:val="restart"/>
            <w:shd w:val="clear" w:color="auto" w:fill="A6A6A6" w:themeFill="background1" w:themeFillShade="A6"/>
            <w:vAlign w:val="center"/>
          </w:tcPr>
          <w:p w14:paraId="66C00380" w14:textId="77777777" w:rsidR="00D81B81" w:rsidRPr="00401A2D" w:rsidRDefault="0058065C" w:rsidP="00A51BA0">
            <w:pPr>
              <w:pBdr>
                <w:top w:val="nil"/>
                <w:left w:val="nil"/>
                <w:bottom w:val="nil"/>
                <w:right w:val="nil"/>
                <w:between w:val="nil"/>
              </w:pBdr>
              <w:spacing w:before="0" w:line="240" w:lineRule="auto"/>
              <w:ind w:firstLine="0"/>
              <w:jc w:val="center"/>
              <w:rPr>
                <w:b/>
                <w:bCs/>
                <w:color w:val="000000"/>
                <w:sz w:val="16"/>
                <w:szCs w:val="16"/>
              </w:rPr>
            </w:pPr>
            <w:r w:rsidRPr="00401A2D">
              <w:rPr>
                <w:b/>
                <w:bCs/>
                <w:color w:val="000000"/>
                <w:sz w:val="16"/>
                <w:szCs w:val="16"/>
              </w:rPr>
              <w:t>Year</w:t>
            </w:r>
          </w:p>
        </w:tc>
        <w:tc>
          <w:tcPr>
            <w:tcW w:w="0" w:type="auto"/>
            <w:vMerge w:val="restart"/>
            <w:shd w:val="clear" w:color="auto" w:fill="A6A6A6" w:themeFill="background1" w:themeFillShade="A6"/>
            <w:vAlign w:val="center"/>
          </w:tcPr>
          <w:p w14:paraId="6F533212" w14:textId="77777777" w:rsidR="00D81B81" w:rsidRPr="005020BC" w:rsidRDefault="0058065C" w:rsidP="00A51BA0">
            <w:pPr>
              <w:pBdr>
                <w:top w:val="nil"/>
                <w:left w:val="nil"/>
                <w:bottom w:val="nil"/>
                <w:right w:val="nil"/>
                <w:between w:val="nil"/>
              </w:pBdr>
              <w:spacing w:before="0" w:line="240" w:lineRule="auto"/>
              <w:ind w:firstLine="0"/>
              <w:jc w:val="center"/>
              <w:rPr>
                <w:b/>
                <w:color w:val="000000"/>
                <w:sz w:val="16"/>
                <w:szCs w:val="16"/>
              </w:rPr>
            </w:pPr>
            <w:r>
              <w:rPr>
                <w:b/>
                <w:color w:val="000000"/>
                <w:sz w:val="16"/>
                <w:szCs w:val="16"/>
              </w:rPr>
              <w:t>N</w:t>
            </w:r>
            <w:r w:rsidRPr="005020BC">
              <w:rPr>
                <w:b/>
                <w:color w:val="000000"/>
                <w:sz w:val="16"/>
                <w:szCs w:val="16"/>
              </w:rPr>
              <w:t>. of</w:t>
            </w:r>
            <w:r>
              <w:rPr>
                <w:b/>
                <w:color w:val="000000"/>
                <w:sz w:val="16"/>
                <w:szCs w:val="16"/>
              </w:rPr>
              <w:t xml:space="preserve"> raw</w:t>
            </w:r>
            <w:r w:rsidRPr="005020BC">
              <w:rPr>
                <w:b/>
                <w:color w:val="000000"/>
                <w:sz w:val="16"/>
                <w:szCs w:val="16"/>
              </w:rPr>
              <w:t xml:space="preserve"> flood reports</w:t>
            </w:r>
          </w:p>
        </w:tc>
        <w:tc>
          <w:tcPr>
            <w:tcW w:w="932" w:type="dxa"/>
            <w:vMerge w:val="restart"/>
            <w:shd w:val="clear" w:color="auto" w:fill="A6A6A6" w:themeFill="background1" w:themeFillShade="A6"/>
            <w:vAlign w:val="center"/>
          </w:tcPr>
          <w:p w14:paraId="65B4BDF2" w14:textId="77777777" w:rsidR="00D81B81" w:rsidRPr="005020BC" w:rsidRDefault="0058065C"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N. of eliminated flood reports</w:t>
            </w:r>
          </w:p>
        </w:tc>
        <w:tc>
          <w:tcPr>
            <w:tcW w:w="956" w:type="dxa"/>
            <w:vMerge w:val="restart"/>
            <w:shd w:val="clear" w:color="auto" w:fill="A6A6A6" w:themeFill="background1" w:themeFillShade="A6"/>
            <w:vAlign w:val="center"/>
          </w:tcPr>
          <w:p w14:paraId="61E7CBD9" w14:textId="77777777" w:rsidR="00D81B81" w:rsidRPr="005020BC" w:rsidRDefault="0058065C"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N. of </w:t>
            </w:r>
            <w:r>
              <w:rPr>
                <w:b/>
                <w:color w:val="000000"/>
                <w:sz w:val="16"/>
                <w:szCs w:val="16"/>
              </w:rPr>
              <w:t>cleaned</w:t>
            </w:r>
            <w:r w:rsidRPr="005020BC">
              <w:rPr>
                <w:b/>
                <w:color w:val="000000"/>
                <w:sz w:val="16"/>
                <w:szCs w:val="16"/>
              </w:rPr>
              <w:t xml:space="preserve"> flood reports</w:t>
            </w:r>
          </w:p>
        </w:tc>
        <w:tc>
          <w:tcPr>
            <w:tcW w:w="2747" w:type="dxa"/>
            <w:gridSpan w:val="3"/>
            <w:shd w:val="clear" w:color="auto" w:fill="A6A6A6" w:themeFill="background1" w:themeFillShade="A6"/>
            <w:vAlign w:val="center"/>
          </w:tcPr>
          <w:p w14:paraId="148422FE" w14:textId="77777777" w:rsidR="00D81B81" w:rsidRPr="005020BC" w:rsidRDefault="0058065C" w:rsidP="00A51BA0">
            <w:pPr>
              <w:pBdr>
                <w:top w:val="nil"/>
                <w:left w:val="nil"/>
                <w:bottom w:val="nil"/>
                <w:right w:val="nil"/>
                <w:between w:val="nil"/>
              </w:pBdr>
              <w:spacing w:before="0" w:line="240" w:lineRule="auto"/>
              <w:ind w:firstLine="0"/>
              <w:jc w:val="center"/>
              <w:rPr>
                <w:color w:val="000000"/>
                <w:sz w:val="16"/>
                <w:szCs w:val="16"/>
              </w:rPr>
            </w:pPr>
            <w:r w:rsidRPr="005020BC">
              <w:rPr>
                <w:b/>
                <w:color w:val="000000"/>
                <w:sz w:val="16"/>
                <w:szCs w:val="16"/>
              </w:rPr>
              <w:t>N. of flood reports with EFFCI&gt;=1</w:t>
            </w:r>
          </w:p>
        </w:tc>
        <w:tc>
          <w:tcPr>
            <w:tcW w:w="0" w:type="auto"/>
            <w:gridSpan w:val="3"/>
            <w:shd w:val="clear" w:color="auto" w:fill="A6A6A6" w:themeFill="background1" w:themeFillShade="A6"/>
            <w:vAlign w:val="center"/>
          </w:tcPr>
          <w:p w14:paraId="2C3F37FA" w14:textId="77777777" w:rsidR="00D81B81" w:rsidRDefault="0058065C"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N. of flood reports with </w:t>
            </w:r>
          </w:p>
          <w:p w14:paraId="10533329" w14:textId="77777777" w:rsidR="00D81B81" w:rsidRPr="005020BC" w:rsidRDefault="0058065C" w:rsidP="00A51BA0">
            <w:pPr>
              <w:pBdr>
                <w:top w:val="nil"/>
                <w:left w:val="nil"/>
                <w:bottom w:val="nil"/>
                <w:right w:val="nil"/>
                <w:between w:val="nil"/>
              </w:pBdr>
              <w:spacing w:before="0" w:line="240" w:lineRule="auto"/>
              <w:ind w:firstLine="0"/>
              <w:jc w:val="center"/>
              <w:rPr>
                <w:color w:val="000000"/>
                <w:sz w:val="16"/>
                <w:szCs w:val="16"/>
              </w:rPr>
            </w:pPr>
            <w:r w:rsidRPr="005020BC">
              <w:rPr>
                <w:b/>
                <w:color w:val="000000"/>
                <w:sz w:val="16"/>
                <w:szCs w:val="16"/>
              </w:rPr>
              <w:t>EFFCI&gt;=</w:t>
            </w:r>
            <w:r>
              <w:rPr>
                <w:b/>
                <w:color w:val="000000"/>
                <w:sz w:val="16"/>
                <w:szCs w:val="16"/>
              </w:rPr>
              <w:t>6</w:t>
            </w:r>
          </w:p>
        </w:tc>
        <w:tc>
          <w:tcPr>
            <w:tcW w:w="0" w:type="auto"/>
            <w:gridSpan w:val="3"/>
            <w:shd w:val="clear" w:color="auto" w:fill="A6A6A6" w:themeFill="background1" w:themeFillShade="A6"/>
            <w:vAlign w:val="center"/>
          </w:tcPr>
          <w:p w14:paraId="62DE6E5B" w14:textId="77777777" w:rsidR="00D81B81" w:rsidRDefault="0058065C"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N. of flood reports </w:t>
            </w:r>
          </w:p>
          <w:p w14:paraId="0A3C7752" w14:textId="77777777" w:rsidR="00D81B81" w:rsidRPr="002F6BF0" w:rsidRDefault="0058065C" w:rsidP="00A51BA0">
            <w:pPr>
              <w:pBdr>
                <w:top w:val="nil"/>
                <w:left w:val="nil"/>
                <w:bottom w:val="nil"/>
                <w:right w:val="nil"/>
                <w:between w:val="nil"/>
              </w:pBdr>
              <w:spacing w:before="0" w:line="240" w:lineRule="auto"/>
              <w:ind w:firstLine="0"/>
              <w:jc w:val="center"/>
              <w:rPr>
                <w:color w:val="000000"/>
                <w:sz w:val="16"/>
                <w:szCs w:val="16"/>
                <w:u w:val="single"/>
              </w:rPr>
            </w:pPr>
            <w:r w:rsidRPr="005020BC">
              <w:rPr>
                <w:b/>
                <w:color w:val="000000"/>
                <w:sz w:val="16"/>
                <w:szCs w:val="16"/>
              </w:rPr>
              <w:t>with EFFCI</w:t>
            </w:r>
            <w:r>
              <w:rPr>
                <w:b/>
                <w:color w:val="000000"/>
                <w:sz w:val="16"/>
                <w:szCs w:val="16"/>
              </w:rPr>
              <w:t>&gt;</w:t>
            </w:r>
            <w:r w:rsidRPr="005020BC">
              <w:rPr>
                <w:b/>
                <w:color w:val="000000"/>
                <w:sz w:val="16"/>
                <w:szCs w:val="16"/>
              </w:rPr>
              <w:t>=1</w:t>
            </w:r>
            <w:r>
              <w:rPr>
                <w:b/>
                <w:color w:val="000000"/>
                <w:sz w:val="16"/>
                <w:szCs w:val="16"/>
              </w:rPr>
              <w:t>0</w:t>
            </w:r>
          </w:p>
        </w:tc>
      </w:tr>
      <w:tr w:rsidR="00FC4CF2" w14:paraId="2FC33AD6" w14:textId="77777777" w:rsidTr="00BC4E66">
        <w:trPr>
          <w:trHeight w:val="567"/>
          <w:jc w:val="center"/>
        </w:trPr>
        <w:tc>
          <w:tcPr>
            <w:tcW w:w="0" w:type="auto"/>
            <w:vMerge/>
            <w:shd w:val="clear" w:color="auto" w:fill="auto"/>
            <w:vAlign w:val="center"/>
          </w:tcPr>
          <w:p w14:paraId="21F2F903"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0" w:type="auto"/>
            <w:vMerge/>
            <w:vAlign w:val="center"/>
          </w:tcPr>
          <w:p w14:paraId="0147A60F"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932" w:type="dxa"/>
            <w:vMerge/>
            <w:vAlign w:val="center"/>
          </w:tcPr>
          <w:p w14:paraId="34BA493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956" w:type="dxa"/>
            <w:vMerge/>
            <w:vAlign w:val="center"/>
          </w:tcPr>
          <w:p w14:paraId="6998A76A"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1345" w:type="dxa"/>
            <w:shd w:val="clear" w:color="auto" w:fill="A6A6A6" w:themeFill="background1" w:themeFillShade="A6"/>
            <w:vAlign w:val="center"/>
          </w:tcPr>
          <w:p w14:paraId="205B7553" w14:textId="77777777" w:rsidR="00D81B81" w:rsidRPr="005020BC" w:rsidRDefault="0058065C"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Costa</w:t>
            </w:r>
          </w:p>
        </w:tc>
        <w:tc>
          <w:tcPr>
            <w:tcW w:w="0" w:type="auto"/>
            <w:shd w:val="clear" w:color="auto" w:fill="A6A6A6" w:themeFill="background1" w:themeFillShade="A6"/>
            <w:vAlign w:val="center"/>
          </w:tcPr>
          <w:p w14:paraId="6FB0AAD8" w14:textId="77777777" w:rsidR="00D81B81" w:rsidRPr="005020BC" w:rsidRDefault="0058065C"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Sierra</w:t>
            </w:r>
          </w:p>
        </w:tc>
        <w:tc>
          <w:tcPr>
            <w:tcW w:w="0" w:type="auto"/>
            <w:shd w:val="clear" w:color="auto" w:fill="A6A6A6" w:themeFill="background1" w:themeFillShade="A6"/>
            <w:vAlign w:val="center"/>
          </w:tcPr>
          <w:p w14:paraId="67971B6D" w14:textId="77777777" w:rsidR="00D81B81" w:rsidRPr="005020BC" w:rsidRDefault="0058065C"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Oriente</w:t>
            </w:r>
          </w:p>
        </w:tc>
        <w:tc>
          <w:tcPr>
            <w:tcW w:w="0" w:type="auto"/>
            <w:shd w:val="clear" w:color="auto" w:fill="A6A6A6" w:themeFill="background1" w:themeFillShade="A6"/>
            <w:vAlign w:val="center"/>
          </w:tcPr>
          <w:p w14:paraId="2B040149" w14:textId="77777777" w:rsidR="00D81B81" w:rsidRPr="005020BC" w:rsidRDefault="0058065C"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Costa</w:t>
            </w:r>
          </w:p>
        </w:tc>
        <w:tc>
          <w:tcPr>
            <w:tcW w:w="0" w:type="auto"/>
            <w:shd w:val="clear" w:color="auto" w:fill="A6A6A6" w:themeFill="background1" w:themeFillShade="A6"/>
            <w:vAlign w:val="center"/>
          </w:tcPr>
          <w:p w14:paraId="53B21B72" w14:textId="77777777" w:rsidR="00D81B81" w:rsidRPr="005020BC" w:rsidRDefault="0058065C"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Sierra</w:t>
            </w:r>
          </w:p>
        </w:tc>
        <w:tc>
          <w:tcPr>
            <w:tcW w:w="0" w:type="auto"/>
            <w:shd w:val="clear" w:color="auto" w:fill="A6A6A6" w:themeFill="background1" w:themeFillShade="A6"/>
            <w:vAlign w:val="center"/>
          </w:tcPr>
          <w:p w14:paraId="72D3BAA7" w14:textId="77777777" w:rsidR="00D81B81" w:rsidRPr="005020BC" w:rsidRDefault="0058065C"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Oriente</w:t>
            </w:r>
          </w:p>
        </w:tc>
        <w:tc>
          <w:tcPr>
            <w:tcW w:w="0" w:type="auto"/>
            <w:shd w:val="clear" w:color="auto" w:fill="A6A6A6" w:themeFill="background1" w:themeFillShade="A6"/>
            <w:vAlign w:val="center"/>
          </w:tcPr>
          <w:p w14:paraId="3FAC9B7E" w14:textId="77777777" w:rsidR="00D81B81" w:rsidRPr="005020BC" w:rsidRDefault="0058065C"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Costa</w:t>
            </w:r>
          </w:p>
        </w:tc>
        <w:tc>
          <w:tcPr>
            <w:tcW w:w="0" w:type="auto"/>
            <w:shd w:val="clear" w:color="auto" w:fill="A6A6A6" w:themeFill="background1" w:themeFillShade="A6"/>
            <w:vAlign w:val="center"/>
          </w:tcPr>
          <w:p w14:paraId="5BD6104E" w14:textId="77777777" w:rsidR="00D81B81" w:rsidRPr="005020BC" w:rsidRDefault="0058065C"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Sierra</w:t>
            </w:r>
          </w:p>
        </w:tc>
        <w:tc>
          <w:tcPr>
            <w:tcW w:w="0" w:type="auto"/>
            <w:shd w:val="clear" w:color="auto" w:fill="A6A6A6" w:themeFill="background1" w:themeFillShade="A6"/>
            <w:vAlign w:val="center"/>
          </w:tcPr>
          <w:p w14:paraId="3E3C70E1" w14:textId="77777777" w:rsidR="00D81B81" w:rsidRPr="005020BC" w:rsidRDefault="0058065C"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Oriente</w:t>
            </w:r>
          </w:p>
        </w:tc>
      </w:tr>
      <w:tr w:rsidR="00FC4CF2" w14:paraId="1E531C0B" w14:textId="77777777" w:rsidTr="00BC4E66">
        <w:trPr>
          <w:trHeight w:val="567"/>
          <w:jc w:val="center"/>
        </w:trPr>
        <w:tc>
          <w:tcPr>
            <w:tcW w:w="0" w:type="auto"/>
            <w:shd w:val="clear" w:color="auto" w:fill="F2F2F2" w:themeFill="background1" w:themeFillShade="F2"/>
            <w:vAlign w:val="center"/>
          </w:tcPr>
          <w:p w14:paraId="6FB4E813" w14:textId="77777777" w:rsidR="00D81B81" w:rsidRPr="005020BC" w:rsidRDefault="0058065C"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2019</w:t>
            </w:r>
          </w:p>
        </w:tc>
        <w:tc>
          <w:tcPr>
            <w:tcW w:w="0" w:type="auto"/>
            <w:shd w:val="clear" w:color="auto" w:fill="F2F2F2" w:themeFill="background1" w:themeFillShade="F2"/>
            <w:vAlign w:val="center"/>
          </w:tcPr>
          <w:p w14:paraId="0A3813EC" w14:textId="77777777" w:rsidR="00D81B81" w:rsidRPr="005020BC" w:rsidRDefault="0058065C"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302</w:t>
            </w:r>
          </w:p>
        </w:tc>
        <w:tc>
          <w:tcPr>
            <w:tcW w:w="932" w:type="dxa"/>
            <w:shd w:val="clear" w:color="auto" w:fill="F2F2F2" w:themeFill="background1" w:themeFillShade="F2"/>
            <w:vAlign w:val="center"/>
          </w:tcPr>
          <w:p w14:paraId="2460F152" w14:textId="77777777" w:rsidR="00D81B81" w:rsidRPr="005020BC" w:rsidRDefault="0058065C"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3</w:t>
            </w:r>
          </w:p>
        </w:tc>
        <w:tc>
          <w:tcPr>
            <w:tcW w:w="956" w:type="dxa"/>
            <w:shd w:val="clear" w:color="auto" w:fill="F2F2F2" w:themeFill="background1" w:themeFillShade="F2"/>
            <w:vAlign w:val="center"/>
          </w:tcPr>
          <w:p w14:paraId="36168D30" w14:textId="77777777" w:rsidR="00D81B81" w:rsidRPr="005020BC" w:rsidRDefault="0058065C"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299</w:t>
            </w:r>
          </w:p>
        </w:tc>
        <w:tc>
          <w:tcPr>
            <w:tcW w:w="1345" w:type="dxa"/>
            <w:shd w:val="clear" w:color="auto" w:fill="F2F2F2" w:themeFill="background1" w:themeFillShade="F2"/>
            <w:vAlign w:val="center"/>
          </w:tcPr>
          <w:p w14:paraId="1A333F55" w14:textId="77777777" w:rsidR="00D81B81" w:rsidRPr="005020BC" w:rsidRDefault="0058065C"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176</w:t>
            </w:r>
          </w:p>
        </w:tc>
        <w:tc>
          <w:tcPr>
            <w:tcW w:w="0" w:type="auto"/>
            <w:shd w:val="clear" w:color="auto" w:fill="F2F2F2" w:themeFill="background1" w:themeFillShade="F2"/>
            <w:vAlign w:val="center"/>
          </w:tcPr>
          <w:p w14:paraId="3B117200" w14:textId="77777777" w:rsidR="00D81B81" w:rsidRPr="005020BC" w:rsidRDefault="0058065C"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116</w:t>
            </w:r>
          </w:p>
        </w:tc>
        <w:tc>
          <w:tcPr>
            <w:tcW w:w="0" w:type="auto"/>
            <w:shd w:val="clear" w:color="auto" w:fill="F2F2F2" w:themeFill="background1" w:themeFillShade="F2"/>
            <w:vAlign w:val="center"/>
          </w:tcPr>
          <w:p w14:paraId="274F46D7" w14:textId="77777777" w:rsidR="00D81B81" w:rsidRPr="005020BC" w:rsidRDefault="0058065C"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7</w:t>
            </w:r>
          </w:p>
        </w:tc>
        <w:tc>
          <w:tcPr>
            <w:tcW w:w="0" w:type="auto"/>
            <w:shd w:val="clear" w:color="auto" w:fill="F2F2F2" w:themeFill="background1" w:themeFillShade="F2"/>
            <w:vAlign w:val="center"/>
          </w:tcPr>
          <w:p w14:paraId="275D5B9B" w14:textId="77777777" w:rsidR="00D81B81" w:rsidRPr="005020BC" w:rsidRDefault="0058065C"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93</w:t>
            </w:r>
          </w:p>
        </w:tc>
        <w:tc>
          <w:tcPr>
            <w:tcW w:w="0" w:type="auto"/>
            <w:shd w:val="clear" w:color="auto" w:fill="F2F2F2" w:themeFill="background1" w:themeFillShade="F2"/>
            <w:vAlign w:val="center"/>
          </w:tcPr>
          <w:p w14:paraId="4390174F" w14:textId="77777777" w:rsidR="00D81B81" w:rsidRPr="005020BC" w:rsidRDefault="0058065C"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102</w:t>
            </w:r>
          </w:p>
        </w:tc>
        <w:tc>
          <w:tcPr>
            <w:tcW w:w="0" w:type="auto"/>
            <w:shd w:val="clear" w:color="auto" w:fill="F2F2F2" w:themeFill="background1" w:themeFillShade="F2"/>
            <w:vAlign w:val="center"/>
          </w:tcPr>
          <w:p w14:paraId="09DB0EEA" w14:textId="77777777" w:rsidR="00D81B81" w:rsidRPr="005020BC" w:rsidRDefault="0058065C"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c>
          <w:tcPr>
            <w:tcW w:w="0" w:type="auto"/>
            <w:shd w:val="clear" w:color="auto" w:fill="F2F2F2" w:themeFill="background1" w:themeFillShade="F2"/>
            <w:vAlign w:val="center"/>
          </w:tcPr>
          <w:p w14:paraId="33D7D8FC" w14:textId="77777777" w:rsidR="00D81B81" w:rsidRPr="005020BC" w:rsidRDefault="0058065C"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17</w:t>
            </w:r>
          </w:p>
        </w:tc>
        <w:tc>
          <w:tcPr>
            <w:tcW w:w="0" w:type="auto"/>
            <w:shd w:val="clear" w:color="auto" w:fill="F2F2F2" w:themeFill="background1" w:themeFillShade="F2"/>
            <w:vAlign w:val="center"/>
          </w:tcPr>
          <w:p w14:paraId="7AAC1B4D" w14:textId="77777777" w:rsidR="00D81B81" w:rsidRPr="005020BC" w:rsidRDefault="0058065C"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34</w:t>
            </w:r>
          </w:p>
        </w:tc>
        <w:tc>
          <w:tcPr>
            <w:tcW w:w="0" w:type="auto"/>
            <w:shd w:val="clear" w:color="auto" w:fill="F2F2F2" w:themeFill="background1" w:themeFillShade="F2"/>
            <w:vAlign w:val="center"/>
          </w:tcPr>
          <w:p w14:paraId="37A05E6C" w14:textId="77777777" w:rsidR="00D81B81" w:rsidRPr="005020BC" w:rsidRDefault="0058065C"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r>
      <w:tr w:rsidR="00FC4CF2" w14:paraId="6B65C33D" w14:textId="77777777" w:rsidTr="00BC4E66">
        <w:trPr>
          <w:trHeight w:val="567"/>
          <w:jc w:val="center"/>
        </w:trPr>
        <w:tc>
          <w:tcPr>
            <w:tcW w:w="0" w:type="auto"/>
            <w:shd w:val="clear" w:color="auto" w:fill="auto"/>
            <w:vAlign w:val="center"/>
          </w:tcPr>
          <w:p w14:paraId="75679E6C" w14:textId="77777777" w:rsidR="00D81B81" w:rsidRPr="005020BC" w:rsidRDefault="0058065C"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2020</w:t>
            </w:r>
          </w:p>
        </w:tc>
        <w:tc>
          <w:tcPr>
            <w:tcW w:w="0" w:type="auto"/>
            <w:vAlign w:val="center"/>
          </w:tcPr>
          <w:p w14:paraId="23357991" w14:textId="77777777" w:rsidR="00D81B81" w:rsidRPr="005020BC" w:rsidRDefault="0058065C"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190</w:t>
            </w:r>
          </w:p>
        </w:tc>
        <w:tc>
          <w:tcPr>
            <w:tcW w:w="932" w:type="dxa"/>
            <w:vAlign w:val="center"/>
          </w:tcPr>
          <w:p w14:paraId="55856B8B" w14:textId="77777777" w:rsidR="00D81B81" w:rsidRPr="005020BC" w:rsidRDefault="0058065C"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c>
          <w:tcPr>
            <w:tcW w:w="956" w:type="dxa"/>
            <w:vAlign w:val="center"/>
          </w:tcPr>
          <w:p w14:paraId="7A7B925A" w14:textId="77777777" w:rsidR="00D81B81" w:rsidRPr="005020BC" w:rsidRDefault="0058065C"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190</w:t>
            </w:r>
          </w:p>
        </w:tc>
        <w:tc>
          <w:tcPr>
            <w:tcW w:w="1345" w:type="dxa"/>
            <w:shd w:val="clear" w:color="auto" w:fill="auto"/>
            <w:vAlign w:val="center"/>
          </w:tcPr>
          <w:p w14:paraId="71AA853F" w14:textId="77777777" w:rsidR="00D81B81" w:rsidRPr="005020BC" w:rsidRDefault="0058065C"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9</w:t>
            </w:r>
            <w:r>
              <w:rPr>
                <w:color w:val="000000"/>
                <w:sz w:val="16"/>
                <w:szCs w:val="16"/>
              </w:rPr>
              <w:t>6</w:t>
            </w:r>
          </w:p>
        </w:tc>
        <w:tc>
          <w:tcPr>
            <w:tcW w:w="0" w:type="auto"/>
            <w:shd w:val="clear" w:color="auto" w:fill="auto"/>
            <w:vAlign w:val="center"/>
          </w:tcPr>
          <w:p w14:paraId="35C6BA26" w14:textId="77777777" w:rsidR="00D81B81" w:rsidRPr="005020BC" w:rsidRDefault="0058065C"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93</w:t>
            </w:r>
          </w:p>
        </w:tc>
        <w:tc>
          <w:tcPr>
            <w:tcW w:w="0" w:type="auto"/>
            <w:shd w:val="clear" w:color="auto" w:fill="auto"/>
            <w:vAlign w:val="center"/>
          </w:tcPr>
          <w:p w14:paraId="23E00BD0" w14:textId="77777777" w:rsidR="00D81B81" w:rsidRPr="005020BC" w:rsidRDefault="0058065C"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88</w:t>
            </w:r>
          </w:p>
        </w:tc>
        <w:tc>
          <w:tcPr>
            <w:tcW w:w="0" w:type="auto"/>
            <w:shd w:val="clear" w:color="auto" w:fill="auto"/>
            <w:vAlign w:val="center"/>
          </w:tcPr>
          <w:p w14:paraId="6531F364" w14:textId="77777777" w:rsidR="00D81B81" w:rsidRPr="005020BC" w:rsidRDefault="0058065C"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48</w:t>
            </w:r>
          </w:p>
        </w:tc>
        <w:tc>
          <w:tcPr>
            <w:tcW w:w="0" w:type="auto"/>
            <w:shd w:val="clear" w:color="auto" w:fill="auto"/>
            <w:vAlign w:val="center"/>
          </w:tcPr>
          <w:p w14:paraId="48533272" w14:textId="77777777" w:rsidR="00D81B81" w:rsidRPr="005020BC" w:rsidRDefault="0058065C"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79</w:t>
            </w:r>
          </w:p>
        </w:tc>
        <w:tc>
          <w:tcPr>
            <w:tcW w:w="0" w:type="auto"/>
            <w:shd w:val="clear" w:color="auto" w:fill="auto"/>
            <w:vAlign w:val="center"/>
          </w:tcPr>
          <w:p w14:paraId="3AC32791" w14:textId="77777777" w:rsidR="00D81B81" w:rsidRPr="005020BC" w:rsidRDefault="0058065C"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c>
          <w:tcPr>
            <w:tcW w:w="0" w:type="auto"/>
            <w:shd w:val="clear" w:color="auto" w:fill="auto"/>
            <w:vAlign w:val="center"/>
          </w:tcPr>
          <w:p w14:paraId="6BD1AB95" w14:textId="77777777" w:rsidR="00D81B81" w:rsidRPr="005020BC" w:rsidRDefault="0058065C"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22</w:t>
            </w:r>
          </w:p>
        </w:tc>
        <w:tc>
          <w:tcPr>
            <w:tcW w:w="0" w:type="auto"/>
            <w:shd w:val="clear" w:color="auto" w:fill="auto"/>
            <w:vAlign w:val="center"/>
          </w:tcPr>
          <w:p w14:paraId="65B05F06" w14:textId="77777777" w:rsidR="00D81B81" w:rsidRPr="005020BC" w:rsidRDefault="0058065C"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26</w:t>
            </w:r>
          </w:p>
        </w:tc>
        <w:tc>
          <w:tcPr>
            <w:tcW w:w="0" w:type="auto"/>
            <w:shd w:val="clear" w:color="auto" w:fill="auto"/>
            <w:vAlign w:val="center"/>
          </w:tcPr>
          <w:p w14:paraId="3A3A5899" w14:textId="77777777" w:rsidR="00D81B81" w:rsidRPr="005020BC" w:rsidRDefault="0058065C"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r>
    </w:tbl>
    <w:p w14:paraId="29D0E987" w14:textId="77777777" w:rsidR="00FB5AED" w:rsidRPr="005020BC" w:rsidRDefault="00FB5AED" w:rsidP="00FB5AED">
      <w:pPr>
        <w:pStyle w:val="Tablecaptions"/>
        <w:ind w:firstLine="0"/>
        <w:rPr>
          <w:b/>
          <w:bCs/>
        </w:rPr>
      </w:pPr>
      <w:bookmarkStart w:id="40" w:name="_1t3h5sf" w:colFirst="0" w:colLast="0"/>
      <w:bookmarkEnd w:id="40"/>
    </w:p>
    <w:p w14:paraId="51EFB99C" w14:textId="77777777" w:rsidR="00F260F3" w:rsidRDefault="00F260F3" w:rsidP="00FB5AED">
      <w:pPr>
        <w:pStyle w:val="Tablecaptions"/>
        <w:rPr>
          <w:b/>
          <w:bCs/>
        </w:rPr>
      </w:pPr>
    </w:p>
    <w:p w14:paraId="309B9BCA" w14:textId="77777777" w:rsidR="00F260F3" w:rsidRDefault="00F260F3" w:rsidP="00FB5AED">
      <w:pPr>
        <w:pStyle w:val="Tablecaptions"/>
        <w:rPr>
          <w:b/>
          <w:bCs/>
        </w:rPr>
      </w:pPr>
    </w:p>
    <w:p w14:paraId="0CDF0175" w14:textId="77777777" w:rsidR="00F260F3" w:rsidRDefault="00F260F3" w:rsidP="00FB5AED">
      <w:pPr>
        <w:pStyle w:val="Tablecaptions"/>
        <w:rPr>
          <w:b/>
          <w:bCs/>
        </w:rPr>
      </w:pPr>
    </w:p>
    <w:p w14:paraId="7048E0E7" w14:textId="77777777" w:rsidR="00F260F3" w:rsidRDefault="00F260F3" w:rsidP="00FB5AED">
      <w:pPr>
        <w:pStyle w:val="Tablecaptions"/>
        <w:rPr>
          <w:b/>
          <w:bCs/>
        </w:rPr>
      </w:pPr>
    </w:p>
    <w:p w14:paraId="23AEB9E8" w14:textId="77777777" w:rsidR="00F260F3" w:rsidRDefault="00F260F3" w:rsidP="00FB5AED">
      <w:pPr>
        <w:pStyle w:val="Tablecaptions"/>
        <w:rPr>
          <w:b/>
          <w:bCs/>
        </w:rPr>
      </w:pPr>
    </w:p>
    <w:p w14:paraId="143D58F7" w14:textId="77777777" w:rsidR="00F260F3" w:rsidRDefault="00F260F3" w:rsidP="00FB5AED">
      <w:pPr>
        <w:pStyle w:val="Tablecaptions"/>
        <w:rPr>
          <w:b/>
          <w:bCs/>
        </w:rPr>
      </w:pPr>
    </w:p>
    <w:p w14:paraId="35F72454" w14:textId="77777777" w:rsidR="00F260F3" w:rsidRDefault="00F260F3" w:rsidP="00FB5AED">
      <w:pPr>
        <w:pStyle w:val="Tablecaptions"/>
        <w:rPr>
          <w:b/>
          <w:bCs/>
        </w:rPr>
      </w:pPr>
    </w:p>
    <w:p w14:paraId="6BBE0B6F" w14:textId="77777777" w:rsidR="00F260F3" w:rsidRDefault="00F260F3" w:rsidP="00FB5AED">
      <w:pPr>
        <w:pStyle w:val="Tablecaptions"/>
        <w:rPr>
          <w:b/>
          <w:bCs/>
        </w:rPr>
      </w:pPr>
    </w:p>
    <w:p w14:paraId="759FD14A" w14:textId="77777777" w:rsidR="00F260F3" w:rsidRDefault="00F260F3" w:rsidP="00FB5AED">
      <w:pPr>
        <w:pStyle w:val="Tablecaptions"/>
        <w:rPr>
          <w:b/>
          <w:bCs/>
        </w:rPr>
      </w:pPr>
    </w:p>
    <w:p w14:paraId="4992F950" w14:textId="77777777" w:rsidR="00F260F3" w:rsidRDefault="00F260F3" w:rsidP="00FB5AED">
      <w:pPr>
        <w:pStyle w:val="Tablecaptions"/>
        <w:rPr>
          <w:b/>
          <w:bCs/>
        </w:rPr>
      </w:pPr>
    </w:p>
    <w:p w14:paraId="30700BE0" w14:textId="77777777" w:rsidR="00F260F3" w:rsidRDefault="00F260F3" w:rsidP="00FB5AED">
      <w:pPr>
        <w:pStyle w:val="Tablecaptions"/>
        <w:rPr>
          <w:b/>
          <w:bCs/>
        </w:rPr>
      </w:pPr>
    </w:p>
    <w:p w14:paraId="5261C35F" w14:textId="77777777" w:rsidR="00F260F3" w:rsidRDefault="00F260F3" w:rsidP="00FB5AED">
      <w:pPr>
        <w:pStyle w:val="Tablecaptions"/>
        <w:rPr>
          <w:b/>
          <w:bCs/>
        </w:rPr>
      </w:pPr>
    </w:p>
    <w:p w14:paraId="503C5AE5" w14:textId="77777777" w:rsidR="00F260F3" w:rsidRDefault="00F260F3" w:rsidP="00FB5AED">
      <w:pPr>
        <w:pStyle w:val="Tablecaptions"/>
        <w:rPr>
          <w:b/>
          <w:bCs/>
        </w:rPr>
      </w:pPr>
    </w:p>
    <w:p w14:paraId="309ADFBE" w14:textId="77777777" w:rsidR="00F260F3" w:rsidRDefault="00F260F3" w:rsidP="00FB5AED">
      <w:pPr>
        <w:pStyle w:val="Tablecaptions"/>
        <w:rPr>
          <w:b/>
          <w:bCs/>
        </w:rPr>
      </w:pPr>
    </w:p>
    <w:p w14:paraId="79B05273" w14:textId="77777777" w:rsidR="00F260F3" w:rsidRDefault="00F260F3" w:rsidP="00FB5AED">
      <w:pPr>
        <w:pStyle w:val="Tablecaptions"/>
        <w:rPr>
          <w:b/>
          <w:bCs/>
        </w:rPr>
      </w:pPr>
    </w:p>
    <w:p w14:paraId="56D36C8D" w14:textId="77777777" w:rsidR="00F260F3" w:rsidRDefault="00F260F3" w:rsidP="00FB5AED">
      <w:pPr>
        <w:pStyle w:val="Tablecaptions"/>
        <w:rPr>
          <w:b/>
          <w:bCs/>
        </w:rPr>
      </w:pPr>
    </w:p>
    <w:p w14:paraId="5717C17C" w14:textId="77777777" w:rsidR="00F260F3" w:rsidRDefault="00F260F3" w:rsidP="00FB5AED">
      <w:pPr>
        <w:pStyle w:val="Tablecaptions"/>
        <w:rPr>
          <w:b/>
          <w:bCs/>
        </w:rPr>
      </w:pPr>
    </w:p>
    <w:p w14:paraId="0CA67765" w14:textId="77777777" w:rsidR="00F260F3" w:rsidRDefault="00F260F3" w:rsidP="00FB5AED">
      <w:pPr>
        <w:pStyle w:val="Tablecaptions"/>
        <w:rPr>
          <w:b/>
          <w:bCs/>
        </w:rPr>
      </w:pPr>
    </w:p>
    <w:p w14:paraId="35205DAC" w14:textId="77777777" w:rsidR="00F260F3" w:rsidRDefault="00F260F3" w:rsidP="00FB5AED">
      <w:pPr>
        <w:pStyle w:val="Tablecaptions"/>
        <w:rPr>
          <w:b/>
          <w:bCs/>
        </w:rPr>
      </w:pPr>
    </w:p>
    <w:p w14:paraId="2F3046A4" w14:textId="77777777" w:rsidR="00F260F3" w:rsidRDefault="00F260F3" w:rsidP="00FB5AED">
      <w:pPr>
        <w:pStyle w:val="Tablecaptions"/>
        <w:rPr>
          <w:b/>
          <w:bCs/>
        </w:rPr>
      </w:pPr>
    </w:p>
    <w:p w14:paraId="6D1A1057" w14:textId="77777777" w:rsidR="00F260F3" w:rsidRDefault="00F260F3" w:rsidP="00FB5AED">
      <w:pPr>
        <w:pStyle w:val="Tablecaptions"/>
        <w:rPr>
          <w:b/>
          <w:bCs/>
        </w:rPr>
      </w:pPr>
    </w:p>
    <w:p w14:paraId="23BA1FF0" w14:textId="77777777" w:rsidR="00F260F3" w:rsidRDefault="00F260F3" w:rsidP="00FB5AED">
      <w:pPr>
        <w:pStyle w:val="Tablecaptions"/>
        <w:rPr>
          <w:b/>
          <w:bCs/>
        </w:rPr>
      </w:pPr>
    </w:p>
    <w:p w14:paraId="4E1DAD05" w14:textId="77777777" w:rsidR="00F260F3" w:rsidRDefault="00F260F3" w:rsidP="00FB5AED">
      <w:pPr>
        <w:pStyle w:val="Tablecaptions"/>
        <w:rPr>
          <w:b/>
          <w:bCs/>
        </w:rPr>
      </w:pPr>
    </w:p>
    <w:p w14:paraId="47F4649F" w14:textId="77777777" w:rsidR="00F260F3" w:rsidRDefault="00F260F3" w:rsidP="00FB5AED">
      <w:pPr>
        <w:pStyle w:val="Tablecaptions"/>
        <w:rPr>
          <w:b/>
          <w:bCs/>
        </w:rPr>
      </w:pPr>
    </w:p>
    <w:p w14:paraId="71F52173" w14:textId="77777777" w:rsidR="00F260F3" w:rsidRDefault="00F260F3" w:rsidP="00FB5AED">
      <w:pPr>
        <w:pStyle w:val="Tablecaptions"/>
        <w:rPr>
          <w:b/>
          <w:bCs/>
        </w:rPr>
      </w:pPr>
    </w:p>
    <w:p w14:paraId="03E36596" w14:textId="77777777" w:rsidR="00F260F3" w:rsidRDefault="00F260F3" w:rsidP="00FB5AED">
      <w:pPr>
        <w:pStyle w:val="Tablecaptions"/>
        <w:rPr>
          <w:b/>
          <w:bCs/>
        </w:rPr>
      </w:pPr>
    </w:p>
    <w:p w14:paraId="7ABCB683" w14:textId="77777777" w:rsidR="00F260F3" w:rsidRDefault="00F260F3" w:rsidP="00FB5AED">
      <w:pPr>
        <w:pStyle w:val="Tablecaptions"/>
        <w:rPr>
          <w:b/>
          <w:bCs/>
        </w:rPr>
      </w:pPr>
    </w:p>
    <w:p w14:paraId="46669816" w14:textId="77777777" w:rsidR="00F260F3" w:rsidRDefault="00F260F3" w:rsidP="00FB5AED">
      <w:pPr>
        <w:pStyle w:val="Tablecaptions"/>
        <w:rPr>
          <w:b/>
          <w:bCs/>
        </w:rPr>
      </w:pPr>
    </w:p>
    <w:p w14:paraId="40453D76" w14:textId="77777777" w:rsidR="00F260F3" w:rsidRDefault="00F260F3" w:rsidP="00FB5AED">
      <w:pPr>
        <w:pStyle w:val="Tablecaptions"/>
        <w:rPr>
          <w:b/>
          <w:bCs/>
        </w:rPr>
      </w:pPr>
    </w:p>
    <w:p w14:paraId="1190C410" w14:textId="77777777" w:rsidR="00F260F3" w:rsidRDefault="00F260F3" w:rsidP="00FB5AED">
      <w:pPr>
        <w:pStyle w:val="Tablecaptions"/>
        <w:rPr>
          <w:b/>
          <w:bCs/>
        </w:rPr>
      </w:pPr>
    </w:p>
    <w:p w14:paraId="1614F122" w14:textId="77777777" w:rsidR="00F260F3" w:rsidRDefault="00F260F3" w:rsidP="00FB5AED">
      <w:pPr>
        <w:pStyle w:val="Tablecaptions"/>
        <w:rPr>
          <w:b/>
          <w:bCs/>
        </w:rPr>
      </w:pPr>
    </w:p>
    <w:p w14:paraId="322337AB" w14:textId="77777777" w:rsidR="00F260F3" w:rsidRDefault="00F260F3" w:rsidP="00FB5AED">
      <w:pPr>
        <w:pStyle w:val="Tablecaptions"/>
        <w:rPr>
          <w:b/>
          <w:bCs/>
        </w:rPr>
      </w:pPr>
    </w:p>
    <w:p w14:paraId="139F5BD6" w14:textId="77777777" w:rsidR="00F260F3" w:rsidRDefault="00F260F3" w:rsidP="00FB5AED">
      <w:pPr>
        <w:pStyle w:val="Tablecaptions"/>
        <w:rPr>
          <w:b/>
          <w:bCs/>
        </w:rPr>
      </w:pPr>
    </w:p>
    <w:p w14:paraId="1493669F" w14:textId="77777777" w:rsidR="00F260F3" w:rsidRDefault="00F260F3" w:rsidP="00FB5AED">
      <w:pPr>
        <w:pStyle w:val="Tablecaptions"/>
        <w:rPr>
          <w:b/>
          <w:bCs/>
        </w:rPr>
      </w:pPr>
    </w:p>
    <w:p w14:paraId="4F31A7B3" w14:textId="44D94FDA" w:rsidR="00FB5AED" w:rsidRPr="005020BC" w:rsidRDefault="0058065C" w:rsidP="00FB5AED">
      <w:pPr>
        <w:pStyle w:val="Tablecaptions"/>
      </w:pPr>
      <w:r w:rsidRPr="005020BC">
        <w:rPr>
          <w:b/>
          <w:bCs/>
        </w:rPr>
        <w:lastRenderedPageBreak/>
        <w:t xml:space="preserve">Table </w:t>
      </w:r>
      <w:r w:rsidRPr="005020BC">
        <w:rPr>
          <w:b/>
          <w:bCs/>
        </w:rPr>
        <w:fldChar w:fldCharType="begin"/>
      </w:r>
      <w:r w:rsidRPr="005020BC">
        <w:rPr>
          <w:b/>
          <w:bCs/>
        </w:rPr>
        <w:instrText xml:space="preserve"> SEQ Table \* ARABIC </w:instrText>
      </w:r>
      <w:r w:rsidRPr="005020BC">
        <w:rPr>
          <w:b/>
          <w:bCs/>
        </w:rPr>
        <w:fldChar w:fldCharType="separate"/>
      </w:r>
      <w:r w:rsidR="00B8666A">
        <w:rPr>
          <w:b/>
          <w:bCs/>
          <w:noProof/>
        </w:rPr>
        <w:t>2</w:t>
      </w:r>
      <w:r w:rsidRPr="005020BC">
        <w:rPr>
          <w:b/>
          <w:bCs/>
        </w:rPr>
        <w:fldChar w:fldCharType="end"/>
      </w:r>
      <w:r w:rsidRPr="005020BC">
        <w:t xml:space="preserve"> - Day 1 ecPoint-Rainfall forecasts used to define the verifying rainfall </w:t>
      </w:r>
      <w:r w:rsidR="00D938E9">
        <w:t>threshold</w:t>
      </w:r>
      <w:r w:rsidRPr="005020BC">
        <w:t>s (</w:t>
      </w:r>
      <w:r w:rsidR="00D938E9">
        <w:t>VRT</w:t>
      </w:r>
      <w:r w:rsidRPr="005020BC">
        <w:t xml:space="preserve">s).  </w:t>
      </w:r>
    </w:p>
    <w:tbl>
      <w:tblPr>
        <w:tblW w:w="9209" w:type="dxa"/>
        <w:tblLayout w:type="fixed"/>
        <w:tblLook w:val="0400" w:firstRow="0" w:lastRow="0" w:firstColumn="0" w:lastColumn="0" w:noHBand="0" w:noVBand="1"/>
      </w:tblPr>
      <w:tblGrid>
        <w:gridCol w:w="2547"/>
        <w:gridCol w:w="2835"/>
        <w:gridCol w:w="3827"/>
      </w:tblGrid>
      <w:tr w:rsidR="00FC4CF2" w14:paraId="4BAD3410" w14:textId="77777777">
        <w:trPr>
          <w:trHeight w:val="567"/>
        </w:trPr>
        <w:tc>
          <w:tcPr>
            <w:tcW w:w="2547" w:type="dxa"/>
            <w:shd w:val="clear" w:color="auto" w:fill="A6A6A6" w:themeFill="background1" w:themeFillShade="A6"/>
            <w:vAlign w:val="center"/>
          </w:tcPr>
          <w:p w14:paraId="3EFB5339" w14:textId="77777777" w:rsidR="00FB5AED" w:rsidRPr="005020BC" w:rsidRDefault="0058065C">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Flood reports’ reporting time </w:t>
            </w:r>
          </w:p>
          <w:p w14:paraId="4AB47957" w14:textId="77777777" w:rsidR="00FB5AED" w:rsidRPr="005020BC" w:rsidRDefault="0058065C">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(in UTC for day X)</w:t>
            </w:r>
          </w:p>
        </w:tc>
        <w:tc>
          <w:tcPr>
            <w:tcW w:w="2835" w:type="dxa"/>
            <w:shd w:val="clear" w:color="auto" w:fill="A6A6A6" w:themeFill="background1" w:themeFillShade="A6"/>
            <w:vAlign w:val="center"/>
          </w:tcPr>
          <w:p w14:paraId="089FCAF6" w14:textId="77777777" w:rsidR="00FB5AED" w:rsidRPr="005020BC" w:rsidRDefault="0058065C">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Valid 12-hourly periods (in UTC) containing the flood reports’ reporting time</w:t>
            </w:r>
          </w:p>
        </w:tc>
        <w:tc>
          <w:tcPr>
            <w:tcW w:w="3827" w:type="dxa"/>
            <w:shd w:val="clear" w:color="auto" w:fill="A6A6A6" w:themeFill="background1" w:themeFillShade="A6"/>
            <w:vAlign w:val="center"/>
          </w:tcPr>
          <w:p w14:paraId="7539F65D" w14:textId="77777777" w:rsidR="00FB5AED" w:rsidRPr="005020BC" w:rsidRDefault="0058065C">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Correspondent 12-hourly </w:t>
            </w:r>
            <w:r w:rsidRPr="005020BC">
              <w:rPr>
                <w:b/>
                <w:color w:val="000000"/>
                <w:sz w:val="16"/>
                <w:szCs w:val="16"/>
              </w:rPr>
              <w:t>accumulation periods for day 1 ecPoint-Rainfall forecasts (forecast run date / forecast run time in UTC / lead time in hours)</w:t>
            </w:r>
          </w:p>
        </w:tc>
      </w:tr>
      <w:tr w:rsidR="00FC4CF2" w14:paraId="273AFFC8" w14:textId="77777777">
        <w:trPr>
          <w:trHeight w:val="284"/>
        </w:trPr>
        <w:tc>
          <w:tcPr>
            <w:tcW w:w="2547" w:type="dxa"/>
            <w:vMerge w:val="restart"/>
            <w:vAlign w:val="center"/>
          </w:tcPr>
          <w:p w14:paraId="4EB32167" w14:textId="77777777" w:rsidR="00FB5AED" w:rsidRPr="005020BC" w:rsidRDefault="0058065C">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Between 0 and 5.:59 </w:t>
            </w:r>
          </w:p>
        </w:tc>
        <w:tc>
          <w:tcPr>
            <w:tcW w:w="2835" w:type="dxa"/>
            <w:vMerge w:val="restart"/>
            <w:shd w:val="clear" w:color="auto" w:fill="auto"/>
            <w:vAlign w:val="center"/>
          </w:tcPr>
          <w:p w14:paraId="49155338" w14:textId="77777777" w:rsidR="00FB5AED" w:rsidRPr="005020BC" w:rsidRDefault="0058065C">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18 (on day X-1) to 5:59</w:t>
            </w:r>
          </w:p>
        </w:tc>
        <w:tc>
          <w:tcPr>
            <w:tcW w:w="3827" w:type="dxa"/>
            <w:shd w:val="clear" w:color="auto" w:fill="auto"/>
            <w:vAlign w:val="center"/>
          </w:tcPr>
          <w:p w14:paraId="52266D46" w14:textId="15BCB360" w:rsidR="00FB5AED" w:rsidRPr="005020BC" w:rsidRDefault="0058065C">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00 UTC / (t+18,</w:t>
            </w:r>
            <w:r w:rsidR="00741340">
              <w:rPr>
                <w:color w:val="000000"/>
                <w:sz w:val="16"/>
                <w:szCs w:val="16"/>
              </w:rPr>
              <w:t xml:space="preserve"> </w:t>
            </w:r>
            <w:r w:rsidRPr="005020BC">
              <w:rPr>
                <w:color w:val="000000"/>
                <w:sz w:val="16"/>
                <w:szCs w:val="16"/>
              </w:rPr>
              <w:t>t+30)</w:t>
            </w:r>
          </w:p>
        </w:tc>
      </w:tr>
      <w:tr w:rsidR="00FC4CF2" w14:paraId="5D4C5F7C" w14:textId="77777777">
        <w:trPr>
          <w:trHeight w:val="284"/>
        </w:trPr>
        <w:tc>
          <w:tcPr>
            <w:tcW w:w="2547" w:type="dxa"/>
            <w:vMerge/>
            <w:vAlign w:val="center"/>
          </w:tcPr>
          <w:p w14:paraId="1D735DF8"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6DE8C36A"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159DAEEC" w14:textId="033A2EBD" w:rsidR="00FB5AED" w:rsidRPr="005020BC" w:rsidRDefault="0058065C">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(t+6,</w:t>
            </w:r>
            <w:r w:rsidR="00741340">
              <w:rPr>
                <w:color w:val="000000"/>
                <w:sz w:val="16"/>
                <w:szCs w:val="16"/>
              </w:rPr>
              <w:t xml:space="preserve"> </w:t>
            </w:r>
            <w:r w:rsidRPr="005020BC">
              <w:rPr>
                <w:color w:val="000000"/>
                <w:sz w:val="16"/>
                <w:szCs w:val="16"/>
              </w:rPr>
              <w:t>t+18)</w:t>
            </w:r>
          </w:p>
        </w:tc>
      </w:tr>
      <w:tr w:rsidR="00FC4CF2" w14:paraId="7191BF56" w14:textId="77777777">
        <w:trPr>
          <w:trHeight w:val="284"/>
        </w:trPr>
        <w:tc>
          <w:tcPr>
            <w:tcW w:w="2547" w:type="dxa"/>
            <w:vMerge/>
            <w:vAlign w:val="center"/>
          </w:tcPr>
          <w:p w14:paraId="55F80A63"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auto"/>
            <w:vAlign w:val="center"/>
          </w:tcPr>
          <w:p w14:paraId="27B358D9" w14:textId="77777777" w:rsidR="00FB5AED" w:rsidRPr="005020BC" w:rsidRDefault="0058065C">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0 to </w:t>
            </w:r>
            <w:r w:rsidRPr="005020BC">
              <w:rPr>
                <w:color w:val="000000"/>
                <w:sz w:val="16"/>
                <w:szCs w:val="16"/>
              </w:rPr>
              <w:t>11:59</w:t>
            </w:r>
          </w:p>
        </w:tc>
        <w:tc>
          <w:tcPr>
            <w:tcW w:w="3827" w:type="dxa"/>
            <w:shd w:val="clear" w:color="auto" w:fill="auto"/>
            <w:vAlign w:val="center"/>
          </w:tcPr>
          <w:p w14:paraId="2664515A" w14:textId="6A1FB95C" w:rsidR="00FB5AED" w:rsidRPr="005020BC" w:rsidRDefault="0058065C">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(t+0,</w:t>
            </w:r>
            <w:r w:rsidR="00741340">
              <w:rPr>
                <w:color w:val="000000"/>
                <w:sz w:val="16"/>
                <w:szCs w:val="16"/>
              </w:rPr>
              <w:t xml:space="preserve"> </w:t>
            </w:r>
            <w:r w:rsidRPr="005020BC">
              <w:rPr>
                <w:color w:val="000000"/>
                <w:sz w:val="16"/>
                <w:szCs w:val="16"/>
              </w:rPr>
              <w:t>t+12)</w:t>
            </w:r>
          </w:p>
        </w:tc>
      </w:tr>
      <w:tr w:rsidR="00FC4CF2" w14:paraId="7501A788" w14:textId="77777777">
        <w:trPr>
          <w:trHeight w:val="284"/>
        </w:trPr>
        <w:tc>
          <w:tcPr>
            <w:tcW w:w="2547" w:type="dxa"/>
            <w:vMerge/>
            <w:vAlign w:val="center"/>
          </w:tcPr>
          <w:p w14:paraId="7F6637AE"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0F730EB7"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4C0849BD" w14:textId="5E17012C" w:rsidR="00FB5AED" w:rsidRPr="005020BC" w:rsidRDefault="0058065C">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(t+12,</w:t>
            </w:r>
            <w:r w:rsidR="00741340">
              <w:rPr>
                <w:color w:val="000000"/>
                <w:sz w:val="16"/>
                <w:szCs w:val="16"/>
              </w:rPr>
              <w:t xml:space="preserve"> </w:t>
            </w:r>
            <w:r w:rsidRPr="005020BC">
              <w:rPr>
                <w:color w:val="000000"/>
                <w:sz w:val="16"/>
                <w:szCs w:val="16"/>
              </w:rPr>
              <w:t>t+24)</w:t>
            </w:r>
          </w:p>
        </w:tc>
      </w:tr>
      <w:tr w:rsidR="00FC4CF2" w14:paraId="41D73E03" w14:textId="77777777">
        <w:trPr>
          <w:trHeight w:val="284"/>
        </w:trPr>
        <w:tc>
          <w:tcPr>
            <w:tcW w:w="2547" w:type="dxa"/>
            <w:vMerge w:val="restart"/>
            <w:shd w:val="clear" w:color="auto" w:fill="F2F2F2" w:themeFill="background1" w:themeFillShade="F2"/>
            <w:vAlign w:val="center"/>
          </w:tcPr>
          <w:p w14:paraId="5B84FE5F" w14:textId="77777777" w:rsidR="00FB5AED" w:rsidRPr="005020BC" w:rsidRDefault="0058065C">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Between 6 and 11:59</w:t>
            </w:r>
          </w:p>
        </w:tc>
        <w:tc>
          <w:tcPr>
            <w:tcW w:w="2835" w:type="dxa"/>
            <w:vMerge w:val="restart"/>
            <w:shd w:val="clear" w:color="auto" w:fill="F2F2F2" w:themeFill="background1" w:themeFillShade="F2"/>
            <w:vAlign w:val="center"/>
          </w:tcPr>
          <w:p w14:paraId="181F66FE" w14:textId="77777777" w:rsidR="00FB5AED" w:rsidRPr="005020BC" w:rsidRDefault="0058065C">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 0 to 11:59</w:t>
            </w:r>
          </w:p>
        </w:tc>
        <w:tc>
          <w:tcPr>
            <w:tcW w:w="3827" w:type="dxa"/>
            <w:shd w:val="clear" w:color="auto" w:fill="F2F2F2" w:themeFill="background1" w:themeFillShade="F2"/>
            <w:vAlign w:val="center"/>
          </w:tcPr>
          <w:p w14:paraId="07BEE802" w14:textId="3394E467" w:rsidR="00FB5AED" w:rsidRPr="005020BC" w:rsidRDefault="0058065C">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(t+0,</w:t>
            </w:r>
            <w:r w:rsidR="00741340">
              <w:rPr>
                <w:color w:val="000000"/>
                <w:sz w:val="16"/>
                <w:szCs w:val="16"/>
              </w:rPr>
              <w:t xml:space="preserve"> </w:t>
            </w:r>
            <w:r w:rsidRPr="005020BC">
              <w:rPr>
                <w:color w:val="000000"/>
                <w:sz w:val="16"/>
                <w:szCs w:val="16"/>
              </w:rPr>
              <w:t>t+12)</w:t>
            </w:r>
          </w:p>
        </w:tc>
      </w:tr>
      <w:tr w:rsidR="00FC4CF2" w14:paraId="7A33A2D6" w14:textId="77777777">
        <w:trPr>
          <w:trHeight w:val="284"/>
        </w:trPr>
        <w:tc>
          <w:tcPr>
            <w:tcW w:w="2547" w:type="dxa"/>
            <w:vMerge/>
            <w:shd w:val="clear" w:color="auto" w:fill="F2F2F2" w:themeFill="background1" w:themeFillShade="F2"/>
            <w:vAlign w:val="center"/>
          </w:tcPr>
          <w:p w14:paraId="7972D626"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458E6092"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021BA91E" w14:textId="720B2113" w:rsidR="00FB5AED" w:rsidRPr="005020BC" w:rsidRDefault="0058065C">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(t+12,</w:t>
            </w:r>
            <w:r w:rsidR="00741340">
              <w:rPr>
                <w:color w:val="000000"/>
                <w:sz w:val="16"/>
                <w:szCs w:val="16"/>
              </w:rPr>
              <w:t xml:space="preserve"> </w:t>
            </w:r>
            <w:r w:rsidRPr="005020BC">
              <w:rPr>
                <w:color w:val="000000"/>
                <w:sz w:val="16"/>
                <w:szCs w:val="16"/>
              </w:rPr>
              <w:t>t+24)</w:t>
            </w:r>
          </w:p>
        </w:tc>
      </w:tr>
      <w:tr w:rsidR="00FC4CF2" w14:paraId="76EC37F6" w14:textId="77777777">
        <w:trPr>
          <w:trHeight w:val="284"/>
        </w:trPr>
        <w:tc>
          <w:tcPr>
            <w:tcW w:w="2547" w:type="dxa"/>
            <w:vMerge/>
            <w:shd w:val="clear" w:color="auto" w:fill="F2F2F2" w:themeFill="background1" w:themeFillShade="F2"/>
            <w:vAlign w:val="center"/>
          </w:tcPr>
          <w:p w14:paraId="29FADBC4"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F2F2F2" w:themeFill="background1" w:themeFillShade="F2"/>
            <w:vAlign w:val="center"/>
          </w:tcPr>
          <w:p w14:paraId="17CDA787" w14:textId="77777777" w:rsidR="00FB5AED" w:rsidRPr="005020BC" w:rsidRDefault="0058065C">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 6 to 17:59</w:t>
            </w:r>
          </w:p>
        </w:tc>
        <w:tc>
          <w:tcPr>
            <w:tcW w:w="3827" w:type="dxa"/>
            <w:shd w:val="clear" w:color="auto" w:fill="F2F2F2" w:themeFill="background1" w:themeFillShade="F2"/>
            <w:vAlign w:val="center"/>
          </w:tcPr>
          <w:p w14:paraId="47A097CC" w14:textId="3000D80E" w:rsidR="00FB5AED" w:rsidRPr="005020BC" w:rsidRDefault="0058065C">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(t+6,</w:t>
            </w:r>
            <w:r w:rsidR="00741340">
              <w:rPr>
                <w:color w:val="000000"/>
                <w:sz w:val="16"/>
                <w:szCs w:val="16"/>
              </w:rPr>
              <w:t xml:space="preserve"> </w:t>
            </w:r>
            <w:r w:rsidRPr="005020BC">
              <w:rPr>
                <w:color w:val="000000"/>
                <w:sz w:val="16"/>
                <w:szCs w:val="16"/>
              </w:rPr>
              <w:t>t+18)</w:t>
            </w:r>
          </w:p>
        </w:tc>
      </w:tr>
      <w:tr w:rsidR="00FC4CF2" w14:paraId="168A9212" w14:textId="77777777">
        <w:trPr>
          <w:trHeight w:val="284"/>
        </w:trPr>
        <w:tc>
          <w:tcPr>
            <w:tcW w:w="2547" w:type="dxa"/>
            <w:vMerge/>
            <w:shd w:val="clear" w:color="auto" w:fill="F2F2F2" w:themeFill="background1" w:themeFillShade="F2"/>
            <w:vAlign w:val="center"/>
          </w:tcPr>
          <w:p w14:paraId="5F2BC3D0"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2D03EEAF"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0AE88D8A" w14:textId="2B6D5832" w:rsidR="00FB5AED" w:rsidRPr="005020BC" w:rsidRDefault="0058065C">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(t+18,</w:t>
            </w:r>
            <w:r w:rsidR="00741340">
              <w:rPr>
                <w:color w:val="000000"/>
                <w:sz w:val="16"/>
                <w:szCs w:val="16"/>
              </w:rPr>
              <w:t xml:space="preserve"> </w:t>
            </w:r>
            <w:r w:rsidRPr="005020BC">
              <w:rPr>
                <w:color w:val="000000"/>
                <w:sz w:val="16"/>
                <w:szCs w:val="16"/>
              </w:rPr>
              <w:t>t+30)</w:t>
            </w:r>
          </w:p>
        </w:tc>
      </w:tr>
      <w:tr w:rsidR="00FC4CF2" w14:paraId="199163FF" w14:textId="77777777">
        <w:trPr>
          <w:trHeight w:val="284"/>
        </w:trPr>
        <w:tc>
          <w:tcPr>
            <w:tcW w:w="2547" w:type="dxa"/>
            <w:vMerge w:val="restart"/>
            <w:vAlign w:val="center"/>
          </w:tcPr>
          <w:p w14:paraId="5D127316" w14:textId="77777777" w:rsidR="00FB5AED" w:rsidRPr="005020BC" w:rsidRDefault="0058065C">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Between 12 and 17:59</w:t>
            </w:r>
          </w:p>
        </w:tc>
        <w:tc>
          <w:tcPr>
            <w:tcW w:w="2835" w:type="dxa"/>
            <w:vMerge w:val="restart"/>
            <w:shd w:val="clear" w:color="auto" w:fill="auto"/>
            <w:vAlign w:val="center"/>
          </w:tcPr>
          <w:p w14:paraId="27D5F5D3" w14:textId="77777777" w:rsidR="00FB5AED" w:rsidRPr="005020BC" w:rsidRDefault="0058065C">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6 to 17:59</w:t>
            </w:r>
          </w:p>
        </w:tc>
        <w:tc>
          <w:tcPr>
            <w:tcW w:w="3827" w:type="dxa"/>
            <w:shd w:val="clear" w:color="auto" w:fill="auto"/>
            <w:vAlign w:val="center"/>
          </w:tcPr>
          <w:p w14:paraId="56446988" w14:textId="1CDD381A" w:rsidR="00FB5AED" w:rsidRPr="005020BC" w:rsidRDefault="0058065C">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(t+6,</w:t>
            </w:r>
            <w:r w:rsidR="00741340">
              <w:rPr>
                <w:color w:val="000000"/>
                <w:sz w:val="16"/>
                <w:szCs w:val="16"/>
              </w:rPr>
              <w:t xml:space="preserve"> </w:t>
            </w:r>
            <w:r w:rsidRPr="005020BC">
              <w:rPr>
                <w:color w:val="000000"/>
                <w:sz w:val="16"/>
                <w:szCs w:val="16"/>
              </w:rPr>
              <w:t>t+18)</w:t>
            </w:r>
          </w:p>
        </w:tc>
      </w:tr>
      <w:tr w:rsidR="00FC4CF2" w14:paraId="588A2B73" w14:textId="77777777">
        <w:trPr>
          <w:trHeight w:val="284"/>
        </w:trPr>
        <w:tc>
          <w:tcPr>
            <w:tcW w:w="2547" w:type="dxa"/>
            <w:vMerge/>
            <w:vAlign w:val="center"/>
          </w:tcPr>
          <w:p w14:paraId="79B5DC17"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50C94FDF"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5609FF0B" w14:textId="6DBE114A" w:rsidR="00FB5AED" w:rsidRPr="005020BC" w:rsidRDefault="0058065C">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(t+18,</w:t>
            </w:r>
            <w:r w:rsidR="00741340">
              <w:rPr>
                <w:color w:val="000000"/>
                <w:sz w:val="16"/>
                <w:szCs w:val="16"/>
              </w:rPr>
              <w:t xml:space="preserve"> </w:t>
            </w:r>
            <w:r w:rsidRPr="005020BC">
              <w:rPr>
                <w:color w:val="000000"/>
                <w:sz w:val="16"/>
                <w:szCs w:val="16"/>
              </w:rPr>
              <w:t>t+30)</w:t>
            </w:r>
          </w:p>
        </w:tc>
      </w:tr>
      <w:tr w:rsidR="00FC4CF2" w14:paraId="4D1F98D8" w14:textId="77777777">
        <w:trPr>
          <w:trHeight w:val="284"/>
        </w:trPr>
        <w:tc>
          <w:tcPr>
            <w:tcW w:w="2547" w:type="dxa"/>
            <w:vMerge/>
            <w:vAlign w:val="center"/>
          </w:tcPr>
          <w:p w14:paraId="47B1CE8B"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auto"/>
            <w:vAlign w:val="center"/>
          </w:tcPr>
          <w:p w14:paraId="0B4D7654" w14:textId="77777777" w:rsidR="00FB5AED" w:rsidRPr="005020BC" w:rsidRDefault="0058065C">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12 to 23:59</w:t>
            </w:r>
          </w:p>
        </w:tc>
        <w:tc>
          <w:tcPr>
            <w:tcW w:w="3827" w:type="dxa"/>
            <w:shd w:val="clear" w:color="auto" w:fill="auto"/>
            <w:vAlign w:val="center"/>
          </w:tcPr>
          <w:p w14:paraId="35C12119" w14:textId="2FAA278A" w:rsidR="00FB5AED" w:rsidRPr="005020BC" w:rsidRDefault="0058065C">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(t+12,</w:t>
            </w:r>
            <w:r w:rsidR="00741340">
              <w:rPr>
                <w:color w:val="000000"/>
                <w:sz w:val="16"/>
                <w:szCs w:val="16"/>
              </w:rPr>
              <w:t xml:space="preserve"> </w:t>
            </w:r>
            <w:r w:rsidRPr="005020BC">
              <w:rPr>
                <w:color w:val="000000"/>
                <w:sz w:val="16"/>
                <w:szCs w:val="16"/>
              </w:rPr>
              <w:t>t+24)</w:t>
            </w:r>
          </w:p>
        </w:tc>
      </w:tr>
      <w:tr w:rsidR="00FC4CF2" w14:paraId="227077D6" w14:textId="77777777">
        <w:trPr>
          <w:trHeight w:val="284"/>
        </w:trPr>
        <w:tc>
          <w:tcPr>
            <w:tcW w:w="2547" w:type="dxa"/>
            <w:vMerge/>
            <w:vAlign w:val="center"/>
          </w:tcPr>
          <w:p w14:paraId="50376B5D"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791EA0E7"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270FC11F" w14:textId="2DBBA317" w:rsidR="00FB5AED" w:rsidRPr="005020BC" w:rsidRDefault="0058065C">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12 UTC / (t+0,</w:t>
            </w:r>
            <w:r w:rsidR="00741340">
              <w:rPr>
                <w:color w:val="000000"/>
                <w:sz w:val="16"/>
                <w:szCs w:val="16"/>
              </w:rPr>
              <w:t xml:space="preserve"> </w:t>
            </w:r>
            <w:r w:rsidRPr="005020BC">
              <w:rPr>
                <w:color w:val="000000"/>
                <w:sz w:val="16"/>
                <w:szCs w:val="16"/>
              </w:rPr>
              <w:t>t+12)</w:t>
            </w:r>
          </w:p>
        </w:tc>
      </w:tr>
      <w:tr w:rsidR="00FC4CF2" w14:paraId="053B0756" w14:textId="77777777">
        <w:trPr>
          <w:trHeight w:val="284"/>
        </w:trPr>
        <w:tc>
          <w:tcPr>
            <w:tcW w:w="2547" w:type="dxa"/>
            <w:vMerge w:val="restart"/>
            <w:shd w:val="clear" w:color="auto" w:fill="F2F2F2" w:themeFill="background1" w:themeFillShade="F2"/>
            <w:vAlign w:val="center"/>
          </w:tcPr>
          <w:p w14:paraId="4FB221B6" w14:textId="77777777" w:rsidR="00FB5AED" w:rsidRPr="005020BC" w:rsidRDefault="0058065C">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Between 18 and 23:59</w:t>
            </w:r>
          </w:p>
        </w:tc>
        <w:tc>
          <w:tcPr>
            <w:tcW w:w="2835" w:type="dxa"/>
            <w:vMerge w:val="restart"/>
            <w:shd w:val="clear" w:color="auto" w:fill="F2F2F2" w:themeFill="background1" w:themeFillShade="F2"/>
            <w:vAlign w:val="center"/>
          </w:tcPr>
          <w:p w14:paraId="7FC41C34" w14:textId="77777777" w:rsidR="00FB5AED" w:rsidRPr="005020BC" w:rsidRDefault="0058065C">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12 to 23:59</w:t>
            </w:r>
          </w:p>
        </w:tc>
        <w:tc>
          <w:tcPr>
            <w:tcW w:w="3827" w:type="dxa"/>
            <w:shd w:val="clear" w:color="auto" w:fill="F2F2F2" w:themeFill="background1" w:themeFillShade="F2"/>
            <w:vAlign w:val="center"/>
          </w:tcPr>
          <w:p w14:paraId="217AF5F9" w14:textId="126C678D" w:rsidR="00FB5AED" w:rsidRPr="005020BC" w:rsidRDefault="0058065C">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(t+12,</w:t>
            </w:r>
            <w:r w:rsidR="00741340">
              <w:rPr>
                <w:color w:val="000000"/>
                <w:sz w:val="16"/>
                <w:szCs w:val="16"/>
              </w:rPr>
              <w:t xml:space="preserve"> </w:t>
            </w:r>
            <w:r w:rsidRPr="005020BC">
              <w:rPr>
                <w:color w:val="000000"/>
                <w:sz w:val="16"/>
                <w:szCs w:val="16"/>
              </w:rPr>
              <w:t>t+24)</w:t>
            </w:r>
          </w:p>
        </w:tc>
      </w:tr>
      <w:tr w:rsidR="00FC4CF2" w14:paraId="75FA6AA0" w14:textId="77777777">
        <w:trPr>
          <w:trHeight w:val="284"/>
        </w:trPr>
        <w:tc>
          <w:tcPr>
            <w:tcW w:w="2547" w:type="dxa"/>
            <w:vMerge/>
            <w:shd w:val="clear" w:color="auto" w:fill="F2F2F2" w:themeFill="background1" w:themeFillShade="F2"/>
          </w:tcPr>
          <w:p w14:paraId="4495125C"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25EE1C08"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3AB612C2" w14:textId="63CD368E" w:rsidR="00FB5AED" w:rsidRPr="005020BC" w:rsidRDefault="0058065C">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Day(X) / </w:t>
            </w:r>
            <w:r w:rsidRPr="005020BC">
              <w:rPr>
                <w:color w:val="000000"/>
                <w:sz w:val="16"/>
                <w:szCs w:val="16"/>
              </w:rPr>
              <w:t>12 UTC / (t+0,</w:t>
            </w:r>
            <w:r w:rsidR="00741340">
              <w:rPr>
                <w:color w:val="000000"/>
                <w:sz w:val="16"/>
                <w:szCs w:val="16"/>
              </w:rPr>
              <w:t xml:space="preserve"> </w:t>
            </w:r>
            <w:r w:rsidRPr="005020BC">
              <w:rPr>
                <w:color w:val="000000"/>
                <w:sz w:val="16"/>
                <w:szCs w:val="16"/>
              </w:rPr>
              <w:t>t+12)</w:t>
            </w:r>
          </w:p>
        </w:tc>
      </w:tr>
      <w:tr w:rsidR="00FC4CF2" w14:paraId="1493140C" w14:textId="77777777">
        <w:trPr>
          <w:trHeight w:val="284"/>
        </w:trPr>
        <w:tc>
          <w:tcPr>
            <w:tcW w:w="2547" w:type="dxa"/>
            <w:vMerge/>
            <w:shd w:val="clear" w:color="auto" w:fill="F2F2F2" w:themeFill="background1" w:themeFillShade="F2"/>
          </w:tcPr>
          <w:p w14:paraId="22D96746"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F2F2F2" w:themeFill="background1" w:themeFillShade="F2"/>
            <w:vAlign w:val="center"/>
          </w:tcPr>
          <w:p w14:paraId="095BB8AE" w14:textId="77777777" w:rsidR="00FB5AED" w:rsidRPr="005020BC" w:rsidRDefault="0058065C">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18 to 5:59 (on day X+1)</w:t>
            </w:r>
          </w:p>
        </w:tc>
        <w:tc>
          <w:tcPr>
            <w:tcW w:w="3827" w:type="dxa"/>
            <w:shd w:val="clear" w:color="auto" w:fill="F2F2F2" w:themeFill="background1" w:themeFillShade="F2"/>
            <w:vAlign w:val="center"/>
          </w:tcPr>
          <w:p w14:paraId="1EC8B34B" w14:textId="52B2D77A" w:rsidR="00FB5AED" w:rsidRPr="005020BC" w:rsidRDefault="0058065C">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(t+18,</w:t>
            </w:r>
            <w:r w:rsidR="00741340">
              <w:rPr>
                <w:color w:val="000000"/>
                <w:sz w:val="16"/>
                <w:szCs w:val="16"/>
              </w:rPr>
              <w:t xml:space="preserve"> </w:t>
            </w:r>
            <w:r w:rsidRPr="005020BC">
              <w:rPr>
                <w:color w:val="000000"/>
                <w:sz w:val="16"/>
                <w:szCs w:val="16"/>
              </w:rPr>
              <w:t>t+30)</w:t>
            </w:r>
          </w:p>
        </w:tc>
      </w:tr>
      <w:tr w:rsidR="00FC4CF2" w14:paraId="0319FD38" w14:textId="77777777">
        <w:trPr>
          <w:trHeight w:val="284"/>
        </w:trPr>
        <w:tc>
          <w:tcPr>
            <w:tcW w:w="2547" w:type="dxa"/>
            <w:vMerge/>
            <w:shd w:val="clear" w:color="auto" w:fill="F2F2F2" w:themeFill="background1" w:themeFillShade="F2"/>
          </w:tcPr>
          <w:p w14:paraId="6974D4FE"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421BFCCC"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46BE06DC" w14:textId="320140C2" w:rsidR="00FB5AED" w:rsidRPr="005020BC" w:rsidRDefault="0058065C">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12 UTC / (t+6,</w:t>
            </w:r>
            <w:r w:rsidR="00741340">
              <w:rPr>
                <w:color w:val="000000"/>
                <w:sz w:val="16"/>
                <w:szCs w:val="16"/>
              </w:rPr>
              <w:t xml:space="preserve"> </w:t>
            </w:r>
            <w:r w:rsidRPr="005020BC">
              <w:rPr>
                <w:color w:val="000000"/>
                <w:sz w:val="16"/>
                <w:szCs w:val="16"/>
              </w:rPr>
              <w:t>t+18)</w:t>
            </w:r>
          </w:p>
        </w:tc>
      </w:tr>
    </w:tbl>
    <w:p w14:paraId="18F30E69" w14:textId="77777777" w:rsidR="00FB5AED" w:rsidRPr="006608B4" w:rsidRDefault="00FB5AED" w:rsidP="00FB5AED">
      <w:pPr>
        <w:ind w:firstLine="0"/>
      </w:pPr>
      <w:bookmarkStart w:id="41" w:name="_4d34og8" w:colFirst="0" w:colLast="0"/>
      <w:bookmarkEnd w:id="41"/>
    </w:p>
    <w:p w14:paraId="76B61F1B" w14:textId="77777777" w:rsidR="00F260F3" w:rsidRDefault="00F260F3" w:rsidP="00962FBC">
      <w:pPr>
        <w:pStyle w:val="Tablecaptions"/>
        <w:rPr>
          <w:b/>
          <w:bCs/>
        </w:rPr>
      </w:pPr>
      <w:bookmarkStart w:id="42" w:name="_Ref99032257"/>
      <w:bookmarkStart w:id="43" w:name="_Ref98948519"/>
    </w:p>
    <w:p w14:paraId="422480A2" w14:textId="77777777" w:rsidR="00F260F3" w:rsidRDefault="00F260F3" w:rsidP="00962FBC">
      <w:pPr>
        <w:pStyle w:val="Tablecaptions"/>
        <w:rPr>
          <w:b/>
          <w:bCs/>
        </w:rPr>
      </w:pPr>
    </w:p>
    <w:p w14:paraId="58873AC3" w14:textId="77777777" w:rsidR="00F260F3" w:rsidRDefault="00F260F3" w:rsidP="00962FBC">
      <w:pPr>
        <w:pStyle w:val="Tablecaptions"/>
        <w:rPr>
          <w:b/>
          <w:bCs/>
        </w:rPr>
      </w:pPr>
    </w:p>
    <w:p w14:paraId="55706083" w14:textId="77777777" w:rsidR="00F260F3" w:rsidRDefault="00F260F3" w:rsidP="00962FBC">
      <w:pPr>
        <w:pStyle w:val="Tablecaptions"/>
        <w:rPr>
          <w:b/>
          <w:bCs/>
        </w:rPr>
      </w:pPr>
    </w:p>
    <w:p w14:paraId="76276708" w14:textId="77777777" w:rsidR="00F260F3" w:rsidRDefault="00F260F3" w:rsidP="00962FBC">
      <w:pPr>
        <w:pStyle w:val="Tablecaptions"/>
        <w:rPr>
          <w:b/>
          <w:bCs/>
        </w:rPr>
      </w:pPr>
    </w:p>
    <w:p w14:paraId="400E469C" w14:textId="77777777" w:rsidR="00F260F3" w:rsidRDefault="00F260F3" w:rsidP="00962FBC">
      <w:pPr>
        <w:pStyle w:val="Tablecaptions"/>
        <w:rPr>
          <w:b/>
          <w:bCs/>
        </w:rPr>
      </w:pPr>
    </w:p>
    <w:p w14:paraId="68860737" w14:textId="77777777" w:rsidR="00F260F3" w:rsidRDefault="00F260F3" w:rsidP="00962FBC">
      <w:pPr>
        <w:pStyle w:val="Tablecaptions"/>
        <w:rPr>
          <w:b/>
          <w:bCs/>
        </w:rPr>
      </w:pPr>
    </w:p>
    <w:p w14:paraId="529A4D75" w14:textId="77777777" w:rsidR="00F260F3" w:rsidRDefault="00F260F3" w:rsidP="00962FBC">
      <w:pPr>
        <w:pStyle w:val="Tablecaptions"/>
        <w:rPr>
          <w:b/>
          <w:bCs/>
        </w:rPr>
      </w:pPr>
    </w:p>
    <w:p w14:paraId="3263FCFC" w14:textId="77777777" w:rsidR="00F260F3" w:rsidRDefault="00F260F3" w:rsidP="00962FBC">
      <w:pPr>
        <w:pStyle w:val="Tablecaptions"/>
        <w:rPr>
          <w:b/>
          <w:bCs/>
        </w:rPr>
      </w:pPr>
    </w:p>
    <w:p w14:paraId="63656323" w14:textId="77777777" w:rsidR="00F260F3" w:rsidRDefault="00F260F3" w:rsidP="00962FBC">
      <w:pPr>
        <w:pStyle w:val="Tablecaptions"/>
        <w:rPr>
          <w:b/>
          <w:bCs/>
        </w:rPr>
      </w:pPr>
    </w:p>
    <w:p w14:paraId="65DEDF40" w14:textId="77777777" w:rsidR="00F260F3" w:rsidRDefault="00F260F3" w:rsidP="00962FBC">
      <w:pPr>
        <w:pStyle w:val="Tablecaptions"/>
        <w:rPr>
          <w:b/>
          <w:bCs/>
        </w:rPr>
      </w:pPr>
    </w:p>
    <w:p w14:paraId="32187FF0" w14:textId="77777777" w:rsidR="00F260F3" w:rsidRDefault="00F260F3" w:rsidP="00962FBC">
      <w:pPr>
        <w:pStyle w:val="Tablecaptions"/>
        <w:rPr>
          <w:b/>
          <w:bCs/>
        </w:rPr>
      </w:pPr>
    </w:p>
    <w:p w14:paraId="650296E8" w14:textId="77777777" w:rsidR="00F260F3" w:rsidRDefault="00F260F3" w:rsidP="00962FBC">
      <w:pPr>
        <w:pStyle w:val="Tablecaptions"/>
        <w:rPr>
          <w:b/>
          <w:bCs/>
        </w:rPr>
      </w:pPr>
    </w:p>
    <w:p w14:paraId="2FA01709" w14:textId="77777777" w:rsidR="00F260F3" w:rsidRDefault="00F260F3" w:rsidP="00962FBC">
      <w:pPr>
        <w:pStyle w:val="Tablecaptions"/>
        <w:rPr>
          <w:b/>
          <w:bCs/>
        </w:rPr>
      </w:pPr>
    </w:p>
    <w:p w14:paraId="4A13D2DC" w14:textId="77777777" w:rsidR="00F260F3" w:rsidRDefault="00F260F3" w:rsidP="00962FBC">
      <w:pPr>
        <w:pStyle w:val="Tablecaptions"/>
        <w:rPr>
          <w:b/>
          <w:bCs/>
        </w:rPr>
      </w:pPr>
    </w:p>
    <w:p w14:paraId="4282CD19" w14:textId="77777777" w:rsidR="00F260F3" w:rsidRDefault="00F260F3" w:rsidP="00962FBC">
      <w:pPr>
        <w:pStyle w:val="Tablecaptions"/>
        <w:rPr>
          <w:b/>
          <w:bCs/>
        </w:rPr>
      </w:pPr>
    </w:p>
    <w:p w14:paraId="21FBF19E" w14:textId="77777777" w:rsidR="00F260F3" w:rsidRDefault="00F260F3" w:rsidP="00962FBC">
      <w:pPr>
        <w:pStyle w:val="Tablecaptions"/>
        <w:rPr>
          <w:b/>
          <w:bCs/>
        </w:rPr>
      </w:pPr>
    </w:p>
    <w:p w14:paraId="5FDD93F4" w14:textId="77777777" w:rsidR="00F260F3" w:rsidRDefault="00F260F3" w:rsidP="00962FBC">
      <w:pPr>
        <w:pStyle w:val="Tablecaptions"/>
        <w:rPr>
          <w:b/>
          <w:bCs/>
        </w:rPr>
      </w:pPr>
    </w:p>
    <w:p w14:paraId="5D41FFD5" w14:textId="77777777" w:rsidR="00F260F3" w:rsidRDefault="00F260F3" w:rsidP="00962FBC">
      <w:pPr>
        <w:pStyle w:val="Tablecaptions"/>
        <w:rPr>
          <w:b/>
          <w:bCs/>
        </w:rPr>
      </w:pPr>
    </w:p>
    <w:p w14:paraId="53ADB260" w14:textId="77777777" w:rsidR="00F260F3" w:rsidRDefault="00F260F3" w:rsidP="00962FBC">
      <w:pPr>
        <w:pStyle w:val="Tablecaptions"/>
        <w:rPr>
          <w:b/>
          <w:bCs/>
        </w:rPr>
      </w:pPr>
    </w:p>
    <w:p w14:paraId="3E9736F1" w14:textId="77777777" w:rsidR="00F260F3" w:rsidRDefault="00F260F3" w:rsidP="00962FBC">
      <w:pPr>
        <w:pStyle w:val="Tablecaptions"/>
        <w:rPr>
          <w:b/>
          <w:bCs/>
        </w:rPr>
      </w:pPr>
    </w:p>
    <w:p w14:paraId="5449166D" w14:textId="77777777" w:rsidR="00F260F3" w:rsidRDefault="00F260F3" w:rsidP="00962FBC">
      <w:pPr>
        <w:pStyle w:val="Tablecaptions"/>
        <w:rPr>
          <w:b/>
          <w:bCs/>
        </w:rPr>
      </w:pPr>
    </w:p>
    <w:p w14:paraId="59A4CD14" w14:textId="77777777" w:rsidR="00F260F3" w:rsidRDefault="00F260F3" w:rsidP="00962FBC">
      <w:pPr>
        <w:pStyle w:val="Tablecaptions"/>
        <w:rPr>
          <w:b/>
          <w:bCs/>
        </w:rPr>
      </w:pPr>
    </w:p>
    <w:p w14:paraId="4BE05ACE" w14:textId="77777777" w:rsidR="00F260F3" w:rsidRDefault="00F260F3" w:rsidP="00962FBC">
      <w:pPr>
        <w:pStyle w:val="Tablecaptions"/>
        <w:rPr>
          <w:b/>
          <w:bCs/>
        </w:rPr>
      </w:pPr>
    </w:p>
    <w:p w14:paraId="5597A1FF" w14:textId="77777777" w:rsidR="00F260F3" w:rsidRDefault="00F260F3" w:rsidP="00962FBC">
      <w:pPr>
        <w:pStyle w:val="Tablecaptions"/>
        <w:rPr>
          <w:b/>
          <w:bCs/>
        </w:rPr>
      </w:pPr>
    </w:p>
    <w:p w14:paraId="59A52892" w14:textId="77777777" w:rsidR="00F260F3" w:rsidRDefault="00F260F3" w:rsidP="00962FBC">
      <w:pPr>
        <w:pStyle w:val="Tablecaptions"/>
        <w:rPr>
          <w:b/>
          <w:bCs/>
        </w:rPr>
      </w:pPr>
    </w:p>
    <w:p w14:paraId="4BF2117D" w14:textId="77777777" w:rsidR="00F260F3" w:rsidRDefault="00F260F3" w:rsidP="00962FBC">
      <w:pPr>
        <w:pStyle w:val="Tablecaptions"/>
        <w:rPr>
          <w:b/>
          <w:bCs/>
        </w:rPr>
      </w:pPr>
    </w:p>
    <w:p w14:paraId="6985585B" w14:textId="54A070C8" w:rsidR="00D81B81" w:rsidRPr="005020BC" w:rsidRDefault="0058065C" w:rsidP="00962FBC">
      <w:pPr>
        <w:pStyle w:val="Tablecaptions"/>
      </w:pPr>
      <w:bookmarkStart w:id="44" w:name="_Ref150245905"/>
      <w:r w:rsidRPr="005020BC">
        <w:rPr>
          <w:b/>
          <w:bCs/>
        </w:rPr>
        <w:lastRenderedPageBreak/>
        <w:t xml:space="preserve">Table </w:t>
      </w:r>
      <w:r w:rsidRPr="005020BC">
        <w:rPr>
          <w:b/>
          <w:bCs/>
        </w:rPr>
        <w:fldChar w:fldCharType="begin"/>
      </w:r>
      <w:r w:rsidRPr="005020BC">
        <w:rPr>
          <w:b/>
          <w:bCs/>
        </w:rPr>
        <w:instrText xml:space="preserve"> SEQ Table \* ARABIC </w:instrText>
      </w:r>
      <w:r w:rsidRPr="005020BC">
        <w:rPr>
          <w:b/>
          <w:bCs/>
        </w:rPr>
        <w:fldChar w:fldCharType="separate"/>
      </w:r>
      <w:r w:rsidR="00B8666A">
        <w:rPr>
          <w:b/>
          <w:bCs/>
          <w:noProof/>
        </w:rPr>
        <w:t>3</w:t>
      </w:r>
      <w:r w:rsidRPr="005020BC">
        <w:rPr>
          <w:b/>
          <w:bCs/>
        </w:rPr>
        <w:fldChar w:fldCharType="end"/>
      </w:r>
      <w:bookmarkEnd w:id="42"/>
      <w:bookmarkEnd w:id="44"/>
      <w:r w:rsidRPr="005020BC">
        <w:t xml:space="preserve"> - Definition of the four quadrants in a contingency table.  </w:t>
      </w:r>
    </w:p>
    <w:tbl>
      <w:tblPr>
        <w:tblW w:w="9248" w:type="dxa"/>
        <w:tblLayout w:type="fixed"/>
        <w:tblLook w:val="0400" w:firstRow="0" w:lastRow="0" w:firstColumn="0" w:lastColumn="0" w:noHBand="0" w:noVBand="1"/>
      </w:tblPr>
      <w:tblGrid>
        <w:gridCol w:w="1905"/>
        <w:gridCol w:w="3544"/>
        <w:gridCol w:w="3799"/>
      </w:tblGrid>
      <w:tr w:rsidR="00FC4CF2" w14:paraId="03B9C29D" w14:textId="77777777" w:rsidTr="004C61DE">
        <w:trPr>
          <w:trHeight w:val="567"/>
        </w:trPr>
        <w:tc>
          <w:tcPr>
            <w:tcW w:w="1905" w:type="dxa"/>
            <w:shd w:val="clear" w:color="auto" w:fill="A6A6A6" w:themeFill="background1" w:themeFillShade="A6"/>
            <w:vAlign w:val="center"/>
          </w:tcPr>
          <w:p w14:paraId="3B9B7965" w14:textId="77777777" w:rsidR="00D81B81" w:rsidRPr="005020BC" w:rsidRDefault="0058065C"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FORECASTS (COLUMNS) / </w:t>
            </w:r>
          </w:p>
          <w:p w14:paraId="568CE577" w14:textId="77777777" w:rsidR="00D81B81" w:rsidRPr="005020BC" w:rsidRDefault="0058065C"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OBSERVATIONS (ROWS)</w:t>
            </w:r>
          </w:p>
        </w:tc>
        <w:tc>
          <w:tcPr>
            <w:tcW w:w="3544" w:type="dxa"/>
            <w:shd w:val="clear" w:color="auto" w:fill="A6A6A6" w:themeFill="background1" w:themeFillShade="A6"/>
            <w:vAlign w:val="center"/>
          </w:tcPr>
          <w:p w14:paraId="764BF4E6" w14:textId="77777777" w:rsidR="00D81B81" w:rsidRPr="005020BC" w:rsidRDefault="0058065C"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YES</w:t>
            </w:r>
          </w:p>
        </w:tc>
        <w:tc>
          <w:tcPr>
            <w:tcW w:w="3799" w:type="dxa"/>
            <w:shd w:val="clear" w:color="auto" w:fill="A6A6A6" w:themeFill="background1" w:themeFillShade="A6"/>
            <w:vAlign w:val="center"/>
          </w:tcPr>
          <w:p w14:paraId="5AFF0042" w14:textId="77777777" w:rsidR="00D81B81" w:rsidRPr="005020BC" w:rsidRDefault="0058065C"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NO</w:t>
            </w:r>
          </w:p>
        </w:tc>
      </w:tr>
      <w:tr w:rsidR="00FC4CF2" w14:paraId="61E5EFED" w14:textId="77777777" w:rsidTr="00710311">
        <w:trPr>
          <w:trHeight w:val="851"/>
        </w:trPr>
        <w:tc>
          <w:tcPr>
            <w:tcW w:w="1905" w:type="dxa"/>
            <w:shd w:val="clear" w:color="auto" w:fill="auto"/>
            <w:vAlign w:val="center"/>
          </w:tcPr>
          <w:p w14:paraId="086BC453" w14:textId="77777777" w:rsidR="00D81B81" w:rsidRPr="005020BC" w:rsidRDefault="0058065C"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YES</w:t>
            </w:r>
          </w:p>
        </w:tc>
        <w:tc>
          <w:tcPr>
            <w:tcW w:w="3544" w:type="dxa"/>
            <w:shd w:val="clear" w:color="auto" w:fill="auto"/>
            <w:vAlign w:val="center"/>
          </w:tcPr>
          <w:p w14:paraId="29575BFA" w14:textId="77777777" w:rsidR="00D81B81" w:rsidRPr="005020BC" w:rsidRDefault="0058065C"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QUADRANT I</w:t>
            </w:r>
          </w:p>
          <w:p w14:paraId="177045A9" w14:textId="77777777" w:rsidR="00D81B81" w:rsidRPr="005020BC" w:rsidRDefault="0058065C"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Hits (H)</w:t>
            </w:r>
          </w:p>
          <w:p w14:paraId="492D34F1" w14:textId="77777777" w:rsidR="00D81B81" w:rsidRPr="005020BC" w:rsidRDefault="0058065C"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observed</w:t>
            </w:r>
            <w:r w:rsidRPr="005020BC">
              <w:rPr>
                <w:color w:val="000000"/>
                <w:sz w:val="16"/>
                <w:szCs w:val="16"/>
              </w:rPr>
              <w:t xml:space="preserve"> when it </w:t>
            </w:r>
            <w:r w:rsidRPr="005020BC">
              <w:rPr>
                <w:i/>
                <w:color w:val="000000"/>
                <w:sz w:val="16"/>
                <w:szCs w:val="16"/>
              </w:rPr>
              <w:t>was predicted</w:t>
            </w:r>
            <w:r w:rsidRPr="005020BC">
              <w:rPr>
                <w:color w:val="000000"/>
                <w:sz w:val="16"/>
                <w:szCs w:val="16"/>
              </w:rPr>
              <w:t xml:space="preserve">. </w:t>
            </w:r>
          </w:p>
        </w:tc>
        <w:tc>
          <w:tcPr>
            <w:tcW w:w="3799" w:type="dxa"/>
            <w:shd w:val="clear" w:color="auto" w:fill="auto"/>
            <w:vAlign w:val="center"/>
          </w:tcPr>
          <w:p w14:paraId="6654E581" w14:textId="77777777" w:rsidR="00D81B81" w:rsidRPr="004A7BF9" w:rsidRDefault="0058065C" w:rsidP="00A51BA0">
            <w:pPr>
              <w:pBdr>
                <w:top w:val="nil"/>
                <w:left w:val="nil"/>
                <w:bottom w:val="nil"/>
                <w:right w:val="nil"/>
                <w:between w:val="nil"/>
              </w:pBdr>
              <w:spacing w:before="0" w:line="240" w:lineRule="auto"/>
              <w:ind w:firstLine="0"/>
              <w:jc w:val="center"/>
              <w:rPr>
                <w:color w:val="000000"/>
                <w:sz w:val="16"/>
                <w:szCs w:val="16"/>
                <w:lang w:val="it-IT"/>
              </w:rPr>
            </w:pPr>
            <w:r w:rsidRPr="004A7BF9">
              <w:rPr>
                <w:color w:val="000000"/>
                <w:sz w:val="16"/>
                <w:szCs w:val="16"/>
                <w:lang w:val="it-IT"/>
              </w:rPr>
              <w:t>QUADRANT II</w:t>
            </w:r>
          </w:p>
          <w:p w14:paraId="61F56B8A" w14:textId="77777777" w:rsidR="00D81B81" w:rsidRPr="004A7BF9" w:rsidRDefault="0058065C" w:rsidP="00A51BA0">
            <w:pPr>
              <w:pBdr>
                <w:top w:val="nil"/>
                <w:left w:val="nil"/>
                <w:bottom w:val="nil"/>
                <w:right w:val="nil"/>
                <w:between w:val="nil"/>
              </w:pBdr>
              <w:spacing w:before="0" w:line="240" w:lineRule="auto"/>
              <w:ind w:firstLine="0"/>
              <w:jc w:val="center"/>
              <w:rPr>
                <w:color w:val="000000"/>
                <w:sz w:val="16"/>
                <w:szCs w:val="16"/>
                <w:lang w:val="it-IT"/>
              </w:rPr>
            </w:pPr>
            <w:r w:rsidRPr="004A7BF9">
              <w:rPr>
                <w:color w:val="000000"/>
                <w:sz w:val="16"/>
                <w:szCs w:val="16"/>
                <w:lang w:val="it-IT"/>
              </w:rPr>
              <w:t>False Alarms (FA)</w:t>
            </w:r>
          </w:p>
          <w:p w14:paraId="1F2B79A2" w14:textId="77777777" w:rsidR="00D81B81" w:rsidRPr="005020BC" w:rsidRDefault="0058065C"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not observed</w:t>
            </w:r>
            <w:r w:rsidRPr="005020BC">
              <w:rPr>
                <w:color w:val="000000"/>
                <w:sz w:val="16"/>
                <w:szCs w:val="16"/>
              </w:rPr>
              <w:t xml:space="preserve"> when it </w:t>
            </w:r>
            <w:r w:rsidRPr="005020BC">
              <w:rPr>
                <w:i/>
                <w:color w:val="000000"/>
                <w:sz w:val="16"/>
                <w:szCs w:val="16"/>
              </w:rPr>
              <w:t>was predicted</w:t>
            </w:r>
            <w:r w:rsidRPr="005020BC">
              <w:rPr>
                <w:color w:val="000000"/>
                <w:sz w:val="16"/>
                <w:szCs w:val="16"/>
              </w:rPr>
              <w:t>.</w:t>
            </w:r>
          </w:p>
        </w:tc>
      </w:tr>
      <w:tr w:rsidR="00FC4CF2" w14:paraId="24B056A3" w14:textId="77777777" w:rsidTr="004C61DE">
        <w:trPr>
          <w:trHeight w:val="851"/>
        </w:trPr>
        <w:tc>
          <w:tcPr>
            <w:tcW w:w="1905" w:type="dxa"/>
            <w:shd w:val="clear" w:color="auto" w:fill="F2F2F2" w:themeFill="background1" w:themeFillShade="F2"/>
            <w:vAlign w:val="center"/>
          </w:tcPr>
          <w:p w14:paraId="4D323A27" w14:textId="77777777" w:rsidR="00D81B81" w:rsidRPr="005020BC" w:rsidRDefault="0058065C"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NO</w:t>
            </w:r>
          </w:p>
        </w:tc>
        <w:tc>
          <w:tcPr>
            <w:tcW w:w="3544" w:type="dxa"/>
            <w:shd w:val="clear" w:color="auto" w:fill="F2F2F2" w:themeFill="background1" w:themeFillShade="F2"/>
            <w:vAlign w:val="center"/>
          </w:tcPr>
          <w:p w14:paraId="1AEDC8F4" w14:textId="77777777" w:rsidR="00D81B81" w:rsidRPr="005020BC" w:rsidRDefault="0058065C"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QUADRANT III</w:t>
            </w:r>
          </w:p>
          <w:p w14:paraId="2F4309DD" w14:textId="77777777" w:rsidR="00D81B81" w:rsidRPr="005020BC" w:rsidRDefault="0058065C"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Misses (M)</w:t>
            </w:r>
          </w:p>
          <w:p w14:paraId="39DE393B" w14:textId="77777777" w:rsidR="00D81B81" w:rsidRPr="005020BC" w:rsidRDefault="0058065C"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observed</w:t>
            </w:r>
            <w:r w:rsidRPr="005020BC">
              <w:rPr>
                <w:color w:val="000000"/>
                <w:sz w:val="16"/>
                <w:szCs w:val="16"/>
              </w:rPr>
              <w:t xml:space="preserve"> when it </w:t>
            </w:r>
            <w:r w:rsidRPr="005020BC">
              <w:rPr>
                <w:i/>
                <w:color w:val="000000"/>
                <w:sz w:val="16"/>
                <w:szCs w:val="16"/>
              </w:rPr>
              <w:t>was not predicted</w:t>
            </w:r>
            <w:r w:rsidRPr="005020BC">
              <w:rPr>
                <w:color w:val="000000"/>
                <w:sz w:val="16"/>
                <w:szCs w:val="16"/>
              </w:rPr>
              <w:t>.</w:t>
            </w:r>
          </w:p>
        </w:tc>
        <w:tc>
          <w:tcPr>
            <w:tcW w:w="3799" w:type="dxa"/>
            <w:shd w:val="clear" w:color="auto" w:fill="F2F2F2" w:themeFill="background1" w:themeFillShade="F2"/>
            <w:vAlign w:val="center"/>
          </w:tcPr>
          <w:p w14:paraId="1D464D06" w14:textId="77777777" w:rsidR="00D81B81" w:rsidRPr="005020BC" w:rsidRDefault="0058065C"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QUADRANT IV</w:t>
            </w:r>
          </w:p>
          <w:p w14:paraId="2D05A8B0" w14:textId="77777777" w:rsidR="00D81B81" w:rsidRPr="005020BC" w:rsidRDefault="0058065C"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Correct Negatives (CN)</w:t>
            </w:r>
          </w:p>
          <w:p w14:paraId="4D2522AE" w14:textId="77777777" w:rsidR="00D81B81" w:rsidRPr="005020BC" w:rsidRDefault="0058065C"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not observed</w:t>
            </w:r>
            <w:r w:rsidRPr="005020BC">
              <w:rPr>
                <w:color w:val="000000"/>
                <w:sz w:val="16"/>
                <w:szCs w:val="16"/>
              </w:rPr>
              <w:t xml:space="preserve"> when it </w:t>
            </w:r>
            <w:r w:rsidRPr="005020BC">
              <w:rPr>
                <w:i/>
                <w:color w:val="000000"/>
                <w:sz w:val="16"/>
                <w:szCs w:val="16"/>
              </w:rPr>
              <w:t>was not predicted</w:t>
            </w:r>
            <w:r w:rsidRPr="005020BC">
              <w:rPr>
                <w:color w:val="000000"/>
                <w:sz w:val="16"/>
                <w:szCs w:val="16"/>
              </w:rPr>
              <w:t>.</w:t>
            </w:r>
          </w:p>
        </w:tc>
      </w:tr>
    </w:tbl>
    <w:p w14:paraId="1E4CA03D" w14:textId="4C35A6F1" w:rsidR="00D81B81" w:rsidRPr="005020BC" w:rsidRDefault="00D81B81" w:rsidP="00B33F62">
      <w:pPr>
        <w:pBdr>
          <w:top w:val="nil"/>
          <w:left w:val="nil"/>
          <w:bottom w:val="nil"/>
          <w:right w:val="nil"/>
          <w:between w:val="nil"/>
        </w:pBdr>
        <w:spacing w:before="240" w:after="120" w:line="240" w:lineRule="auto"/>
        <w:ind w:firstLine="0"/>
        <w:rPr>
          <w:color w:val="000000"/>
          <w:sz w:val="16"/>
          <w:szCs w:val="16"/>
        </w:rPr>
      </w:pPr>
      <w:bookmarkStart w:id="45" w:name="_tyjcwt" w:colFirst="0" w:colLast="0"/>
      <w:bookmarkEnd w:id="43"/>
      <w:bookmarkEnd w:id="45"/>
    </w:p>
    <w:p w14:paraId="72EE0824" w14:textId="77777777" w:rsidR="00A16A22" w:rsidRDefault="00A16A22" w:rsidP="00B33F62">
      <w:pPr>
        <w:pStyle w:val="Tablecaptions"/>
        <w:rPr>
          <w:b/>
          <w:bCs/>
        </w:rPr>
      </w:pPr>
      <w:bookmarkStart w:id="46" w:name="_Ref147216062"/>
    </w:p>
    <w:p w14:paraId="1B266533" w14:textId="77777777" w:rsidR="00A16A22" w:rsidRDefault="00A16A22" w:rsidP="00B33F62">
      <w:pPr>
        <w:pStyle w:val="Tablecaptions"/>
        <w:rPr>
          <w:b/>
          <w:bCs/>
        </w:rPr>
      </w:pPr>
    </w:p>
    <w:p w14:paraId="7F44EE58" w14:textId="77777777" w:rsidR="00A16A22" w:rsidRDefault="00A16A22" w:rsidP="00B33F62">
      <w:pPr>
        <w:pStyle w:val="Tablecaptions"/>
        <w:rPr>
          <w:b/>
          <w:bCs/>
        </w:rPr>
      </w:pPr>
    </w:p>
    <w:p w14:paraId="3ABF49F8" w14:textId="77777777" w:rsidR="00A16A22" w:rsidRDefault="00A16A22" w:rsidP="00B33F62">
      <w:pPr>
        <w:pStyle w:val="Tablecaptions"/>
        <w:rPr>
          <w:b/>
          <w:bCs/>
        </w:rPr>
      </w:pPr>
    </w:p>
    <w:p w14:paraId="381133F0" w14:textId="77777777" w:rsidR="00A16A22" w:rsidRDefault="00A16A22" w:rsidP="00B33F62">
      <w:pPr>
        <w:pStyle w:val="Tablecaptions"/>
        <w:rPr>
          <w:b/>
          <w:bCs/>
        </w:rPr>
      </w:pPr>
    </w:p>
    <w:p w14:paraId="7EFDC176" w14:textId="77777777" w:rsidR="00A16A22" w:rsidRDefault="00A16A22" w:rsidP="00B33F62">
      <w:pPr>
        <w:pStyle w:val="Tablecaptions"/>
        <w:rPr>
          <w:b/>
          <w:bCs/>
        </w:rPr>
      </w:pPr>
    </w:p>
    <w:p w14:paraId="10D42A40" w14:textId="77777777" w:rsidR="00A16A22" w:rsidRDefault="00A16A22" w:rsidP="00B33F62">
      <w:pPr>
        <w:pStyle w:val="Tablecaptions"/>
        <w:rPr>
          <w:b/>
          <w:bCs/>
        </w:rPr>
      </w:pPr>
    </w:p>
    <w:p w14:paraId="70BAAE67" w14:textId="77777777" w:rsidR="00A16A22" w:rsidRDefault="00A16A22" w:rsidP="00B33F62">
      <w:pPr>
        <w:pStyle w:val="Tablecaptions"/>
        <w:rPr>
          <w:b/>
          <w:bCs/>
        </w:rPr>
      </w:pPr>
    </w:p>
    <w:p w14:paraId="53B97968" w14:textId="77777777" w:rsidR="00A16A22" w:rsidRDefault="00A16A22" w:rsidP="00B33F62">
      <w:pPr>
        <w:pStyle w:val="Tablecaptions"/>
        <w:rPr>
          <w:b/>
          <w:bCs/>
        </w:rPr>
      </w:pPr>
    </w:p>
    <w:p w14:paraId="218B7B0B" w14:textId="77777777" w:rsidR="00A16A22" w:rsidRDefault="00A16A22" w:rsidP="00B33F62">
      <w:pPr>
        <w:pStyle w:val="Tablecaptions"/>
        <w:rPr>
          <w:b/>
          <w:bCs/>
        </w:rPr>
      </w:pPr>
    </w:p>
    <w:p w14:paraId="2A250A5B" w14:textId="77777777" w:rsidR="00A16A22" w:rsidRDefault="00A16A22" w:rsidP="00B33F62">
      <w:pPr>
        <w:pStyle w:val="Tablecaptions"/>
        <w:rPr>
          <w:b/>
          <w:bCs/>
        </w:rPr>
      </w:pPr>
    </w:p>
    <w:p w14:paraId="48092B17" w14:textId="77777777" w:rsidR="00A16A22" w:rsidRDefault="00A16A22" w:rsidP="00B33F62">
      <w:pPr>
        <w:pStyle w:val="Tablecaptions"/>
        <w:rPr>
          <w:b/>
          <w:bCs/>
        </w:rPr>
      </w:pPr>
    </w:p>
    <w:p w14:paraId="41A48C95" w14:textId="77777777" w:rsidR="00A16A22" w:rsidRDefault="00A16A22" w:rsidP="00B33F62">
      <w:pPr>
        <w:pStyle w:val="Tablecaptions"/>
        <w:rPr>
          <w:b/>
          <w:bCs/>
        </w:rPr>
      </w:pPr>
    </w:p>
    <w:p w14:paraId="2774D4F1" w14:textId="77777777" w:rsidR="00A16A22" w:rsidRDefault="00A16A22" w:rsidP="00B33F62">
      <w:pPr>
        <w:pStyle w:val="Tablecaptions"/>
        <w:rPr>
          <w:b/>
          <w:bCs/>
        </w:rPr>
      </w:pPr>
    </w:p>
    <w:p w14:paraId="26584DD0" w14:textId="77777777" w:rsidR="00A16A22" w:rsidRDefault="00A16A22" w:rsidP="00B33F62">
      <w:pPr>
        <w:pStyle w:val="Tablecaptions"/>
        <w:rPr>
          <w:b/>
          <w:bCs/>
        </w:rPr>
      </w:pPr>
    </w:p>
    <w:p w14:paraId="41C08A32" w14:textId="77777777" w:rsidR="00A16A22" w:rsidRDefault="00A16A22" w:rsidP="00B33F62">
      <w:pPr>
        <w:pStyle w:val="Tablecaptions"/>
        <w:rPr>
          <w:b/>
          <w:bCs/>
        </w:rPr>
      </w:pPr>
    </w:p>
    <w:p w14:paraId="301126BF" w14:textId="77777777" w:rsidR="00A16A22" w:rsidRDefault="00A16A22" w:rsidP="00B33F62">
      <w:pPr>
        <w:pStyle w:val="Tablecaptions"/>
        <w:rPr>
          <w:b/>
          <w:bCs/>
        </w:rPr>
      </w:pPr>
    </w:p>
    <w:p w14:paraId="60AFD89B" w14:textId="77777777" w:rsidR="00A16A22" w:rsidRDefault="00A16A22" w:rsidP="00B33F62">
      <w:pPr>
        <w:pStyle w:val="Tablecaptions"/>
        <w:rPr>
          <w:b/>
          <w:bCs/>
        </w:rPr>
      </w:pPr>
    </w:p>
    <w:p w14:paraId="36BF9EB4" w14:textId="77777777" w:rsidR="00A16A22" w:rsidRDefault="00A16A22" w:rsidP="00B33F62">
      <w:pPr>
        <w:pStyle w:val="Tablecaptions"/>
        <w:rPr>
          <w:b/>
          <w:bCs/>
        </w:rPr>
      </w:pPr>
    </w:p>
    <w:p w14:paraId="3432898F" w14:textId="77777777" w:rsidR="00A16A22" w:rsidRDefault="00A16A22" w:rsidP="00B33F62">
      <w:pPr>
        <w:pStyle w:val="Tablecaptions"/>
        <w:rPr>
          <w:b/>
          <w:bCs/>
        </w:rPr>
      </w:pPr>
    </w:p>
    <w:p w14:paraId="0F79ED5E" w14:textId="77777777" w:rsidR="00A16A22" w:rsidRDefault="00A16A22" w:rsidP="00B33F62">
      <w:pPr>
        <w:pStyle w:val="Tablecaptions"/>
        <w:rPr>
          <w:b/>
          <w:bCs/>
        </w:rPr>
      </w:pPr>
    </w:p>
    <w:p w14:paraId="6CEB1477" w14:textId="77777777" w:rsidR="00A16A22" w:rsidRDefault="00A16A22" w:rsidP="00B33F62">
      <w:pPr>
        <w:pStyle w:val="Tablecaptions"/>
        <w:rPr>
          <w:b/>
          <w:bCs/>
        </w:rPr>
      </w:pPr>
    </w:p>
    <w:p w14:paraId="04EFA3FA" w14:textId="77777777" w:rsidR="00A16A22" w:rsidRDefault="00A16A22" w:rsidP="00B33F62">
      <w:pPr>
        <w:pStyle w:val="Tablecaptions"/>
        <w:rPr>
          <w:b/>
          <w:bCs/>
        </w:rPr>
      </w:pPr>
    </w:p>
    <w:p w14:paraId="543FB27C" w14:textId="77777777" w:rsidR="00A16A22" w:rsidRDefault="00A16A22" w:rsidP="00B33F62">
      <w:pPr>
        <w:pStyle w:val="Tablecaptions"/>
        <w:rPr>
          <w:b/>
          <w:bCs/>
        </w:rPr>
      </w:pPr>
    </w:p>
    <w:p w14:paraId="18D95F78" w14:textId="77777777" w:rsidR="00A16A22" w:rsidRDefault="00A16A22" w:rsidP="00B33F62">
      <w:pPr>
        <w:pStyle w:val="Tablecaptions"/>
        <w:rPr>
          <w:b/>
          <w:bCs/>
        </w:rPr>
      </w:pPr>
    </w:p>
    <w:p w14:paraId="643114DC" w14:textId="77777777" w:rsidR="00A16A22" w:rsidRDefault="00A16A22" w:rsidP="00B33F62">
      <w:pPr>
        <w:pStyle w:val="Tablecaptions"/>
        <w:rPr>
          <w:b/>
          <w:bCs/>
        </w:rPr>
      </w:pPr>
    </w:p>
    <w:p w14:paraId="1F7FADB2" w14:textId="77777777" w:rsidR="00A16A22" w:rsidRDefault="00A16A22" w:rsidP="00B33F62">
      <w:pPr>
        <w:pStyle w:val="Tablecaptions"/>
        <w:rPr>
          <w:b/>
          <w:bCs/>
        </w:rPr>
      </w:pPr>
    </w:p>
    <w:p w14:paraId="6546C154" w14:textId="77777777" w:rsidR="00A16A22" w:rsidRDefault="00A16A22" w:rsidP="00B33F62">
      <w:pPr>
        <w:pStyle w:val="Tablecaptions"/>
        <w:rPr>
          <w:b/>
          <w:bCs/>
        </w:rPr>
      </w:pPr>
    </w:p>
    <w:p w14:paraId="7E584A32" w14:textId="77777777" w:rsidR="00A16A22" w:rsidRDefault="00A16A22" w:rsidP="00B33F62">
      <w:pPr>
        <w:pStyle w:val="Tablecaptions"/>
        <w:rPr>
          <w:b/>
          <w:bCs/>
        </w:rPr>
      </w:pPr>
    </w:p>
    <w:p w14:paraId="10BF6FBB" w14:textId="77777777" w:rsidR="00A16A22" w:rsidRDefault="00A16A22" w:rsidP="00B33F62">
      <w:pPr>
        <w:pStyle w:val="Tablecaptions"/>
        <w:rPr>
          <w:b/>
          <w:bCs/>
        </w:rPr>
      </w:pPr>
    </w:p>
    <w:p w14:paraId="521778E0" w14:textId="77777777" w:rsidR="00A16A22" w:rsidRDefault="00A16A22" w:rsidP="00B33F62">
      <w:pPr>
        <w:pStyle w:val="Tablecaptions"/>
        <w:rPr>
          <w:b/>
          <w:bCs/>
        </w:rPr>
      </w:pPr>
    </w:p>
    <w:p w14:paraId="2E5D8C37" w14:textId="77777777" w:rsidR="00A16A22" w:rsidRDefault="00A16A22" w:rsidP="00B33F62">
      <w:pPr>
        <w:pStyle w:val="Tablecaptions"/>
        <w:rPr>
          <w:b/>
          <w:bCs/>
        </w:rPr>
      </w:pPr>
    </w:p>
    <w:p w14:paraId="7CCCCAF4" w14:textId="77777777" w:rsidR="00A16A22" w:rsidRDefault="00A16A22" w:rsidP="00B33F62">
      <w:pPr>
        <w:pStyle w:val="Tablecaptions"/>
        <w:rPr>
          <w:b/>
          <w:bCs/>
        </w:rPr>
      </w:pPr>
    </w:p>
    <w:p w14:paraId="391115F2" w14:textId="77777777" w:rsidR="00A16A22" w:rsidRDefault="00A16A22" w:rsidP="00B33F62">
      <w:pPr>
        <w:pStyle w:val="Tablecaptions"/>
        <w:rPr>
          <w:b/>
          <w:bCs/>
        </w:rPr>
      </w:pPr>
    </w:p>
    <w:p w14:paraId="5CB55E39" w14:textId="77777777" w:rsidR="00A16A22" w:rsidRDefault="00A16A22" w:rsidP="00B33F62">
      <w:pPr>
        <w:pStyle w:val="Tablecaptions"/>
        <w:rPr>
          <w:b/>
          <w:bCs/>
        </w:rPr>
      </w:pPr>
    </w:p>
    <w:p w14:paraId="73AB3616" w14:textId="77777777" w:rsidR="00A16A22" w:rsidRDefault="00A16A22" w:rsidP="00B33F62">
      <w:pPr>
        <w:pStyle w:val="Tablecaptions"/>
        <w:rPr>
          <w:b/>
          <w:bCs/>
        </w:rPr>
      </w:pPr>
    </w:p>
    <w:p w14:paraId="36DAFF55" w14:textId="47097BAC" w:rsidR="00B33F62" w:rsidRDefault="0058065C" w:rsidP="00B33F62">
      <w:pPr>
        <w:pStyle w:val="Tablecaptions"/>
      </w:pPr>
      <w:bookmarkStart w:id="47" w:name="_Ref150245879"/>
      <w:r w:rsidRPr="00B33F62">
        <w:rPr>
          <w:b/>
          <w:bCs/>
        </w:rPr>
        <w:lastRenderedPageBreak/>
        <w:t xml:space="preserve">Table </w:t>
      </w:r>
      <w:r w:rsidRPr="00B33F62">
        <w:rPr>
          <w:b/>
          <w:bCs/>
        </w:rPr>
        <w:fldChar w:fldCharType="begin"/>
      </w:r>
      <w:r w:rsidRPr="00B33F62">
        <w:rPr>
          <w:b/>
          <w:bCs/>
        </w:rPr>
        <w:instrText xml:space="preserve"> SEQ Table \* ARABIC </w:instrText>
      </w:r>
      <w:r w:rsidRPr="00B33F62">
        <w:rPr>
          <w:b/>
          <w:bCs/>
        </w:rPr>
        <w:fldChar w:fldCharType="separate"/>
      </w:r>
      <w:r w:rsidR="00B8666A">
        <w:rPr>
          <w:b/>
          <w:bCs/>
          <w:noProof/>
        </w:rPr>
        <w:t>4</w:t>
      </w:r>
      <w:r w:rsidRPr="00B33F62">
        <w:rPr>
          <w:b/>
          <w:bCs/>
        </w:rPr>
        <w:fldChar w:fldCharType="end"/>
      </w:r>
      <w:bookmarkEnd w:id="46"/>
      <w:bookmarkEnd w:id="47"/>
      <w:r>
        <w:t xml:space="preserve"> - </w:t>
      </w:r>
      <w:r w:rsidRPr="005020BC">
        <w:t xml:space="preserve">Verifying rainfall </w:t>
      </w:r>
      <w:r w:rsidR="00D938E9">
        <w:t>threshold</w:t>
      </w:r>
      <w:r w:rsidRPr="005020BC">
        <w:t>s (in mm/12h).</w:t>
      </w:r>
    </w:p>
    <w:tbl>
      <w:tblPr>
        <w:tblW w:w="5000" w:type="pct"/>
        <w:jc w:val="center"/>
        <w:tblBorders>
          <w:top w:val="nil"/>
          <w:left w:val="nil"/>
          <w:bottom w:val="nil"/>
          <w:right w:val="nil"/>
          <w:insideH w:val="nil"/>
          <w:insideV w:val="nil"/>
        </w:tblBorders>
        <w:tblLayout w:type="fixed"/>
        <w:tblLook w:val="0400" w:firstRow="0" w:lastRow="0" w:firstColumn="0" w:lastColumn="0" w:noHBand="0" w:noVBand="1"/>
      </w:tblPr>
      <w:tblGrid>
        <w:gridCol w:w="1617"/>
        <w:gridCol w:w="4929"/>
        <w:gridCol w:w="3375"/>
      </w:tblGrid>
      <w:tr w:rsidR="00FC4CF2" w14:paraId="2FD695B2" w14:textId="77777777" w:rsidTr="004C61DE">
        <w:trPr>
          <w:trHeight w:val="284"/>
          <w:jc w:val="center"/>
        </w:trPr>
        <w:tc>
          <w:tcPr>
            <w:tcW w:w="815" w:type="pct"/>
            <w:shd w:val="clear" w:color="auto" w:fill="808080" w:themeFill="background1" w:themeFillShade="80"/>
            <w:vAlign w:val="center"/>
          </w:tcPr>
          <w:p w14:paraId="7CAC13A8" w14:textId="77777777" w:rsidR="00D81B81" w:rsidRPr="005020BC" w:rsidRDefault="0058065C" w:rsidP="000B421B">
            <w:pPr>
              <w:pBdr>
                <w:top w:val="nil"/>
                <w:left w:val="nil"/>
                <w:bottom w:val="nil"/>
                <w:right w:val="nil"/>
                <w:between w:val="nil"/>
              </w:pBdr>
              <w:spacing w:before="0" w:line="240" w:lineRule="auto"/>
              <w:ind w:firstLine="0"/>
              <w:jc w:val="center"/>
              <w:rPr>
                <w:b/>
                <w:bCs/>
                <w:color w:val="000000"/>
                <w:sz w:val="16"/>
                <w:szCs w:val="16"/>
              </w:rPr>
            </w:pPr>
            <w:r w:rsidRPr="005020BC">
              <w:rPr>
                <w:b/>
                <w:bCs/>
                <w:color w:val="000000"/>
                <w:sz w:val="16"/>
                <w:szCs w:val="16"/>
              </w:rPr>
              <w:t>Region</w:t>
            </w:r>
          </w:p>
        </w:tc>
        <w:tc>
          <w:tcPr>
            <w:tcW w:w="2484" w:type="pct"/>
            <w:shd w:val="clear" w:color="auto" w:fill="808080" w:themeFill="background1" w:themeFillShade="80"/>
            <w:vAlign w:val="center"/>
          </w:tcPr>
          <w:p w14:paraId="707B0984" w14:textId="09FB5C39" w:rsidR="00D81B81" w:rsidRPr="005020BC" w:rsidRDefault="0058065C" w:rsidP="000B421B">
            <w:pPr>
              <w:pBdr>
                <w:top w:val="nil"/>
                <w:left w:val="nil"/>
                <w:bottom w:val="nil"/>
                <w:right w:val="nil"/>
                <w:between w:val="nil"/>
              </w:pBdr>
              <w:spacing w:before="0" w:line="240" w:lineRule="auto"/>
              <w:ind w:firstLine="0"/>
              <w:jc w:val="center"/>
              <w:rPr>
                <w:b/>
                <w:color w:val="000000"/>
                <w:sz w:val="16"/>
                <w:szCs w:val="16"/>
              </w:rPr>
            </w:pPr>
            <w:r>
              <w:rPr>
                <w:b/>
                <w:color w:val="000000"/>
                <w:sz w:val="16"/>
                <w:szCs w:val="16"/>
              </w:rPr>
              <w:t>VRT</w:t>
            </w:r>
            <w:r w:rsidRPr="005020BC">
              <w:rPr>
                <w:b/>
                <w:color w:val="000000"/>
                <w:sz w:val="16"/>
                <w:szCs w:val="16"/>
              </w:rPr>
              <w:t>85</w:t>
            </w:r>
          </w:p>
        </w:tc>
        <w:tc>
          <w:tcPr>
            <w:tcW w:w="1701" w:type="pct"/>
            <w:shd w:val="clear" w:color="auto" w:fill="808080" w:themeFill="background1" w:themeFillShade="80"/>
            <w:vAlign w:val="center"/>
          </w:tcPr>
          <w:p w14:paraId="3B2905F7" w14:textId="272114EB" w:rsidR="00D81B81" w:rsidRPr="005020BC" w:rsidRDefault="0058065C" w:rsidP="000B421B">
            <w:pPr>
              <w:pBdr>
                <w:top w:val="nil"/>
                <w:left w:val="nil"/>
                <w:bottom w:val="nil"/>
                <w:right w:val="nil"/>
                <w:between w:val="nil"/>
              </w:pBdr>
              <w:spacing w:before="0" w:line="240" w:lineRule="auto"/>
              <w:ind w:firstLine="0"/>
              <w:jc w:val="center"/>
              <w:rPr>
                <w:b/>
                <w:color w:val="000000"/>
                <w:sz w:val="16"/>
                <w:szCs w:val="16"/>
              </w:rPr>
            </w:pPr>
            <w:r>
              <w:rPr>
                <w:b/>
                <w:color w:val="000000"/>
                <w:sz w:val="16"/>
                <w:szCs w:val="16"/>
              </w:rPr>
              <w:t>VRT</w:t>
            </w:r>
            <w:r w:rsidRPr="005020BC">
              <w:rPr>
                <w:b/>
                <w:color w:val="000000"/>
                <w:sz w:val="16"/>
                <w:szCs w:val="16"/>
              </w:rPr>
              <w:t>99</w:t>
            </w:r>
          </w:p>
        </w:tc>
      </w:tr>
      <w:tr w:rsidR="00FC4CF2" w14:paraId="417E4363" w14:textId="77777777" w:rsidTr="00E7286A">
        <w:trPr>
          <w:trHeight w:val="284"/>
          <w:jc w:val="center"/>
        </w:trPr>
        <w:tc>
          <w:tcPr>
            <w:tcW w:w="815" w:type="pct"/>
            <w:vAlign w:val="center"/>
          </w:tcPr>
          <w:p w14:paraId="563993A5" w14:textId="77777777" w:rsidR="00D81B81" w:rsidRPr="005020BC" w:rsidRDefault="0058065C" w:rsidP="000B421B">
            <w:pPr>
              <w:pBdr>
                <w:top w:val="nil"/>
                <w:left w:val="nil"/>
                <w:bottom w:val="nil"/>
                <w:right w:val="nil"/>
                <w:between w:val="nil"/>
              </w:pBdr>
              <w:spacing w:before="0" w:line="240" w:lineRule="auto"/>
              <w:ind w:firstLine="0"/>
              <w:jc w:val="center"/>
              <w:rPr>
                <w:bCs/>
                <w:color w:val="000000"/>
                <w:sz w:val="16"/>
                <w:szCs w:val="16"/>
              </w:rPr>
            </w:pPr>
            <w:r w:rsidRPr="005020BC">
              <w:rPr>
                <w:bCs/>
                <w:color w:val="000000"/>
                <w:sz w:val="16"/>
                <w:szCs w:val="16"/>
              </w:rPr>
              <w:t>La Costa</w:t>
            </w:r>
          </w:p>
        </w:tc>
        <w:tc>
          <w:tcPr>
            <w:tcW w:w="2484" w:type="pct"/>
            <w:vAlign w:val="center"/>
          </w:tcPr>
          <w:p w14:paraId="79E213CE" w14:textId="77777777" w:rsidR="00D81B81" w:rsidRPr="005020BC" w:rsidRDefault="0058065C"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9.865 mm/12h (rounded to 10 mm/12h)</w:t>
            </w:r>
          </w:p>
        </w:tc>
        <w:tc>
          <w:tcPr>
            <w:tcW w:w="1701" w:type="pct"/>
            <w:vAlign w:val="center"/>
          </w:tcPr>
          <w:p w14:paraId="711EB121" w14:textId="77777777" w:rsidR="00D81B81" w:rsidRPr="005020BC" w:rsidRDefault="0058065C"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50.452 mm/12h (rounded to 50 mm/12h)</w:t>
            </w:r>
          </w:p>
        </w:tc>
      </w:tr>
      <w:tr w:rsidR="00FC4CF2" w14:paraId="70EE0991" w14:textId="77777777" w:rsidTr="004C61DE">
        <w:trPr>
          <w:trHeight w:val="284"/>
          <w:jc w:val="center"/>
        </w:trPr>
        <w:tc>
          <w:tcPr>
            <w:tcW w:w="815" w:type="pct"/>
            <w:shd w:val="clear" w:color="auto" w:fill="F2F2F2" w:themeFill="background1" w:themeFillShade="F2"/>
            <w:vAlign w:val="center"/>
          </w:tcPr>
          <w:p w14:paraId="23EC054F" w14:textId="77777777" w:rsidR="00D81B81" w:rsidRPr="005020BC" w:rsidRDefault="0058065C" w:rsidP="000B421B">
            <w:pPr>
              <w:pBdr>
                <w:top w:val="nil"/>
                <w:left w:val="nil"/>
                <w:bottom w:val="nil"/>
                <w:right w:val="nil"/>
                <w:between w:val="nil"/>
              </w:pBdr>
              <w:spacing w:before="0" w:line="240" w:lineRule="auto"/>
              <w:ind w:firstLine="0"/>
              <w:jc w:val="center"/>
              <w:rPr>
                <w:bCs/>
                <w:color w:val="000000"/>
                <w:sz w:val="16"/>
                <w:szCs w:val="16"/>
              </w:rPr>
            </w:pPr>
            <w:r w:rsidRPr="005020BC">
              <w:rPr>
                <w:bCs/>
                <w:color w:val="000000"/>
                <w:sz w:val="16"/>
                <w:szCs w:val="16"/>
              </w:rPr>
              <w:t>La Sierra</w:t>
            </w:r>
          </w:p>
        </w:tc>
        <w:tc>
          <w:tcPr>
            <w:tcW w:w="2484" w:type="pct"/>
            <w:shd w:val="clear" w:color="auto" w:fill="F2F2F2" w:themeFill="background1" w:themeFillShade="F2"/>
            <w:vAlign w:val="center"/>
          </w:tcPr>
          <w:p w14:paraId="30946118" w14:textId="77777777" w:rsidR="00D81B81" w:rsidRPr="005020BC" w:rsidRDefault="0058065C"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5.885 mm/12h (rounded to 6 mm/12h)</w:t>
            </w:r>
          </w:p>
        </w:tc>
        <w:tc>
          <w:tcPr>
            <w:tcW w:w="1701" w:type="pct"/>
            <w:shd w:val="clear" w:color="auto" w:fill="F2F2F2" w:themeFill="background1" w:themeFillShade="F2"/>
            <w:vAlign w:val="center"/>
          </w:tcPr>
          <w:p w14:paraId="475DB4CD" w14:textId="77777777" w:rsidR="00D81B81" w:rsidRPr="005020BC" w:rsidRDefault="0058065C"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25.551 mm/12h (rounded to 26 </w:t>
            </w:r>
            <w:r w:rsidRPr="005020BC">
              <w:rPr>
                <w:color w:val="000000"/>
                <w:sz w:val="16"/>
                <w:szCs w:val="16"/>
              </w:rPr>
              <w:t>mm/12h)</w:t>
            </w:r>
          </w:p>
        </w:tc>
      </w:tr>
    </w:tbl>
    <w:p w14:paraId="76F1EB7F" w14:textId="77777777" w:rsidR="00D81B81" w:rsidRPr="005020BC" w:rsidRDefault="00D81B81" w:rsidP="00232F0C">
      <w:pPr>
        <w:pBdr>
          <w:top w:val="nil"/>
          <w:left w:val="nil"/>
          <w:bottom w:val="nil"/>
          <w:right w:val="nil"/>
          <w:between w:val="nil"/>
        </w:pBdr>
        <w:spacing w:before="240" w:after="120" w:line="240" w:lineRule="auto"/>
        <w:ind w:firstLine="0"/>
        <w:rPr>
          <w:b/>
          <w:color w:val="000000"/>
          <w:sz w:val="16"/>
          <w:szCs w:val="16"/>
          <w:u w:val="single"/>
        </w:rPr>
        <w:sectPr w:rsidR="00D81B81" w:rsidRPr="005020BC">
          <w:pgSz w:w="11906" w:h="16838"/>
          <w:pgMar w:top="851" w:right="851" w:bottom="851" w:left="1134" w:header="709" w:footer="709" w:gutter="0"/>
          <w:cols w:space="720"/>
        </w:sectPr>
      </w:pPr>
    </w:p>
    <w:p w14:paraId="39E44FAA" w14:textId="77777777" w:rsidR="00D81B81" w:rsidRPr="005020BC" w:rsidRDefault="0058065C" w:rsidP="00097E8A">
      <w:pPr>
        <w:pStyle w:val="Titolo1"/>
        <w:numPr>
          <w:ilvl w:val="0"/>
          <w:numId w:val="0"/>
        </w:numPr>
        <w:ind w:left="432" w:hanging="432"/>
      </w:pPr>
      <w:r w:rsidRPr="005020BC">
        <w:lastRenderedPageBreak/>
        <w:t>Figures</w:t>
      </w:r>
    </w:p>
    <w:p w14:paraId="06D0EF39" w14:textId="6F229D1E" w:rsidR="00D81B81" w:rsidRPr="005020BC" w:rsidRDefault="0058065C" w:rsidP="00A64852">
      <w:pPr>
        <w:keepNext/>
        <w:ind w:firstLine="0"/>
        <w:jc w:val="center"/>
      </w:pPr>
      <w:r>
        <w:rPr>
          <w:noProof/>
        </w:rPr>
        <w:drawing>
          <wp:inline distT="0" distB="0" distL="0" distR="0" wp14:anchorId="3C6DFB10" wp14:editId="62456BF4">
            <wp:extent cx="5833872" cy="7577328"/>
            <wp:effectExtent l="0" t="0" r="0" b="5080"/>
            <wp:docPr id="1369596344" name="Immagine 1" descr="Immagine che contiene testo, mappa,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96344" name="Immagine 1" descr="Immagine che contiene testo, mappa, atlante&#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33872" cy="7577328"/>
                    </a:xfrm>
                    <a:prstGeom prst="rect">
                      <a:avLst/>
                    </a:prstGeom>
                  </pic:spPr>
                </pic:pic>
              </a:graphicData>
            </a:graphic>
          </wp:inline>
        </w:drawing>
      </w:r>
    </w:p>
    <w:p w14:paraId="5903636F" w14:textId="4D4A7B00" w:rsidR="000D4DED" w:rsidRDefault="0058065C" w:rsidP="000D4DED">
      <w:pPr>
        <w:pStyle w:val="FiguresCaption"/>
      </w:pPr>
      <w:bookmarkStart w:id="48" w:name="_Ref98846796"/>
      <w:r w:rsidRPr="005020BC">
        <w:rPr>
          <w:b/>
          <w:color w:val="auto"/>
        </w:rPr>
        <w:t xml:space="preserve">Figure </w:t>
      </w:r>
      <w:r w:rsidRPr="005020BC">
        <w:rPr>
          <w:b/>
          <w:color w:val="auto"/>
        </w:rPr>
        <w:fldChar w:fldCharType="begin"/>
      </w:r>
      <w:r w:rsidRPr="005020BC">
        <w:rPr>
          <w:b/>
          <w:color w:val="auto"/>
        </w:rPr>
        <w:instrText xml:space="preserve"> SEQ Figure \* ARABIC </w:instrText>
      </w:r>
      <w:r w:rsidRPr="005020BC">
        <w:rPr>
          <w:b/>
          <w:color w:val="auto"/>
        </w:rPr>
        <w:fldChar w:fldCharType="separate"/>
      </w:r>
      <w:r w:rsidR="009B416B">
        <w:rPr>
          <w:b/>
          <w:noProof/>
          <w:color w:val="auto"/>
        </w:rPr>
        <w:t>1</w:t>
      </w:r>
      <w:r w:rsidRPr="005020BC">
        <w:rPr>
          <w:b/>
          <w:color w:val="auto"/>
        </w:rPr>
        <w:fldChar w:fldCharType="end"/>
      </w:r>
      <w:bookmarkEnd w:id="48"/>
      <w:r w:rsidRPr="005020BC">
        <w:rPr>
          <w:color w:val="auto"/>
        </w:rPr>
        <w:t xml:space="preserve"> - </w:t>
      </w:r>
      <w:r w:rsidR="005422FC" w:rsidRPr="005422FC">
        <w:t xml:space="preserve">Panel (a) displays Ecuador's topography, outlines its political regions in white, and indicates the </w:t>
      </w:r>
      <w:r w:rsidR="005422FC">
        <w:t>location</w:t>
      </w:r>
      <w:r w:rsidR="005422FC" w:rsidRPr="005422FC">
        <w:t xml:space="preserve"> of the country's three main geographical regions: the coast ("La Costa"), the Andean highlands ("La Sierra"), and the Amazon forest ("El Oriente"). The insert highlights Ecuador's location (in red) in South America. Panel (b) shows Ecuador's domain within the ENS and ecPoint grid, with grid boxes indicated with black dots. The regions are </w:t>
      </w:r>
      <w:r w:rsidR="005422FC">
        <w:t>colour-coded</w:t>
      </w:r>
      <w:r w:rsidR="005422FC" w:rsidRPr="005422FC">
        <w:t xml:space="preserve"> in yellow for “La Costa”, brown for “La Sierra”, and green for “El Oriente”. Panel (c) shows the population density from the 2020 census (people/km2) in each political region.</w:t>
      </w:r>
    </w:p>
    <w:p w14:paraId="1876159B" w14:textId="720A794E" w:rsidR="00D81B81" w:rsidRDefault="00D81B81" w:rsidP="00E14D8A">
      <w:pPr>
        <w:pStyle w:val="FiguresCaption"/>
        <w:rPr>
          <w:color w:val="auto"/>
        </w:rPr>
      </w:pPr>
    </w:p>
    <w:p w14:paraId="2E92454D" w14:textId="77777777" w:rsidR="006B213F" w:rsidRPr="005020BC" w:rsidRDefault="006B213F" w:rsidP="006B213F">
      <w:pPr>
        <w:pStyle w:val="FiguresCaption"/>
        <w:jc w:val="left"/>
        <w:rPr>
          <w:color w:val="auto"/>
        </w:rPr>
      </w:pPr>
    </w:p>
    <w:p w14:paraId="3C7974D0" w14:textId="77777777" w:rsidR="006B213F" w:rsidRPr="005020BC" w:rsidRDefault="0058065C" w:rsidP="006B213F">
      <w:pPr>
        <w:keepNext/>
      </w:pPr>
      <w:r>
        <w:rPr>
          <w:noProof/>
        </w:rPr>
        <w:lastRenderedPageBreak/>
        <w:drawing>
          <wp:inline distT="0" distB="0" distL="0" distR="0" wp14:anchorId="1C4B5E76" wp14:editId="1273A126">
            <wp:extent cx="5076825" cy="7991475"/>
            <wp:effectExtent l="0" t="0" r="9525" b="9525"/>
            <wp:docPr id="480271462" name="Immagine 480271462" descr="Immagine che contiene testo, diagramma,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71462" name="Immagine 480271462" descr="Immagine che contiene testo, diagramma, mappa&#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076825" cy="7991475"/>
                    </a:xfrm>
                    <a:prstGeom prst="rect">
                      <a:avLst/>
                    </a:prstGeom>
                  </pic:spPr>
                </pic:pic>
              </a:graphicData>
            </a:graphic>
          </wp:inline>
        </w:drawing>
      </w:r>
    </w:p>
    <w:p w14:paraId="1A83213D" w14:textId="315EB271" w:rsidR="006B213F" w:rsidRDefault="0058065C" w:rsidP="006B213F">
      <w:pPr>
        <w:pStyle w:val="FiguresCaption"/>
      </w:pPr>
      <w:bookmarkStart w:id="49" w:name="_Ref98923598"/>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9B416B">
        <w:rPr>
          <w:b/>
          <w:bCs/>
          <w:noProof/>
        </w:rPr>
        <w:t>2</w:t>
      </w:r>
      <w:r w:rsidRPr="005020BC">
        <w:rPr>
          <w:b/>
          <w:bCs/>
        </w:rPr>
        <w:fldChar w:fldCharType="end"/>
      </w:r>
      <w:bookmarkEnd w:id="49"/>
      <w:r w:rsidRPr="005020BC">
        <w:t xml:space="preserve"> – </w:t>
      </w:r>
      <w:r w:rsidR="00941DB3" w:rsidRPr="00941DB3">
        <w:t>Panels (a), (b), and (c) show the spatial distribution of point flood reports in 2019 with EFFCIs, respectively, &gt;=1, 6, and 10. Panels (d), (e), and (f) are the same but for flood reports in 2020.</w:t>
      </w:r>
    </w:p>
    <w:p w14:paraId="339ED430" w14:textId="77777777" w:rsidR="006B213F" w:rsidRDefault="006B213F" w:rsidP="006B213F">
      <w:pPr>
        <w:pStyle w:val="FiguresCaption"/>
      </w:pPr>
    </w:p>
    <w:p w14:paraId="6F3F03A9" w14:textId="09932168" w:rsidR="006B213F" w:rsidRDefault="00A9034F" w:rsidP="006B213F">
      <w:pPr>
        <w:pStyle w:val="FiguresCaption"/>
      </w:pPr>
      <w:r>
        <w:rPr>
          <w:noProof/>
        </w:rPr>
        <w:lastRenderedPageBreak/>
        <w:drawing>
          <wp:inline distT="0" distB="0" distL="0" distR="0" wp14:anchorId="6C753971" wp14:editId="5D99966A">
            <wp:extent cx="6299835" cy="4034155"/>
            <wp:effectExtent l="0" t="0" r="5715" b="4445"/>
            <wp:docPr id="1951248527" name="Immagine 1" descr="Immagine che contiene testo,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48527" name="Immagine 1" descr="Immagine che contiene testo, diagramma, Diagramma, linea&#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99835" cy="4034155"/>
                    </a:xfrm>
                    <a:prstGeom prst="rect">
                      <a:avLst/>
                    </a:prstGeom>
                  </pic:spPr>
                </pic:pic>
              </a:graphicData>
            </a:graphic>
          </wp:inline>
        </w:drawing>
      </w:r>
    </w:p>
    <w:p w14:paraId="5F7C5C82" w14:textId="519AD431" w:rsidR="006B213F" w:rsidRPr="000F654F" w:rsidRDefault="0058065C" w:rsidP="005B4FFD">
      <w:pPr>
        <w:pStyle w:val="FiguresCaption"/>
      </w:pPr>
      <w:bookmarkStart w:id="50" w:name="_Ref147850366"/>
      <w:r w:rsidRPr="000F654F">
        <w:rPr>
          <w:b/>
          <w:bCs/>
        </w:rPr>
        <w:t xml:space="preserve">Figure </w:t>
      </w:r>
      <w:r w:rsidRPr="000F654F">
        <w:rPr>
          <w:b/>
          <w:bCs/>
        </w:rPr>
        <w:fldChar w:fldCharType="begin"/>
      </w:r>
      <w:r w:rsidRPr="000F654F">
        <w:rPr>
          <w:b/>
          <w:bCs/>
        </w:rPr>
        <w:instrText xml:space="preserve"> SEQ Figure \* ARABIC </w:instrText>
      </w:r>
      <w:r w:rsidRPr="000F654F">
        <w:rPr>
          <w:b/>
          <w:bCs/>
        </w:rPr>
        <w:fldChar w:fldCharType="separate"/>
      </w:r>
      <w:r w:rsidR="009B416B">
        <w:rPr>
          <w:b/>
          <w:bCs/>
          <w:noProof/>
        </w:rPr>
        <w:t>3</w:t>
      </w:r>
      <w:r w:rsidRPr="000F654F">
        <w:rPr>
          <w:b/>
          <w:bCs/>
        </w:rPr>
        <w:fldChar w:fldCharType="end"/>
      </w:r>
      <w:bookmarkEnd w:id="50"/>
      <w:r>
        <w:t xml:space="preserve"> – </w:t>
      </w:r>
      <w:r w:rsidR="00404BB4" w:rsidRPr="00404BB4">
        <w:t>Panel (a) displays the timeseries of the counts of 2020’s flood reports with EFFCI&gt;=6, accumulated over four overlapping 12-hourly accumulation periods, ending at 12 (first row), 18 (second row), 00 (third row), and 06 UTC (fourth row). Figure 2e shows their spatial distribution. Black and pink (overlapped) bars represent point and grid flood reports, respectively. Where the black bars are visible, more than one point flood report was assigned to a grid box. Panel (b) shows the spatial distribution of the point and grid flood reports for the accumulation period that contains the largest number of flood reports, namely the one ending at 18 UTC on 2020-02-28.</w:t>
      </w:r>
    </w:p>
    <w:p w14:paraId="0A064BB0" w14:textId="77777777" w:rsidR="006B213F" w:rsidRDefault="006B213F" w:rsidP="006B213F">
      <w:pPr>
        <w:pStyle w:val="FiguresCaption"/>
        <w:ind w:firstLine="0"/>
        <w:rPr>
          <w:color w:val="auto"/>
        </w:rPr>
      </w:pPr>
    </w:p>
    <w:p w14:paraId="0C179EDC" w14:textId="28EAC376" w:rsidR="00E44E95" w:rsidRDefault="0058065C" w:rsidP="00E44E95">
      <w:pPr>
        <w:pStyle w:val="FiguresCaption"/>
        <w:keepNext/>
        <w:ind w:firstLine="0"/>
      </w:pPr>
      <w:r>
        <w:rPr>
          <w:noProof/>
        </w:rPr>
        <w:lastRenderedPageBreak/>
        <w:drawing>
          <wp:inline distT="0" distB="0" distL="0" distR="0" wp14:anchorId="3927586F" wp14:editId="35787DAE">
            <wp:extent cx="6299835" cy="5952490"/>
            <wp:effectExtent l="0" t="0" r="5715" b="0"/>
            <wp:docPr id="1697531967" name="Immagine 1" descr="Immagine che contiene testo, diagramma, mapp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31967" name="Immagine 1" descr="Immagine che contiene testo, diagramma, mappa, Diagramma&#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99835" cy="5952490"/>
                    </a:xfrm>
                    <a:prstGeom prst="rect">
                      <a:avLst/>
                    </a:prstGeom>
                  </pic:spPr>
                </pic:pic>
              </a:graphicData>
            </a:graphic>
          </wp:inline>
        </w:drawing>
      </w:r>
    </w:p>
    <w:p w14:paraId="3634D302" w14:textId="33191C05" w:rsidR="00404BB4" w:rsidRDefault="0058065C" w:rsidP="00286498">
      <w:pPr>
        <w:pStyle w:val="FiguresCaption"/>
      </w:pPr>
      <w:bookmarkStart w:id="51" w:name="_Ref150801432"/>
      <w:r w:rsidRPr="00476760">
        <w:rPr>
          <w:b/>
          <w:bCs/>
        </w:rPr>
        <w:t xml:space="preserve">Figure </w:t>
      </w:r>
      <w:r w:rsidRPr="00476760">
        <w:rPr>
          <w:b/>
          <w:bCs/>
        </w:rPr>
        <w:fldChar w:fldCharType="begin"/>
      </w:r>
      <w:r w:rsidRPr="00476760">
        <w:rPr>
          <w:b/>
          <w:bCs/>
        </w:rPr>
        <w:instrText xml:space="preserve"> SEQ Figure \* ARABIC </w:instrText>
      </w:r>
      <w:r w:rsidRPr="00476760">
        <w:rPr>
          <w:b/>
          <w:bCs/>
        </w:rPr>
        <w:fldChar w:fldCharType="separate"/>
      </w:r>
      <w:r w:rsidR="009B416B">
        <w:rPr>
          <w:b/>
          <w:bCs/>
          <w:noProof/>
        </w:rPr>
        <w:t>4</w:t>
      </w:r>
      <w:r w:rsidRPr="00476760">
        <w:rPr>
          <w:b/>
          <w:bCs/>
        </w:rPr>
        <w:fldChar w:fldCharType="end"/>
      </w:r>
      <w:bookmarkEnd w:id="51"/>
      <w:r>
        <w:t xml:space="preserve"> </w:t>
      </w:r>
      <w:r w:rsidR="00476760">
        <w:t>–</w:t>
      </w:r>
      <w:r>
        <w:t xml:space="preserve"> </w:t>
      </w:r>
      <w:r w:rsidR="00021032" w:rsidRPr="00021032">
        <w:t>Description of 12-hourly SYNOP rainfall observations in Ecuador from 2010-01-01 to 2020-12-31. Only accumulation periods ending at 12 and 00 UTC were available. Each plot is colour-coded according to the region</w:t>
      </w:r>
      <w:r w:rsidR="000824B2">
        <w:t xml:space="preserve"> they refer to</w:t>
      </w:r>
      <w:r w:rsidR="00021032" w:rsidRPr="00021032">
        <w:t>: yellow for “La Costa”, brown for “La Sierra”, and green for “El Oriente”. Panel (a) displays a map plot with the location of all SYNOP observations (some have moved locations over time). Panel (b) shows the daily counts of observations available for the accumulation period ending at 12 UTC (first column) and at 00 UTC (second column). Panel (c) shows the average rainfall for all considered years, for the accumulation period ending at 12 and at 00 UTC (the two values are repeated five times in the plot), and the corresponding trend lines. In panel (d), the distributions of 12-hourly rainfall totals are shown for the accumulation period ending at 12 UTC (first column) and at 00 UTC (second column). Each distribution includes zoomed-in inserts.</w:t>
      </w:r>
    </w:p>
    <w:p w14:paraId="5DA5F2AB" w14:textId="77777777" w:rsidR="00404BB4" w:rsidRDefault="00404BB4" w:rsidP="00404BB4">
      <w:pPr>
        <w:pStyle w:val="FiguresCaption"/>
      </w:pPr>
    </w:p>
    <w:p w14:paraId="38A7D0FE" w14:textId="7D21916D" w:rsidR="00404BB4" w:rsidRDefault="00404BB4" w:rsidP="00404BB4">
      <w:pPr>
        <w:pStyle w:val="FiguresCaption"/>
      </w:pPr>
      <w:r>
        <w:t xml:space="preserve"> </w:t>
      </w:r>
    </w:p>
    <w:p w14:paraId="5CFC1AFC" w14:textId="190982E2" w:rsidR="00404BB4" w:rsidRDefault="00404BB4" w:rsidP="00E44E95">
      <w:pPr>
        <w:pStyle w:val="FiguresCaption"/>
      </w:pPr>
    </w:p>
    <w:p w14:paraId="0728980E" w14:textId="77777777" w:rsidR="00404BB4" w:rsidRDefault="00404BB4" w:rsidP="00E44E95">
      <w:pPr>
        <w:pStyle w:val="FiguresCaption"/>
      </w:pPr>
    </w:p>
    <w:p w14:paraId="1FF62497" w14:textId="77777777" w:rsidR="00404BB4" w:rsidRDefault="00404BB4" w:rsidP="00E44E95">
      <w:pPr>
        <w:pStyle w:val="FiguresCaption"/>
      </w:pPr>
    </w:p>
    <w:p w14:paraId="50AA7AF8" w14:textId="117EA7F2" w:rsidR="00F879DF" w:rsidRDefault="0058065C" w:rsidP="00F879DF">
      <w:pPr>
        <w:pStyle w:val="FiguresCaption"/>
        <w:keepNext/>
        <w:ind w:firstLine="0"/>
        <w:jc w:val="center"/>
      </w:pPr>
      <w:bookmarkStart w:id="52" w:name="_17dp8vu" w:colFirst="0" w:colLast="0"/>
      <w:bookmarkEnd w:id="52"/>
      <w:r>
        <w:rPr>
          <w:noProof/>
        </w:rPr>
        <w:lastRenderedPageBreak/>
        <w:drawing>
          <wp:inline distT="0" distB="0" distL="0" distR="0" wp14:anchorId="6A7A5081" wp14:editId="716F4BF6">
            <wp:extent cx="5619750" cy="5648325"/>
            <wp:effectExtent l="0" t="0" r="0" b="9525"/>
            <wp:docPr id="1370350764" name="Immagine 1370350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50764" name="Immagine 1370350764"/>
                    <pic:cNvPicPr/>
                  </pic:nvPicPr>
                  <pic:blipFill>
                    <a:blip r:embed="rId20">
                      <a:extLst>
                        <a:ext uri="{28A0092B-C50C-407E-A947-70E740481C1C}">
                          <a14:useLocalDpi xmlns:a14="http://schemas.microsoft.com/office/drawing/2010/main" val="0"/>
                        </a:ext>
                      </a:extLst>
                    </a:blip>
                    <a:stretch>
                      <a:fillRect/>
                    </a:stretch>
                  </pic:blipFill>
                  <pic:spPr>
                    <a:xfrm>
                      <a:off x="0" y="0"/>
                      <a:ext cx="5619750" cy="5648325"/>
                    </a:xfrm>
                    <a:prstGeom prst="rect">
                      <a:avLst/>
                    </a:prstGeom>
                  </pic:spPr>
                </pic:pic>
              </a:graphicData>
            </a:graphic>
          </wp:inline>
        </w:drawing>
      </w:r>
    </w:p>
    <w:p w14:paraId="373C62AC" w14:textId="29E33E71" w:rsidR="00F879DF" w:rsidRDefault="0058065C" w:rsidP="00F879DF">
      <w:pPr>
        <w:pStyle w:val="FiguresCaption"/>
      </w:pPr>
      <w:bookmarkStart w:id="53" w:name="_Ref148041527"/>
      <w:r w:rsidRPr="006F0CD8">
        <w:rPr>
          <w:b/>
          <w:bCs/>
        </w:rPr>
        <w:t xml:space="preserve">Figure </w:t>
      </w:r>
      <w:r w:rsidRPr="006F0CD8">
        <w:rPr>
          <w:b/>
          <w:bCs/>
        </w:rPr>
        <w:fldChar w:fldCharType="begin"/>
      </w:r>
      <w:r w:rsidRPr="006F0CD8">
        <w:rPr>
          <w:b/>
          <w:bCs/>
        </w:rPr>
        <w:instrText xml:space="preserve"> SEQ Figure \* ARABIC </w:instrText>
      </w:r>
      <w:r w:rsidRPr="006F0CD8">
        <w:rPr>
          <w:b/>
          <w:bCs/>
        </w:rPr>
        <w:fldChar w:fldCharType="separate"/>
      </w:r>
      <w:r w:rsidR="009B416B">
        <w:rPr>
          <w:b/>
          <w:bCs/>
          <w:noProof/>
        </w:rPr>
        <w:t>5</w:t>
      </w:r>
      <w:r w:rsidRPr="006F0CD8">
        <w:rPr>
          <w:b/>
          <w:bCs/>
        </w:rPr>
        <w:fldChar w:fldCharType="end"/>
      </w:r>
      <w:bookmarkEnd w:id="53"/>
      <w:r>
        <w:t xml:space="preserve"> – </w:t>
      </w:r>
      <w:r w:rsidR="00E7032D" w:rsidRPr="00E7032D">
        <w:t>Example of a probabilistic ENS (first column) and ecPoint (second column) medium-range rainfall forecast (in mm/12h). The forecast is from the midnight run (00 UTC) on the 26th of February 2020, for the accumulation period ending at t+72, and valid for the 28th of February 2020 between 06 and 18 UTC (i.e., 00 and 12 LT). Panels (a) and (c) show examples of the 85th percentile for ENS and ecPoint, respectively, while panels (b) and (d) show examples of the 99th percentile.</w:t>
      </w:r>
    </w:p>
    <w:p w14:paraId="5FBCCCA0" w14:textId="66BB50F7" w:rsidR="00B557F5" w:rsidRDefault="009C3FC7" w:rsidP="00B557F5">
      <w:pPr>
        <w:pStyle w:val="FiguresCaption"/>
        <w:keepNext/>
        <w:ind w:firstLine="0"/>
      </w:pPr>
      <w:r>
        <w:rPr>
          <w:noProof/>
        </w:rPr>
        <w:lastRenderedPageBreak/>
        <w:drawing>
          <wp:inline distT="0" distB="0" distL="0" distR="0" wp14:anchorId="3B1E0266" wp14:editId="2DBDAF56">
            <wp:extent cx="6299835" cy="5319395"/>
            <wp:effectExtent l="0" t="0" r="5715" b="0"/>
            <wp:docPr id="1017326365" name="Immagine 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26365" name="Immagine 1" descr="Immagine che contiene testo, schermata, diagramma, Diagramma&#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99835" cy="5319395"/>
                    </a:xfrm>
                    <a:prstGeom prst="rect">
                      <a:avLst/>
                    </a:prstGeom>
                  </pic:spPr>
                </pic:pic>
              </a:graphicData>
            </a:graphic>
          </wp:inline>
        </w:drawing>
      </w:r>
    </w:p>
    <w:p w14:paraId="4A26BE46" w14:textId="2992DD4B" w:rsidR="00BA1C61" w:rsidRDefault="0058065C" w:rsidP="001D386C">
      <w:pPr>
        <w:pStyle w:val="FiguresCaption"/>
      </w:pPr>
      <w:bookmarkStart w:id="54" w:name="_Ref151114080"/>
      <w:r w:rsidRPr="006B213F">
        <w:rPr>
          <w:b/>
          <w:bCs/>
        </w:rPr>
        <w:t xml:space="preserve">Figure </w:t>
      </w:r>
      <w:r w:rsidRPr="006B213F">
        <w:rPr>
          <w:b/>
          <w:bCs/>
        </w:rPr>
        <w:fldChar w:fldCharType="begin"/>
      </w:r>
      <w:r w:rsidRPr="006B213F">
        <w:rPr>
          <w:b/>
          <w:bCs/>
        </w:rPr>
        <w:instrText xml:space="preserve"> SEQ Figure \* ARABIC </w:instrText>
      </w:r>
      <w:r w:rsidRPr="006B213F">
        <w:rPr>
          <w:b/>
          <w:bCs/>
        </w:rPr>
        <w:fldChar w:fldCharType="separate"/>
      </w:r>
      <w:r w:rsidR="009B416B">
        <w:rPr>
          <w:b/>
          <w:bCs/>
          <w:noProof/>
        </w:rPr>
        <w:t>6</w:t>
      </w:r>
      <w:r w:rsidRPr="006B213F">
        <w:rPr>
          <w:b/>
          <w:bCs/>
        </w:rPr>
        <w:fldChar w:fldCharType="end"/>
      </w:r>
      <w:bookmarkEnd w:id="54"/>
      <w:r w:rsidRPr="005310A7">
        <w:t xml:space="preserve"> </w:t>
      </w:r>
      <w:r w:rsidR="00EE1BE5" w:rsidRPr="005310A7">
        <w:t>–</w:t>
      </w:r>
      <w:r w:rsidRPr="005310A7">
        <w:t xml:space="preserve"> </w:t>
      </w:r>
      <w:r w:rsidR="00C9265D">
        <w:t xml:space="preserve">Panels (a) and (b) show, for “La Costa” and “La Sierra”, respectively, the 12-hourly rainfall average (continuous line) and their trend (dashed line) as a function of forecast lead time up to day 10. SYNOP, ENS, and ecPoint are shown in grey, red, and blue, respectively. The x-axis indicates the lead time steps (in hours) at the end of the 12-hourly accumulation period. Each step is colour-coded according to the valid accumulation period </w:t>
      </w:r>
      <w:r w:rsidR="00932C5D">
        <w:t>(</w:t>
      </w:r>
      <w:r w:rsidR="00C9265D">
        <w:t>in UTC and</w:t>
      </w:r>
      <w:r w:rsidR="00932C5D">
        <w:t xml:space="preserve"> </w:t>
      </w:r>
      <w:r w:rsidR="00C9265D">
        <w:t xml:space="preserve">LT) based on the 00 UTC run: the </w:t>
      </w:r>
      <w:r w:rsidR="00932C5D">
        <w:t xml:space="preserve">steps representing the </w:t>
      </w:r>
      <w:r w:rsidR="00C9265D">
        <w:t>accumulation period between 0000-1200 UTC (or 1800-0600 LT</w:t>
      </w:r>
      <w:r w:rsidR="00932C5D">
        <w:t xml:space="preserve">, </w:t>
      </w:r>
      <w:r w:rsidR="00C9265D">
        <w:t>nighttime</w:t>
      </w:r>
      <w:r w:rsidR="00932C5D">
        <w:t>) are</w:t>
      </w:r>
      <w:r w:rsidR="00C9265D">
        <w:t xml:space="preserve"> shown in green, while the</w:t>
      </w:r>
      <w:r w:rsidR="00932C5D">
        <w:t xml:space="preserve"> steps representing the</w:t>
      </w:r>
      <w:r w:rsidR="00C9265D">
        <w:t xml:space="preserve"> accumulation period between 1200-0000 UTC (or 0600-1800 LT</w:t>
      </w:r>
      <w:r w:rsidR="00932C5D">
        <w:t>, daytime</w:t>
      </w:r>
      <w:r w:rsidR="00C9265D">
        <w:t xml:space="preserve">) </w:t>
      </w:r>
      <w:r w:rsidR="00932C5D">
        <w:t>are</w:t>
      </w:r>
      <w:r w:rsidR="00C9265D">
        <w:t xml:space="preserve"> shown in cyan. Panels (c) and (d) illustrate examples of a typical spatial distribution of rainfall averages, respectively, at nighttime and daytime for a day 3 forecast in ENS (accumulation periods ending at steps t+60 and t+72, respectively). Panels (e) and (f) show the same but for </w:t>
      </w:r>
      <w:r w:rsidR="00C9265D">
        <w:rPr>
          <w:rStyle w:val="issue-underline"/>
        </w:rPr>
        <w:t>ecPoint.</w:t>
      </w:r>
    </w:p>
    <w:p w14:paraId="7DEAE02C" w14:textId="77777777" w:rsidR="00BA1C61" w:rsidRDefault="00BA1C61" w:rsidP="001D386C">
      <w:pPr>
        <w:pStyle w:val="FiguresCaption"/>
      </w:pPr>
    </w:p>
    <w:p w14:paraId="3FFC0AA2" w14:textId="77777777" w:rsidR="00BA1C61" w:rsidRDefault="00BA1C61" w:rsidP="001D386C">
      <w:pPr>
        <w:pStyle w:val="FiguresCaption"/>
      </w:pPr>
    </w:p>
    <w:p w14:paraId="3D541862" w14:textId="77777777" w:rsidR="00BA1C61" w:rsidRDefault="00BA1C61" w:rsidP="001D386C">
      <w:pPr>
        <w:pStyle w:val="FiguresCaption"/>
      </w:pPr>
    </w:p>
    <w:p w14:paraId="323C54AB" w14:textId="5A33FB33" w:rsidR="00F7785F" w:rsidRPr="005310A7" w:rsidRDefault="00F7785F" w:rsidP="00246CD4">
      <w:pPr>
        <w:pStyle w:val="FiguresCaption"/>
      </w:pPr>
    </w:p>
    <w:p w14:paraId="3A6A3439" w14:textId="77777777" w:rsidR="00BD389B" w:rsidRDefault="00BD389B" w:rsidP="00180145">
      <w:pPr>
        <w:pStyle w:val="FiguresCaption"/>
        <w:jc w:val="left"/>
      </w:pPr>
    </w:p>
    <w:p w14:paraId="03CBCD00" w14:textId="435D8CE9" w:rsidR="00D81B81" w:rsidRDefault="002162FB" w:rsidP="00AD6AD1">
      <w:pPr>
        <w:pStyle w:val="FiguresCaption"/>
        <w:keepNext/>
        <w:ind w:firstLine="0"/>
        <w:jc w:val="center"/>
      </w:pPr>
      <w:r>
        <w:rPr>
          <w:noProof/>
        </w:rPr>
        <w:lastRenderedPageBreak/>
        <w:drawing>
          <wp:inline distT="0" distB="0" distL="0" distR="0" wp14:anchorId="76F39936" wp14:editId="23FB3048">
            <wp:extent cx="8851268" cy="6127458"/>
            <wp:effectExtent l="9525" t="0" r="0" b="0"/>
            <wp:docPr id="966848986" name="Immagine 8"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48986" name="Immagine 8" descr="Immagine che contiene testo, diagramma, Piano, schermata&#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rot="16200000">
                      <a:off x="0" y="0"/>
                      <a:ext cx="8861962" cy="6134861"/>
                    </a:xfrm>
                    <a:prstGeom prst="rect">
                      <a:avLst/>
                    </a:prstGeom>
                  </pic:spPr>
                </pic:pic>
              </a:graphicData>
            </a:graphic>
          </wp:inline>
        </w:drawing>
      </w:r>
    </w:p>
    <w:p w14:paraId="70DE8FBF" w14:textId="77777777" w:rsidR="00C82885" w:rsidRPr="00C82885" w:rsidRDefault="0058065C" w:rsidP="00C82885">
      <w:pPr>
        <w:pStyle w:val="FiguresCaption"/>
      </w:pPr>
      <w:bookmarkStart w:id="55" w:name="_Ref147158533"/>
      <w:r w:rsidRPr="000479C1">
        <w:rPr>
          <w:b/>
          <w:bCs/>
        </w:rPr>
        <w:t xml:space="preserve">Figure </w:t>
      </w:r>
      <w:r w:rsidRPr="000479C1">
        <w:rPr>
          <w:b/>
          <w:bCs/>
        </w:rPr>
        <w:fldChar w:fldCharType="begin"/>
      </w:r>
      <w:r w:rsidRPr="000479C1">
        <w:rPr>
          <w:b/>
          <w:bCs/>
        </w:rPr>
        <w:instrText xml:space="preserve"> SEQ Figure \* ARABIC </w:instrText>
      </w:r>
      <w:r w:rsidRPr="000479C1">
        <w:rPr>
          <w:b/>
          <w:bCs/>
        </w:rPr>
        <w:fldChar w:fldCharType="separate"/>
      </w:r>
      <w:r w:rsidR="009B416B">
        <w:rPr>
          <w:b/>
          <w:bCs/>
          <w:noProof/>
        </w:rPr>
        <w:t>7</w:t>
      </w:r>
      <w:r w:rsidRPr="000479C1">
        <w:rPr>
          <w:b/>
          <w:bCs/>
        </w:rPr>
        <w:fldChar w:fldCharType="end"/>
      </w:r>
      <w:bookmarkEnd w:id="55"/>
      <w:r>
        <w:t xml:space="preserve"> – </w:t>
      </w:r>
      <w:r w:rsidR="00C82885" w:rsidRPr="00C82885">
        <w:t>Flowchart of the general methodological steps to determine the verifying rainfall thresholds (pink area) and to assess the forecasts’ performance in identifying areas at risk of flash floods (green area). The coloured boxes highlight the actual steps taken in this study.</w:t>
      </w:r>
    </w:p>
    <w:p w14:paraId="3609F1BA" w14:textId="20580F3E" w:rsidR="00D81B81" w:rsidRPr="005020BC" w:rsidRDefault="00E27C21" w:rsidP="000260BA">
      <w:pPr>
        <w:pStyle w:val="FiguresCaption"/>
        <w:ind w:firstLine="0"/>
      </w:pPr>
      <w:r>
        <w:rPr>
          <w:noProof/>
        </w:rPr>
        <w:lastRenderedPageBreak/>
        <w:drawing>
          <wp:inline distT="0" distB="0" distL="0" distR="0" wp14:anchorId="6D4D8587" wp14:editId="0DF08757">
            <wp:extent cx="6299835" cy="6878955"/>
            <wp:effectExtent l="0" t="0" r="5715" b="0"/>
            <wp:docPr id="1881332039" name="Immagine 14" descr="Immagine che contiene testo, diagramma, mapp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32039" name="Immagine 14" descr="Immagine che contiene testo, diagramma, mappa, Piano&#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99835" cy="6878955"/>
                    </a:xfrm>
                    <a:prstGeom prst="rect">
                      <a:avLst/>
                    </a:prstGeom>
                  </pic:spPr>
                </pic:pic>
              </a:graphicData>
            </a:graphic>
          </wp:inline>
        </w:drawing>
      </w:r>
    </w:p>
    <w:p w14:paraId="19D19D47" w14:textId="4A95499E" w:rsidR="005730D9" w:rsidRDefault="0058065C" w:rsidP="00387475">
      <w:pPr>
        <w:pStyle w:val="FiguresCaption"/>
      </w:pPr>
      <w:bookmarkStart w:id="56" w:name="_Ref105137583"/>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9B416B">
        <w:rPr>
          <w:b/>
          <w:bCs/>
          <w:noProof/>
        </w:rPr>
        <w:t>8</w:t>
      </w:r>
      <w:r w:rsidRPr="005020BC">
        <w:rPr>
          <w:b/>
          <w:bCs/>
        </w:rPr>
        <w:fldChar w:fldCharType="end"/>
      </w:r>
      <w:bookmarkEnd w:id="56"/>
      <w:r w:rsidRPr="005020BC">
        <w:t xml:space="preserve"> – </w:t>
      </w:r>
      <w:r w:rsidR="00182903" w:rsidRPr="00182903">
        <w:t>Schematic representation of how short-range ecPoint rainfall forecasts are used to determine verifying rainfall thresholds (VRT) using 2019's N=93 point flood reports with EFFCI&gt;=6 in “La Costa” as an example (see Figure 2b and Table 1). Panel (a) shows the location of the N point flood reports. Panel (b) shows examples of possible distributions of short-range ecPoint rainfall forecasts associated with each of the N point flood reports (in blue). If a sufficiently large x</w:t>
      </w:r>
      <w:r w:rsidR="00182903" w:rsidRPr="00182903">
        <w:rPr>
          <w:vertAlign w:val="superscript"/>
        </w:rPr>
        <w:t>th</w:t>
      </w:r>
      <w:r w:rsidR="00182903" w:rsidRPr="00182903">
        <w:t xml:space="preserve"> percentile is considered in each distribution, the corresponding tp(x</w:t>
      </w:r>
      <w:r w:rsidR="00182903" w:rsidRPr="00182903">
        <w:rPr>
          <w:vertAlign w:val="superscript"/>
        </w:rPr>
        <w:t>th</w:t>
      </w:r>
      <w:r w:rsidR="00182903" w:rsidRPr="00182903">
        <w:t>) values can be regarded as flash-flood-triggering rainfall events (in red). Panel (c) displays the net distribution (in red) of the N flash-flood-triggering rainfall events. In the example, only one distribution is shown. However, as many distributions as desired can be created by considering different percentiles. Panel (d) shows the rainfall climatology (in yellow, as this example refers to “La Costa”) built from SYNOP observations. The percentiles P</w:t>
      </w:r>
      <w:r w:rsidR="00182903" w:rsidRPr="00641DD8">
        <w:rPr>
          <w:vertAlign w:val="subscript"/>
        </w:rPr>
        <w:t>1</w:t>
      </w:r>
      <w:r w:rsidR="00182903" w:rsidRPr="00182903">
        <w:t xml:space="preserve"> and P</w:t>
      </w:r>
      <w:r w:rsidR="00182903" w:rsidRPr="00641DD8">
        <w:rPr>
          <w:vertAlign w:val="subscript"/>
        </w:rPr>
        <w:t>2</w:t>
      </w:r>
      <w:r w:rsidR="00182903" w:rsidRPr="00182903">
        <w:t>, and the corresponding rainfall values tp</w:t>
      </w:r>
      <w:r w:rsidR="00182903" w:rsidRPr="00641DD8">
        <w:rPr>
          <w:vertAlign w:val="subscript"/>
        </w:rPr>
        <w:t>1</w:t>
      </w:r>
      <w:r w:rsidR="00182903" w:rsidRPr="00182903">
        <w:t xml:space="preserve"> and tp</w:t>
      </w:r>
      <w:r w:rsidR="00182903" w:rsidRPr="00641DD8">
        <w:rPr>
          <w:vertAlign w:val="subscript"/>
        </w:rPr>
        <w:t>2</w:t>
      </w:r>
      <w:r w:rsidR="00182903" w:rsidRPr="00182903">
        <w:t>, define the range of moderately severe rainfall values (tp</w:t>
      </w:r>
      <w:r w:rsidR="00182903" w:rsidRPr="00FB67C3">
        <w:rPr>
          <w:vertAlign w:val="subscript"/>
        </w:rPr>
        <w:t>MS</w:t>
      </w:r>
      <w:r w:rsidR="00182903" w:rsidRPr="00182903">
        <w:t>), whose width is visually highlighted by the light grey rectangle. The percentiles P</w:t>
      </w:r>
      <w:r w:rsidR="00182903" w:rsidRPr="00FB67C3">
        <w:rPr>
          <w:vertAlign w:val="subscript"/>
        </w:rPr>
        <w:t>2</w:t>
      </w:r>
      <w:r w:rsidR="00182903" w:rsidRPr="00182903">
        <w:t xml:space="preserve"> and P</w:t>
      </w:r>
      <w:r w:rsidR="00182903" w:rsidRPr="00FB67C3">
        <w:rPr>
          <w:vertAlign w:val="subscript"/>
        </w:rPr>
        <w:t>3</w:t>
      </w:r>
      <w:r w:rsidR="00182903" w:rsidRPr="00182903">
        <w:t>, and the corresponding rainfall values tp</w:t>
      </w:r>
      <w:r w:rsidR="00182903" w:rsidRPr="00FB67C3">
        <w:rPr>
          <w:vertAlign w:val="subscript"/>
        </w:rPr>
        <w:t>2</w:t>
      </w:r>
      <w:r w:rsidR="00182903" w:rsidRPr="00182903">
        <w:t xml:space="preserve"> and tp</w:t>
      </w:r>
      <w:r w:rsidR="00182903" w:rsidRPr="00FB67C3">
        <w:rPr>
          <w:vertAlign w:val="subscript"/>
        </w:rPr>
        <w:t>3</w:t>
      </w:r>
      <w:r w:rsidR="00182903" w:rsidRPr="00182903">
        <w:t>, define the range of severe rainfall values (tp</w:t>
      </w:r>
      <w:r w:rsidR="00182903" w:rsidRPr="00FB67C3">
        <w:rPr>
          <w:vertAlign w:val="subscript"/>
        </w:rPr>
        <w:t>S</w:t>
      </w:r>
      <w:r w:rsidR="00182903" w:rsidRPr="00182903">
        <w:t>), whose width is visually highlighted by the dark grey rectangle. Using the two rainfall ranges and a pre-established top fraction of the most extreme N flood reports, panel (e) illustrates how candidates for moderately severe VRT</w:t>
      </w:r>
      <w:r w:rsidR="00182903" w:rsidRPr="00662610">
        <w:rPr>
          <w:vertAlign w:val="subscript"/>
        </w:rPr>
        <w:t>MS</w:t>
      </w:r>
      <w:r w:rsidR="00182903" w:rsidRPr="00182903">
        <w:t xml:space="preserve"> and severe VRT</w:t>
      </w:r>
      <w:r w:rsidR="00182903" w:rsidRPr="00662610">
        <w:rPr>
          <w:vertAlign w:val="subscript"/>
        </w:rPr>
        <w:t>S</w:t>
      </w:r>
      <w:r w:rsidR="00182903" w:rsidRPr="00182903">
        <w:t xml:space="preserve"> are determined when a series of net distributions of flash-flood-triggering rainfall events are available.</w:t>
      </w:r>
    </w:p>
    <w:p w14:paraId="12411105" w14:textId="77777777" w:rsidR="005730D9" w:rsidRDefault="005730D9" w:rsidP="0011422D">
      <w:pPr>
        <w:pStyle w:val="FiguresCaption"/>
      </w:pPr>
    </w:p>
    <w:p w14:paraId="14E5C0AD" w14:textId="77777777" w:rsidR="00D81B81" w:rsidRDefault="00D81B81" w:rsidP="00551955">
      <w:pPr>
        <w:pStyle w:val="FiguresCaption"/>
      </w:pPr>
    </w:p>
    <w:p w14:paraId="4D1D777A" w14:textId="77777777" w:rsidR="00D81B81" w:rsidRDefault="00D81B81" w:rsidP="00551955">
      <w:pPr>
        <w:pStyle w:val="FiguresCaption"/>
      </w:pPr>
    </w:p>
    <w:p w14:paraId="7E7D59DC" w14:textId="77777777" w:rsidR="00D81B81" w:rsidRPr="005020BC" w:rsidRDefault="00D81B81" w:rsidP="00232F0C">
      <w:pPr>
        <w:pStyle w:val="FiguresCaption"/>
      </w:pPr>
    </w:p>
    <w:p w14:paraId="59C01931" w14:textId="2630047D" w:rsidR="00D81B81" w:rsidRPr="005020BC" w:rsidRDefault="00B33BD6" w:rsidP="00B030BF">
      <w:pPr>
        <w:keepNext/>
        <w:ind w:firstLine="0"/>
      </w:pPr>
      <w:r>
        <w:rPr>
          <w:noProof/>
        </w:rPr>
        <w:lastRenderedPageBreak/>
        <w:drawing>
          <wp:inline distT="0" distB="0" distL="0" distR="0" wp14:anchorId="1B28F266" wp14:editId="6CCECECA">
            <wp:extent cx="6299835" cy="6482080"/>
            <wp:effectExtent l="0" t="0" r="5715" b="0"/>
            <wp:docPr id="346591057" name="Immagine 15" descr="Immagine che contiene testo, diagramma, linea,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91057" name="Immagine 15" descr="Immagine che contiene testo, diagramma, linea, mapp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99835" cy="6482080"/>
                    </a:xfrm>
                    <a:prstGeom prst="rect">
                      <a:avLst/>
                    </a:prstGeom>
                  </pic:spPr>
                </pic:pic>
              </a:graphicData>
            </a:graphic>
          </wp:inline>
        </w:drawing>
      </w:r>
    </w:p>
    <w:p w14:paraId="399345F7" w14:textId="65130473" w:rsidR="00D81B81" w:rsidRPr="009F614E" w:rsidRDefault="0058065C" w:rsidP="00DE76D7">
      <w:pPr>
        <w:pStyle w:val="FiguresCaption"/>
      </w:pPr>
      <w:bookmarkStart w:id="57" w:name="_Ref98925769"/>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9B416B">
        <w:rPr>
          <w:b/>
          <w:bCs/>
          <w:noProof/>
        </w:rPr>
        <w:t>9</w:t>
      </w:r>
      <w:r w:rsidRPr="005020BC">
        <w:rPr>
          <w:b/>
          <w:bCs/>
        </w:rPr>
        <w:fldChar w:fldCharType="end"/>
      </w:r>
      <w:bookmarkEnd w:id="57"/>
      <w:r w:rsidRPr="005020BC">
        <w:t xml:space="preserve"> – </w:t>
      </w:r>
      <w:r w:rsidR="008156AF" w:rsidRPr="008156AF">
        <w:t>Panels (a) and (c) show the rainfall climatologies from SYNOP observations, respectively, for “La Costa” and “La Sierra”, with 95% confidence intervals. The range of moderately severe (tp</w:t>
      </w:r>
      <w:r w:rsidR="008156AF" w:rsidRPr="008156AF">
        <w:rPr>
          <w:vertAlign w:val="subscript"/>
        </w:rPr>
        <w:t>MS</w:t>
      </w:r>
      <w:r w:rsidR="008156AF" w:rsidRPr="008156AF">
        <w:t>) and severe rainfall totals (tp</w:t>
      </w:r>
      <w:r w:rsidR="008156AF" w:rsidRPr="008156AF">
        <w:rPr>
          <w:vertAlign w:val="subscript"/>
        </w:rPr>
        <w:t>S</w:t>
      </w:r>
      <w:r w:rsidR="008156AF" w:rsidRPr="008156AF">
        <w:t xml:space="preserve">) are indicated, respectively, with a light and dark grey rectangle. Panels (b) and (d) show, respectively, the net distributions of flash-flood-triggering rainfall events (i.e., distribution in red in </w:t>
      </w:r>
      <w:r w:rsidR="001B71E2">
        <w:fldChar w:fldCharType="begin"/>
      </w:r>
      <w:r w:rsidR="001B71E2">
        <w:instrText xml:space="preserve"> REF _Ref105137583 \h </w:instrText>
      </w:r>
      <w:r w:rsidR="001B71E2">
        <w:fldChar w:fldCharType="separate"/>
      </w:r>
      <w:r w:rsidR="001B71E2" w:rsidRPr="005020BC">
        <w:rPr>
          <w:b/>
          <w:bCs/>
        </w:rPr>
        <w:t xml:space="preserve">Figure </w:t>
      </w:r>
      <w:r w:rsidR="001B71E2">
        <w:rPr>
          <w:b/>
          <w:bCs/>
          <w:noProof/>
        </w:rPr>
        <w:t>8</w:t>
      </w:r>
      <w:r w:rsidR="001B71E2">
        <w:fldChar w:fldCharType="end"/>
      </w:r>
      <w:r w:rsidR="008156AF" w:rsidRPr="0081193D">
        <w:rPr>
          <w:b/>
          <w:bCs/>
        </w:rPr>
        <w:t>c</w:t>
      </w:r>
      <w:r w:rsidR="008156AF" w:rsidRPr="008156AF">
        <w:t>)</w:t>
      </w:r>
      <w:r w:rsidR="00DF034B">
        <w:t xml:space="preserve"> </w:t>
      </w:r>
      <w:r w:rsidR="00DF034B" w:rsidRPr="008156AF">
        <w:t>for “La Costa” and “La Sierra”</w:t>
      </w:r>
      <w:r w:rsidR="00DF034B">
        <w:t>,</w:t>
      </w:r>
      <w:r w:rsidR="008156AF" w:rsidRPr="008156AF">
        <w:t xml:space="preserve"> built from the rainfall totals corresponding to the 50th (in pale blue), 75th (in pale pink), 85th (in purple), 90th (in pale green), 95th (in pale brown), 98th (in grey), and 99th percentiles (in orange) in the distributions of short</w:t>
      </w:r>
      <w:r w:rsidR="005265FE">
        <w:t xml:space="preserve"> </w:t>
      </w:r>
      <w:r w:rsidR="008156AF" w:rsidRPr="008156AF">
        <w:t xml:space="preserve">range ecPoint rainfall forecasts (i.e., </w:t>
      </w:r>
      <w:r w:rsidR="001B71E2">
        <w:t xml:space="preserve">the </w:t>
      </w:r>
      <w:r w:rsidR="008156AF" w:rsidRPr="008156AF">
        <w:t>x</w:t>
      </w:r>
      <w:r w:rsidR="008156AF" w:rsidRPr="001B71E2">
        <w:rPr>
          <w:vertAlign w:val="superscript"/>
        </w:rPr>
        <w:t>th</w:t>
      </w:r>
      <w:r w:rsidR="008156AF" w:rsidRPr="008156AF">
        <w:t xml:space="preserve"> percentile indicated in red in</w:t>
      </w:r>
      <w:r w:rsidR="0027230C">
        <w:t xml:space="preserve"> </w:t>
      </w:r>
      <w:r w:rsidR="0027230C">
        <w:fldChar w:fldCharType="begin"/>
      </w:r>
      <w:r w:rsidR="0027230C">
        <w:instrText xml:space="preserve"> REF _Ref105137583 \h </w:instrText>
      </w:r>
      <w:r w:rsidR="0027230C">
        <w:fldChar w:fldCharType="separate"/>
      </w:r>
      <w:r w:rsidR="0027230C" w:rsidRPr="005020BC">
        <w:rPr>
          <w:b/>
          <w:bCs/>
        </w:rPr>
        <w:t xml:space="preserve">Figure </w:t>
      </w:r>
      <w:r w:rsidR="0027230C">
        <w:rPr>
          <w:b/>
          <w:bCs/>
          <w:noProof/>
        </w:rPr>
        <w:t>8</w:t>
      </w:r>
      <w:r w:rsidR="0027230C">
        <w:fldChar w:fldCharType="end"/>
      </w:r>
      <w:r w:rsidR="0027230C">
        <w:rPr>
          <w:b/>
          <w:bCs/>
        </w:rPr>
        <w:t>b</w:t>
      </w:r>
      <w:r w:rsidR="008156AF" w:rsidRPr="008156AF">
        <w:t>). The VRT</w:t>
      </w:r>
      <w:r w:rsidR="008156AF" w:rsidRPr="0027230C">
        <w:rPr>
          <w:vertAlign w:val="subscript"/>
        </w:rPr>
        <w:t>MS</w:t>
      </w:r>
      <w:r w:rsidR="008156AF" w:rsidRPr="008156AF">
        <w:t xml:space="preserve"> (purple circle) and VRT</w:t>
      </w:r>
      <w:r w:rsidR="008156AF" w:rsidRPr="0027230C">
        <w:rPr>
          <w:vertAlign w:val="subscript"/>
        </w:rPr>
        <w:t>S</w:t>
      </w:r>
      <w:r w:rsidR="008156AF" w:rsidRPr="008156AF">
        <w:t xml:space="preserve"> (orange circle) are defined using the net distribution that contains the cross point between the top ¾ most extreme flood events and the lower threshold of, respectively, the range of moderately severe and severe rainfall events.</w:t>
      </w:r>
    </w:p>
    <w:p w14:paraId="61EFF46A" w14:textId="77777777" w:rsidR="00D81B81" w:rsidRPr="005020BC" w:rsidRDefault="00D81B81" w:rsidP="001F78E5">
      <w:pPr>
        <w:pStyle w:val="FiguresCaption"/>
      </w:pPr>
    </w:p>
    <w:p w14:paraId="4D805E9F" w14:textId="0939862C" w:rsidR="00D81B81" w:rsidRPr="005020BC" w:rsidRDefault="0058065C" w:rsidP="00D24A99">
      <w:pPr>
        <w:keepNext/>
        <w:ind w:firstLine="0"/>
      </w:pPr>
      <w:r>
        <w:rPr>
          <w:noProof/>
        </w:rPr>
        <w:lastRenderedPageBreak/>
        <w:drawing>
          <wp:inline distT="0" distB="0" distL="0" distR="0" wp14:anchorId="6FB54986" wp14:editId="18D29EC1">
            <wp:extent cx="6299835" cy="6495415"/>
            <wp:effectExtent l="0" t="0" r="5715" b="635"/>
            <wp:docPr id="1481233395" name="Immagine 4"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33395" name="Immagine 4" descr="Immagine che contiene testo, schermata, Diagramma, diagramma&#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99835" cy="6495415"/>
                    </a:xfrm>
                    <a:prstGeom prst="rect">
                      <a:avLst/>
                    </a:prstGeom>
                  </pic:spPr>
                </pic:pic>
              </a:graphicData>
            </a:graphic>
          </wp:inline>
        </w:drawing>
      </w:r>
    </w:p>
    <w:p w14:paraId="2DD56445" w14:textId="5EDC2F34" w:rsidR="00D81B81" w:rsidRPr="005020BC" w:rsidRDefault="0058065C" w:rsidP="008C4FA3">
      <w:pPr>
        <w:pStyle w:val="FiguresCaption"/>
        <w:rPr>
          <w:b/>
          <w:bCs/>
        </w:rPr>
      </w:pPr>
      <w:bookmarkStart w:id="58" w:name="_Ref99114833"/>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9B416B">
        <w:rPr>
          <w:b/>
          <w:bCs/>
          <w:noProof/>
        </w:rPr>
        <w:t>10</w:t>
      </w:r>
      <w:r w:rsidRPr="005020BC">
        <w:rPr>
          <w:b/>
          <w:bCs/>
        </w:rPr>
        <w:fldChar w:fldCharType="end"/>
      </w:r>
      <w:bookmarkEnd w:id="58"/>
      <w:r w:rsidRPr="005020BC">
        <w:t xml:space="preserve"> </w:t>
      </w:r>
      <w:r w:rsidR="000306C3">
        <w:t>–</w:t>
      </w:r>
      <w:r w:rsidRPr="005020BC">
        <w:t xml:space="preserve"> </w:t>
      </w:r>
      <w:r w:rsidR="00BB5D1C" w:rsidRPr="00BB5D1C">
        <w:t>Area under the ROC curve (AROC) for flood reports with EFFCI&gt;=6. Panels (a) and (b) show the AROC, respectively, for VRT</w:t>
      </w:r>
      <w:r w:rsidR="00BB5D1C" w:rsidRPr="00DF33C3">
        <w:rPr>
          <w:vertAlign w:val="subscript"/>
        </w:rPr>
        <w:t>MS</w:t>
      </w:r>
      <w:r w:rsidR="00BB5D1C" w:rsidRPr="00BB5D1C">
        <w:t xml:space="preserve"> &gt;= 10 mm/12h and VRT</w:t>
      </w:r>
      <w:r w:rsidR="00BB5D1C" w:rsidRPr="00DF33C3">
        <w:rPr>
          <w:vertAlign w:val="subscript"/>
        </w:rPr>
        <w:t>S</w:t>
      </w:r>
      <w:r w:rsidR="00BB5D1C" w:rsidRPr="00BB5D1C">
        <w:t xml:space="preserve"> &gt;= 50 mm/12h in “La Costa”. Panels (c) and (d) show the AROC, respectively, for VRT</w:t>
      </w:r>
      <w:r w:rsidR="00BB5D1C" w:rsidRPr="00DF33C3">
        <w:rPr>
          <w:vertAlign w:val="subscript"/>
        </w:rPr>
        <w:t>MS</w:t>
      </w:r>
      <w:r w:rsidR="00BB5D1C" w:rsidRPr="00BB5D1C">
        <w:t xml:space="preserve"> &gt;= 6 mm/12h and VRT</w:t>
      </w:r>
      <w:r w:rsidR="00BB5D1C" w:rsidRPr="00C55C76">
        <w:rPr>
          <w:vertAlign w:val="subscript"/>
        </w:rPr>
        <w:t>S</w:t>
      </w:r>
      <w:r w:rsidR="00BB5D1C" w:rsidRPr="00BB5D1C">
        <w:t xml:space="preserve"> &gt;= 26 mm/12h in “La Sierra”. The lines and the shaded areas represent, respectively, the values of the AROC and the confidence interval (CI) at 95% for ENS (in red) and ecPoint (in blue). The x-axis indicates the lead times steps for the 00 UTC run at the end of the 12-hourly accumulation period, expressed in hours. The colours associated with each step indicate the valid 12-hourly accumulation periods in UTC and local time (LT). The steps in green for 0000-1200 UTC (or 1800-0600 LT) and in purple for 0600-1800 UTC (or 0000-1200 LT) represent the 12-hourly accumulation periods during the nighttime. The steps in cyan for 1200-0000 UTC (or 0600-1800 LT) and in fuchsia for 1800-0600 UTC (or 1200-0000 LT) represent the 12-hourly accumulation periods during the daytime. Lead times are also expressed in days (from 1 to 10).</w:t>
      </w:r>
    </w:p>
    <w:p w14:paraId="6E7470AC" w14:textId="77777777" w:rsidR="00D81B81" w:rsidRPr="005020BC" w:rsidRDefault="00D81B81" w:rsidP="008C4FA3">
      <w:pPr>
        <w:pStyle w:val="FiguresCaption"/>
        <w:jc w:val="center"/>
        <w:rPr>
          <w:b/>
          <w:bCs/>
        </w:rPr>
      </w:pPr>
    </w:p>
    <w:p w14:paraId="04136CE0" w14:textId="77777777" w:rsidR="00D81B81" w:rsidRPr="005020BC" w:rsidRDefault="00D81B81" w:rsidP="008C4FA3">
      <w:pPr>
        <w:pStyle w:val="FiguresCaption"/>
        <w:jc w:val="center"/>
        <w:rPr>
          <w:b/>
          <w:bCs/>
        </w:rPr>
      </w:pPr>
    </w:p>
    <w:p w14:paraId="7844808C" w14:textId="77777777" w:rsidR="00D81B81" w:rsidRPr="005020BC" w:rsidRDefault="00D81B81" w:rsidP="008C4FA3">
      <w:pPr>
        <w:pStyle w:val="FiguresCaption"/>
        <w:jc w:val="center"/>
        <w:rPr>
          <w:b/>
          <w:bCs/>
        </w:rPr>
      </w:pPr>
    </w:p>
    <w:p w14:paraId="77047D62" w14:textId="77777777" w:rsidR="00D81B81" w:rsidRPr="005020BC" w:rsidRDefault="00D81B81" w:rsidP="008C4FA3">
      <w:pPr>
        <w:pStyle w:val="FiguresCaption"/>
        <w:jc w:val="center"/>
        <w:rPr>
          <w:b/>
          <w:bCs/>
        </w:rPr>
      </w:pPr>
    </w:p>
    <w:p w14:paraId="66954360" w14:textId="77777777" w:rsidR="00D81B81" w:rsidRPr="005020BC" w:rsidRDefault="00D81B81" w:rsidP="003A287A">
      <w:pPr>
        <w:pStyle w:val="FiguresCaption"/>
        <w:ind w:firstLine="0"/>
      </w:pPr>
    </w:p>
    <w:p w14:paraId="0746BA28" w14:textId="394F69DE" w:rsidR="00D81B81" w:rsidRPr="005020BC" w:rsidRDefault="0058065C" w:rsidP="00A716AE">
      <w:pPr>
        <w:pStyle w:val="FiguresCaption"/>
        <w:keepNext/>
        <w:jc w:val="center"/>
      </w:pPr>
      <w:r>
        <w:rPr>
          <w:noProof/>
        </w:rPr>
        <w:lastRenderedPageBreak/>
        <w:drawing>
          <wp:inline distT="0" distB="0" distL="0" distR="0" wp14:anchorId="63211C5E" wp14:editId="084A1C37">
            <wp:extent cx="2880360" cy="2953512"/>
            <wp:effectExtent l="0" t="0" r="0" b="0"/>
            <wp:docPr id="1683839199"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39199" name="Immagine 1" descr="Immagine che contiene testo, linea, diagramma, Diagramma&#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80360" cy="2953512"/>
                    </a:xfrm>
                    <a:prstGeom prst="rect">
                      <a:avLst/>
                    </a:prstGeom>
                  </pic:spPr>
                </pic:pic>
              </a:graphicData>
            </a:graphic>
          </wp:inline>
        </w:drawing>
      </w:r>
    </w:p>
    <w:p w14:paraId="3F6042CF" w14:textId="599DDCA6" w:rsidR="00D81B81" w:rsidRPr="005020BC" w:rsidRDefault="0058065C" w:rsidP="00F576C5">
      <w:pPr>
        <w:pStyle w:val="FiguresCaption"/>
      </w:pPr>
      <w:bookmarkStart w:id="59" w:name="_Ref151150933"/>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9B416B">
        <w:rPr>
          <w:b/>
          <w:bCs/>
          <w:noProof/>
        </w:rPr>
        <w:t>11</w:t>
      </w:r>
      <w:r w:rsidRPr="005020BC">
        <w:rPr>
          <w:b/>
          <w:bCs/>
          <w:noProof/>
        </w:rPr>
        <w:fldChar w:fldCharType="end"/>
      </w:r>
      <w:bookmarkEnd w:id="59"/>
      <w:r w:rsidRPr="005020BC">
        <w:t xml:space="preserve"> – ROC curves </w:t>
      </w:r>
      <w:r w:rsidR="00D121A2">
        <w:t xml:space="preserve">built with flood reports with EFFCI&gt;=6, </w:t>
      </w:r>
      <w:r w:rsidRPr="005020BC">
        <w:t xml:space="preserve">for </w:t>
      </w:r>
      <w:r w:rsidR="00D977BB">
        <w:t>tp&gt;=</w:t>
      </w:r>
      <w:r w:rsidR="00D938E9">
        <w:t>VRT</w:t>
      </w:r>
      <w:r w:rsidR="00D2482C" w:rsidRPr="00D2482C">
        <w:rPr>
          <w:vertAlign w:val="subscript"/>
        </w:rPr>
        <w:t>S</w:t>
      </w:r>
      <w:r w:rsidRPr="005020BC">
        <w:t xml:space="preserve"> and for the accumulation period between (t+60,</w:t>
      </w:r>
      <w:r w:rsidR="009613A0">
        <w:t xml:space="preserve"> </w:t>
      </w:r>
      <w:r w:rsidRPr="005020BC">
        <w:t xml:space="preserve">t+72), </w:t>
      </w:r>
      <w:r w:rsidR="009613A0" w:rsidRPr="005020BC">
        <w:t>i.e.,</w:t>
      </w:r>
      <w:r w:rsidRPr="005020BC">
        <w:t xml:space="preserve"> for 0600 to 1800 local time (LT). The red and the blue line denote, respectively, the ROC curves for ENS and ecPoint. The continuous and the dashed lines correspond to the ROC curves for “La Costa” and “La Sierra”.</w:t>
      </w:r>
    </w:p>
    <w:p w14:paraId="1AAC33FA" w14:textId="77777777" w:rsidR="00A409AD" w:rsidRDefault="00A409AD" w:rsidP="00A409AD">
      <w:pPr>
        <w:pStyle w:val="FiguresCaption"/>
        <w:ind w:firstLine="0"/>
      </w:pPr>
    </w:p>
    <w:p w14:paraId="0D8F844E" w14:textId="2C9700FD" w:rsidR="00D60AA9" w:rsidRDefault="0058065C" w:rsidP="00D60AA9">
      <w:pPr>
        <w:pStyle w:val="FiguresCaption"/>
        <w:keepNext/>
        <w:ind w:firstLine="0"/>
      </w:pPr>
      <w:r>
        <w:rPr>
          <w:noProof/>
        </w:rPr>
        <w:lastRenderedPageBreak/>
        <w:drawing>
          <wp:inline distT="0" distB="0" distL="0" distR="0" wp14:anchorId="1E292A32" wp14:editId="2C448D31">
            <wp:extent cx="6299835" cy="5941695"/>
            <wp:effectExtent l="0" t="0" r="5715" b="1905"/>
            <wp:docPr id="1433673615" name="Immagine 5"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73615" name="Immagine 5" descr="Immagine che contiene testo, schermata, diagramma, Diagramma&#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99835" cy="5941695"/>
                    </a:xfrm>
                    <a:prstGeom prst="rect">
                      <a:avLst/>
                    </a:prstGeom>
                  </pic:spPr>
                </pic:pic>
              </a:graphicData>
            </a:graphic>
          </wp:inline>
        </w:drawing>
      </w:r>
    </w:p>
    <w:p w14:paraId="2E600FE8" w14:textId="77777777" w:rsidR="00D857B6" w:rsidRDefault="0058065C" w:rsidP="00C40832">
      <w:pPr>
        <w:pStyle w:val="FiguresCaption"/>
      </w:pPr>
      <w:bookmarkStart w:id="60" w:name="_Ref151152703"/>
      <w:r w:rsidRPr="000306C3">
        <w:rPr>
          <w:b/>
          <w:bCs/>
        </w:rPr>
        <w:t xml:space="preserve">Figure </w:t>
      </w:r>
      <w:r w:rsidRPr="000306C3">
        <w:rPr>
          <w:b/>
          <w:bCs/>
        </w:rPr>
        <w:fldChar w:fldCharType="begin"/>
      </w:r>
      <w:r w:rsidRPr="000306C3">
        <w:rPr>
          <w:b/>
          <w:bCs/>
        </w:rPr>
        <w:instrText xml:space="preserve"> SEQ Figure \* ARABIC </w:instrText>
      </w:r>
      <w:r w:rsidRPr="000306C3">
        <w:rPr>
          <w:b/>
          <w:bCs/>
        </w:rPr>
        <w:fldChar w:fldCharType="separate"/>
      </w:r>
      <w:r w:rsidR="009B416B">
        <w:rPr>
          <w:b/>
          <w:bCs/>
          <w:noProof/>
        </w:rPr>
        <w:t>12</w:t>
      </w:r>
      <w:r w:rsidRPr="000306C3">
        <w:rPr>
          <w:b/>
          <w:bCs/>
        </w:rPr>
        <w:fldChar w:fldCharType="end"/>
      </w:r>
      <w:bookmarkEnd w:id="60"/>
      <w:r>
        <w:t xml:space="preserve"> –</w:t>
      </w:r>
      <w:r w:rsidRPr="00D60AA9">
        <w:t xml:space="preserve"> </w:t>
      </w:r>
      <w:r>
        <w:t>Frequency bias</w:t>
      </w:r>
      <w:r w:rsidRPr="005020BC">
        <w:t xml:space="preserve"> (</w:t>
      </w:r>
      <w:r>
        <w:t>FB</w:t>
      </w:r>
      <w:r w:rsidRPr="005020BC">
        <w:t xml:space="preserve">) for flood reports with EFFCI&gt;=6. Panels (a) and (b) show the </w:t>
      </w:r>
      <w:r>
        <w:t xml:space="preserve">FB, </w:t>
      </w:r>
      <w:r w:rsidRPr="005020BC">
        <w:t>respectively</w:t>
      </w:r>
      <w:r>
        <w:t xml:space="preserve">, </w:t>
      </w:r>
      <w:r w:rsidRPr="005020BC">
        <w:t xml:space="preserve">for </w:t>
      </w:r>
      <w:r>
        <w:t>VRT</w:t>
      </w:r>
      <w:r>
        <w:rPr>
          <w:vertAlign w:val="subscript"/>
        </w:rPr>
        <w:t>MS</w:t>
      </w:r>
      <w:r>
        <w:t xml:space="preserve"> </w:t>
      </w:r>
      <w:r w:rsidRPr="005020BC">
        <w:t>&gt;=</w:t>
      </w:r>
      <w:r>
        <w:t xml:space="preserve"> </w:t>
      </w:r>
      <w:r w:rsidRPr="005020BC">
        <w:t>10 mm/12</w:t>
      </w:r>
      <w:r>
        <w:t>h</w:t>
      </w:r>
      <w:r w:rsidRPr="005020BC">
        <w:t xml:space="preserve"> and </w:t>
      </w:r>
      <w:r>
        <w:t>VRT</w:t>
      </w:r>
      <w:r>
        <w:rPr>
          <w:vertAlign w:val="subscript"/>
        </w:rPr>
        <w:t>S</w:t>
      </w:r>
      <w:r>
        <w:t xml:space="preserve"> </w:t>
      </w:r>
      <w:r w:rsidRPr="005020BC">
        <w:t>&gt;=</w:t>
      </w:r>
      <w:r>
        <w:t xml:space="preserve"> </w:t>
      </w:r>
      <w:r w:rsidRPr="005020BC">
        <w:t>50 mm/12</w:t>
      </w:r>
      <w:r w:rsidR="00002094">
        <w:t>h</w:t>
      </w:r>
      <w:r w:rsidR="00002094" w:rsidRPr="005020BC">
        <w:t xml:space="preserve"> in</w:t>
      </w:r>
      <w:r w:rsidRPr="005020BC">
        <w:t xml:space="preserve"> </w:t>
      </w:r>
      <w:r>
        <w:t>“</w:t>
      </w:r>
      <w:r w:rsidRPr="005020BC">
        <w:t xml:space="preserve">La Costa”. Panels (c) and (d) show the </w:t>
      </w:r>
      <w:r>
        <w:t>FB, respectively,</w:t>
      </w:r>
      <w:r w:rsidRPr="005020BC">
        <w:t xml:space="preserve"> </w:t>
      </w:r>
      <w:r>
        <w:t>for VRT</w:t>
      </w:r>
      <w:r>
        <w:rPr>
          <w:vertAlign w:val="subscript"/>
        </w:rPr>
        <w:t>MS</w:t>
      </w:r>
      <w:r>
        <w:t xml:space="preserve"> </w:t>
      </w:r>
      <w:r w:rsidRPr="005020BC">
        <w:t>&gt;=</w:t>
      </w:r>
      <w:r>
        <w:t xml:space="preserve"> 6</w:t>
      </w:r>
      <w:r w:rsidRPr="005020BC">
        <w:t xml:space="preserve"> mm/12</w:t>
      </w:r>
      <w:r>
        <w:t>h</w:t>
      </w:r>
      <w:r w:rsidRPr="005020BC">
        <w:t xml:space="preserve"> and </w:t>
      </w:r>
      <w:r>
        <w:t>VRT</w:t>
      </w:r>
      <w:r>
        <w:rPr>
          <w:vertAlign w:val="subscript"/>
        </w:rPr>
        <w:t>S</w:t>
      </w:r>
      <w:r>
        <w:t xml:space="preserve"> </w:t>
      </w:r>
      <w:r w:rsidRPr="005020BC">
        <w:t>&gt;=</w:t>
      </w:r>
      <w:r>
        <w:t xml:space="preserve"> 26</w:t>
      </w:r>
      <w:r w:rsidRPr="005020BC">
        <w:t xml:space="preserve"> mm/12</w:t>
      </w:r>
      <w:r>
        <w:t>h</w:t>
      </w:r>
      <w:r w:rsidRPr="005020BC">
        <w:t xml:space="preserve"> in “La Sierra”. The lines and the shaded areas represent, respectively, the values of the </w:t>
      </w:r>
      <w:r>
        <w:t>FB</w:t>
      </w:r>
      <w:r w:rsidRPr="005020BC">
        <w:t xml:space="preserve"> and the confidence interval (CI) at 95% for ENS (in red) and ecPoint (in blue). The x-axis indicates the lead times steps</w:t>
      </w:r>
      <w:r w:rsidR="00C646ED">
        <w:t xml:space="preserve"> for</w:t>
      </w:r>
      <w:r w:rsidR="00C646ED" w:rsidRPr="005020BC">
        <w:t xml:space="preserve"> the 00 UTC run</w:t>
      </w:r>
      <w:r w:rsidRPr="005020BC">
        <w:t xml:space="preserve"> at the end of the 12-hourly accumulation period</w:t>
      </w:r>
      <w:r w:rsidR="00C646ED">
        <w:t xml:space="preserve">, </w:t>
      </w:r>
      <w:r w:rsidRPr="005020BC">
        <w:t xml:space="preserve">expressed in hours. </w:t>
      </w:r>
      <w:r w:rsidR="000306C3" w:rsidRPr="005020BC">
        <w:t>The colours associated to each step indicate the valid 12-hourly accumulation periods in UTC and local time (LT)</w:t>
      </w:r>
      <w:r w:rsidR="000306C3">
        <w:t xml:space="preserve">. The steps in </w:t>
      </w:r>
      <w:r w:rsidR="000306C3" w:rsidRPr="005020BC">
        <w:t>green</w:t>
      </w:r>
      <w:r w:rsidR="000306C3">
        <w:t xml:space="preserve"> </w:t>
      </w:r>
      <w:r w:rsidR="000306C3" w:rsidRPr="005020BC">
        <w:t>for 0000-1200 UTC (or 1800-0600 LT)</w:t>
      </w:r>
      <w:r w:rsidR="000306C3">
        <w:t xml:space="preserve"> and</w:t>
      </w:r>
      <w:r w:rsidR="000306C3" w:rsidRPr="005020BC">
        <w:t xml:space="preserve"> </w:t>
      </w:r>
      <w:r w:rsidR="000306C3">
        <w:t xml:space="preserve">in </w:t>
      </w:r>
      <w:r w:rsidR="000306C3" w:rsidRPr="005020BC">
        <w:t>purple</w:t>
      </w:r>
      <w:r w:rsidR="000306C3">
        <w:t xml:space="preserve"> </w:t>
      </w:r>
      <w:r w:rsidR="000306C3" w:rsidRPr="005020BC">
        <w:t>for 0600-1800 UTC (or 0000-1200 LT)</w:t>
      </w:r>
      <w:r w:rsidR="000306C3">
        <w:t xml:space="preserve"> represent the 12-hourly accumulation periods during</w:t>
      </w:r>
      <w:r w:rsidR="00C40832">
        <w:t xml:space="preserve"> the</w:t>
      </w:r>
      <w:r w:rsidR="000306C3">
        <w:t xml:space="preserve"> nighttime. The steps in </w:t>
      </w:r>
      <w:r w:rsidR="000306C3" w:rsidRPr="005020BC">
        <w:t xml:space="preserve">cyan for 1200-0000 UTC (or 0600-1800 LT), and </w:t>
      </w:r>
      <w:r w:rsidR="000306C3">
        <w:t xml:space="preserve">in </w:t>
      </w:r>
      <w:r w:rsidR="000306C3" w:rsidRPr="005020BC">
        <w:t>fuchsia for 1800-0600 UTC (or 1200-0000 LT)</w:t>
      </w:r>
      <w:r w:rsidR="000306C3">
        <w:t xml:space="preserve"> represent the 12-hourly accumulation periods during</w:t>
      </w:r>
      <w:r w:rsidR="00C40832">
        <w:t xml:space="preserve"> the</w:t>
      </w:r>
      <w:r w:rsidR="000306C3">
        <w:t xml:space="preserve"> daytime. </w:t>
      </w:r>
      <w:r>
        <w:t>The lead times are also expressed in days</w:t>
      </w:r>
      <w:r w:rsidR="000306C3">
        <w:t xml:space="preserve"> </w:t>
      </w:r>
      <w:r w:rsidR="000306C3" w:rsidRPr="005020BC">
        <w:t>(from 1 to 10)</w:t>
      </w:r>
      <w:r>
        <w:t>.</w:t>
      </w:r>
    </w:p>
    <w:p w14:paraId="3A575DAF" w14:textId="33AA7BE7" w:rsidR="009B416B" w:rsidRDefault="0058065C" w:rsidP="00C40832">
      <w:pPr>
        <w:pStyle w:val="FiguresCaption"/>
      </w:pPr>
      <w:r>
        <w:rPr>
          <w:noProof/>
        </w:rPr>
        <w:lastRenderedPageBreak/>
        <w:drawing>
          <wp:inline distT="0" distB="0" distL="0" distR="0" wp14:anchorId="5CE96026" wp14:editId="001A795C">
            <wp:extent cx="6299835" cy="4728845"/>
            <wp:effectExtent l="0" t="0" r="5715" b="0"/>
            <wp:docPr id="82879187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91877" name="Immagine 82879187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99835" cy="4728845"/>
                    </a:xfrm>
                    <a:prstGeom prst="rect">
                      <a:avLst/>
                    </a:prstGeom>
                  </pic:spPr>
                </pic:pic>
              </a:graphicData>
            </a:graphic>
          </wp:inline>
        </w:drawing>
      </w:r>
    </w:p>
    <w:p w14:paraId="547140BF" w14:textId="38CAB929" w:rsidR="000C5C52" w:rsidRPr="00C66B1B" w:rsidRDefault="0058065C" w:rsidP="009B416B">
      <w:pPr>
        <w:pStyle w:val="FiguresCaption"/>
      </w:pPr>
      <w:bookmarkStart w:id="61" w:name="_Ref151155491"/>
      <w:r w:rsidRPr="00744773">
        <w:rPr>
          <w:b/>
          <w:bCs/>
        </w:rPr>
        <w:t xml:space="preserve">Figure </w:t>
      </w:r>
      <w:r w:rsidRPr="00744773">
        <w:rPr>
          <w:b/>
          <w:bCs/>
        </w:rPr>
        <w:fldChar w:fldCharType="begin"/>
      </w:r>
      <w:r w:rsidRPr="00744773">
        <w:rPr>
          <w:b/>
          <w:bCs/>
        </w:rPr>
        <w:instrText xml:space="preserve"> SEQ Figure \* ARABIC </w:instrText>
      </w:r>
      <w:r w:rsidRPr="00744773">
        <w:rPr>
          <w:b/>
          <w:bCs/>
        </w:rPr>
        <w:fldChar w:fldCharType="separate"/>
      </w:r>
      <w:r w:rsidRPr="00744773">
        <w:rPr>
          <w:b/>
          <w:bCs/>
          <w:noProof/>
        </w:rPr>
        <w:t>13</w:t>
      </w:r>
      <w:r w:rsidRPr="00744773">
        <w:rPr>
          <w:b/>
          <w:bCs/>
        </w:rPr>
        <w:fldChar w:fldCharType="end"/>
      </w:r>
      <w:bookmarkEnd w:id="61"/>
      <w:r>
        <w:t xml:space="preserve"> </w:t>
      </w:r>
      <w:r w:rsidR="00CD70EC">
        <w:t>–</w:t>
      </w:r>
      <w:r>
        <w:t xml:space="preserve"> </w:t>
      </w:r>
      <w:r w:rsidR="00CD70EC">
        <w:t>Count</w:t>
      </w:r>
      <w:r w:rsidR="00D151AD">
        <w:t>s</w:t>
      </w:r>
      <w:r w:rsidR="00CD70EC">
        <w:t xml:space="preserve"> of</w:t>
      </w:r>
      <w:r w:rsidR="00D151AD">
        <w:t xml:space="preserve"> </w:t>
      </w:r>
      <w:r w:rsidR="00CD70EC">
        <w:t>yes</w:t>
      </w:r>
      <w:r w:rsidR="002D5AF1">
        <w:t>-events (</w:t>
      </w:r>
      <w:r w:rsidR="002D0F3B">
        <w:t>flash flood</w:t>
      </w:r>
      <w:r w:rsidR="002D5AF1">
        <w:t>s)</w:t>
      </w:r>
      <w:r w:rsidR="00B1217D">
        <w:t xml:space="preserve"> in forecasts and observations</w:t>
      </w:r>
      <w:r w:rsidR="0066099B">
        <w:t>.</w:t>
      </w:r>
      <w:r w:rsidR="00EA0316">
        <w:t xml:space="preserve"> </w:t>
      </w:r>
      <w:r w:rsidR="00835038">
        <w:t>T</w:t>
      </w:r>
      <w:r w:rsidR="00267271">
        <w:t>he yes-event</w:t>
      </w:r>
      <w:r w:rsidR="00F01276">
        <w:t>s in the forecasts</w:t>
      </w:r>
      <w:r w:rsidR="00EA0316">
        <w:t xml:space="preserve"> are displayed</w:t>
      </w:r>
      <w:r w:rsidR="00835038">
        <w:t xml:space="preserve"> on the bottom x-axis</w:t>
      </w:r>
      <w:r w:rsidR="002C00B1">
        <w:t>,</w:t>
      </w:r>
      <w:r w:rsidR="00B50D9D">
        <w:t xml:space="preserve"> </w:t>
      </w:r>
      <w:r w:rsidR="00835038">
        <w:t xml:space="preserve">in red for </w:t>
      </w:r>
      <w:r w:rsidR="00FE011E">
        <w:t>ENS</w:t>
      </w:r>
      <w:r w:rsidR="00835038">
        <w:t xml:space="preserve"> and </w:t>
      </w:r>
      <w:r w:rsidR="00FE011E">
        <w:t>in blue</w:t>
      </w:r>
      <w:r w:rsidR="00835038">
        <w:t xml:space="preserve"> for ecPoint</w:t>
      </w:r>
      <w:r w:rsidR="006D585D">
        <w:t xml:space="preserve">. </w:t>
      </w:r>
      <w:r w:rsidR="00717BFB">
        <w:t>The</w:t>
      </w:r>
      <w:r w:rsidR="006D585D">
        <w:t xml:space="preserve"> example</w:t>
      </w:r>
      <w:r w:rsidR="00717BFB">
        <w:t xml:space="preserve"> considered is</w:t>
      </w:r>
      <w:r w:rsidR="006D585D">
        <w:t xml:space="preserve"> </w:t>
      </w:r>
      <w:r w:rsidR="009204D6">
        <w:t>for the</w:t>
      </w:r>
      <w:r w:rsidR="006D585D">
        <w:t xml:space="preserve"> </w:t>
      </w:r>
      <w:r w:rsidR="00B1127F">
        <w:t>accumulation period ending at t+72</w:t>
      </w:r>
      <w:r w:rsidR="009204D6">
        <w:t xml:space="preserve"> (day 3 forecast, daytime rainfall)</w:t>
      </w:r>
      <w:r w:rsidR="00CD70EC">
        <w:t>.</w:t>
      </w:r>
      <w:r w:rsidR="00B1217D">
        <w:t xml:space="preserve"> The yes events</w:t>
      </w:r>
      <w:r w:rsidR="00A45DD2">
        <w:t xml:space="preserve"> in the </w:t>
      </w:r>
      <w:r w:rsidR="00BC745B">
        <w:t>observations</w:t>
      </w:r>
      <w:r w:rsidR="00A45DD2">
        <w:t xml:space="preserve"> are displayed </w:t>
      </w:r>
      <w:r w:rsidR="000A1470">
        <w:t xml:space="preserve">in black </w:t>
      </w:r>
      <w:r w:rsidR="00A45DD2">
        <w:t xml:space="preserve">on the </w:t>
      </w:r>
      <w:r w:rsidR="0011155A">
        <w:t>top</w:t>
      </w:r>
      <w:r w:rsidR="00A45DD2">
        <w:t xml:space="preserve"> x-axis</w:t>
      </w:r>
      <w:r w:rsidR="00262A11">
        <w:t>.</w:t>
      </w:r>
      <w:r w:rsidR="00CD70EC">
        <w:t xml:space="preserve"> Panel</w:t>
      </w:r>
      <w:r w:rsidR="0019196F">
        <w:t>s</w:t>
      </w:r>
      <w:r w:rsidR="00CD70EC">
        <w:t xml:space="preserve"> </w:t>
      </w:r>
      <w:r w:rsidR="00744773">
        <w:t>(a) and (b) show the counts for “La Costa”</w:t>
      </w:r>
      <w:r w:rsidR="0057624B">
        <w:t xml:space="preserve"> </w:t>
      </w:r>
      <w:r w:rsidR="00744773">
        <w:t xml:space="preserve">for </w:t>
      </w:r>
      <w:r w:rsidR="00C66B1B">
        <w:t>tp&gt;=VRT</w:t>
      </w:r>
      <w:r w:rsidR="00C66B1B" w:rsidRPr="00C66B1B">
        <w:rPr>
          <w:vertAlign w:val="subscript"/>
        </w:rPr>
        <w:t>MS</w:t>
      </w:r>
      <w:r w:rsidR="00C66B1B">
        <w:rPr>
          <w:vertAlign w:val="subscript"/>
        </w:rPr>
        <w:t xml:space="preserve"> </w:t>
      </w:r>
      <w:r w:rsidR="00C66B1B">
        <w:t>and VRT</w:t>
      </w:r>
      <w:r w:rsidR="00C66B1B">
        <w:rPr>
          <w:vertAlign w:val="subscript"/>
        </w:rPr>
        <w:t>S</w:t>
      </w:r>
      <w:r w:rsidR="0057624B">
        <w:t>, respectively.</w:t>
      </w:r>
      <w:r w:rsidR="00C66B1B">
        <w:t xml:space="preserve"> </w:t>
      </w:r>
      <w:r w:rsidR="0019196F">
        <w:t>Panels (c) and (d) show the same but for “La Sierra”.</w:t>
      </w:r>
    </w:p>
    <w:p w14:paraId="1531ECD1" w14:textId="7B2A3E53" w:rsidR="00A409AD" w:rsidRPr="005020BC" w:rsidRDefault="00A409AD" w:rsidP="00D60AA9">
      <w:pPr>
        <w:pStyle w:val="FiguresCaption"/>
      </w:pPr>
    </w:p>
    <w:p w14:paraId="6AEFD477" w14:textId="77777777" w:rsidR="00D81B81" w:rsidRPr="005020BC" w:rsidRDefault="0058065C" w:rsidP="0054615A">
      <w:pPr>
        <w:keepNext/>
        <w:ind w:firstLine="0"/>
      </w:pPr>
      <w:r w:rsidRPr="005020BC">
        <w:rPr>
          <w:noProof/>
        </w:rPr>
        <w:lastRenderedPageBreak/>
        <w:drawing>
          <wp:inline distT="0" distB="0" distL="0" distR="0" wp14:anchorId="12AE72F3" wp14:editId="497C946B">
            <wp:extent cx="6299835" cy="7857490"/>
            <wp:effectExtent l="0" t="0" r="5715" b="0"/>
            <wp:docPr id="7" name="Immagin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99835" cy="7857490"/>
                    </a:xfrm>
                    <a:prstGeom prst="rect">
                      <a:avLst/>
                    </a:prstGeom>
                  </pic:spPr>
                </pic:pic>
              </a:graphicData>
            </a:graphic>
          </wp:inline>
        </w:drawing>
      </w:r>
    </w:p>
    <w:p w14:paraId="0DB6CE32" w14:textId="74D19D04" w:rsidR="00D81B81" w:rsidRPr="005020BC" w:rsidRDefault="0058065C" w:rsidP="00AA08DB">
      <w:pPr>
        <w:pStyle w:val="FiguresCaption"/>
        <w:rPr>
          <w:sz w:val="24"/>
          <w:szCs w:val="24"/>
        </w:rPr>
      </w:pPr>
      <w:bookmarkStart w:id="62" w:name="_Ref99721827"/>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9B416B">
        <w:rPr>
          <w:b/>
          <w:bCs/>
          <w:noProof/>
        </w:rPr>
        <w:t>14</w:t>
      </w:r>
      <w:r w:rsidRPr="005020BC">
        <w:rPr>
          <w:b/>
          <w:bCs/>
        </w:rPr>
        <w:fldChar w:fldCharType="end"/>
      </w:r>
      <w:bookmarkEnd w:id="62"/>
      <w:r w:rsidRPr="005020BC">
        <w:t xml:space="preserve"> - Flash floods in Ecuador on 8</w:t>
      </w:r>
      <w:r w:rsidRPr="005020BC">
        <w:rPr>
          <w:vertAlign w:val="superscript"/>
        </w:rPr>
        <w:t>th</w:t>
      </w:r>
      <w:r w:rsidRPr="005020BC">
        <w:t xml:space="preserve"> March 2021. Panel (a) shows 24-hourly synop rainfall observations between 8</w:t>
      </w:r>
      <w:r w:rsidRPr="005020BC">
        <w:rPr>
          <w:vertAlign w:val="superscript"/>
        </w:rPr>
        <w:t>th</w:t>
      </w:r>
      <w:r w:rsidRPr="005020BC">
        <w:t xml:space="preserve"> March at 6 am and 9</w:t>
      </w:r>
      <w:r w:rsidRPr="005020BC">
        <w:rPr>
          <w:vertAlign w:val="superscript"/>
        </w:rPr>
        <w:t>th</w:t>
      </w:r>
      <w:r w:rsidRPr="005020BC">
        <w:t xml:space="preserve"> March at 6 am (coloured dots), 24-hourly rainfall reports from INAMHI for Guayaquil between 8</w:t>
      </w:r>
      <w:r w:rsidRPr="005020BC">
        <w:rPr>
          <w:vertAlign w:val="superscript"/>
        </w:rPr>
        <w:t>th</w:t>
      </w:r>
      <w:r w:rsidRPr="005020BC">
        <w:t xml:space="preserve"> March at 0 am and 9</w:t>
      </w:r>
      <w:r w:rsidRPr="005020BC">
        <w:rPr>
          <w:vertAlign w:val="superscript"/>
        </w:rPr>
        <w:t>th</w:t>
      </w:r>
      <w:r w:rsidRPr="005020BC">
        <w:t xml:space="preserve"> March at 0 am (coloured triangles), and flash flood reports in different regions between 8</w:t>
      </w:r>
      <w:r w:rsidRPr="005020BC">
        <w:rPr>
          <w:vertAlign w:val="superscript"/>
        </w:rPr>
        <w:t>th</w:t>
      </w:r>
      <w:r w:rsidRPr="005020BC">
        <w:t xml:space="preserve"> March at 0 am and 9</w:t>
      </w:r>
      <w:r w:rsidRPr="005020BC">
        <w:rPr>
          <w:vertAlign w:val="superscript"/>
        </w:rPr>
        <w:t>th</w:t>
      </w:r>
      <w:r w:rsidRPr="005020BC">
        <w:t xml:space="preserve"> March at 0 am (black diamonds). Panel (b) shows the sounding for Guayaquil (lat</w:t>
      </w:r>
      <w:r w:rsidR="00F879DF" w:rsidRPr="005020BC">
        <w:t>: -</w:t>
      </w:r>
      <w:r w:rsidRPr="005020BC">
        <w:t>2.2; lon</w:t>
      </w:r>
      <w:r w:rsidR="00F879DF" w:rsidRPr="005020BC">
        <w:t>: -</w:t>
      </w:r>
      <w:r w:rsidRPr="005020BC">
        <w:t>79.9) valid for 8</w:t>
      </w:r>
      <w:r w:rsidRPr="005020BC">
        <w:rPr>
          <w:vertAlign w:val="superscript"/>
        </w:rPr>
        <w:t>th</w:t>
      </w:r>
      <w:r w:rsidRPr="005020BC">
        <w:t xml:space="preserve"> March 2021 at 6 am. Panel (c) sh</w:t>
      </w:r>
      <w:r w:rsidRPr="005020BC">
        <w:t>ows day 1, 3, and 7 forecasts from 00 UTC runs for ENS and ecPoint, valid for the accumulation period between 8</w:t>
      </w:r>
      <w:r w:rsidRPr="005020BC">
        <w:rPr>
          <w:vertAlign w:val="superscript"/>
        </w:rPr>
        <w:t>th</w:t>
      </w:r>
      <w:r w:rsidRPr="005020BC">
        <w:t xml:space="preserve"> March at 12 am and 9</w:t>
      </w:r>
      <w:r w:rsidRPr="005020BC">
        <w:rPr>
          <w:vertAlign w:val="superscript"/>
        </w:rPr>
        <w:t>th</w:t>
      </w:r>
      <w:r w:rsidRPr="005020BC">
        <w:t xml:space="preserve"> March at 0 am (when the rainfall event was at its peak). All reported times are meant </w:t>
      </w:r>
      <w:r w:rsidR="008A5684">
        <w:t>to be in</w:t>
      </w:r>
      <w:r w:rsidRPr="005020BC">
        <w:t xml:space="preserve"> LT.</w:t>
      </w:r>
    </w:p>
    <w:p w14:paraId="39111C78" w14:textId="77777777" w:rsidR="00D81B81" w:rsidRDefault="00D81B81" w:rsidP="00097E8A">
      <w:pPr>
        <w:pStyle w:val="Titolo1"/>
        <w:numPr>
          <w:ilvl w:val="0"/>
          <w:numId w:val="0"/>
        </w:numPr>
        <w:sectPr w:rsidR="00D81B81">
          <w:headerReference w:type="default" r:id="rId30"/>
          <w:pgSz w:w="11906" w:h="16838"/>
          <w:pgMar w:top="851" w:right="851" w:bottom="851" w:left="1134" w:header="709" w:footer="709" w:gutter="0"/>
          <w:cols w:space="720"/>
        </w:sectPr>
      </w:pPr>
    </w:p>
    <w:p w14:paraId="6EB4758B" w14:textId="134AFA72" w:rsidR="006849FD" w:rsidRDefault="006849FD" w:rsidP="006849FD">
      <w:bookmarkStart w:id="63" w:name="funding_statement"/>
      <w:r w:rsidRPr="006849FD">
        <w:rPr>
          <w:b/>
          <w:bCs/>
        </w:rPr>
        <w:lastRenderedPageBreak/>
        <w:t>Data and software availability.</w:t>
      </w:r>
      <w:r>
        <w:t xml:space="preserve"> Data and software are available under request to the correspondent author.</w:t>
      </w:r>
    </w:p>
    <w:p w14:paraId="21D02EBF" w14:textId="40FF8097" w:rsidR="005F3FD9" w:rsidRDefault="006849FD" w:rsidP="005F3FD9">
      <w:bookmarkStart w:id="64" w:name="authors_contributions"/>
      <w:r w:rsidRPr="006849FD">
        <w:rPr>
          <w:b/>
          <w:bCs/>
        </w:rPr>
        <w:t>Author contributions.</w:t>
      </w:r>
      <w:r>
        <w:t xml:space="preserve"> F</w:t>
      </w:r>
      <w:r w:rsidR="005F3FD9">
        <w:t>M</w:t>
      </w:r>
      <w:r>
        <w:t xml:space="preserve">P </w:t>
      </w:r>
      <w:r w:rsidR="005F3FD9">
        <w:t xml:space="preserve">contributed to </w:t>
      </w:r>
      <w:r>
        <w:t>the design an</w:t>
      </w:r>
      <w:r w:rsidR="005F3FD9">
        <w:t xml:space="preserve">d the </w:t>
      </w:r>
      <w:r>
        <w:t>implementation of the research,</w:t>
      </w:r>
      <w:r w:rsidR="005F3FD9">
        <w:t xml:space="preserve"> and to the analysis of the results. AB, CH, AK, CB, HV, FP, ES</w:t>
      </w:r>
      <w:r w:rsidR="00226CB3">
        <w:t>, CP and HLC</w:t>
      </w:r>
      <w:r w:rsidR="005F3FD9">
        <w:t xml:space="preserve"> contributed to</w:t>
      </w:r>
      <w:r w:rsidR="005F3FD9" w:rsidRPr="005F3FD9">
        <w:t xml:space="preserve"> </w:t>
      </w:r>
      <w:r w:rsidR="005F3FD9">
        <w:t>the analysis of the results. CP and HLC supervised the project. All authors contributed to the writing</w:t>
      </w:r>
      <w:r w:rsidR="005F3FD9" w:rsidRPr="005F3FD9">
        <w:t xml:space="preserve"> </w:t>
      </w:r>
      <w:r w:rsidR="005F3FD9">
        <w:t>of the manuscript.</w:t>
      </w:r>
    </w:p>
    <w:p w14:paraId="6C792BAB" w14:textId="2B50D0F5" w:rsidR="006849FD" w:rsidRDefault="00226CB3" w:rsidP="00226CB3">
      <w:r w:rsidRPr="00226CB3">
        <w:rPr>
          <w:b/>
          <w:bCs/>
        </w:rPr>
        <w:t>Conflict of interest.</w:t>
      </w:r>
      <w:r>
        <w:t xml:space="preserve"> </w:t>
      </w:r>
      <w:bookmarkEnd w:id="64"/>
      <w:r>
        <w:t>We declare that there are no competing interests.</w:t>
      </w:r>
    </w:p>
    <w:p w14:paraId="19DC8C5D" w14:textId="0D075B10" w:rsidR="006849FD" w:rsidRDefault="006849FD" w:rsidP="00226CB3">
      <w:r w:rsidRPr="00226CB3">
        <w:rPr>
          <w:b/>
          <w:bCs/>
        </w:rPr>
        <w:t xml:space="preserve">Funding </w:t>
      </w:r>
      <w:r w:rsidR="00226CB3" w:rsidRPr="00226CB3">
        <w:rPr>
          <w:b/>
          <w:bCs/>
        </w:rPr>
        <w:t>s</w:t>
      </w:r>
      <w:r w:rsidRPr="00226CB3">
        <w:rPr>
          <w:b/>
          <w:bCs/>
        </w:rPr>
        <w:t>tatement</w:t>
      </w:r>
      <w:r w:rsidR="00226CB3" w:rsidRPr="00226CB3">
        <w:rPr>
          <w:b/>
          <w:bCs/>
        </w:rPr>
        <w:t>.</w:t>
      </w:r>
      <w:r>
        <w:t xml:space="preserve"> The study was supported by </w:t>
      </w:r>
      <w:bookmarkEnd w:id="63"/>
      <w:r w:rsidR="00226CB3">
        <w:t>the Copernicus Emergency Management Service—Early 387 Warning System (CEMSEWS (EFAS)).</w:t>
      </w:r>
    </w:p>
    <w:p w14:paraId="4AEDC9A4" w14:textId="77777777" w:rsidR="005F3FD9" w:rsidRDefault="005F3FD9" w:rsidP="00D17ED6">
      <w:pPr>
        <w:pStyle w:val="Titolo1"/>
        <w:numPr>
          <w:ilvl w:val="0"/>
          <w:numId w:val="0"/>
        </w:numPr>
        <w:sectPr w:rsidR="005F3FD9">
          <w:headerReference w:type="default" r:id="rId31"/>
          <w:pgSz w:w="11906" w:h="16838"/>
          <w:pgMar w:top="851" w:right="851" w:bottom="851" w:left="1134" w:header="709" w:footer="709" w:gutter="0"/>
          <w:cols w:space="720"/>
        </w:sectPr>
      </w:pPr>
    </w:p>
    <w:p w14:paraId="752F7708" w14:textId="697D44B0" w:rsidR="00D17ED6" w:rsidRDefault="0058065C" w:rsidP="00E330D9">
      <w:pPr>
        <w:pStyle w:val="Titolo1"/>
        <w:numPr>
          <w:ilvl w:val="0"/>
          <w:numId w:val="0"/>
        </w:numPr>
      </w:pPr>
      <w:r w:rsidRPr="001E4EFA">
        <w:lastRenderedPageBreak/>
        <w:t>References</w:t>
      </w:r>
    </w:p>
    <w:sdt>
      <w:sdtPr>
        <w:tag w:val="MENDELEY_BIBLIOGRAPHY"/>
        <w:id w:val="336661318"/>
        <w:placeholder>
          <w:docPart w:val="DefaultPlaceholder_-1854013440"/>
        </w:placeholder>
      </w:sdtPr>
      <w:sdtEndPr/>
      <w:sdtContent>
        <w:p w14:paraId="1C34ABC1" w14:textId="77777777" w:rsidR="00E330D9" w:rsidRDefault="00E330D9">
          <w:pPr>
            <w:autoSpaceDE w:val="0"/>
            <w:autoSpaceDN w:val="0"/>
            <w:ind w:hanging="480"/>
            <w:divId w:val="1423532913"/>
            <w:rPr>
              <w:rFonts w:eastAsia="Times New Roman"/>
              <w:sz w:val="24"/>
              <w:szCs w:val="24"/>
            </w:rPr>
          </w:pPr>
          <w:r>
            <w:rPr>
              <w:rFonts w:eastAsia="Times New Roman"/>
            </w:rPr>
            <w:t xml:space="preserve">Adler, R. F., and Coauthors, 2018: The Global Precipitation Climatology Project (GPCP) monthly analysis (New Version 2.3) and a review of 2017 global precipitation. </w:t>
          </w:r>
          <w:r>
            <w:rPr>
              <w:rFonts w:eastAsia="Times New Roman"/>
              <w:i/>
              <w:iCs/>
            </w:rPr>
            <w:t>Atmosphere (Basel)</w:t>
          </w:r>
          <w:r>
            <w:rPr>
              <w:rFonts w:eastAsia="Times New Roman"/>
            </w:rPr>
            <w:t xml:space="preserve">, </w:t>
          </w:r>
          <w:r>
            <w:rPr>
              <w:rFonts w:eastAsia="Times New Roman"/>
              <w:b/>
              <w:bCs/>
            </w:rPr>
            <w:t>9</w:t>
          </w:r>
          <w:r>
            <w:rPr>
              <w:rFonts w:eastAsia="Times New Roman"/>
            </w:rPr>
            <w:t>, 138, https://doi.org/10.3390/atmos9040138.</w:t>
          </w:r>
        </w:p>
        <w:p w14:paraId="2BADC376" w14:textId="77777777" w:rsidR="00E330D9" w:rsidRDefault="00E330D9">
          <w:pPr>
            <w:autoSpaceDE w:val="0"/>
            <w:autoSpaceDN w:val="0"/>
            <w:ind w:hanging="480"/>
            <w:divId w:val="2090422006"/>
            <w:rPr>
              <w:rFonts w:eastAsia="Times New Roman"/>
            </w:rPr>
          </w:pPr>
          <w:r>
            <w:rPr>
              <w:rFonts w:eastAsia="Times New Roman"/>
            </w:rPr>
            <w:t xml:space="preserve">Barrett, A. I., C. Wellmann, A. Seifert, C. Hoose, B. Vogel, and M. Kunz, 2019: One Step at a Time: How Model Time Step Significantly Affects Convection-Permitting Simulations. </w:t>
          </w:r>
          <w:r>
            <w:rPr>
              <w:rFonts w:eastAsia="Times New Roman"/>
              <w:i/>
              <w:iCs/>
            </w:rPr>
            <w:t>J Adv Model Earth Syst</w:t>
          </w:r>
          <w:r>
            <w:rPr>
              <w:rFonts w:eastAsia="Times New Roman"/>
            </w:rPr>
            <w:t xml:space="preserve">, </w:t>
          </w:r>
          <w:r>
            <w:rPr>
              <w:rFonts w:eastAsia="Times New Roman"/>
              <w:b/>
              <w:bCs/>
            </w:rPr>
            <w:t>11</w:t>
          </w:r>
          <w:r>
            <w:rPr>
              <w:rFonts w:eastAsia="Times New Roman"/>
            </w:rPr>
            <w:t>, 641–658, https://doi.org/10.1029/2018MS001418.</w:t>
          </w:r>
        </w:p>
        <w:p w14:paraId="4430501F" w14:textId="77777777" w:rsidR="00E330D9" w:rsidRDefault="00E330D9">
          <w:pPr>
            <w:autoSpaceDE w:val="0"/>
            <w:autoSpaceDN w:val="0"/>
            <w:ind w:hanging="480"/>
            <w:divId w:val="1676762608"/>
            <w:rPr>
              <w:rFonts w:eastAsia="Times New Roman"/>
            </w:rPr>
          </w:pPr>
          <w:r>
            <w:rPr>
              <w:rFonts w:eastAsia="Times New Roman"/>
            </w:rPr>
            <w:t xml:space="preserve">Bazo, J., R. Singh, M. Destrooper, and E. C. De Perez, 2019: Pilot experiences in using seamless forecasts for early action: The “ready-set-go!" approach in the red cross. </w:t>
          </w:r>
          <w:r>
            <w:rPr>
              <w:rFonts w:eastAsia="Times New Roman"/>
              <w:i/>
              <w:iCs/>
            </w:rPr>
            <w:t>Sub-seasonal to Seasonal Prediction: The Gap Between Weather and Climate Forecasting</w:t>
          </w:r>
          <w:r>
            <w:rPr>
              <w:rFonts w:eastAsia="Times New Roman"/>
            </w:rPr>
            <w:t>, 387–398.</w:t>
          </w:r>
        </w:p>
        <w:p w14:paraId="0C7E8F54" w14:textId="77777777" w:rsidR="00E330D9" w:rsidRDefault="00E330D9">
          <w:pPr>
            <w:autoSpaceDE w:val="0"/>
            <w:autoSpaceDN w:val="0"/>
            <w:ind w:hanging="480"/>
            <w:divId w:val="1719889922"/>
            <w:rPr>
              <w:rFonts w:eastAsia="Times New Roman"/>
            </w:rPr>
          </w:pPr>
          <w:r>
            <w:rPr>
              <w:rFonts w:eastAsia="Times New Roman"/>
            </w:rPr>
            <w:t xml:space="preserve">Beck, H. E., E. F. Wood, M. Pan, C. K. Fisher, D. G. Miralles, A. I. J. M. Van Dijk, T. R. McVicar, and R. F. Adler, 2019: MSWep v2 Global 3-hourly 0.1° precipitation: Methodology and quantitative assessment. </w:t>
          </w:r>
          <w:r>
            <w:rPr>
              <w:rFonts w:eastAsia="Times New Roman"/>
              <w:i/>
              <w:iCs/>
            </w:rPr>
            <w:t>Bull Am Meteorol Soc</w:t>
          </w:r>
          <w:r>
            <w:rPr>
              <w:rFonts w:eastAsia="Times New Roman"/>
            </w:rPr>
            <w:t xml:space="preserve">, </w:t>
          </w:r>
          <w:r>
            <w:rPr>
              <w:rFonts w:eastAsia="Times New Roman"/>
              <w:b/>
              <w:bCs/>
            </w:rPr>
            <w:t>100</w:t>
          </w:r>
          <w:r>
            <w:rPr>
              <w:rFonts w:eastAsia="Times New Roman"/>
            </w:rPr>
            <w:t>, 473–500, https://doi.org/10.1175/BAMS-D-17-0138.1.</w:t>
          </w:r>
        </w:p>
        <w:p w14:paraId="6E4D49BA" w14:textId="77777777" w:rsidR="00E330D9" w:rsidRDefault="00E330D9">
          <w:pPr>
            <w:autoSpaceDE w:val="0"/>
            <w:autoSpaceDN w:val="0"/>
            <w:ind w:hanging="480"/>
            <w:divId w:val="694421713"/>
            <w:rPr>
              <w:rFonts w:eastAsia="Times New Roman"/>
            </w:rPr>
          </w:pPr>
          <w:r>
            <w:rPr>
              <w:rFonts w:eastAsia="Times New Roman"/>
            </w:rPr>
            <w:t xml:space="preserve">Bendix, J., R. Rollenbeck, and C. Reudenbach, 2006: Diurnal patterns of rainfall in a tropical Andean valley of southern Ecuador as seen by a vertically pointing K-band Doppler radar. </w:t>
          </w:r>
          <w:r>
            <w:rPr>
              <w:rFonts w:eastAsia="Times New Roman"/>
              <w:i/>
              <w:iCs/>
            </w:rPr>
            <w:t>International Journal of Climatology</w:t>
          </w:r>
          <w:r>
            <w:rPr>
              <w:rFonts w:eastAsia="Times New Roman"/>
            </w:rPr>
            <w:t xml:space="preserve">, </w:t>
          </w:r>
          <w:r>
            <w:rPr>
              <w:rFonts w:eastAsia="Times New Roman"/>
              <w:b/>
              <w:bCs/>
            </w:rPr>
            <w:t>26</w:t>
          </w:r>
          <w:r>
            <w:rPr>
              <w:rFonts w:eastAsia="Times New Roman"/>
            </w:rPr>
            <w:t>, 829–846, https://doi.org/10.1002/JOC.1267.</w:t>
          </w:r>
        </w:p>
        <w:p w14:paraId="261257F6" w14:textId="77777777" w:rsidR="00E330D9" w:rsidRDefault="00E330D9">
          <w:pPr>
            <w:autoSpaceDE w:val="0"/>
            <w:autoSpaceDN w:val="0"/>
            <w:ind w:hanging="480"/>
            <w:divId w:val="1451820587"/>
            <w:rPr>
              <w:rFonts w:eastAsia="Times New Roman"/>
            </w:rPr>
          </w:pPr>
          <w:r>
            <w:rPr>
              <w:rFonts w:eastAsia="Times New Roman"/>
            </w:rPr>
            <w:t xml:space="preserve">Bischiniotis, K., B. van den Hurk, E. Coughlan de Perez, T. Veldkamp, G. G. Nobre, and J. Aerts, 2019: Assessing time, cost and quality trade-offs in forecast-based action for floods. </w:t>
          </w:r>
          <w:r>
            <w:rPr>
              <w:rFonts w:eastAsia="Times New Roman"/>
              <w:i/>
              <w:iCs/>
            </w:rPr>
            <w:t>International Journal of Disaster Risk Reduction</w:t>
          </w:r>
          <w:r>
            <w:rPr>
              <w:rFonts w:eastAsia="Times New Roman"/>
            </w:rPr>
            <w:t xml:space="preserve">, </w:t>
          </w:r>
          <w:r>
            <w:rPr>
              <w:rFonts w:eastAsia="Times New Roman"/>
              <w:b/>
              <w:bCs/>
            </w:rPr>
            <w:t>40</w:t>
          </w:r>
          <w:r>
            <w:rPr>
              <w:rFonts w:eastAsia="Times New Roman"/>
            </w:rPr>
            <w:t>, 101252, https://doi.org/10.1016/j.ijdrr.2019.101252.</w:t>
          </w:r>
        </w:p>
        <w:p w14:paraId="28C547B8" w14:textId="77777777" w:rsidR="00E330D9" w:rsidRDefault="00E330D9">
          <w:pPr>
            <w:autoSpaceDE w:val="0"/>
            <w:autoSpaceDN w:val="0"/>
            <w:ind w:hanging="480"/>
            <w:divId w:val="910584088"/>
            <w:rPr>
              <w:rFonts w:eastAsia="Times New Roman"/>
            </w:rPr>
          </w:pPr>
          <w:r>
            <w:rPr>
              <w:rFonts w:eastAsia="Times New Roman"/>
            </w:rPr>
            <w:t xml:space="preserve">Ben Bouallègue, Z., and D. S. Richardson, 2022: On the ROC area of ensemble forecasts for rare events. </w:t>
          </w:r>
          <w:r>
            <w:rPr>
              <w:rFonts w:eastAsia="Times New Roman"/>
              <w:i/>
              <w:iCs/>
            </w:rPr>
            <w:t>Weather Forecast</w:t>
          </w:r>
          <w:r>
            <w:rPr>
              <w:rFonts w:eastAsia="Times New Roman"/>
            </w:rPr>
            <w:t xml:space="preserve">, </w:t>
          </w:r>
          <w:r>
            <w:rPr>
              <w:rFonts w:eastAsia="Times New Roman"/>
              <w:b/>
              <w:bCs/>
            </w:rPr>
            <w:t>37</w:t>
          </w:r>
          <w:r>
            <w:rPr>
              <w:rFonts w:eastAsia="Times New Roman"/>
            </w:rPr>
            <w:t>, 787–796, https://doi.org/10.1175/waf-d-21-0195.1.</w:t>
          </w:r>
        </w:p>
        <w:p w14:paraId="335D1F08" w14:textId="77777777" w:rsidR="00E330D9" w:rsidRDefault="00E330D9">
          <w:pPr>
            <w:autoSpaceDE w:val="0"/>
            <w:autoSpaceDN w:val="0"/>
            <w:ind w:hanging="480"/>
            <w:divId w:val="1606035198"/>
            <w:rPr>
              <w:rFonts w:eastAsia="Times New Roman"/>
            </w:rPr>
          </w:pPr>
          <w:r>
            <w:rPr>
              <w:rFonts w:eastAsia="Times New Roman"/>
            </w:rPr>
            <w:t xml:space="preserve">Bucherie, A., F. Ayala, and A. Kruczkiewicz, 2021: Ecuador historical flood occurrences and impacts dataset with Flash Flood Confidence Index (2007-2020). </w:t>
          </w:r>
          <w:r>
            <w:rPr>
              <w:rFonts w:eastAsia="Times New Roman"/>
              <w:i/>
              <w:iCs/>
            </w:rPr>
            <w:t>Zenodo</w:t>
          </w:r>
          <w:r>
            <w:rPr>
              <w:rFonts w:eastAsia="Times New Roman"/>
            </w:rPr>
            <w:t>, https://doi.org/10.5281/zenodo.4662886.</w:t>
          </w:r>
        </w:p>
        <w:p w14:paraId="167C50CC" w14:textId="77777777" w:rsidR="00E330D9" w:rsidRDefault="00E330D9">
          <w:pPr>
            <w:autoSpaceDE w:val="0"/>
            <w:autoSpaceDN w:val="0"/>
            <w:ind w:hanging="480"/>
            <w:divId w:val="1957516387"/>
            <w:rPr>
              <w:rFonts w:eastAsia="Times New Roman"/>
            </w:rPr>
          </w:pPr>
          <w:r>
            <w:rPr>
              <w:rFonts w:eastAsia="Times New Roman"/>
            </w:rPr>
            <w:t xml:space="preserve">——, C. Hultquist, S. Adamo, C. Neely, F. Ayala, J. Bazo, and A. Kruczkiewicz, 2022a: A comparison of social vulnerability indices specific to flooding in Ecuador: principal component analysis (PCA) and expert knowledge. </w:t>
          </w:r>
          <w:r>
            <w:rPr>
              <w:rFonts w:eastAsia="Times New Roman"/>
              <w:i/>
              <w:iCs/>
            </w:rPr>
            <w:t>International Journal of Disaster Risk Reduction</w:t>
          </w:r>
          <w:r>
            <w:rPr>
              <w:rFonts w:eastAsia="Times New Roman"/>
            </w:rPr>
            <w:t xml:space="preserve">, </w:t>
          </w:r>
          <w:r>
            <w:rPr>
              <w:rFonts w:eastAsia="Times New Roman"/>
              <w:b/>
              <w:bCs/>
            </w:rPr>
            <w:t>73</w:t>
          </w:r>
          <w:r>
            <w:rPr>
              <w:rFonts w:eastAsia="Times New Roman"/>
            </w:rPr>
            <w:t>, 102897, https://doi.org/10.1016/j.ijdrr.2022.102897.</w:t>
          </w:r>
        </w:p>
        <w:p w14:paraId="3A346240" w14:textId="77777777" w:rsidR="00E330D9" w:rsidRDefault="00E330D9">
          <w:pPr>
            <w:autoSpaceDE w:val="0"/>
            <w:autoSpaceDN w:val="0"/>
            <w:ind w:hanging="480"/>
            <w:divId w:val="202254464"/>
            <w:rPr>
              <w:rFonts w:eastAsia="Times New Roman"/>
            </w:rPr>
          </w:pPr>
          <w:r>
            <w:rPr>
              <w:rFonts w:eastAsia="Times New Roman"/>
            </w:rPr>
            <w:t xml:space="preserve">——, M. Werner, M. Van Den Homberg, and S. Tembo, 2022b: Flash flood warnings in context: Combining local knowledge and large-scale hydro-meteorological patterns. </w:t>
          </w:r>
          <w:r>
            <w:rPr>
              <w:rFonts w:eastAsia="Times New Roman"/>
              <w:i/>
              <w:iCs/>
            </w:rPr>
            <w:t>Natural Hazards and Earth System Sciences</w:t>
          </w:r>
          <w:r>
            <w:rPr>
              <w:rFonts w:eastAsia="Times New Roman"/>
            </w:rPr>
            <w:t xml:space="preserve">, </w:t>
          </w:r>
          <w:r>
            <w:rPr>
              <w:rFonts w:eastAsia="Times New Roman"/>
              <w:b/>
              <w:bCs/>
            </w:rPr>
            <w:t>22</w:t>
          </w:r>
          <w:r>
            <w:rPr>
              <w:rFonts w:eastAsia="Times New Roman"/>
            </w:rPr>
            <w:t>, 461–480, https://doi.org/10.5194/nhess-22-461-2022.</w:t>
          </w:r>
        </w:p>
        <w:p w14:paraId="06A9F750" w14:textId="77777777" w:rsidR="00E330D9" w:rsidRDefault="00E330D9">
          <w:pPr>
            <w:autoSpaceDE w:val="0"/>
            <w:autoSpaceDN w:val="0"/>
            <w:ind w:hanging="480"/>
            <w:divId w:val="1430127004"/>
            <w:rPr>
              <w:rFonts w:eastAsia="Times New Roman"/>
            </w:rPr>
          </w:pPr>
          <w:r>
            <w:rPr>
              <w:rFonts w:eastAsia="Times New Roman"/>
            </w:rPr>
            <w:t xml:space="preserve">Buizza, R., 2019: Introduction to the special issue on “25 years of ensemble forecasting.” </w:t>
          </w:r>
          <w:r>
            <w:rPr>
              <w:rFonts w:eastAsia="Times New Roman"/>
              <w:i/>
              <w:iCs/>
            </w:rPr>
            <w:t>Quarterly Journal of the Royal Meteorological Society</w:t>
          </w:r>
          <w:r>
            <w:rPr>
              <w:rFonts w:eastAsia="Times New Roman"/>
            </w:rPr>
            <w:t xml:space="preserve">, </w:t>
          </w:r>
          <w:r>
            <w:rPr>
              <w:rFonts w:eastAsia="Times New Roman"/>
              <w:b/>
              <w:bCs/>
            </w:rPr>
            <w:t>145</w:t>
          </w:r>
          <w:r>
            <w:rPr>
              <w:rFonts w:eastAsia="Times New Roman"/>
            </w:rPr>
            <w:t>, 1–11, https://doi.org/10.1002/qj.3370.</w:t>
          </w:r>
        </w:p>
        <w:p w14:paraId="4181652B" w14:textId="77777777" w:rsidR="00E330D9" w:rsidRDefault="00E330D9">
          <w:pPr>
            <w:autoSpaceDE w:val="0"/>
            <w:autoSpaceDN w:val="0"/>
            <w:ind w:hanging="480"/>
            <w:divId w:val="935867691"/>
            <w:rPr>
              <w:rFonts w:eastAsia="Times New Roman"/>
            </w:rPr>
          </w:pPr>
          <w:r>
            <w:rPr>
              <w:rFonts w:eastAsia="Times New Roman"/>
            </w:rPr>
            <w:t xml:space="preserve">Buytaert, W., R. Celleri, P. Willems, B. De Bièvre, and G. Wyseure, 2006: Spatial and temporal rainfall variability in mountainous areas: A case study from the south Ecuadorian Andes. </w:t>
          </w:r>
          <w:r>
            <w:rPr>
              <w:rFonts w:eastAsia="Times New Roman"/>
              <w:i/>
              <w:iCs/>
            </w:rPr>
            <w:t>J Hydrol (Amst)</w:t>
          </w:r>
          <w:r>
            <w:rPr>
              <w:rFonts w:eastAsia="Times New Roman"/>
            </w:rPr>
            <w:t xml:space="preserve">, </w:t>
          </w:r>
          <w:r>
            <w:rPr>
              <w:rFonts w:eastAsia="Times New Roman"/>
              <w:b/>
              <w:bCs/>
            </w:rPr>
            <w:t>329</w:t>
          </w:r>
          <w:r>
            <w:rPr>
              <w:rFonts w:eastAsia="Times New Roman"/>
            </w:rPr>
            <w:t>, 413–421, https://doi.org/10.1016/J.JHYDROL.2006.02.031.</w:t>
          </w:r>
        </w:p>
        <w:p w14:paraId="1C1309CD" w14:textId="77777777" w:rsidR="00E330D9" w:rsidRDefault="00E330D9">
          <w:pPr>
            <w:autoSpaceDE w:val="0"/>
            <w:autoSpaceDN w:val="0"/>
            <w:ind w:hanging="480"/>
            <w:divId w:val="1432429425"/>
            <w:rPr>
              <w:rFonts w:eastAsia="Times New Roman"/>
            </w:rPr>
          </w:pPr>
          <w:r>
            <w:rPr>
              <w:rFonts w:eastAsia="Times New Roman"/>
            </w:rPr>
            <w:t xml:space="preserve">Cafaro, C., and Coauthors, 2021: Do convection-permitting ensembles lead to more skillful short-range probabilistic rainfall forecasts over tropical east africa? </w:t>
          </w:r>
          <w:r>
            <w:rPr>
              <w:rFonts w:eastAsia="Times New Roman"/>
              <w:i/>
              <w:iCs/>
            </w:rPr>
            <w:t>Weather Forecast</w:t>
          </w:r>
          <w:r>
            <w:rPr>
              <w:rFonts w:eastAsia="Times New Roman"/>
            </w:rPr>
            <w:t xml:space="preserve">, </w:t>
          </w:r>
          <w:r>
            <w:rPr>
              <w:rFonts w:eastAsia="Times New Roman"/>
              <w:b/>
              <w:bCs/>
            </w:rPr>
            <w:t>36</w:t>
          </w:r>
          <w:r>
            <w:rPr>
              <w:rFonts w:eastAsia="Times New Roman"/>
            </w:rPr>
            <w:t>, 697–716, https://doi.org/10.1175/WAF-D-20-0172.1.</w:t>
          </w:r>
        </w:p>
        <w:p w14:paraId="216BB585" w14:textId="77777777" w:rsidR="00E330D9" w:rsidRDefault="00E330D9">
          <w:pPr>
            <w:autoSpaceDE w:val="0"/>
            <w:autoSpaceDN w:val="0"/>
            <w:ind w:hanging="480"/>
            <w:divId w:val="765619209"/>
            <w:rPr>
              <w:rFonts w:eastAsia="Times New Roman"/>
            </w:rPr>
          </w:pPr>
          <w:r>
            <w:rPr>
              <w:rFonts w:eastAsia="Times New Roman"/>
            </w:rPr>
            <w:lastRenderedPageBreak/>
            <w:t xml:space="preserve">Corral, C., M. Berenguer, D. Sempere-Torres, L. Poletti, F. Silvestro, and N. Rebora, 2019: Comparison of two early warning systems for regional flash flood hazard forecasting. </w:t>
          </w:r>
          <w:r>
            <w:rPr>
              <w:rFonts w:eastAsia="Times New Roman"/>
              <w:i/>
              <w:iCs/>
            </w:rPr>
            <w:t>J Hydrol (Amst)</w:t>
          </w:r>
          <w:r>
            <w:rPr>
              <w:rFonts w:eastAsia="Times New Roman"/>
            </w:rPr>
            <w:t xml:space="preserve">, </w:t>
          </w:r>
          <w:r>
            <w:rPr>
              <w:rFonts w:eastAsia="Times New Roman"/>
              <w:b/>
              <w:bCs/>
            </w:rPr>
            <w:t>572</w:t>
          </w:r>
          <w:r>
            <w:rPr>
              <w:rFonts w:eastAsia="Times New Roman"/>
            </w:rPr>
            <w:t>, 603–619, https://doi.org/10.1016/j.jhydrol.2019.03.026.</w:t>
          </w:r>
        </w:p>
        <w:p w14:paraId="3C1F8410" w14:textId="77777777" w:rsidR="00E330D9" w:rsidRDefault="00E330D9">
          <w:pPr>
            <w:autoSpaceDE w:val="0"/>
            <w:autoSpaceDN w:val="0"/>
            <w:ind w:hanging="480"/>
            <w:divId w:val="899444431"/>
            <w:rPr>
              <w:rFonts w:eastAsia="Times New Roman"/>
            </w:rPr>
          </w:pPr>
          <w:r>
            <w:rPr>
              <w:rFonts w:eastAsia="Times New Roman"/>
            </w:rPr>
            <w:t xml:space="preserve">Coughlan de Perez, E., and Coauthors, 2022: Adapting to climate change through anticipatory action: The potential use of weather-based early warnings. </w:t>
          </w:r>
          <w:r>
            <w:rPr>
              <w:rFonts w:eastAsia="Times New Roman"/>
              <w:i/>
              <w:iCs/>
            </w:rPr>
            <w:t>Weather Clim Extrem</w:t>
          </w:r>
          <w:r>
            <w:rPr>
              <w:rFonts w:eastAsia="Times New Roman"/>
            </w:rPr>
            <w:t xml:space="preserve">, </w:t>
          </w:r>
          <w:r>
            <w:rPr>
              <w:rFonts w:eastAsia="Times New Roman"/>
              <w:b/>
              <w:bCs/>
            </w:rPr>
            <w:t>38</w:t>
          </w:r>
          <w:r>
            <w:rPr>
              <w:rFonts w:eastAsia="Times New Roman"/>
            </w:rPr>
            <w:t>, 100508, https://doi.org/10.1016/j.wace.2022.100508.</w:t>
          </w:r>
        </w:p>
        <w:p w14:paraId="201A1E00" w14:textId="77777777" w:rsidR="00E330D9" w:rsidRDefault="00E330D9">
          <w:pPr>
            <w:autoSpaceDE w:val="0"/>
            <w:autoSpaceDN w:val="0"/>
            <w:ind w:hanging="480"/>
            <w:divId w:val="686909762"/>
            <w:rPr>
              <w:rFonts w:eastAsia="Times New Roman"/>
            </w:rPr>
          </w:pPr>
          <w:r>
            <w:rPr>
              <w:rFonts w:eastAsia="Times New Roman"/>
            </w:rPr>
            <w:t xml:space="preserve">Davolio, S., F. Silvestro, and T. Gastaldo, 2017: Impact of rainfall assimilation on high-resolution hydrometeorological forecasts over Liguria, Italy. </w:t>
          </w:r>
          <w:r>
            <w:rPr>
              <w:rFonts w:eastAsia="Times New Roman"/>
              <w:i/>
              <w:iCs/>
            </w:rPr>
            <w:t>J Hydrometeorol</w:t>
          </w:r>
          <w:r>
            <w:rPr>
              <w:rFonts w:eastAsia="Times New Roman"/>
            </w:rPr>
            <w:t xml:space="preserve">, </w:t>
          </w:r>
          <w:r>
            <w:rPr>
              <w:rFonts w:eastAsia="Times New Roman"/>
              <w:b/>
              <w:bCs/>
            </w:rPr>
            <w:t>18</w:t>
          </w:r>
          <w:r>
            <w:rPr>
              <w:rFonts w:eastAsia="Times New Roman"/>
            </w:rPr>
            <w:t>, 2659–2680, https://doi.org/10.1175/JHM-D-17-0073.1.</w:t>
          </w:r>
        </w:p>
        <w:p w14:paraId="24FDA4B8" w14:textId="77777777" w:rsidR="00E330D9" w:rsidRDefault="00E330D9">
          <w:pPr>
            <w:autoSpaceDE w:val="0"/>
            <w:autoSpaceDN w:val="0"/>
            <w:ind w:hanging="480"/>
            <w:divId w:val="940143802"/>
            <w:rPr>
              <w:rFonts w:eastAsia="Times New Roman"/>
            </w:rPr>
          </w:pPr>
          <w:r>
            <w:rPr>
              <w:rFonts w:eastAsia="Times New Roman"/>
            </w:rPr>
            <w:t xml:space="preserve">DiCiccio, T. J., and B. Efron, 1996: Bootstrap confidence intervals. </w:t>
          </w:r>
          <w:r>
            <w:rPr>
              <w:rFonts w:eastAsia="Times New Roman"/>
              <w:i/>
              <w:iCs/>
            </w:rPr>
            <w:t>Statistical Science</w:t>
          </w:r>
          <w:r>
            <w:rPr>
              <w:rFonts w:eastAsia="Times New Roman"/>
            </w:rPr>
            <w:t xml:space="preserve">, </w:t>
          </w:r>
          <w:r>
            <w:rPr>
              <w:rFonts w:eastAsia="Times New Roman"/>
              <w:b/>
              <w:bCs/>
            </w:rPr>
            <w:t>11</w:t>
          </w:r>
          <w:r>
            <w:rPr>
              <w:rFonts w:eastAsia="Times New Roman"/>
            </w:rPr>
            <w:t>, 189–212, https://doi.org/10.1214/ss/1032280214.</w:t>
          </w:r>
        </w:p>
        <w:p w14:paraId="31A4DB98" w14:textId="77777777" w:rsidR="00E330D9" w:rsidRDefault="00E330D9">
          <w:pPr>
            <w:autoSpaceDE w:val="0"/>
            <w:autoSpaceDN w:val="0"/>
            <w:ind w:hanging="480"/>
            <w:divId w:val="753086380"/>
            <w:rPr>
              <w:rFonts w:eastAsia="Times New Roman"/>
            </w:rPr>
          </w:pPr>
          <w:r>
            <w:rPr>
              <w:rFonts w:eastAsia="Times New Roman"/>
            </w:rPr>
            <w:t xml:space="preserve">Dordevic, M., P. Mutic, and H. Kim, 2020: Flash Flood Guidance System: Response to one of the deadliest hazards. </w:t>
          </w:r>
          <w:r>
            <w:rPr>
              <w:rFonts w:eastAsia="Times New Roman"/>
              <w:i/>
              <w:iCs/>
            </w:rPr>
            <w:t>WMO Bulletin</w:t>
          </w:r>
          <w:r>
            <w:rPr>
              <w:rFonts w:eastAsia="Times New Roman"/>
            </w:rPr>
            <w:t xml:space="preserve">, </w:t>
          </w:r>
          <w:r>
            <w:rPr>
              <w:rFonts w:eastAsia="Times New Roman"/>
              <w:b/>
              <w:bCs/>
            </w:rPr>
            <w:t>69</w:t>
          </w:r>
          <w:r>
            <w:rPr>
              <w:rFonts w:eastAsia="Times New Roman"/>
            </w:rPr>
            <w:t>, 29–33.</w:t>
          </w:r>
        </w:p>
        <w:p w14:paraId="1C892B44" w14:textId="77777777" w:rsidR="00E330D9" w:rsidRDefault="00E330D9">
          <w:pPr>
            <w:autoSpaceDE w:val="0"/>
            <w:autoSpaceDN w:val="0"/>
            <w:ind w:hanging="480"/>
            <w:divId w:val="2113502432"/>
            <w:rPr>
              <w:rFonts w:eastAsia="Times New Roman"/>
            </w:rPr>
          </w:pPr>
          <w:r>
            <w:rPr>
              <w:rFonts w:eastAsia="Times New Roman"/>
            </w:rPr>
            <w:t xml:space="preserve">Galarza-Villamar, J. A., C. Leeuwis, G. M. Pila-Quinga, F. Cecchi, and C. M. Párraga-Lema, 2018: Local understanding of disaster risk and livelihood resilience: The case of rice smallholders and floods in Ecuador. </w:t>
          </w:r>
          <w:r>
            <w:rPr>
              <w:rFonts w:eastAsia="Times New Roman"/>
              <w:i/>
              <w:iCs/>
            </w:rPr>
            <w:t>International Journal of Disaster Risk Reduction</w:t>
          </w:r>
          <w:r>
            <w:rPr>
              <w:rFonts w:eastAsia="Times New Roman"/>
            </w:rPr>
            <w:t xml:space="preserve">, </w:t>
          </w:r>
          <w:r>
            <w:rPr>
              <w:rFonts w:eastAsia="Times New Roman"/>
              <w:b/>
              <w:bCs/>
            </w:rPr>
            <w:t>31</w:t>
          </w:r>
          <w:r>
            <w:rPr>
              <w:rFonts w:eastAsia="Times New Roman"/>
            </w:rPr>
            <w:t>, 1107–1120, https://doi.org/10.1016/j.ijdrr.2018.08.009.</w:t>
          </w:r>
        </w:p>
        <w:p w14:paraId="554D8966" w14:textId="77777777" w:rsidR="00E330D9" w:rsidRDefault="00E330D9">
          <w:pPr>
            <w:autoSpaceDE w:val="0"/>
            <w:autoSpaceDN w:val="0"/>
            <w:ind w:hanging="480"/>
            <w:divId w:val="1215003202"/>
            <w:rPr>
              <w:rFonts w:eastAsia="Times New Roman"/>
            </w:rPr>
          </w:pPr>
          <w:r>
            <w:rPr>
              <w:rFonts w:eastAsia="Times New Roman"/>
            </w:rPr>
            <w:t>Gascón, E., A. Montani, and T. D. Hewson, 2023: Post-processing output from ensembles with and without parametrised convection, to create accurate, blended, high-fidelity rainfall forecasts. https://doi.org/10.48550/arxiv.2301.04485.</w:t>
          </w:r>
        </w:p>
        <w:p w14:paraId="1A9CE2A7" w14:textId="77777777" w:rsidR="00E330D9" w:rsidRDefault="00E330D9">
          <w:pPr>
            <w:autoSpaceDE w:val="0"/>
            <w:autoSpaceDN w:val="0"/>
            <w:ind w:hanging="480"/>
            <w:divId w:val="1715620957"/>
            <w:rPr>
              <w:rFonts w:eastAsia="Times New Roman"/>
            </w:rPr>
          </w:pPr>
          <w:r>
            <w:rPr>
              <w:rFonts w:eastAsia="Times New Roman"/>
            </w:rPr>
            <w:t xml:space="preserve">Georgakakos, K. P., 2006: Analytical results for operational flash flood guidance. </w:t>
          </w:r>
          <w:r>
            <w:rPr>
              <w:rFonts w:eastAsia="Times New Roman"/>
              <w:i/>
              <w:iCs/>
            </w:rPr>
            <w:t>J Hydrol (Amst)</w:t>
          </w:r>
          <w:r>
            <w:rPr>
              <w:rFonts w:eastAsia="Times New Roman"/>
            </w:rPr>
            <w:t xml:space="preserve">, </w:t>
          </w:r>
          <w:r>
            <w:rPr>
              <w:rFonts w:eastAsia="Times New Roman"/>
              <w:b/>
              <w:bCs/>
            </w:rPr>
            <w:t>317</w:t>
          </w:r>
          <w:r>
            <w:rPr>
              <w:rFonts w:eastAsia="Times New Roman"/>
            </w:rPr>
            <w:t>, 81–103, https://doi.org/10.1016/j.jhydrol.2005.05.009.</w:t>
          </w:r>
        </w:p>
        <w:p w14:paraId="0FAFD6EB" w14:textId="77777777" w:rsidR="00E330D9" w:rsidRDefault="00E330D9">
          <w:pPr>
            <w:autoSpaceDE w:val="0"/>
            <w:autoSpaceDN w:val="0"/>
            <w:ind w:hanging="480"/>
            <w:divId w:val="879172878"/>
            <w:rPr>
              <w:rFonts w:eastAsia="Times New Roman"/>
            </w:rPr>
          </w:pPr>
          <w:r>
            <w:rPr>
              <w:rFonts w:eastAsia="Times New Roman"/>
            </w:rPr>
            <w:t xml:space="preserve">——, and Coauthors, 2021: The Flash Flood Guidance System Implementation Worldwide: A Successful Multidecadal Research-To-Operations Effort. </w:t>
          </w:r>
          <w:r>
            <w:rPr>
              <w:rFonts w:eastAsia="Times New Roman"/>
              <w:i/>
              <w:iCs/>
            </w:rPr>
            <w:t>Bull Am Meteorol Soc</w:t>
          </w:r>
          <w:r>
            <w:rPr>
              <w:rFonts w:eastAsia="Times New Roman"/>
            </w:rPr>
            <w:t xml:space="preserve">, </w:t>
          </w:r>
          <w:r>
            <w:rPr>
              <w:rFonts w:eastAsia="Times New Roman"/>
              <w:b/>
              <w:bCs/>
            </w:rPr>
            <w:t>1</w:t>
          </w:r>
          <w:r>
            <w:rPr>
              <w:rFonts w:eastAsia="Times New Roman"/>
            </w:rPr>
            <w:t>, 1–35, https://doi.org/10.1175/bams-d-20-0241.1.</w:t>
          </w:r>
        </w:p>
        <w:p w14:paraId="67D4BC53" w14:textId="77777777" w:rsidR="00E330D9" w:rsidRDefault="00E330D9">
          <w:pPr>
            <w:autoSpaceDE w:val="0"/>
            <w:autoSpaceDN w:val="0"/>
            <w:ind w:hanging="480"/>
            <w:divId w:val="549613772"/>
            <w:rPr>
              <w:rFonts w:eastAsia="Times New Roman"/>
            </w:rPr>
          </w:pPr>
          <w:r>
            <w:rPr>
              <w:rFonts w:eastAsia="Times New Roman"/>
            </w:rPr>
            <w:t xml:space="preserve">Gourley, J. J., and Coauthors, 2017: The FLASH Project - Improving the Tools for Flash Flood Monitoring and Prediction across the United States. </w:t>
          </w:r>
          <w:r>
            <w:rPr>
              <w:rFonts w:eastAsia="Times New Roman"/>
              <w:i/>
              <w:iCs/>
            </w:rPr>
            <w:t>Bull Am Meteorol Soc</w:t>
          </w:r>
          <w:r>
            <w:rPr>
              <w:rFonts w:eastAsia="Times New Roman"/>
            </w:rPr>
            <w:t xml:space="preserve">, </w:t>
          </w:r>
          <w:r>
            <w:rPr>
              <w:rFonts w:eastAsia="Times New Roman"/>
              <w:b/>
              <w:bCs/>
            </w:rPr>
            <w:t>98</w:t>
          </w:r>
          <w:r>
            <w:rPr>
              <w:rFonts w:eastAsia="Times New Roman"/>
            </w:rPr>
            <w:t>, 361–372, https://doi.org/https://doi.org/10.1175/BAMS-D-15-00247.1.</w:t>
          </w:r>
        </w:p>
        <w:p w14:paraId="6749BCE1" w14:textId="77777777" w:rsidR="00E330D9" w:rsidRDefault="00E330D9">
          <w:pPr>
            <w:autoSpaceDE w:val="0"/>
            <w:autoSpaceDN w:val="0"/>
            <w:ind w:hanging="480"/>
            <w:divId w:val="1728334825"/>
            <w:rPr>
              <w:rFonts w:eastAsia="Times New Roman"/>
            </w:rPr>
          </w:pPr>
          <w:r>
            <w:rPr>
              <w:rFonts w:eastAsia="Times New Roman"/>
            </w:rPr>
            <w:t xml:space="preserve">Haiden, T., and S. Duffy, 2016: Use of high-density observations in precipitation verification. </w:t>
          </w:r>
          <w:r>
            <w:rPr>
              <w:rFonts w:eastAsia="Times New Roman"/>
              <w:i/>
              <w:iCs/>
            </w:rPr>
            <w:t>ECMWF Newsletter</w:t>
          </w:r>
          <w:r>
            <w:rPr>
              <w:rFonts w:eastAsia="Times New Roman"/>
            </w:rPr>
            <w:t>, 20–25, https://doi.org/10.21957/hsacrdem.</w:t>
          </w:r>
        </w:p>
        <w:p w14:paraId="12DFDFD4" w14:textId="77777777" w:rsidR="00E330D9" w:rsidRDefault="00E330D9">
          <w:pPr>
            <w:autoSpaceDE w:val="0"/>
            <w:autoSpaceDN w:val="0"/>
            <w:ind w:hanging="480"/>
            <w:divId w:val="1509248769"/>
            <w:rPr>
              <w:rFonts w:eastAsia="Times New Roman"/>
            </w:rPr>
          </w:pPr>
          <w:r>
            <w:rPr>
              <w:rFonts w:eastAsia="Times New Roman"/>
            </w:rPr>
            <w:t xml:space="preserve">——, M. Janousek, F. Vitart, Z. Ben-Bouallegue, and F. Prates, 2023: Evaluation of ECMWF forecasts, including the 2023 upgrade. </w:t>
          </w:r>
          <w:r>
            <w:rPr>
              <w:rFonts w:eastAsia="Times New Roman"/>
              <w:i/>
              <w:iCs/>
            </w:rPr>
            <w:t>ECMWF Technical Memoranda</w:t>
          </w:r>
          <w:r>
            <w:rPr>
              <w:rFonts w:eastAsia="Times New Roman"/>
            </w:rPr>
            <w:t xml:space="preserve">, </w:t>
          </w:r>
          <w:r>
            <w:rPr>
              <w:rFonts w:eastAsia="Times New Roman"/>
              <w:b/>
              <w:bCs/>
            </w:rPr>
            <w:t>911</w:t>
          </w:r>
          <w:r>
            <w:rPr>
              <w:rFonts w:eastAsia="Times New Roman"/>
            </w:rPr>
            <w:t>, 1–60.</w:t>
          </w:r>
        </w:p>
        <w:p w14:paraId="319A848F" w14:textId="77777777" w:rsidR="00E330D9" w:rsidRDefault="00E330D9">
          <w:pPr>
            <w:autoSpaceDE w:val="0"/>
            <w:autoSpaceDN w:val="0"/>
            <w:ind w:hanging="480"/>
            <w:divId w:val="29574243"/>
            <w:rPr>
              <w:rFonts w:eastAsia="Times New Roman"/>
            </w:rPr>
          </w:pPr>
          <w:r>
            <w:rPr>
              <w:rFonts w:eastAsia="Times New Roman"/>
            </w:rPr>
            <w:t xml:space="preserve">Hamill, T. M., J. S. Whitaker, and S. L. Mullen, 2006: Reforecasts: An important dataset for improving weather predictions. </w:t>
          </w:r>
          <w:r>
            <w:rPr>
              <w:rFonts w:eastAsia="Times New Roman"/>
              <w:i/>
              <w:iCs/>
            </w:rPr>
            <w:t>Bull Am Meteorol Soc</w:t>
          </w:r>
          <w:r>
            <w:rPr>
              <w:rFonts w:eastAsia="Times New Roman"/>
            </w:rPr>
            <w:t xml:space="preserve">, </w:t>
          </w:r>
          <w:r>
            <w:rPr>
              <w:rFonts w:eastAsia="Times New Roman"/>
              <w:b/>
              <w:bCs/>
            </w:rPr>
            <w:t>87</w:t>
          </w:r>
          <w:r>
            <w:rPr>
              <w:rFonts w:eastAsia="Times New Roman"/>
            </w:rPr>
            <w:t>, 33–46, https://doi.org/10.1175/BAMS-87-1-33.</w:t>
          </w:r>
        </w:p>
        <w:p w14:paraId="0FDC32CD" w14:textId="77777777" w:rsidR="00E330D9" w:rsidRDefault="00E330D9">
          <w:pPr>
            <w:autoSpaceDE w:val="0"/>
            <w:autoSpaceDN w:val="0"/>
            <w:ind w:hanging="480"/>
            <w:divId w:val="546836591"/>
            <w:rPr>
              <w:rFonts w:eastAsia="Times New Roman"/>
            </w:rPr>
          </w:pPr>
          <w:r>
            <w:rPr>
              <w:rFonts w:eastAsia="Times New Roman"/>
            </w:rPr>
            <w:t xml:space="preserve">Hersbach, H., and Coauthors, 2020: The ERA5 global reanalysis. </w:t>
          </w:r>
          <w:r>
            <w:rPr>
              <w:rFonts w:eastAsia="Times New Roman"/>
              <w:i/>
              <w:iCs/>
            </w:rPr>
            <w:t>Quarterly Journal of the Royal Meteorological Society</w:t>
          </w:r>
          <w:r>
            <w:rPr>
              <w:rFonts w:eastAsia="Times New Roman"/>
            </w:rPr>
            <w:t xml:space="preserve">, </w:t>
          </w:r>
          <w:r>
            <w:rPr>
              <w:rFonts w:eastAsia="Times New Roman"/>
              <w:b/>
              <w:bCs/>
            </w:rPr>
            <w:t>146</w:t>
          </w:r>
          <w:r>
            <w:rPr>
              <w:rFonts w:eastAsia="Times New Roman"/>
            </w:rPr>
            <w:t>, 1999–2049, https://doi.org/10.1002/qj.3803.</w:t>
          </w:r>
        </w:p>
        <w:p w14:paraId="0D959594" w14:textId="77777777" w:rsidR="00E330D9" w:rsidRDefault="00E330D9">
          <w:pPr>
            <w:autoSpaceDE w:val="0"/>
            <w:autoSpaceDN w:val="0"/>
            <w:ind w:hanging="480"/>
            <w:divId w:val="2061126783"/>
            <w:rPr>
              <w:rFonts w:eastAsia="Times New Roman"/>
            </w:rPr>
          </w:pPr>
          <w:r>
            <w:rPr>
              <w:rFonts w:eastAsia="Times New Roman"/>
            </w:rPr>
            <w:t xml:space="preserve">Hewson, T. D., and F. M. Pillosu, 2021a: A new low-cost technique improves weather forecasts across the world. </w:t>
          </w:r>
          <w:r>
            <w:rPr>
              <w:rFonts w:eastAsia="Times New Roman"/>
              <w:i/>
              <w:iCs/>
            </w:rPr>
            <w:t>Commun Earth Environ</w:t>
          </w:r>
          <w:r>
            <w:rPr>
              <w:rFonts w:eastAsia="Times New Roman"/>
            </w:rPr>
            <w:t xml:space="preserve">, </w:t>
          </w:r>
          <w:r>
            <w:rPr>
              <w:rFonts w:eastAsia="Times New Roman"/>
              <w:b/>
              <w:bCs/>
            </w:rPr>
            <w:t>2</w:t>
          </w:r>
          <w:r>
            <w:rPr>
              <w:rFonts w:eastAsia="Times New Roman"/>
            </w:rPr>
            <w:t>, 132, https://doi.org/10.1038/s43247-021-00185-9.</w:t>
          </w:r>
        </w:p>
        <w:p w14:paraId="3E97FD99" w14:textId="77777777" w:rsidR="00E330D9" w:rsidRDefault="00E330D9">
          <w:pPr>
            <w:autoSpaceDE w:val="0"/>
            <w:autoSpaceDN w:val="0"/>
            <w:ind w:hanging="480"/>
            <w:divId w:val="1337998650"/>
            <w:rPr>
              <w:rFonts w:eastAsia="Times New Roman"/>
            </w:rPr>
          </w:pPr>
          <w:r>
            <w:rPr>
              <w:rFonts w:eastAsia="Times New Roman"/>
            </w:rPr>
            <w:t xml:space="preserve">Hewson, T. D., and F. M. Pillosu, 2021b: A low-cost post-processing technique improves weather forecasts around the world. </w:t>
          </w:r>
          <w:r>
            <w:rPr>
              <w:rFonts w:eastAsia="Times New Roman"/>
              <w:i/>
              <w:iCs/>
            </w:rPr>
            <w:t>Commun Earth Environ</w:t>
          </w:r>
          <w:r>
            <w:rPr>
              <w:rFonts w:eastAsia="Times New Roman"/>
            </w:rPr>
            <w:t xml:space="preserve">, </w:t>
          </w:r>
          <w:r>
            <w:rPr>
              <w:rFonts w:eastAsia="Times New Roman"/>
              <w:b/>
              <w:bCs/>
            </w:rPr>
            <w:t>2</w:t>
          </w:r>
          <w:r>
            <w:rPr>
              <w:rFonts w:eastAsia="Times New Roman"/>
            </w:rPr>
            <w:t>, https://doi.org/10.1038/s43247-021-00185-9.</w:t>
          </w:r>
        </w:p>
        <w:p w14:paraId="67E89E36" w14:textId="77777777" w:rsidR="00E330D9" w:rsidRDefault="00E330D9">
          <w:pPr>
            <w:autoSpaceDE w:val="0"/>
            <w:autoSpaceDN w:val="0"/>
            <w:ind w:hanging="480"/>
            <w:divId w:val="1661806123"/>
            <w:rPr>
              <w:rFonts w:eastAsia="Times New Roman"/>
            </w:rPr>
          </w:pPr>
          <w:r>
            <w:rPr>
              <w:rFonts w:eastAsia="Times New Roman"/>
            </w:rPr>
            <w:t xml:space="preserve">Hirabayashi, Y., M. Tanoue, O. Sasaki, X. Zhou, and D. Yamazaki, 2021: Global exposure to flooding from the new CMIP6 climate model projections. </w:t>
          </w:r>
          <w:r>
            <w:rPr>
              <w:rFonts w:eastAsia="Times New Roman"/>
              <w:i/>
              <w:iCs/>
            </w:rPr>
            <w:t>Sci Rep</w:t>
          </w:r>
          <w:r>
            <w:rPr>
              <w:rFonts w:eastAsia="Times New Roman"/>
            </w:rPr>
            <w:t xml:space="preserve">, </w:t>
          </w:r>
          <w:r>
            <w:rPr>
              <w:rFonts w:eastAsia="Times New Roman"/>
              <w:b/>
              <w:bCs/>
            </w:rPr>
            <w:t>11</w:t>
          </w:r>
          <w:r>
            <w:rPr>
              <w:rFonts w:eastAsia="Times New Roman"/>
            </w:rPr>
            <w:t>, 1–7, https://doi.org/10.1038/s41598-021-83279-w.</w:t>
          </w:r>
        </w:p>
        <w:p w14:paraId="620A7055" w14:textId="77777777" w:rsidR="00E330D9" w:rsidRDefault="00E330D9">
          <w:pPr>
            <w:autoSpaceDE w:val="0"/>
            <w:autoSpaceDN w:val="0"/>
            <w:ind w:hanging="480"/>
            <w:divId w:val="1080248686"/>
            <w:rPr>
              <w:rFonts w:eastAsia="Times New Roman"/>
            </w:rPr>
          </w:pPr>
          <w:r>
            <w:rPr>
              <w:rFonts w:eastAsia="Times New Roman"/>
            </w:rPr>
            <w:lastRenderedPageBreak/>
            <w:t xml:space="preserve">Hurford, A. P., S. J. Priest, D. J. Parker, and D. M. Lumbroso, 2012: The effectiveness of extreme rainfall alerts in predicting surface water flooding in England and Wales. </w:t>
          </w:r>
          <w:r>
            <w:rPr>
              <w:rFonts w:eastAsia="Times New Roman"/>
              <w:i/>
              <w:iCs/>
            </w:rPr>
            <w:t>International Journal of Climatology</w:t>
          </w:r>
          <w:r>
            <w:rPr>
              <w:rFonts w:eastAsia="Times New Roman"/>
            </w:rPr>
            <w:t xml:space="preserve">, </w:t>
          </w:r>
          <w:r>
            <w:rPr>
              <w:rFonts w:eastAsia="Times New Roman"/>
              <w:b/>
              <w:bCs/>
            </w:rPr>
            <w:t>32</w:t>
          </w:r>
          <w:r>
            <w:rPr>
              <w:rFonts w:eastAsia="Times New Roman"/>
            </w:rPr>
            <w:t>, 1768–1774, https://doi.org/https://doi.org/10.1002/joc.2391.</w:t>
          </w:r>
        </w:p>
        <w:p w14:paraId="45844A3D" w14:textId="77777777" w:rsidR="00E330D9" w:rsidRDefault="00E330D9">
          <w:pPr>
            <w:autoSpaceDE w:val="0"/>
            <w:autoSpaceDN w:val="0"/>
            <w:ind w:hanging="480"/>
            <w:divId w:val="622423054"/>
            <w:rPr>
              <w:rFonts w:eastAsia="Times New Roman"/>
            </w:rPr>
          </w:pPr>
          <w:r>
            <w:rPr>
              <w:rFonts w:eastAsia="Times New Roman"/>
            </w:rPr>
            <w:t xml:space="preserve">Ibarreche, J., and Coauthors, 2020: Flash flood early warning system in Colima, Mexico. </w:t>
          </w:r>
          <w:r>
            <w:rPr>
              <w:rFonts w:eastAsia="Times New Roman"/>
              <w:i/>
              <w:iCs/>
            </w:rPr>
            <w:t>Sensors (Switzerland)</w:t>
          </w:r>
          <w:r>
            <w:rPr>
              <w:rFonts w:eastAsia="Times New Roman"/>
            </w:rPr>
            <w:t xml:space="preserve">, </w:t>
          </w:r>
          <w:r>
            <w:rPr>
              <w:rFonts w:eastAsia="Times New Roman"/>
              <w:b/>
              <w:bCs/>
            </w:rPr>
            <w:t>20</w:t>
          </w:r>
          <w:r>
            <w:rPr>
              <w:rFonts w:eastAsia="Times New Roman"/>
            </w:rPr>
            <w:t>, 1–26, https://doi.org/10.3390/s20185231.</w:t>
          </w:r>
        </w:p>
        <w:p w14:paraId="7F20EC6F" w14:textId="77777777" w:rsidR="00E330D9" w:rsidRDefault="00E330D9">
          <w:pPr>
            <w:autoSpaceDE w:val="0"/>
            <w:autoSpaceDN w:val="0"/>
            <w:ind w:hanging="480"/>
            <w:divId w:val="194970471"/>
            <w:rPr>
              <w:rFonts w:eastAsia="Times New Roman"/>
            </w:rPr>
          </w:pPr>
          <w:r>
            <w:rPr>
              <w:rFonts w:eastAsia="Times New Roman"/>
            </w:rPr>
            <w:t xml:space="preserve">Ilbay-Yupa, M., W. Lavado-Casimiro, P. Rau, R. Zubieta, and F. Castillón, 2021: Updating regionalization of precipitation in Ecuador. </w:t>
          </w:r>
          <w:r>
            <w:rPr>
              <w:rFonts w:eastAsia="Times New Roman"/>
              <w:i/>
              <w:iCs/>
            </w:rPr>
            <w:t>Theor Appl Climatol</w:t>
          </w:r>
          <w:r>
            <w:rPr>
              <w:rFonts w:eastAsia="Times New Roman"/>
            </w:rPr>
            <w:t xml:space="preserve">, </w:t>
          </w:r>
          <w:r>
            <w:rPr>
              <w:rFonts w:eastAsia="Times New Roman"/>
              <w:b/>
              <w:bCs/>
            </w:rPr>
            <w:t>143</w:t>
          </w:r>
          <w:r>
            <w:rPr>
              <w:rFonts w:eastAsia="Times New Roman"/>
            </w:rPr>
            <w:t>, 1513–1528, https://doi.org/10.1007/S00704-020-03476-X/FIGURES/7.</w:t>
          </w:r>
        </w:p>
        <w:p w14:paraId="2D1B5C35" w14:textId="77777777" w:rsidR="00E330D9" w:rsidRDefault="00E330D9">
          <w:pPr>
            <w:autoSpaceDE w:val="0"/>
            <w:autoSpaceDN w:val="0"/>
            <w:ind w:hanging="480"/>
            <w:divId w:val="264727835"/>
            <w:rPr>
              <w:rFonts w:eastAsia="Times New Roman"/>
            </w:rPr>
          </w:pPr>
          <w:r>
            <w:rPr>
              <w:rFonts w:eastAsia="Times New Roman"/>
            </w:rPr>
            <w:t xml:space="preserve">Imhoff, R. O., C. C. Brauer, K. J. van Heeringen, R. Uijlenhoet, and A. H. Weerts, 2022: Large‐Sample Evaluation of Radar Rainfall Nowcasting for Flood Early Warning. </w:t>
          </w:r>
          <w:r>
            <w:rPr>
              <w:rFonts w:eastAsia="Times New Roman"/>
              <w:i/>
              <w:iCs/>
            </w:rPr>
            <w:t>Water Resour Res</w:t>
          </w:r>
          <w:r>
            <w:rPr>
              <w:rFonts w:eastAsia="Times New Roman"/>
            </w:rPr>
            <w:t xml:space="preserve">, </w:t>
          </w:r>
          <w:r>
            <w:rPr>
              <w:rFonts w:eastAsia="Times New Roman"/>
              <w:b/>
              <w:bCs/>
            </w:rPr>
            <w:t>58</w:t>
          </w:r>
          <w:r>
            <w:rPr>
              <w:rFonts w:eastAsia="Times New Roman"/>
            </w:rPr>
            <w:t>, e2021WR031591, https://doi.org/10.1029/2021WR031591.</w:t>
          </w:r>
        </w:p>
        <w:p w14:paraId="0DAD16BA" w14:textId="77777777" w:rsidR="00E330D9" w:rsidRDefault="00E330D9">
          <w:pPr>
            <w:autoSpaceDE w:val="0"/>
            <w:autoSpaceDN w:val="0"/>
            <w:ind w:hanging="480"/>
            <w:divId w:val="1197810556"/>
            <w:rPr>
              <w:rFonts w:eastAsia="Times New Roman"/>
            </w:rPr>
          </w:pPr>
          <w:r>
            <w:rPr>
              <w:rFonts w:eastAsia="Times New Roman"/>
            </w:rPr>
            <w:t xml:space="preserve">Javelle, P., C. Fouchier, P. Arnaud, and J. Lavabre, 2010: Flash flood warning at ungauged locations using radar rainfall and antecedent soil moisture estimations. </w:t>
          </w:r>
          <w:r>
            <w:rPr>
              <w:rFonts w:eastAsia="Times New Roman"/>
              <w:i/>
              <w:iCs/>
            </w:rPr>
            <w:t>J Hydrol (Amst)</w:t>
          </w:r>
          <w:r>
            <w:rPr>
              <w:rFonts w:eastAsia="Times New Roman"/>
            </w:rPr>
            <w:t xml:space="preserve">, </w:t>
          </w:r>
          <w:r>
            <w:rPr>
              <w:rFonts w:eastAsia="Times New Roman"/>
              <w:b/>
              <w:bCs/>
            </w:rPr>
            <w:t>394</w:t>
          </w:r>
          <w:r>
            <w:rPr>
              <w:rFonts w:eastAsia="Times New Roman"/>
            </w:rPr>
            <w:t>, 267–274, https://doi.org/https://doi.org/10.1016/j.jhydrol.2010.03.032.</w:t>
          </w:r>
        </w:p>
        <w:p w14:paraId="444D9D42" w14:textId="77777777" w:rsidR="00E330D9" w:rsidRDefault="00E330D9">
          <w:pPr>
            <w:autoSpaceDE w:val="0"/>
            <w:autoSpaceDN w:val="0"/>
            <w:ind w:hanging="480"/>
            <w:divId w:val="1626472745"/>
            <w:rPr>
              <w:rFonts w:eastAsia="Times New Roman"/>
            </w:rPr>
          </w:pPr>
          <w:r>
            <w:rPr>
              <w:rFonts w:eastAsia="Times New Roman"/>
            </w:rPr>
            <w:t xml:space="preserve">——, D. Organde, J. Demargne, C. Saint-Martin, C. De Saint-Aubin, L. Garandeau, and B. Janet, 2016: Setting up a French national flash flood warning system for ungauged catchments based on the AIGA method. </w:t>
          </w:r>
          <w:r>
            <w:rPr>
              <w:rFonts w:eastAsia="Times New Roman"/>
              <w:i/>
              <w:iCs/>
            </w:rPr>
            <w:t>E3S Web of Conferences</w:t>
          </w:r>
          <w:r>
            <w:rPr>
              <w:rFonts w:eastAsia="Times New Roman"/>
            </w:rPr>
            <w:t>, Vol. 7 of, 718010–18010.</w:t>
          </w:r>
        </w:p>
        <w:p w14:paraId="7096D5F3" w14:textId="77777777" w:rsidR="00E330D9" w:rsidRDefault="00E330D9">
          <w:pPr>
            <w:autoSpaceDE w:val="0"/>
            <w:autoSpaceDN w:val="0"/>
            <w:ind w:hanging="480"/>
            <w:divId w:val="294062395"/>
            <w:rPr>
              <w:rFonts w:eastAsia="Times New Roman"/>
            </w:rPr>
          </w:pPr>
          <w:r>
            <w:rPr>
              <w:rFonts w:eastAsia="Times New Roman"/>
            </w:rPr>
            <w:t xml:space="preserve">Jolliffe, I. T., and D. B. Stephenson, 2011: </w:t>
          </w:r>
          <w:r>
            <w:rPr>
              <w:rFonts w:eastAsia="Times New Roman"/>
              <w:i/>
              <w:iCs/>
            </w:rPr>
            <w:t>Forecast Verification: A Practitioner’s Guide in Atmospheric Science</w:t>
          </w:r>
          <w:r>
            <w:rPr>
              <w:rFonts w:eastAsia="Times New Roman"/>
            </w:rPr>
            <w:t>. 2nd Editio. John Wiley &amp; Sons, Ltd,.</w:t>
          </w:r>
        </w:p>
        <w:p w14:paraId="659AB779" w14:textId="77777777" w:rsidR="00E330D9" w:rsidRDefault="00E330D9">
          <w:pPr>
            <w:autoSpaceDE w:val="0"/>
            <w:autoSpaceDN w:val="0"/>
            <w:ind w:hanging="480"/>
            <w:divId w:val="799614643"/>
            <w:rPr>
              <w:rFonts w:eastAsia="Times New Roman"/>
            </w:rPr>
          </w:pPr>
          <w:r>
            <w:rPr>
              <w:rFonts w:eastAsia="Times New Roman"/>
            </w:rPr>
            <w:t xml:space="preserve">Jonkman, S. N., and J. K. Vrijling, 2008: Loss of life due to floods. </w:t>
          </w:r>
          <w:r>
            <w:rPr>
              <w:rFonts w:eastAsia="Times New Roman"/>
              <w:i/>
              <w:iCs/>
            </w:rPr>
            <w:t>J Flood Risk Manag</w:t>
          </w:r>
          <w:r>
            <w:rPr>
              <w:rFonts w:eastAsia="Times New Roman"/>
            </w:rPr>
            <w:t xml:space="preserve">, </w:t>
          </w:r>
          <w:r>
            <w:rPr>
              <w:rFonts w:eastAsia="Times New Roman"/>
              <w:b/>
              <w:bCs/>
            </w:rPr>
            <w:t>1</w:t>
          </w:r>
          <w:r>
            <w:rPr>
              <w:rFonts w:eastAsia="Times New Roman"/>
            </w:rPr>
            <w:t>, 43–56, https://doi.org/10.1111/j.1753-318x.2008.00006.x.</w:t>
          </w:r>
        </w:p>
        <w:p w14:paraId="7B7D81E2" w14:textId="77777777" w:rsidR="00E330D9" w:rsidRDefault="00E330D9">
          <w:pPr>
            <w:autoSpaceDE w:val="0"/>
            <w:autoSpaceDN w:val="0"/>
            <w:ind w:hanging="480"/>
            <w:divId w:val="713774068"/>
            <w:rPr>
              <w:rFonts w:eastAsia="Times New Roman"/>
            </w:rPr>
          </w:pPr>
          <w:r>
            <w:rPr>
              <w:rFonts w:eastAsia="Times New Roman"/>
            </w:rPr>
            <w:t xml:space="preserve">Junquas, C., and Coauthors, 2022: Regional climate modeling of the diurnal cycle of precipitation and associated atmospheric circulation patterns over an Andean glacier region (Antisana, Ecuador). </w:t>
          </w:r>
          <w:r>
            <w:rPr>
              <w:rFonts w:eastAsia="Times New Roman"/>
              <w:i/>
              <w:iCs/>
            </w:rPr>
            <w:t>Clim Dyn</w:t>
          </w:r>
          <w:r>
            <w:rPr>
              <w:rFonts w:eastAsia="Times New Roman"/>
            </w:rPr>
            <w:t xml:space="preserve">, </w:t>
          </w:r>
          <w:r>
            <w:rPr>
              <w:rFonts w:eastAsia="Times New Roman"/>
              <w:b/>
              <w:bCs/>
            </w:rPr>
            <w:t>58</w:t>
          </w:r>
          <w:r>
            <w:rPr>
              <w:rFonts w:eastAsia="Times New Roman"/>
            </w:rPr>
            <w:t>, 3075–3104, https://doi.org/10.1007/S00382-021-06079-Y/FIGURES/13.</w:t>
          </w:r>
        </w:p>
        <w:p w14:paraId="18ECAEA5" w14:textId="77777777" w:rsidR="00E330D9" w:rsidRDefault="00E330D9">
          <w:pPr>
            <w:autoSpaceDE w:val="0"/>
            <w:autoSpaceDN w:val="0"/>
            <w:ind w:hanging="480"/>
            <w:divId w:val="1223444733"/>
            <w:rPr>
              <w:rFonts w:eastAsia="Times New Roman"/>
            </w:rPr>
          </w:pPr>
          <w:r>
            <w:rPr>
              <w:rFonts w:eastAsia="Times New Roman"/>
            </w:rPr>
            <w:t xml:space="preserve">Kiptum, A., and Coauthors, 2023: Advancing operational flood forecasting, early warning and risk management with new emerging science: Gaps, opportunities and barriers in Kenya. </w:t>
          </w:r>
          <w:r>
            <w:rPr>
              <w:rFonts w:eastAsia="Times New Roman"/>
              <w:i/>
              <w:iCs/>
            </w:rPr>
            <w:t>Journal of Flood Risk Management</w:t>
          </w:r>
          <w:r>
            <w:rPr>
              <w:rFonts w:eastAsia="Times New Roman"/>
            </w:rPr>
            <w:t>, John Wiley &amp; Sons, Ltd, e12884.</w:t>
          </w:r>
        </w:p>
        <w:p w14:paraId="4AF4A703" w14:textId="77777777" w:rsidR="00E330D9" w:rsidRDefault="00E330D9">
          <w:pPr>
            <w:autoSpaceDE w:val="0"/>
            <w:autoSpaceDN w:val="0"/>
            <w:ind w:hanging="480"/>
            <w:divId w:val="1047534076"/>
            <w:rPr>
              <w:rFonts w:eastAsia="Times New Roman"/>
            </w:rPr>
          </w:pPr>
          <w:r>
            <w:rPr>
              <w:rFonts w:eastAsia="Times New Roman"/>
            </w:rPr>
            <w:t xml:space="preserve">Kruczkiewicz, A., A. Bucherie, F. Ayala, and J. Bazo, 2021a: Forecast-based financing for flash floods: a flash flood confidence index to improve flood reporting. </w:t>
          </w:r>
          <w:r>
            <w:rPr>
              <w:rFonts w:eastAsia="Times New Roman"/>
              <w:i/>
              <w:iCs/>
            </w:rPr>
            <w:t>Anticipation Hub</w:t>
          </w:r>
          <w:r>
            <w:rPr>
              <w:rFonts w:eastAsia="Times New Roman"/>
            </w:rPr>
            <w:t>,. https://www.anticipation-hub.org/news/forecast-based-financing-for-flash-floods-a-flash-flood-confidence-index.</w:t>
          </w:r>
        </w:p>
        <w:p w14:paraId="26B80B56" w14:textId="77777777" w:rsidR="00E330D9" w:rsidRDefault="00E330D9">
          <w:pPr>
            <w:autoSpaceDE w:val="0"/>
            <w:autoSpaceDN w:val="0"/>
            <w:ind w:hanging="480"/>
            <w:divId w:val="1835874687"/>
            <w:rPr>
              <w:rFonts w:eastAsia="Times New Roman"/>
            </w:rPr>
          </w:pPr>
          <w:r>
            <w:rPr>
              <w:rFonts w:eastAsia="Times New Roman"/>
            </w:rPr>
            <w:t xml:space="preserve">——, ——, ——, C. Hultquist, H. Vergara, S. Mason, J. Bazo, and A. de Sherbinin, 2021b: Development of a flash flood confidence index from disaster reports and geophysical susceptibility. </w:t>
          </w:r>
          <w:r>
            <w:rPr>
              <w:rFonts w:eastAsia="Times New Roman"/>
              <w:i/>
              <w:iCs/>
            </w:rPr>
            <w:t>Remote Sens (Basel)</w:t>
          </w:r>
          <w:r>
            <w:rPr>
              <w:rFonts w:eastAsia="Times New Roman"/>
            </w:rPr>
            <w:t xml:space="preserve">, </w:t>
          </w:r>
          <w:r>
            <w:rPr>
              <w:rFonts w:eastAsia="Times New Roman"/>
              <w:b/>
              <w:bCs/>
            </w:rPr>
            <w:t>13</w:t>
          </w:r>
          <w:r>
            <w:rPr>
              <w:rFonts w:eastAsia="Times New Roman"/>
            </w:rPr>
            <w:t>, 2764, https://doi.org/10.3390/rs13142764.</w:t>
          </w:r>
        </w:p>
        <w:p w14:paraId="7D97B5A2" w14:textId="77777777" w:rsidR="00E330D9" w:rsidRDefault="00E330D9">
          <w:pPr>
            <w:autoSpaceDE w:val="0"/>
            <w:autoSpaceDN w:val="0"/>
            <w:ind w:hanging="480"/>
            <w:divId w:val="1339696439"/>
            <w:rPr>
              <w:rFonts w:eastAsia="Times New Roman"/>
            </w:rPr>
          </w:pPr>
          <w:r>
            <w:rPr>
              <w:rFonts w:eastAsia="Times New Roman"/>
            </w:rPr>
            <w:t xml:space="preserve">Laraque, A., and Coauthors, 2009: Sediment budget of the Napo River, Amazon Basin, Ecuador and Peru. </w:t>
          </w:r>
          <w:r>
            <w:rPr>
              <w:rFonts w:eastAsia="Times New Roman"/>
              <w:i/>
              <w:iCs/>
            </w:rPr>
            <w:t>Hydrol Process</w:t>
          </w:r>
          <w:r>
            <w:rPr>
              <w:rFonts w:eastAsia="Times New Roman"/>
            </w:rPr>
            <w:t xml:space="preserve">, </w:t>
          </w:r>
          <w:r>
            <w:rPr>
              <w:rFonts w:eastAsia="Times New Roman"/>
              <w:b/>
              <w:bCs/>
            </w:rPr>
            <w:t>23</w:t>
          </w:r>
          <w:r>
            <w:rPr>
              <w:rFonts w:eastAsia="Times New Roman"/>
            </w:rPr>
            <w:t>, 3509–3524, https://doi.org/10.1002/hyp.7463.</w:t>
          </w:r>
        </w:p>
        <w:p w14:paraId="40200E6C" w14:textId="77777777" w:rsidR="00E330D9" w:rsidRDefault="00E330D9">
          <w:pPr>
            <w:autoSpaceDE w:val="0"/>
            <w:autoSpaceDN w:val="0"/>
            <w:ind w:hanging="480"/>
            <w:divId w:val="1183275727"/>
            <w:rPr>
              <w:rFonts w:eastAsia="Times New Roman"/>
            </w:rPr>
          </w:pPr>
          <w:r>
            <w:rPr>
              <w:rFonts w:eastAsia="Times New Roman"/>
            </w:rPr>
            <w:t xml:space="preserve">Lavers, D. A., S. Harrigan, and C. Prudhomme, 2021: Precipitation Biases in the ECMWF Integrated Forecasting System. </w:t>
          </w:r>
          <w:r>
            <w:rPr>
              <w:rFonts w:eastAsia="Times New Roman"/>
              <w:i/>
              <w:iCs/>
            </w:rPr>
            <w:t>J Hydrometeorol</w:t>
          </w:r>
          <w:r>
            <w:rPr>
              <w:rFonts w:eastAsia="Times New Roman"/>
            </w:rPr>
            <w:t>, https://doi.org/10.1175/jhm-d-20-0308.1.</w:t>
          </w:r>
        </w:p>
        <w:p w14:paraId="28D627C4" w14:textId="77777777" w:rsidR="00E330D9" w:rsidRDefault="00E330D9">
          <w:pPr>
            <w:autoSpaceDE w:val="0"/>
            <w:autoSpaceDN w:val="0"/>
            <w:ind w:hanging="480"/>
            <w:divId w:val="1739400988"/>
            <w:rPr>
              <w:rFonts w:eastAsia="Times New Roman"/>
            </w:rPr>
          </w:pPr>
          <w:r>
            <w:rPr>
              <w:rFonts w:eastAsia="Times New Roman"/>
            </w:rPr>
            <w:lastRenderedPageBreak/>
            <w:t xml:space="preserve">Liu, C., L. Guo, L. Ye, S. Zhang, Y. Zhao, and T. Song, 2018: A review of advances in China’s flash flood early-warning system. </w:t>
          </w:r>
          <w:r>
            <w:rPr>
              <w:rFonts w:eastAsia="Times New Roman"/>
              <w:i/>
              <w:iCs/>
            </w:rPr>
            <w:t>Natural Hazards</w:t>
          </w:r>
          <w:r>
            <w:rPr>
              <w:rFonts w:eastAsia="Times New Roman"/>
            </w:rPr>
            <w:t xml:space="preserve">, </w:t>
          </w:r>
          <w:r>
            <w:rPr>
              <w:rFonts w:eastAsia="Times New Roman"/>
              <w:b/>
              <w:bCs/>
            </w:rPr>
            <w:t>92</w:t>
          </w:r>
          <w:r>
            <w:rPr>
              <w:rFonts w:eastAsia="Times New Roman"/>
            </w:rPr>
            <w:t>, 619–634, https://doi.org/10.1007/s11069-018-3173-7.</w:t>
          </w:r>
        </w:p>
        <w:p w14:paraId="3AC05E93" w14:textId="77777777" w:rsidR="00E330D9" w:rsidRDefault="00E330D9">
          <w:pPr>
            <w:autoSpaceDE w:val="0"/>
            <w:autoSpaceDN w:val="0"/>
            <w:ind w:hanging="480"/>
            <w:divId w:val="1810709751"/>
            <w:rPr>
              <w:rFonts w:eastAsia="Times New Roman"/>
            </w:rPr>
          </w:pPr>
          <w:r>
            <w:rPr>
              <w:rFonts w:eastAsia="Times New Roman"/>
            </w:rPr>
            <w:t xml:space="preserve">Luong, T. T., J. Pöschmann, R. Kronenberg, and C. Bernhofer, 2021: Rainfall threshold for flash flood warning based on model output of soil moisture: Case study wernersbach, germany. </w:t>
          </w:r>
          <w:r>
            <w:rPr>
              <w:rFonts w:eastAsia="Times New Roman"/>
              <w:i/>
              <w:iCs/>
            </w:rPr>
            <w:t>Water (Switzerland)</w:t>
          </w:r>
          <w:r>
            <w:rPr>
              <w:rFonts w:eastAsia="Times New Roman"/>
            </w:rPr>
            <w:t xml:space="preserve">, </w:t>
          </w:r>
          <w:r>
            <w:rPr>
              <w:rFonts w:eastAsia="Times New Roman"/>
              <w:b/>
              <w:bCs/>
            </w:rPr>
            <w:t>13</w:t>
          </w:r>
          <w:r>
            <w:rPr>
              <w:rFonts w:eastAsia="Times New Roman"/>
            </w:rPr>
            <w:t>, 1–15, https://doi.org/10.3390/w13081061.</w:t>
          </w:r>
        </w:p>
        <w:p w14:paraId="00F8F51D" w14:textId="77777777" w:rsidR="00E330D9" w:rsidRDefault="00E330D9">
          <w:pPr>
            <w:autoSpaceDE w:val="0"/>
            <w:autoSpaceDN w:val="0"/>
            <w:ind w:hanging="480"/>
            <w:divId w:val="2093820463"/>
            <w:rPr>
              <w:rFonts w:eastAsia="Times New Roman"/>
            </w:rPr>
          </w:pPr>
          <w:r>
            <w:rPr>
              <w:rFonts w:eastAsia="Times New Roman"/>
            </w:rPr>
            <w:t xml:space="preserve">Ma, M., and Coauthors, 2021: Development of a new rainfall-triggering index of flash flood warning-case study in Yunnan province, China. </w:t>
          </w:r>
          <w:r>
            <w:rPr>
              <w:rFonts w:eastAsia="Times New Roman"/>
              <w:i/>
              <w:iCs/>
            </w:rPr>
            <w:t>J Flood Risk Manag</w:t>
          </w:r>
          <w:r>
            <w:rPr>
              <w:rFonts w:eastAsia="Times New Roman"/>
            </w:rPr>
            <w:t xml:space="preserve">, </w:t>
          </w:r>
          <w:r>
            <w:rPr>
              <w:rFonts w:eastAsia="Times New Roman"/>
              <w:b/>
              <w:bCs/>
            </w:rPr>
            <w:t>14</w:t>
          </w:r>
          <w:r>
            <w:rPr>
              <w:rFonts w:eastAsia="Times New Roman"/>
            </w:rPr>
            <w:t>, 1–9, https://doi.org/10.1111/jfr3.12676.</w:t>
          </w:r>
        </w:p>
        <w:p w14:paraId="69E0067D" w14:textId="77777777" w:rsidR="00E330D9" w:rsidRDefault="00E330D9">
          <w:pPr>
            <w:autoSpaceDE w:val="0"/>
            <w:autoSpaceDN w:val="0"/>
            <w:ind w:hanging="480"/>
            <w:divId w:val="1899635009"/>
            <w:rPr>
              <w:rFonts w:eastAsia="Times New Roman"/>
            </w:rPr>
          </w:pPr>
          <w:r>
            <w:rPr>
              <w:rFonts w:eastAsia="Times New Roman"/>
            </w:rPr>
            <w:t xml:space="preserve">Nielsen, E. R., and R. S. Schumacher, 2016: Using convection-allowing ensembles to understand the predictability of an extreme rainfall event. </w:t>
          </w:r>
          <w:r>
            <w:rPr>
              <w:rFonts w:eastAsia="Times New Roman"/>
              <w:i/>
              <w:iCs/>
            </w:rPr>
            <w:t>Mon Weather Rev</w:t>
          </w:r>
          <w:r>
            <w:rPr>
              <w:rFonts w:eastAsia="Times New Roman"/>
            </w:rPr>
            <w:t xml:space="preserve">, </w:t>
          </w:r>
          <w:r>
            <w:rPr>
              <w:rFonts w:eastAsia="Times New Roman"/>
              <w:b/>
              <w:bCs/>
            </w:rPr>
            <w:t>144</w:t>
          </w:r>
          <w:r>
            <w:rPr>
              <w:rFonts w:eastAsia="Times New Roman"/>
            </w:rPr>
            <w:t>, 3651–3676, https://doi.org/10.1175/MWR-D-16-0083.1.</w:t>
          </w:r>
        </w:p>
        <w:p w14:paraId="5265E903" w14:textId="77777777" w:rsidR="00E330D9" w:rsidRDefault="00E330D9">
          <w:pPr>
            <w:autoSpaceDE w:val="0"/>
            <w:autoSpaceDN w:val="0"/>
            <w:ind w:hanging="480"/>
            <w:divId w:val="985740485"/>
            <w:rPr>
              <w:rFonts w:eastAsia="Times New Roman"/>
            </w:rPr>
          </w:pPr>
          <w:r>
            <w:rPr>
              <w:rFonts w:eastAsia="Times New Roman"/>
            </w:rPr>
            <w:t xml:space="preserve">De Perez, E. C., and Coauthors, 2016: Action-based flood forecasting for triggering humanitarian action. </w:t>
          </w:r>
          <w:r>
            <w:rPr>
              <w:rFonts w:eastAsia="Times New Roman"/>
              <w:i/>
              <w:iCs/>
            </w:rPr>
            <w:t>Hydrol Earth Syst Sci</w:t>
          </w:r>
          <w:r>
            <w:rPr>
              <w:rFonts w:eastAsia="Times New Roman"/>
            </w:rPr>
            <w:t xml:space="preserve">, </w:t>
          </w:r>
          <w:r>
            <w:rPr>
              <w:rFonts w:eastAsia="Times New Roman"/>
              <w:b/>
              <w:bCs/>
            </w:rPr>
            <w:t>20</w:t>
          </w:r>
          <w:r>
            <w:rPr>
              <w:rFonts w:eastAsia="Times New Roman"/>
            </w:rPr>
            <w:t>, 3549–3560, https://doi.org/https://doi.org/10.5194/hess-20-3549-2016.</w:t>
          </w:r>
        </w:p>
        <w:p w14:paraId="2AA90A35" w14:textId="77777777" w:rsidR="00E330D9" w:rsidRDefault="00E330D9">
          <w:pPr>
            <w:autoSpaceDE w:val="0"/>
            <w:autoSpaceDN w:val="0"/>
            <w:ind w:hanging="480"/>
            <w:divId w:val="2065710639"/>
            <w:rPr>
              <w:rFonts w:eastAsia="Times New Roman"/>
            </w:rPr>
          </w:pPr>
          <w:r>
            <w:rPr>
              <w:rFonts w:eastAsia="Times New Roman"/>
            </w:rPr>
            <w:t xml:space="preserve">Pinos, J., and L. Timbe, 2020: Mountain Riverine Floods in Ecuador: Issues, Challenges, and Opportunities. </w:t>
          </w:r>
          <w:r>
            <w:rPr>
              <w:rFonts w:eastAsia="Times New Roman"/>
              <w:i/>
              <w:iCs/>
            </w:rPr>
            <w:t>Frontiers in Water</w:t>
          </w:r>
          <w:r>
            <w:rPr>
              <w:rFonts w:eastAsia="Times New Roman"/>
            </w:rPr>
            <w:t xml:space="preserve">, </w:t>
          </w:r>
          <w:r>
            <w:rPr>
              <w:rFonts w:eastAsia="Times New Roman"/>
              <w:b/>
              <w:bCs/>
            </w:rPr>
            <w:t>2</w:t>
          </w:r>
          <w:r>
            <w:rPr>
              <w:rFonts w:eastAsia="Times New Roman"/>
            </w:rPr>
            <w:t>, 36, https://doi.org/10.3389/frwa.2020.545880.</w:t>
          </w:r>
        </w:p>
        <w:p w14:paraId="31F95F3B" w14:textId="77777777" w:rsidR="00E330D9" w:rsidRDefault="00E330D9">
          <w:pPr>
            <w:autoSpaceDE w:val="0"/>
            <w:autoSpaceDN w:val="0"/>
            <w:ind w:hanging="480"/>
            <w:divId w:val="553008040"/>
            <w:rPr>
              <w:rFonts w:eastAsia="Times New Roman"/>
            </w:rPr>
          </w:pPr>
          <w:r>
            <w:rPr>
              <w:rFonts w:eastAsia="Times New Roman"/>
            </w:rPr>
            <w:t xml:space="preserve">——, and A. Quesada-Román, 2022: Flood risk-related research trends in Latin America and the Caribbean. </w:t>
          </w:r>
          <w:r>
            <w:rPr>
              <w:rFonts w:eastAsia="Times New Roman"/>
              <w:i/>
              <w:iCs/>
            </w:rPr>
            <w:t>Water (Switzerland)</w:t>
          </w:r>
          <w:r>
            <w:rPr>
              <w:rFonts w:eastAsia="Times New Roman"/>
            </w:rPr>
            <w:t xml:space="preserve">, </w:t>
          </w:r>
          <w:r>
            <w:rPr>
              <w:rFonts w:eastAsia="Times New Roman"/>
              <w:b/>
              <w:bCs/>
            </w:rPr>
            <w:t>14</w:t>
          </w:r>
          <w:r>
            <w:rPr>
              <w:rFonts w:eastAsia="Times New Roman"/>
            </w:rPr>
            <w:t>, 10, https://doi.org/10.3390/w14010010.</w:t>
          </w:r>
        </w:p>
        <w:p w14:paraId="46C73B51" w14:textId="77777777" w:rsidR="00E330D9" w:rsidRDefault="00E330D9">
          <w:pPr>
            <w:autoSpaceDE w:val="0"/>
            <w:autoSpaceDN w:val="0"/>
            <w:ind w:hanging="480"/>
            <w:divId w:val="1195727879"/>
            <w:rPr>
              <w:rFonts w:eastAsia="Times New Roman"/>
            </w:rPr>
          </w:pPr>
          <w:r>
            <w:rPr>
              <w:rFonts w:eastAsia="Times New Roman"/>
            </w:rPr>
            <w:t xml:space="preserve">Ramos Filho, G. M., V. H. R. Coelho, E. da S. Freitas, Y. Xuan, and C. das N. Almeida, 2021: An improved rainfall-threshold approach for robust prediction and warning of flood and flash flood hazards. </w:t>
          </w:r>
          <w:r>
            <w:rPr>
              <w:rFonts w:eastAsia="Times New Roman"/>
              <w:i/>
              <w:iCs/>
            </w:rPr>
            <w:t>Natural Hazards</w:t>
          </w:r>
          <w:r>
            <w:rPr>
              <w:rFonts w:eastAsia="Times New Roman"/>
            </w:rPr>
            <w:t xml:space="preserve">, </w:t>
          </w:r>
          <w:r>
            <w:rPr>
              <w:rFonts w:eastAsia="Times New Roman"/>
              <w:b/>
              <w:bCs/>
            </w:rPr>
            <w:t>105</w:t>
          </w:r>
          <w:r>
            <w:rPr>
              <w:rFonts w:eastAsia="Times New Roman"/>
            </w:rPr>
            <w:t>, 2409–2429, https://doi.org/10.1007/s11069-020-04405-x.</w:t>
          </w:r>
        </w:p>
        <w:p w14:paraId="643B66F1" w14:textId="77777777" w:rsidR="00E330D9" w:rsidRDefault="00E330D9">
          <w:pPr>
            <w:autoSpaceDE w:val="0"/>
            <w:autoSpaceDN w:val="0"/>
            <w:ind w:hanging="480"/>
            <w:divId w:val="294992384"/>
            <w:rPr>
              <w:rFonts w:eastAsia="Times New Roman"/>
            </w:rPr>
          </w:pPr>
          <w:r>
            <w:rPr>
              <w:rFonts w:eastAsia="Times New Roman"/>
            </w:rPr>
            <w:t xml:space="preserve">Raynaud, D., J. Thielen, P. Salamon, P. Burek, S. Anquetin, and L. Alfieri, 2015: A dynamic runoff co-efficient to improve flash flood early warning in Europe: Evaluation on the 2013 central European floods in Germany. </w:t>
          </w:r>
          <w:r>
            <w:rPr>
              <w:rFonts w:eastAsia="Times New Roman"/>
              <w:i/>
              <w:iCs/>
            </w:rPr>
            <w:t>Meteorological Applications</w:t>
          </w:r>
          <w:r>
            <w:rPr>
              <w:rFonts w:eastAsia="Times New Roman"/>
            </w:rPr>
            <w:t xml:space="preserve">, </w:t>
          </w:r>
          <w:r>
            <w:rPr>
              <w:rFonts w:eastAsia="Times New Roman"/>
              <w:b/>
              <w:bCs/>
            </w:rPr>
            <w:t>22</w:t>
          </w:r>
          <w:r>
            <w:rPr>
              <w:rFonts w:eastAsia="Times New Roman"/>
            </w:rPr>
            <w:t>, 410–418, https://doi.org/10.1002/met.1469.</w:t>
          </w:r>
        </w:p>
        <w:p w14:paraId="55E9278E" w14:textId="77777777" w:rsidR="00E330D9" w:rsidRDefault="00E330D9">
          <w:pPr>
            <w:autoSpaceDE w:val="0"/>
            <w:autoSpaceDN w:val="0"/>
            <w:ind w:hanging="480"/>
            <w:divId w:val="858006165"/>
            <w:rPr>
              <w:rFonts w:eastAsia="Times New Roman"/>
            </w:rPr>
          </w:pPr>
          <w:r>
            <w:rPr>
              <w:rFonts w:eastAsia="Times New Roman"/>
            </w:rPr>
            <w:t xml:space="preserve">Recalde-Coronel, C. G., A. G. Barnston, and Á. G. Muñoz, 2014: Predictability of december-april rainfall in coastal and Andean Ecuador. </w:t>
          </w:r>
          <w:r>
            <w:rPr>
              <w:rFonts w:eastAsia="Times New Roman"/>
              <w:i/>
              <w:iCs/>
            </w:rPr>
            <w:t>J Appl Meteorol Climatol</w:t>
          </w:r>
          <w:r>
            <w:rPr>
              <w:rFonts w:eastAsia="Times New Roman"/>
            </w:rPr>
            <w:t xml:space="preserve">, </w:t>
          </w:r>
          <w:r>
            <w:rPr>
              <w:rFonts w:eastAsia="Times New Roman"/>
              <w:b/>
              <w:bCs/>
            </w:rPr>
            <w:t>53</w:t>
          </w:r>
          <w:r>
            <w:rPr>
              <w:rFonts w:eastAsia="Times New Roman"/>
            </w:rPr>
            <w:t>, 1471–1493, https://doi.org/10.1175/JAMC-D-13-0133.1.</w:t>
          </w:r>
        </w:p>
        <w:p w14:paraId="6C9F6406" w14:textId="77777777" w:rsidR="00E330D9" w:rsidRDefault="00E330D9">
          <w:pPr>
            <w:autoSpaceDE w:val="0"/>
            <w:autoSpaceDN w:val="0"/>
            <w:ind w:hanging="480"/>
            <w:divId w:val="777914800"/>
            <w:rPr>
              <w:rFonts w:eastAsia="Times New Roman"/>
            </w:rPr>
          </w:pPr>
          <w:r>
            <w:rPr>
              <w:rFonts w:eastAsia="Times New Roman"/>
            </w:rPr>
            <w:t xml:space="preserve">Recalde-Coronel, G. C., B. Zaitchik, and W. K. Pan, 2020: Madden–Julian oscillation influence on sub-seasonal rainfall variability on the west of South America. </w:t>
          </w:r>
          <w:r>
            <w:rPr>
              <w:rFonts w:eastAsia="Times New Roman"/>
              <w:i/>
              <w:iCs/>
            </w:rPr>
            <w:t>Clim Dyn</w:t>
          </w:r>
          <w:r>
            <w:rPr>
              <w:rFonts w:eastAsia="Times New Roman"/>
            </w:rPr>
            <w:t xml:space="preserve">, </w:t>
          </w:r>
          <w:r>
            <w:rPr>
              <w:rFonts w:eastAsia="Times New Roman"/>
              <w:b/>
              <w:bCs/>
            </w:rPr>
            <w:t>54</w:t>
          </w:r>
          <w:r>
            <w:rPr>
              <w:rFonts w:eastAsia="Times New Roman"/>
            </w:rPr>
            <w:t>, 2167–2185, https://doi.org/10.1007/s00382-019-05107-2.</w:t>
          </w:r>
        </w:p>
        <w:p w14:paraId="39CD3A88" w14:textId="77777777" w:rsidR="00E330D9" w:rsidRDefault="00E330D9">
          <w:pPr>
            <w:autoSpaceDE w:val="0"/>
            <w:autoSpaceDN w:val="0"/>
            <w:ind w:hanging="480"/>
            <w:divId w:val="940339354"/>
            <w:rPr>
              <w:rFonts w:eastAsia="Times New Roman"/>
            </w:rPr>
          </w:pPr>
          <w:r>
            <w:rPr>
              <w:rFonts w:eastAsia="Times New Roman"/>
            </w:rPr>
            <w:t xml:space="preserve">Robbins, J. C., and H. A. Titley, 2018: Evaluating high-impact precipitation forecasts from the Met Office Global Hazard Map (GHM) using a global impact database. </w:t>
          </w:r>
          <w:r>
            <w:rPr>
              <w:rFonts w:eastAsia="Times New Roman"/>
              <w:i/>
              <w:iCs/>
            </w:rPr>
            <w:t>Meteorological Applications</w:t>
          </w:r>
          <w:r>
            <w:rPr>
              <w:rFonts w:eastAsia="Times New Roman"/>
            </w:rPr>
            <w:t xml:space="preserve">, </w:t>
          </w:r>
          <w:r>
            <w:rPr>
              <w:rFonts w:eastAsia="Times New Roman"/>
              <w:b/>
              <w:bCs/>
            </w:rPr>
            <w:t>25</w:t>
          </w:r>
          <w:r>
            <w:rPr>
              <w:rFonts w:eastAsia="Times New Roman"/>
            </w:rPr>
            <w:t>, 548–560, https://doi.org/https://doi.org/10.1002/met.1720.</w:t>
          </w:r>
        </w:p>
        <w:p w14:paraId="114B5318" w14:textId="77777777" w:rsidR="00E330D9" w:rsidRDefault="00E330D9">
          <w:pPr>
            <w:autoSpaceDE w:val="0"/>
            <w:autoSpaceDN w:val="0"/>
            <w:ind w:hanging="480"/>
            <w:divId w:val="1978677624"/>
            <w:rPr>
              <w:rFonts w:eastAsia="Times New Roman"/>
            </w:rPr>
          </w:pPr>
          <w:r>
            <w:rPr>
              <w:rFonts w:eastAsia="Times New Roman"/>
            </w:rPr>
            <w:t xml:space="preserve">Šakić Trogrlić, R., M. van den Homberg, M. Budimir, C. McQuistan, A. Sneddon, and B. Golding, 2022: Early Warning Systems and Their Role in Disaster Risk Reduction. </w:t>
          </w:r>
          <w:r>
            <w:rPr>
              <w:rFonts w:eastAsia="Times New Roman"/>
              <w:i/>
              <w:iCs/>
            </w:rPr>
            <w:t>Towards the “Perfect” Weather Warning</w:t>
          </w:r>
          <w:r>
            <w:rPr>
              <w:rFonts w:eastAsia="Times New Roman"/>
            </w:rPr>
            <w:t>, 11–46.</w:t>
          </w:r>
        </w:p>
        <w:p w14:paraId="11BF7179" w14:textId="77777777" w:rsidR="00E330D9" w:rsidRDefault="00E330D9">
          <w:pPr>
            <w:autoSpaceDE w:val="0"/>
            <w:autoSpaceDN w:val="0"/>
            <w:ind w:hanging="480"/>
            <w:divId w:val="1347950551"/>
            <w:rPr>
              <w:rFonts w:eastAsia="Times New Roman"/>
            </w:rPr>
          </w:pPr>
          <w:r>
            <w:rPr>
              <w:rFonts w:eastAsia="Times New Roman"/>
            </w:rPr>
            <w:t xml:space="preserve">Schroeder, A. J., and Coauthors, 2016: The development of a flash flood severity index. </w:t>
          </w:r>
          <w:r>
            <w:rPr>
              <w:rFonts w:eastAsia="Times New Roman"/>
              <w:i/>
              <w:iCs/>
            </w:rPr>
            <w:t>J Hydrol (Amst)</w:t>
          </w:r>
          <w:r>
            <w:rPr>
              <w:rFonts w:eastAsia="Times New Roman"/>
            </w:rPr>
            <w:t xml:space="preserve">, </w:t>
          </w:r>
          <w:r>
            <w:rPr>
              <w:rFonts w:eastAsia="Times New Roman"/>
              <w:b/>
              <w:bCs/>
            </w:rPr>
            <w:t>541</w:t>
          </w:r>
          <w:r>
            <w:rPr>
              <w:rFonts w:eastAsia="Times New Roman"/>
            </w:rPr>
            <w:t>, 523–532, https://doi.org/10.1016/j.jhydrol.2016.04.005.</w:t>
          </w:r>
        </w:p>
        <w:p w14:paraId="7870F9CF" w14:textId="77777777" w:rsidR="00E330D9" w:rsidRDefault="00E330D9">
          <w:pPr>
            <w:autoSpaceDE w:val="0"/>
            <w:autoSpaceDN w:val="0"/>
            <w:ind w:hanging="480"/>
            <w:divId w:val="455292431"/>
            <w:rPr>
              <w:rFonts w:eastAsia="Times New Roman"/>
            </w:rPr>
          </w:pPr>
          <w:r>
            <w:rPr>
              <w:rFonts w:eastAsia="Times New Roman"/>
            </w:rPr>
            <w:t xml:space="preserve">Schwartz, C. S., 2019: Medium-range convection-allowing ensemble forecasts with a variable-resolution global model. </w:t>
          </w:r>
          <w:r>
            <w:rPr>
              <w:rFonts w:eastAsia="Times New Roman"/>
              <w:i/>
              <w:iCs/>
            </w:rPr>
            <w:t>Mon Weather Rev</w:t>
          </w:r>
          <w:r>
            <w:rPr>
              <w:rFonts w:eastAsia="Times New Roman"/>
            </w:rPr>
            <w:t xml:space="preserve">, </w:t>
          </w:r>
          <w:r>
            <w:rPr>
              <w:rFonts w:eastAsia="Times New Roman"/>
              <w:b/>
              <w:bCs/>
            </w:rPr>
            <w:t>147</w:t>
          </w:r>
          <w:r>
            <w:rPr>
              <w:rFonts w:eastAsia="Times New Roman"/>
            </w:rPr>
            <w:t>, 2997–3023, https://doi.org/10.1175/MWR-D-18-0452.1.</w:t>
          </w:r>
        </w:p>
        <w:p w14:paraId="212C65A6" w14:textId="77777777" w:rsidR="00E330D9" w:rsidRDefault="00E330D9">
          <w:pPr>
            <w:autoSpaceDE w:val="0"/>
            <w:autoSpaceDN w:val="0"/>
            <w:ind w:hanging="480"/>
            <w:divId w:val="1787383105"/>
            <w:rPr>
              <w:rFonts w:eastAsia="Times New Roman"/>
            </w:rPr>
          </w:pPr>
          <w:r>
            <w:rPr>
              <w:rFonts w:eastAsia="Times New Roman"/>
            </w:rPr>
            <w:t xml:space="preserve">Shuvo, S. D., T. Rashid, S. K. Panda, S. Das, and D. A. Quadir, 2021: Forecasting of pre-monsoon flash flood events in the northeastern Bangladesh using coupled hydrometeorological NWP modelling system. </w:t>
          </w:r>
          <w:r>
            <w:rPr>
              <w:rFonts w:eastAsia="Times New Roman"/>
              <w:i/>
              <w:iCs/>
            </w:rPr>
            <w:t>Meteorology and Atmospheric Physics</w:t>
          </w:r>
          <w:r>
            <w:rPr>
              <w:rFonts w:eastAsia="Times New Roman"/>
            </w:rPr>
            <w:t>, 1–23, https://doi.org/10.1007/s00703-021-00831-z.</w:t>
          </w:r>
        </w:p>
        <w:p w14:paraId="3F445710" w14:textId="77777777" w:rsidR="00E330D9" w:rsidRDefault="00E330D9">
          <w:pPr>
            <w:autoSpaceDE w:val="0"/>
            <w:autoSpaceDN w:val="0"/>
            <w:ind w:hanging="480"/>
            <w:divId w:val="1194348135"/>
            <w:rPr>
              <w:rFonts w:eastAsia="Times New Roman"/>
            </w:rPr>
          </w:pPr>
          <w:r>
            <w:rPr>
              <w:rFonts w:eastAsia="Times New Roman"/>
            </w:rPr>
            <w:lastRenderedPageBreak/>
            <w:t xml:space="preserve">Song, H. J., B. Lim, and S. Joo, 2019: Evaluation of rainfall forecasts with heavy rain types in the high-resolution unified model over South Korea. </w:t>
          </w:r>
          <w:r>
            <w:rPr>
              <w:rFonts w:eastAsia="Times New Roman"/>
              <w:i/>
              <w:iCs/>
            </w:rPr>
            <w:t>Weather Forecast</w:t>
          </w:r>
          <w:r>
            <w:rPr>
              <w:rFonts w:eastAsia="Times New Roman"/>
            </w:rPr>
            <w:t xml:space="preserve">, </w:t>
          </w:r>
          <w:r>
            <w:rPr>
              <w:rFonts w:eastAsia="Times New Roman"/>
              <w:b/>
              <w:bCs/>
            </w:rPr>
            <w:t>34</w:t>
          </w:r>
          <w:r>
            <w:rPr>
              <w:rFonts w:eastAsia="Times New Roman"/>
            </w:rPr>
            <w:t>, 1277–1293, https://doi.org/10.1175/WAF-D-18-0140.1.</w:t>
          </w:r>
        </w:p>
        <w:p w14:paraId="3BCCDEC6" w14:textId="77777777" w:rsidR="00E330D9" w:rsidRDefault="00E330D9">
          <w:pPr>
            <w:autoSpaceDE w:val="0"/>
            <w:autoSpaceDN w:val="0"/>
            <w:ind w:hanging="480"/>
            <w:divId w:val="1947692379"/>
            <w:rPr>
              <w:rFonts w:eastAsia="Times New Roman"/>
            </w:rPr>
          </w:pPr>
          <w:r>
            <w:rPr>
              <w:rFonts w:eastAsia="Times New Roman"/>
            </w:rPr>
            <w:t xml:space="preserve">Speight, L., and Coauthors, 2018: Developing surface water flood forecasting capabilities in Scotland: an operational pilot for the 2014 Commonwealth Games in Glasgow. </w:t>
          </w:r>
          <w:r>
            <w:rPr>
              <w:rFonts w:eastAsia="Times New Roman"/>
              <w:i/>
              <w:iCs/>
            </w:rPr>
            <w:t>J Flood Risk Manag</w:t>
          </w:r>
          <w:r>
            <w:rPr>
              <w:rFonts w:eastAsia="Times New Roman"/>
            </w:rPr>
            <w:t xml:space="preserve">, </w:t>
          </w:r>
          <w:r>
            <w:rPr>
              <w:rFonts w:eastAsia="Times New Roman"/>
              <w:b/>
              <w:bCs/>
            </w:rPr>
            <w:t>11</w:t>
          </w:r>
          <w:r>
            <w:rPr>
              <w:rFonts w:eastAsia="Times New Roman"/>
            </w:rPr>
            <w:t>, S884–S901, https://doi.org/10.1111/jfr3.12281.</w:t>
          </w:r>
        </w:p>
        <w:p w14:paraId="3D8B233A" w14:textId="77777777" w:rsidR="00E330D9" w:rsidRDefault="00E330D9">
          <w:pPr>
            <w:autoSpaceDE w:val="0"/>
            <w:autoSpaceDN w:val="0"/>
            <w:ind w:hanging="480"/>
            <w:divId w:val="1616669123"/>
            <w:rPr>
              <w:rFonts w:eastAsia="Times New Roman"/>
            </w:rPr>
          </w:pPr>
          <w:r>
            <w:rPr>
              <w:rFonts w:eastAsia="Times New Roman"/>
            </w:rPr>
            <w:t xml:space="preserve">Speight, L. J., M. D. Cranston, C. J. White, and L. Kelly, 2021: Operational and emerging capabilities for surface water flood forecasting. </w:t>
          </w:r>
          <w:r>
            <w:rPr>
              <w:rFonts w:eastAsia="Times New Roman"/>
              <w:i/>
              <w:iCs/>
            </w:rPr>
            <w:t>Wiley Interdisciplinary Reviews: Water</w:t>
          </w:r>
          <w:r>
            <w:rPr>
              <w:rFonts w:eastAsia="Times New Roman"/>
            </w:rPr>
            <w:t xml:space="preserve">, </w:t>
          </w:r>
          <w:r>
            <w:rPr>
              <w:rFonts w:eastAsia="Times New Roman"/>
              <w:b/>
              <w:bCs/>
            </w:rPr>
            <w:t>8</w:t>
          </w:r>
          <w:r>
            <w:rPr>
              <w:rFonts w:eastAsia="Times New Roman"/>
            </w:rPr>
            <w:t>, https://doi.org/10.1002/wat2.1517.</w:t>
          </w:r>
        </w:p>
        <w:p w14:paraId="1DD344FC" w14:textId="77777777" w:rsidR="00E330D9" w:rsidRDefault="00E330D9">
          <w:pPr>
            <w:autoSpaceDE w:val="0"/>
            <w:autoSpaceDN w:val="0"/>
            <w:ind w:hanging="480"/>
            <w:divId w:val="59987816"/>
            <w:rPr>
              <w:rFonts w:eastAsia="Times New Roman"/>
            </w:rPr>
          </w:pPr>
          <w:r>
            <w:rPr>
              <w:rFonts w:eastAsia="Times New Roman"/>
            </w:rPr>
            <w:t xml:space="preserve">Tapiador, F. J., R. Roca, A. Del Genio, B. Dewitt, W. Petersen, and F. Zhang, 2019: Is precipitation a good metric for model performance? </w:t>
          </w:r>
          <w:r>
            <w:rPr>
              <w:rFonts w:eastAsia="Times New Roman"/>
              <w:i/>
              <w:iCs/>
            </w:rPr>
            <w:t>Bull Am Meteorol Soc</w:t>
          </w:r>
          <w:r>
            <w:rPr>
              <w:rFonts w:eastAsia="Times New Roman"/>
            </w:rPr>
            <w:t xml:space="preserve">, </w:t>
          </w:r>
          <w:r>
            <w:rPr>
              <w:rFonts w:eastAsia="Times New Roman"/>
              <w:b/>
              <w:bCs/>
            </w:rPr>
            <w:t>100</w:t>
          </w:r>
          <w:r>
            <w:rPr>
              <w:rFonts w:eastAsia="Times New Roman"/>
            </w:rPr>
            <w:t>, 223–233, https://doi.org/10.1175/BAMS-D-17-0218.1.</w:t>
          </w:r>
        </w:p>
        <w:p w14:paraId="4D0A3403" w14:textId="77777777" w:rsidR="00E330D9" w:rsidRDefault="00E330D9">
          <w:pPr>
            <w:autoSpaceDE w:val="0"/>
            <w:autoSpaceDN w:val="0"/>
            <w:ind w:hanging="480"/>
            <w:divId w:val="1460800532"/>
            <w:rPr>
              <w:rFonts w:eastAsia="Times New Roman"/>
            </w:rPr>
          </w:pPr>
          <w:r>
            <w:rPr>
              <w:rFonts w:eastAsia="Times New Roman"/>
            </w:rPr>
            <w:t xml:space="preserve">Thomassen, E. D., E. J. Kendon, H. J. D. Sørup, S. C. Chan, P. L. Langen, O. B. Christensen, and K. Arnbjerg-Nielsen, 2021: Differences in representation of extreme precipitation events in two high resolution models. </w:t>
          </w:r>
          <w:r>
            <w:rPr>
              <w:rFonts w:eastAsia="Times New Roman"/>
              <w:i/>
              <w:iCs/>
            </w:rPr>
            <w:t>Clim Dyn</w:t>
          </w:r>
          <w:r>
            <w:rPr>
              <w:rFonts w:eastAsia="Times New Roman"/>
            </w:rPr>
            <w:t xml:space="preserve">, </w:t>
          </w:r>
          <w:r>
            <w:rPr>
              <w:rFonts w:eastAsia="Times New Roman"/>
              <w:b/>
              <w:bCs/>
            </w:rPr>
            <w:t>57</w:t>
          </w:r>
          <w:r>
            <w:rPr>
              <w:rFonts w:eastAsia="Times New Roman"/>
            </w:rPr>
            <w:t>, 3029–3043, https://doi.org/10.1007/s00382-021-05854-1.</w:t>
          </w:r>
        </w:p>
        <w:p w14:paraId="1B7A4756" w14:textId="77777777" w:rsidR="00E330D9" w:rsidRDefault="00E330D9">
          <w:pPr>
            <w:autoSpaceDE w:val="0"/>
            <w:autoSpaceDN w:val="0"/>
            <w:ind w:hanging="480"/>
            <w:divId w:val="1793666167"/>
            <w:rPr>
              <w:rFonts w:eastAsia="Times New Roman"/>
            </w:rPr>
          </w:pPr>
          <w:r>
            <w:rPr>
              <w:rFonts w:eastAsia="Times New Roman"/>
            </w:rPr>
            <w:t xml:space="preserve">Tobar, V., and G. Wyseure, 2018: Seasonal rainfall patterns classification, relationship to ENSO and rainfall trends in Ecuador. </w:t>
          </w:r>
          <w:r>
            <w:rPr>
              <w:rFonts w:eastAsia="Times New Roman"/>
              <w:i/>
              <w:iCs/>
            </w:rPr>
            <w:t>International Journal of Climatology</w:t>
          </w:r>
          <w:r>
            <w:rPr>
              <w:rFonts w:eastAsia="Times New Roman"/>
            </w:rPr>
            <w:t xml:space="preserve">, </w:t>
          </w:r>
          <w:r>
            <w:rPr>
              <w:rFonts w:eastAsia="Times New Roman"/>
              <w:b/>
              <w:bCs/>
            </w:rPr>
            <w:t>38</w:t>
          </w:r>
          <w:r>
            <w:rPr>
              <w:rFonts w:eastAsia="Times New Roman"/>
            </w:rPr>
            <w:t>, 1808–1819, https://doi.org/10.1002/joc.5297.</w:t>
          </w:r>
        </w:p>
        <w:p w14:paraId="3D0F6577" w14:textId="77777777" w:rsidR="00E330D9" w:rsidRDefault="00E330D9">
          <w:pPr>
            <w:autoSpaceDE w:val="0"/>
            <w:autoSpaceDN w:val="0"/>
            <w:ind w:hanging="480"/>
            <w:divId w:val="1810124433"/>
            <w:rPr>
              <w:rFonts w:eastAsia="Times New Roman"/>
            </w:rPr>
          </w:pPr>
          <w:r>
            <w:rPr>
              <w:rFonts w:eastAsia="Times New Roman"/>
            </w:rPr>
            <w:t xml:space="preserve">Trigg, M. A., M. D. Wilson, P. D. Bates, M. S. Horritt, D. E. Alsdorf, B. R. Forsberg, and M. C. Vega, 2009: Amazon flood wave hydraulics. </w:t>
          </w:r>
          <w:r>
            <w:rPr>
              <w:rFonts w:eastAsia="Times New Roman"/>
              <w:i/>
              <w:iCs/>
            </w:rPr>
            <w:t>J Hydrol (Amst)</w:t>
          </w:r>
          <w:r>
            <w:rPr>
              <w:rFonts w:eastAsia="Times New Roman"/>
            </w:rPr>
            <w:t xml:space="preserve">, </w:t>
          </w:r>
          <w:r>
            <w:rPr>
              <w:rFonts w:eastAsia="Times New Roman"/>
              <w:b/>
              <w:bCs/>
            </w:rPr>
            <w:t>374</w:t>
          </w:r>
          <w:r>
            <w:rPr>
              <w:rFonts w:eastAsia="Times New Roman"/>
            </w:rPr>
            <w:t>, 92–105, https://doi.org/10.1016/j.jhydrol.2009.06.004.</w:t>
          </w:r>
        </w:p>
        <w:p w14:paraId="12B45B0D" w14:textId="77777777" w:rsidR="00E330D9" w:rsidRDefault="00E330D9">
          <w:pPr>
            <w:autoSpaceDE w:val="0"/>
            <w:autoSpaceDN w:val="0"/>
            <w:ind w:hanging="480"/>
            <w:divId w:val="789474844"/>
            <w:rPr>
              <w:rFonts w:eastAsia="Times New Roman"/>
            </w:rPr>
          </w:pPr>
          <w:r>
            <w:rPr>
              <w:rFonts w:eastAsia="Times New Roman"/>
            </w:rPr>
            <w:t xml:space="preserve">UNDRR, 2021: Desinventar Project. </w:t>
          </w:r>
          <w:r>
            <w:rPr>
              <w:rFonts w:eastAsia="Times New Roman"/>
              <w:i/>
              <w:iCs/>
            </w:rPr>
            <w:t>Plataforma Desinventar Sendai</w:t>
          </w:r>
          <w:r>
            <w:rPr>
              <w:rFonts w:eastAsia="Times New Roman"/>
            </w:rPr>
            <w:t>,. https://db.desinventar.org/.</w:t>
          </w:r>
        </w:p>
        <w:p w14:paraId="2C15CCE1" w14:textId="77777777" w:rsidR="00E330D9" w:rsidRDefault="00E330D9">
          <w:pPr>
            <w:autoSpaceDE w:val="0"/>
            <w:autoSpaceDN w:val="0"/>
            <w:ind w:hanging="480"/>
            <w:divId w:val="1649938058"/>
            <w:rPr>
              <w:rFonts w:eastAsia="Times New Roman"/>
            </w:rPr>
          </w:pPr>
          <w:r>
            <w:rPr>
              <w:rFonts w:eastAsia="Times New Roman"/>
            </w:rPr>
            <w:t xml:space="preserve">Vannitsem, S., and Coauthors, 2021: Statistical postprocessing for weather forecasts review, challenges, and avenues in a big data world. </w:t>
          </w:r>
          <w:r>
            <w:rPr>
              <w:rFonts w:eastAsia="Times New Roman"/>
              <w:i/>
              <w:iCs/>
            </w:rPr>
            <w:t>Bull Am Meteorol Soc</w:t>
          </w:r>
          <w:r>
            <w:rPr>
              <w:rFonts w:eastAsia="Times New Roman"/>
            </w:rPr>
            <w:t xml:space="preserve">, </w:t>
          </w:r>
          <w:r>
            <w:rPr>
              <w:rFonts w:eastAsia="Times New Roman"/>
              <w:b/>
              <w:bCs/>
            </w:rPr>
            <w:t>102</w:t>
          </w:r>
          <w:r>
            <w:rPr>
              <w:rFonts w:eastAsia="Times New Roman"/>
            </w:rPr>
            <w:t>, E681–E699, https://doi.org/10.1175/BAMS-D-19-0308.1.</w:t>
          </w:r>
        </w:p>
        <w:p w14:paraId="5B618E55" w14:textId="77777777" w:rsidR="00E330D9" w:rsidRDefault="00E330D9">
          <w:pPr>
            <w:autoSpaceDE w:val="0"/>
            <w:autoSpaceDN w:val="0"/>
            <w:ind w:hanging="480"/>
            <w:divId w:val="1590767798"/>
            <w:rPr>
              <w:rFonts w:eastAsia="Times New Roman"/>
            </w:rPr>
          </w:pPr>
          <w:r>
            <w:rPr>
              <w:rFonts w:eastAsia="Times New Roman"/>
            </w:rPr>
            <w:t xml:space="preserve">Vuille, M., R. S. Bradley, and F. Keimig, 2000: Climate variability in the Andes of Ecuador and its relation to tropical Pacific and Atlantic Sea Surface temperature anomalies. </w:t>
          </w:r>
          <w:r>
            <w:rPr>
              <w:rFonts w:eastAsia="Times New Roman"/>
              <w:i/>
              <w:iCs/>
            </w:rPr>
            <w:t>J Clim</w:t>
          </w:r>
          <w:r>
            <w:rPr>
              <w:rFonts w:eastAsia="Times New Roman"/>
            </w:rPr>
            <w:t xml:space="preserve">, </w:t>
          </w:r>
          <w:r>
            <w:rPr>
              <w:rFonts w:eastAsia="Times New Roman"/>
              <w:b/>
              <w:bCs/>
            </w:rPr>
            <w:t>13</w:t>
          </w:r>
          <w:r>
            <w:rPr>
              <w:rFonts w:eastAsia="Times New Roman"/>
            </w:rPr>
            <w:t>, 2520–2535, https://doi.org/10.1175/1520-0442(2000)013&lt;2520:CVITAO&gt;2.0.CO;2.</w:t>
          </w:r>
        </w:p>
        <w:p w14:paraId="489E2E5E" w14:textId="77777777" w:rsidR="00E330D9" w:rsidRDefault="00E330D9">
          <w:pPr>
            <w:autoSpaceDE w:val="0"/>
            <w:autoSpaceDN w:val="0"/>
            <w:ind w:hanging="480"/>
            <w:divId w:val="1293289261"/>
            <w:rPr>
              <w:rFonts w:eastAsia="Times New Roman"/>
            </w:rPr>
          </w:pPr>
          <w:r>
            <w:rPr>
              <w:rFonts w:eastAsia="Times New Roman"/>
            </w:rPr>
            <w:t xml:space="preserve">Wheeler, M. C., and H. H. Hendon, 2004: An all-season real-time multivariate MJO index: Development of an index for monitoring and prediction. </w:t>
          </w:r>
          <w:r>
            <w:rPr>
              <w:rFonts w:eastAsia="Times New Roman"/>
              <w:i/>
              <w:iCs/>
            </w:rPr>
            <w:t>Mon Weather Rev</w:t>
          </w:r>
          <w:r>
            <w:rPr>
              <w:rFonts w:eastAsia="Times New Roman"/>
            </w:rPr>
            <w:t xml:space="preserve">, </w:t>
          </w:r>
          <w:r>
            <w:rPr>
              <w:rFonts w:eastAsia="Times New Roman"/>
              <w:b/>
              <w:bCs/>
            </w:rPr>
            <w:t>132</w:t>
          </w:r>
          <w:r>
            <w:rPr>
              <w:rFonts w:eastAsia="Times New Roman"/>
            </w:rPr>
            <w:t>, 1917–1932, https://doi.org/10.1175/1520-0493(2004)132&lt;1917:AARMMI&gt;2.0.CO;2.</w:t>
          </w:r>
        </w:p>
        <w:p w14:paraId="77659DAB" w14:textId="77777777" w:rsidR="00E330D9" w:rsidRDefault="00E330D9">
          <w:pPr>
            <w:autoSpaceDE w:val="0"/>
            <w:autoSpaceDN w:val="0"/>
            <w:ind w:hanging="480"/>
            <w:divId w:val="1454210526"/>
            <w:rPr>
              <w:rFonts w:eastAsia="Times New Roman"/>
            </w:rPr>
          </w:pPr>
          <w:r>
            <w:rPr>
              <w:rFonts w:eastAsia="Times New Roman"/>
            </w:rPr>
            <w:t xml:space="preserve">Xing, Y., Q. Liang, G. Wang, X. Ming, and X. Xia, 2019: City-scale hydrodynamic modelling of urban flash floods: the issues of scale and resolution. </w:t>
          </w:r>
          <w:r>
            <w:rPr>
              <w:rFonts w:eastAsia="Times New Roman"/>
              <w:i/>
              <w:iCs/>
            </w:rPr>
            <w:t>Natural Hazards</w:t>
          </w:r>
          <w:r>
            <w:rPr>
              <w:rFonts w:eastAsia="Times New Roman"/>
            </w:rPr>
            <w:t xml:space="preserve">, </w:t>
          </w:r>
          <w:r>
            <w:rPr>
              <w:rFonts w:eastAsia="Times New Roman"/>
              <w:b/>
              <w:bCs/>
            </w:rPr>
            <w:t>96</w:t>
          </w:r>
          <w:r>
            <w:rPr>
              <w:rFonts w:eastAsia="Times New Roman"/>
            </w:rPr>
            <w:t>, 473–496, https://doi.org/10.1007/s11069-018-3553-z.</w:t>
          </w:r>
        </w:p>
        <w:p w14:paraId="105E9AF1" w14:textId="77777777" w:rsidR="00E330D9" w:rsidRDefault="00E330D9">
          <w:pPr>
            <w:autoSpaceDE w:val="0"/>
            <w:autoSpaceDN w:val="0"/>
            <w:ind w:hanging="480"/>
            <w:divId w:val="1471510383"/>
            <w:rPr>
              <w:rFonts w:eastAsia="Times New Roman"/>
            </w:rPr>
          </w:pPr>
          <w:r>
            <w:rPr>
              <w:rFonts w:eastAsia="Times New Roman"/>
            </w:rPr>
            <w:t xml:space="preserve">Zanchetta, A. D. L., and P. Coulibaly, 2020: Recent advances in real-time pluvial flash flood forecasting. </w:t>
          </w:r>
          <w:r>
            <w:rPr>
              <w:rFonts w:eastAsia="Times New Roman"/>
              <w:i/>
              <w:iCs/>
            </w:rPr>
            <w:t>Water (Switzerland)</w:t>
          </w:r>
          <w:r>
            <w:rPr>
              <w:rFonts w:eastAsia="Times New Roman"/>
            </w:rPr>
            <w:t xml:space="preserve">, </w:t>
          </w:r>
          <w:r>
            <w:rPr>
              <w:rFonts w:eastAsia="Times New Roman"/>
              <w:b/>
              <w:bCs/>
            </w:rPr>
            <w:t>12</w:t>
          </w:r>
          <w:r>
            <w:rPr>
              <w:rFonts w:eastAsia="Times New Roman"/>
            </w:rPr>
            <w:t>, 570, https://doi.org/10.3390/w12020570.</w:t>
          </w:r>
        </w:p>
        <w:p w14:paraId="186ABFBB" w14:textId="77777777" w:rsidR="00E330D9" w:rsidRDefault="00E330D9">
          <w:pPr>
            <w:autoSpaceDE w:val="0"/>
            <w:autoSpaceDN w:val="0"/>
            <w:ind w:hanging="480"/>
            <w:divId w:val="162623376"/>
            <w:rPr>
              <w:rFonts w:eastAsia="Times New Roman"/>
            </w:rPr>
          </w:pPr>
          <w:r>
            <w:rPr>
              <w:rFonts w:eastAsia="Times New Roman"/>
            </w:rPr>
            <w:t xml:space="preserve">——, ——, and V. Fortin, 2022: Forecasting High-Flow Discharges in a Flashy Catchment Using Multiple Precipitation Estimates as Predictors in Machine Learning Models. </w:t>
          </w:r>
          <w:r>
            <w:rPr>
              <w:rFonts w:eastAsia="Times New Roman"/>
              <w:i/>
              <w:iCs/>
            </w:rPr>
            <w:t>Hydrology</w:t>
          </w:r>
          <w:r>
            <w:rPr>
              <w:rFonts w:eastAsia="Times New Roman"/>
            </w:rPr>
            <w:t xml:space="preserve">, </w:t>
          </w:r>
          <w:r>
            <w:rPr>
              <w:rFonts w:eastAsia="Times New Roman"/>
              <w:b/>
              <w:bCs/>
            </w:rPr>
            <w:t>9</w:t>
          </w:r>
          <w:r>
            <w:rPr>
              <w:rFonts w:eastAsia="Times New Roman"/>
            </w:rPr>
            <w:t>, 216, https://doi.org/10.3390/hydrology9120216.</w:t>
          </w:r>
        </w:p>
        <w:p w14:paraId="524A3AE8" w14:textId="77777777" w:rsidR="00E330D9" w:rsidRDefault="00E330D9">
          <w:pPr>
            <w:autoSpaceDE w:val="0"/>
            <w:autoSpaceDN w:val="0"/>
            <w:ind w:hanging="480"/>
            <w:divId w:val="31155698"/>
            <w:rPr>
              <w:rFonts w:eastAsia="Times New Roman"/>
            </w:rPr>
          </w:pPr>
          <w:r>
            <w:rPr>
              <w:rFonts w:eastAsia="Times New Roman"/>
            </w:rPr>
            <w:t xml:space="preserve">Zeman, C., N. P. Wedi, P. D. Dueben, N. Ban, and C. Schär, 2021: Model intercomparison of COSMO 5.0 and IFS 45r1 at kilometer-scale grid spacing. </w:t>
          </w:r>
          <w:r>
            <w:rPr>
              <w:rFonts w:eastAsia="Times New Roman"/>
              <w:i/>
              <w:iCs/>
            </w:rPr>
            <w:t>Geoscientific Model Development [preprint]</w:t>
          </w:r>
          <w:r>
            <w:rPr>
              <w:rFonts w:eastAsia="Times New Roman"/>
            </w:rPr>
            <w:t xml:space="preserve">, </w:t>
          </w:r>
          <w:r>
            <w:rPr>
              <w:rFonts w:eastAsia="Times New Roman"/>
              <w:b/>
              <w:bCs/>
            </w:rPr>
            <w:t>2021</w:t>
          </w:r>
          <w:r>
            <w:rPr>
              <w:rFonts w:eastAsia="Times New Roman"/>
            </w:rPr>
            <w:t>, 1–35, https://doi.org/10.5194/gmd-2021-31.</w:t>
          </w:r>
        </w:p>
        <w:p w14:paraId="566BB195" w14:textId="04C2A52F" w:rsidR="00E330D9" w:rsidRPr="00E330D9" w:rsidRDefault="00E330D9" w:rsidP="00E330D9">
          <w:r>
            <w:rPr>
              <w:rFonts w:eastAsia="Times New Roman"/>
            </w:rPr>
            <w:t> </w:t>
          </w:r>
        </w:p>
      </w:sdtContent>
    </w:sdt>
    <w:sectPr w:rsidR="00E330D9" w:rsidRPr="00E330D9">
      <w:pgSz w:w="11906" w:h="16838"/>
      <w:pgMar w:top="851" w:right="851" w:bottom="851" w:left="1134" w:header="709"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5" w:author="Paperpal" w:initials="P">
    <w:p w14:paraId="6408C0B0" w14:textId="77777777" w:rsidR="00FC4CF2" w:rsidRDefault="0058065C">
      <w:r>
        <w:rPr>
          <w:b/>
        </w:rPr>
        <w:t xml:space="preserve">Conventions: </w:t>
      </w:r>
      <w:r>
        <w:t>Abbreviations are usually defined at the first use in the abstract as well as in the main text. Check whether 'LT' should be defined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408C0B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408C0B0" w16cid:durableId="61E8AF5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09B7FA" w14:textId="77777777" w:rsidR="00231367" w:rsidRDefault="00231367">
      <w:pPr>
        <w:spacing w:before="0" w:line="240" w:lineRule="auto"/>
      </w:pPr>
      <w:r>
        <w:separator/>
      </w:r>
    </w:p>
  </w:endnote>
  <w:endnote w:type="continuationSeparator" w:id="0">
    <w:p w14:paraId="4BAD963F" w14:textId="77777777" w:rsidR="00231367" w:rsidRDefault="00231367">
      <w:pPr>
        <w:spacing w:before="0" w:line="240" w:lineRule="auto"/>
      </w:pPr>
      <w:r>
        <w:continuationSeparator/>
      </w:r>
    </w:p>
  </w:endnote>
  <w:endnote w:type="continuationNotice" w:id="1">
    <w:p w14:paraId="3C5DAF3A" w14:textId="77777777" w:rsidR="00231367" w:rsidRDefault="00231367">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67B023" w14:textId="77777777" w:rsidR="00231367" w:rsidRDefault="00231367">
      <w:pPr>
        <w:spacing w:before="0" w:line="240" w:lineRule="auto"/>
      </w:pPr>
      <w:r>
        <w:separator/>
      </w:r>
    </w:p>
  </w:footnote>
  <w:footnote w:type="continuationSeparator" w:id="0">
    <w:p w14:paraId="23655D65" w14:textId="77777777" w:rsidR="00231367" w:rsidRDefault="00231367">
      <w:pPr>
        <w:spacing w:before="0" w:line="240" w:lineRule="auto"/>
      </w:pPr>
      <w:r>
        <w:continuationSeparator/>
      </w:r>
    </w:p>
  </w:footnote>
  <w:footnote w:type="continuationNotice" w:id="1">
    <w:p w14:paraId="1E99A817" w14:textId="77777777" w:rsidR="00231367" w:rsidRDefault="00231367">
      <w:pPr>
        <w:spacing w:before="0" w:line="240" w:lineRule="auto"/>
      </w:pPr>
    </w:p>
  </w:footnote>
  <w:footnote w:id="2">
    <w:p w14:paraId="5B66D24E" w14:textId="77777777" w:rsidR="008718ED" w:rsidRPr="00506DD9" w:rsidRDefault="0058065C" w:rsidP="008718ED">
      <w:pPr>
        <w:pStyle w:val="Testonotaapidipagina"/>
        <w:rPr>
          <w:lang w:val="it-IT"/>
        </w:rPr>
      </w:pPr>
      <w:r>
        <w:rPr>
          <w:rStyle w:val="Rimandonotaapidipagina"/>
        </w:rPr>
        <w:footnoteRef/>
      </w:r>
      <w:r>
        <w:t xml:space="preserve"> </w:t>
      </w:r>
      <w:r w:rsidRPr="00A03F09">
        <w:t>www.ecmwf.int/en/forecasts/documentation-and-support/evolution-ifs/cycles/summary-cycle-45r1</w:t>
      </w:r>
    </w:p>
  </w:footnote>
  <w:footnote w:id="3">
    <w:p w14:paraId="129ED560" w14:textId="77777777" w:rsidR="008718ED" w:rsidRPr="008551E1" w:rsidRDefault="0058065C" w:rsidP="008718ED">
      <w:pPr>
        <w:pStyle w:val="Testonotaapidipagina"/>
        <w:rPr>
          <w:lang w:val="it-IT"/>
        </w:rPr>
      </w:pPr>
      <w:r w:rsidRPr="00421273">
        <w:rPr>
          <w:rStyle w:val="Rimandonotaapidipagina"/>
        </w:rPr>
        <w:footnoteRef/>
      </w:r>
      <w:r w:rsidRPr="008551E1">
        <w:rPr>
          <w:lang w:val="it-IT"/>
        </w:rPr>
        <w:t xml:space="preserve"> www.ecmwf.int/en/forecasts/about-our-forecasts/evolution-ifs/cycles/summary-cycle-46r1</w:t>
      </w:r>
    </w:p>
  </w:footnote>
  <w:footnote w:id="4">
    <w:p w14:paraId="726C91F3" w14:textId="77777777" w:rsidR="008718ED" w:rsidRPr="008551E1" w:rsidRDefault="0058065C" w:rsidP="008718ED">
      <w:pPr>
        <w:pStyle w:val="Testonotaapidipagina"/>
        <w:rPr>
          <w:lang w:val="it-IT"/>
        </w:rPr>
      </w:pPr>
      <w:r w:rsidRPr="00421273">
        <w:rPr>
          <w:rStyle w:val="Rimandonotaapidipagina"/>
        </w:rPr>
        <w:footnoteRef/>
      </w:r>
      <w:r w:rsidRPr="008551E1">
        <w:rPr>
          <w:lang w:val="it-IT"/>
        </w:rPr>
        <w:t xml:space="preserve"> www.ecmwf.int/en/forecasts/about-our-forecasts/evolution-ifs/cycles/summary-cycle-47r1</w:t>
      </w:r>
    </w:p>
  </w:footnote>
  <w:footnote w:id="5">
    <w:p w14:paraId="002FAC90" w14:textId="77777777" w:rsidR="00D81B81" w:rsidRPr="008551E1" w:rsidRDefault="0058065C" w:rsidP="00ED7FD1">
      <w:pPr>
        <w:pStyle w:val="Testonotaapidipagina"/>
        <w:jc w:val="left"/>
        <w:rPr>
          <w:lang w:val="it-IT"/>
        </w:rPr>
      </w:pPr>
      <w:r>
        <w:rPr>
          <w:rStyle w:val="Rimandonotaapidipagina"/>
        </w:rPr>
        <w:footnoteRef/>
      </w:r>
      <w:r w:rsidRPr="008551E1">
        <w:rPr>
          <w:lang w:val="it-IT"/>
        </w:rPr>
        <w:t xml:space="preserve"> https://www.pichinchacomunicaciones.com.ec/lluvias-causan-desborde-de-rios-e-inundaciones-en-varias-provincias/</w:t>
      </w:r>
    </w:p>
  </w:footnote>
  <w:footnote w:id="6">
    <w:p w14:paraId="3FFBC06B" w14:textId="77777777" w:rsidR="00D81B81" w:rsidRPr="008551E1" w:rsidRDefault="0058065C" w:rsidP="00ED7FD1">
      <w:pPr>
        <w:pStyle w:val="Testonotaapidipagina"/>
        <w:rPr>
          <w:lang w:val="it-IT"/>
        </w:rPr>
      </w:pPr>
      <w:r>
        <w:rPr>
          <w:rStyle w:val="Rimandonotaapidipagina"/>
        </w:rPr>
        <w:footnoteRef/>
      </w:r>
      <w:r w:rsidRPr="008551E1">
        <w:rPr>
          <w:lang w:val="it-IT"/>
        </w:rPr>
        <w:t xml:space="preserve"> https://www.wunderground.com/history/daily/SEGU/date/2021-3-8</w:t>
      </w:r>
    </w:p>
  </w:footnote>
  <w:footnote w:id="7">
    <w:p w14:paraId="38119F60" w14:textId="77777777" w:rsidR="00D81B81" w:rsidRPr="008551E1" w:rsidRDefault="0058065C" w:rsidP="00ED7FD1">
      <w:pPr>
        <w:pStyle w:val="Testonotaapidipagina"/>
        <w:jc w:val="left"/>
        <w:rPr>
          <w:lang w:val="it-IT"/>
        </w:rPr>
      </w:pPr>
      <w:r w:rsidRPr="00FC0B93">
        <w:rPr>
          <w:rStyle w:val="Rimandonotaapidipagina"/>
        </w:rPr>
        <w:footnoteRef/>
      </w:r>
      <w:r w:rsidRPr="008551E1">
        <w:rPr>
          <w:lang w:val="it-IT"/>
        </w:rPr>
        <w:t xml:space="preserve"> https://www.eluniverso.com/guayaquil/comunidad/la-mayor-lluvia-del-2021-en-guayaquil-provoco-afectaciones-en-64-zonas-entre-inundaciones-arboles-caidos-canales-rebosados-y-otros-nota/</w:t>
      </w:r>
    </w:p>
  </w:footnote>
  <w:footnote w:id="8">
    <w:p w14:paraId="171BF36E" w14:textId="77777777" w:rsidR="00D81B81" w:rsidRPr="008551E1" w:rsidRDefault="0058065C" w:rsidP="00ED7FD1">
      <w:pPr>
        <w:pStyle w:val="Testonotaapidipagina"/>
        <w:jc w:val="left"/>
        <w:rPr>
          <w:lang w:val="it-IT"/>
        </w:rPr>
      </w:pPr>
      <w:r>
        <w:rPr>
          <w:rStyle w:val="Rimandonotaapidipagina"/>
        </w:rPr>
        <w:footnoteRef/>
      </w:r>
      <w:r w:rsidRPr="008551E1">
        <w:rPr>
          <w:lang w:val="it-IT"/>
        </w:rPr>
        <w:t xml:space="preserve"> </w:t>
      </w:r>
      <w:r w:rsidRPr="008551E1">
        <w:rPr>
          <w:bdr w:val="none" w:sz="0" w:space="0" w:color="auto" w:frame="1"/>
          <w:shd w:val="clear" w:color="auto" w:fill="FFFFFF"/>
          <w:lang w:val="it-IT"/>
        </w:rPr>
        <w:t>https://www.cpc.ncep.noaa.gov/products/precip/CWlink/MJO/ARCHIVE/PDF/mjo_evol-status-fcsts-20210315.pdf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Look w:val="04A0" w:firstRow="1" w:lastRow="0" w:firstColumn="1" w:lastColumn="0" w:noHBand="0" w:noVBand="1"/>
    </w:tblPr>
    <w:tblGrid>
      <w:gridCol w:w="4821"/>
      <w:gridCol w:w="4807"/>
    </w:tblGrid>
    <w:tr w:rsidR="00FC4CF2" w14:paraId="6471D0EB" w14:textId="77777777" w:rsidTr="009E367A">
      <w:tc>
        <w:tcPr>
          <w:tcW w:w="4821" w:type="dxa"/>
          <w:tcBorders>
            <w:top w:val="nil"/>
            <w:left w:val="nil"/>
            <w:bottom w:val="single" w:sz="4" w:space="0" w:color="auto"/>
            <w:right w:val="nil"/>
          </w:tcBorders>
        </w:tcPr>
        <w:p w14:paraId="2656765D" w14:textId="2EA79F5D" w:rsidR="00D81B81" w:rsidRDefault="0058065C" w:rsidP="00E54A05">
          <w:pPr>
            <w:pStyle w:val="Intestazione"/>
            <w:ind w:firstLine="0"/>
          </w:pPr>
          <w:r>
            <w:t>PILLOSU ET AL. 202</w:t>
          </w:r>
          <w:r w:rsidR="002E165B">
            <w:t>4</w:t>
          </w:r>
        </w:p>
      </w:tc>
      <w:tc>
        <w:tcPr>
          <w:tcW w:w="4807" w:type="dxa"/>
          <w:tcBorders>
            <w:top w:val="nil"/>
            <w:left w:val="nil"/>
            <w:bottom w:val="single" w:sz="4" w:space="0" w:color="auto"/>
            <w:right w:val="nil"/>
          </w:tcBorders>
        </w:tcPr>
        <w:p w14:paraId="5E07987D" w14:textId="77777777" w:rsidR="00D81B81" w:rsidRPr="00BC0529" w:rsidRDefault="0058065C" w:rsidP="00BC0529">
          <w:pPr>
            <w:pStyle w:val="Intestazione"/>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r>
            <w:fldChar w:fldCharType="begin"/>
          </w:r>
          <w:r>
            <w:instrText>NUMPAGES  \* Arabic  \* MERGEFORMAT</w:instrText>
          </w:r>
          <w:r>
            <w:fldChar w:fldCharType="separate"/>
          </w:r>
          <w:r w:rsidRPr="00BC0529">
            <w:rPr>
              <w:noProof/>
            </w:rPr>
            <w:t>2</w:t>
          </w:r>
          <w:r>
            <w:rPr>
              <w:noProof/>
            </w:rPr>
            <w:fldChar w:fldCharType="end"/>
          </w:r>
        </w:p>
      </w:tc>
    </w:tr>
  </w:tbl>
  <w:p w14:paraId="7D68BB95" w14:textId="77777777" w:rsidR="00D81B81" w:rsidRDefault="00D81B81" w:rsidP="00BC0529">
    <w:pPr>
      <w:pStyle w:val="Intestazione"/>
      <w:ind w:firstLine="0"/>
    </w:pPr>
  </w:p>
  <w:p w14:paraId="35F138C4" w14:textId="77777777" w:rsidR="00D81B81" w:rsidRPr="00E54A05" w:rsidRDefault="00D81B81" w:rsidP="00BC0529">
    <w:pPr>
      <w:pStyle w:val="Intestazione"/>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Look w:val="04A0" w:firstRow="1" w:lastRow="0" w:firstColumn="1" w:lastColumn="0" w:noHBand="0" w:noVBand="1"/>
    </w:tblPr>
    <w:tblGrid>
      <w:gridCol w:w="4821"/>
      <w:gridCol w:w="4807"/>
    </w:tblGrid>
    <w:tr w:rsidR="00FC4CF2" w14:paraId="559F9EEF" w14:textId="77777777" w:rsidTr="009E367A">
      <w:tc>
        <w:tcPr>
          <w:tcW w:w="4821" w:type="dxa"/>
          <w:tcBorders>
            <w:top w:val="nil"/>
            <w:left w:val="nil"/>
            <w:bottom w:val="single" w:sz="4" w:space="0" w:color="auto"/>
            <w:right w:val="nil"/>
          </w:tcBorders>
        </w:tcPr>
        <w:p w14:paraId="21B50A13" w14:textId="451A74CD" w:rsidR="00BC0529" w:rsidRDefault="0058065C" w:rsidP="00E54A05">
          <w:pPr>
            <w:pStyle w:val="Intestazione"/>
            <w:ind w:firstLine="0"/>
          </w:pPr>
          <w:r>
            <w:t>PILLOSU ET AL. 202</w:t>
          </w:r>
          <w:r w:rsidR="00AF5F7F">
            <w:t>3</w:t>
          </w:r>
        </w:p>
      </w:tc>
      <w:tc>
        <w:tcPr>
          <w:tcW w:w="4807" w:type="dxa"/>
          <w:tcBorders>
            <w:top w:val="nil"/>
            <w:left w:val="nil"/>
            <w:bottom w:val="single" w:sz="4" w:space="0" w:color="auto"/>
            <w:right w:val="nil"/>
          </w:tcBorders>
        </w:tcPr>
        <w:p w14:paraId="395038CB" w14:textId="77777777" w:rsidR="00BC0529" w:rsidRPr="00BC0529" w:rsidRDefault="0058065C" w:rsidP="00BC0529">
          <w:pPr>
            <w:pStyle w:val="Intestazione"/>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r>
            <w:fldChar w:fldCharType="begin"/>
          </w:r>
          <w:r>
            <w:instrText>NUMPAGES  \* Arabic  \* MERGEFORMAT</w:instrText>
          </w:r>
          <w:r>
            <w:fldChar w:fldCharType="separate"/>
          </w:r>
          <w:r w:rsidRPr="00BC0529">
            <w:rPr>
              <w:noProof/>
            </w:rPr>
            <w:t>2</w:t>
          </w:r>
          <w:r>
            <w:rPr>
              <w:noProof/>
            </w:rPr>
            <w:fldChar w:fldCharType="end"/>
          </w:r>
        </w:p>
      </w:tc>
    </w:tr>
  </w:tbl>
  <w:p w14:paraId="67A112D6" w14:textId="77777777" w:rsidR="00E54A05" w:rsidRDefault="00E54A05" w:rsidP="00BC0529">
    <w:pPr>
      <w:pStyle w:val="Intestazione"/>
      <w:ind w:firstLine="0"/>
    </w:pPr>
  </w:p>
  <w:p w14:paraId="295C77AE" w14:textId="77777777" w:rsidR="003316D3" w:rsidRDefault="003316D3">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Look w:val="04A0" w:firstRow="1" w:lastRow="0" w:firstColumn="1" w:lastColumn="0" w:noHBand="0" w:noVBand="1"/>
    </w:tblPr>
    <w:tblGrid>
      <w:gridCol w:w="4821"/>
      <w:gridCol w:w="4807"/>
    </w:tblGrid>
    <w:tr w:rsidR="00FC4CF2" w14:paraId="1C037187" w14:textId="77777777" w:rsidTr="009E367A">
      <w:tc>
        <w:tcPr>
          <w:tcW w:w="4821" w:type="dxa"/>
          <w:tcBorders>
            <w:top w:val="nil"/>
            <w:left w:val="nil"/>
            <w:bottom w:val="single" w:sz="4" w:space="0" w:color="auto"/>
            <w:right w:val="nil"/>
          </w:tcBorders>
        </w:tcPr>
        <w:p w14:paraId="0095AC86" w14:textId="0B7BBC91" w:rsidR="00BC0529" w:rsidRDefault="0058065C" w:rsidP="00E54A05">
          <w:pPr>
            <w:pStyle w:val="Intestazione"/>
            <w:ind w:firstLine="0"/>
          </w:pPr>
          <w:r>
            <w:t>PILLOSU ET AL. 202</w:t>
          </w:r>
          <w:r w:rsidR="00AF5F7F">
            <w:t>3</w:t>
          </w:r>
        </w:p>
      </w:tc>
      <w:tc>
        <w:tcPr>
          <w:tcW w:w="4807" w:type="dxa"/>
          <w:tcBorders>
            <w:top w:val="nil"/>
            <w:left w:val="nil"/>
            <w:bottom w:val="single" w:sz="4" w:space="0" w:color="auto"/>
            <w:right w:val="nil"/>
          </w:tcBorders>
        </w:tcPr>
        <w:p w14:paraId="09083C71" w14:textId="17CEE8D8" w:rsidR="00BC0529" w:rsidRPr="00BC0529" w:rsidRDefault="0058065C" w:rsidP="00BC0529">
          <w:pPr>
            <w:pStyle w:val="Intestazione"/>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r>
            <w:fldChar w:fldCharType="begin"/>
          </w:r>
          <w:r>
            <w:instrText>NUMPAGES  \* Arabic  \* MERGEFORMAT</w:instrText>
          </w:r>
          <w:r>
            <w:fldChar w:fldCharType="separate"/>
          </w:r>
          <w:r w:rsidRPr="00BC0529">
            <w:rPr>
              <w:noProof/>
            </w:rPr>
            <w:t>2</w:t>
          </w:r>
          <w:r>
            <w:rPr>
              <w:noProof/>
            </w:rPr>
            <w:fldChar w:fldCharType="end"/>
          </w:r>
        </w:p>
      </w:tc>
    </w:tr>
  </w:tbl>
  <w:p w14:paraId="7CF52B78" w14:textId="04434913" w:rsidR="00E54A05" w:rsidRDefault="00E54A05" w:rsidP="00BC0529">
    <w:pPr>
      <w:pStyle w:val="Intestazione"/>
      <w:ind w:firstLine="0"/>
    </w:pPr>
  </w:p>
  <w:p w14:paraId="7DC4AC07" w14:textId="77777777" w:rsidR="009E367A" w:rsidRPr="00E54A05" w:rsidRDefault="009E367A" w:rsidP="00BC0529">
    <w:pPr>
      <w:pStyle w:val="Intestazione"/>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41C3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ECE0C3A"/>
    <w:multiLevelType w:val="hybridMultilevel"/>
    <w:tmpl w:val="8DD6D3A4"/>
    <w:lvl w:ilvl="0" w:tplc="6E260FD6">
      <w:start w:val="1"/>
      <w:numFmt w:val="bullet"/>
      <w:lvlText w:val=""/>
      <w:lvlJc w:val="left"/>
      <w:pPr>
        <w:ind w:left="1004" w:hanging="360"/>
      </w:pPr>
      <w:rPr>
        <w:rFonts w:ascii="Symbol" w:hAnsi="Symbol" w:hint="default"/>
      </w:rPr>
    </w:lvl>
    <w:lvl w:ilvl="1" w:tplc="0776873A" w:tentative="1">
      <w:start w:val="1"/>
      <w:numFmt w:val="bullet"/>
      <w:lvlText w:val="o"/>
      <w:lvlJc w:val="left"/>
      <w:pPr>
        <w:ind w:left="1724" w:hanging="360"/>
      </w:pPr>
      <w:rPr>
        <w:rFonts w:ascii="Courier New" w:hAnsi="Courier New" w:cs="Courier New" w:hint="default"/>
      </w:rPr>
    </w:lvl>
    <w:lvl w:ilvl="2" w:tplc="48C040C8" w:tentative="1">
      <w:start w:val="1"/>
      <w:numFmt w:val="bullet"/>
      <w:lvlText w:val=""/>
      <w:lvlJc w:val="left"/>
      <w:pPr>
        <w:ind w:left="2444" w:hanging="360"/>
      </w:pPr>
      <w:rPr>
        <w:rFonts w:ascii="Wingdings" w:hAnsi="Wingdings" w:hint="default"/>
      </w:rPr>
    </w:lvl>
    <w:lvl w:ilvl="3" w:tplc="C3AC275C" w:tentative="1">
      <w:start w:val="1"/>
      <w:numFmt w:val="bullet"/>
      <w:lvlText w:val=""/>
      <w:lvlJc w:val="left"/>
      <w:pPr>
        <w:ind w:left="3164" w:hanging="360"/>
      </w:pPr>
      <w:rPr>
        <w:rFonts w:ascii="Symbol" w:hAnsi="Symbol" w:hint="default"/>
      </w:rPr>
    </w:lvl>
    <w:lvl w:ilvl="4" w:tplc="3E7C8FBE" w:tentative="1">
      <w:start w:val="1"/>
      <w:numFmt w:val="bullet"/>
      <w:lvlText w:val="o"/>
      <w:lvlJc w:val="left"/>
      <w:pPr>
        <w:ind w:left="3884" w:hanging="360"/>
      </w:pPr>
      <w:rPr>
        <w:rFonts w:ascii="Courier New" w:hAnsi="Courier New" w:cs="Courier New" w:hint="default"/>
      </w:rPr>
    </w:lvl>
    <w:lvl w:ilvl="5" w:tplc="0E6CB508" w:tentative="1">
      <w:start w:val="1"/>
      <w:numFmt w:val="bullet"/>
      <w:lvlText w:val=""/>
      <w:lvlJc w:val="left"/>
      <w:pPr>
        <w:ind w:left="4604" w:hanging="360"/>
      </w:pPr>
      <w:rPr>
        <w:rFonts w:ascii="Wingdings" w:hAnsi="Wingdings" w:hint="default"/>
      </w:rPr>
    </w:lvl>
    <w:lvl w:ilvl="6" w:tplc="98B24C6E" w:tentative="1">
      <w:start w:val="1"/>
      <w:numFmt w:val="bullet"/>
      <w:lvlText w:val=""/>
      <w:lvlJc w:val="left"/>
      <w:pPr>
        <w:ind w:left="5324" w:hanging="360"/>
      </w:pPr>
      <w:rPr>
        <w:rFonts w:ascii="Symbol" w:hAnsi="Symbol" w:hint="default"/>
      </w:rPr>
    </w:lvl>
    <w:lvl w:ilvl="7" w:tplc="AB928B12" w:tentative="1">
      <w:start w:val="1"/>
      <w:numFmt w:val="bullet"/>
      <w:lvlText w:val="o"/>
      <w:lvlJc w:val="left"/>
      <w:pPr>
        <w:ind w:left="6044" w:hanging="360"/>
      </w:pPr>
      <w:rPr>
        <w:rFonts w:ascii="Courier New" w:hAnsi="Courier New" w:cs="Courier New" w:hint="default"/>
      </w:rPr>
    </w:lvl>
    <w:lvl w:ilvl="8" w:tplc="98B004D8" w:tentative="1">
      <w:start w:val="1"/>
      <w:numFmt w:val="bullet"/>
      <w:lvlText w:val=""/>
      <w:lvlJc w:val="left"/>
      <w:pPr>
        <w:ind w:left="6764" w:hanging="360"/>
      </w:pPr>
      <w:rPr>
        <w:rFonts w:ascii="Wingdings" w:hAnsi="Wingdings" w:hint="default"/>
      </w:rPr>
    </w:lvl>
  </w:abstractNum>
  <w:abstractNum w:abstractNumId="2" w15:restartNumberingAfterBreak="0">
    <w:nsid w:val="26094DDF"/>
    <w:multiLevelType w:val="multilevel"/>
    <w:tmpl w:val="08090025"/>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3" w15:restartNumberingAfterBreak="0">
    <w:nsid w:val="2CC82CC0"/>
    <w:multiLevelType w:val="hybridMultilevel"/>
    <w:tmpl w:val="93E66294"/>
    <w:lvl w:ilvl="0" w:tplc="F79477BA">
      <w:start w:val="1"/>
      <w:numFmt w:val="bullet"/>
      <w:lvlText w:val=""/>
      <w:lvlJc w:val="left"/>
      <w:pPr>
        <w:ind w:left="1004" w:hanging="360"/>
      </w:pPr>
      <w:rPr>
        <w:rFonts w:ascii="Symbol" w:hAnsi="Symbol" w:hint="default"/>
      </w:rPr>
    </w:lvl>
    <w:lvl w:ilvl="1" w:tplc="96DE70AC" w:tentative="1">
      <w:start w:val="1"/>
      <w:numFmt w:val="bullet"/>
      <w:lvlText w:val="o"/>
      <w:lvlJc w:val="left"/>
      <w:pPr>
        <w:ind w:left="1724" w:hanging="360"/>
      </w:pPr>
      <w:rPr>
        <w:rFonts w:ascii="Courier New" w:hAnsi="Courier New" w:cs="Courier New" w:hint="default"/>
      </w:rPr>
    </w:lvl>
    <w:lvl w:ilvl="2" w:tplc="13F031CE" w:tentative="1">
      <w:start w:val="1"/>
      <w:numFmt w:val="bullet"/>
      <w:lvlText w:val=""/>
      <w:lvlJc w:val="left"/>
      <w:pPr>
        <w:ind w:left="2444" w:hanging="360"/>
      </w:pPr>
      <w:rPr>
        <w:rFonts w:ascii="Wingdings" w:hAnsi="Wingdings" w:hint="default"/>
      </w:rPr>
    </w:lvl>
    <w:lvl w:ilvl="3" w:tplc="2F2C2934" w:tentative="1">
      <w:start w:val="1"/>
      <w:numFmt w:val="bullet"/>
      <w:lvlText w:val=""/>
      <w:lvlJc w:val="left"/>
      <w:pPr>
        <w:ind w:left="3164" w:hanging="360"/>
      </w:pPr>
      <w:rPr>
        <w:rFonts w:ascii="Symbol" w:hAnsi="Symbol" w:hint="default"/>
      </w:rPr>
    </w:lvl>
    <w:lvl w:ilvl="4" w:tplc="236E77DE" w:tentative="1">
      <w:start w:val="1"/>
      <w:numFmt w:val="bullet"/>
      <w:lvlText w:val="o"/>
      <w:lvlJc w:val="left"/>
      <w:pPr>
        <w:ind w:left="3884" w:hanging="360"/>
      </w:pPr>
      <w:rPr>
        <w:rFonts w:ascii="Courier New" w:hAnsi="Courier New" w:cs="Courier New" w:hint="default"/>
      </w:rPr>
    </w:lvl>
    <w:lvl w:ilvl="5" w:tplc="F3500776" w:tentative="1">
      <w:start w:val="1"/>
      <w:numFmt w:val="bullet"/>
      <w:lvlText w:val=""/>
      <w:lvlJc w:val="left"/>
      <w:pPr>
        <w:ind w:left="4604" w:hanging="360"/>
      </w:pPr>
      <w:rPr>
        <w:rFonts w:ascii="Wingdings" w:hAnsi="Wingdings" w:hint="default"/>
      </w:rPr>
    </w:lvl>
    <w:lvl w:ilvl="6" w:tplc="76F64FD0" w:tentative="1">
      <w:start w:val="1"/>
      <w:numFmt w:val="bullet"/>
      <w:lvlText w:val=""/>
      <w:lvlJc w:val="left"/>
      <w:pPr>
        <w:ind w:left="5324" w:hanging="360"/>
      </w:pPr>
      <w:rPr>
        <w:rFonts w:ascii="Symbol" w:hAnsi="Symbol" w:hint="default"/>
      </w:rPr>
    </w:lvl>
    <w:lvl w:ilvl="7" w:tplc="4C42F8A4" w:tentative="1">
      <w:start w:val="1"/>
      <w:numFmt w:val="bullet"/>
      <w:lvlText w:val="o"/>
      <w:lvlJc w:val="left"/>
      <w:pPr>
        <w:ind w:left="6044" w:hanging="360"/>
      </w:pPr>
      <w:rPr>
        <w:rFonts w:ascii="Courier New" w:hAnsi="Courier New" w:cs="Courier New" w:hint="default"/>
      </w:rPr>
    </w:lvl>
    <w:lvl w:ilvl="8" w:tplc="62C6AA58" w:tentative="1">
      <w:start w:val="1"/>
      <w:numFmt w:val="bullet"/>
      <w:lvlText w:val=""/>
      <w:lvlJc w:val="left"/>
      <w:pPr>
        <w:ind w:left="6764" w:hanging="360"/>
      </w:pPr>
      <w:rPr>
        <w:rFonts w:ascii="Wingdings" w:hAnsi="Wingdings" w:hint="default"/>
      </w:rPr>
    </w:lvl>
  </w:abstractNum>
  <w:abstractNum w:abstractNumId="4" w15:restartNumberingAfterBreak="0">
    <w:nsid w:val="36F875B3"/>
    <w:multiLevelType w:val="hybridMultilevel"/>
    <w:tmpl w:val="3DBA80A8"/>
    <w:lvl w:ilvl="0" w:tplc="A82C3EBC">
      <w:start w:val="1"/>
      <w:numFmt w:val="decimal"/>
      <w:lvlText w:val="%1."/>
      <w:lvlJc w:val="right"/>
      <w:pPr>
        <w:ind w:left="720" w:hanging="360"/>
      </w:pPr>
      <w:rPr>
        <w:rFonts w:hint="default"/>
      </w:rPr>
    </w:lvl>
    <w:lvl w:ilvl="1" w:tplc="234C906E" w:tentative="1">
      <w:start w:val="1"/>
      <w:numFmt w:val="lowerLetter"/>
      <w:lvlText w:val="%2."/>
      <w:lvlJc w:val="left"/>
      <w:pPr>
        <w:ind w:left="1440" w:hanging="360"/>
      </w:pPr>
    </w:lvl>
    <w:lvl w:ilvl="2" w:tplc="3D92912C" w:tentative="1">
      <w:start w:val="1"/>
      <w:numFmt w:val="lowerRoman"/>
      <w:lvlText w:val="%3."/>
      <w:lvlJc w:val="right"/>
      <w:pPr>
        <w:ind w:left="2160" w:hanging="180"/>
      </w:pPr>
    </w:lvl>
    <w:lvl w:ilvl="3" w:tplc="EED05CD8" w:tentative="1">
      <w:start w:val="1"/>
      <w:numFmt w:val="decimal"/>
      <w:lvlText w:val="%4."/>
      <w:lvlJc w:val="left"/>
      <w:pPr>
        <w:ind w:left="2880" w:hanging="360"/>
      </w:pPr>
    </w:lvl>
    <w:lvl w:ilvl="4" w:tplc="3FBA2A8E" w:tentative="1">
      <w:start w:val="1"/>
      <w:numFmt w:val="lowerLetter"/>
      <w:lvlText w:val="%5."/>
      <w:lvlJc w:val="left"/>
      <w:pPr>
        <w:ind w:left="3600" w:hanging="360"/>
      </w:pPr>
    </w:lvl>
    <w:lvl w:ilvl="5" w:tplc="E974C8B8" w:tentative="1">
      <w:start w:val="1"/>
      <w:numFmt w:val="lowerRoman"/>
      <w:lvlText w:val="%6."/>
      <w:lvlJc w:val="right"/>
      <w:pPr>
        <w:ind w:left="4320" w:hanging="180"/>
      </w:pPr>
    </w:lvl>
    <w:lvl w:ilvl="6" w:tplc="C1D2161E" w:tentative="1">
      <w:start w:val="1"/>
      <w:numFmt w:val="decimal"/>
      <w:lvlText w:val="%7."/>
      <w:lvlJc w:val="left"/>
      <w:pPr>
        <w:ind w:left="5040" w:hanging="360"/>
      </w:pPr>
    </w:lvl>
    <w:lvl w:ilvl="7" w:tplc="FA366BB8" w:tentative="1">
      <w:start w:val="1"/>
      <w:numFmt w:val="lowerLetter"/>
      <w:lvlText w:val="%8."/>
      <w:lvlJc w:val="left"/>
      <w:pPr>
        <w:ind w:left="5760" w:hanging="360"/>
      </w:pPr>
    </w:lvl>
    <w:lvl w:ilvl="8" w:tplc="DE16B136" w:tentative="1">
      <w:start w:val="1"/>
      <w:numFmt w:val="lowerRoman"/>
      <w:lvlText w:val="%9."/>
      <w:lvlJc w:val="right"/>
      <w:pPr>
        <w:ind w:left="6480" w:hanging="180"/>
      </w:pPr>
    </w:lvl>
  </w:abstractNum>
  <w:abstractNum w:abstractNumId="5" w15:restartNumberingAfterBreak="0">
    <w:nsid w:val="40D56DDC"/>
    <w:multiLevelType w:val="multilevel"/>
    <w:tmpl w:val="DA7ECBD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726481A"/>
    <w:multiLevelType w:val="hybridMultilevel"/>
    <w:tmpl w:val="8AA0AC38"/>
    <w:lvl w:ilvl="0" w:tplc="8474D722">
      <w:start w:val="1"/>
      <w:numFmt w:val="bullet"/>
      <w:lvlText w:val=""/>
      <w:lvlJc w:val="left"/>
      <w:pPr>
        <w:ind w:left="720" w:hanging="360"/>
      </w:pPr>
      <w:rPr>
        <w:rFonts w:ascii="Symbol" w:hAnsi="Symbol" w:hint="default"/>
      </w:rPr>
    </w:lvl>
    <w:lvl w:ilvl="1" w:tplc="DC763B2E" w:tentative="1">
      <w:start w:val="1"/>
      <w:numFmt w:val="bullet"/>
      <w:lvlText w:val="o"/>
      <w:lvlJc w:val="left"/>
      <w:pPr>
        <w:ind w:left="1440" w:hanging="360"/>
      </w:pPr>
      <w:rPr>
        <w:rFonts w:ascii="Courier New" w:hAnsi="Courier New" w:cs="Courier New" w:hint="default"/>
      </w:rPr>
    </w:lvl>
    <w:lvl w:ilvl="2" w:tplc="E7843D5A" w:tentative="1">
      <w:start w:val="1"/>
      <w:numFmt w:val="bullet"/>
      <w:lvlText w:val=""/>
      <w:lvlJc w:val="left"/>
      <w:pPr>
        <w:ind w:left="2160" w:hanging="360"/>
      </w:pPr>
      <w:rPr>
        <w:rFonts w:ascii="Wingdings" w:hAnsi="Wingdings" w:hint="default"/>
      </w:rPr>
    </w:lvl>
    <w:lvl w:ilvl="3" w:tplc="32624D2A" w:tentative="1">
      <w:start w:val="1"/>
      <w:numFmt w:val="bullet"/>
      <w:lvlText w:val=""/>
      <w:lvlJc w:val="left"/>
      <w:pPr>
        <w:ind w:left="2880" w:hanging="360"/>
      </w:pPr>
      <w:rPr>
        <w:rFonts w:ascii="Symbol" w:hAnsi="Symbol" w:hint="default"/>
      </w:rPr>
    </w:lvl>
    <w:lvl w:ilvl="4" w:tplc="A29011FC" w:tentative="1">
      <w:start w:val="1"/>
      <w:numFmt w:val="bullet"/>
      <w:lvlText w:val="o"/>
      <w:lvlJc w:val="left"/>
      <w:pPr>
        <w:ind w:left="3600" w:hanging="360"/>
      </w:pPr>
      <w:rPr>
        <w:rFonts w:ascii="Courier New" w:hAnsi="Courier New" w:cs="Courier New" w:hint="default"/>
      </w:rPr>
    </w:lvl>
    <w:lvl w:ilvl="5" w:tplc="4756179A" w:tentative="1">
      <w:start w:val="1"/>
      <w:numFmt w:val="bullet"/>
      <w:lvlText w:val=""/>
      <w:lvlJc w:val="left"/>
      <w:pPr>
        <w:ind w:left="4320" w:hanging="360"/>
      </w:pPr>
      <w:rPr>
        <w:rFonts w:ascii="Wingdings" w:hAnsi="Wingdings" w:hint="default"/>
      </w:rPr>
    </w:lvl>
    <w:lvl w:ilvl="6" w:tplc="E9BA28F4" w:tentative="1">
      <w:start w:val="1"/>
      <w:numFmt w:val="bullet"/>
      <w:lvlText w:val=""/>
      <w:lvlJc w:val="left"/>
      <w:pPr>
        <w:ind w:left="5040" w:hanging="360"/>
      </w:pPr>
      <w:rPr>
        <w:rFonts w:ascii="Symbol" w:hAnsi="Symbol" w:hint="default"/>
      </w:rPr>
    </w:lvl>
    <w:lvl w:ilvl="7" w:tplc="812847A0" w:tentative="1">
      <w:start w:val="1"/>
      <w:numFmt w:val="bullet"/>
      <w:lvlText w:val="o"/>
      <w:lvlJc w:val="left"/>
      <w:pPr>
        <w:ind w:left="5760" w:hanging="360"/>
      </w:pPr>
      <w:rPr>
        <w:rFonts w:ascii="Courier New" w:hAnsi="Courier New" w:cs="Courier New" w:hint="default"/>
      </w:rPr>
    </w:lvl>
    <w:lvl w:ilvl="8" w:tplc="4BD0CC7E" w:tentative="1">
      <w:start w:val="1"/>
      <w:numFmt w:val="bullet"/>
      <w:lvlText w:val=""/>
      <w:lvlJc w:val="left"/>
      <w:pPr>
        <w:ind w:left="6480" w:hanging="360"/>
      </w:pPr>
      <w:rPr>
        <w:rFonts w:ascii="Wingdings" w:hAnsi="Wingdings" w:hint="default"/>
      </w:rPr>
    </w:lvl>
  </w:abstractNum>
  <w:abstractNum w:abstractNumId="7" w15:restartNumberingAfterBreak="0">
    <w:nsid w:val="57DA1C6A"/>
    <w:multiLevelType w:val="multilevel"/>
    <w:tmpl w:val="3B4433B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5FCD7DD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3C22DE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775051687">
    <w:abstractNumId w:val="5"/>
  </w:num>
  <w:num w:numId="2" w16cid:durableId="1925720062">
    <w:abstractNumId w:val="4"/>
  </w:num>
  <w:num w:numId="3" w16cid:durableId="246501966">
    <w:abstractNumId w:val="8"/>
  </w:num>
  <w:num w:numId="4" w16cid:durableId="634264069">
    <w:abstractNumId w:val="9"/>
  </w:num>
  <w:num w:numId="5" w16cid:durableId="254284342">
    <w:abstractNumId w:val="0"/>
  </w:num>
  <w:num w:numId="6" w16cid:durableId="922296001">
    <w:abstractNumId w:val="2"/>
  </w:num>
  <w:num w:numId="7" w16cid:durableId="1951816393">
    <w:abstractNumId w:val="7"/>
  </w:num>
  <w:num w:numId="8" w16cid:durableId="87387216">
    <w:abstractNumId w:val="3"/>
  </w:num>
  <w:num w:numId="9" w16cid:durableId="15161276">
    <w:abstractNumId w:val="1"/>
  </w:num>
  <w:num w:numId="10" w16cid:durableId="137588216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IGEgYWpham5oZGhko6SsGpxcWZ+XkgBcbGtQAVAw1/LQAAAA=="/>
  </w:docVars>
  <w:rsids>
    <w:rsidRoot w:val="002317D9"/>
    <w:rsid w:val="00000A5E"/>
    <w:rsid w:val="00000F12"/>
    <w:rsid w:val="00000FE4"/>
    <w:rsid w:val="000010ED"/>
    <w:rsid w:val="00001A2D"/>
    <w:rsid w:val="00001BC0"/>
    <w:rsid w:val="00001C0B"/>
    <w:rsid w:val="00001FA0"/>
    <w:rsid w:val="00002094"/>
    <w:rsid w:val="00002D7C"/>
    <w:rsid w:val="00002DBC"/>
    <w:rsid w:val="00002E1A"/>
    <w:rsid w:val="000032D0"/>
    <w:rsid w:val="0000395D"/>
    <w:rsid w:val="00003993"/>
    <w:rsid w:val="00003A0F"/>
    <w:rsid w:val="00003AC7"/>
    <w:rsid w:val="00004628"/>
    <w:rsid w:val="00004679"/>
    <w:rsid w:val="00004683"/>
    <w:rsid w:val="00004BC7"/>
    <w:rsid w:val="00004ED2"/>
    <w:rsid w:val="00004EDF"/>
    <w:rsid w:val="00005340"/>
    <w:rsid w:val="00005745"/>
    <w:rsid w:val="00005844"/>
    <w:rsid w:val="00005B36"/>
    <w:rsid w:val="00005C9A"/>
    <w:rsid w:val="00005D30"/>
    <w:rsid w:val="00005E4E"/>
    <w:rsid w:val="000062D5"/>
    <w:rsid w:val="00006931"/>
    <w:rsid w:val="0000724A"/>
    <w:rsid w:val="000077FD"/>
    <w:rsid w:val="00007844"/>
    <w:rsid w:val="00007EF7"/>
    <w:rsid w:val="000102A0"/>
    <w:rsid w:val="000103A8"/>
    <w:rsid w:val="000107B7"/>
    <w:rsid w:val="000110E1"/>
    <w:rsid w:val="000111FD"/>
    <w:rsid w:val="000113E1"/>
    <w:rsid w:val="00011D45"/>
    <w:rsid w:val="00011F7A"/>
    <w:rsid w:val="00011FBA"/>
    <w:rsid w:val="00012351"/>
    <w:rsid w:val="00012525"/>
    <w:rsid w:val="00012C44"/>
    <w:rsid w:val="00013102"/>
    <w:rsid w:val="00013187"/>
    <w:rsid w:val="000134AB"/>
    <w:rsid w:val="00013CF1"/>
    <w:rsid w:val="0001419E"/>
    <w:rsid w:val="000142C2"/>
    <w:rsid w:val="000144C1"/>
    <w:rsid w:val="00014540"/>
    <w:rsid w:val="0001458D"/>
    <w:rsid w:val="00014702"/>
    <w:rsid w:val="00014B89"/>
    <w:rsid w:val="00014F8F"/>
    <w:rsid w:val="000151C8"/>
    <w:rsid w:val="0001539C"/>
    <w:rsid w:val="00015462"/>
    <w:rsid w:val="000154A0"/>
    <w:rsid w:val="0001590B"/>
    <w:rsid w:val="00015B43"/>
    <w:rsid w:val="00015ED3"/>
    <w:rsid w:val="000165D6"/>
    <w:rsid w:val="00016793"/>
    <w:rsid w:val="00016A31"/>
    <w:rsid w:val="00016C8D"/>
    <w:rsid w:val="00020232"/>
    <w:rsid w:val="000208F8"/>
    <w:rsid w:val="0002097D"/>
    <w:rsid w:val="000209DE"/>
    <w:rsid w:val="00020AF6"/>
    <w:rsid w:val="00020B19"/>
    <w:rsid w:val="00020C54"/>
    <w:rsid w:val="00021032"/>
    <w:rsid w:val="0002125C"/>
    <w:rsid w:val="000213E0"/>
    <w:rsid w:val="00021552"/>
    <w:rsid w:val="000218B6"/>
    <w:rsid w:val="00021E0D"/>
    <w:rsid w:val="000221AC"/>
    <w:rsid w:val="000224DA"/>
    <w:rsid w:val="0002250A"/>
    <w:rsid w:val="000225D3"/>
    <w:rsid w:val="00022805"/>
    <w:rsid w:val="00022C54"/>
    <w:rsid w:val="00022F57"/>
    <w:rsid w:val="00023720"/>
    <w:rsid w:val="00023769"/>
    <w:rsid w:val="000239BA"/>
    <w:rsid w:val="00023F8C"/>
    <w:rsid w:val="000240B8"/>
    <w:rsid w:val="000240C4"/>
    <w:rsid w:val="0002467E"/>
    <w:rsid w:val="0002469A"/>
    <w:rsid w:val="00024810"/>
    <w:rsid w:val="00024A55"/>
    <w:rsid w:val="00024DBE"/>
    <w:rsid w:val="000256EC"/>
    <w:rsid w:val="00025832"/>
    <w:rsid w:val="00025F62"/>
    <w:rsid w:val="00025FBB"/>
    <w:rsid w:val="000260BA"/>
    <w:rsid w:val="00026818"/>
    <w:rsid w:val="00026AB2"/>
    <w:rsid w:val="00027003"/>
    <w:rsid w:val="00027055"/>
    <w:rsid w:val="00027110"/>
    <w:rsid w:val="0002718C"/>
    <w:rsid w:val="00027467"/>
    <w:rsid w:val="000274D0"/>
    <w:rsid w:val="0002776B"/>
    <w:rsid w:val="0002786A"/>
    <w:rsid w:val="00027CEA"/>
    <w:rsid w:val="00027F6B"/>
    <w:rsid w:val="000304E5"/>
    <w:rsid w:val="000306C3"/>
    <w:rsid w:val="000309DB"/>
    <w:rsid w:val="00030A84"/>
    <w:rsid w:val="00030D8B"/>
    <w:rsid w:val="00030DAF"/>
    <w:rsid w:val="00031269"/>
    <w:rsid w:val="00031552"/>
    <w:rsid w:val="00031701"/>
    <w:rsid w:val="0003178A"/>
    <w:rsid w:val="00031ACF"/>
    <w:rsid w:val="00031E18"/>
    <w:rsid w:val="00032131"/>
    <w:rsid w:val="0003284B"/>
    <w:rsid w:val="00032897"/>
    <w:rsid w:val="00032964"/>
    <w:rsid w:val="00032D85"/>
    <w:rsid w:val="00032FB6"/>
    <w:rsid w:val="00033CA0"/>
    <w:rsid w:val="00033F4E"/>
    <w:rsid w:val="00034C12"/>
    <w:rsid w:val="00034C21"/>
    <w:rsid w:val="00034C46"/>
    <w:rsid w:val="00034D41"/>
    <w:rsid w:val="00035428"/>
    <w:rsid w:val="000356B8"/>
    <w:rsid w:val="0003582D"/>
    <w:rsid w:val="0003597D"/>
    <w:rsid w:val="00035CAD"/>
    <w:rsid w:val="00035E37"/>
    <w:rsid w:val="0003608F"/>
    <w:rsid w:val="00036324"/>
    <w:rsid w:val="000363A7"/>
    <w:rsid w:val="000365D5"/>
    <w:rsid w:val="00036802"/>
    <w:rsid w:val="00036BD5"/>
    <w:rsid w:val="00037999"/>
    <w:rsid w:val="0004085B"/>
    <w:rsid w:val="000408C8"/>
    <w:rsid w:val="00040E22"/>
    <w:rsid w:val="00040F56"/>
    <w:rsid w:val="0004148C"/>
    <w:rsid w:val="00041FA8"/>
    <w:rsid w:val="000426A5"/>
    <w:rsid w:val="000426FC"/>
    <w:rsid w:val="00042B97"/>
    <w:rsid w:val="00042E50"/>
    <w:rsid w:val="00042F1D"/>
    <w:rsid w:val="000430D1"/>
    <w:rsid w:val="00043728"/>
    <w:rsid w:val="00043E16"/>
    <w:rsid w:val="0004417D"/>
    <w:rsid w:val="0004430F"/>
    <w:rsid w:val="00044490"/>
    <w:rsid w:val="00044780"/>
    <w:rsid w:val="00044829"/>
    <w:rsid w:val="00044A89"/>
    <w:rsid w:val="00044D6D"/>
    <w:rsid w:val="00044EEF"/>
    <w:rsid w:val="00044F30"/>
    <w:rsid w:val="0004507E"/>
    <w:rsid w:val="000452F0"/>
    <w:rsid w:val="00045A01"/>
    <w:rsid w:val="00045B14"/>
    <w:rsid w:val="00045F9B"/>
    <w:rsid w:val="000461B8"/>
    <w:rsid w:val="00046281"/>
    <w:rsid w:val="0004628C"/>
    <w:rsid w:val="00046CDF"/>
    <w:rsid w:val="00046D4E"/>
    <w:rsid w:val="00046E59"/>
    <w:rsid w:val="00046F0E"/>
    <w:rsid w:val="0004741E"/>
    <w:rsid w:val="00047714"/>
    <w:rsid w:val="000479C1"/>
    <w:rsid w:val="000479C6"/>
    <w:rsid w:val="00050E47"/>
    <w:rsid w:val="00050E64"/>
    <w:rsid w:val="00051065"/>
    <w:rsid w:val="0005107D"/>
    <w:rsid w:val="00051230"/>
    <w:rsid w:val="0005136D"/>
    <w:rsid w:val="0005181B"/>
    <w:rsid w:val="00051A12"/>
    <w:rsid w:val="00051A1D"/>
    <w:rsid w:val="00051B10"/>
    <w:rsid w:val="00051C71"/>
    <w:rsid w:val="00052365"/>
    <w:rsid w:val="00052976"/>
    <w:rsid w:val="00052DA3"/>
    <w:rsid w:val="00052DBC"/>
    <w:rsid w:val="000535BB"/>
    <w:rsid w:val="00054130"/>
    <w:rsid w:val="000544B0"/>
    <w:rsid w:val="00054501"/>
    <w:rsid w:val="00054882"/>
    <w:rsid w:val="00054C77"/>
    <w:rsid w:val="00054FB9"/>
    <w:rsid w:val="0005551A"/>
    <w:rsid w:val="00055978"/>
    <w:rsid w:val="00055E91"/>
    <w:rsid w:val="00055EF7"/>
    <w:rsid w:val="00056029"/>
    <w:rsid w:val="00056971"/>
    <w:rsid w:val="00056B48"/>
    <w:rsid w:val="00056C3C"/>
    <w:rsid w:val="00057261"/>
    <w:rsid w:val="00057518"/>
    <w:rsid w:val="0005772E"/>
    <w:rsid w:val="00057D4D"/>
    <w:rsid w:val="00057DF9"/>
    <w:rsid w:val="00057EFD"/>
    <w:rsid w:val="00057FE0"/>
    <w:rsid w:val="00060039"/>
    <w:rsid w:val="0006045F"/>
    <w:rsid w:val="00060502"/>
    <w:rsid w:val="00060959"/>
    <w:rsid w:val="00060A7B"/>
    <w:rsid w:val="00060C64"/>
    <w:rsid w:val="000610DD"/>
    <w:rsid w:val="000610FE"/>
    <w:rsid w:val="000611E4"/>
    <w:rsid w:val="0006121E"/>
    <w:rsid w:val="0006172F"/>
    <w:rsid w:val="00062243"/>
    <w:rsid w:val="0006243D"/>
    <w:rsid w:val="0006253D"/>
    <w:rsid w:val="000627FB"/>
    <w:rsid w:val="00062B4B"/>
    <w:rsid w:val="00062C77"/>
    <w:rsid w:val="00062D94"/>
    <w:rsid w:val="000633E1"/>
    <w:rsid w:val="00063FDC"/>
    <w:rsid w:val="000642ED"/>
    <w:rsid w:val="00064307"/>
    <w:rsid w:val="00064459"/>
    <w:rsid w:val="000647B0"/>
    <w:rsid w:val="0006495D"/>
    <w:rsid w:val="00064E61"/>
    <w:rsid w:val="000652BA"/>
    <w:rsid w:val="000653E0"/>
    <w:rsid w:val="000653FC"/>
    <w:rsid w:val="00065B62"/>
    <w:rsid w:val="00065CC6"/>
    <w:rsid w:val="00065E77"/>
    <w:rsid w:val="00066639"/>
    <w:rsid w:val="0006687A"/>
    <w:rsid w:val="00066BF2"/>
    <w:rsid w:val="00066C2A"/>
    <w:rsid w:val="00066EAC"/>
    <w:rsid w:val="00067239"/>
    <w:rsid w:val="00067495"/>
    <w:rsid w:val="00067AC5"/>
    <w:rsid w:val="00067B3D"/>
    <w:rsid w:val="000701B6"/>
    <w:rsid w:val="0007026C"/>
    <w:rsid w:val="00070488"/>
    <w:rsid w:val="000705B9"/>
    <w:rsid w:val="00070FB2"/>
    <w:rsid w:val="00070FD3"/>
    <w:rsid w:val="0007162B"/>
    <w:rsid w:val="000729B6"/>
    <w:rsid w:val="00072BD7"/>
    <w:rsid w:val="00073044"/>
    <w:rsid w:val="000732B6"/>
    <w:rsid w:val="000737E2"/>
    <w:rsid w:val="00073850"/>
    <w:rsid w:val="00073B4B"/>
    <w:rsid w:val="00073C5F"/>
    <w:rsid w:val="00073E6D"/>
    <w:rsid w:val="00073EEB"/>
    <w:rsid w:val="00073F12"/>
    <w:rsid w:val="000740E6"/>
    <w:rsid w:val="000746FD"/>
    <w:rsid w:val="00075435"/>
    <w:rsid w:val="00075733"/>
    <w:rsid w:val="000759D6"/>
    <w:rsid w:val="00075B52"/>
    <w:rsid w:val="00076B29"/>
    <w:rsid w:val="00076C8D"/>
    <w:rsid w:val="00076D1A"/>
    <w:rsid w:val="00076DAB"/>
    <w:rsid w:val="00076F18"/>
    <w:rsid w:val="0007717C"/>
    <w:rsid w:val="000772DF"/>
    <w:rsid w:val="00077528"/>
    <w:rsid w:val="00077644"/>
    <w:rsid w:val="0007792D"/>
    <w:rsid w:val="00077F98"/>
    <w:rsid w:val="00077FFA"/>
    <w:rsid w:val="00080126"/>
    <w:rsid w:val="00080379"/>
    <w:rsid w:val="00080545"/>
    <w:rsid w:val="00080752"/>
    <w:rsid w:val="00080C74"/>
    <w:rsid w:val="00081448"/>
    <w:rsid w:val="0008159D"/>
    <w:rsid w:val="00081813"/>
    <w:rsid w:val="00081A51"/>
    <w:rsid w:val="00081BF0"/>
    <w:rsid w:val="00081C1D"/>
    <w:rsid w:val="00082364"/>
    <w:rsid w:val="000824B2"/>
    <w:rsid w:val="00082801"/>
    <w:rsid w:val="0008283E"/>
    <w:rsid w:val="0008286C"/>
    <w:rsid w:val="00082908"/>
    <w:rsid w:val="0008294B"/>
    <w:rsid w:val="000829A8"/>
    <w:rsid w:val="00082EE3"/>
    <w:rsid w:val="000831FD"/>
    <w:rsid w:val="00083576"/>
    <w:rsid w:val="00083F8C"/>
    <w:rsid w:val="00083FF0"/>
    <w:rsid w:val="000843E6"/>
    <w:rsid w:val="0008456C"/>
    <w:rsid w:val="00084622"/>
    <w:rsid w:val="00084958"/>
    <w:rsid w:val="00084C3E"/>
    <w:rsid w:val="00086001"/>
    <w:rsid w:val="00086021"/>
    <w:rsid w:val="00086BB3"/>
    <w:rsid w:val="000872C5"/>
    <w:rsid w:val="0008799E"/>
    <w:rsid w:val="00087BB3"/>
    <w:rsid w:val="00087F1F"/>
    <w:rsid w:val="00090281"/>
    <w:rsid w:val="000906B3"/>
    <w:rsid w:val="0009082C"/>
    <w:rsid w:val="000909E8"/>
    <w:rsid w:val="00090B26"/>
    <w:rsid w:val="00090B6D"/>
    <w:rsid w:val="00090C00"/>
    <w:rsid w:val="0009194B"/>
    <w:rsid w:val="00091B38"/>
    <w:rsid w:val="00091D49"/>
    <w:rsid w:val="00091DAA"/>
    <w:rsid w:val="0009200A"/>
    <w:rsid w:val="0009238E"/>
    <w:rsid w:val="00092643"/>
    <w:rsid w:val="000927BD"/>
    <w:rsid w:val="000929EF"/>
    <w:rsid w:val="00093248"/>
    <w:rsid w:val="0009336F"/>
    <w:rsid w:val="00093C52"/>
    <w:rsid w:val="00093D2B"/>
    <w:rsid w:val="00093F2F"/>
    <w:rsid w:val="0009463D"/>
    <w:rsid w:val="00094654"/>
    <w:rsid w:val="000946B0"/>
    <w:rsid w:val="00094C26"/>
    <w:rsid w:val="000953D4"/>
    <w:rsid w:val="0009563D"/>
    <w:rsid w:val="000956D1"/>
    <w:rsid w:val="00095766"/>
    <w:rsid w:val="0009587B"/>
    <w:rsid w:val="00095F8A"/>
    <w:rsid w:val="00096545"/>
    <w:rsid w:val="00096BEB"/>
    <w:rsid w:val="00096E4C"/>
    <w:rsid w:val="000970C9"/>
    <w:rsid w:val="0009744E"/>
    <w:rsid w:val="000977AF"/>
    <w:rsid w:val="00097D3B"/>
    <w:rsid w:val="00097DBB"/>
    <w:rsid w:val="00097E04"/>
    <w:rsid w:val="00097E8A"/>
    <w:rsid w:val="000A0586"/>
    <w:rsid w:val="000A073D"/>
    <w:rsid w:val="000A089B"/>
    <w:rsid w:val="000A0D2F"/>
    <w:rsid w:val="000A0EEA"/>
    <w:rsid w:val="000A1175"/>
    <w:rsid w:val="000A12CE"/>
    <w:rsid w:val="000A1470"/>
    <w:rsid w:val="000A1BDF"/>
    <w:rsid w:val="000A2955"/>
    <w:rsid w:val="000A2CD8"/>
    <w:rsid w:val="000A2DB2"/>
    <w:rsid w:val="000A3064"/>
    <w:rsid w:val="000A31FF"/>
    <w:rsid w:val="000A4233"/>
    <w:rsid w:val="000A4611"/>
    <w:rsid w:val="000A4E83"/>
    <w:rsid w:val="000A5062"/>
    <w:rsid w:val="000A5144"/>
    <w:rsid w:val="000A52EC"/>
    <w:rsid w:val="000A582A"/>
    <w:rsid w:val="000A6359"/>
    <w:rsid w:val="000A67C8"/>
    <w:rsid w:val="000A698D"/>
    <w:rsid w:val="000A6AF7"/>
    <w:rsid w:val="000A6B03"/>
    <w:rsid w:val="000A7771"/>
    <w:rsid w:val="000A7845"/>
    <w:rsid w:val="000A7A76"/>
    <w:rsid w:val="000A7B2D"/>
    <w:rsid w:val="000B0051"/>
    <w:rsid w:val="000B0D9A"/>
    <w:rsid w:val="000B13A9"/>
    <w:rsid w:val="000B1783"/>
    <w:rsid w:val="000B1A29"/>
    <w:rsid w:val="000B1D47"/>
    <w:rsid w:val="000B1E94"/>
    <w:rsid w:val="000B211A"/>
    <w:rsid w:val="000B2247"/>
    <w:rsid w:val="000B2664"/>
    <w:rsid w:val="000B2A48"/>
    <w:rsid w:val="000B2D72"/>
    <w:rsid w:val="000B37E3"/>
    <w:rsid w:val="000B3AD6"/>
    <w:rsid w:val="000B421B"/>
    <w:rsid w:val="000B4531"/>
    <w:rsid w:val="000B4914"/>
    <w:rsid w:val="000B4A13"/>
    <w:rsid w:val="000B4EE2"/>
    <w:rsid w:val="000B50B3"/>
    <w:rsid w:val="000B525E"/>
    <w:rsid w:val="000B5510"/>
    <w:rsid w:val="000B562D"/>
    <w:rsid w:val="000B6018"/>
    <w:rsid w:val="000B6135"/>
    <w:rsid w:val="000B61C1"/>
    <w:rsid w:val="000B6516"/>
    <w:rsid w:val="000B6C41"/>
    <w:rsid w:val="000B7060"/>
    <w:rsid w:val="000B71D5"/>
    <w:rsid w:val="000B7276"/>
    <w:rsid w:val="000B7298"/>
    <w:rsid w:val="000B7915"/>
    <w:rsid w:val="000B7E6D"/>
    <w:rsid w:val="000B7F71"/>
    <w:rsid w:val="000C079B"/>
    <w:rsid w:val="000C07F7"/>
    <w:rsid w:val="000C0838"/>
    <w:rsid w:val="000C0B5E"/>
    <w:rsid w:val="000C0E43"/>
    <w:rsid w:val="000C0E6C"/>
    <w:rsid w:val="000C1AF3"/>
    <w:rsid w:val="000C22FE"/>
    <w:rsid w:val="000C28D6"/>
    <w:rsid w:val="000C32A5"/>
    <w:rsid w:val="000C3814"/>
    <w:rsid w:val="000C3886"/>
    <w:rsid w:val="000C396E"/>
    <w:rsid w:val="000C3AF7"/>
    <w:rsid w:val="000C4483"/>
    <w:rsid w:val="000C4863"/>
    <w:rsid w:val="000C4DDF"/>
    <w:rsid w:val="000C523C"/>
    <w:rsid w:val="000C53D5"/>
    <w:rsid w:val="000C5511"/>
    <w:rsid w:val="000C563E"/>
    <w:rsid w:val="000C5694"/>
    <w:rsid w:val="000C58D4"/>
    <w:rsid w:val="000C5C52"/>
    <w:rsid w:val="000C5EFC"/>
    <w:rsid w:val="000C6024"/>
    <w:rsid w:val="000C6082"/>
    <w:rsid w:val="000C63F3"/>
    <w:rsid w:val="000C6607"/>
    <w:rsid w:val="000C691B"/>
    <w:rsid w:val="000C6B40"/>
    <w:rsid w:val="000C6D10"/>
    <w:rsid w:val="000C6E28"/>
    <w:rsid w:val="000C7184"/>
    <w:rsid w:val="000C7194"/>
    <w:rsid w:val="000C7B59"/>
    <w:rsid w:val="000D02CB"/>
    <w:rsid w:val="000D0993"/>
    <w:rsid w:val="000D0AA6"/>
    <w:rsid w:val="000D177A"/>
    <w:rsid w:val="000D178F"/>
    <w:rsid w:val="000D1E3E"/>
    <w:rsid w:val="000D1EF1"/>
    <w:rsid w:val="000D2505"/>
    <w:rsid w:val="000D2909"/>
    <w:rsid w:val="000D2964"/>
    <w:rsid w:val="000D2F18"/>
    <w:rsid w:val="000D30B5"/>
    <w:rsid w:val="000D32AC"/>
    <w:rsid w:val="000D46FC"/>
    <w:rsid w:val="000D4BB8"/>
    <w:rsid w:val="000D4D72"/>
    <w:rsid w:val="000D4DED"/>
    <w:rsid w:val="000D525B"/>
    <w:rsid w:val="000D5CF0"/>
    <w:rsid w:val="000D6042"/>
    <w:rsid w:val="000D6863"/>
    <w:rsid w:val="000D6D8E"/>
    <w:rsid w:val="000D6F93"/>
    <w:rsid w:val="000D76E7"/>
    <w:rsid w:val="000D76F9"/>
    <w:rsid w:val="000D7A5E"/>
    <w:rsid w:val="000D7D20"/>
    <w:rsid w:val="000E0797"/>
    <w:rsid w:val="000E0B2F"/>
    <w:rsid w:val="000E0B70"/>
    <w:rsid w:val="000E118D"/>
    <w:rsid w:val="000E1910"/>
    <w:rsid w:val="000E1957"/>
    <w:rsid w:val="000E19CB"/>
    <w:rsid w:val="000E19E3"/>
    <w:rsid w:val="000E1DD8"/>
    <w:rsid w:val="000E1FAB"/>
    <w:rsid w:val="000E23F9"/>
    <w:rsid w:val="000E24BC"/>
    <w:rsid w:val="000E25A1"/>
    <w:rsid w:val="000E25C9"/>
    <w:rsid w:val="000E2770"/>
    <w:rsid w:val="000E2BBA"/>
    <w:rsid w:val="000E2BE1"/>
    <w:rsid w:val="000E2C4B"/>
    <w:rsid w:val="000E2D34"/>
    <w:rsid w:val="000E2EF5"/>
    <w:rsid w:val="000E2F4E"/>
    <w:rsid w:val="000E3942"/>
    <w:rsid w:val="000E3CDE"/>
    <w:rsid w:val="000E406A"/>
    <w:rsid w:val="000E40E8"/>
    <w:rsid w:val="000E423E"/>
    <w:rsid w:val="000E455D"/>
    <w:rsid w:val="000E4BD5"/>
    <w:rsid w:val="000E4BDC"/>
    <w:rsid w:val="000E533D"/>
    <w:rsid w:val="000E57B4"/>
    <w:rsid w:val="000E585B"/>
    <w:rsid w:val="000E58C4"/>
    <w:rsid w:val="000E60DA"/>
    <w:rsid w:val="000E639A"/>
    <w:rsid w:val="000E76A4"/>
    <w:rsid w:val="000E7E3C"/>
    <w:rsid w:val="000F0173"/>
    <w:rsid w:val="000F063A"/>
    <w:rsid w:val="000F0933"/>
    <w:rsid w:val="000F0BD7"/>
    <w:rsid w:val="000F0E07"/>
    <w:rsid w:val="000F14FA"/>
    <w:rsid w:val="000F1C22"/>
    <w:rsid w:val="000F20F4"/>
    <w:rsid w:val="000F24CC"/>
    <w:rsid w:val="000F25CA"/>
    <w:rsid w:val="000F2776"/>
    <w:rsid w:val="000F2995"/>
    <w:rsid w:val="000F30F6"/>
    <w:rsid w:val="000F3141"/>
    <w:rsid w:val="000F343B"/>
    <w:rsid w:val="000F3888"/>
    <w:rsid w:val="000F39AD"/>
    <w:rsid w:val="000F4101"/>
    <w:rsid w:val="000F4160"/>
    <w:rsid w:val="000F422E"/>
    <w:rsid w:val="000F428D"/>
    <w:rsid w:val="000F4387"/>
    <w:rsid w:val="000F43ED"/>
    <w:rsid w:val="000F4440"/>
    <w:rsid w:val="000F471D"/>
    <w:rsid w:val="000F48CC"/>
    <w:rsid w:val="000F48DC"/>
    <w:rsid w:val="000F4DBD"/>
    <w:rsid w:val="000F4E63"/>
    <w:rsid w:val="000F4F2F"/>
    <w:rsid w:val="000F4FBB"/>
    <w:rsid w:val="000F52AA"/>
    <w:rsid w:val="000F541D"/>
    <w:rsid w:val="000F54AD"/>
    <w:rsid w:val="000F552E"/>
    <w:rsid w:val="000F5699"/>
    <w:rsid w:val="000F584E"/>
    <w:rsid w:val="000F5A0C"/>
    <w:rsid w:val="000F5C41"/>
    <w:rsid w:val="000F609D"/>
    <w:rsid w:val="000F654F"/>
    <w:rsid w:val="000F6BC8"/>
    <w:rsid w:val="000F6BE4"/>
    <w:rsid w:val="000F702E"/>
    <w:rsid w:val="000F708C"/>
    <w:rsid w:val="000F7377"/>
    <w:rsid w:val="000F7398"/>
    <w:rsid w:val="000F7408"/>
    <w:rsid w:val="000F75E3"/>
    <w:rsid w:val="000F7730"/>
    <w:rsid w:val="000F7A8A"/>
    <w:rsid w:val="000F7BEF"/>
    <w:rsid w:val="0010032A"/>
    <w:rsid w:val="0010053E"/>
    <w:rsid w:val="00100542"/>
    <w:rsid w:val="00100545"/>
    <w:rsid w:val="00100854"/>
    <w:rsid w:val="0010108E"/>
    <w:rsid w:val="00101313"/>
    <w:rsid w:val="0010139A"/>
    <w:rsid w:val="001014E4"/>
    <w:rsid w:val="00101534"/>
    <w:rsid w:val="00101FEA"/>
    <w:rsid w:val="00102060"/>
    <w:rsid w:val="00102214"/>
    <w:rsid w:val="001022A9"/>
    <w:rsid w:val="001031CC"/>
    <w:rsid w:val="001037CC"/>
    <w:rsid w:val="00103AE4"/>
    <w:rsid w:val="00103D82"/>
    <w:rsid w:val="0010413A"/>
    <w:rsid w:val="001042BE"/>
    <w:rsid w:val="001048DF"/>
    <w:rsid w:val="00105364"/>
    <w:rsid w:val="00105653"/>
    <w:rsid w:val="001058F8"/>
    <w:rsid w:val="00105E86"/>
    <w:rsid w:val="00105FCE"/>
    <w:rsid w:val="0010648A"/>
    <w:rsid w:val="00106BF1"/>
    <w:rsid w:val="00106ED9"/>
    <w:rsid w:val="00107342"/>
    <w:rsid w:val="00107A9C"/>
    <w:rsid w:val="00110321"/>
    <w:rsid w:val="00110408"/>
    <w:rsid w:val="001105CA"/>
    <w:rsid w:val="001105D1"/>
    <w:rsid w:val="00110856"/>
    <w:rsid w:val="001108B7"/>
    <w:rsid w:val="00110C24"/>
    <w:rsid w:val="00110C5C"/>
    <w:rsid w:val="00111410"/>
    <w:rsid w:val="0011155A"/>
    <w:rsid w:val="00111A29"/>
    <w:rsid w:val="00111CC2"/>
    <w:rsid w:val="001127A0"/>
    <w:rsid w:val="001128A3"/>
    <w:rsid w:val="001129B8"/>
    <w:rsid w:val="00112A52"/>
    <w:rsid w:val="00112C82"/>
    <w:rsid w:val="0011319E"/>
    <w:rsid w:val="0011375C"/>
    <w:rsid w:val="0011422D"/>
    <w:rsid w:val="00114561"/>
    <w:rsid w:val="001146EE"/>
    <w:rsid w:val="00114B90"/>
    <w:rsid w:val="00114D72"/>
    <w:rsid w:val="00115C89"/>
    <w:rsid w:val="00115EFB"/>
    <w:rsid w:val="00115F9F"/>
    <w:rsid w:val="001162EF"/>
    <w:rsid w:val="00116343"/>
    <w:rsid w:val="001164BE"/>
    <w:rsid w:val="00116AEF"/>
    <w:rsid w:val="00116D8B"/>
    <w:rsid w:val="00116E7E"/>
    <w:rsid w:val="00116FB1"/>
    <w:rsid w:val="00117080"/>
    <w:rsid w:val="00117128"/>
    <w:rsid w:val="0011718D"/>
    <w:rsid w:val="001173E9"/>
    <w:rsid w:val="00117883"/>
    <w:rsid w:val="00117F98"/>
    <w:rsid w:val="001203C3"/>
    <w:rsid w:val="0012076D"/>
    <w:rsid w:val="00120BA4"/>
    <w:rsid w:val="00120D02"/>
    <w:rsid w:val="00120EA5"/>
    <w:rsid w:val="00121114"/>
    <w:rsid w:val="00121453"/>
    <w:rsid w:val="001216C6"/>
    <w:rsid w:val="00121DA4"/>
    <w:rsid w:val="001220C6"/>
    <w:rsid w:val="001221F8"/>
    <w:rsid w:val="0012231E"/>
    <w:rsid w:val="00122865"/>
    <w:rsid w:val="00122B98"/>
    <w:rsid w:val="00122C29"/>
    <w:rsid w:val="00122FF4"/>
    <w:rsid w:val="001230D0"/>
    <w:rsid w:val="001238B0"/>
    <w:rsid w:val="00123939"/>
    <w:rsid w:val="00123C23"/>
    <w:rsid w:val="00123C73"/>
    <w:rsid w:val="00123C90"/>
    <w:rsid w:val="00123F06"/>
    <w:rsid w:val="0012403E"/>
    <w:rsid w:val="0012411B"/>
    <w:rsid w:val="001249EB"/>
    <w:rsid w:val="00124C3F"/>
    <w:rsid w:val="00124DA4"/>
    <w:rsid w:val="00125145"/>
    <w:rsid w:val="001256F4"/>
    <w:rsid w:val="00125765"/>
    <w:rsid w:val="00125C27"/>
    <w:rsid w:val="001268F8"/>
    <w:rsid w:val="00126C58"/>
    <w:rsid w:val="00126EE1"/>
    <w:rsid w:val="0012706F"/>
    <w:rsid w:val="00127F35"/>
    <w:rsid w:val="0013035C"/>
    <w:rsid w:val="001308A0"/>
    <w:rsid w:val="00130C02"/>
    <w:rsid w:val="00130F08"/>
    <w:rsid w:val="00131064"/>
    <w:rsid w:val="001311F1"/>
    <w:rsid w:val="00131378"/>
    <w:rsid w:val="00131881"/>
    <w:rsid w:val="00131E7C"/>
    <w:rsid w:val="001324AD"/>
    <w:rsid w:val="00132827"/>
    <w:rsid w:val="00132A9F"/>
    <w:rsid w:val="00132BAC"/>
    <w:rsid w:val="00132D0B"/>
    <w:rsid w:val="00133234"/>
    <w:rsid w:val="00133F43"/>
    <w:rsid w:val="00134328"/>
    <w:rsid w:val="001344BF"/>
    <w:rsid w:val="0013462A"/>
    <w:rsid w:val="00134D11"/>
    <w:rsid w:val="001354FB"/>
    <w:rsid w:val="0013551F"/>
    <w:rsid w:val="00135853"/>
    <w:rsid w:val="0013588F"/>
    <w:rsid w:val="00135AE9"/>
    <w:rsid w:val="001360A1"/>
    <w:rsid w:val="00136200"/>
    <w:rsid w:val="001365F7"/>
    <w:rsid w:val="00136CBE"/>
    <w:rsid w:val="00136DD5"/>
    <w:rsid w:val="00137AE0"/>
    <w:rsid w:val="00140217"/>
    <w:rsid w:val="00140834"/>
    <w:rsid w:val="00140C9C"/>
    <w:rsid w:val="00140F75"/>
    <w:rsid w:val="001410D3"/>
    <w:rsid w:val="00141142"/>
    <w:rsid w:val="001415BD"/>
    <w:rsid w:val="00141805"/>
    <w:rsid w:val="00141AD7"/>
    <w:rsid w:val="00141CC7"/>
    <w:rsid w:val="00141DBB"/>
    <w:rsid w:val="00141F0B"/>
    <w:rsid w:val="0014217E"/>
    <w:rsid w:val="00142268"/>
    <w:rsid w:val="0014264E"/>
    <w:rsid w:val="00142C54"/>
    <w:rsid w:val="0014323F"/>
    <w:rsid w:val="00143689"/>
    <w:rsid w:val="00143BF5"/>
    <w:rsid w:val="00143E43"/>
    <w:rsid w:val="00144042"/>
    <w:rsid w:val="001441BB"/>
    <w:rsid w:val="001441CD"/>
    <w:rsid w:val="00144583"/>
    <w:rsid w:val="00144E09"/>
    <w:rsid w:val="001452B8"/>
    <w:rsid w:val="0014547C"/>
    <w:rsid w:val="0014589B"/>
    <w:rsid w:val="001458A5"/>
    <w:rsid w:val="00145A58"/>
    <w:rsid w:val="00145AC8"/>
    <w:rsid w:val="00145B54"/>
    <w:rsid w:val="00145DBD"/>
    <w:rsid w:val="00145E1D"/>
    <w:rsid w:val="0014611D"/>
    <w:rsid w:val="0014619F"/>
    <w:rsid w:val="001461FF"/>
    <w:rsid w:val="001465B6"/>
    <w:rsid w:val="0014682C"/>
    <w:rsid w:val="00146892"/>
    <w:rsid w:val="00146A80"/>
    <w:rsid w:val="00146B3E"/>
    <w:rsid w:val="001474D6"/>
    <w:rsid w:val="00147A74"/>
    <w:rsid w:val="0015004C"/>
    <w:rsid w:val="0015011E"/>
    <w:rsid w:val="0015020A"/>
    <w:rsid w:val="00150425"/>
    <w:rsid w:val="001507E7"/>
    <w:rsid w:val="00150D50"/>
    <w:rsid w:val="00150E3B"/>
    <w:rsid w:val="00150EFE"/>
    <w:rsid w:val="00151150"/>
    <w:rsid w:val="00151D2F"/>
    <w:rsid w:val="00151DF2"/>
    <w:rsid w:val="00151EBF"/>
    <w:rsid w:val="00151FCE"/>
    <w:rsid w:val="001527AA"/>
    <w:rsid w:val="00152A29"/>
    <w:rsid w:val="00152C07"/>
    <w:rsid w:val="00152C09"/>
    <w:rsid w:val="00152C66"/>
    <w:rsid w:val="00152D5A"/>
    <w:rsid w:val="00153065"/>
    <w:rsid w:val="00153471"/>
    <w:rsid w:val="0015347E"/>
    <w:rsid w:val="001535E1"/>
    <w:rsid w:val="001536CB"/>
    <w:rsid w:val="001538F5"/>
    <w:rsid w:val="0015391E"/>
    <w:rsid w:val="00153A0B"/>
    <w:rsid w:val="00153D1A"/>
    <w:rsid w:val="00153FE4"/>
    <w:rsid w:val="0015460E"/>
    <w:rsid w:val="0015478E"/>
    <w:rsid w:val="001548B1"/>
    <w:rsid w:val="001548EC"/>
    <w:rsid w:val="00154A2A"/>
    <w:rsid w:val="00154CBA"/>
    <w:rsid w:val="001550DB"/>
    <w:rsid w:val="00155242"/>
    <w:rsid w:val="00155716"/>
    <w:rsid w:val="00155911"/>
    <w:rsid w:val="00155BF8"/>
    <w:rsid w:val="00155DA8"/>
    <w:rsid w:val="00155EA9"/>
    <w:rsid w:val="0015609C"/>
    <w:rsid w:val="0015663F"/>
    <w:rsid w:val="00157829"/>
    <w:rsid w:val="0015787F"/>
    <w:rsid w:val="00157BDC"/>
    <w:rsid w:val="00160549"/>
    <w:rsid w:val="00160558"/>
    <w:rsid w:val="001608E9"/>
    <w:rsid w:val="00160909"/>
    <w:rsid w:val="00160DB2"/>
    <w:rsid w:val="00161849"/>
    <w:rsid w:val="00161B29"/>
    <w:rsid w:val="00161DE4"/>
    <w:rsid w:val="001623D2"/>
    <w:rsid w:val="00162BAB"/>
    <w:rsid w:val="00162F8D"/>
    <w:rsid w:val="00163125"/>
    <w:rsid w:val="00163481"/>
    <w:rsid w:val="00163504"/>
    <w:rsid w:val="001635DE"/>
    <w:rsid w:val="0016376A"/>
    <w:rsid w:val="00163995"/>
    <w:rsid w:val="00163B82"/>
    <w:rsid w:val="0016408E"/>
    <w:rsid w:val="00164773"/>
    <w:rsid w:val="00165624"/>
    <w:rsid w:val="00165C05"/>
    <w:rsid w:val="00165D8A"/>
    <w:rsid w:val="001660CF"/>
    <w:rsid w:val="0016657C"/>
    <w:rsid w:val="0016663F"/>
    <w:rsid w:val="00166CC6"/>
    <w:rsid w:val="001671EC"/>
    <w:rsid w:val="00167A81"/>
    <w:rsid w:val="00167F9F"/>
    <w:rsid w:val="00170030"/>
    <w:rsid w:val="0017006E"/>
    <w:rsid w:val="00170435"/>
    <w:rsid w:val="001708B8"/>
    <w:rsid w:val="00170E1F"/>
    <w:rsid w:val="00170FE0"/>
    <w:rsid w:val="00171611"/>
    <w:rsid w:val="001716CB"/>
    <w:rsid w:val="00171751"/>
    <w:rsid w:val="00171B0B"/>
    <w:rsid w:val="00171B41"/>
    <w:rsid w:val="00171DB8"/>
    <w:rsid w:val="00171DFE"/>
    <w:rsid w:val="0017203D"/>
    <w:rsid w:val="0017243F"/>
    <w:rsid w:val="001724E0"/>
    <w:rsid w:val="001728E8"/>
    <w:rsid w:val="00172D56"/>
    <w:rsid w:val="00172FB5"/>
    <w:rsid w:val="00173392"/>
    <w:rsid w:val="00173829"/>
    <w:rsid w:val="00173C2C"/>
    <w:rsid w:val="00173D0C"/>
    <w:rsid w:val="001742DF"/>
    <w:rsid w:val="00174F30"/>
    <w:rsid w:val="001753DC"/>
    <w:rsid w:val="00175470"/>
    <w:rsid w:val="001754BD"/>
    <w:rsid w:val="001755A4"/>
    <w:rsid w:val="00175916"/>
    <w:rsid w:val="00175D64"/>
    <w:rsid w:val="00175F3E"/>
    <w:rsid w:val="00176316"/>
    <w:rsid w:val="00176454"/>
    <w:rsid w:val="00176733"/>
    <w:rsid w:val="00176F88"/>
    <w:rsid w:val="0017701C"/>
    <w:rsid w:val="0017742D"/>
    <w:rsid w:val="001776C3"/>
    <w:rsid w:val="00177E33"/>
    <w:rsid w:val="00180145"/>
    <w:rsid w:val="00180334"/>
    <w:rsid w:val="0018039F"/>
    <w:rsid w:val="00180E7E"/>
    <w:rsid w:val="00181358"/>
    <w:rsid w:val="0018176C"/>
    <w:rsid w:val="0018209D"/>
    <w:rsid w:val="001820E7"/>
    <w:rsid w:val="00182903"/>
    <w:rsid w:val="00182967"/>
    <w:rsid w:val="00182AFE"/>
    <w:rsid w:val="00182C85"/>
    <w:rsid w:val="00182FAE"/>
    <w:rsid w:val="00183799"/>
    <w:rsid w:val="00183FB5"/>
    <w:rsid w:val="00184011"/>
    <w:rsid w:val="0018408C"/>
    <w:rsid w:val="0018413F"/>
    <w:rsid w:val="00184726"/>
    <w:rsid w:val="00184D1C"/>
    <w:rsid w:val="00184E6B"/>
    <w:rsid w:val="0018532A"/>
    <w:rsid w:val="00185C49"/>
    <w:rsid w:val="00185CDF"/>
    <w:rsid w:val="00186015"/>
    <w:rsid w:val="00186121"/>
    <w:rsid w:val="001861E9"/>
    <w:rsid w:val="0018621B"/>
    <w:rsid w:val="00186E79"/>
    <w:rsid w:val="00187023"/>
    <w:rsid w:val="00187105"/>
    <w:rsid w:val="00187495"/>
    <w:rsid w:val="001874A8"/>
    <w:rsid w:val="00187B50"/>
    <w:rsid w:val="00187B70"/>
    <w:rsid w:val="00187EB9"/>
    <w:rsid w:val="00190663"/>
    <w:rsid w:val="001907B2"/>
    <w:rsid w:val="001907D0"/>
    <w:rsid w:val="00190841"/>
    <w:rsid w:val="00190B1B"/>
    <w:rsid w:val="00190C1B"/>
    <w:rsid w:val="00191182"/>
    <w:rsid w:val="0019196F"/>
    <w:rsid w:val="00191974"/>
    <w:rsid w:val="00191E27"/>
    <w:rsid w:val="00192006"/>
    <w:rsid w:val="001926D8"/>
    <w:rsid w:val="0019292B"/>
    <w:rsid w:val="00192B5C"/>
    <w:rsid w:val="00192F27"/>
    <w:rsid w:val="001934E9"/>
    <w:rsid w:val="00193AE9"/>
    <w:rsid w:val="00193B4F"/>
    <w:rsid w:val="00193E1B"/>
    <w:rsid w:val="00193EA8"/>
    <w:rsid w:val="001941F7"/>
    <w:rsid w:val="00194228"/>
    <w:rsid w:val="00194645"/>
    <w:rsid w:val="00194BE1"/>
    <w:rsid w:val="001957B7"/>
    <w:rsid w:val="001958E0"/>
    <w:rsid w:val="00195E30"/>
    <w:rsid w:val="001960DB"/>
    <w:rsid w:val="0019634F"/>
    <w:rsid w:val="001963F0"/>
    <w:rsid w:val="00196AA5"/>
    <w:rsid w:val="00196E1F"/>
    <w:rsid w:val="00197147"/>
    <w:rsid w:val="00197754"/>
    <w:rsid w:val="001979DB"/>
    <w:rsid w:val="00197B74"/>
    <w:rsid w:val="00197F3E"/>
    <w:rsid w:val="001A0277"/>
    <w:rsid w:val="001A0975"/>
    <w:rsid w:val="001A0FC8"/>
    <w:rsid w:val="001A1563"/>
    <w:rsid w:val="001A1AA0"/>
    <w:rsid w:val="001A1DD1"/>
    <w:rsid w:val="001A20AB"/>
    <w:rsid w:val="001A2155"/>
    <w:rsid w:val="001A21A6"/>
    <w:rsid w:val="001A261C"/>
    <w:rsid w:val="001A26DB"/>
    <w:rsid w:val="001A27EA"/>
    <w:rsid w:val="001A2811"/>
    <w:rsid w:val="001A2812"/>
    <w:rsid w:val="001A2AA2"/>
    <w:rsid w:val="001A3AEF"/>
    <w:rsid w:val="001A434A"/>
    <w:rsid w:val="001A441D"/>
    <w:rsid w:val="001A488B"/>
    <w:rsid w:val="001A4A25"/>
    <w:rsid w:val="001A4C00"/>
    <w:rsid w:val="001A4D34"/>
    <w:rsid w:val="001A5294"/>
    <w:rsid w:val="001A64BB"/>
    <w:rsid w:val="001A6A61"/>
    <w:rsid w:val="001A6A98"/>
    <w:rsid w:val="001A6B44"/>
    <w:rsid w:val="001A6CD4"/>
    <w:rsid w:val="001A72BF"/>
    <w:rsid w:val="001A7D46"/>
    <w:rsid w:val="001A7F1A"/>
    <w:rsid w:val="001B0082"/>
    <w:rsid w:val="001B018F"/>
    <w:rsid w:val="001B0214"/>
    <w:rsid w:val="001B043A"/>
    <w:rsid w:val="001B05B3"/>
    <w:rsid w:val="001B0634"/>
    <w:rsid w:val="001B092C"/>
    <w:rsid w:val="001B0AE9"/>
    <w:rsid w:val="001B0DA7"/>
    <w:rsid w:val="001B12D1"/>
    <w:rsid w:val="001B19A3"/>
    <w:rsid w:val="001B1AB8"/>
    <w:rsid w:val="001B1F07"/>
    <w:rsid w:val="001B23E0"/>
    <w:rsid w:val="001B261F"/>
    <w:rsid w:val="001B2632"/>
    <w:rsid w:val="001B2823"/>
    <w:rsid w:val="001B2DC8"/>
    <w:rsid w:val="001B3055"/>
    <w:rsid w:val="001B32C0"/>
    <w:rsid w:val="001B34F9"/>
    <w:rsid w:val="001B39BC"/>
    <w:rsid w:val="001B4415"/>
    <w:rsid w:val="001B449D"/>
    <w:rsid w:val="001B4842"/>
    <w:rsid w:val="001B4A09"/>
    <w:rsid w:val="001B4B4C"/>
    <w:rsid w:val="001B4BD7"/>
    <w:rsid w:val="001B5AD9"/>
    <w:rsid w:val="001B5BBB"/>
    <w:rsid w:val="001B5DD1"/>
    <w:rsid w:val="001B5E3A"/>
    <w:rsid w:val="001B67A1"/>
    <w:rsid w:val="001B67A5"/>
    <w:rsid w:val="001B69A7"/>
    <w:rsid w:val="001B6F8C"/>
    <w:rsid w:val="001B71E2"/>
    <w:rsid w:val="001B76D8"/>
    <w:rsid w:val="001B7703"/>
    <w:rsid w:val="001B772D"/>
    <w:rsid w:val="001B77A3"/>
    <w:rsid w:val="001B7A09"/>
    <w:rsid w:val="001C0722"/>
    <w:rsid w:val="001C0ADC"/>
    <w:rsid w:val="001C0DBA"/>
    <w:rsid w:val="001C11FB"/>
    <w:rsid w:val="001C17B5"/>
    <w:rsid w:val="001C1AD9"/>
    <w:rsid w:val="001C1D86"/>
    <w:rsid w:val="001C21AD"/>
    <w:rsid w:val="001C25DE"/>
    <w:rsid w:val="001C2741"/>
    <w:rsid w:val="001C2A84"/>
    <w:rsid w:val="001C2D29"/>
    <w:rsid w:val="001C2F9A"/>
    <w:rsid w:val="001C34C2"/>
    <w:rsid w:val="001C356D"/>
    <w:rsid w:val="001C3E76"/>
    <w:rsid w:val="001C3FB9"/>
    <w:rsid w:val="001C416F"/>
    <w:rsid w:val="001C4309"/>
    <w:rsid w:val="001C49B6"/>
    <w:rsid w:val="001C4FC9"/>
    <w:rsid w:val="001C5640"/>
    <w:rsid w:val="001C5977"/>
    <w:rsid w:val="001C5A82"/>
    <w:rsid w:val="001C5F74"/>
    <w:rsid w:val="001C628C"/>
    <w:rsid w:val="001C6F0C"/>
    <w:rsid w:val="001C773B"/>
    <w:rsid w:val="001C79C8"/>
    <w:rsid w:val="001D0639"/>
    <w:rsid w:val="001D0E9E"/>
    <w:rsid w:val="001D0FD0"/>
    <w:rsid w:val="001D1405"/>
    <w:rsid w:val="001D16A3"/>
    <w:rsid w:val="001D183B"/>
    <w:rsid w:val="001D1A87"/>
    <w:rsid w:val="001D1E9A"/>
    <w:rsid w:val="001D242C"/>
    <w:rsid w:val="001D2FD5"/>
    <w:rsid w:val="001D2FF3"/>
    <w:rsid w:val="001D31E5"/>
    <w:rsid w:val="001D335B"/>
    <w:rsid w:val="001D3365"/>
    <w:rsid w:val="001D3745"/>
    <w:rsid w:val="001D386C"/>
    <w:rsid w:val="001D3FBD"/>
    <w:rsid w:val="001D403C"/>
    <w:rsid w:val="001D46AB"/>
    <w:rsid w:val="001D47C2"/>
    <w:rsid w:val="001D52BA"/>
    <w:rsid w:val="001D58AF"/>
    <w:rsid w:val="001D5AD7"/>
    <w:rsid w:val="001D5B45"/>
    <w:rsid w:val="001D5D83"/>
    <w:rsid w:val="001D5EBA"/>
    <w:rsid w:val="001D6254"/>
    <w:rsid w:val="001D65D3"/>
    <w:rsid w:val="001D69F5"/>
    <w:rsid w:val="001D6B2F"/>
    <w:rsid w:val="001D6B6D"/>
    <w:rsid w:val="001D754A"/>
    <w:rsid w:val="001D7655"/>
    <w:rsid w:val="001D78CA"/>
    <w:rsid w:val="001D79EB"/>
    <w:rsid w:val="001D7F3F"/>
    <w:rsid w:val="001E0170"/>
    <w:rsid w:val="001E09C3"/>
    <w:rsid w:val="001E10B6"/>
    <w:rsid w:val="001E1344"/>
    <w:rsid w:val="001E147D"/>
    <w:rsid w:val="001E1641"/>
    <w:rsid w:val="001E1A6C"/>
    <w:rsid w:val="001E1AC3"/>
    <w:rsid w:val="001E1C8F"/>
    <w:rsid w:val="001E2892"/>
    <w:rsid w:val="001E294C"/>
    <w:rsid w:val="001E2BE5"/>
    <w:rsid w:val="001E2C6A"/>
    <w:rsid w:val="001E33A7"/>
    <w:rsid w:val="001E3435"/>
    <w:rsid w:val="001E351A"/>
    <w:rsid w:val="001E35D4"/>
    <w:rsid w:val="001E37B3"/>
    <w:rsid w:val="001E39BC"/>
    <w:rsid w:val="001E3A49"/>
    <w:rsid w:val="001E422B"/>
    <w:rsid w:val="001E4BDE"/>
    <w:rsid w:val="001E4D3A"/>
    <w:rsid w:val="001E4EFA"/>
    <w:rsid w:val="001E51EC"/>
    <w:rsid w:val="001E6097"/>
    <w:rsid w:val="001E6191"/>
    <w:rsid w:val="001E6247"/>
    <w:rsid w:val="001E69D2"/>
    <w:rsid w:val="001E6ACD"/>
    <w:rsid w:val="001E6DFD"/>
    <w:rsid w:val="001E6ED9"/>
    <w:rsid w:val="001E702C"/>
    <w:rsid w:val="001E743F"/>
    <w:rsid w:val="001E76AF"/>
    <w:rsid w:val="001E7D03"/>
    <w:rsid w:val="001E7E39"/>
    <w:rsid w:val="001E7F32"/>
    <w:rsid w:val="001F0228"/>
    <w:rsid w:val="001F08D3"/>
    <w:rsid w:val="001F0E4D"/>
    <w:rsid w:val="001F1123"/>
    <w:rsid w:val="001F1639"/>
    <w:rsid w:val="001F1A2C"/>
    <w:rsid w:val="001F1B99"/>
    <w:rsid w:val="001F1C76"/>
    <w:rsid w:val="001F1CAA"/>
    <w:rsid w:val="001F20D4"/>
    <w:rsid w:val="001F25D2"/>
    <w:rsid w:val="001F2CB5"/>
    <w:rsid w:val="001F2F31"/>
    <w:rsid w:val="001F3295"/>
    <w:rsid w:val="001F338A"/>
    <w:rsid w:val="001F3A2A"/>
    <w:rsid w:val="001F3CA9"/>
    <w:rsid w:val="001F40C0"/>
    <w:rsid w:val="001F413C"/>
    <w:rsid w:val="001F4339"/>
    <w:rsid w:val="001F4685"/>
    <w:rsid w:val="001F49F2"/>
    <w:rsid w:val="001F4A18"/>
    <w:rsid w:val="001F4BB5"/>
    <w:rsid w:val="001F4E2F"/>
    <w:rsid w:val="001F4EC1"/>
    <w:rsid w:val="001F54E3"/>
    <w:rsid w:val="001F5811"/>
    <w:rsid w:val="001F5D4A"/>
    <w:rsid w:val="001F6446"/>
    <w:rsid w:val="001F6878"/>
    <w:rsid w:val="001F6C5E"/>
    <w:rsid w:val="001F78E5"/>
    <w:rsid w:val="0020020E"/>
    <w:rsid w:val="00200396"/>
    <w:rsid w:val="002003CC"/>
    <w:rsid w:val="0020090C"/>
    <w:rsid w:val="00200FE4"/>
    <w:rsid w:val="002013CE"/>
    <w:rsid w:val="00201613"/>
    <w:rsid w:val="002025D6"/>
    <w:rsid w:val="002028BE"/>
    <w:rsid w:val="00202C47"/>
    <w:rsid w:val="00202DC9"/>
    <w:rsid w:val="00203416"/>
    <w:rsid w:val="002036A5"/>
    <w:rsid w:val="00203966"/>
    <w:rsid w:val="00203989"/>
    <w:rsid w:val="00203B9E"/>
    <w:rsid w:val="00203C24"/>
    <w:rsid w:val="002042A8"/>
    <w:rsid w:val="00204EB1"/>
    <w:rsid w:val="0020514B"/>
    <w:rsid w:val="00205420"/>
    <w:rsid w:val="0020592B"/>
    <w:rsid w:val="002059BA"/>
    <w:rsid w:val="00205C22"/>
    <w:rsid w:val="00205FE5"/>
    <w:rsid w:val="00206114"/>
    <w:rsid w:val="0020691E"/>
    <w:rsid w:val="002071FD"/>
    <w:rsid w:val="0020760A"/>
    <w:rsid w:val="002076A1"/>
    <w:rsid w:val="00207805"/>
    <w:rsid w:val="00207884"/>
    <w:rsid w:val="00207899"/>
    <w:rsid w:val="00207E94"/>
    <w:rsid w:val="00210084"/>
    <w:rsid w:val="00210240"/>
    <w:rsid w:val="002103DE"/>
    <w:rsid w:val="00210498"/>
    <w:rsid w:val="002108FA"/>
    <w:rsid w:val="00210E45"/>
    <w:rsid w:val="0021106F"/>
    <w:rsid w:val="00211155"/>
    <w:rsid w:val="002118BA"/>
    <w:rsid w:val="00211C2F"/>
    <w:rsid w:val="00212D3B"/>
    <w:rsid w:val="00212DDF"/>
    <w:rsid w:val="00212E8B"/>
    <w:rsid w:val="002131CE"/>
    <w:rsid w:val="00213628"/>
    <w:rsid w:val="00213642"/>
    <w:rsid w:val="00213CCC"/>
    <w:rsid w:val="00213CEC"/>
    <w:rsid w:val="00214B33"/>
    <w:rsid w:val="002150BB"/>
    <w:rsid w:val="002151E0"/>
    <w:rsid w:val="002154B3"/>
    <w:rsid w:val="00215692"/>
    <w:rsid w:val="002162FB"/>
    <w:rsid w:val="00216583"/>
    <w:rsid w:val="00216D1F"/>
    <w:rsid w:val="00216E62"/>
    <w:rsid w:val="002174C2"/>
    <w:rsid w:val="0021757B"/>
    <w:rsid w:val="0021760E"/>
    <w:rsid w:val="002179D3"/>
    <w:rsid w:val="00217D14"/>
    <w:rsid w:val="0022083C"/>
    <w:rsid w:val="00220E77"/>
    <w:rsid w:val="00220F53"/>
    <w:rsid w:val="0022145C"/>
    <w:rsid w:val="0022157C"/>
    <w:rsid w:val="00221F80"/>
    <w:rsid w:val="00222039"/>
    <w:rsid w:val="00222502"/>
    <w:rsid w:val="00222659"/>
    <w:rsid w:val="002227EE"/>
    <w:rsid w:val="00222E02"/>
    <w:rsid w:val="00222FD4"/>
    <w:rsid w:val="00223095"/>
    <w:rsid w:val="00223144"/>
    <w:rsid w:val="002232DC"/>
    <w:rsid w:val="002234FB"/>
    <w:rsid w:val="00223629"/>
    <w:rsid w:val="00223863"/>
    <w:rsid w:val="00223EBB"/>
    <w:rsid w:val="00223F22"/>
    <w:rsid w:val="002241CA"/>
    <w:rsid w:val="00224465"/>
    <w:rsid w:val="00224605"/>
    <w:rsid w:val="00224876"/>
    <w:rsid w:val="00224B43"/>
    <w:rsid w:val="00224C2F"/>
    <w:rsid w:val="00224FF0"/>
    <w:rsid w:val="00225202"/>
    <w:rsid w:val="0022569C"/>
    <w:rsid w:val="00225781"/>
    <w:rsid w:val="0022580D"/>
    <w:rsid w:val="002259AC"/>
    <w:rsid w:val="00225E2C"/>
    <w:rsid w:val="00225ED2"/>
    <w:rsid w:val="00226153"/>
    <w:rsid w:val="0022621A"/>
    <w:rsid w:val="0022639A"/>
    <w:rsid w:val="002264A4"/>
    <w:rsid w:val="00226840"/>
    <w:rsid w:val="00226B04"/>
    <w:rsid w:val="00226CB3"/>
    <w:rsid w:val="0022738E"/>
    <w:rsid w:val="002278F3"/>
    <w:rsid w:val="00230041"/>
    <w:rsid w:val="0023055C"/>
    <w:rsid w:val="00230B13"/>
    <w:rsid w:val="00230B3A"/>
    <w:rsid w:val="00231204"/>
    <w:rsid w:val="00231367"/>
    <w:rsid w:val="002314DA"/>
    <w:rsid w:val="002317D9"/>
    <w:rsid w:val="00231CB6"/>
    <w:rsid w:val="00231EF3"/>
    <w:rsid w:val="00231F0F"/>
    <w:rsid w:val="002325C0"/>
    <w:rsid w:val="0023260F"/>
    <w:rsid w:val="00232CEB"/>
    <w:rsid w:val="00232F0C"/>
    <w:rsid w:val="002337CF"/>
    <w:rsid w:val="00233E8A"/>
    <w:rsid w:val="00234292"/>
    <w:rsid w:val="00234390"/>
    <w:rsid w:val="002344DA"/>
    <w:rsid w:val="00234812"/>
    <w:rsid w:val="002348A4"/>
    <w:rsid w:val="002348C1"/>
    <w:rsid w:val="002348DE"/>
    <w:rsid w:val="002352B9"/>
    <w:rsid w:val="002357CD"/>
    <w:rsid w:val="00235A74"/>
    <w:rsid w:val="002365FB"/>
    <w:rsid w:val="00236613"/>
    <w:rsid w:val="002366A8"/>
    <w:rsid w:val="00236F74"/>
    <w:rsid w:val="00237121"/>
    <w:rsid w:val="0023739D"/>
    <w:rsid w:val="0023760A"/>
    <w:rsid w:val="0023765F"/>
    <w:rsid w:val="00237F43"/>
    <w:rsid w:val="0024045C"/>
    <w:rsid w:val="002404EA"/>
    <w:rsid w:val="0024081B"/>
    <w:rsid w:val="002413BB"/>
    <w:rsid w:val="00241740"/>
    <w:rsid w:val="00241BA2"/>
    <w:rsid w:val="00241C71"/>
    <w:rsid w:val="0024275B"/>
    <w:rsid w:val="002428F1"/>
    <w:rsid w:val="00242D2F"/>
    <w:rsid w:val="00242ED8"/>
    <w:rsid w:val="00242EE2"/>
    <w:rsid w:val="00242F01"/>
    <w:rsid w:val="002433DE"/>
    <w:rsid w:val="0024384D"/>
    <w:rsid w:val="00243C70"/>
    <w:rsid w:val="00244043"/>
    <w:rsid w:val="002442AE"/>
    <w:rsid w:val="00244CC6"/>
    <w:rsid w:val="00244E34"/>
    <w:rsid w:val="002456AB"/>
    <w:rsid w:val="00245746"/>
    <w:rsid w:val="00245A71"/>
    <w:rsid w:val="00245F57"/>
    <w:rsid w:val="002465D8"/>
    <w:rsid w:val="00246635"/>
    <w:rsid w:val="002467CA"/>
    <w:rsid w:val="00246C95"/>
    <w:rsid w:val="00246CD4"/>
    <w:rsid w:val="00247613"/>
    <w:rsid w:val="0025023C"/>
    <w:rsid w:val="00250BF2"/>
    <w:rsid w:val="0025128B"/>
    <w:rsid w:val="0025145E"/>
    <w:rsid w:val="00251E3D"/>
    <w:rsid w:val="00251EA7"/>
    <w:rsid w:val="00251FD9"/>
    <w:rsid w:val="00252298"/>
    <w:rsid w:val="00252F77"/>
    <w:rsid w:val="00252FE5"/>
    <w:rsid w:val="00253449"/>
    <w:rsid w:val="002536F7"/>
    <w:rsid w:val="00253760"/>
    <w:rsid w:val="00253BD8"/>
    <w:rsid w:val="00253E59"/>
    <w:rsid w:val="00254011"/>
    <w:rsid w:val="00254CF6"/>
    <w:rsid w:val="002551CB"/>
    <w:rsid w:val="002551FA"/>
    <w:rsid w:val="00255811"/>
    <w:rsid w:val="00255942"/>
    <w:rsid w:val="002559EC"/>
    <w:rsid w:val="00255CB9"/>
    <w:rsid w:val="00255DAB"/>
    <w:rsid w:val="00255DEB"/>
    <w:rsid w:val="00256288"/>
    <w:rsid w:val="00256376"/>
    <w:rsid w:val="0025674A"/>
    <w:rsid w:val="0025694E"/>
    <w:rsid w:val="00256C4B"/>
    <w:rsid w:val="002571A2"/>
    <w:rsid w:val="002572AF"/>
    <w:rsid w:val="00257758"/>
    <w:rsid w:val="00257AC2"/>
    <w:rsid w:val="00257BDD"/>
    <w:rsid w:val="00260418"/>
    <w:rsid w:val="002608AE"/>
    <w:rsid w:val="00260BF8"/>
    <w:rsid w:val="00261166"/>
    <w:rsid w:val="00261730"/>
    <w:rsid w:val="00261764"/>
    <w:rsid w:val="0026193C"/>
    <w:rsid w:val="00262057"/>
    <w:rsid w:val="00262180"/>
    <w:rsid w:val="00262464"/>
    <w:rsid w:val="002626D9"/>
    <w:rsid w:val="00262A11"/>
    <w:rsid w:val="00262AC4"/>
    <w:rsid w:val="00262C23"/>
    <w:rsid w:val="00262CA6"/>
    <w:rsid w:val="00262D53"/>
    <w:rsid w:val="002631FC"/>
    <w:rsid w:val="0026336C"/>
    <w:rsid w:val="002637E9"/>
    <w:rsid w:val="002639E7"/>
    <w:rsid w:val="00263CB0"/>
    <w:rsid w:val="00263DED"/>
    <w:rsid w:val="00263DFD"/>
    <w:rsid w:val="00264023"/>
    <w:rsid w:val="00264672"/>
    <w:rsid w:val="002648C0"/>
    <w:rsid w:val="002653C8"/>
    <w:rsid w:val="00265887"/>
    <w:rsid w:val="002658E8"/>
    <w:rsid w:val="00265BCF"/>
    <w:rsid w:val="0026635B"/>
    <w:rsid w:val="0026676E"/>
    <w:rsid w:val="00266854"/>
    <w:rsid w:val="0026686B"/>
    <w:rsid w:val="00267271"/>
    <w:rsid w:val="002676B9"/>
    <w:rsid w:val="00267817"/>
    <w:rsid w:val="00267A1C"/>
    <w:rsid w:val="00267F13"/>
    <w:rsid w:val="002700B4"/>
    <w:rsid w:val="00270364"/>
    <w:rsid w:val="00270C79"/>
    <w:rsid w:val="00270D67"/>
    <w:rsid w:val="0027136E"/>
    <w:rsid w:val="0027170E"/>
    <w:rsid w:val="00271C57"/>
    <w:rsid w:val="00271C6F"/>
    <w:rsid w:val="00271EA3"/>
    <w:rsid w:val="00271EA5"/>
    <w:rsid w:val="0027230C"/>
    <w:rsid w:val="00272397"/>
    <w:rsid w:val="00272C07"/>
    <w:rsid w:val="00272EA3"/>
    <w:rsid w:val="0027340A"/>
    <w:rsid w:val="00273959"/>
    <w:rsid w:val="00273B33"/>
    <w:rsid w:val="00274092"/>
    <w:rsid w:val="002741F4"/>
    <w:rsid w:val="002748E2"/>
    <w:rsid w:val="00274C9A"/>
    <w:rsid w:val="00274D5A"/>
    <w:rsid w:val="00274EE2"/>
    <w:rsid w:val="00274FFE"/>
    <w:rsid w:val="0027521D"/>
    <w:rsid w:val="00275EBC"/>
    <w:rsid w:val="00276038"/>
    <w:rsid w:val="0027665E"/>
    <w:rsid w:val="002766BC"/>
    <w:rsid w:val="002769C9"/>
    <w:rsid w:val="00276F46"/>
    <w:rsid w:val="00277668"/>
    <w:rsid w:val="00277F51"/>
    <w:rsid w:val="00280295"/>
    <w:rsid w:val="002805C6"/>
    <w:rsid w:val="00280C79"/>
    <w:rsid w:val="00280E64"/>
    <w:rsid w:val="00280ECD"/>
    <w:rsid w:val="002813BB"/>
    <w:rsid w:val="00281717"/>
    <w:rsid w:val="00281859"/>
    <w:rsid w:val="00281C20"/>
    <w:rsid w:val="00281FDC"/>
    <w:rsid w:val="00282BB4"/>
    <w:rsid w:val="00283690"/>
    <w:rsid w:val="002836C0"/>
    <w:rsid w:val="00283747"/>
    <w:rsid w:val="00283854"/>
    <w:rsid w:val="00283D33"/>
    <w:rsid w:val="00284069"/>
    <w:rsid w:val="002843B7"/>
    <w:rsid w:val="00284515"/>
    <w:rsid w:val="00284666"/>
    <w:rsid w:val="00284D7C"/>
    <w:rsid w:val="00284DD0"/>
    <w:rsid w:val="0028558F"/>
    <w:rsid w:val="0028575C"/>
    <w:rsid w:val="00285DEF"/>
    <w:rsid w:val="00286325"/>
    <w:rsid w:val="00286498"/>
    <w:rsid w:val="00286C51"/>
    <w:rsid w:val="002874CB"/>
    <w:rsid w:val="002876C5"/>
    <w:rsid w:val="00287A35"/>
    <w:rsid w:val="00287F43"/>
    <w:rsid w:val="00290070"/>
    <w:rsid w:val="0029012C"/>
    <w:rsid w:val="0029048C"/>
    <w:rsid w:val="002904DA"/>
    <w:rsid w:val="00291049"/>
    <w:rsid w:val="002911D7"/>
    <w:rsid w:val="00291331"/>
    <w:rsid w:val="002913DB"/>
    <w:rsid w:val="002918E7"/>
    <w:rsid w:val="00292567"/>
    <w:rsid w:val="00292D10"/>
    <w:rsid w:val="00292F33"/>
    <w:rsid w:val="0029340C"/>
    <w:rsid w:val="002934EA"/>
    <w:rsid w:val="00293595"/>
    <w:rsid w:val="002935A4"/>
    <w:rsid w:val="002937D0"/>
    <w:rsid w:val="0029391D"/>
    <w:rsid w:val="00293C0D"/>
    <w:rsid w:val="00293CF2"/>
    <w:rsid w:val="00293FC2"/>
    <w:rsid w:val="00294465"/>
    <w:rsid w:val="00294562"/>
    <w:rsid w:val="0029471A"/>
    <w:rsid w:val="00295013"/>
    <w:rsid w:val="00295538"/>
    <w:rsid w:val="00295C83"/>
    <w:rsid w:val="00295F1B"/>
    <w:rsid w:val="00295F6F"/>
    <w:rsid w:val="002960B4"/>
    <w:rsid w:val="00296146"/>
    <w:rsid w:val="002962D4"/>
    <w:rsid w:val="0029684A"/>
    <w:rsid w:val="00296AC1"/>
    <w:rsid w:val="0029721C"/>
    <w:rsid w:val="002972B2"/>
    <w:rsid w:val="00297422"/>
    <w:rsid w:val="002974E1"/>
    <w:rsid w:val="0029781B"/>
    <w:rsid w:val="00297ABD"/>
    <w:rsid w:val="00297BE4"/>
    <w:rsid w:val="00297E50"/>
    <w:rsid w:val="002A0003"/>
    <w:rsid w:val="002A0180"/>
    <w:rsid w:val="002A023C"/>
    <w:rsid w:val="002A0241"/>
    <w:rsid w:val="002A0428"/>
    <w:rsid w:val="002A0978"/>
    <w:rsid w:val="002A0E10"/>
    <w:rsid w:val="002A1119"/>
    <w:rsid w:val="002A1469"/>
    <w:rsid w:val="002A18C3"/>
    <w:rsid w:val="002A1BC1"/>
    <w:rsid w:val="002A1DCA"/>
    <w:rsid w:val="002A1EB8"/>
    <w:rsid w:val="002A2179"/>
    <w:rsid w:val="002A2700"/>
    <w:rsid w:val="002A2A33"/>
    <w:rsid w:val="002A2E4D"/>
    <w:rsid w:val="002A2FC4"/>
    <w:rsid w:val="002A31C4"/>
    <w:rsid w:val="002A3795"/>
    <w:rsid w:val="002A39D6"/>
    <w:rsid w:val="002A4AA7"/>
    <w:rsid w:val="002A4B51"/>
    <w:rsid w:val="002A5175"/>
    <w:rsid w:val="002A568C"/>
    <w:rsid w:val="002A56AA"/>
    <w:rsid w:val="002A60ED"/>
    <w:rsid w:val="002A62AA"/>
    <w:rsid w:val="002A687D"/>
    <w:rsid w:val="002A6A77"/>
    <w:rsid w:val="002A746E"/>
    <w:rsid w:val="002A7528"/>
    <w:rsid w:val="002B0288"/>
    <w:rsid w:val="002B0C57"/>
    <w:rsid w:val="002B0F7C"/>
    <w:rsid w:val="002B1091"/>
    <w:rsid w:val="002B17C4"/>
    <w:rsid w:val="002B19FB"/>
    <w:rsid w:val="002B1B54"/>
    <w:rsid w:val="002B1C56"/>
    <w:rsid w:val="002B1CBA"/>
    <w:rsid w:val="002B1E0F"/>
    <w:rsid w:val="002B1ECB"/>
    <w:rsid w:val="002B1EDF"/>
    <w:rsid w:val="002B2222"/>
    <w:rsid w:val="002B2901"/>
    <w:rsid w:val="002B2CC4"/>
    <w:rsid w:val="002B2F35"/>
    <w:rsid w:val="002B30B4"/>
    <w:rsid w:val="002B30C9"/>
    <w:rsid w:val="002B315E"/>
    <w:rsid w:val="002B320E"/>
    <w:rsid w:val="002B32BC"/>
    <w:rsid w:val="002B33D0"/>
    <w:rsid w:val="002B35F4"/>
    <w:rsid w:val="002B3DC6"/>
    <w:rsid w:val="002B3E2A"/>
    <w:rsid w:val="002B3E60"/>
    <w:rsid w:val="002B3EED"/>
    <w:rsid w:val="002B3FB1"/>
    <w:rsid w:val="002B3FDD"/>
    <w:rsid w:val="002B45A8"/>
    <w:rsid w:val="002B4654"/>
    <w:rsid w:val="002B4970"/>
    <w:rsid w:val="002B4F98"/>
    <w:rsid w:val="002B5238"/>
    <w:rsid w:val="002B53AA"/>
    <w:rsid w:val="002B53BE"/>
    <w:rsid w:val="002B57C6"/>
    <w:rsid w:val="002B5EFD"/>
    <w:rsid w:val="002B6347"/>
    <w:rsid w:val="002B637E"/>
    <w:rsid w:val="002B673B"/>
    <w:rsid w:val="002B6803"/>
    <w:rsid w:val="002B69AF"/>
    <w:rsid w:val="002B6FA8"/>
    <w:rsid w:val="002B7320"/>
    <w:rsid w:val="002B7627"/>
    <w:rsid w:val="002B766A"/>
    <w:rsid w:val="002B778D"/>
    <w:rsid w:val="002B7B16"/>
    <w:rsid w:val="002C00B1"/>
    <w:rsid w:val="002C070B"/>
    <w:rsid w:val="002C0B0E"/>
    <w:rsid w:val="002C0C38"/>
    <w:rsid w:val="002C0EC1"/>
    <w:rsid w:val="002C1EC3"/>
    <w:rsid w:val="002C26C9"/>
    <w:rsid w:val="002C2AFD"/>
    <w:rsid w:val="002C2C2D"/>
    <w:rsid w:val="002C33B6"/>
    <w:rsid w:val="002C3D95"/>
    <w:rsid w:val="002C3FA8"/>
    <w:rsid w:val="002C3FF2"/>
    <w:rsid w:val="002C436D"/>
    <w:rsid w:val="002C44C4"/>
    <w:rsid w:val="002C4878"/>
    <w:rsid w:val="002C4907"/>
    <w:rsid w:val="002C4A5D"/>
    <w:rsid w:val="002C4AAA"/>
    <w:rsid w:val="002C4C57"/>
    <w:rsid w:val="002C4D03"/>
    <w:rsid w:val="002C4EE6"/>
    <w:rsid w:val="002C5036"/>
    <w:rsid w:val="002C51C4"/>
    <w:rsid w:val="002C525E"/>
    <w:rsid w:val="002C58A1"/>
    <w:rsid w:val="002C5AE9"/>
    <w:rsid w:val="002C5AF7"/>
    <w:rsid w:val="002C6F19"/>
    <w:rsid w:val="002C7EDB"/>
    <w:rsid w:val="002D0614"/>
    <w:rsid w:val="002D07C8"/>
    <w:rsid w:val="002D07FA"/>
    <w:rsid w:val="002D0F3B"/>
    <w:rsid w:val="002D130E"/>
    <w:rsid w:val="002D1AA4"/>
    <w:rsid w:val="002D1D65"/>
    <w:rsid w:val="002D1E72"/>
    <w:rsid w:val="002D20C3"/>
    <w:rsid w:val="002D22B4"/>
    <w:rsid w:val="002D24A8"/>
    <w:rsid w:val="002D25FF"/>
    <w:rsid w:val="002D260F"/>
    <w:rsid w:val="002D2856"/>
    <w:rsid w:val="002D3202"/>
    <w:rsid w:val="002D36C9"/>
    <w:rsid w:val="002D3988"/>
    <w:rsid w:val="002D3AE4"/>
    <w:rsid w:val="002D42EA"/>
    <w:rsid w:val="002D4678"/>
    <w:rsid w:val="002D4743"/>
    <w:rsid w:val="002D4B7F"/>
    <w:rsid w:val="002D4C85"/>
    <w:rsid w:val="002D4E21"/>
    <w:rsid w:val="002D5168"/>
    <w:rsid w:val="002D516F"/>
    <w:rsid w:val="002D51DE"/>
    <w:rsid w:val="002D54AD"/>
    <w:rsid w:val="002D5722"/>
    <w:rsid w:val="002D5AF1"/>
    <w:rsid w:val="002D5F49"/>
    <w:rsid w:val="002D5F65"/>
    <w:rsid w:val="002D613C"/>
    <w:rsid w:val="002D6163"/>
    <w:rsid w:val="002D6414"/>
    <w:rsid w:val="002D6C64"/>
    <w:rsid w:val="002D71F1"/>
    <w:rsid w:val="002D7211"/>
    <w:rsid w:val="002D7269"/>
    <w:rsid w:val="002D752E"/>
    <w:rsid w:val="002D777B"/>
    <w:rsid w:val="002D7A3E"/>
    <w:rsid w:val="002D7E30"/>
    <w:rsid w:val="002D7EEB"/>
    <w:rsid w:val="002D7F3E"/>
    <w:rsid w:val="002E010D"/>
    <w:rsid w:val="002E0272"/>
    <w:rsid w:val="002E0359"/>
    <w:rsid w:val="002E03E1"/>
    <w:rsid w:val="002E041F"/>
    <w:rsid w:val="002E058B"/>
    <w:rsid w:val="002E08E9"/>
    <w:rsid w:val="002E0950"/>
    <w:rsid w:val="002E0D34"/>
    <w:rsid w:val="002E165B"/>
    <w:rsid w:val="002E1B68"/>
    <w:rsid w:val="002E244D"/>
    <w:rsid w:val="002E245C"/>
    <w:rsid w:val="002E2818"/>
    <w:rsid w:val="002E2823"/>
    <w:rsid w:val="002E2868"/>
    <w:rsid w:val="002E28AA"/>
    <w:rsid w:val="002E2B2C"/>
    <w:rsid w:val="002E2FD7"/>
    <w:rsid w:val="002E3402"/>
    <w:rsid w:val="002E3561"/>
    <w:rsid w:val="002E361A"/>
    <w:rsid w:val="002E3773"/>
    <w:rsid w:val="002E39E1"/>
    <w:rsid w:val="002E3B59"/>
    <w:rsid w:val="002E42D1"/>
    <w:rsid w:val="002E45E3"/>
    <w:rsid w:val="002E465F"/>
    <w:rsid w:val="002E4ADD"/>
    <w:rsid w:val="002E4C1B"/>
    <w:rsid w:val="002E4E28"/>
    <w:rsid w:val="002E5513"/>
    <w:rsid w:val="002E57D4"/>
    <w:rsid w:val="002E5AB0"/>
    <w:rsid w:val="002E5F81"/>
    <w:rsid w:val="002E6148"/>
    <w:rsid w:val="002E62E3"/>
    <w:rsid w:val="002E64A9"/>
    <w:rsid w:val="002E6BE5"/>
    <w:rsid w:val="002E6EB8"/>
    <w:rsid w:val="002E70B1"/>
    <w:rsid w:val="002E7879"/>
    <w:rsid w:val="002E7948"/>
    <w:rsid w:val="002E7C6B"/>
    <w:rsid w:val="002E7D95"/>
    <w:rsid w:val="002E7EB3"/>
    <w:rsid w:val="002F0113"/>
    <w:rsid w:val="002F063E"/>
    <w:rsid w:val="002F0B2C"/>
    <w:rsid w:val="002F0CB5"/>
    <w:rsid w:val="002F0E12"/>
    <w:rsid w:val="002F0E91"/>
    <w:rsid w:val="002F1814"/>
    <w:rsid w:val="002F193D"/>
    <w:rsid w:val="002F1CAA"/>
    <w:rsid w:val="002F1F5F"/>
    <w:rsid w:val="002F1F9D"/>
    <w:rsid w:val="002F2162"/>
    <w:rsid w:val="002F24FB"/>
    <w:rsid w:val="002F27CD"/>
    <w:rsid w:val="002F3057"/>
    <w:rsid w:val="002F34EB"/>
    <w:rsid w:val="002F3BBA"/>
    <w:rsid w:val="002F4133"/>
    <w:rsid w:val="002F4478"/>
    <w:rsid w:val="002F4697"/>
    <w:rsid w:val="002F4A6C"/>
    <w:rsid w:val="002F4AE8"/>
    <w:rsid w:val="002F5CD5"/>
    <w:rsid w:val="002F5D1E"/>
    <w:rsid w:val="002F5ED6"/>
    <w:rsid w:val="002F5EF7"/>
    <w:rsid w:val="002F6192"/>
    <w:rsid w:val="002F6681"/>
    <w:rsid w:val="002F67AC"/>
    <w:rsid w:val="002F6BF0"/>
    <w:rsid w:val="002F6E16"/>
    <w:rsid w:val="002F6E21"/>
    <w:rsid w:val="002F6E99"/>
    <w:rsid w:val="002F6FD5"/>
    <w:rsid w:val="002F7216"/>
    <w:rsid w:val="002F7337"/>
    <w:rsid w:val="002F78B6"/>
    <w:rsid w:val="002F79F2"/>
    <w:rsid w:val="002F7D24"/>
    <w:rsid w:val="0030045E"/>
    <w:rsid w:val="00300BA6"/>
    <w:rsid w:val="00300BE1"/>
    <w:rsid w:val="00301672"/>
    <w:rsid w:val="003016F6"/>
    <w:rsid w:val="00301F09"/>
    <w:rsid w:val="00302106"/>
    <w:rsid w:val="00302177"/>
    <w:rsid w:val="00302FC7"/>
    <w:rsid w:val="0030310B"/>
    <w:rsid w:val="00303254"/>
    <w:rsid w:val="0030362D"/>
    <w:rsid w:val="00303A74"/>
    <w:rsid w:val="00303B2D"/>
    <w:rsid w:val="00303D25"/>
    <w:rsid w:val="00303D88"/>
    <w:rsid w:val="00304450"/>
    <w:rsid w:val="003044CB"/>
    <w:rsid w:val="0030488E"/>
    <w:rsid w:val="00304970"/>
    <w:rsid w:val="00305570"/>
    <w:rsid w:val="00306512"/>
    <w:rsid w:val="00306B6F"/>
    <w:rsid w:val="00306EEC"/>
    <w:rsid w:val="003071DC"/>
    <w:rsid w:val="003076FF"/>
    <w:rsid w:val="003079BE"/>
    <w:rsid w:val="00310022"/>
    <w:rsid w:val="0031031B"/>
    <w:rsid w:val="0031060E"/>
    <w:rsid w:val="00310647"/>
    <w:rsid w:val="00310F0B"/>
    <w:rsid w:val="00310F31"/>
    <w:rsid w:val="00311437"/>
    <w:rsid w:val="00311882"/>
    <w:rsid w:val="00311A27"/>
    <w:rsid w:val="00311C44"/>
    <w:rsid w:val="00311F8C"/>
    <w:rsid w:val="003120CC"/>
    <w:rsid w:val="003124D3"/>
    <w:rsid w:val="003125AD"/>
    <w:rsid w:val="00312810"/>
    <w:rsid w:val="00312D44"/>
    <w:rsid w:val="00312DB2"/>
    <w:rsid w:val="0031341E"/>
    <w:rsid w:val="00313832"/>
    <w:rsid w:val="00313C53"/>
    <w:rsid w:val="00313DDF"/>
    <w:rsid w:val="00314007"/>
    <w:rsid w:val="00314124"/>
    <w:rsid w:val="00314CEC"/>
    <w:rsid w:val="003152A2"/>
    <w:rsid w:val="00315303"/>
    <w:rsid w:val="003155A3"/>
    <w:rsid w:val="0031571A"/>
    <w:rsid w:val="0031598F"/>
    <w:rsid w:val="00315F88"/>
    <w:rsid w:val="003160FC"/>
    <w:rsid w:val="00316279"/>
    <w:rsid w:val="00316A76"/>
    <w:rsid w:val="00316E70"/>
    <w:rsid w:val="00316E77"/>
    <w:rsid w:val="00316E90"/>
    <w:rsid w:val="0031718C"/>
    <w:rsid w:val="00317361"/>
    <w:rsid w:val="00317524"/>
    <w:rsid w:val="00317CA5"/>
    <w:rsid w:val="00317F45"/>
    <w:rsid w:val="003203F3"/>
    <w:rsid w:val="00320B86"/>
    <w:rsid w:val="00320BEE"/>
    <w:rsid w:val="003210CF"/>
    <w:rsid w:val="003217BB"/>
    <w:rsid w:val="003218C8"/>
    <w:rsid w:val="003218CE"/>
    <w:rsid w:val="00321B50"/>
    <w:rsid w:val="00321C80"/>
    <w:rsid w:val="00321E2D"/>
    <w:rsid w:val="00322209"/>
    <w:rsid w:val="003227FA"/>
    <w:rsid w:val="00322B0C"/>
    <w:rsid w:val="00323362"/>
    <w:rsid w:val="00323AC3"/>
    <w:rsid w:val="003242A6"/>
    <w:rsid w:val="0032468A"/>
    <w:rsid w:val="00325372"/>
    <w:rsid w:val="00325945"/>
    <w:rsid w:val="00325C6D"/>
    <w:rsid w:val="00325DC8"/>
    <w:rsid w:val="00325FF3"/>
    <w:rsid w:val="003262E1"/>
    <w:rsid w:val="0032631D"/>
    <w:rsid w:val="003268E9"/>
    <w:rsid w:val="00326B72"/>
    <w:rsid w:val="00327478"/>
    <w:rsid w:val="003276E9"/>
    <w:rsid w:val="00327A41"/>
    <w:rsid w:val="00327CCB"/>
    <w:rsid w:val="00330206"/>
    <w:rsid w:val="003303A1"/>
    <w:rsid w:val="0033069D"/>
    <w:rsid w:val="003306A5"/>
    <w:rsid w:val="003309E2"/>
    <w:rsid w:val="00330F82"/>
    <w:rsid w:val="003311DA"/>
    <w:rsid w:val="0033137C"/>
    <w:rsid w:val="003313A3"/>
    <w:rsid w:val="003314FA"/>
    <w:rsid w:val="0033162C"/>
    <w:rsid w:val="003316D3"/>
    <w:rsid w:val="00331FE1"/>
    <w:rsid w:val="00332656"/>
    <w:rsid w:val="00332715"/>
    <w:rsid w:val="0033295F"/>
    <w:rsid w:val="0033296B"/>
    <w:rsid w:val="00332BA9"/>
    <w:rsid w:val="00332D6C"/>
    <w:rsid w:val="00332DE1"/>
    <w:rsid w:val="003339C1"/>
    <w:rsid w:val="00333F40"/>
    <w:rsid w:val="00334719"/>
    <w:rsid w:val="00334B4F"/>
    <w:rsid w:val="00335111"/>
    <w:rsid w:val="0033555E"/>
    <w:rsid w:val="0033556A"/>
    <w:rsid w:val="00335628"/>
    <w:rsid w:val="00335C99"/>
    <w:rsid w:val="00335F59"/>
    <w:rsid w:val="00335F7C"/>
    <w:rsid w:val="00336538"/>
    <w:rsid w:val="00336621"/>
    <w:rsid w:val="00336A01"/>
    <w:rsid w:val="00336B6A"/>
    <w:rsid w:val="00336D3C"/>
    <w:rsid w:val="0033740D"/>
    <w:rsid w:val="00340193"/>
    <w:rsid w:val="0034020D"/>
    <w:rsid w:val="003403FD"/>
    <w:rsid w:val="00340421"/>
    <w:rsid w:val="00340422"/>
    <w:rsid w:val="003404E5"/>
    <w:rsid w:val="00340A0A"/>
    <w:rsid w:val="00340BF1"/>
    <w:rsid w:val="00340D4E"/>
    <w:rsid w:val="00340D85"/>
    <w:rsid w:val="00340E52"/>
    <w:rsid w:val="00341113"/>
    <w:rsid w:val="003411A9"/>
    <w:rsid w:val="003412C4"/>
    <w:rsid w:val="00341382"/>
    <w:rsid w:val="003414AC"/>
    <w:rsid w:val="003416A7"/>
    <w:rsid w:val="00341ABB"/>
    <w:rsid w:val="00342183"/>
    <w:rsid w:val="0034229B"/>
    <w:rsid w:val="00342374"/>
    <w:rsid w:val="0034255C"/>
    <w:rsid w:val="0034274E"/>
    <w:rsid w:val="00342955"/>
    <w:rsid w:val="00342AC8"/>
    <w:rsid w:val="00342FB4"/>
    <w:rsid w:val="0034335D"/>
    <w:rsid w:val="00343B0E"/>
    <w:rsid w:val="00343BAE"/>
    <w:rsid w:val="00343D00"/>
    <w:rsid w:val="00344099"/>
    <w:rsid w:val="00344488"/>
    <w:rsid w:val="003445EC"/>
    <w:rsid w:val="0034463B"/>
    <w:rsid w:val="00344B53"/>
    <w:rsid w:val="00344F51"/>
    <w:rsid w:val="00345603"/>
    <w:rsid w:val="00345945"/>
    <w:rsid w:val="003463D5"/>
    <w:rsid w:val="00346579"/>
    <w:rsid w:val="00346AB6"/>
    <w:rsid w:val="00346D6D"/>
    <w:rsid w:val="0034706D"/>
    <w:rsid w:val="0034753E"/>
    <w:rsid w:val="00347886"/>
    <w:rsid w:val="00347C71"/>
    <w:rsid w:val="00347D6B"/>
    <w:rsid w:val="00350290"/>
    <w:rsid w:val="0035029A"/>
    <w:rsid w:val="00350682"/>
    <w:rsid w:val="0035075D"/>
    <w:rsid w:val="00350BB4"/>
    <w:rsid w:val="00350DA2"/>
    <w:rsid w:val="00350DE1"/>
    <w:rsid w:val="003515DA"/>
    <w:rsid w:val="0035163E"/>
    <w:rsid w:val="00351685"/>
    <w:rsid w:val="00351E14"/>
    <w:rsid w:val="003520FA"/>
    <w:rsid w:val="00352586"/>
    <w:rsid w:val="003525CB"/>
    <w:rsid w:val="0035291A"/>
    <w:rsid w:val="003529D5"/>
    <w:rsid w:val="00352A02"/>
    <w:rsid w:val="00352A92"/>
    <w:rsid w:val="00352F70"/>
    <w:rsid w:val="00352F97"/>
    <w:rsid w:val="0035329E"/>
    <w:rsid w:val="00353369"/>
    <w:rsid w:val="00353A85"/>
    <w:rsid w:val="00353D81"/>
    <w:rsid w:val="00353E56"/>
    <w:rsid w:val="00354063"/>
    <w:rsid w:val="0035416D"/>
    <w:rsid w:val="003541C4"/>
    <w:rsid w:val="00354208"/>
    <w:rsid w:val="00354959"/>
    <w:rsid w:val="00354AAB"/>
    <w:rsid w:val="00354FF1"/>
    <w:rsid w:val="003551F6"/>
    <w:rsid w:val="00355B0B"/>
    <w:rsid w:val="00355B21"/>
    <w:rsid w:val="00356323"/>
    <w:rsid w:val="003569EA"/>
    <w:rsid w:val="00356DBA"/>
    <w:rsid w:val="00356FB0"/>
    <w:rsid w:val="00357598"/>
    <w:rsid w:val="0035779E"/>
    <w:rsid w:val="00357D0D"/>
    <w:rsid w:val="00357E12"/>
    <w:rsid w:val="003600A7"/>
    <w:rsid w:val="0036011C"/>
    <w:rsid w:val="00360535"/>
    <w:rsid w:val="00360C86"/>
    <w:rsid w:val="00360F63"/>
    <w:rsid w:val="00360F6F"/>
    <w:rsid w:val="0036107C"/>
    <w:rsid w:val="00361334"/>
    <w:rsid w:val="0036187B"/>
    <w:rsid w:val="003619AB"/>
    <w:rsid w:val="00361C9A"/>
    <w:rsid w:val="00362213"/>
    <w:rsid w:val="003622C6"/>
    <w:rsid w:val="00362777"/>
    <w:rsid w:val="003627B3"/>
    <w:rsid w:val="003628D5"/>
    <w:rsid w:val="00362CC0"/>
    <w:rsid w:val="00362D2B"/>
    <w:rsid w:val="0036304D"/>
    <w:rsid w:val="00363534"/>
    <w:rsid w:val="00363579"/>
    <w:rsid w:val="0036390F"/>
    <w:rsid w:val="00363AC1"/>
    <w:rsid w:val="00363ADD"/>
    <w:rsid w:val="003640BA"/>
    <w:rsid w:val="00364368"/>
    <w:rsid w:val="003644F2"/>
    <w:rsid w:val="003647FC"/>
    <w:rsid w:val="0036490A"/>
    <w:rsid w:val="00364CA7"/>
    <w:rsid w:val="00364DCD"/>
    <w:rsid w:val="00365749"/>
    <w:rsid w:val="0036657A"/>
    <w:rsid w:val="00366897"/>
    <w:rsid w:val="00366AB0"/>
    <w:rsid w:val="00366AE3"/>
    <w:rsid w:val="00366E4A"/>
    <w:rsid w:val="00367329"/>
    <w:rsid w:val="00367BD4"/>
    <w:rsid w:val="00367E1A"/>
    <w:rsid w:val="00367EA0"/>
    <w:rsid w:val="003700F7"/>
    <w:rsid w:val="00370316"/>
    <w:rsid w:val="00370D1A"/>
    <w:rsid w:val="0037101A"/>
    <w:rsid w:val="0037121D"/>
    <w:rsid w:val="00371734"/>
    <w:rsid w:val="00371B67"/>
    <w:rsid w:val="00371ECA"/>
    <w:rsid w:val="00371FB1"/>
    <w:rsid w:val="0037245F"/>
    <w:rsid w:val="00372649"/>
    <w:rsid w:val="003728AE"/>
    <w:rsid w:val="00372FFD"/>
    <w:rsid w:val="00373352"/>
    <w:rsid w:val="0037362F"/>
    <w:rsid w:val="00373AC1"/>
    <w:rsid w:val="00373F04"/>
    <w:rsid w:val="00374337"/>
    <w:rsid w:val="0037451D"/>
    <w:rsid w:val="003747A7"/>
    <w:rsid w:val="00374936"/>
    <w:rsid w:val="00374CE4"/>
    <w:rsid w:val="00374F8B"/>
    <w:rsid w:val="00375073"/>
    <w:rsid w:val="003751A3"/>
    <w:rsid w:val="00375383"/>
    <w:rsid w:val="00375786"/>
    <w:rsid w:val="003758A5"/>
    <w:rsid w:val="00375C8D"/>
    <w:rsid w:val="00375D0D"/>
    <w:rsid w:val="00375EEF"/>
    <w:rsid w:val="00375FDA"/>
    <w:rsid w:val="0037638D"/>
    <w:rsid w:val="00376859"/>
    <w:rsid w:val="00376966"/>
    <w:rsid w:val="00377B48"/>
    <w:rsid w:val="00377FE6"/>
    <w:rsid w:val="003806BE"/>
    <w:rsid w:val="00380B60"/>
    <w:rsid w:val="00380FDF"/>
    <w:rsid w:val="0038152B"/>
    <w:rsid w:val="00381740"/>
    <w:rsid w:val="00381802"/>
    <w:rsid w:val="003820AF"/>
    <w:rsid w:val="003820BC"/>
    <w:rsid w:val="00382251"/>
    <w:rsid w:val="00382457"/>
    <w:rsid w:val="003829A2"/>
    <w:rsid w:val="00382AF3"/>
    <w:rsid w:val="00382B79"/>
    <w:rsid w:val="00382C99"/>
    <w:rsid w:val="00382EAC"/>
    <w:rsid w:val="00383567"/>
    <w:rsid w:val="00383740"/>
    <w:rsid w:val="0038379A"/>
    <w:rsid w:val="00383EFC"/>
    <w:rsid w:val="0038432F"/>
    <w:rsid w:val="00384441"/>
    <w:rsid w:val="0038452C"/>
    <w:rsid w:val="00384D02"/>
    <w:rsid w:val="00384D03"/>
    <w:rsid w:val="00385494"/>
    <w:rsid w:val="00386062"/>
    <w:rsid w:val="003860E4"/>
    <w:rsid w:val="00386981"/>
    <w:rsid w:val="003869FA"/>
    <w:rsid w:val="00387475"/>
    <w:rsid w:val="00387700"/>
    <w:rsid w:val="0038781B"/>
    <w:rsid w:val="00387822"/>
    <w:rsid w:val="00387B51"/>
    <w:rsid w:val="00387E9D"/>
    <w:rsid w:val="003901EC"/>
    <w:rsid w:val="00390568"/>
    <w:rsid w:val="00390A31"/>
    <w:rsid w:val="00390CA9"/>
    <w:rsid w:val="00390EEB"/>
    <w:rsid w:val="0039107B"/>
    <w:rsid w:val="00391229"/>
    <w:rsid w:val="003915A8"/>
    <w:rsid w:val="003915FC"/>
    <w:rsid w:val="00391893"/>
    <w:rsid w:val="00392172"/>
    <w:rsid w:val="00392444"/>
    <w:rsid w:val="003927BB"/>
    <w:rsid w:val="00392AF6"/>
    <w:rsid w:val="00392B31"/>
    <w:rsid w:val="00392DD1"/>
    <w:rsid w:val="0039326D"/>
    <w:rsid w:val="00393A96"/>
    <w:rsid w:val="00393B17"/>
    <w:rsid w:val="00393F97"/>
    <w:rsid w:val="00394290"/>
    <w:rsid w:val="00394B99"/>
    <w:rsid w:val="00394F41"/>
    <w:rsid w:val="00394FD9"/>
    <w:rsid w:val="0039513F"/>
    <w:rsid w:val="0039537E"/>
    <w:rsid w:val="003955EB"/>
    <w:rsid w:val="00395713"/>
    <w:rsid w:val="00395A21"/>
    <w:rsid w:val="00395B50"/>
    <w:rsid w:val="003964B1"/>
    <w:rsid w:val="00396AA6"/>
    <w:rsid w:val="00397306"/>
    <w:rsid w:val="00397A57"/>
    <w:rsid w:val="003A09E4"/>
    <w:rsid w:val="003A110F"/>
    <w:rsid w:val="003A168A"/>
    <w:rsid w:val="003A197E"/>
    <w:rsid w:val="003A1E45"/>
    <w:rsid w:val="003A1E73"/>
    <w:rsid w:val="003A1ECB"/>
    <w:rsid w:val="003A1FBC"/>
    <w:rsid w:val="003A2534"/>
    <w:rsid w:val="003A2796"/>
    <w:rsid w:val="003A287A"/>
    <w:rsid w:val="003A2B1A"/>
    <w:rsid w:val="003A309B"/>
    <w:rsid w:val="003A384B"/>
    <w:rsid w:val="003A3ED4"/>
    <w:rsid w:val="003A47E1"/>
    <w:rsid w:val="003A4A78"/>
    <w:rsid w:val="003A5281"/>
    <w:rsid w:val="003A57A3"/>
    <w:rsid w:val="003A5B63"/>
    <w:rsid w:val="003A5E40"/>
    <w:rsid w:val="003A5F4D"/>
    <w:rsid w:val="003A5F5A"/>
    <w:rsid w:val="003A5FBA"/>
    <w:rsid w:val="003A6031"/>
    <w:rsid w:val="003A6253"/>
    <w:rsid w:val="003A6266"/>
    <w:rsid w:val="003A6456"/>
    <w:rsid w:val="003A6A40"/>
    <w:rsid w:val="003A6ACB"/>
    <w:rsid w:val="003A738C"/>
    <w:rsid w:val="003A794F"/>
    <w:rsid w:val="003A79E1"/>
    <w:rsid w:val="003A7DD7"/>
    <w:rsid w:val="003A7FCB"/>
    <w:rsid w:val="003B0688"/>
    <w:rsid w:val="003B06CD"/>
    <w:rsid w:val="003B0A9C"/>
    <w:rsid w:val="003B0BB0"/>
    <w:rsid w:val="003B0C6D"/>
    <w:rsid w:val="003B0D45"/>
    <w:rsid w:val="003B11F9"/>
    <w:rsid w:val="003B12E7"/>
    <w:rsid w:val="003B16F7"/>
    <w:rsid w:val="003B194D"/>
    <w:rsid w:val="003B19BF"/>
    <w:rsid w:val="003B1A46"/>
    <w:rsid w:val="003B1E9B"/>
    <w:rsid w:val="003B27EE"/>
    <w:rsid w:val="003B2B48"/>
    <w:rsid w:val="003B2F92"/>
    <w:rsid w:val="003B33B4"/>
    <w:rsid w:val="003B3A87"/>
    <w:rsid w:val="003B3B71"/>
    <w:rsid w:val="003B3BF2"/>
    <w:rsid w:val="003B4090"/>
    <w:rsid w:val="003B4386"/>
    <w:rsid w:val="003B4D6A"/>
    <w:rsid w:val="003B4E15"/>
    <w:rsid w:val="003B52E2"/>
    <w:rsid w:val="003B5405"/>
    <w:rsid w:val="003B5A3C"/>
    <w:rsid w:val="003B5B0F"/>
    <w:rsid w:val="003B5F2E"/>
    <w:rsid w:val="003B64A1"/>
    <w:rsid w:val="003B64DB"/>
    <w:rsid w:val="003B676B"/>
    <w:rsid w:val="003B696F"/>
    <w:rsid w:val="003B6C72"/>
    <w:rsid w:val="003B7433"/>
    <w:rsid w:val="003B7A87"/>
    <w:rsid w:val="003B7A8B"/>
    <w:rsid w:val="003B7C1E"/>
    <w:rsid w:val="003B7DF2"/>
    <w:rsid w:val="003B7FEA"/>
    <w:rsid w:val="003C0159"/>
    <w:rsid w:val="003C0737"/>
    <w:rsid w:val="003C0BDB"/>
    <w:rsid w:val="003C0E6D"/>
    <w:rsid w:val="003C1728"/>
    <w:rsid w:val="003C1838"/>
    <w:rsid w:val="003C2415"/>
    <w:rsid w:val="003C27A8"/>
    <w:rsid w:val="003C27BB"/>
    <w:rsid w:val="003C2830"/>
    <w:rsid w:val="003C33FC"/>
    <w:rsid w:val="003C355D"/>
    <w:rsid w:val="003C38D4"/>
    <w:rsid w:val="003C390D"/>
    <w:rsid w:val="003C3F14"/>
    <w:rsid w:val="003C3FF9"/>
    <w:rsid w:val="003C451F"/>
    <w:rsid w:val="003C4689"/>
    <w:rsid w:val="003C5069"/>
    <w:rsid w:val="003C5C66"/>
    <w:rsid w:val="003C5C92"/>
    <w:rsid w:val="003C5DBB"/>
    <w:rsid w:val="003C646E"/>
    <w:rsid w:val="003C6E97"/>
    <w:rsid w:val="003C70FD"/>
    <w:rsid w:val="003C768E"/>
    <w:rsid w:val="003C79AA"/>
    <w:rsid w:val="003C79CD"/>
    <w:rsid w:val="003C7C03"/>
    <w:rsid w:val="003C7D3E"/>
    <w:rsid w:val="003C7E02"/>
    <w:rsid w:val="003D0158"/>
    <w:rsid w:val="003D04C1"/>
    <w:rsid w:val="003D057F"/>
    <w:rsid w:val="003D06F2"/>
    <w:rsid w:val="003D0BEE"/>
    <w:rsid w:val="003D0DAA"/>
    <w:rsid w:val="003D0F45"/>
    <w:rsid w:val="003D17F4"/>
    <w:rsid w:val="003D1963"/>
    <w:rsid w:val="003D249F"/>
    <w:rsid w:val="003D2C6A"/>
    <w:rsid w:val="003D31ED"/>
    <w:rsid w:val="003D3416"/>
    <w:rsid w:val="003D3C19"/>
    <w:rsid w:val="003D3D84"/>
    <w:rsid w:val="003D3FF5"/>
    <w:rsid w:val="003D44A2"/>
    <w:rsid w:val="003D4BDB"/>
    <w:rsid w:val="003D4D38"/>
    <w:rsid w:val="003D4FF2"/>
    <w:rsid w:val="003D5191"/>
    <w:rsid w:val="003D55C7"/>
    <w:rsid w:val="003D5684"/>
    <w:rsid w:val="003D5DDD"/>
    <w:rsid w:val="003D5F02"/>
    <w:rsid w:val="003D6295"/>
    <w:rsid w:val="003D63FA"/>
    <w:rsid w:val="003D6F6F"/>
    <w:rsid w:val="003D7122"/>
    <w:rsid w:val="003D76C4"/>
    <w:rsid w:val="003D7AB3"/>
    <w:rsid w:val="003D7E17"/>
    <w:rsid w:val="003D7F93"/>
    <w:rsid w:val="003E0069"/>
    <w:rsid w:val="003E012A"/>
    <w:rsid w:val="003E0ADC"/>
    <w:rsid w:val="003E0C36"/>
    <w:rsid w:val="003E0E1F"/>
    <w:rsid w:val="003E102E"/>
    <w:rsid w:val="003E11D0"/>
    <w:rsid w:val="003E189E"/>
    <w:rsid w:val="003E1B53"/>
    <w:rsid w:val="003E1E74"/>
    <w:rsid w:val="003E24B1"/>
    <w:rsid w:val="003E2981"/>
    <w:rsid w:val="003E2C88"/>
    <w:rsid w:val="003E2EC0"/>
    <w:rsid w:val="003E320E"/>
    <w:rsid w:val="003E357D"/>
    <w:rsid w:val="003E37C2"/>
    <w:rsid w:val="003E4032"/>
    <w:rsid w:val="003E42E9"/>
    <w:rsid w:val="003E4ED7"/>
    <w:rsid w:val="003E50E1"/>
    <w:rsid w:val="003E525D"/>
    <w:rsid w:val="003E548F"/>
    <w:rsid w:val="003E5584"/>
    <w:rsid w:val="003E55AA"/>
    <w:rsid w:val="003E562B"/>
    <w:rsid w:val="003E60B2"/>
    <w:rsid w:val="003E61F4"/>
    <w:rsid w:val="003E6605"/>
    <w:rsid w:val="003E6A73"/>
    <w:rsid w:val="003E6EA9"/>
    <w:rsid w:val="003E749C"/>
    <w:rsid w:val="003E7826"/>
    <w:rsid w:val="003E7C32"/>
    <w:rsid w:val="003E7CB9"/>
    <w:rsid w:val="003E7DC9"/>
    <w:rsid w:val="003E7E67"/>
    <w:rsid w:val="003E7EB0"/>
    <w:rsid w:val="003E7EB7"/>
    <w:rsid w:val="003E7FFC"/>
    <w:rsid w:val="003F053C"/>
    <w:rsid w:val="003F0A21"/>
    <w:rsid w:val="003F0C17"/>
    <w:rsid w:val="003F10A4"/>
    <w:rsid w:val="003F1A15"/>
    <w:rsid w:val="003F23F6"/>
    <w:rsid w:val="003F26A7"/>
    <w:rsid w:val="003F2DA7"/>
    <w:rsid w:val="003F2E34"/>
    <w:rsid w:val="003F2F1B"/>
    <w:rsid w:val="003F3745"/>
    <w:rsid w:val="003F3F4C"/>
    <w:rsid w:val="003F4553"/>
    <w:rsid w:val="003F5060"/>
    <w:rsid w:val="003F5BBB"/>
    <w:rsid w:val="003F5DFB"/>
    <w:rsid w:val="003F6919"/>
    <w:rsid w:val="003F69D7"/>
    <w:rsid w:val="003F6A4A"/>
    <w:rsid w:val="003F6C67"/>
    <w:rsid w:val="003F6D58"/>
    <w:rsid w:val="003F6D98"/>
    <w:rsid w:val="003F6F1B"/>
    <w:rsid w:val="003F7017"/>
    <w:rsid w:val="003F71DB"/>
    <w:rsid w:val="003F7226"/>
    <w:rsid w:val="003F723F"/>
    <w:rsid w:val="003F743C"/>
    <w:rsid w:val="003F7BDA"/>
    <w:rsid w:val="00400E55"/>
    <w:rsid w:val="00401135"/>
    <w:rsid w:val="004014E1"/>
    <w:rsid w:val="004016C1"/>
    <w:rsid w:val="00401709"/>
    <w:rsid w:val="00401A2D"/>
    <w:rsid w:val="00401BEA"/>
    <w:rsid w:val="00401D2B"/>
    <w:rsid w:val="004020EA"/>
    <w:rsid w:val="00402724"/>
    <w:rsid w:val="00402895"/>
    <w:rsid w:val="00402D22"/>
    <w:rsid w:val="00402E0E"/>
    <w:rsid w:val="00403655"/>
    <w:rsid w:val="004040EF"/>
    <w:rsid w:val="00404654"/>
    <w:rsid w:val="0040469C"/>
    <w:rsid w:val="00404BB4"/>
    <w:rsid w:val="00404D66"/>
    <w:rsid w:val="0040534D"/>
    <w:rsid w:val="00405444"/>
    <w:rsid w:val="00405C5C"/>
    <w:rsid w:val="00405CD7"/>
    <w:rsid w:val="00405FE8"/>
    <w:rsid w:val="0040616E"/>
    <w:rsid w:val="0040618E"/>
    <w:rsid w:val="00406275"/>
    <w:rsid w:val="00406431"/>
    <w:rsid w:val="004065D3"/>
    <w:rsid w:val="004066AE"/>
    <w:rsid w:val="004066C1"/>
    <w:rsid w:val="004067FA"/>
    <w:rsid w:val="004069EC"/>
    <w:rsid w:val="00406C74"/>
    <w:rsid w:val="00406E77"/>
    <w:rsid w:val="00407321"/>
    <w:rsid w:val="00407426"/>
    <w:rsid w:val="004077D5"/>
    <w:rsid w:val="004078D9"/>
    <w:rsid w:val="00407D71"/>
    <w:rsid w:val="00407DA5"/>
    <w:rsid w:val="004101C5"/>
    <w:rsid w:val="004102F5"/>
    <w:rsid w:val="00410401"/>
    <w:rsid w:val="00410585"/>
    <w:rsid w:val="00410750"/>
    <w:rsid w:val="00410C6D"/>
    <w:rsid w:val="0041149A"/>
    <w:rsid w:val="00411630"/>
    <w:rsid w:val="00411B72"/>
    <w:rsid w:val="00411FDB"/>
    <w:rsid w:val="004123E7"/>
    <w:rsid w:val="004130BA"/>
    <w:rsid w:val="0041311D"/>
    <w:rsid w:val="00413136"/>
    <w:rsid w:val="0041326F"/>
    <w:rsid w:val="00413609"/>
    <w:rsid w:val="00413809"/>
    <w:rsid w:val="004138CD"/>
    <w:rsid w:val="0041397C"/>
    <w:rsid w:val="00413C89"/>
    <w:rsid w:val="00413CD2"/>
    <w:rsid w:val="0041412F"/>
    <w:rsid w:val="00414286"/>
    <w:rsid w:val="00414460"/>
    <w:rsid w:val="004144FC"/>
    <w:rsid w:val="0041450C"/>
    <w:rsid w:val="0041499F"/>
    <w:rsid w:val="00414E60"/>
    <w:rsid w:val="004155A2"/>
    <w:rsid w:val="004155B5"/>
    <w:rsid w:val="0041573F"/>
    <w:rsid w:val="00415804"/>
    <w:rsid w:val="004159B0"/>
    <w:rsid w:val="00415A8E"/>
    <w:rsid w:val="00415ADF"/>
    <w:rsid w:val="00415B83"/>
    <w:rsid w:val="00415D25"/>
    <w:rsid w:val="00415FA5"/>
    <w:rsid w:val="00416134"/>
    <w:rsid w:val="0041642D"/>
    <w:rsid w:val="0041685F"/>
    <w:rsid w:val="00416F11"/>
    <w:rsid w:val="00417227"/>
    <w:rsid w:val="004173BC"/>
    <w:rsid w:val="004175E5"/>
    <w:rsid w:val="00417657"/>
    <w:rsid w:val="004205CB"/>
    <w:rsid w:val="00420F43"/>
    <w:rsid w:val="00421273"/>
    <w:rsid w:val="00421A53"/>
    <w:rsid w:val="00421E57"/>
    <w:rsid w:val="00422378"/>
    <w:rsid w:val="00422604"/>
    <w:rsid w:val="004226AA"/>
    <w:rsid w:val="00422856"/>
    <w:rsid w:val="004229EC"/>
    <w:rsid w:val="00422BBC"/>
    <w:rsid w:val="00422BED"/>
    <w:rsid w:val="00423821"/>
    <w:rsid w:val="00423D3D"/>
    <w:rsid w:val="00423D53"/>
    <w:rsid w:val="00424724"/>
    <w:rsid w:val="004248E0"/>
    <w:rsid w:val="00424E4B"/>
    <w:rsid w:val="00424F2C"/>
    <w:rsid w:val="00424FAE"/>
    <w:rsid w:val="0042517D"/>
    <w:rsid w:val="00425802"/>
    <w:rsid w:val="004258B1"/>
    <w:rsid w:val="004259F5"/>
    <w:rsid w:val="00425E17"/>
    <w:rsid w:val="004260D5"/>
    <w:rsid w:val="004265E4"/>
    <w:rsid w:val="0042672C"/>
    <w:rsid w:val="00426892"/>
    <w:rsid w:val="00426CF0"/>
    <w:rsid w:val="00426FB5"/>
    <w:rsid w:val="00427143"/>
    <w:rsid w:val="00427215"/>
    <w:rsid w:val="00427C70"/>
    <w:rsid w:val="00427ED8"/>
    <w:rsid w:val="00430462"/>
    <w:rsid w:val="004307F1"/>
    <w:rsid w:val="00430C10"/>
    <w:rsid w:val="0043128E"/>
    <w:rsid w:val="004316C0"/>
    <w:rsid w:val="004317DC"/>
    <w:rsid w:val="00431A7A"/>
    <w:rsid w:val="00431DEB"/>
    <w:rsid w:val="00432112"/>
    <w:rsid w:val="004326B8"/>
    <w:rsid w:val="004326E8"/>
    <w:rsid w:val="00432CC5"/>
    <w:rsid w:val="00432FD5"/>
    <w:rsid w:val="00433062"/>
    <w:rsid w:val="00433215"/>
    <w:rsid w:val="00433332"/>
    <w:rsid w:val="0043338C"/>
    <w:rsid w:val="0043341D"/>
    <w:rsid w:val="004339BB"/>
    <w:rsid w:val="00433BE6"/>
    <w:rsid w:val="00433CC4"/>
    <w:rsid w:val="00434492"/>
    <w:rsid w:val="00434ABA"/>
    <w:rsid w:val="00434B60"/>
    <w:rsid w:val="00434D0E"/>
    <w:rsid w:val="00434E46"/>
    <w:rsid w:val="00435137"/>
    <w:rsid w:val="004353F8"/>
    <w:rsid w:val="004358C4"/>
    <w:rsid w:val="00435B8E"/>
    <w:rsid w:val="00436058"/>
    <w:rsid w:val="0043729B"/>
    <w:rsid w:val="0043740D"/>
    <w:rsid w:val="00437FB1"/>
    <w:rsid w:val="00437FD2"/>
    <w:rsid w:val="004400B5"/>
    <w:rsid w:val="004403A1"/>
    <w:rsid w:val="00440533"/>
    <w:rsid w:val="004408CD"/>
    <w:rsid w:val="00440CA1"/>
    <w:rsid w:val="00440F3A"/>
    <w:rsid w:val="004410A8"/>
    <w:rsid w:val="004412A1"/>
    <w:rsid w:val="00442094"/>
    <w:rsid w:val="00442154"/>
    <w:rsid w:val="00442484"/>
    <w:rsid w:val="004425B7"/>
    <w:rsid w:val="0044260B"/>
    <w:rsid w:val="00442DFD"/>
    <w:rsid w:val="00443600"/>
    <w:rsid w:val="00443CE9"/>
    <w:rsid w:val="00443DB3"/>
    <w:rsid w:val="00443FF6"/>
    <w:rsid w:val="00443FFE"/>
    <w:rsid w:val="00444201"/>
    <w:rsid w:val="00444903"/>
    <w:rsid w:val="00444DD5"/>
    <w:rsid w:val="00445537"/>
    <w:rsid w:val="004459B1"/>
    <w:rsid w:val="0044614D"/>
    <w:rsid w:val="004463E2"/>
    <w:rsid w:val="0044640E"/>
    <w:rsid w:val="004464D0"/>
    <w:rsid w:val="00446836"/>
    <w:rsid w:val="00446E76"/>
    <w:rsid w:val="00446FC4"/>
    <w:rsid w:val="00446FF6"/>
    <w:rsid w:val="00447478"/>
    <w:rsid w:val="00447A91"/>
    <w:rsid w:val="00447C26"/>
    <w:rsid w:val="00447DC4"/>
    <w:rsid w:val="00450CB8"/>
    <w:rsid w:val="00450F6D"/>
    <w:rsid w:val="00452027"/>
    <w:rsid w:val="004525AC"/>
    <w:rsid w:val="004527C0"/>
    <w:rsid w:val="00452AAA"/>
    <w:rsid w:val="004531C2"/>
    <w:rsid w:val="004532A2"/>
    <w:rsid w:val="0045332C"/>
    <w:rsid w:val="00453BA1"/>
    <w:rsid w:val="00453CCC"/>
    <w:rsid w:val="0045450E"/>
    <w:rsid w:val="0045473F"/>
    <w:rsid w:val="00454A65"/>
    <w:rsid w:val="00454BEB"/>
    <w:rsid w:val="00454C0D"/>
    <w:rsid w:val="00454CF0"/>
    <w:rsid w:val="00454D6C"/>
    <w:rsid w:val="00455080"/>
    <w:rsid w:val="00455911"/>
    <w:rsid w:val="00455C01"/>
    <w:rsid w:val="00455F47"/>
    <w:rsid w:val="00456342"/>
    <w:rsid w:val="00456B25"/>
    <w:rsid w:val="00456DFF"/>
    <w:rsid w:val="00457307"/>
    <w:rsid w:val="0045782E"/>
    <w:rsid w:val="0045799A"/>
    <w:rsid w:val="004579AB"/>
    <w:rsid w:val="00457B87"/>
    <w:rsid w:val="00460CB8"/>
    <w:rsid w:val="00460EBE"/>
    <w:rsid w:val="00461490"/>
    <w:rsid w:val="004616BC"/>
    <w:rsid w:val="0046178B"/>
    <w:rsid w:val="0046275E"/>
    <w:rsid w:val="00462E1E"/>
    <w:rsid w:val="00462FDB"/>
    <w:rsid w:val="004632CD"/>
    <w:rsid w:val="0046356E"/>
    <w:rsid w:val="00463C40"/>
    <w:rsid w:val="00463E03"/>
    <w:rsid w:val="0046434A"/>
    <w:rsid w:val="00465245"/>
    <w:rsid w:val="00465FB5"/>
    <w:rsid w:val="0046601C"/>
    <w:rsid w:val="004661CC"/>
    <w:rsid w:val="00466524"/>
    <w:rsid w:val="00466A01"/>
    <w:rsid w:val="00467A0B"/>
    <w:rsid w:val="00467B94"/>
    <w:rsid w:val="00467C3D"/>
    <w:rsid w:val="00467CEB"/>
    <w:rsid w:val="00467F8F"/>
    <w:rsid w:val="004702E2"/>
    <w:rsid w:val="0047042E"/>
    <w:rsid w:val="00470E8C"/>
    <w:rsid w:val="004710AF"/>
    <w:rsid w:val="00471104"/>
    <w:rsid w:val="00471200"/>
    <w:rsid w:val="00471238"/>
    <w:rsid w:val="004713E5"/>
    <w:rsid w:val="00471766"/>
    <w:rsid w:val="00471A09"/>
    <w:rsid w:val="00471AE5"/>
    <w:rsid w:val="00471B91"/>
    <w:rsid w:val="00471BAA"/>
    <w:rsid w:val="00471D2B"/>
    <w:rsid w:val="00471F98"/>
    <w:rsid w:val="004727F5"/>
    <w:rsid w:val="00472C93"/>
    <w:rsid w:val="0047310A"/>
    <w:rsid w:val="0047337D"/>
    <w:rsid w:val="004734CD"/>
    <w:rsid w:val="00473A01"/>
    <w:rsid w:val="00473FC7"/>
    <w:rsid w:val="004742F1"/>
    <w:rsid w:val="00474395"/>
    <w:rsid w:val="0047487C"/>
    <w:rsid w:val="0047509E"/>
    <w:rsid w:val="004750DB"/>
    <w:rsid w:val="00475974"/>
    <w:rsid w:val="00476760"/>
    <w:rsid w:val="00476B01"/>
    <w:rsid w:val="00476EE3"/>
    <w:rsid w:val="0047708E"/>
    <w:rsid w:val="00477D81"/>
    <w:rsid w:val="00477E49"/>
    <w:rsid w:val="004805C2"/>
    <w:rsid w:val="00480768"/>
    <w:rsid w:val="00480DC7"/>
    <w:rsid w:val="00480E64"/>
    <w:rsid w:val="00480F21"/>
    <w:rsid w:val="00481058"/>
    <w:rsid w:val="004811AA"/>
    <w:rsid w:val="00481498"/>
    <w:rsid w:val="004817D1"/>
    <w:rsid w:val="00481894"/>
    <w:rsid w:val="00481D6A"/>
    <w:rsid w:val="00481E07"/>
    <w:rsid w:val="00481F6B"/>
    <w:rsid w:val="00482CFC"/>
    <w:rsid w:val="00482D91"/>
    <w:rsid w:val="00482DD2"/>
    <w:rsid w:val="00483004"/>
    <w:rsid w:val="004830BD"/>
    <w:rsid w:val="004831CE"/>
    <w:rsid w:val="004832AF"/>
    <w:rsid w:val="004837A8"/>
    <w:rsid w:val="004837B5"/>
    <w:rsid w:val="0048393D"/>
    <w:rsid w:val="00483C91"/>
    <w:rsid w:val="00483D45"/>
    <w:rsid w:val="00483E7B"/>
    <w:rsid w:val="00484454"/>
    <w:rsid w:val="004852B0"/>
    <w:rsid w:val="00485494"/>
    <w:rsid w:val="004856F0"/>
    <w:rsid w:val="00485E6A"/>
    <w:rsid w:val="00485F46"/>
    <w:rsid w:val="0048628E"/>
    <w:rsid w:val="00486462"/>
    <w:rsid w:val="004864AD"/>
    <w:rsid w:val="00486BB0"/>
    <w:rsid w:val="00486CF5"/>
    <w:rsid w:val="00487109"/>
    <w:rsid w:val="00487B6E"/>
    <w:rsid w:val="004902C8"/>
    <w:rsid w:val="00490346"/>
    <w:rsid w:val="0049043D"/>
    <w:rsid w:val="00490858"/>
    <w:rsid w:val="00490B4B"/>
    <w:rsid w:val="00490DBB"/>
    <w:rsid w:val="00490EA9"/>
    <w:rsid w:val="00490ED3"/>
    <w:rsid w:val="00490FA2"/>
    <w:rsid w:val="00491517"/>
    <w:rsid w:val="0049165D"/>
    <w:rsid w:val="00491722"/>
    <w:rsid w:val="00491865"/>
    <w:rsid w:val="004919A4"/>
    <w:rsid w:val="004927A6"/>
    <w:rsid w:val="0049282E"/>
    <w:rsid w:val="0049319B"/>
    <w:rsid w:val="0049323C"/>
    <w:rsid w:val="0049359D"/>
    <w:rsid w:val="00493651"/>
    <w:rsid w:val="0049370B"/>
    <w:rsid w:val="00494035"/>
    <w:rsid w:val="00494621"/>
    <w:rsid w:val="00494795"/>
    <w:rsid w:val="0049491B"/>
    <w:rsid w:val="0049504B"/>
    <w:rsid w:val="004953B2"/>
    <w:rsid w:val="00495484"/>
    <w:rsid w:val="00495AD3"/>
    <w:rsid w:val="00495AE8"/>
    <w:rsid w:val="00495AEE"/>
    <w:rsid w:val="00495F1B"/>
    <w:rsid w:val="004961CD"/>
    <w:rsid w:val="0049658D"/>
    <w:rsid w:val="004966C3"/>
    <w:rsid w:val="0049675C"/>
    <w:rsid w:val="0049684E"/>
    <w:rsid w:val="00496A99"/>
    <w:rsid w:val="004970BB"/>
    <w:rsid w:val="004971A0"/>
    <w:rsid w:val="0049731A"/>
    <w:rsid w:val="0049750B"/>
    <w:rsid w:val="00497A3E"/>
    <w:rsid w:val="00497ADF"/>
    <w:rsid w:val="00497D69"/>
    <w:rsid w:val="00497E8D"/>
    <w:rsid w:val="00497FE0"/>
    <w:rsid w:val="004A012F"/>
    <w:rsid w:val="004A02C1"/>
    <w:rsid w:val="004A02E5"/>
    <w:rsid w:val="004A0303"/>
    <w:rsid w:val="004A042C"/>
    <w:rsid w:val="004A0561"/>
    <w:rsid w:val="004A0B86"/>
    <w:rsid w:val="004A1047"/>
    <w:rsid w:val="004A1AEC"/>
    <w:rsid w:val="004A2007"/>
    <w:rsid w:val="004A20CA"/>
    <w:rsid w:val="004A2500"/>
    <w:rsid w:val="004A2553"/>
    <w:rsid w:val="004A28CB"/>
    <w:rsid w:val="004A2E24"/>
    <w:rsid w:val="004A3235"/>
    <w:rsid w:val="004A3470"/>
    <w:rsid w:val="004A38D0"/>
    <w:rsid w:val="004A3E32"/>
    <w:rsid w:val="004A439D"/>
    <w:rsid w:val="004A4556"/>
    <w:rsid w:val="004A455C"/>
    <w:rsid w:val="004A4CE4"/>
    <w:rsid w:val="004A4DFF"/>
    <w:rsid w:val="004A4E2B"/>
    <w:rsid w:val="004A519E"/>
    <w:rsid w:val="004A582B"/>
    <w:rsid w:val="004A5A69"/>
    <w:rsid w:val="004A5ADA"/>
    <w:rsid w:val="004A5D0D"/>
    <w:rsid w:val="004A5D66"/>
    <w:rsid w:val="004A5F8D"/>
    <w:rsid w:val="004A60DD"/>
    <w:rsid w:val="004A6420"/>
    <w:rsid w:val="004A6715"/>
    <w:rsid w:val="004A6FC8"/>
    <w:rsid w:val="004A7125"/>
    <w:rsid w:val="004A7515"/>
    <w:rsid w:val="004A75B0"/>
    <w:rsid w:val="004A766C"/>
    <w:rsid w:val="004A77F4"/>
    <w:rsid w:val="004A7909"/>
    <w:rsid w:val="004A7BF9"/>
    <w:rsid w:val="004A7DC3"/>
    <w:rsid w:val="004A7F03"/>
    <w:rsid w:val="004B00E3"/>
    <w:rsid w:val="004B01F9"/>
    <w:rsid w:val="004B044B"/>
    <w:rsid w:val="004B04CC"/>
    <w:rsid w:val="004B08B5"/>
    <w:rsid w:val="004B0C79"/>
    <w:rsid w:val="004B1631"/>
    <w:rsid w:val="004B189B"/>
    <w:rsid w:val="004B1A87"/>
    <w:rsid w:val="004B21C1"/>
    <w:rsid w:val="004B24B6"/>
    <w:rsid w:val="004B26BC"/>
    <w:rsid w:val="004B2A36"/>
    <w:rsid w:val="004B2E58"/>
    <w:rsid w:val="004B3588"/>
    <w:rsid w:val="004B3CE8"/>
    <w:rsid w:val="004B3CF9"/>
    <w:rsid w:val="004B3D76"/>
    <w:rsid w:val="004B4525"/>
    <w:rsid w:val="004B4E0F"/>
    <w:rsid w:val="004B5154"/>
    <w:rsid w:val="004B582C"/>
    <w:rsid w:val="004B5E17"/>
    <w:rsid w:val="004B670A"/>
    <w:rsid w:val="004B6A83"/>
    <w:rsid w:val="004B6DA5"/>
    <w:rsid w:val="004B72E9"/>
    <w:rsid w:val="004B73F8"/>
    <w:rsid w:val="004B772C"/>
    <w:rsid w:val="004B7A02"/>
    <w:rsid w:val="004B7E31"/>
    <w:rsid w:val="004C015B"/>
    <w:rsid w:val="004C0515"/>
    <w:rsid w:val="004C0838"/>
    <w:rsid w:val="004C0864"/>
    <w:rsid w:val="004C08AE"/>
    <w:rsid w:val="004C09EF"/>
    <w:rsid w:val="004C0B3A"/>
    <w:rsid w:val="004C0B7F"/>
    <w:rsid w:val="004C0E45"/>
    <w:rsid w:val="004C1208"/>
    <w:rsid w:val="004C13A4"/>
    <w:rsid w:val="004C14F5"/>
    <w:rsid w:val="004C178C"/>
    <w:rsid w:val="004C187B"/>
    <w:rsid w:val="004C2077"/>
    <w:rsid w:val="004C2209"/>
    <w:rsid w:val="004C2238"/>
    <w:rsid w:val="004C227D"/>
    <w:rsid w:val="004C2428"/>
    <w:rsid w:val="004C24CC"/>
    <w:rsid w:val="004C262B"/>
    <w:rsid w:val="004C27AD"/>
    <w:rsid w:val="004C2A28"/>
    <w:rsid w:val="004C2CA6"/>
    <w:rsid w:val="004C2F8D"/>
    <w:rsid w:val="004C33FE"/>
    <w:rsid w:val="004C342D"/>
    <w:rsid w:val="004C36E6"/>
    <w:rsid w:val="004C38C2"/>
    <w:rsid w:val="004C4099"/>
    <w:rsid w:val="004C41EF"/>
    <w:rsid w:val="004C45E6"/>
    <w:rsid w:val="004C4708"/>
    <w:rsid w:val="004C4A71"/>
    <w:rsid w:val="004C4A96"/>
    <w:rsid w:val="004C55C0"/>
    <w:rsid w:val="004C5CF6"/>
    <w:rsid w:val="004C5D35"/>
    <w:rsid w:val="004C619F"/>
    <w:rsid w:val="004C61DE"/>
    <w:rsid w:val="004C654B"/>
    <w:rsid w:val="004C6918"/>
    <w:rsid w:val="004C6A4D"/>
    <w:rsid w:val="004C6C44"/>
    <w:rsid w:val="004C76B0"/>
    <w:rsid w:val="004C7954"/>
    <w:rsid w:val="004D0922"/>
    <w:rsid w:val="004D094E"/>
    <w:rsid w:val="004D09FF"/>
    <w:rsid w:val="004D1090"/>
    <w:rsid w:val="004D13EB"/>
    <w:rsid w:val="004D15F2"/>
    <w:rsid w:val="004D1A26"/>
    <w:rsid w:val="004D1F80"/>
    <w:rsid w:val="004D217E"/>
    <w:rsid w:val="004D2747"/>
    <w:rsid w:val="004D27D2"/>
    <w:rsid w:val="004D2A5C"/>
    <w:rsid w:val="004D2BD4"/>
    <w:rsid w:val="004D2F1B"/>
    <w:rsid w:val="004D31D1"/>
    <w:rsid w:val="004D339B"/>
    <w:rsid w:val="004D3407"/>
    <w:rsid w:val="004D3773"/>
    <w:rsid w:val="004D42CB"/>
    <w:rsid w:val="004D436E"/>
    <w:rsid w:val="004D43EA"/>
    <w:rsid w:val="004D4A8B"/>
    <w:rsid w:val="004D4B6C"/>
    <w:rsid w:val="004D4E44"/>
    <w:rsid w:val="004D4F7F"/>
    <w:rsid w:val="004D4F9C"/>
    <w:rsid w:val="004D54EF"/>
    <w:rsid w:val="004D564A"/>
    <w:rsid w:val="004D617D"/>
    <w:rsid w:val="004D6245"/>
    <w:rsid w:val="004D625A"/>
    <w:rsid w:val="004D6625"/>
    <w:rsid w:val="004D6D65"/>
    <w:rsid w:val="004D712F"/>
    <w:rsid w:val="004D7136"/>
    <w:rsid w:val="004D71D4"/>
    <w:rsid w:val="004D7249"/>
    <w:rsid w:val="004D7261"/>
    <w:rsid w:val="004D78D7"/>
    <w:rsid w:val="004D7A2E"/>
    <w:rsid w:val="004D7E01"/>
    <w:rsid w:val="004E0313"/>
    <w:rsid w:val="004E0388"/>
    <w:rsid w:val="004E0624"/>
    <w:rsid w:val="004E0702"/>
    <w:rsid w:val="004E0CF2"/>
    <w:rsid w:val="004E0E2E"/>
    <w:rsid w:val="004E1253"/>
    <w:rsid w:val="004E1B81"/>
    <w:rsid w:val="004E1C42"/>
    <w:rsid w:val="004E2288"/>
    <w:rsid w:val="004E2958"/>
    <w:rsid w:val="004E2A74"/>
    <w:rsid w:val="004E2C2C"/>
    <w:rsid w:val="004E3456"/>
    <w:rsid w:val="004E35BB"/>
    <w:rsid w:val="004E3689"/>
    <w:rsid w:val="004E3796"/>
    <w:rsid w:val="004E3D51"/>
    <w:rsid w:val="004E45E2"/>
    <w:rsid w:val="004E4CB6"/>
    <w:rsid w:val="004E4DF0"/>
    <w:rsid w:val="004E4EC7"/>
    <w:rsid w:val="004E4F17"/>
    <w:rsid w:val="004E50F8"/>
    <w:rsid w:val="004E5817"/>
    <w:rsid w:val="004E5EEC"/>
    <w:rsid w:val="004E5F1E"/>
    <w:rsid w:val="004E5FEE"/>
    <w:rsid w:val="004E64CD"/>
    <w:rsid w:val="004E6B37"/>
    <w:rsid w:val="004E6CCD"/>
    <w:rsid w:val="004E6D38"/>
    <w:rsid w:val="004E6E5E"/>
    <w:rsid w:val="004E6E72"/>
    <w:rsid w:val="004E707E"/>
    <w:rsid w:val="004E7828"/>
    <w:rsid w:val="004E794E"/>
    <w:rsid w:val="004E7C80"/>
    <w:rsid w:val="004F02A8"/>
    <w:rsid w:val="004F03EF"/>
    <w:rsid w:val="004F054A"/>
    <w:rsid w:val="004F06CB"/>
    <w:rsid w:val="004F0F61"/>
    <w:rsid w:val="004F1099"/>
    <w:rsid w:val="004F1849"/>
    <w:rsid w:val="004F2471"/>
    <w:rsid w:val="004F2F56"/>
    <w:rsid w:val="004F30EC"/>
    <w:rsid w:val="004F315B"/>
    <w:rsid w:val="004F350D"/>
    <w:rsid w:val="004F37AC"/>
    <w:rsid w:val="004F415B"/>
    <w:rsid w:val="004F4548"/>
    <w:rsid w:val="004F464F"/>
    <w:rsid w:val="004F48D3"/>
    <w:rsid w:val="004F49BB"/>
    <w:rsid w:val="004F4C14"/>
    <w:rsid w:val="004F4F80"/>
    <w:rsid w:val="004F50D8"/>
    <w:rsid w:val="004F5667"/>
    <w:rsid w:val="004F58FB"/>
    <w:rsid w:val="004F5D6D"/>
    <w:rsid w:val="004F5F9B"/>
    <w:rsid w:val="004F609C"/>
    <w:rsid w:val="004F625A"/>
    <w:rsid w:val="004F64ED"/>
    <w:rsid w:val="004F681A"/>
    <w:rsid w:val="004F6DA4"/>
    <w:rsid w:val="004F6EC6"/>
    <w:rsid w:val="004F6F0E"/>
    <w:rsid w:val="004F73CF"/>
    <w:rsid w:val="004F752A"/>
    <w:rsid w:val="004F7EA0"/>
    <w:rsid w:val="00500102"/>
    <w:rsid w:val="0050030E"/>
    <w:rsid w:val="00500393"/>
    <w:rsid w:val="00500A8F"/>
    <w:rsid w:val="00500BA7"/>
    <w:rsid w:val="00500C21"/>
    <w:rsid w:val="005020BC"/>
    <w:rsid w:val="0050248B"/>
    <w:rsid w:val="00502C97"/>
    <w:rsid w:val="0050305F"/>
    <w:rsid w:val="00503668"/>
    <w:rsid w:val="00503671"/>
    <w:rsid w:val="00503C52"/>
    <w:rsid w:val="00504172"/>
    <w:rsid w:val="00504604"/>
    <w:rsid w:val="0050461C"/>
    <w:rsid w:val="0050490C"/>
    <w:rsid w:val="00504C37"/>
    <w:rsid w:val="00504D7F"/>
    <w:rsid w:val="0050521A"/>
    <w:rsid w:val="005052CF"/>
    <w:rsid w:val="0050539C"/>
    <w:rsid w:val="0050595C"/>
    <w:rsid w:val="00505AD7"/>
    <w:rsid w:val="00505D75"/>
    <w:rsid w:val="0050610E"/>
    <w:rsid w:val="00506241"/>
    <w:rsid w:val="0050632B"/>
    <w:rsid w:val="00506DD9"/>
    <w:rsid w:val="00506F99"/>
    <w:rsid w:val="00506FE9"/>
    <w:rsid w:val="00507032"/>
    <w:rsid w:val="0050735B"/>
    <w:rsid w:val="005073E8"/>
    <w:rsid w:val="00507692"/>
    <w:rsid w:val="00507967"/>
    <w:rsid w:val="00507D1B"/>
    <w:rsid w:val="00507F2E"/>
    <w:rsid w:val="00510678"/>
    <w:rsid w:val="0051082C"/>
    <w:rsid w:val="00510CB9"/>
    <w:rsid w:val="0051112D"/>
    <w:rsid w:val="0051144C"/>
    <w:rsid w:val="0051155C"/>
    <w:rsid w:val="0051159D"/>
    <w:rsid w:val="005115FA"/>
    <w:rsid w:val="0051160E"/>
    <w:rsid w:val="00511637"/>
    <w:rsid w:val="0051176A"/>
    <w:rsid w:val="00511E41"/>
    <w:rsid w:val="00512BD3"/>
    <w:rsid w:val="00512CFD"/>
    <w:rsid w:val="00512D37"/>
    <w:rsid w:val="00513234"/>
    <w:rsid w:val="005133E0"/>
    <w:rsid w:val="0051399F"/>
    <w:rsid w:val="00513D18"/>
    <w:rsid w:val="00513D63"/>
    <w:rsid w:val="00514155"/>
    <w:rsid w:val="00514308"/>
    <w:rsid w:val="0051441B"/>
    <w:rsid w:val="00515003"/>
    <w:rsid w:val="005151C9"/>
    <w:rsid w:val="005153F2"/>
    <w:rsid w:val="00515408"/>
    <w:rsid w:val="0051569A"/>
    <w:rsid w:val="005157A4"/>
    <w:rsid w:val="00516081"/>
    <w:rsid w:val="00516530"/>
    <w:rsid w:val="00516551"/>
    <w:rsid w:val="00516933"/>
    <w:rsid w:val="00516A5E"/>
    <w:rsid w:val="00516BCA"/>
    <w:rsid w:val="00517DDD"/>
    <w:rsid w:val="00517E46"/>
    <w:rsid w:val="00517FF0"/>
    <w:rsid w:val="00520107"/>
    <w:rsid w:val="0052090E"/>
    <w:rsid w:val="00520CA2"/>
    <w:rsid w:val="0052103A"/>
    <w:rsid w:val="005213BF"/>
    <w:rsid w:val="00521593"/>
    <w:rsid w:val="00521634"/>
    <w:rsid w:val="0052200B"/>
    <w:rsid w:val="00522E93"/>
    <w:rsid w:val="00523447"/>
    <w:rsid w:val="00523AFD"/>
    <w:rsid w:val="00523CEE"/>
    <w:rsid w:val="005247C4"/>
    <w:rsid w:val="00524CB2"/>
    <w:rsid w:val="00524FB5"/>
    <w:rsid w:val="005253E6"/>
    <w:rsid w:val="005254F9"/>
    <w:rsid w:val="005258B1"/>
    <w:rsid w:val="005259F4"/>
    <w:rsid w:val="00525A54"/>
    <w:rsid w:val="00525E7D"/>
    <w:rsid w:val="00525E87"/>
    <w:rsid w:val="00525F3B"/>
    <w:rsid w:val="005261FC"/>
    <w:rsid w:val="005263F3"/>
    <w:rsid w:val="005264BA"/>
    <w:rsid w:val="005265FE"/>
    <w:rsid w:val="0052661D"/>
    <w:rsid w:val="005276E4"/>
    <w:rsid w:val="00527702"/>
    <w:rsid w:val="005277A1"/>
    <w:rsid w:val="00527ABF"/>
    <w:rsid w:val="00527D1B"/>
    <w:rsid w:val="00527D6E"/>
    <w:rsid w:val="00527E4D"/>
    <w:rsid w:val="0053004A"/>
    <w:rsid w:val="00530231"/>
    <w:rsid w:val="0053045C"/>
    <w:rsid w:val="00530A90"/>
    <w:rsid w:val="00530AE2"/>
    <w:rsid w:val="00530F46"/>
    <w:rsid w:val="005310A7"/>
    <w:rsid w:val="005310E0"/>
    <w:rsid w:val="0053123C"/>
    <w:rsid w:val="005319FF"/>
    <w:rsid w:val="00531E22"/>
    <w:rsid w:val="0053257F"/>
    <w:rsid w:val="00532590"/>
    <w:rsid w:val="005326EE"/>
    <w:rsid w:val="005328F4"/>
    <w:rsid w:val="00532CB6"/>
    <w:rsid w:val="00532D8B"/>
    <w:rsid w:val="00533C79"/>
    <w:rsid w:val="00534549"/>
    <w:rsid w:val="005346F4"/>
    <w:rsid w:val="00534874"/>
    <w:rsid w:val="00534A19"/>
    <w:rsid w:val="00534BA4"/>
    <w:rsid w:val="00534D72"/>
    <w:rsid w:val="005350D6"/>
    <w:rsid w:val="00535284"/>
    <w:rsid w:val="0053540F"/>
    <w:rsid w:val="00535434"/>
    <w:rsid w:val="005355C1"/>
    <w:rsid w:val="00535D9C"/>
    <w:rsid w:val="005361CE"/>
    <w:rsid w:val="005361DA"/>
    <w:rsid w:val="0053620C"/>
    <w:rsid w:val="0053656D"/>
    <w:rsid w:val="00536701"/>
    <w:rsid w:val="00536A2D"/>
    <w:rsid w:val="0053713F"/>
    <w:rsid w:val="00537D68"/>
    <w:rsid w:val="005400D1"/>
    <w:rsid w:val="00540795"/>
    <w:rsid w:val="00540C49"/>
    <w:rsid w:val="00541178"/>
    <w:rsid w:val="0054196C"/>
    <w:rsid w:val="00541C86"/>
    <w:rsid w:val="00541D5B"/>
    <w:rsid w:val="00541FFD"/>
    <w:rsid w:val="005422FC"/>
    <w:rsid w:val="005427EE"/>
    <w:rsid w:val="00542D01"/>
    <w:rsid w:val="005440DD"/>
    <w:rsid w:val="00544D21"/>
    <w:rsid w:val="00544E78"/>
    <w:rsid w:val="00544F90"/>
    <w:rsid w:val="00544FC2"/>
    <w:rsid w:val="005451AC"/>
    <w:rsid w:val="00545293"/>
    <w:rsid w:val="0054538A"/>
    <w:rsid w:val="005453DB"/>
    <w:rsid w:val="00545B19"/>
    <w:rsid w:val="00545B4B"/>
    <w:rsid w:val="00546046"/>
    <w:rsid w:val="0054615A"/>
    <w:rsid w:val="00546681"/>
    <w:rsid w:val="005466AF"/>
    <w:rsid w:val="0054679E"/>
    <w:rsid w:val="005467A1"/>
    <w:rsid w:val="00546C3F"/>
    <w:rsid w:val="00546F18"/>
    <w:rsid w:val="005476F7"/>
    <w:rsid w:val="00547816"/>
    <w:rsid w:val="005479B2"/>
    <w:rsid w:val="005479D5"/>
    <w:rsid w:val="00547B27"/>
    <w:rsid w:val="00547D2D"/>
    <w:rsid w:val="005501A6"/>
    <w:rsid w:val="005509F3"/>
    <w:rsid w:val="00550A49"/>
    <w:rsid w:val="00550DC3"/>
    <w:rsid w:val="005511DB"/>
    <w:rsid w:val="00551507"/>
    <w:rsid w:val="005516AC"/>
    <w:rsid w:val="00551955"/>
    <w:rsid w:val="005519E8"/>
    <w:rsid w:val="00551C25"/>
    <w:rsid w:val="005521AA"/>
    <w:rsid w:val="005523C4"/>
    <w:rsid w:val="00552441"/>
    <w:rsid w:val="0055256E"/>
    <w:rsid w:val="00552586"/>
    <w:rsid w:val="005527AB"/>
    <w:rsid w:val="005527D2"/>
    <w:rsid w:val="00552847"/>
    <w:rsid w:val="00552A74"/>
    <w:rsid w:val="00552B73"/>
    <w:rsid w:val="00552C9F"/>
    <w:rsid w:val="00552F37"/>
    <w:rsid w:val="00553044"/>
    <w:rsid w:val="00553108"/>
    <w:rsid w:val="00553227"/>
    <w:rsid w:val="00553477"/>
    <w:rsid w:val="00553C08"/>
    <w:rsid w:val="00553C45"/>
    <w:rsid w:val="00553CCC"/>
    <w:rsid w:val="00553F19"/>
    <w:rsid w:val="005542D2"/>
    <w:rsid w:val="0055460D"/>
    <w:rsid w:val="005546DF"/>
    <w:rsid w:val="0055485B"/>
    <w:rsid w:val="00554916"/>
    <w:rsid w:val="00554EBE"/>
    <w:rsid w:val="00555174"/>
    <w:rsid w:val="0055597B"/>
    <w:rsid w:val="00556060"/>
    <w:rsid w:val="0055671E"/>
    <w:rsid w:val="00556D2A"/>
    <w:rsid w:val="00556F43"/>
    <w:rsid w:val="00557255"/>
    <w:rsid w:val="005573C2"/>
    <w:rsid w:val="00557CB0"/>
    <w:rsid w:val="00557F6B"/>
    <w:rsid w:val="00560951"/>
    <w:rsid w:val="005609E1"/>
    <w:rsid w:val="00560D7B"/>
    <w:rsid w:val="00561091"/>
    <w:rsid w:val="005610DE"/>
    <w:rsid w:val="0056116B"/>
    <w:rsid w:val="00561353"/>
    <w:rsid w:val="00561388"/>
    <w:rsid w:val="005613D9"/>
    <w:rsid w:val="005615FD"/>
    <w:rsid w:val="00561C38"/>
    <w:rsid w:val="00562117"/>
    <w:rsid w:val="005621C4"/>
    <w:rsid w:val="00562394"/>
    <w:rsid w:val="00563560"/>
    <w:rsid w:val="0056357A"/>
    <w:rsid w:val="005635DF"/>
    <w:rsid w:val="00563891"/>
    <w:rsid w:val="0056391B"/>
    <w:rsid w:val="00563A97"/>
    <w:rsid w:val="00563B6F"/>
    <w:rsid w:val="00563F06"/>
    <w:rsid w:val="00564180"/>
    <w:rsid w:val="00564202"/>
    <w:rsid w:val="0056443E"/>
    <w:rsid w:val="005645A4"/>
    <w:rsid w:val="005647B2"/>
    <w:rsid w:val="005649CE"/>
    <w:rsid w:val="00564B92"/>
    <w:rsid w:val="00564D6D"/>
    <w:rsid w:val="00564FFA"/>
    <w:rsid w:val="005658D5"/>
    <w:rsid w:val="00565966"/>
    <w:rsid w:val="00565B0C"/>
    <w:rsid w:val="00565D2F"/>
    <w:rsid w:val="0056657B"/>
    <w:rsid w:val="00566B24"/>
    <w:rsid w:val="00566E7F"/>
    <w:rsid w:val="00567396"/>
    <w:rsid w:val="005679B5"/>
    <w:rsid w:val="00567A6F"/>
    <w:rsid w:val="00567A83"/>
    <w:rsid w:val="00567FFE"/>
    <w:rsid w:val="005701BC"/>
    <w:rsid w:val="00570306"/>
    <w:rsid w:val="00570309"/>
    <w:rsid w:val="005704CD"/>
    <w:rsid w:val="00570826"/>
    <w:rsid w:val="00570A55"/>
    <w:rsid w:val="00570A5D"/>
    <w:rsid w:val="00570EB5"/>
    <w:rsid w:val="0057110B"/>
    <w:rsid w:val="00571193"/>
    <w:rsid w:val="00571CA4"/>
    <w:rsid w:val="00571CA6"/>
    <w:rsid w:val="0057202B"/>
    <w:rsid w:val="00572377"/>
    <w:rsid w:val="00572937"/>
    <w:rsid w:val="00572C29"/>
    <w:rsid w:val="005730D1"/>
    <w:rsid w:val="005730D9"/>
    <w:rsid w:val="00573910"/>
    <w:rsid w:val="00573D4D"/>
    <w:rsid w:val="00573D6E"/>
    <w:rsid w:val="00574016"/>
    <w:rsid w:val="00574299"/>
    <w:rsid w:val="00574919"/>
    <w:rsid w:val="00574967"/>
    <w:rsid w:val="00574A84"/>
    <w:rsid w:val="00574B96"/>
    <w:rsid w:val="00574E17"/>
    <w:rsid w:val="00574FDE"/>
    <w:rsid w:val="00574FF6"/>
    <w:rsid w:val="00575495"/>
    <w:rsid w:val="00575937"/>
    <w:rsid w:val="00575D5B"/>
    <w:rsid w:val="0057605E"/>
    <w:rsid w:val="0057624B"/>
    <w:rsid w:val="005762A0"/>
    <w:rsid w:val="00576526"/>
    <w:rsid w:val="005767CE"/>
    <w:rsid w:val="00576F71"/>
    <w:rsid w:val="00577022"/>
    <w:rsid w:val="00577055"/>
    <w:rsid w:val="005774F3"/>
    <w:rsid w:val="005775A6"/>
    <w:rsid w:val="00577B9B"/>
    <w:rsid w:val="00577FBE"/>
    <w:rsid w:val="0058065C"/>
    <w:rsid w:val="005809C5"/>
    <w:rsid w:val="00580C0E"/>
    <w:rsid w:val="00580D6E"/>
    <w:rsid w:val="00581068"/>
    <w:rsid w:val="0058112C"/>
    <w:rsid w:val="005813B6"/>
    <w:rsid w:val="00581ACF"/>
    <w:rsid w:val="00581C56"/>
    <w:rsid w:val="00582248"/>
    <w:rsid w:val="005825F8"/>
    <w:rsid w:val="0058373B"/>
    <w:rsid w:val="005838B0"/>
    <w:rsid w:val="00583DB0"/>
    <w:rsid w:val="00583DC4"/>
    <w:rsid w:val="0058421C"/>
    <w:rsid w:val="0058459B"/>
    <w:rsid w:val="005854F4"/>
    <w:rsid w:val="005855A7"/>
    <w:rsid w:val="00585A6B"/>
    <w:rsid w:val="00586014"/>
    <w:rsid w:val="005865FF"/>
    <w:rsid w:val="005869E0"/>
    <w:rsid w:val="00586A77"/>
    <w:rsid w:val="005876AE"/>
    <w:rsid w:val="005877FB"/>
    <w:rsid w:val="00587FE4"/>
    <w:rsid w:val="00590406"/>
    <w:rsid w:val="00590B74"/>
    <w:rsid w:val="00591172"/>
    <w:rsid w:val="00591389"/>
    <w:rsid w:val="0059162D"/>
    <w:rsid w:val="00591830"/>
    <w:rsid w:val="005921E1"/>
    <w:rsid w:val="0059275A"/>
    <w:rsid w:val="0059285B"/>
    <w:rsid w:val="00592FC1"/>
    <w:rsid w:val="00593968"/>
    <w:rsid w:val="005939D4"/>
    <w:rsid w:val="00593DE3"/>
    <w:rsid w:val="00593E28"/>
    <w:rsid w:val="00594A89"/>
    <w:rsid w:val="00595180"/>
    <w:rsid w:val="0059540A"/>
    <w:rsid w:val="00595540"/>
    <w:rsid w:val="00595630"/>
    <w:rsid w:val="00595905"/>
    <w:rsid w:val="00595A88"/>
    <w:rsid w:val="00595AEA"/>
    <w:rsid w:val="00595B37"/>
    <w:rsid w:val="005961C7"/>
    <w:rsid w:val="00596712"/>
    <w:rsid w:val="0059681D"/>
    <w:rsid w:val="0059689F"/>
    <w:rsid w:val="005969AA"/>
    <w:rsid w:val="00596B2F"/>
    <w:rsid w:val="00596C81"/>
    <w:rsid w:val="0059739E"/>
    <w:rsid w:val="00597534"/>
    <w:rsid w:val="00597727"/>
    <w:rsid w:val="00597C45"/>
    <w:rsid w:val="00597ED1"/>
    <w:rsid w:val="005A08A8"/>
    <w:rsid w:val="005A0D9E"/>
    <w:rsid w:val="005A0E0A"/>
    <w:rsid w:val="005A12DD"/>
    <w:rsid w:val="005A1361"/>
    <w:rsid w:val="005A1A3B"/>
    <w:rsid w:val="005A1AD1"/>
    <w:rsid w:val="005A1D51"/>
    <w:rsid w:val="005A21BE"/>
    <w:rsid w:val="005A2757"/>
    <w:rsid w:val="005A29F6"/>
    <w:rsid w:val="005A2C86"/>
    <w:rsid w:val="005A2D36"/>
    <w:rsid w:val="005A3D74"/>
    <w:rsid w:val="005A3DA7"/>
    <w:rsid w:val="005A3DE9"/>
    <w:rsid w:val="005A3E03"/>
    <w:rsid w:val="005A3EDD"/>
    <w:rsid w:val="005A42AD"/>
    <w:rsid w:val="005A4B81"/>
    <w:rsid w:val="005A4BA3"/>
    <w:rsid w:val="005A5290"/>
    <w:rsid w:val="005A56C9"/>
    <w:rsid w:val="005A5CE5"/>
    <w:rsid w:val="005A6845"/>
    <w:rsid w:val="005A6F06"/>
    <w:rsid w:val="005A706F"/>
    <w:rsid w:val="005A746D"/>
    <w:rsid w:val="005A7C7D"/>
    <w:rsid w:val="005A7F01"/>
    <w:rsid w:val="005B069F"/>
    <w:rsid w:val="005B07C1"/>
    <w:rsid w:val="005B09F0"/>
    <w:rsid w:val="005B12FE"/>
    <w:rsid w:val="005B1361"/>
    <w:rsid w:val="005B13DF"/>
    <w:rsid w:val="005B16D1"/>
    <w:rsid w:val="005B1990"/>
    <w:rsid w:val="005B1FF4"/>
    <w:rsid w:val="005B21D5"/>
    <w:rsid w:val="005B2B3E"/>
    <w:rsid w:val="005B2D50"/>
    <w:rsid w:val="005B2F80"/>
    <w:rsid w:val="005B30EB"/>
    <w:rsid w:val="005B3AC7"/>
    <w:rsid w:val="005B3B90"/>
    <w:rsid w:val="005B4143"/>
    <w:rsid w:val="005B45A5"/>
    <w:rsid w:val="005B47C0"/>
    <w:rsid w:val="005B4954"/>
    <w:rsid w:val="005B49FC"/>
    <w:rsid w:val="005B4FFD"/>
    <w:rsid w:val="005B55BA"/>
    <w:rsid w:val="005B57A4"/>
    <w:rsid w:val="005B58E9"/>
    <w:rsid w:val="005B58F6"/>
    <w:rsid w:val="005B5AA2"/>
    <w:rsid w:val="005B5E96"/>
    <w:rsid w:val="005B5F1F"/>
    <w:rsid w:val="005B61B9"/>
    <w:rsid w:val="005B6313"/>
    <w:rsid w:val="005B654D"/>
    <w:rsid w:val="005B6616"/>
    <w:rsid w:val="005B68E1"/>
    <w:rsid w:val="005B6D3D"/>
    <w:rsid w:val="005B707A"/>
    <w:rsid w:val="005B73C9"/>
    <w:rsid w:val="005B7C2C"/>
    <w:rsid w:val="005C024E"/>
    <w:rsid w:val="005C05BF"/>
    <w:rsid w:val="005C0831"/>
    <w:rsid w:val="005C0836"/>
    <w:rsid w:val="005C0AB2"/>
    <w:rsid w:val="005C0E74"/>
    <w:rsid w:val="005C16B5"/>
    <w:rsid w:val="005C17C4"/>
    <w:rsid w:val="005C18B4"/>
    <w:rsid w:val="005C1EF5"/>
    <w:rsid w:val="005C247E"/>
    <w:rsid w:val="005C2C57"/>
    <w:rsid w:val="005C393F"/>
    <w:rsid w:val="005C39F4"/>
    <w:rsid w:val="005C3B90"/>
    <w:rsid w:val="005C3C28"/>
    <w:rsid w:val="005C3DA2"/>
    <w:rsid w:val="005C3E60"/>
    <w:rsid w:val="005C405C"/>
    <w:rsid w:val="005C41D7"/>
    <w:rsid w:val="005C42C7"/>
    <w:rsid w:val="005C4982"/>
    <w:rsid w:val="005C4B9F"/>
    <w:rsid w:val="005C4D02"/>
    <w:rsid w:val="005C52EC"/>
    <w:rsid w:val="005C53E0"/>
    <w:rsid w:val="005C54A2"/>
    <w:rsid w:val="005C5A38"/>
    <w:rsid w:val="005C5C08"/>
    <w:rsid w:val="005C5F42"/>
    <w:rsid w:val="005C6234"/>
    <w:rsid w:val="005C6434"/>
    <w:rsid w:val="005C68D7"/>
    <w:rsid w:val="005C6926"/>
    <w:rsid w:val="005C6AC4"/>
    <w:rsid w:val="005C7076"/>
    <w:rsid w:val="005C71A1"/>
    <w:rsid w:val="005C73E9"/>
    <w:rsid w:val="005C766A"/>
    <w:rsid w:val="005C77F3"/>
    <w:rsid w:val="005C782C"/>
    <w:rsid w:val="005C786C"/>
    <w:rsid w:val="005C7D0F"/>
    <w:rsid w:val="005D0019"/>
    <w:rsid w:val="005D0042"/>
    <w:rsid w:val="005D0567"/>
    <w:rsid w:val="005D05B8"/>
    <w:rsid w:val="005D0991"/>
    <w:rsid w:val="005D09CC"/>
    <w:rsid w:val="005D0AE5"/>
    <w:rsid w:val="005D0EDB"/>
    <w:rsid w:val="005D17CE"/>
    <w:rsid w:val="005D18F1"/>
    <w:rsid w:val="005D1F57"/>
    <w:rsid w:val="005D23B2"/>
    <w:rsid w:val="005D2652"/>
    <w:rsid w:val="005D2D92"/>
    <w:rsid w:val="005D2DF2"/>
    <w:rsid w:val="005D2DF4"/>
    <w:rsid w:val="005D30E0"/>
    <w:rsid w:val="005D33D4"/>
    <w:rsid w:val="005D372F"/>
    <w:rsid w:val="005D3F07"/>
    <w:rsid w:val="005D4240"/>
    <w:rsid w:val="005D44C1"/>
    <w:rsid w:val="005D474E"/>
    <w:rsid w:val="005D48AC"/>
    <w:rsid w:val="005D48C5"/>
    <w:rsid w:val="005D4BD5"/>
    <w:rsid w:val="005D4D25"/>
    <w:rsid w:val="005D511A"/>
    <w:rsid w:val="005D54A7"/>
    <w:rsid w:val="005D59EA"/>
    <w:rsid w:val="005D5A25"/>
    <w:rsid w:val="005D5B32"/>
    <w:rsid w:val="005D6466"/>
    <w:rsid w:val="005D65D0"/>
    <w:rsid w:val="005D6D86"/>
    <w:rsid w:val="005D746A"/>
    <w:rsid w:val="005D7503"/>
    <w:rsid w:val="005D7656"/>
    <w:rsid w:val="005D791A"/>
    <w:rsid w:val="005D7BB8"/>
    <w:rsid w:val="005D7E2D"/>
    <w:rsid w:val="005D7EE0"/>
    <w:rsid w:val="005E003B"/>
    <w:rsid w:val="005E034C"/>
    <w:rsid w:val="005E03D2"/>
    <w:rsid w:val="005E1091"/>
    <w:rsid w:val="005E14E8"/>
    <w:rsid w:val="005E1761"/>
    <w:rsid w:val="005E17A1"/>
    <w:rsid w:val="005E1A62"/>
    <w:rsid w:val="005E1BCF"/>
    <w:rsid w:val="005E1C33"/>
    <w:rsid w:val="005E1C64"/>
    <w:rsid w:val="005E238C"/>
    <w:rsid w:val="005E2534"/>
    <w:rsid w:val="005E2AD5"/>
    <w:rsid w:val="005E311A"/>
    <w:rsid w:val="005E3373"/>
    <w:rsid w:val="005E393D"/>
    <w:rsid w:val="005E3A9B"/>
    <w:rsid w:val="005E3E19"/>
    <w:rsid w:val="005E3F21"/>
    <w:rsid w:val="005E43F7"/>
    <w:rsid w:val="005E4525"/>
    <w:rsid w:val="005E46B0"/>
    <w:rsid w:val="005E4AE5"/>
    <w:rsid w:val="005E4FE2"/>
    <w:rsid w:val="005E514A"/>
    <w:rsid w:val="005E5936"/>
    <w:rsid w:val="005E5AF2"/>
    <w:rsid w:val="005E5B78"/>
    <w:rsid w:val="005E5DF0"/>
    <w:rsid w:val="005E5F76"/>
    <w:rsid w:val="005E61C1"/>
    <w:rsid w:val="005E664E"/>
    <w:rsid w:val="005E666B"/>
    <w:rsid w:val="005E69C1"/>
    <w:rsid w:val="005E6A59"/>
    <w:rsid w:val="005E6EAB"/>
    <w:rsid w:val="005E7154"/>
    <w:rsid w:val="005E72C6"/>
    <w:rsid w:val="005E7311"/>
    <w:rsid w:val="005E7475"/>
    <w:rsid w:val="005E78BF"/>
    <w:rsid w:val="005E7B30"/>
    <w:rsid w:val="005E7B89"/>
    <w:rsid w:val="005E7EA2"/>
    <w:rsid w:val="005F02BE"/>
    <w:rsid w:val="005F0446"/>
    <w:rsid w:val="005F1214"/>
    <w:rsid w:val="005F14F9"/>
    <w:rsid w:val="005F1511"/>
    <w:rsid w:val="005F2324"/>
    <w:rsid w:val="005F245D"/>
    <w:rsid w:val="005F24B4"/>
    <w:rsid w:val="005F2526"/>
    <w:rsid w:val="005F2C1F"/>
    <w:rsid w:val="005F2C58"/>
    <w:rsid w:val="005F32CD"/>
    <w:rsid w:val="005F3379"/>
    <w:rsid w:val="005F3906"/>
    <w:rsid w:val="005F393F"/>
    <w:rsid w:val="005F399F"/>
    <w:rsid w:val="005F3A4C"/>
    <w:rsid w:val="005F3A66"/>
    <w:rsid w:val="005F3CDE"/>
    <w:rsid w:val="005F3FD9"/>
    <w:rsid w:val="005F3FE0"/>
    <w:rsid w:val="005F433F"/>
    <w:rsid w:val="005F4353"/>
    <w:rsid w:val="005F4939"/>
    <w:rsid w:val="005F49DC"/>
    <w:rsid w:val="005F4E67"/>
    <w:rsid w:val="005F5204"/>
    <w:rsid w:val="005F532A"/>
    <w:rsid w:val="005F5376"/>
    <w:rsid w:val="005F55B4"/>
    <w:rsid w:val="005F5DFE"/>
    <w:rsid w:val="005F62EA"/>
    <w:rsid w:val="005F63EE"/>
    <w:rsid w:val="005F65A3"/>
    <w:rsid w:val="005F6834"/>
    <w:rsid w:val="005F6F7B"/>
    <w:rsid w:val="005F792C"/>
    <w:rsid w:val="005F7F2C"/>
    <w:rsid w:val="0060006B"/>
    <w:rsid w:val="006004A0"/>
    <w:rsid w:val="006004EA"/>
    <w:rsid w:val="00600FF5"/>
    <w:rsid w:val="0060134D"/>
    <w:rsid w:val="00601AD8"/>
    <w:rsid w:val="00602680"/>
    <w:rsid w:val="00602CDA"/>
    <w:rsid w:val="00602D70"/>
    <w:rsid w:val="00603006"/>
    <w:rsid w:val="00603764"/>
    <w:rsid w:val="00603911"/>
    <w:rsid w:val="00603B3C"/>
    <w:rsid w:val="00603B9C"/>
    <w:rsid w:val="00603C17"/>
    <w:rsid w:val="00604594"/>
    <w:rsid w:val="00604618"/>
    <w:rsid w:val="006047F3"/>
    <w:rsid w:val="006048C5"/>
    <w:rsid w:val="00604B6A"/>
    <w:rsid w:val="00604BEE"/>
    <w:rsid w:val="00604CF3"/>
    <w:rsid w:val="006052BF"/>
    <w:rsid w:val="006055EC"/>
    <w:rsid w:val="006059A6"/>
    <w:rsid w:val="00605FB8"/>
    <w:rsid w:val="00606117"/>
    <w:rsid w:val="00606376"/>
    <w:rsid w:val="00606746"/>
    <w:rsid w:val="00606810"/>
    <w:rsid w:val="00606C5E"/>
    <w:rsid w:val="00606F39"/>
    <w:rsid w:val="00607035"/>
    <w:rsid w:val="00607078"/>
    <w:rsid w:val="00607284"/>
    <w:rsid w:val="006074F3"/>
    <w:rsid w:val="006074F9"/>
    <w:rsid w:val="00607602"/>
    <w:rsid w:val="00607797"/>
    <w:rsid w:val="00607A58"/>
    <w:rsid w:val="00607E3A"/>
    <w:rsid w:val="0061035A"/>
    <w:rsid w:val="0061081F"/>
    <w:rsid w:val="00611059"/>
    <w:rsid w:val="0061120A"/>
    <w:rsid w:val="006112D6"/>
    <w:rsid w:val="0061132C"/>
    <w:rsid w:val="0061168F"/>
    <w:rsid w:val="006117A1"/>
    <w:rsid w:val="00611879"/>
    <w:rsid w:val="00611FC6"/>
    <w:rsid w:val="00612005"/>
    <w:rsid w:val="0061204D"/>
    <w:rsid w:val="00612589"/>
    <w:rsid w:val="00612E8E"/>
    <w:rsid w:val="0061321D"/>
    <w:rsid w:val="006133C0"/>
    <w:rsid w:val="006138F4"/>
    <w:rsid w:val="00613AA0"/>
    <w:rsid w:val="00613B47"/>
    <w:rsid w:val="006147BB"/>
    <w:rsid w:val="006147D7"/>
    <w:rsid w:val="0061487C"/>
    <w:rsid w:val="00614898"/>
    <w:rsid w:val="00614AC0"/>
    <w:rsid w:val="00614C20"/>
    <w:rsid w:val="00614C23"/>
    <w:rsid w:val="00614D4E"/>
    <w:rsid w:val="00614D67"/>
    <w:rsid w:val="00614E11"/>
    <w:rsid w:val="006154D9"/>
    <w:rsid w:val="006157EA"/>
    <w:rsid w:val="0061592E"/>
    <w:rsid w:val="00615936"/>
    <w:rsid w:val="00615EE8"/>
    <w:rsid w:val="00615F10"/>
    <w:rsid w:val="00615F6D"/>
    <w:rsid w:val="006161AC"/>
    <w:rsid w:val="0061628F"/>
    <w:rsid w:val="006162B0"/>
    <w:rsid w:val="00616349"/>
    <w:rsid w:val="006165C6"/>
    <w:rsid w:val="006165E2"/>
    <w:rsid w:val="00616B8E"/>
    <w:rsid w:val="00617553"/>
    <w:rsid w:val="00617572"/>
    <w:rsid w:val="00617FD4"/>
    <w:rsid w:val="00620591"/>
    <w:rsid w:val="00620A6B"/>
    <w:rsid w:val="00620E03"/>
    <w:rsid w:val="00621DE7"/>
    <w:rsid w:val="0062227C"/>
    <w:rsid w:val="006224CC"/>
    <w:rsid w:val="00622754"/>
    <w:rsid w:val="00622998"/>
    <w:rsid w:val="006229D4"/>
    <w:rsid w:val="00622C14"/>
    <w:rsid w:val="006231CC"/>
    <w:rsid w:val="006239F7"/>
    <w:rsid w:val="00624053"/>
    <w:rsid w:val="0062434B"/>
    <w:rsid w:val="006244BA"/>
    <w:rsid w:val="00624B0E"/>
    <w:rsid w:val="00624B83"/>
    <w:rsid w:val="00624D47"/>
    <w:rsid w:val="00625450"/>
    <w:rsid w:val="00625D31"/>
    <w:rsid w:val="00625E4C"/>
    <w:rsid w:val="00626F44"/>
    <w:rsid w:val="00626FF6"/>
    <w:rsid w:val="006270FE"/>
    <w:rsid w:val="00627D27"/>
    <w:rsid w:val="00627E32"/>
    <w:rsid w:val="0063064F"/>
    <w:rsid w:val="00630B8D"/>
    <w:rsid w:val="00630DC6"/>
    <w:rsid w:val="00631591"/>
    <w:rsid w:val="00631654"/>
    <w:rsid w:val="00631AC0"/>
    <w:rsid w:val="00631B3F"/>
    <w:rsid w:val="00631BCF"/>
    <w:rsid w:val="0063221F"/>
    <w:rsid w:val="00632A64"/>
    <w:rsid w:val="00633164"/>
    <w:rsid w:val="0063332D"/>
    <w:rsid w:val="006337E9"/>
    <w:rsid w:val="00633870"/>
    <w:rsid w:val="00633B0F"/>
    <w:rsid w:val="00634158"/>
    <w:rsid w:val="00634402"/>
    <w:rsid w:val="00634D37"/>
    <w:rsid w:val="00635569"/>
    <w:rsid w:val="00635632"/>
    <w:rsid w:val="0063574A"/>
    <w:rsid w:val="0063599B"/>
    <w:rsid w:val="00635A3C"/>
    <w:rsid w:val="00635E43"/>
    <w:rsid w:val="00636130"/>
    <w:rsid w:val="006363BF"/>
    <w:rsid w:val="00636471"/>
    <w:rsid w:val="0063690A"/>
    <w:rsid w:val="0063728A"/>
    <w:rsid w:val="006372AB"/>
    <w:rsid w:val="0063742B"/>
    <w:rsid w:val="0063783D"/>
    <w:rsid w:val="00637C53"/>
    <w:rsid w:val="00640238"/>
    <w:rsid w:val="00640BCE"/>
    <w:rsid w:val="00640E2B"/>
    <w:rsid w:val="00641308"/>
    <w:rsid w:val="00641551"/>
    <w:rsid w:val="006416B1"/>
    <w:rsid w:val="00641D73"/>
    <w:rsid w:val="00641DD8"/>
    <w:rsid w:val="00641F38"/>
    <w:rsid w:val="00642228"/>
    <w:rsid w:val="006426BF"/>
    <w:rsid w:val="006426D2"/>
    <w:rsid w:val="006429F4"/>
    <w:rsid w:val="00642BDE"/>
    <w:rsid w:val="00642C41"/>
    <w:rsid w:val="00642EF5"/>
    <w:rsid w:val="00642F43"/>
    <w:rsid w:val="00643509"/>
    <w:rsid w:val="00643959"/>
    <w:rsid w:val="00643CCE"/>
    <w:rsid w:val="00643DF3"/>
    <w:rsid w:val="00643EFA"/>
    <w:rsid w:val="00644162"/>
    <w:rsid w:val="00644202"/>
    <w:rsid w:val="0064433E"/>
    <w:rsid w:val="0064434D"/>
    <w:rsid w:val="00644B05"/>
    <w:rsid w:val="00644BC8"/>
    <w:rsid w:val="00644E2C"/>
    <w:rsid w:val="006452D8"/>
    <w:rsid w:val="006453C9"/>
    <w:rsid w:val="006453D9"/>
    <w:rsid w:val="0064553E"/>
    <w:rsid w:val="006457D4"/>
    <w:rsid w:val="00645A63"/>
    <w:rsid w:val="00645C31"/>
    <w:rsid w:val="006463AF"/>
    <w:rsid w:val="006464EA"/>
    <w:rsid w:val="0064690A"/>
    <w:rsid w:val="00646A03"/>
    <w:rsid w:val="00646A09"/>
    <w:rsid w:val="00646DD1"/>
    <w:rsid w:val="00647574"/>
    <w:rsid w:val="00647652"/>
    <w:rsid w:val="00647A1B"/>
    <w:rsid w:val="00650178"/>
    <w:rsid w:val="0065023C"/>
    <w:rsid w:val="00650500"/>
    <w:rsid w:val="00650544"/>
    <w:rsid w:val="006506F7"/>
    <w:rsid w:val="00650ABC"/>
    <w:rsid w:val="00650B0F"/>
    <w:rsid w:val="00650C9E"/>
    <w:rsid w:val="00650D64"/>
    <w:rsid w:val="00650E83"/>
    <w:rsid w:val="00650F83"/>
    <w:rsid w:val="0065127D"/>
    <w:rsid w:val="006516A6"/>
    <w:rsid w:val="00651811"/>
    <w:rsid w:val="0065195B"/>
    <w:rsid w:val="0065273B"/>
    <w:rsid w:val="0065281D"/>
    <w:rsid w:val="00653498"/>
    <w:rsid w:val="006535AD"/>
    <w:rsid w:val="006536D9"/>
    <w:rsid w:val="00653B2E"/>
    <w:rsid w:val="00653C86"/>
    <w:rsid w:val="00653D01"/>
    <w:rsid w:val="00653FB3"/>
    <w:rsid w:val="00653FCE"/>
    <w:rsid w:val="00654373"/>
    <w:rsid w:val="0065442D"/>
    <w:rsid w:val="00654586"/>
    <w:rsid w:val="00654988"/>
    <w:rsid w:val="00654A24"/>
    <w:rsid w:val="00654CA5"/>
    <w:rsid w:val="00655026"/>
    <w:rsid w:val="0065513D"/>
    <w:rsid w:val="00655455"/>
    <w:rsid w:val="00655784"/>
    <w:rsid w:val="0065589B"/>
    <w:rsid w:val="00655AE4"/>
    <w:rsid w:val="00656031"/>
    <w:rsid w:val="00656156"/>
    <w:rsid w:val="006562A1"/>
    <w:rsid w:val="00656888"/>
    <w:rsid w:val="00657261"/>
    <w:rsid w:val="006574AA"/>
    <w:rsid w:val="006576FD"/>
    <w:rsid w:val="006578A5"/>
    <w:rsid w:val="00657934"/>
    <w:rsid w:val="00657BF3"/>
    <w:rsid w:val="00657E37"/>
    <w:rsid w:val="00660004"/>
    <w:rsid w:val="00660202"/>
    <w:rsid w:val="006608B4"/>
    <w:rsid w:val="0066099B"/>
    <w:rsid w:val="00660EB6"/>
    <w:rsid w:val="00660EF2"/>
    <w:rsid w:val="006612D3"/>
    <w:rsid w:val="00661AD0"/>
    <w:rsid w:val="00661B5A"/>
    <w:rsid w:val="00661B94"/>
    <w:rsid w:val="00662097"/>
    <w:rsid w:val="00662213"/>
    <w:rsid w:val="00662530"/>
    <w:rsid w:val="00662610"/>
    <w:rsid w:val="00662E49"/>
    <w:rsid w:val="00662E94"/>
    <w:rsid w:val="00662FE2"/>
    <w:rsid w:val="00663083"/>
    <w:rsid w:val="0066373F"/>
    <w:rsid w:val="0066447C"/>
    <w:rsid w:val="006647AC"/>
    <w:rsid w:val="00664F69"/>
    <w:rsid w:val="00665130"/>
    <w:rsid w:val="00665881"/>
    <w:rsid w:val="0066595C"/>
    <w:rsid w:val="00665D18"/>
    <w:rsid w:val="00665DA2"/>
    <w:rsid w:val="00666554"/>
    <w:rsid w:val="00666AFA"/>
    <w:rsid w:val="00666E2C"/>
    <w:rsid w:val="00667227"/>
    <w:rsid w:val="006675F1"/>
    <w:rsid w:val="006676A4"/>
    <w:rsid w:val="00667935"/>
    <w:rsid w:val="00667FCD"/>
    <w:rsid w:val="00670143"/>
    <w:rsid w:val="006702A0"/>
    <w:rsid w:val="00670519"/>
    <w:rsid w:val="006706C0"/>
    <w:rsid w:val="0067084D"/>
    <w:rsid w:val="0067099E"/>
    <w:rsid w:val="00670CDB"/>
    <w:rsid w:val="00670E5B"/>
    <w:rsid w:val="00670EF1"/>
    <w:rsid w:val="00670FD7"/>
    <w:rsid w:val="0067169E"/>
    <w:rsid w:val="006716F1"/>
    <w:rsid w:val="0067189E"/>
    <w:rsid w:val="006718F6"/>
    <w:rsid w:val="00671D27"/>
    <w:rsid w:val="006723B5"/>
    <w:rsid w:val="006726E6"/>
    <w:rsid w:val="00672718"/>
    <w:rsid w:val="00673478"/>
    <w:rsid w:val="00673710"/>
    <w:rsid w:val="0067385F"/>
    <w:rsid w:val="00673C74"/>
    <w:rsid w:val="00673FE2"/>
    <w:rsid w:val="00674105"/>
    <w:rsid w:val="006741CE"/>
    <w:rsid w:val="00674737"/>
    <w:rsid w:val="006749DA"/>
    <w:rsid w:val="00674B1B"/>
    <w:rsid w:val="00674D44"/>
    <w:rsid w:val="00674D4D"/>
    <w:rsid w:val="00674F2E"/>
    <w:rsid w:val="00674F45"/>
    <w:rsid w:val="00675124"/>
    <w:rsid w:val="006751C5"/>
    <w:rsid w:val="00675327"/>
    <w:rsid w:val="00675801"/>
    <w:rsid w:val="00675C17"/>
    <w:rsid w:val="00675D48"/>
    <w:rsid w:val="00676683"/>
    <w:rsid w:val="0067672D"/>
    <w:rsid w:val="00676962"/>
    <w:rsid w:val="00676ABD"/>
    <w:rsid w:val="00676D51"/>
    <w:rsid w:val="00677618"/>
    <w:rsid w:val="00677D32"/>
    <w:rsid w:val="00677E19"/>
    <w:rsid w:val="006807B7"/>
    <w:rsid w:val="00680C89"/>
    <w:rsid w:val="00680D73"/>
    <w:rsid w:val="00680F02"/>
    <w:rsid w:val="00681549"/>
    <w:rsid w:val="006818C7"/>
    <w:rsid w:val="00682597"/>
    <w:rsid w:val="00682679"/>
    <w:rsid w:val="00682827"/>
    <w:rsid w:val="0068290D"/>
    <w:rsid w:val="00682F00"/>
    <w:rsid w:val="00683123"/>
    <w:rsid w:val="00683228"/>
    <w:rsid w:val="006833CA"/>
    <w:rsid w:val="006835FA"/>
    <w:rsid w:val="00683B5D"/>
    <w:rsid w:val="00683B9D"/>
    <w:rsid w:val="00683D50"/>
    <w:rsid w:val="00683D54"/>
    <w:rsid w:val="00683E6F"/>
    <w:rsid w:val="00683F8C"/>
    <w:rsid w:val="006842B7"/>
    <w:rsid w:val="006845A6"/>
    <w:rsid w:val="00684630"/>
    <w:rsid w:val="00684718"/>
    <w:rsid w:val="006848B1"/>
    <w:rsid w:val="006848C3"/>
    <w:rsid w:val="006849FD"/>
    <w:rsid w:val="00684C24"/>
    <w:rsid w:val="00684CA5"/>
    <w:rsid w:val="0068501A"/>
    <w:rsid w:val="00685292"/>
    <w:rsid w:val="006852A7"/>
    <w:rsid w:val="006852F8"/>
    <w:rsid w:val="0068564F"/>
    <w:rsid w:val="00685989"/>
    <w:rsid w:val="00685A25"/>
    <w:rsid w:val="00685FE8"/>
    <w:rsid w:val="0068620D"/>
    <w:rsid w:val="006863EE"/>
    <w:rsid w:val="00686691"/>
    <w:rsid w:val="00686BF5"/>
    <w:rsid w:val="006873C6"/>
    <w:rsid w:val="006877B5"/>
    <w:rsid w:val="00687A12"/>
    <w:rsid w:val="00687ADE"/>
    <w:rsid w:val="00687FB6"/>
    <w:rsid w:val="006901ED"/>
    <w:rsid w:val="00690349"/>
    <w:rsid w:val="00690853"/>
    <w:rsid w:val="00690DF7"/>
    <w:rsid w:val="006910EC"/>
    <w:rsid w:val="00691106"/>
    <w:rsid w:val="006916F4"/>
    <w:rsid w:val="0069175B"/>
    <w:rsid w:val="00691A7E"/>
    <w:rsid w:val="00692CE1"/>
    <w:rsid w:val="00692F25"/>
    <w:rsid w:val="00693223"/>
    <w:rsid w:val="006936DC"/>
    <w:rsid w:val="00693BCD"/>
    <w:rsid w:val="00693C91"/>
    <w:rsid w:val="00693F9A"/>
    <w:rsid w:val="006940EF"/>
    <w:rsid w:val="00694126"/>
    <w:rsid w:val="0069460A"/>
    <w:rsid w:val="00694849"/>
    <w:rsid w:val="00694A36"/>
    <w:rsid w:val="00694E5A"/>
    <w:rsid w:val="00694EF2"/>
    <w:rsid w:val="00695B0D"/>
    <w:rsid w:val="00696309"/>
    <w:rsid w:val="00696507"/>
    <w:rsid w:val="00696917"/>
    <w:rsid w:val="00696B54"/>
    <w:rsid w:val="00696BBF"/>
    <w:rsid w:val="00696DE9"/>
    <w:rsid w:val="00696F5B"/>
    <w:rsid w:val="00696FA4"/>
    <w:rsid w:val="0069733F"/>
    <w:rsid w:val="006978DA"/>
    <w:rsid w:val="00697B0D"/>
    <w:rsid w:val="00697C4D"/>
    <w:rsid w:val="00697D34"/>
    <w:rsid w:val="006A0319"/>
    <w:rsid w:val="006A0B27"/>
    <w:rsid w:val="006A109D"/>
    <w:rsid w:val="006A1532"/>
    <w:rsid w:val="006A1760"/>
    <w:rsid w:val="006A1A48"/>
    <w:rsid w:val="006A1DEF"/>
    <w:rsid w:val="006A1EB6"/>
    <w:rsid w:val="006A212F"/>
    <w:rsid w:val="006A245F"/>
    <w:rsid w:val="006A2889"/>
    <w:rsid w:val="006A29AC"/>
    <w:rsid w:val="006A31B9"/>
    <w:rsid w:val="006A324D"/>
    <w:rsid w:val="006A367A"/>
    <w:rsid w:val="006A3E63"/>
    <w:rsid w:val="006A3F10"/>
    <w:rsid w:val="006A43E2"/>
    <w:rsid w:val="006A45E4"/>
    <w:rsid w:val="006A4AA8"/>
    <w:rsid w:val="006A4ACF"/>
    <w:rsid w:val="006A50D4"/>
    <w:rsid w:val="006A50EC"/>
    <w:rsid w:val="006A5B3B"/>
    <w:rsid w:val="006A5EE5"/>
    <w:rsid w:val="006A6382"/>
    <w:rsid w:val="006A64AF"/>
    <w:rsid w:val="006A67AC"/>
    <w:rsid w:val="006A68A1"/>
    <w:rsid w:val="006A6C5B"/>
    <w:rsid w:val="006A6D30"/>
    <w:rsid w:val="006A6FCA"/>
    <w:rsid w:val="006A73D5"/>
    <w:rsid w:val="006A75C4"/>
    <w:rsid w:val="006A767F"/>
    <w:rsid w:val="006A77FC"/>
    <w:rsid w:val="006A7D33"/>
    <w:rsid w:val="006B0455"/>
    <w:rsid w:val="006B0B66"/>
    <w:rsid w:val="006B0E7B"/>
    <w:rsid w:val="006B10D5"/>
    <w:rsid w:val="006B119A"/>
    <w:rsid w:val="006B13CE"/>
    <w:rsid w:val="006B1ADD"/>
    <w:rsid w:val="006B1B29"/>
    <w:rsid w:val="006B1BEF"/>
    <w:rsid w:val="006B1EB8"/>
    <w:rsid w:val="006B1F49"/>
    <w:rsid w:val="006B213F"/>
    <w:rsid w:val="006B24D9"/>
    <w:rsid w:val="006B2505"/>
    <w:rsid w:val="006B25E1"/>
    <w:rsid w:val="006B27C7"/>
    <w:rsid w:val="006B3051"/>
    <w:rsid w:val="006B30DE"/>
    <w:rsid w:val="006B3101"/>
    <w:rsid w:val="006B316F"/>
    <w:rsid w:val="006B350E"/>
    <w:rsid w:val="006B3892"/>
    <w:rsid w:val="006B3B4F"/>
    <w:rsid w:val="006B3CF6"/>
    <w:rsid w:val="006B3E36"/>
    <w:rsid w:val="006B47D8"/>
    <w:rsid w:val="006B4840"/>
    <w:rsid w:val="006B4841"/>
    <w:rsid w:val="006B49E6"/>
    <w:rsid w:val="006B4BF3"/>
    <w:rsid w:val="006B53C2"/>
    <w:rsid w:val="006B5413"/>
    <w:rsid w:val="006B58BF"/>
    <w:rsid w:val="006B593B"/>
    <w:rsid w:val="006B5B95"/>
    <w:rsid w:val="006B5C38"/>
    <w:rsid w:val="006B5F3D"/>
    <w:rsid w:val="006B6094"/>
    <w:rsid w:val="006B6151"/>
    <w:rsid w:val="006B6655"/>
    <w:rsid w:val="006B6AE8"/>
    <w:rsid w:val="006B6DBF"/>
    <w:rsid w:val="006B76FF"/>
    <w:rsid w:val="006B7886"/>
    <w:rsid w:val="006B795A"/>
    <w:rsid w:val="006B798B"/>
    <w:rsid w:val="006B7BA1"/>
    <w:rsid w:val="006B7E37"/>
    <w:rsid w:val="006C0015"/>
    <w:rsid w:val="006C004F"/>
    <w:rsid w:val="006C0860"/>
    <w:rsid w:val="006C0C54"/>
    <w:rsid w:val="006C0D8D"/>
    <w:rsid w:val="006C11C0"/>
    <w:rsid w:val="006C1B29"/>
    <w:rsid w:val="006C1E02"/>
    <w:rsid w:val="006C1EB0"/>
    <w:rsid w:val="006C228C"/>
    <w:rsid w:val="006C22A2"/>
    <w:rsid w:val="006C2375"/>
    <w:rsid w:val="006C24BB"/>
    <w:rsid w:val="006C276B"/>
    <w:rsid w:val="006C27B0"/>
    <w:rsid w:val="006C3880"/>
    <w:rsid w:val="006C3ECF"/>
    <w:rsid w:val="006C3F41"/>
    <w:rsid w:val="006C44AD"/>
    <w:rsid w:val="006C4A32"/>
    <w:rsid w:val="006C4BAC"/>
    <w:rsid w:val="006C5A5A"/>
    <w:rsid w:val="006C5D3D"/>
    <w:rsid w:val="006C5F3A"/>
    <w:rsid w:val="006C63E7"/>
    <w:rsid w:val="006C6668"/>
    <w:rsid w:val="006C694E"/>
    <w:rsid w:val="006C6AC7"/>
    <w:rsid w:val="006C6AF9"/>
    <w:rsid w:val="006C6B47"/>
    <w:rsid w:val="006C71D1"/>
    <w:rsid w:val="006C7338"/>
    <w:rsid w:val="006C7392"/>
    <w:rsid w:val="006C7B2C"/>
    <w:rsid w:val="006C7EDC"/>
    <w:rsid w:val="006D0697"/>
    <w:rsid w:val="006D0C7C"/>
    <w:rsid w:val="006D10FD"/>
    <w:rsid w:val="006D14E7"/>
    <w:rsid w:val="006D1877"/>
    <w:rsid w:val="006D1B1A"/>
    <w:rsid w:val="006D1E9D"/>
    <w:rsid w:val="006D21FD"/>
    <w:rsid w:val="006D23D6"/>
    <w:rsid w:val="006D2526"/>
    <w:rsid w:val="006D2D73"/>
    <w:rsid w:val="006D2DBC"/>
    <w:rsid w:val="006D2EED"/>
    <w:rsid w:val="006D395B"/>
    <w:rsid w:val="006D41C0"/>
    <w:rsid w:val="006D4CFB"/>
    <w:rsid w:val="006D568A"/>
    <w:rsid w:val="006D585D"/>
    <w:rsid w:val="006D5C28"/>
    <w:rsid w:val="006D5C48"/>
    <w:rsid w:val="006D5D28"/>
    <w:rsid w:val="006D60D5"/>
    <w:rsid w:val="006D63BC"/>
    <w:rsid w:val="006D67A2"/>
    <w:rsid w:val="006D69AB"/>
    <w:rsid w:val="006D6E39"/>
    <w:rsid w:val="006D6FC3"/>
    <w:rsid w:val="006D700A"/>
    <w:rsid w:val="006D72C7"/>
    <w:rsid w:val="006D7304"/>
    <w:rsid w:val="006D7321"/>
    <w:rsid w:val="006D75D6"/>
    <w:rsid w:val="006D7922"/>
    <w:rsid w:val="006D7963"/>
    <w:rsid w:val="006D7FED"/>
    <w:rsid w:val="006E0256"/>
    <w:rsid w:val="006E0418"/>
    <w:rsid w:val="006E09E1"/>
    <w:rsid w:val="006E0B3F"/>
    <w:rsid w:val="006E0F3E"/>
    <w:rsid w:val="006E1327"/>
    <w:rsid w:val="006E13C9"/>
    <w:rsid w:val="006E16BB"/>
    <w:rsid w:val="006E171F"/>
    <w:rsid w:val="006E1A8B"/>
    <w:rsid w:val="006E1F8E"/>
    <w:rsid w:val="006E2229"/>
    <w:rsid w:val="006E26C5"/>
    <w:rsid w:val="006E292B"/>
    <w:rsid w:val="006E2985"/>
    <w:rsid w:val="006E2B7D"/>
    <w:rsid w:val="006E2E88"/>
    <w:rsid w:val="006E3526"/>
    <w:rsid w:val="006E36F7"/>
    <w:rsid w:val="006E3A17"/>
    <w:rsid w:val="006E3CE2"/>
    <w:rsid w:val="006E3D6A"/>
    <w:rsid w:val="006E413C"/>
    <w:rsid w:val="006E42DD"/>
    <w:rsid w:val="006E4556"/>
    <w:rsid w:val="006E4B0C"/>
    <w:rsid w:val="006E4FF2"/>
    <w:rsid w:val="006E537B"/>
    <w:rsid w:val="006E53CE"/>
    <w:rsid w:val="006E5EF0"/>
    <w:rsid w:val="006E60F4"/>
    <w:rsid w:val="006E616A"/>
    <w:rsid w:val="006E61CD"/>
    <w:rsid w:val="006E6A7E"/>
    <w:rsid w:val="006E6B02"/>
    <w:rsid w:val="006E76E2"/>
    <w:rsid w:val="006E772E"/>
    <w:rsid w:val="006F0002"/>
    <w:rsid w:val="006F0035"/>
    <w:rsid w:val="006F03BB"/>
    <w:rsid w:val="006F0CD8"/>
    <w:rsid w:val="006F0F42"/>
    <w:rsid w:val="006F110E"/>
    <w:rsid w:val="006F14C8"/>
    <w:rsid w:val="006F1974"/>
    <w:rsid w:val="006F2EDC"/>
    <w:rsid w:val="006F310E"/>
    <w:rsid w:val="006F3181"/>
    <w:rsid w:val="006F3833"/>
    <w:rsid w:val="006F3A86"/>
    <w:rsid w:val="006F4562"/>
    <w:rsid w:val="006F4B82"/>
    <w:rsid w:val="006F5795"/>
    <w:rsid w:val="006F5B77"/>
    <w:rsid w:val="006F5CDF"/>
    <w:rsid w:val="006F5E71"/>
    <w:rsid w:val="006F65CB"/>
    <w:rsid w:val="006F6B77"/>
    <w:rsid w:val="006F7447"/>
    <w:rsid w:val="006F773F"/>
    <w:rsid w:val="006F799C"/>
    <w:rsid w:val="006F7C9E"/>
    <w:rsid w:val="0070012A"/>
    <w:rsid w:val="0070014F"/>
    <w:rsid w:val="0070066C"/>
    <w:rsid w:val="00700776"/>
    <w:rsid w:val="00700985"/>
    <w:rsid w:val="00700D6F"/>
    <w:rsid w:val="00701348"/>
    <w:rsid w:val="00701478"/>
    <w:rsid w:val="007017A9"/>
    <w:rsid w:val="007018F7"/>
    <w:rsid w:val="00701FF7"/>
    <w:rsid w:val="0070224A"/>
    <w:rsid w:val="00702765"/>
    <w:rsid w:val="00702A2C"/>
    <w:rsid w:val="00702B0B"/>
    <w:rsid w:val="00702C4B"/>
    <w:rsid w:val="00702EF5"/>
    <w:rsid w:val="0070318D"/>
    <w:rsid w:val="00703655"/>
    <w:rsid w:val="007039C1"/>
    <w:rsid w:val="007043C5"/>
    <w:rsid w:val="00704789"/>
    <w:rsid w:val="007047DA"/>
    <w:rsid w:val="00704E23"/>
    <w:rsid w:val="00705130"/>
    <w:rsid w:val="00705233"/>
    <w:rsid w:val="00705632"/>
    <w:rsid w:val="00705731"/>
    <w:rsid w:val="007059EF"/>
    <w:rsid w:val="00705C50"/>
    <w:rsid w:val="007065E7"/>
    <w:rsid w:val="007066A6"/>
    <w:rsid w:val="00706EB6"/>
    <w:rsid w:val="00707047"/>
    <w:rsid w:val="00707252"/>
    <w:rsid w:val="007076A1"/>
    <w:rsid w:val="007077CC"/>
    <w:rsid w:val="00710311"/>
    <w:rsid w:val="0071050A"/>
    <w:rsid w:val="007105E0"/>
    <w:rsid w:val="007107E8"/>
    <w:rsid w:val="00710EC4"/>
    <w:rsid w:val="007111EA"/>
    <w:rsid w:val="00711267"/>
    <w:rsid w:val="0071154E"/>
    <w:rsid w:val="00711E52"/>
    <w:rsid w:val="00712F9C"/>
    <w:rsid w:val="00713448"/>
    <w:rsid w:val="0071369F"/>
    <w:rsid w:val="00713B10"/>
    <w:rsid w:val="00713D61"/>
    <w:rsid w:val="00713D96"/>
    <w:rsid w:val="00714171"/>
    <w:rsid w:val="0071437A"/>
    <w:rsid w:val="007148E5"/>
    <w:rsid w:val="00714A49"/>
    <w:rsid w:val="0071543B"/>
    <w:rsid w:val="00715B00"/>
    <w:rsid w:val="0071656B"/>
    <w:rsid w:val="00716BBD"/>
    <w:rsid w:val="00716BDD"/>
    <w:rsid w:val="00716C46"/>
    <w:rsid w:val="00716D51"/>
    <w:rsid w:val="00717BFB"/>
    <w:rsid w:val="00717F97"/>
    <w:rsid w:val="007204B4"/>
    <w:rsid w:val="00720575"/>
    <w:rsid w:val="00720C90"/>
    <w:rsid w:val="00720EF8"/>
    <w:rsid w:val="007214C1"/>
    <w:rsid w:val="007215DE"/>
    <w:rsid w:val="00721B56"/>
    <w:rsid w:val="00721E2F"/>
    <w:rsid w:val="007225A3"/>
    <w:rsid w:val="007229FB"/>
    <w:rsid w:val="00722B1C"/>
    <w:rsid w:val="007233FC"/>
    <w:rsid w:val="00723763"/>
    <w:rsid w:val="00723E06"/>
    <w:rsid w:val="007242D7"/>
    <w:rsid w:val="00724A9A"/>
    <w:rsid w:val="00724C1B"/>
    <w:rsid w:val="00724DB3"/>
    <w:rsid w:val="00724E24"/>
    <w:rsid w:val="00724F01"/>
    <w:rsid w:val="00725116"/>
    <w:rsid w:val="007253CA"/>
    <w:rsid w:val="007254BC"/>
    <w:rsid w:val="007256B0"/>
    <w:rsid w:val="007256F6"/>
    <w:rsid w:val="00725930"/>
    <w:rsid w:val="00725D28"/>
    <w:rsid w:val="00725D7D"/>
    <w:rsid w:val="0072626F"/>
    <w:rsid w:val="00726897"/>
    <w:rsid w:val="007268C7"/>
    <w:rsid w:val="00726B78"/>
    <w:rsid w:val="00726F77"/>
    <w:rsid w:val="00727694"/>
    <w:rsid w:val="00727739"/>
    <w:rsid w:val="00727CEA"/>
    <w:rsid w:val="00730090"/>
    <w:rsid w:val="007302B6"/>
    <w:rsid w:val="007306CD"/>
    <w:rsid w:val="00730AB6"/>
    <w:rsid w:val="00730BFB"/>
    <w:rsid w:val="0073108B"/>
    <w:rsid w:val="00731583"/>
    <w:rsid w:val="007325A2"/>
    <w:rsid w:val="007326C6"/>
    <w:rsid w:val="0073293D"/>
    <w:rsid w:val="00732A48"/>
    <w:rsid w:val="00732BA3"/>
    <w:rsid w:val="00732EA2"/>
    <w:rsid w:val="007332A7"/>
    <w:rsid w:val="00733450"/>
    <w:rsid w:val="007339D4"/>
    <w:rsid w:val="00733CE5"/>
    <w:rsid w:val="00733F22"/>
    <w:rsid w:val="0073436D"/>
    <w:rsid w:val="007344C9"/>
    <w:rsid w:val="0073474E"/>
    <w:rsid w:val="00734F1E"/>
    <w:rsid w:val="00734F83"/>
    <w:rsid w:val="0073574A"/>
    <w:rsid w:val="00735932"/>
    <w:rsid w:val="00735C5C"/>
    <w:rsid w:val="00736343"/>
    <w:rsid w:val="00736572"/>
    <w:rsid w:val="0073657A"/>
    <w:rsid w:val="007369F1"/>
    <w:rsid w:val="00736EE1"/>
    <w:rsid w:val="00737B5A"/>
    <w:rsid w:val="00737BCC"/>
    <w:rsid w:val="00737BDC"/>
    <w:rsid w:val="007401FB"/>
    <w:rsid w:val="00740334"/>
    <w:rsid w:val="00740812"/>
    <w:rsid w:val="00740A81"/>
    <w:rsid w:val="00740C52"/>
    <w:rsid w:val="00740DDB"/>
    <w:rsid w:val="00741340"/>
    <w:rsid w:val="00741786"/>
    <w:rsid w:val="00741874"/>
    <w:rsid w:val="00741982"/>
    <w:rsid w:val="00741A78"/>
    <w:rsid w:val="00742208"/>
    <w:rsid w:val="007423BB"/>
    <w:rsid w:val="0074245C"/>
    <w:rsid w:val="00742F10"/>
    <w:rsid w:val="00743151"/>
    <w:rsid w:val="00743186"/>
    <w:rsid w:val="007437E7"/>
    <w:rsid w:val="00743FAA"/>
    <w:rsid w:val="007440C9"/>
    <w:rsid w:val="0074433E"/>
    <w:rsid w:val="007446BA"/>
    <w:rsid w:val="00744773"/>
    <w:rsid w:val="00744A37"/>
    <w:rsid w:val="00744CD0"/>
    <w:rsid w:val="007452B3"/>
    <w:rsid w:val="007453A3"/>
    <w:rsid w:val="00745434"/>
    <w:rsid w:val="0074556D"/>
    <w:rsid w:val="00745A47"/>
    <w:rsid w:val="00745C59"/>
    <w:rsid w:val="00745CDB"/>
    <w:rsid w:val="007462DE"/>
    <w:rsid w:val="0074644E"/>
    <w:rsid w:val="00746788"/>
    <w:rsid w:val="0074697F"/>
    <w:rsid w:val="00746C96"/>
    <w:rsid w:val="00746DD5"/>
    <w:rsid w:val="00746E27"/>
    <w:rsid w:val="00746F40"/>
    <w:rsid w:val="007475E6"/>
    <w:rsid w:val="00747F11"/>
    <w:rsid w:val="007502E8"/>
    <w:rsid w:val="00750468"/>
    <w:rsid w:val="007505E6"/>
    <w:rsid w:val="007507D3"/>
    <w:rsid w:val="00750E82"/>
    <w:rsid w:val="00750F3D"/>
    <w:rsid w:val="00750FC5"/>
    <w:rsid w:val="0075116C"/>
    <w:rsid w:val="0075141B"/>
    <w:rsid w:val="00751BDE"/>
    <w:rsid w:val="00751C7E"/>
    <w:rsid w:val="0075224C"/>
    <w:rsid w:val="0075257F"/>
    <w:rsid w:val="007528D6"/>
    <w:rsid w:val="00752A01"/>
    <w:rsid w:val="00752BEA"/>
    <w:rsid w:val="00752DF6"/>
    <w:rsid w:val="00753420"/>
    <w:rsid w:val="007535BE"/>
    <w:rsid w:val="007537D5"/>
    <w:rsid w:val="007537ED"/>
    <w:rsid w:val="00753A77"/>
    <w:rsid w:val="00753AD0"/>
    <w:rsid w:val="00753B9B"/>
    <w:rsid w:val="00753BC5"/>
    <w:rsid w:val="00753D74"/>
    <w:rsid w:val="007549AA"/>
    <w:rsid w:val="00754BCA"/>
    <w:rsid w:val="00754DF5"/>
    <w:rsid w:val="00755453"/>
    <w:rsid w:val="0075554A"/>
    <w:rsid w:val="00755732"/>
    <w:rsid w:val="00755776"/>
    <w:rsid w:val="00755AAA"/>
    <w:rsid w:val="00756A69"/>
    <w:rsid w:val="00756AB4"/>
    <w:rsid w:val="00756B37"/>
    <w:rsid w:val="007579E6"/>
    <w:rsid w:val="00757A28"/>
    <w:rsid w:val="00757C2C"/>
    <w:rsid w:val="00760275"/>
    <w:rsid w:val="007603C4"/>
    <w:rsid w:val="00760426"/>
    <w:rsid w:val="0076083C"/>
    <w:rsid w:val="00760A9F"/>
    <w:rsid w:val="00760F26"/>
    <w:rsid w:val="007611BC"/>
    <w:rsid w:val="0076187F"/>
    <w:rsid w:val="00761A32"/>
    <w:rsid w:val="00761C15"/>
    <w:rsid w:val="00761CDA"/>
    <w:rsid w:val="007622FE"/>
    <w:rsid w:val="0076273F"/>
    <w:rsid w:val="00762CCC"/>
    <w:rsid w:val="007630F2"/>
    <w:rsid w:val="00763D8C"/>
    <w:rsid w:val="0076408B"/>
    <w:rsid w:val="007641DD"/>
    <w:rsid w:val="0076482D"/>
    <w:rsid w:val="00764ABE"/>
    <w:rsid w:val="00764CC2"/>
    <w:rsid w:val="00764E31"/>
    <w:rsid w:val="00765471"/>
    <w:rsid w:val="007654C3"/>
    <w:rsid w:val="00765545"/>
    <w:rsid w:val="0076571E"/>
    <w:rsid w:val="0076586A"/>
    <w:rsid w:val="00765E33"/>
    <w:rsid w:val="007660F5"/>
    <w:rsid w:val="0076644F"/>
    <w:rsid w:val="007666B2"/>
    <w:rsid w:val="007667A9"/>
    <w:rsid w:val="00766829"/>
    <w:rsid w:val="00766832"/>
    <w:rsid w:val="007671E7"/>
    <w:rsid w:val="0076736F"/>
    <w:rsid w:val="0076738E"/>
    <w:rsid w:val="00767814"/>
    <w:rsid w:val="007679CD"/>
    <w:rsid w:val="00767DFC"/>
    <w:rsid w:val="00770108"/>
    <w:rsid w:val="0077010E"/>
    <w:rsid w:val="007704B9"/>
    <w:rsid w:val="00770CBF"/>
    <w:rsid w:val="00771335"/>
    <w:rsid w:val="0077168B"/>
    <w:rsid w:val="007716E2"/>
    <w:rsid w:val="0077198B"/>
    <w:rsid w:val="00772416"/>
    <w:rsid w:val="007728FB"/>
    <w:rsid w:val="0077295B"/>
    <w:rsid w:val="00772D0E"/>
    <w:rsid w:val="00772F57"/>
    <w:rsid w:val="007735DA"/>
    <w:rsid w:val="0077379D"/>
    <w:rsid w:val="007738D6"/>
    <w:rsid w:val="00773E71"/>
    <w:rsid w:val="00773FFA"/>
    <w:rsid w:val="007740BC"/>
    <w:rsid w:val="0077476E"/>
    <w:rsid w:val="00774BE1"/>
    <w:rsid w:val="00774E2B"/>
    <w:rsid w:val="0077537C"/>
    <w:rsid w:val="007753B4"/>
    <w:rsid w:val="007755BD"/>
    <w:rsid w:val="00775B14"/>
    <w:rsid w:val="00775FA4"/>
    <w:rsid w:val="007764D9"/>
    <w:rsid w:val="00776744"/>
    <w:rsid w:val="00776C6B"/>
    <w:rsid w:val="00777004"/>
    <w:rsid w:val="0077745F"/>
    <w:rsid w:val="00777521"/>
    <w:rsid w:val="00777916"/>
    <w:rsid w:val="00777F17"/>
    <w:rsid w:val="0078011F"/>
    <w:rsid w:val="007801C6"/>
    <w:rsid w:val="0078020D"/>
    <w:rsid w:val="00780237"/>
    <w:rsid w:val="0078051F"/>
    <w:rsid w:val="00781294"/>
    <w:rsid w:val="00781329"/>
    <w:rsid w:val="007819E8"/>
    <w:rsid w:val="00781C81"/>
    <w:rsid w:val="007823BE"/>
    <w:rsid w:val="007824E9"/>
    <w:rsid w:val="00782A28"/>
    <w:rsid w:val="007834CB"/>
    <w:rsid w:val="007838BF"/>
    <w:rsid w:val="007849C2"/>
    <w:rsid w:val="007855A3"/>
    <w:rsid w:val="00785A95"/>
    <w:rsid w:val="00785CD4"/>
    <w:rsid w:val="00786637"/>
    <w:rsid w:val="007866A1"/>
    <w:rsid w:val="007867DE"/>
    <w:rsid w:val="00786980"/>
    <w:rsid w:val="007869A8"/>
    <w:rsid w:val="00786DE5"/>
    <w:rsid w:val="00787565"/>
    <w:rsid w:val="00787C80"/>
    <w:rsid w:val="00787E18"/>
    <w:rsid w:val="00787F88"/>
    <w:rsid w:val="007903B1"/>
    <w:rsid w:val="0079049A"/>
    <w:rsid w:val="00790D46"/>
    <w:rsid w:val="0079116A"/>
    <w:rsid w:val="0079207A"/>
    <w:rsid w:val="00792269"/>
    <w:rsid w:val="0079236E"/>
    <w:rsid w:val="00792514"/>
    <w:rsid w:val="00792712"/>
    <w:rsid w:val="007928F7"/>
    <w:rsid w:val="00792F7E"/>
    <w:rsid w:val="0079310A"/>
    <w:rsid w:val="00793268"/>
    <w:rsid w:val="007932AB"/>
    <w:rsid w:val="00793710"/>
    <w:rsid w:val="00793E5B"/>
    <w:rsid w:val="007940A1"/>
    <w:rsid w:val="00794624"/>
    <w:rsid w:val="00794887"/>
    <w:rsid w:val="007959C5"/>
    <w:rsid w:val="00795B15"/>
    <w:rsid w:val="00795DB7"/>
    <w:rsid w:val="007965AA"/>
    <w:rsid w:val="007965B0"/>
    <w:rsid w:val="00796834"/>
    <w:rsid w:val="00796A0A"/>
    <w:rsid w:val="00796A64"/>
    <w:rsid w:val="00796D64"/>
    <w:rsid w:val="00797B22"/>
    <w:rsid w:val="00797DC0"/>
    <w:rsid w:val="007A003B"/>
    <w:rsid w:val="007A03C1"/>
    <w:rsid w:val="007A0DE1"/>
    <w:rsid w:val="007A0E24"/>
    <w:rsid w:val="007A1187"/>
    <w:rsid w:val="007A1192"/>
    <w:rsid w:val="007A143C"/>
    <w:rsid w:val="007A17A6"/>
    <w:rsid w:val="007A20B8"/>
    <w:rsid w:val="007A210D"/>
    <w:rsid w:val="007A2B8B"/>
    <w:rsid w:val="007A302A"/>
    <w:rsid w:val="007A309E"/>
    <w:rsid w:val="007A3304"/>
    <w:rsid w:val="007A3D50"/>
    <w:rsid w:val="007A4458"/>
    <w:rsid w:val="007A4B52"/>
    <w:rsid w:val="007A4B5E"/>
    <w:rsid w:val="007A4BA0"/>
    <w:rsid w:val="007A4CDD"/>
    <w:rsid w:val="007A4D8D"/>
    <w:rsid w:val="007A5038"/>
    <w:rsid w:val="007A5424"/>
    <w:rsid w:val="007A5697"/>
    <w:rsid w:val="007A5759"/>
    <w:rsid w:val="007A5908"/>
    <w:rsid w:val="007A5C3D"/>
    <w:rsid w:val="007A5D6D"/>
    <w:rsid w:val="007A5F4D"/>
    <w:rsid w:val="007A60DF"/>
    <w:rsid w:val="007A6319"/>
    <w:rsid w:val="007A64FC"/>
    <w:rsid w:val="007A6906"/>
    <w:rsid w:val="007A6A32"/>
    <w:rsid w:val="007A7065"/>
    <w:rsid w:val="007A70B6"/>
    <w:rsid w:val="007A70C3"/>
    <w:rsid w:val="007A71A2"/>
    <w:rsid w:val="007A7831"/>
    <w:rsid w:val="007A7BB6"/>
    <w:rsid w:val="007A7E16"/>
    <w:rsid w:val="007B005F"/>
    <w:rsid w:val="007B03C4"/>
    <w:rsid w:val="007B07F1"/>
    <w:rsid w:val="007B0C84"/>
    <w:rsid w:val="007B0E74"/>
    <w:rsid w:val="007B0F9F"/>
    <w:rsid w:val="007B1393"/>
    <w:rsid w:val="007B1854"/>
    <w:rsid w:val="007B1931"/>
    <w:rsid w:val="007B1996"/>
    <w:rsid w:val="007B1C58"/>
    <w:rsid w:val="007B1C9C"/>
    <w:rsid w:val="007B1D5C"/>
    <w:rsid w:val="007B2B40"/>
    <w:rsid w:val="007B2C89"/>
    <w:rsid w:val="007B31C3"/>
    <w:rsid w:val="007B33B0"/>
    <w:rsid w:val="007B399C"/>
    <w:rsid w:val="007B39F0"/>
    <w:rsid w:val="007B3A38"/>
    <w:rsid w:val="007B3BCC"/>
    <w:rsid w:val="007B3DC6"/>
    <w:rsid w:val="007B4290"/>
    <w:rsid w:val="007B42CC"/>
    <w:rsid w:val="007B42F5"/>
    <w:rsid w:val="007B4670"/>
    <w:rsid w:val="007B4D88"/>
    <w:rsid w:val="007B4E4B"/>
    <w:rsid w:val="007B4E6C"/>
    <w:rsid w:val="007B52D3"/>
    <w:rsid w:val="007B5665"/>
    <w:rsid w:val="007B59BB"/>
    <w:rsid w:val="007B5DBD"/>
    <w:rsid w:val="007B5F02"/>
    <w:rsid w:val="007B61B8"/>
    <w:rsid w:val="007B633E"/>
    <w:rsid w:val="007B6E2D"/>
    <w:rsid w:val="007B736B"/>
    <w:rsid w:val="007B7507"/>
    <w:rsid w:val="007B7656"/>
    <w:rsid w:val="007B7A85"/>
    <w:rsid w:val="007C00BD"/>
    <w:rsid w:val="007C024E"/>
    <w:rsid w:val="007C0359"/>
    <w:rsid w:val="007C065B"/>
    <w:rsid w:val="007C0A68"/>
    <w:rsid w:val="007C0CB2"/>
    <w:rsid w:val="007C0CFC"/>
    <w:rsid w:val="007C104E"/>
    <w:rsid w:val="007C1F64"/>
    <w:rsid w:val="007C1FAD"/>
    <w:rsid w:val="007C20A8"/>
    <w:rsid w:val="007C2238"/>
    <w:rsid w:val="007C2408"/>
    <w:rsid w:val="007C286B"/>
    <w:rsid w:val="007C2E85"/>
    <w:rsid w:val="007C3055"/>
    <w:rsid w:val="007C41F6"/>
    <w:rsid w:val="007C4693"/>
    <w:rsid w:val="007C48B5"/>
    <w:rsid w:val="007C4C31"/>
    <w:rsid w:val="007C4E82"/>
    <w:rsid w:val="007C515D"/>
    <w:rsid w:val="007C5800"/>
    <w:rsid w:val="007C58DD"/>
    <w:rsid w:val="007C5F84"/>
    <w:rsid w:val="007C60A1"/>
    <w:rsid w:val="007C66AF"/>
    <w:rsid w:val="007C6F0B"/>
    <w:rsid w:val="007C7194"/>
    <w:rsid w:val="007C71FB"/>
    <w:rsid w:val="007C7B53"/>
    <w:rsid w:val="007D0855"/>
    <w:rsid w:val="007D0AAD"/>
    <w:rsid w:val="007D0AEC"/>
    <w:rsid w:val="007D1188"/>
    <w:rsid w:val="007D12FD"/>
    <w:rsid w:val="007D13F3"/>
    <w:rsid w:val="007D1928"/>
    <w:rsid w:val="007D1A69"/>
    <w:rsid w:val="007D20CE"/>
    <w:rsid w:val="007D2169"/>
    <w:rsid w:val="007D2D08"/>
    <w:rsid w:val="007D2DDE"/>
    <w:rsid w:val="007D2ED6"/>
    <w:rsid w:val="007D34C3"/>
    <w:rsid w:val="007D365A"/>
    <w:rsid w:val="007D3789"/>
    <w:rsid w:val="007D394D"/>
    <w:rsid w:val="007D3A39"/>
    <w:rsid w:val="007D3D20"/>
    <w:rsid w:val="007D3D9C"/>
    <w:rsid w:val="007D40E0"/>
    <w:rsid w:val="007D43E1"/>
    <w:rsid w:val="007D47AA"/>
    <w:rsid w:val="007D4914"/>
    <w:rsid w:val="007D4A7B"/>
    <w:rsid w:val="007D4AB1"/>
    <w:rsid w:val="007D4B5F"/>
    <w:rsid w:val="007D4BA6"/>
    <w:rsid w:val="007D5060"/>
    <w:rsid w:val="007D533C"/>
    <w:rsid w:val="007D5432"/>
    <w:rsid w:val="007D553C"/>
    <w:rsid w:val="007D56E9"/>
    <w:rsid w:val="007D5F76"/>
    <w:rsid w:val="007D62F4"/>
    <w:rsid w:val="007D6C52"/>
    <w:rsid w:val="007D74B0"/>
    <w:rsid w:val="007D7E7B"/>
    <w:rsid w:val="007E0124"/>
    <w:rsid w:val="007E0740"/>
    <w:rsid w:val="007E08D7"/>
    <w:rsid w:val="007E0919"/>
    <w:rsid w:val="007E0ABB"/>
    <w:rsid w:val="007E0D11"/>
    <w:rsid w:val="007E1D43"/>
    <w:rsid w:val="007E1E61"/>
    <w:rsid w:val="007E20E4"/>
    <w:rsid w:val="007E23D2"/>
    <w:rsid w:val="007E247B"/>
    <w:rsid w:val="007E3435"/>
    <w:rsid w:val="007E39E8"/>
    <w:rsid w:val="007E39ED"/>
    <w:rsid w:val="007E3D4C"/>
    <w:rsid w:val="007E3D4F"/>
    <w:rsid w:val="007E3F39"/>
    <w:rsid w:val="007E4120"/>
    <w:rsid w:val="007E42D0"/>
    <w:rsid w:val="007E43FC"/>
    <w:rsid w:val="007E4483"/>
    <w:rsid w:val="007E45C8"/>
    <w:rsid w:val="007E5595"/>
    <w:rsid w:val="007E55FE"/>
    <w:rsid w:val="007E5AEB"/>
    <w:rsid w:val="007E62B7"/>
    <w:rsid w:val="007E649A"/>
    <w:rsid w:val="007E6A04"/>
    <w:rsid w:val="007E6C25"/>
    <w:rsid w:val="007E6E74"/>
    <w:rsid w:val="007E70C1"/>
    <w:rsid w:val="007E731A"/>
    <w:rsid w:val="007E7A20"/>
    <w:rsid w:val="007E7E30"/>
    <w:rsid w:val="007F08A8"/>
    <w:rsid w:val="007F0A52"/>
    <w:rsid w:val="007F0BD4"/>
    <w:rsid w:val="007F0CC9"/>
    <w:rsid w:val="007F1106"/>
    <w:rsid w:val="007F1312"/>
    <w:rsid w:val="007F1B39"/>
    <w:rsid w:val="007F1C0F"/>
    <w:rsid w:val="007F1EC3"/>
    <w:rsid w:val="007F1F44"/>
    <w:rsid w:val="007F20BF"/>
    <w:rsid w:val="007F24DC"/>
    <w:rsid w:val="007F25BD"/>
    <w:rsid w:val="007F2A63"/>
    <w:rsid w:val="007F2E82"/>
    <w:rsid w:val="007F2E9B"/>
    <w:rsid w:val="007F31E3"/>
    <w:rsid w:val="007F321C"/>
    <w:rsid w:val="007F388F"/>
    <w:rsid w:val="007F39BF"/>
    <w:rsid w:val="007F43C2"/>
    <w:rsid w:val="007F44A2"/>
    <w:rsid w:val="007F4800"/>
    <w:rsid w:val="007F4CE7"/>
    <w:rsid w:val="007F4F97"/>
    <w:rsid w:val="007F5093"/>
    <w:rsid w:val="007F5289"/>
    <w:rsid w:val="007F58ED"/>
    <w:rsid w:val="007F5E79"/>
    <w:rsid w:val="007F6264"/>
    <w:rsid w:val="007F656D"/>
    <w:rsid w:val="007F6780"/>
    <w:rsid w:val="007F6851"/>
    <w:rsid w:val="007F6A21"/>
    <w:rsid w:val="007F6AB3"/>
    <w:rsid w:val="007F6B08"/>
    <w:rsid w:val="007F6BFD"/>
    <w:rsid w:val="007F6EC0"/>
    <w:rsid w:val="007F6F32"/>
    <w:rsid w:val="007F7585"/>
    <w:rsid w:val="007F76B4"/>
    <w:rsid w:val="007F7768"/>
    <w:rsid w:val="007F7E3D"/>
    <w:rsid w:val="0080000D"/>
    <w:rsid w:val="00800558"/>
    <w:rsid w:val="00800C21"/>
    <w:rsid w:val="00800DD8"/>
    <w:rsid w:val="00800E25"/>
    <w:rsid w:val="00800EA5"/>
    <w:rsid w:val="00801F0C"/>
    <w:rsid w:val="008023EE"/>
    <w:rsid w:val="008024FF"/>
    <w:rsid w:val="00802A96"/>
    <w:rsid w:val="00802ACD"/>
    <w:rsid w:val="00802BA6"/>
    <w:rsid w:val="00802C3C"/>
    <w:rsid w:val="00803041"/>
    <w:rsid w:val="00803356"/>
    <w:rsid w:val="00803ABA"/>
    <w:rsid w:val="00803C4E"/>
    <w:rsid w:val="008040BE"/>
    <w:rsid w:val="008044B7"/>
    <w:rsid w:val="0080482B"/>
    <w:rsid w:val="00804D44"/>
    <w:rsid w:val="00805249"/>
    <w:rsid w:val="00805319"/>
    <w:rsid w:val="008053B7"/>
    <w:rsid w:val="008053CE"/>
    <w:rsid w:val="00805796"/>
    <w:rsid w:val="00805998"/>
    <w:rsid w:val="00805E18"/>
    <w:rsid w:val="00805EB7"/>
    <w:rsid w:val="008060C0"/>
    <w:rsid w:val="00806200"/>
    <w:rsid w:val="008062C5"/>
    <w:rsid w:val="00806528"/>
    <w:rsid w:val="008067E9"/>
    <w:rsid w:val="008072D5"/>
    <w:rsid w:val="008079D7"/>
    <w:rsid w:val="008079DB"/>
    <w:rsid w:val="00807F40"/>
    <w:rsid w:val="00810B6A"/>
    <w:rsid w:val="00810B9D"/>
    <w:rsid w:val="00810D0A"/>
    <w:rsid w:val="00810D27"/>
    <w:rsid w:val="00810DDF"/>
    <w:rsid w:val="00810E7F"/>
    <w:rsid w:val="0081193D"/>
    <w:rsid w:val="008119AD"/>
    <w:rsid w:val="00812591"/>
    <w:rsid w:val="00813447"/>
    <w:rsid w:val="008134DF"/>
    <w:rsid w:val="00813593"/>
    <w:rsid w:val="00813DE1"/>
    <w:rsid w:val="008141F0"/>
    <w:rsid w:val="008142BD"/>
    <w:rsid w:val="0081459A"/>
    <w:rsid w:val="00814A59"/>
    <w:rsid w:val="00814B3E"/>
    <w:rsid w:val="0081546F"/>
    <w:rsid w:val="008155F8"/>
    <w:rsid w:val="00815657"/>
    <w:rsid w:val="008156AF"/>
    <w:rsid w:val="008157AA"/>
    <w:rsid w:val="00815997"/>
    <w:rsid w:val="00815FC0"/>
    <w:rsid w:val="0081630E"/>
    <w:rsid w:val="008167D1"/>
    <w:rsid w:val="00816845"/>
    <w:rsid w:val="008168CF"/>
    <w:rsid w:val="00816945"/>
    <w:rsid w:val="008169DB"/>
    <w:rsid w:val="00816ED6"/>
    <w:rsid w:val="00816F17"/>
    <w:rsid w:val="008172F7"/>
    <w:rsid w:val="00817330"/>
    <w:rsid w:val="008175AD"/>
    <w:rsid w:val="00817A96"/>
    <w:rsid w:val="00817EDD"/>
    <w:rsid w:val="00817EF1"/>
    <w:rsid w:val="00820084"/>
    <w:rsid w:val="008205B5"/>
    <w:rsid w:val="0082116C"/>
    <w:rsid w:val="008214D8"/>
    <w:rsid w:val="00821CCA"/>
    <w:rsid w:val="00821F56"/>
    <w:rsid w:val="0082236C"/>
    <w:rsid w:val="00822567"/>
    <w:rsid w:val="008229F4"/>
    <w:rsid w:val="00823142"/>
    <w:rsid w:val="008231ED"/>
    <w:rsid w:val="00823273"/>
    <w:rsid w:val="00823403"/>
    <w:rsid w:val="00823582"/>
    <w:rsid w:val="00823A44"/>
    <w:rsid w:val="00823A80"/>
    <w:rsid w:val="00823C03"/>
    <w:rsid w:val="00823E52"/>
    <w:rsid w:val="00823EB3"/>
    <w:rsid w:val="0082422C"/>
    <w:rsid w:val="00824285"/>
    <w:rsid w:val="008248DC"/>
    <w:rsid w:val="00824AAE"/>
    <w:rsid w:val="00824C49"/>
    <w:rsid w:val="00824CD8"/>
    <w:rsid w:val="00824F9F"/>
    <w:rsid w:val="00825351"/>
    <w:rsid w:val="0082535C"/>
    <w:rsid w:val="0082537E"/>
    <w:rsid w:val="0082567A"/>
    <w:rsid w:val="00825882"/>
    <w:rsid w:val="00825D4C"/>
    <w:rsid w:val="00825DAF"/>
    <w:rsid w:val="00826047"/>
    <w:rsid w:val="008262F6"/>
    <w:rsid w:val="00826518"/>
    <w:rsid w:val="00826614"/>
    <w:rsid w:val="0082718E"/>
    <w:rsid w:val="0082758E"/>
    <w:rsid w:val="0082780C"/>
    <w:rsid w:val="00827CF0"/>
    <w:rsid w:val="00827E7A"/>
    <w:rsid w:val="00827F8E"/>
    <w:rsid w:val="00827FA4"/>
    <w:rsid w:val="008300CD"/>
    <w:rsid w:val="008302AA"/>
    <w:rsid w:val="0083053D"/>
    <w:rsid w:val="008307DE"/>
    <w:rsid w:val="0083093D"/>
    <w:rsid w:val="00831036"/>
    <w:rsid w:val="00831BD5"/>
    <w:rsid w:val="00831BF7"/>
    <w:rsid w:val="00831C6D"/>
    <w:rsid w:val="00831C99"/>
    <w:rsid w:val="00832172"/>
    <w:rsid w:val="00832229"/>
    <w:rsid w:val="0083222B"/>
    <w:rsid w:val="00832541"/>
    <w:rsid w:val="00832A67"/>
    <w:rsid w:val="00832F43"/>
    <w:rsid w:val="008330DF"/>
    <w:rsid w:val="008334DF"/>
    <w:rsid w:val="008336E1"/>
    <w:rsid w:val="00833B30"/>
    <w:rsid w:val="00833D42"/>
    <w:rsid w:val="00833DE7"/>
    <w:rsid w:val="008340C1"/>
    <w:rsid w:val="00834478"/>
    <w:rsid w:val="0083461A"/>
    <w:rsid w:val="008346BB"/>
    <w:rsid w:val="00834A41"/>
    <w:rsid w:val="00835038"/>
    <w:rsid w:val="008355C9"/>
    <w:rsid w:val="0083588F"/>
    <w:rsid w:val="00835C78"/>
    <w:rsid w:val="00835D89"/>
    <w:rsid w:val="0083616C"/>
    <w:rsid w:val="008361A6"/>
    <w:rsid w:val="008361BE"/>
    <w:rsid w:val="0083624F"/>
    <w:rsid w:val="00836468"/>
    <w:rsid w:val="008365A9"/>
    <w:rsid w:val="008365F9"/>
    <w:rsid w:val="0083667E"/>
    <w:rsid w:val="00836813"/>
    <w:rsid w:val="00836BD7"/>
    <w:rsid w:val="008375C2"/>
    <w:rsid w:val="00837757"/>
    <w:rsid w:val="008377F2"/>
    <w:rsid w:val="00837815"/>
    <w:rsid w:val="00837B98"/>
    <w:rsid w:val="00840345"/>
    <w:rsid w:val="008409E5"/>
    <w:rsid w:val="00840A16"/>
    <w:rsid w:val="00840BE0"/>
    <w:rsid w:val="00840C55"/>
    <w:rsid w:val="00840CA9"/>
    <w:rsid w:val="0084101F"/>
    <w:rsid w:val="0084109D"/>
    <w:rsid w:val="0084112D"/>
    <w:rsid w:val="0084121C"/>
    <w:rsid w:val="00841291"/>
    <w:rsid w:val="00841806"/>
    <w:rsid w:val="0084210E"/>
    <w:rsid w:val="008427F4"/>
    <w:rsid w:val="00842BB1"/>
    <w:rsid w:val="00842F44"/>
    <w:rsid w:val="008430B1"/>
    <w:rsid w:val="008438B2"/>
    <w:rsid w:val="00843956"/>
    <w:rsid w:val="00843A23"/>
    <w:rsid w:val="00843A8E"/>
    <w:rsid w:val="00843D16"/>
    <w:rsid w:val="00844073"/>
    <w:rsid w:val="0084478E"/>
    <w:rsid w:val="008448F8"/>
    <w:rsid w:val="00844990"/>
    <w:rsid w:val="00844BC3"/>
    <w:rsid w:val="00845500"/>
    <w:rsid w:val="0084590F"/>
    <w:rsid w:val="008459EA"/>
    <w:rsid w:val="00845AF6"/>
    <w:rsid w:val="00846205"/>
    <w:rsid w:val="008462F0"/>
    <w:rsid w:val="0084631E"/>
    <w:rsid w:val="0084652C"/>
    <w:rsid w:val="00846BF9"/>
    <w:rsid w:val="00847100"/>
    <w:rsid w:val="00847224"/>
    <w:rsid w:val="00847312"/>
    <w:rsid w:val="008473DD"/>
    <w:rsid w:val="00847B2E"/>
    <w:rsid w:val="0085042B"/>
    <w:rsid w:val="00850723"/>
    <w:rsid w:val="00850777"/>
    <w:rsid w:val="00850C3D"/>
    <w:rsid w:val="00850CED"/>
    <w:rsid w:val="00850EE4"/>
    <w:rsid w:val="00850EEA"/>
    <w:rsid w:val="00851308"/>
    <w:rsid w:val="00851560"/>
    <w:rsid w:val="008519B3"/>
    <w:rsid w:val="00851ED5"/>
    <w:rsid w:val="00851F66"/>
    <w:rsid w:val="00852371"/>
    <w:rsid w:val="008523B5"/>
    <w:rsid w:val="0085254E"/>
    <w:rsid w:val="00852675"/>
    <w:rsid w:val="00853042"/>
    <w:rsid w:val="008531F3"/>
    <w:rsid w:val="008538A9"/>
    <w:rsid w:val="00853C00"/>
    <w:rsid w:val="00853CA4"/>
    <w:rsid w:val="008546DE"/>
    <w:rsid w:val="00854849"/>
    <w:rsid w:val="00854A0C"/>
    <w:rsid w:val="00854A71"/>
    <w:rsid w:val="00854D47"/>
    <w:rsid w:val="008551E1"/>
    <w:rsid w:val="0085565F"/>
    <w:rsid w:val="00855C9D"/>
    <w:rsid w:val="00855E52"/>
    <w:rsid w:val="00856340"/>
    <w:rsid w:val="00856A6E"/>
    <w:rsid w:val="00856B34"/>
    <w:rsid w:val="00856D5D"/>
    <w:rsid w:val="00856E27"/>
    <w:rsid w:val="008570AE"/>
    <w:rsid w:val="008575B4"/>
    <w:rsid w:val="00857738"/>
    <w:rsid w:val="00857A97"/>
    <w:rsid w:val="00857C6F"/>
    <w:rsid w:val="00857D91"/>
    <w:rsid w:val="00857E0A"/>
    <w:rsid w:val="0086045E"/>
    <w:rsid w:val="00860577"/>
    <w:rsid w:val="008617A4"/>
    <w:rsid w:val="008619A8"/>
    <w:rsid w:val="00861CAD"/>
    <w:rsid w:val="00861E86"/>
    <w:rsid w:val="00861F24"/>
    <w:rsid w:val="008620D0"/>
    <w:rsid w:val="0086252F"/>
    <w:rsid w:val="00862AE6"/>
    <w:rsid w:val="00862B0E"/>
    <w:rsid w:val="00862C88"/>
    <w:rsid w:val="00862D3E"/>
    <w:rsid w:val="0086310D"/>
    <w:rsid w:val="00863643"/>
    <w:rsid w:val="008636DA"/>
    <w:rsid w:val="008637CF"/>
    <w:rsid w:val="00863B06"/>
    <w:rsid w:val="00863E07"/>
    <w:rsid w:val="00864393"/>
    <w:rsid w:val="00865C60"/>
    <w:rsid w:val="00865D02"/>
    <w:rsid w:val="0086609A"/>
    <w:rsid w:val="008662BC"/>
    <w:rsid w:val="0086680F"/>
    <w:rsid w:val="00866C5E"/>
    <w:rsid w:val="00866CEC"/>
    <w:rsid w:val="0086704E"/>
    <w:rsid w:val="008671A2"/>
    <w:rsid w:val="008674F1"/>
    <w:rsid w:val="008675BD"/>
    <w:rsid w:val="00867609"/>
    <w:rsid w:val="00867693"/>
    <w:rsid w:val="00870044"/>
    <w:rsid w:val="00870721"/>
    <w:rsid w:val="00871126"/>
    <w:rsid w:val="00871641"/>
    <w:rsid w:val="0087166C"/>
    <w:rsid w:val="008718ED"/>
    <w:rsid w:val="008719C6"/>
    <w:rsid w:val="008722B4"/>
    <w:rsid w:val="00872AE5"/>
    <w:rsid w:val="00873369"/>
    <w:rsid w:val="008743A9"/>
    <w:rsid w:val="008750A3"/>
    <w:rsid w:val="0087526C"/>
    <w:rsid w:val="0087550D"/>
    <w:rsid w:val="008755AC"/>
    <w:rsid w:val="00875939"/>
    <w:rsid w:val="00875A1B"/>
    <w:rsid w:val="00875D22"/>
    <w:rsid w:val="008763B9"/>
    <w:rsid w:val="00876A5E"/>
    <w:rsid w:val="00876DE9"/>
    <w:rsid w:val="00876E92"/>
    <w:rsid w:val="00877111"/>
    <w:rsid w:val="008773A9"/>
    <w:rsid w:val="00877475"/>
    <w:rsid w:val="008775B6"/>
    <w:rsid w:val="0087774F"/>
    <w:rsid w:val="00877CC2"/>
    <w:rsid w:val="00877DF0"/>
    <w:rsid w:val="0088036C"/>
    <w:rsid w:val="00880BB8"/>
    <w:rsid w:val="00881544"/>
    <w:rsid w:val="0088160B"/>
    <w:rsid w:val="00881796"/>
    <w:rsid w:val="00881A2F"/>
    <w:rsid w:val="00881C4A"/>
    <w:rsid w:val="00881E3B"/>
    <w:rsid w:val="008820E6"/>
    <w:rsid w:val="0088251C"/>
    <w:rsid w:val="00882579"/>
    <w:rsid w:val="008829F9"/>
    <w:rsid w:val="00882ABF"/>
    <w:rsid w:val="00882C34"/>
    <w:rsid w:val="00883104"/>
    <w:rsid w:val="008833E7"/>
    <w:rsid w:val="008837D4"/>
    <w:rsid w:val="00883C03"/>
    <w:rsid w:val="00883C7F"/>
    <w:rsid w:val="00883F05"/>
    <w:rsid w:val="0088453D"/>
    <w:rsid w:val="008845A9"/>
    <w:rsid w:val="008846F3"/>
    <w:rsid w:val="00884715"/>
    <w:rsid w:val="00884BFD"/>
    <w:rsid w:val="00884F45"/>
    <w:rsid w:val="00885162"/>
    <w:rsid w:val="008853D8"/>
    <w:rsid w:val="00885900"/>
    <w:rsid w:val="00885AD1"/>
    <w:rsid w:val="00886152"/>
    <w:rsid w:val="008869D2"/>
    <w:rsid w:val="00886C95"/>
    <w:rsid w:val="008875C0"/>
    <w:rsid w:val="00887617"/>
    <w:rsid w:val="0088772A"/>
    <w:rsid w:val="00887757"/>
    <w:rsid w:val="00887774"/>
    <w:rsid w:val="0088779E"/>
    <w:rsid w:val="00887890"/>
    <w:rsid w:val="008879B7"/>
    <w:rsid w:val="00887F88"/>
    <w:rsid w:val="0089028B"/>
    <w:rsid w:val="008907D6"/>
    <w:rsid w:val="00890849"/>
    <w:rsid w:val="0089099E"/>
    <w:rsid w:val="00890F1C"/>
    <w:rsid w:val="00891101"/>
    <w:rsid w:val="008916C7"/>
    <w:rsid w:val="0089184D"/>
    <w:rsid w:val="00891B60"/>
    <w:rsid w:val="00891D96"/>
    <w:rsid w:val="00891EBF"/>
    <w:rsid w:val="008924F1"/>
    <w:rsid w:val="00892666"/>
    <w:rsid w:val="00892729"/>
    <w:rsid w:val="008929E1"/>
    <w:rsid w:val="00892C71"/>
    <w:rsid w:val="00892E14"/>
    <w:rsid w:val="00892FAE"/>
    <w:rsid w:val="00893161"/>
    <w:rsid w:val="00893489"/>
    <w:rsid w:val="0089351A"/>
    <w:rsid w:val="0089383E"/>
    <w:rsid w:val="008938CA"/>
    <w:rsid w:val="00893AE9"/>
    <w:rsid w:val="0089407A"/>
    <w:rsid w:val="008941FE"/>
    <w:rsid w:val="008943FB"/>
    <w:rsid w:val="00894457"/>
    <w:rsid w:val="00894CB3"/>
    <w:rsid w:val="00894DCD"/>
    <w:rsid w:val="00894EC7"/>
    <w:rsid w:val="00894F27"/>
    <w:rsid w:val="00895194"/>
    <w:rsid w:val="00895419"/>
    <w:rsid w:val="00895F8E"/>
    <w:rsid w:val="00895FB8"/>
    <w:rsid w:val="008961DD"/>
    <w:rsid w:val="00896303"/>
    <w:rsid w:val="00896345"/>
    <w:rsid w:val="00896572"/>
    <w:rsid w:val="0089661B"/>
    <w:rsid w:val="00896647"/>
    <w:rsid w:val="008967F4"/>
    <w:rsid w:val="00896978"/>
    <w:rsid w:val="0089743B"/>
    <w:rsid w:val="00897890"/>
    <w:rsid w:val="00897DD7"/>
    <w:rsid w:val="00897E62"/>
    <w:rsid w:val="008A00D1"/>
    <w:rsid w:val="008A0122"/>
    <w:rsid w:val="008A01EC"/>
    <w:rsid w:val="008A0648"/>
    <w:rsid w:val="008A0850"/>
    <w:rsid w:val="008A0B25"/>
    <w:rsid w:val="008A0CEB"/>
    <w:rsid w:val="008A0FFD"/>
    <w:rsid w:val="008A1102"/>
    <w:rsid w:val="008A1246"/>
    <w:rsid w:val="008A1654"/>
    <w:rsid w:val="008A17D7"/>
    <w:rsid w:val="008A189C"/>
    <w:rsid w:val="008A18A9"/>
    <w:rsid w:val="008A1B07"/>
    <w:rsid w:val="008A1BFA"/>
    <w:rsid w:val="008A1C17"/>
    <w:rsid w:val="008A1F55"/>
    <w:rsid w:val="008A21D3"/>
    <w:rsid w:val="008A22A2"/>
    <w:rsid w:val="008A2302"/>
    <w:rsid w:val="008A2721"/>
    <w:rsid w:val="008A29A0"/>
    <w:rsid w:val="008A2A09"/>
    <w:rsid w:val="008A2C97"/>
    <w:rsid w:val="008A2E04"/>
    <w:rsid w:val="008A2EEF"/>
    <w:rsid w:val="008A30B9"/>
    <w:rsid w:val="008A3518"/>
    <w:rsid w:val="008A37D2"/>
    <w:rsid w:val="008A37FC"/>
    <w:rsid w:val="008A3923"/>
    <w:rsid w:val="008A3F3C"/>
    <w:rsid w:val="008A449B"/>
    <w:rsid w:val="008A47FD"/>
    <w:rsid w:val="008A48B7"/>
    <w:rsid w:val="008A4BE9"/>
    <w:rsid w:val="008A5684"/>
    <w:rsid w:val="008A584B"/>
    <w:rsid w:val="008A6539"/>
    <w:rsid w:val="008A654F"/>
    <w:rsid w:val="008A673E"/>
    <w:rsid w:val="008A699D"/>
    <w:rsid w:val="008A6DE4"/>
    <w:rsid w:val="008A71ED"/>
    <w:rsid w:val="008A7252"/>
    <w:rsid w:val="008A7564"/>
    <w:rsid w:val="008A7942"/>
    <w:rsid w:val="008A7A6F"/>
    <w:rsid w:val="008B0478"/>
    <w:rsid w:val="008B0524"/>
    <w:rsid w:val="008B10D8"/>
    <w:rsid w:val="008B131F"/>
    <w:rsid w:val="008B1453"/>
    <w:rsid w:val="008B17D0"/>
    <w:rsid w:val="008B1BF3"/>
    <w:rsid w:val="008B1E4A"/>
    <w:rsid w:val="008B242F"/>
    <w:rsid w:val="008B24CC"/>
    <w:rsid w:val="008B2986"/>
    <w:rsid w:val="008B2CAC"/>
    <w:rsid w:val="008B2FF6"/>
    <w:rsid w:val="008B315C"/>
    <w:rsid w:val="008B32FC"/>
    <w:rsid w:val="008B3511"/>
    <w:rsid w:val="008B3666"/>
    <w:rsid w:val="008B3B41"/>
    <w:rsid w:val="008B3D71"/>
    <w:rsid w:val="008B3E02"/>
    <w:rsid w:val="008B4723"/>
    <w:rsid w:val="008B490F"/>
    <w:rsid w:val="008B4ACF"/>
    <w:rsid w:val="008B5510"/>
    <w:rsid w:val="008B578F"/>
    <w:rsid w:val="008B583E"/>
    <w:rsid w:val="008B5C26"/>
    <w:rsid w:val="008B5D59"/>
    <w:rsid w:val="008B5D8A"/>
    <w:rsid w:val="008B5DCC"/>
    <w:rsid w:val="008B5EF2"/>
    <w:rsid w:val="008B6070"/>
    <w:rsid w:val="008B60FA"/>
    <w:rsid w:val="008B64D1"/>
    <w:rsid w:val="008B6541"/>
    <w:rsid w:val="008B65C0"/>
    <w:rsid w:val="008B670F"/>
    <w:rsid w:val="008B6CB6"/>
    <w:rsid w:val="008B6D5F"/>
    <w:rsid w:val="008B7016"/>
    <w:rsid w:val="008B7421"/>
    <w:rsid w:val="008B7EA2"/>
    <w:rsid w:val="008C054A"/>
    <w:rsid w:val="008C0F49"/>
    <w:rsid w:val="008C12D0"/>
    <w:rsid w:val="008C184A"/>
    <w:rsid w:val="008C2B1D"/>
    <w:rsid w:val="008C30C4"/>
    <w:rsid w:val="008C30CD"/>
    <w:rsid w:val="008C313A"/>
    <w:rsid w:val="008C3353"/>
    <w:rsid w:val="008C359C"/>
    <w:rsid w:val="008C35A7"/>
    <w:rsid w:val="008C3709"/>
    <w:rsid w:val="008C39B1"/>
    <w:rsid w:val="008C3B9A"/>
    <w:rsid w:val="008C3F05"/>
    <w:rsid w:val="008C4002"/>
    <w:rsid w:val="008C4234"/>
    <w:rsid w:val="008C4434"/>
    <w:rsid w:val="008C449F"/>
    <w:rsid w:val="008C4A86"/>
    <w:rsid w:val="008C4C20"/>
    <w:rsid w:val="008C4FA3"/>
    <w:rsid w:val="008C5A0E"/>
    <w:rsid w:val="008C5A68"/>
    <w:rsid w:val="008C5CE3"/>
    <w:rsid w:val="008C65DA"/>
    <w:rsid w:val="008C6848"/>
    <w:rsid w:val="008C6930"/>
    <w:rsid w:val="008C69CA"/>
    <w:rsid w:val="008C6CE8"/>
    <w:rsid w:val="008C6E59"/>
    <w:rsid w:val="008C73DC"/>
    <w:rsid w:val="008C74BA"/>
    <w:rsid w:val="008C74D1"/>
    <w:rsid w:val="008C75AC"/>
    <w:rsid w:val="008C7922"/>
    <w:rsid w:val="008C79D5"/>
    <w:rsid w:val="008C7C9C"/>
    <w:rsid w:val="008C7CE5"/>
    <w:rsid w:val="008C7D17"/>
    <w:rsid w:val="008C7D7C"/>
    <w:rsid w:val="008C7ED9"/>
    <w:rsid w:val="008D0333"/>
    <w:rsid w:val="008D033C"/>
    <w:rsid w:val="008D0553"/>
    <w:rsid w:val="008D058A"/>
    <w:rsid w:val="008D072C"/>
    <w:rsid w:val="008D0D7D"/>
    <w:rsid w:val="008D0E4A"/>
    <w:rsid w:val="008D0FF9"/>
    <w:rsid w:val="008D1850"/>
    <w:rsid w:val="008D1BC0"/>
    <w:rsid w:val="008D1D36"/>
    <w:rsid w:val="008D202B"/>
    <w:rsid w:val="008D2324"/>
    <w:rsid w:val="008D25C0"/>
    <w:rsid w:val="008D28E1"/>
    <w:rsid w:val="008D29E7"/>
    <w:rsid w:val="008D2B14"/>
    <w:rsid w:val="008D2EE9"/>
    <w:rsid w:val="008D3539"/>
    <w:rsid w:val="008D395C"/>
    <w:rsid w:val="008D3F14"/>
    <w:rsid w:val="008D4203"/>
    <w:rsid w:val="008D46E9"/>
    <w:rsid w:val="008D4887"/>
    <w:rsid w:val="008D4B20"/>
    <w:rsid w:val="008D4B89"/>
    <w:rsid w:val="008D4E9D"/>
    <w:rsid w:val="008D4F76"/>
    <w:rsid w:val="008D52AF"/>
    <w:rsid w:val="008D608B"/>
    <w:rsid w:val="008D62BD"/>
    <w:rsid w:val="008D63BF"/>
    <w:rsid w:val="008D650E"/>
    <w:rsid w:val="008D6860"/>
    <w:rsid w:val="008D68DA"/>
    <w:rsid w:val="008D698C"/>
    <w:rsid w:val="008D69B4"/>
    <w:rsid w:val="008D6A75"/>
    <w:rsid w:val="008D6E40"/>
    <w:rsid w:val="008D7159"/>
    <w:rsid w:val="008D7178"/>
    <w:rsid w:val="008D7416"/>
    <w:rsid w:val="008D74E1"/>
    <w:rsid w:val="008D7779"/>
    <w:rsid w:val="008D780E"/>
    <w:rsid w:val="008D78FD"/>
    <w:rsid w:val="008D7B45"/>
    <w:rsid w:val="008D7D8B"/>
    <w:rsid w:val="008E0136"/>
    <w:rsid w:val="008E024C"/>
    <w:rsid w:val="008E06C1"/>
    <w:rsid w:val="008E077B"/>
    <w:rsid w:val="008E07AA"/>
    <w:rsid w:val="008E0884"/>
    <w:rsid w:val="008E08F9"/>
    <w:rsid w:val="008E0B8C"/>
    <w:rsid w:val="008E0BCB"/>
    <w:rsid w:val="008E0F67"/>
    <w:rsid w:val="008E1643"/>
    <w:rsid w:val="008E1679"/>
    <w:rsid w:val="008E1730"/>
    <w:rsid w:val="008E1BC8"/>
    <w:rsid w:val="008E1CBC"/>
    <w:rsid w:val="008E1D97"/>
    <w:rsid w:val="008E2322"/>
    <w:rsid w:val="008E2328"/>
    <w:rsid w:val="008E2402"/>
    <w:rsid w:val="008E266D"/>
    <w:rsid w:val="008E2842"/>
    <w:rsid w:val="008E296D"/>
    <w:rsid w:val="008E31F0"/>
    <w:rsid w:val="008E36C2"/>
    <w:rsid w:val="008E399E"/>
    <w:rsid w:val="008E3F2C"/>
    <w:rsid w:val="008E40C5"/>
    <w:rsid w:val="008E4370"/>
    <w:rsid w:val="008E4666"/>
    <w:rsid w:val="008E48C5"/>
    <w:rsid w:val="008E4D04"/>
    <w:rsid w:val="008E4F7F"/>
    <w:rsid w:val="008E5154"/>
    <w:rsid w:val="008E5423"/>
    <w:rsid w:val="008E54A6"/>
    <w:rsid w:val="008E5A7D"/>
    <w:rsid w:val="008E5B53"/>
    <w:rsid w:val="008E6298"/>
    <w:rsid w:val="008E6531"/>
    <w:rsid w:val="008E69D8"/>
    <w:rsid w:val="008E6F2B"/>
    <w:rsid w:val="008E7647"/>
    <w:rsid w:val="008E7949"/>
    <w:rsid w:val="008F0174"/>
    <w:rsid w:val="008F0954"/>
    <w:rsid w:val="008F0F03"/>
    <w:rsid w:val="008F1047"/>
    <w:rsid w:val="008F10CA"/>
    <w:rsid w:val="008F12C0"/>
    <w:rsid w:val="008F1558"/>
    <w:rsid w:val="008F1CBD"/>
    <w:rsid w:val="008F200A"/>
    <w:rsid w:val="008F2027"/>
    <w:rsid w:val="008F2036"/>
    <w:rsid w:val="008F207A"/>
    <w:rsid w:val="008F2294"/>
    <w:rsid w:val="008F25D6"/>
    <w:rsid w:val="008F283C"/>
    <w:rsid w:val="008F2BB4"/>
    <w:rsid w:val="008F2D5E"/>
    <w:rsid w:val="008F3541"/>
    <w:rsid w:val="008F38AE"/>
    <w:rsid w:val="008F3E58"/>
    <w:rsid w:val="008F3F6F"/>
    <w:rsid w:val="008F46EA"/>
    <w:rsid w:val="008F4C72"/>
    <w:rsid w:val="008F4F84"/>
    <w:rsid w:val="008F51E6"/>
    <w:rsid w:val="008F53A0"/>
    <w:rsid w:val="008F54F8"/>
    <w:rsid w:val="008F55C6"/>
    <w:rsid w:val="008F62BF"/>
    <w:rsid w:val="008F638D"/>
    <w:rsid w:val="008F6668"/>
    <w:rsid w:val="008F69B4"/>
    <w:rsid w:val="008F73B8"/>
    <w:rsid w:val="008F7587"/>
    <w:rsid w:val="008F78C5"/>
    <w:rsid w:val="008F78DA"/>
    <w:rsid w:val="008F7918"/>
    <w:rsid w:val="008F7B9D"/>
    <w:rsid w:val="008F7E53"/>
    <w:rsid w:val="00900788"/>
    <w:rsid w:val="009007AA"/>
    <w:rsid w:val="00900C1B"/>
    <w:rsid w:val="00900D9C"/>
    <w:rsid w:val="00900F17"/>
    <w:rsid w:val="00901123"/>
    <w:rsid w:val="00901752"/>
    <w:rsid w:val="0090196D"/>
    <w:rsid w:val="00901AA1"/>
    <w:rsid w:val="00901B07"/>
    <w:rsid w:val="00902754"/>
    <w:rsid w:val="00902984"/>
    <w:rsid w:val="00902DED"/>
    <w:rsid w:val="00902EE0"/>
    <w:rsid w:val="0090344D"/>
    <w:rsid w:val="0090375D"/>
    <w:rsid w:val="00903886"/>
    <w:rsid w:val="00903D98"/>
    <w:rsid w:val="00903FA2"/>
    <w:rsid w:val="0090411E"/>
    <w:rsid w:val="0090415A"/>
    <w:rsid w:val="0090460A"/>
    <w:rsid w:val="00904D2F"/>
    <w:rsid w:val="00905D46"/>
    <w:rsid w:val="00905D8E"/>
    <w:rsid w:val="00905DBC"/>
    <w:rsid w:val="00906152"/>
    <w:rsid w:val="0090636F"/>
    <w:rsid w:val="00906509"/>
    <w:rsid w:val="00906874"/>
    <w:rsid w:val="00906AB8"/>
    <w:rsid w:val="00906E87"/>
    <w:rsid w:val="00906F33"/>
    <w:rsid w:val="00907046"/>
    <w:rsid w:val="00907999"/>
    <w:rsid w:val="00907A9D"/>
    <w:rsid w:val="00907C9C"/>
    <w:rsid w:val="00907E9E"/>
    <w:rsid w:val="00910496"/>
    <w:rsid w:val="00910521"/>
    <w:rsid w:val="009113BC"/>
    <w:rsid w:val="009114BD"/>
    <w:rsid w:val="00911717"/>
    <w:rsid w:val="00911949"/>
    <w:rsid w:val="009119C5"/>
    <w:rsid w:val="00911A1B"/>
    <w:rsid w:val="00911C33"/>
    <w:rsid w:val="00911E6E"/>
    <w:rsid w:val="00912001"/>
    <w:rsid w:val="009126BB"/>
    <w:rsid w:val="00912733"/>
    <w:rsid w:val="00912D15"/>
    <w:rsid w:val="00912D1F"/>
    <w:rsid w:val="00912D7B"/>
    <w:rsid w:val="00913431"/>
    <w:rsid w:val="00913465"/>
    <w:rsid w:val="00913614"/>
    <w:rsid w:val="00913D1B"/>
    <w:rsid w:val="00913E02"/>
    <w:rsid w:val="00913FB0"/>
    <w:rsid w:val="00914A6A"/>
    <w:rsid w:val="00914B21"/>
    <w:rsid w:val="009153A5"/>
    <w:rsid w:val="009153E5"/>
    <w:rsid w:val="0091544E"/>
    <w:rsid w:val="009155C7"/>
    <w:rsid w:val="00915D44"/>
    <w:rsid w:val="009163F5"/>
    <w:rsid w:val="00916926"/>
    <w:rsid w:val="00916B0E"/>
    <w:rsid w:val="00916CB9"/>
    <w:rsid w:val="00916F3F"/>
    <w:rsid w:val="00916F60"/>
    <w:rsid w:val="00916F6D"/>
    <w:rsid w:val="0091701E"/>
    <w:rsid w:val="00917ABE"/>
    <w:rsid w:val="00917C4E"/>
    <w:rsid w:val="00920276"/>
    <w:rsid w:val="00920301"/>
    <w:rsid w:val="009204D6"/>
    <w:rsid w:val="009206C4"/>
    <w:rsid w:val="00921380"/>
    <w:rsid w:val="009216EB"/>
    <w:rsid w:val="00921921"/>
    <w:rsid w:val="00921C0B"/>
    <w:rsid w:val="00922216"/>
    <w:rsid w:val="009223BD"/>
    <w:rsid w:val="00922601"/>
    <w:rsid w:val="009229F6"/>
    <w:rsid w:val="00922E53"/>
    <w:rsid w:val="0092300F"/>
    <w:rsid w:val="009233AE"/>
    <w:rsid w:val="00923A0F"/>
    <w:rsid w:val="00923D2A"/>
    <w:rsid w:val="009240B9"/>
    <w:rsid w:val="0092498A"/>
    <w:rsid w:val="00924EF4"/>
    <w:rsid w:val="009252A5"/>
    <w:rsid w:val="009254C0"/>
    <w:rsid w:val="00925E1C"/>
    <w:rsid w:val="00925FDE"/>
    <w:rsid w:val="0092619D"/>
    <w:rsid w:val="0092627D"/>
    <w:rsid w:val="00926797"/>
    <w:rsid w:val="00926B5F"/>
    <w:rsid w:val="00926DAC"/>
    <w:rsid w:val="0092701E"/>
    <w:rsid w:val="009271B6"/>
    <w:rsid w:val="009272A3"/>
    <w:rsid w:val="00927490"/>
    <w:rsid w:val="00927D97"/>
    <w:rsid w:val="00930095"/>
    <w:rsid w:val="0093017B"/>
    <w:rsid w:val="0093035A"/>
    <w:rsid w:val="00930C1E"/>
    <w:rsid w:val="00930E4E"/>
    <w:rsid w:val="00930EE9"/>
    <w:rsid w:val="00931024"/>
    <w:rsid w:val="00931850"/>
    <w:rsid w:val="009319A7"/>
    <w:rsid w:val="00931F18"/>
    <w:rsid w:val="0093222D"/>
    <w:rsid w:val="00932255"/>
    <w:rsid w:val="009328B3"/>
    <w:rsid w:val="00932C5D"/>
    <w:rsid w:val="00932C87"/>
    <w:rsid w:val="00932CAD"/>
    <w:rsid w:val="00933907"/>
    <w:rsid w:val="009342D2"/>
    <w:rsid w:val="00934374"/>
    <w:rsid w:val="00934395"/>
    <w:rsid w:val="00934593"/>
    <w:rsid w:val="00934B5E"/>
    <w:rsid w:val="00934E0E"/>
    <w:rsid w:val="009351F7"/>
    <w:rsid w:val="00935255"/>
    <w:rsid w:val="009352AE"/>
    <w:rsid w:val="009353F5"/>
    <w:rsid w:val="00935E2B"/>
    <w:rsid w:val="009365AB"/>
    <w:rsid w:val="009368A0"/>
    <w:rsid w:val="00936CCF"/>
    <w:rsid w:val="00936E83"/>
    <w:rsid w:val="00936ED2"/>
    <w:rsid w:val="009372DF"/>
    <w:rsid w:val="009372E6"/>
    <w:rsid w:val="009374A5"/>
    <w:rsid w:val="0094038F"/>
    <w:rsid w:val="009404F9"/>
    <w:rsid w:val="0094056C"/>
    <w:rsid w:val="00940873"/>
    <w:rsid w:val="009412A9"/>
    <w:rsid w:val="00941C2C"/>
    <w:rsid w:val="00941DA3"/>
    <w:rsid w:val="00941DB3"/>
    <w:rsid w:val="00941F42"/>
    <w:rsid w:val="00942441"/>
    <w:rsid w:val="00942918"/>
    <w:rsid w:val="00942E33"/>
    <w:rsid w:val="00943131"/>
    <w:rsid w:val="0094333E"/>
    <w:rsid w:val="0094338E"/>
    <w:rsid w:val="009438AA"/>
    <w:rsid w:val="00943B2D"/>
    <w:rsid w:val="00943DCC"/>
    <w:rsid w:val="009441D5"/>
    <w:rsid w:val="0094449A"/>
    <w:rsid w:val="0094488E"/>
    <w:rsid w:val="0094493C"/>
    <w:rsid w:val="00945027"/>
    <w:rsid w:val="009457AD"/>
    <w:rsid w:val="00945F87"/>
    <w:rsid w:val="00946869"/>
    <w:rsid w:val="00946E12"/>
    <w:rsid w:val="009470B9"/>
    <w:rsid w:val="00947457"/>
    <w:rsid w:val="00947AA2"/>
    <w:rsid w:val="00947B12"/>
    <w:rsid w:val="00947D84"/>
    <w:rsid w:val="00947EF9"/>
    <w:rsid w:val="00947F49"/>
    <w:rsid w:val="00950435"/>
    <w:rsid w:val="0095065F"/>
    <w:rsid w:val="0095082C"/>
    <w:rsid w:val="00950841"/>
    <w:rsid w:val="00950FF5"/>
    <w:rsid w:val="00951365"/>
    <w:rsid w:val="0095156D"/>
    <w:rsid w:val="009518A8"/>
    <w:rsid w:val="00951D7D"/>
    <w:rsid w:val="00952446"/>
    <w:rsid w:val="009524E9"/>
    <w:rsid w:val="0095280E"/>
    <w:rsid w:val="00952E9E"/>
    <w:rsid w:val="0095351B"/>
    <w:rsid w:val="009536DF"/>
    <w:rsid w:val="00953775"/>
    <w:rsid w:val="00953ACF"/>
    <w:rsid w:val="00953BCE"/>
    <w:rsid w:val="00953ED0"/>
    <w:rsid w:val="00953F64"/>
    <w:rsid w:val="00953F98"/>
    <w:rsid w:val="009541FD"/>
    <w:rsid w:val="009542DD"/>
    <w:rsid w:val="009543E0"/>
    <w:rsid w:val="00954AB9"/>
    <w:rsid w:val="0095594C"/>
    <w:rsid w:val="009559F6"/>
    <w:rsid w:val="00955C2F"/>
    <w:rsid w:val="00956640"/>
    <w:rsid w:val="00956733"/>
    <w:rsid w:val="009567A1"/>
    <w:rsid w:val="00956AA1"/>
    <w:rsid w:val="00956AAD"/>
    <w:rsid w:val="00956E46"/>
    <w:rsid w:val="00956FAB"/>
    <w:rsid w:val="00957024"/>
    <w:rsid w:val="009573A5"/>
    <w:rsid w:val="00957468"/>
    <w:rsid w:val="00957767"/>
    <w:rsid w:val="009578B9"/>
    <w:rsid w:val="00960144"/>
    <w:rsid w:val="009605CD"/>
    <w:rsid w:val="0096084F"/>
    <w:rsid w:val="00960BD3"/>
    <w:rsid w:val="00961280"/>
    <w:rsid w:val="009613A0"/>
    <w:rsid w:val="009613AC"/>
    <w:rsid w:val="009614BC"/>
    <w:rsid w:val="00961587"/>
    <w:rsid w:val="0096167F"/>
    <w:rsid w:val="009618C6"/>
    <w:rsid w:val="00961BCA"/>
    <w:rsid w:val="00961D5F"/>
    <w:rsid w:val="00961DC0"/>
    <w:rsid w:val="0096200B"/>
    <w:rsid w:val="00962874"/>
    <w:rsid w:val="00962958"/>
    <w:rsid w:val="00962DF3"/>
    <w:rsid w:val="00962F33"/>
    <w:rsid w:val="00962FBC"/>
    <w:rsid w:val="009638FE"/>
    <w:rsid w:val="00963C04"/>
    <w:rsid w:val="009642ED"/>
    <w:rsid w:val="0096430C"/>
    <w:rsid w:val="0096443B"/>
    <w:rsid w:val="00964772"/>
    <w:rsid w:val="00964E48"/>
    <w:rsid w:val="00964EE4"/>
    <w:rsid w:val="00965124"/>
    <w:rsid w:val="00965285"/>
    <w:rsid w:val="0096529F"/>
    <w:rsid w:val="00965994"/>
    <w:rsid w:val="00965B35"/>
    <w:rsid w:val="0096684E"/>
    <w:rsid w:val="009669E1"/>
    <w:rsid w:val="00966D60"/>
    <w:rsid w:val="00966D77"/>
    <w:rsid w:val="0096763B"/>
    <w:rsid w:val="00967B77"/>
    <w:rsid w:val="00970129"/>
    <w:rsid w:val="00970185"/>
    <w:rsid w:val="00970608"/>
    <w:rsid w:val="00971212"/>
    <w:rsid w:val="0097139E"/>
    <w:rsid w:val="00971452"/>
    <w:rsid w:val="00971534"/>
    <w:rsid w:val="009715F6"/>
    <w:rsid w:val="00971CDA"/>
    <w:rsid w:val="00971EAF"/>
    <w:rsid w:val="00971FAD"/>
    <w:rsid w:val="00972099"/>
    <w:rsid w:val="009720D6"/>
    <w:rsid w:val="009722EC"/>
    <w:rsid w:val="0097243F"/>
    <w:rsid w:val="009727C0"/>
    <w:rsid w:val="009732A2"/>
    <w:rsid w:val="0097354F"/>
    <w:rsid w:val="00973F64"/>
    <w:rsid w:val="00973F6C"/>
    <w:rsid w:val="00974418"/>
    <w:rsid w:val="0097459B"/>
    <w:rsid w:val="0097469D"/>
    <w:rsid w:val="00974C6F"/>
    <w:rsid w:val="00974F64"/>
    <w:rsid w:val="009752DD"/>
    <w:rsid w:val="0097603A"/>
    <w:rsid w:val="00976308"/>
    <w:rsid w:val="0097647C"/>
    <w:rsid w:val="00976AC4"/>
    <w:rsid w:val="00977097"/>
    <w:rsid w:val="009774E3"/>
    <w:rsid w:val="009774FC"/>
    <w:rsid w:val="009779AD"/>
    <w:rsid w:val="00980173"/>
    <w:rsid w:val="00980435"/>
    <w:rsid w:val="0098047D"/>
    <w:rsid w:val="00980B5B"/>
    <w:rsid w:val="00980B9C"/>
    <w:rsid w:val="00980E26"/>
    <w:rsid w:val="00980E44"/>
    <w:rsid w:val="00980F10"/>
    <w:rsid w:val="0098111D"/>
    <w:rsid w:val="00981339"/>
    <w:rsid w:val="00981E52"/>
    <w:rsid w:val="00982BFD"/>
    <w:rsid w:val="00983200"/>
    <w:rsid w:val="00983DAC"/>
    <w:rsid w:val="0098404E"/>
    <w:rsid w:val="009843A8"/>
    <w:rsid w:val="00984E50"/>
    <w:rsid w:val="00984E73"/>
    <w:rsid w:val="00984FF1"/>
    <w:rsid w:val="0098529A"/>
    <w:rsid w:val="00985321"/>
    <w:rsid w:val="00985AE7"/>
    <w:rsid w:val="00985AE9"/>
    <w:rsid w:val="0098607D"/>
    <w:rsid w:val="009864B6"/>
    <w:rsid w:val="009865EC"/>
    <w:rsid w:val="00986685"/>
    <w:rsid w:val="00986EA4"/>
    <w:rsid w:val="00987019"/>
    <w:rsid w:val="00987098"/>
    <w:rsid w:val="009873B8"/>
    <w:rsid w:val="00987437"/>
    <w:rsid w:val="00987820"/>
    <w:rsid w:val="00987CC6"/>
    <w:rsid w:val="009900F7"/>
    <w:rsid w:val="00990450"/>
    <w:rsid w:val="00990ABA"/>
    <w:rsid w:val="0099105C"/>
    <w:rsid w:val="0099135F"/>
    <w:rsid w:val="00991423"/>
    <w:rsid w:val="0099142C"/>
    <w:rsid w:val="00991995"/>
    <w:rsid w:val="00991A82"/>
    <w:rsid w:val="00991BAE"/>
    <w:rsid w:val="00991E64"/>
    <w:rsid w:val="00992041"/>
    <w:rsid w:val="00992810"/>
    <w:rsid w:val="00992862"/>
    <w:rsid w:val="00992BB5"/>
    <w:rsid w:val="00992BFB"/>
    <w:rsid w:val="00992D8D"/>
    <w:rsid w:val="00992FD5"/>
    <w:rsid w:val="009939A3"/>
    <w:rsid w:val="009943CA"/>
    <w:rsid w:val="009946C3"/>
    <w:rsid w:val="00994A55"/>
    <w:rsid w:val="00994B7F"/>
    <w:rsid w:val="00994BCB"/>
    <w:rsid w:val="0099527D"/>
    <w:rsid w:val="0099531E"/>
    <w:rsid w:val="00995448"/>
    <w:rsid w:val="00995563"/>
    <w:rsid w:val="0099581D"/>
    <w:rsid w:val="009958DF"/>
    <w:rsid w:val="00995A79"/>
    <w:rsid w:val="00996893"/>
    <w:rsid w:val="00996E44"/>
    <w:rsid w:val="00996E77"/>
    <w:rsid w:val="00997411"/>
    <w:rsid w:val="00997BBE"/>
    <w:rsid w:val="009A032E"/>
    <w:rsid w:val="009A07B2"/>
    <w:rsid w:val="009A1520"/>
    <w:rsid w:val="009A1633"/>
    <w:rsid w:val="009A16C5"/>
    <w:rsid w:val="009A1997"/>
    <w:rsid w:val="009A1A86"/>
    <w:rsid w:val="009A1BB2"/>
    <w:rsid w:val="009A1D52"/>
    <w:rsid w:val="009A20AD"/>
    <w:rsid w:val="009A21AF"/>
    <w:rsid w:val="009A2643"/>
    <w:rsid w:val="009A29CB"/>
    <w:rsid w:val="009A2B94"/>
    <w:rsid w:val="009A2DF1"/>
    <w:rsid w:val="009A3C14"/>
    <w:rsid w:val="009A3C81"/>
    <w:rsid w:val="009A3CBD"/>
    <w:rsid w:val="009A406F"/>
    <w:rsid w:val="009A4315"/>
    <w:rsid w:val="009A502F"/>
    <w:rsid w:val="009A5357"/>
    <w:rsid w:val="009A5400"/>
    <w:rsid w:val="009A5447"/>
    <w:rsid w:val="009A5A93"/>
    <w:rsid w:val="009A5C2C"/>
    <w:rsid w:val="009A607D"/>
    <w:rsid w:val="009A6BEC"/>
    <w:rsid w:val="009A7003"/>
    <w:rsid w:val="009A70D3"/>
    <w:rsid w:val="009A7402"/>
    <w:rsid w:val="009A7906"/>
    <w:rsid w:val="009A79D4"/>
    <w:rsid w:val="009A7E65"/>
    <w:rsid w:val="009A7FF4"/>
    <w:rsid w:val="009B05D2"/>
    <w:rsid w:val="009B0735"/>
    <w:rsid w:val="009B0ABD"/>
    <w:rsid w:val="009B0ACC"/>
    <w:rsid w:val="009B0BBF"/>
    <w:rsid w:val="009B0BE7"/>
    <w:rsid w:val="009B0CE0"/>
    <w:rsid w:val="009B0D0E"/>
    <w:rsid w:val="009B17D7"/>
    <w:rsid w:val="009B18CE"/>
    <w:rsid w:val="009B1A1C"/>
    <w:rsid w:val="009B1AEA"/>
    <w:rsid w:val="009B1C12"/>
    <w:rsid w:val="009B1DD8"/>
    <w:rsid w:val="009B1E70"/>
    <w:rsid w:val="009B26D6"/>
    <w:rsid w:val="009B2CF4"/>
    <w:rsid w:val="009B2FF8"/>
    <w:rsid w:val="009B3130"/>
    <w:rsid w:val="009B33F9"/>
    <w:rsid w:val="009B3660"/>
    <w:rsid w:val="009B372E"/>
    <w:rsid w:val="009B3A6A"/>
    <w:rsid w:val="009B3AA4"/>
    <w:rsid w:val="009B3E25"/>
    <w:rsid w:val="009B3E2B"/>
    <w:rsid w:val="009B3F8A"/>
    <w:rsid w:val="009B3FF8"/>
    <w:rsid w:val="009B416B"/>
    <w:rsid w:val="009B4443"/>
    <w:rsid w:val="009B451E"/>
    <w:rsid w:val="009B4998"/>
    <w:rsid w:val="009B4DBB"/>
    <w:rsid w:val="009B5310"/>
    <w:rsid w:val="009B58C6"/>
    <w:rsid w:val="009B5E96"/>
    <w:rsid w:val="009B5EE6"/>
    <w:rsid w:val="009B5F2F"/>
    <w:rsid w:val="009B6583"/>
    <w:rsid w:val="009B67AE"/>
    <w:rsid w:val="009B7110"/>
    <w:rsid w:val="009B74EB"/>
    <w:rsid w:val="009B759B"/>
    <w:rsid w:val="009C0305"/>
    <w:rsid w:val="009C0533"/>
    <w:rsid w:val="009C067D"/>
    <w:rsid w:val="009C067E"/>
    <w:rsid w:val="009C0889"/>
    <w:rsid w:val="009C08DC"/>
    <w:rsid w:val="009C090C"/>
    <w:rsid w:val="009C0C5B"/>
    <w:rsid w:val="009C0EA5"/>
    <w:rsid w:val="009C1182"/>
    <w:rsid w:val="009C133A"/>
    <w:rsid w:val="009C1365"/>
    <w:rsid w:val="009C1598"/>
    <w:rsid w:val="009C1752"/>
    <w:rsid w:val="009C1A20"/>
    <w:rsid w:val="009C1D6C"/>
    <w:rsid w:val="009C1FD2"/>
    <w:rsid w:val="009C1FE6"/>
    <w:rsid w:val="009C2804"/>
    <w:rsid w:val="009C288F"/>
    <w:rsid w:val="009C2A55"/>
    <w:rsid w:val="009C2B9B"/>
    <w:rsid w:val="009C2C5F"/>
    <w:rsid w:val="009C2E7A"/>
    <w:rsid w:val="009C35B8"/>
    <w:rsid w:val="009C379A"/>
    <w:rsid w:val="009C385B"/>
    <w:rsid w:val="009C3BC7"/>
    <w:rsid w:val="009C3FC7"/>
    <w:rsid w:val="009C4737"/>
    <w:rsid w:val="009C482F"/>
    <w:rsid w:val="009C4944"/>
    <w:rsid w:val="009C4A60"/>
    <w:rsid w:val="009C4C17"/>
    <w:rsid w:val="009C4DFB"/>
    <w:rsid w:val="009C4FB0"/>
    <w:rsid w:val="009C53CA"/>
    <w:rsid w:val="009C53ED"/>
    <w:rsid w:val="009C545E"/>
    <w:rsid w:val="009C57F4"/>
    <w:rsid w:val="009C583A"/>
    <w:rsid w:val="009C5CBC"/>
    <w:rsid w:val="009C5D49"/>
    <w:rsid w:val="009C5E4B"/>
    <w:rsid w:val="009C652D"/>
    <w:rsid w:val="009C65B2"/>
    <w:rsid w:val="009C6A81"/>
    <w:rsid w:val="009C6D2C"/>
    <w:rsid w:val="009C76EC"/>
    <w:rsid w:val="009C7D50"/>
    <w:rsid w:val="009D0286"/>
    <w:rsid w:val="009D0601"/>
    <w:rsid w:val="009D08B7"/>
    <w:rsid w:val="009D0ACF"/>
    <w:rsid w:val="009D15E4"/>
    <w:rsid w:val="009D17B0"/>
    <w:rsid w:val="009D1A24"/>
    <w:rsid w:val="009D1C07"/>
    <w:rsid w:val="009D21A5"/>
    <w:rsid w:val="009D2A80"/>
    <w:rsid w:val="009D2ADB"/>
    <w:rsid w:val="009D2D54"/>
    <w:rsid w:val="009D3052"/>
    <w:rsid w:val="009D3077"/>
    <w:rsid w:val="009D35A5"/>
    <w:rsid w:val="009D37A1"/>
    <w:rsid w:val="009D4516"/>
    <w:rsid w:val="009D4BB5"/>
    <w:rsid w:val="009D4E2C"/>
    <w:rsid w:val="009D4F21"/>
    <w:rsid w:val="009D5048"/>
    <w:rsid w:val="009D5216"/>
    <w:rsid w:val="009D5271"/>
    <w:rsid w:val="009D5477"/>
    <w:rsid w:val="009D55D9"/>
    <w:rsid w:val="009D56EA"/>
    <w:rsid w:val="009D5795"/>
    <w:rsid w:val="009D584B"/>
    <w:rsid w:val="009D5F23"/>
    <w:rsid w:val="009D5FCE"/>
    <w:rsid w:val="009D68D5"/>
    <w:rsid w:val="009D6BB2"/>
    <w:rsid w:val="009D7002"/>
    <w:rsid w:val="009D70D1"/>
    <w:rsid w:val="009D719E"/>
    <w:rsid w:val="009D7277"/>
    <w:rsid w:val="009D771D"/>
    <w:rsid w:val="009D77B6"/>
    <w:rsid w:val="009E0759"/>
    <w:rsid w:val="009E0801"/>
    <w:rsid w:val="009E0956"/>
    <w:rsid w:val="009E0D90"/>
    <w:rsid w:val="009E1077"/>
    <w:rsid w:val="009E143A"/>
    <w:rsid w:val="009E14AD"/>
    <w:rsid w:val="009E1533"/>
    <w:rsid w:val="009E18E1"/>
    <w:rsid w:val="009E1BFF"/>
    <w:rsid w:val="009E2059"/>
    <w:rsid w:val="009E21A5"/>
    <w:rsid w:val="009E266B"/>
    <w:rsid w:val="009E2A8D"/>
    <w:rsid w:val="009E2BA7"/>
    <w:rsid w:val="009E2BFE"/>
    <w:rsid w:val="009E3614"/>
    <w:rsid w:val="009E367A"/>
    <w:rsid w:val="009E3AA2"/>
    <w:rsid w:val="009E3C8B"/>
    <w:rsid w:val="009E429D"/>
    <w:rsid w:val="009E49D1"/>
    <w:rsid w:val="009E5033"/>
    <w:rsid w:val="009E5040"/>
    <w:rsid w:val="009E5E47"/>
    <w:rsid w:val="009E6530"/>
    <w:rsid w:val="009E6F2D"/>
    <w:rsid w:val="009E7DFD"/>
    <w:rsid w:val="009E7F04"/>
    <w:rsid w:val="009F04A8"/>
    <w:rsid w:val="009F05D7"/>
    <w:rsid w:val="009F098E"/>
    <w:rsid w:val="009F10D7"/>
    <w:rsid w:val="009F1B9A"/>
    <w:rsid w:val="009F1E1D"/>
    <w:rsid w:val="009F2272"/>
    <w:rsid w:val="009F2B8D"/>
    <w:rsid w:val="009F2C75"/>
    <w:rsid w:val="009F3010"/>
    <w:rsid w:val="009F3E04"/>
    <w:rsid w:val="009F4068"/>
    <w:rsid w:val="009F40B0"/>
    <w:rsid w:val="009F414C"/>
    <w:rsid w:val="009F46FE"/>
    <w:rsid w:val="009F4B4D"/>
    <w:rsid w:val="009F4D4D"/>
    <w:rsid w:val="009F4DF3"/>
    <w:rsid w:val="009F4E49"/>
    <w:rsid w:val="009F522A"/>
    <w:rsid w:val="009F57B4"/>
    <w:rsid w:val="009F6078"/>
    <w:rsid w:val="009F614E"/>
    <w:rsid w:val="009F6478"/>
    <w:rsid w:val="009F656B"/>
    <w:rsid w:val="009F6738"/>
    <w:rsid w:val="009F68AA"/>
    <w:rsid w:val="009F699B"/>
    <w:rsid w:val="009F6CAA"/>
    <w:rsid w:val="009F6FBF"/>
    <w:rsid w:val="009F7230"/>
    <w:rsid w:val="009F72F9"/>
    <w:rsid w:val="009F7597"/>
    <w:rsid w:val="009F77AD"/>
    <w:rsid w:val="009F7C18"/>
    <w:rsid w:val="009F7C42"/>
    <w:rsid w:val="00A000FC"/>
    <w:rsid w:val="00A0024D"/>
    <w:rsid w:val="00A00498"/>
    <w:rsid w:val="00A004EE"/>
    <w:rsid w:val="00A0087D"/>
    <w:rsid w:val="00A00AAD"/>
    <w:rsid w:val="00A01428"/>
    <w:rsid w:val="00A014AD"/>
    <w:rsid w:val="00A014C4"/>
    <w:rsid w:val="00A01589"/>
    <w:rsid w:val="00A017D5"/>
    <w:rsid w:val="00A0194B"/>
    <w:rsid w:val="00A02265"/>
    <w:rsid w:val="00A022FA"/>
    <w:rsid w:val="00A023B9"/>
    <w:rsid w:val="00A0270C"/>
    <w:rsid w:val="00A02BEB"/>
    <w:rsid w:val="00A02F10"/>
    <w:rsid w:val="00A02F94"/>
    <w:rsid w:val="00A03185"/>
    <w:rsid w:val="00A0323F"/>
    <w:rsid w:val="00A037FA"/>
    <w:rsid w:val="00A03E05"/>
    <w:rsid w:val="00A03F09"/>
    <w:rsid w:val="00A04287"/>
    <w:rsid w:val="00A0466A"/>
    <w:rsid w:val="00A04F46"/>
    <w:rsid w:val="00A0510D"/>
    <w:rsid w:val="00A0552C"/>
    <w:rsid w:val="00A05844"/>
    <w:rsid w:val="00A06322"/>
    <w:rsid w:val="00A067AC"/>
    <w:rsid w:val="00A06B0C"/>
    <w:rsid w:val="00A06D8C"/>
    <w:rsid w:val="00A06FD8"/>
    <w:rsid w:val="00A07189"/>
    <w:rsid w:val="00A07207"/>
    <w:rsid w:val="00A073DE"/>
    <w:rsid w:val="00A07412"/>
    <w:rsid w:val="00A078B6"/>
    <w:rsid w:val="00A07CCC"/>
    <w:rsid w:val="00A1003E"/>
    <w:rsid w:val="00A100FA"/>
    <w:rsid w:val="00A11423"/>
    <w:rsid w:val="00A114A1"/>
    <w:rsid w:val="00A116D6"/>
    <w:rsid w:val="00A117D8"/>
    <w:rsid w:val="00A11A26"/>
    <w:rsid w:val="00A11C57"/>
    <w:rsid w:val="00A1215E"/>
    <w:rsid w:val="00A122EC"/>
    <w:rsid w:val="00A123F5"/>
    <w:rsid w:val="00A12465"/>
    <w:rsid w:val="00A12748"/>
    <w:rsid w:val="00A12769"/>
    <w:rsid w:val="00A12B42"/>
    <w:rsid w:val="00A12C02"/>
    <w:rsid w:val="00A12EA4"/>
    <w:rsid w:val="00A1330A"/>
    <w:rsid w:val="00A136B5"/>
    <w:rsid w:val="00A13747"/>
    <w:rsid w:val="00A142C8"/>
    <w:rsid w:val="00A142CF"/>
    <w:rsid w:val="00A1471C"/>
    <w:rsid w:val="00A14C2F"/>
    <w:rsid w:val="00A15067"/>
    <w:rsid w:val="00A1548C"/>
    <w:rsid w:val="00A15AF1"/>
    <w:rsid w:val="00A15C85"/>
    <w:rsid w:val="00A15C91"/>
    <w:rsid w:val="00A16534"/>
    <w:rsid w:val="00A16A22"/>
    <w:rsid w:val="00A170E3"/>
    <w:rsid w:val="00A1732A"/>
    <w:rsid w:val="00A1755B"/>
    <w:rsid w:val="00A17756"/>
    <w:rsid w:val="00A17AC9"/>
    <w:rsid w:val="00A17ACE"/>
    <w:rsid w:val="00A2016D"/>
    <w:rsid w:val="00A20277"/>
    <w:rsid w:val="00A20AF9"/>
    <w:rsid w:val="00A210BC"/>
    <w:rsid w:val="00A21B98"/>
    <w:rsid w:val="00A21CF6"/>
    <w:rsid w:val="00A21D53"/>
    <w:rsid w:val="00A21D95"/>
    <w:rsid w:val="00A220EB"/>
    <w:rsid w:val="00A22288"/>
    <w:rsid w:val="00A223A0"/>
    <w:rsid w:val="00A2288B"/>
    <w:rsid w:val="00A22D3C"/>
    <w:rsid w:val="00A239E6"/>
    <w:rsid w:val="00A23D41"/>
    <w:rsid w:val="00A23E77"/>
    <w:rsid w:val="00A23F9A"/>
    <w:rsid w:val="00A24099"/>
    <w:rsid w:val="00A2425D"/>
    <w:rsid w:val="00A243D1"/>
    <w:rsid w:val="00A2469C"/>
    <w:rsid w:val="00A249C2"/>
    <w:rsid w:val="00A249E8"/>
    <w:rsid w:val="00A24EA8"/>
    <w:rsid w:val="00A24F04"/>
    <w:rsid w:val="00A251C8"/>
    <w:rsid w:val="00A25605"/>
    <w:rsid w:val="00A25A3B"/>
    <w:rsid w:val="00A25D4B"/>
    <w:rsid w:val="00A25DCB"/>
    <w:rsid w:val="00A264B6"/>
    <w:rsid w:val="00A26722"/>
    <w:rsid w:val="00A267B4"/>
    <w:rsid w:val="00A267C7"/>
    <w:rsid w:val="00A26DFD"/>
    <w:rsid w:val="00A26FC7"/>
    <w:rsid w:val="00A271F7"/>
    <w:rsid w:val="00A276C8"/>
    <w:rsid w:val="00A27FF3"/>
    <w:rsid w:val="00A3042A"/>
    <w:rsid w:val="00A306B6"/>
    <w:rsid w:val="00A30BDB"/>
    <w:rsid w:val="00A30CCA"/>
    <w:rsid w:val="00A312C3"/>
    <w:rsid w:val="00A317CE"/>
    <w:rsid w:val="00A322A3"/>
    <w:rsid w:val="00A324E5"/>
    <w:rsid w:val="00A32914"/>
    <w:rsid w:val="00A32A59"/>
    <w:rsid w:val="00A32D9B"/>
    <w:rsid w:val="00A32EE9"/>
    <w:rsid w:val="00A33412"/>
    <w:rsid w:val="00A3384F"/>
    <w:rsid w:val="00A33942"/>
    <w:rsid w:val="00A3397F"/>
    <w:rsid w:val="00A339FF"/>
    <w:rsid w:val="00A33E19"/>
    <w:rsid w:val="00A34065"/>
    <w:rsid w:val="00A340C0"/>
    <w:rsid w:val="00A34865"/>
    <w:rsid w:val="00A34E17"/>
    <w:rsid w:val="00A35359"/>
    <w:rsid w:val="00A35F3C"/>
    <w:rsid w:val="00A35FD8"/>
    <w:rsid w:val="00A36062"/>
    <w:rsid w:val="00A366ED"/>
    <w:rsid w:val="00A36AAD"/>
    <w:rsid w:val="00A36B1D"/>
    <w:rsid w:val="00A36B7D"/>
    <w:rsid w:val="00A370EB"/>
    <w:rsid w:val="00A374DD"/>
    <w:rsid w:val="00A37B18"/>
    <w:rsid w:val="00A37FBE"/>
    <w:rsid w:val="00A4018D"/>
    <w:rsid w:val="00A409AD"/>
    <w:rsid w:val="00A40D37"/>
    <w:rsid w:val="00A41108"/>
    <w:rsid w:val="00A412C4"/>
    <w:rsid w:val="00A413C5"/>
    <w:rsid w:val="00A4142B"/>
    <w:rsid w:val="00A41618"/>
    <w:rsid w:val="00A416DA"/>
    <w:rsid w:val="00A4248C"/>
    <w:rsid w:val="00A42AC5"/>
    <w:rsid w:val="00A42C73"/>
    <w:rsid w:val="00A42D25"/>
    <w:rsid w:val="00A42E03"/>
    <w:rsid w:val="00A434C8"/>
    <w:rsid w:val="00A4353A"/>
    <w:rsid w:val="00A43839"/>
    <w:rsid w:val="00A44691"/>
    <w:rsid w:val="00A44936"/>
    <w:rsid w:val="00A44DA1"/>
    <w:rsid w:val="00A44F51"/>
    <w:rsid w:val="00A45396"/>
    <w:rsid w:val="00A4539A"/>
    <w:rsid w:val="00A4584B"/>
    <w:rsid w:val="00A458B8"/>
    <w:rsid w:val="00A45C47"/>
    <w:rsid w:val="00A45C48"/>
    <w:rsid w:val="00A45C93"/>
    <w:rsid w:val="00A45CF0"/>
    <w:rsid w:val="00A45DD2"/>
    <w:rsid w:val="00A46113"/>
    <w:rsid w:val="00A46160"/>
    <w:rsid w:val="00A465E8"/>
    <w:rsid w:val="00A465F6"/>
    <w:rsid w:val="00A466AA"/>
    <w:rsid w:val="00A46937"/>
    <w:rsid w:val="00A46AA1"/>
    <w:rsid w:val="00A46ACA"/>
    <w:rsid w:val="00A46BD5"/>
    <w:rsid w:val="00A46EA2"/>
    <w:rsid w:val="00A46F09"/>
    <w:rsid w:val="00A4782B"/>
    <w:rsid w:val="00A47944"/>
    <w:rsid w:val="00A47C36"/>
    <w:rsid w:val="00A47C42"/>
    <w:rsid w:val="00A47E96"/>
    <w:rsid w:val="00A47F82"/>
    <w:rsid w:val="00A5002C"/>
    <w:rsid w:val="00A50422"/>
    <w:rsid w:val="00A5056D"/>
    <w:rsid w:val="00A50621"/>
    <w:rsid w:val="00A51057"/>
    <w:rsid w:val="00A5149F"/>
    <w:rsid w:val="00A5162A"/>
    <w:rsid w:val="00A51BA0"/>
    <w:rsid w:val="00A51F90"/>
    <w:rsid w:val="00A521D0"/>
    <w:rsid w:val="00A5234C"/>
    <w:rsid w:val="00A5250E"/>
    <w:rsid w:val="00A52735"/>
    <w:rsid w:val="00A528C3"/>
    <w:rsid w:val="00A52C76"/>
    <w:rsid w:val="00A52D1B"/>
    <w:rsid w:val="00A52D37"/>
    <w:rsid w:val="00A5318B"/>
    <w:rsid w:val="00A532FE"/>
    <w:rsid w:val="00A5334F"/>
    <w:rsid w:val="00A5338A"/>
    <w:rsid w:val="00A53428"/>
    <w:rsid w:val="00A537A0"/>
    <w:rsid w:val="00A537D8"/>
    <w:rsid w:val="00A5382D"/>
    <w:rsid w:val="00A538A7"/>
    <w:rsid w:val="00A53A2E"/>
    <w:rsid w:val="00A53A38"/>
    <w:rsid w:val="00A53B7F"/>
    <w:rsid w:val="00A541D6"/>
    <w:rsid w:val="00A552E8"/>
    <w:rsid w:val="00A5586F"/>
    <w:rsid w:val="00A55AFE"/>
    <w:rsid w:val="00A55B84"/>
    <w:rsid w:val="00A55C0F"/>
    <w:rsid w:val="00A55FBE"/>
    <w:rsid w:val="00A56969"/>
    <w:rsid w:val="00A56F0E"/>
    <w:rsid w:val="00A56F67"/>
    <w:rsid w:val="00A570B8"/>
    <w:rsid w:val="00A571AC"/>
    <w:rsid w:val="00A57A14"/>
    <w:rsid w:val="00A57AD1"/>
    <w:rsid w:val="00A601F2"/>
    <w:rsid w:val="00A603FA"/>
    <w:rsid w:val="00A604FB"/>
    <w:rsid w:val="00A60ADB"/>
    <w:rsid w:val="00A60AF6"/>
    <w:rsid w:val="00A60BAD"/>
    <w:rsid w:val="00A61154"/>
    <w:rsid w:val="00A611A2"/>
    <w:rsid w:val="00A61571"/>
    <w:rsid w:val="00A618AC"/>
    <w:rsid w:val="00A61976"/>
    <w:rsid w:val="00A61A16"/>
    <w:rsid w:val="00A61A42"/>
    <w:rsid w:val="00A61AC0"/>
    <w:rsid w:val="00A61DE2"/>
    <w:rsid w:val="00A62018"/>
    <w:rsid w:val="00A6255A"/>
    <w:rsid w:val="00A62A8A"/>
    <w:rsid w:val="00A62D39"/>
    <w:rsid w:val="00A63224"/>
    <w:rsid w:val="00A6327B"/>
    <w:rsid w:val="00A63414"/>
    <w:rsid w:val="00A637AF"/>
    <w:rsid w:val="00A6383C"/>
    <w:rsid w:val="00A639C9"/>
    <w:rsid w:val="00A63CE7"/>
    <w:rsid w:val="00A646BE"/>
    <w:rsid w:val="00A64852"/>
    <w:rsid w:val="00A64860"/>
    <w:rsid w:val="00A6506B"/>
    <w:rsid w:val="00A651C9"/>
    <w:rsid w:val="00A65724"/>
    <w:rsid w:val="00A65B37"/>
    <w:rsid w:val="00A65B4B"/>
    <w:rsid w:val="00A65E3B"/>
    <w:rsid w:val="00A65F43"/>
    <w:rsid w:val="00A6677B"/>
    <w:rsid w:val="00A66C68"/>
    <w:rsid w:val="00A6729D"/>
    <w:rsid w:val="00A67519"/>
    <w:rsid w:val="00A678E9"/>
    <w:rsid w:val="00A67A64"/>
    <w:rsid w:val="00A67D93"/>
    <w:rsid w:val="00A70847"/>
    <w:rsid w:val="00A70A3E"/>
    <w:rsid w:val="00A70B91"/>
    <w:rsid w:val="00A71350"/>
    <w:rsid w:val="00A71685"/>
    <w:rsid w:val="00A716AE"/>
    <w:rsid w:val="00A71725"/>
    <w:rsid w:val="00A718F6"/>
    <w:rsid w:val="00A71963"/>
    <w:rsid w:val="00A719F6"/>
    <w:rsid w:val="00A71C15"/>
    <w:rsid w:val="00A71DCB"/>
    <w:rsid w:val="00A71F46"/>
    <w:rsid w:val="00A71F88"/>
    <w:rsid w:val="00A723AA"/>
    <w:rsid w:val="00A7251B"/>
    <w:rsid w:val="00A72605"/>
    <w:rsid w:val="00A727C0"/>
    <w:rsid w:val="00A72833"/>
    <w:rsid w:val="00A73374"/>
    <w:rsid w:val="00A738B5"/>
    <w:rsid w:val="00A73B0D"/>
    <w:rsid w:val="00A73D06"/>
    <w:rsid w:val="00A73EE1"/>
    <w:rsid w:val="00A73F9B"/>
    <w:rsid w:val="00A73FFA"/>
    <w:rsid w:val="00A741A9"/>
    <w:rsid w:val="00A74487"/>
    <w:rsid w:val="00A745BF"/>
    <w:rsid w:val="00A747CC"/>
    <w:rsid w:val="00A748ED"/>
    <w:rsid w:val="00A74B40"/>
    <w:rsid w:val="00A74DB4"/>
    <w:rsid w:val="00A7508D"/>
    <w:rsid w:val="00A75A8F"/>
    <w:rsid w:val="00A75FAD"/>
    <w:rsid w:val="00A75FCF"/>
    <w:rsid w:val="00A766F6"/>
    <w:rsid w:val="00A767D0"/>
    <w:rsid w:val="00A76A24"/>
    <w:rsid w:val="00A76CBC"/>
    <w:rsid w:val="00A77080"/>
    <w:rsid w:val="00A776D8"/>
    <w:rsid w:val="00A77D51"/>
    <w:rsid w:val="00A80633"/>
    <w:rsid w:val="00A807B7"/>
    <w:rsid w:val="00A809B4"/>
    <w:rsid w:val="00A8179F"/>
    <w:rsid w:val="00A819B0"/>
    <w:rsid w:val="00A81C31"/>
    <w:rsid w:val="00A81D96"/>
    <w:rsid w:val="00A82646"/>
    <w:rsid w:val="00A82A68"/>
    <w:rsid w:val="00A83093"/>
    <w:rsid w:val="00A83133"/>
    <w:rsid w:val="00A83488"/>
    <w:rsid w:val="00A834B3"/>
    <w:rsid w:val="00A835A2"/>
    <w:rsid w:val="00A83685"/>
    <w:rsid w:val="00A83A96"/>
    <w:rsid w:val="00A83B5F"/>
    <w:rsid w:val="00A83BCE"/>
    <w:rsid w:val="00A84F52"/>
    <w:rsid w:val="00A85008"/>
    <w:rsid w:val="00A85372"/>
    <w:rsid w:val="00A856C5"/>
    <w:rsid w:val="00A8572B"/>
    <w:rsid w:val="00A8578F"/>
    <w:rsid w:val="00A85BB9"/>
    <w:rsid w:val="00A85DCC"/>
    <w:rsid w:val="00A85DEE"/>
    <w:rsid w:val="00A86034"/>
    <w:rsid w:val="00A864F9"/>
    <w:rsid w:val="00A865DF"/>
    <w:rsid w:val="00A8668C"/>
    <w:rsid w:val="00A869A5"/>
    <w:rsid w:val="00A86B20"/>
    <w:rsid w:val="00A86B42"/>
    <w:rsid w:val="00A8705E"/>
    <w:rsid w:val="00A8708B"/>
    <w:rsid w:val="00A8748A"/>
    <w:rsid w:val="00A87675"/>
    <w:rsid w:val="00A876C8"/>
    <w:rsid w:val="00A87C20"/>
    <w:rsid w:val="00A87F32"/>
    <w:rsid w:val="00A90015"/>
    <w:rsid w:val="00A90200"/>
    <w:rsid w:val="00A9034F"/>
    <w:rsid w:val="00A903C7"/>
    <w:rsid w:val="00A9068D"/>
    <w:rsid w:val="00A90911"/>
    <w:rsid w:val="00A9098B"/>
    <w:rsid w:val="00A90C13"/>
    <w:rsid w:val="00A91066"/>
    <w:rsid w:val="00A91104"/>
    <w:rsid w:val="00A91497"/>
    <w:rsid w:val="00A91614"/>
    <w:rsid w:val="00A91631"/>
    <w:rsid w:val="00A91FBC"/>
    <w:rsid w:val="00A920E0"/>
    <w:rsid w:val="00A92758"/>
    <w:rsid w:val="00A92A2E"/>
    <w:rsid w:val="00A92C12"/>
    <w:rsid w:val="00A92C49"/>
    <w:rsid w:val="00A92E7B"/>
    <w:rsid w:val="00A935AE"/>
    <w:rsid w:val="00A93602"/>
    <w:rsid w:val="00A939B5"/>
    <w:rsid w:val="00A940A3"/>
    <w:rsid w:val="00A94369"/>
    <w:rsid w:val="00A950AC"/>
    <w:rsid w:val="00A950CE"/>
    <w:rsid w:val="00A9528D"/>
    <w:rsid w:val="00A95591"/>
    <w:rsid w:val="00A955E6"/>
    <w:rsid w:val="00A95A4F"/>
    <w:rsid w:val="00A95C4F"/>
    <w:rsid w:val="00A95D2C"/>
    <w:rsid w:val="00A95D32"/>
    <w:rsid w:val="00A95EF7"/>
    <w:rsid w:val="00A96328"/>
    <w:rsid w:val="00A96332"/>
    <w:rsid w:val="00A970D8"/>
    <w:rsid w:val="00A97590"/>
    <w:rsid w:val="00A97704"/>
    <w:rsid w:val="00A97AB4"/>
    <w:rsid w:val="00AA0009"/>
    <w:rsid w:val="00AA025B"/>
    <w:rsid w:val="00AA0729"/>
    <w:rsid w:val="00AA08DB"/>
    <w:rsid w:val="00AA0A40"/>
    <w:rsid w:val="00AA1704"/>
    <w:rsid w:val="00AA1745"/>
    <w:rsid w:val="00AA1835"/>
    <w:rsid w:val="00AA1A89"/>
    <w:rsid w:val="00AA1A8B"/>
    <w:rsid w:val="00AA1B5E"/>
    <w:rsid w:val="00AA1BFB"/>
    <w:rsid w:val="00AA1F3C"/>
    <w:rsid w:val="00AA205E"/>
    <w:rsid w:val="00AA23F3"/>
    <w:rsid w:val="00AA245F"/>
    <w:rsid w:val="00AA251C"/>
    <w:rsid w:val="00AA288F"/>
    <w:rsid w:val="00AA3169"/>
    <w:rsid w:val="00AA344A"/>
    <w:rsid w:val="00AA35A3"/>
    <w:rsid w:val="00AA3919"/>
    <w:rsid w:val="00AA3CE9"/>
    <w:rsid w:val="00AA3FF4"/>
    <w:rsid w:val="00AA40C9"/>
    <w:rsid w:val="00AA40D9"/>
    <w:rsid w:val="00AA4370"/>
    <w:rsid w:val="00AA45DD"/>
    <w:rsid w:val="00AA4660"/>
    <w:rsid w:val="00AA490E"/>
    <w:rsid w:val="00AA57C0"/>
    <w:rsid w:val="00AA590B"/>
    <w:rsid w:val="00AA5A43"/>
    <w:rsid w:val="00AA61CE"/>
    <w:rsid w:val="00AA6AF4"/>
    <w:rsid w:val="00AA6C1F"/>
    <w:rsid w:val="00AA6F11"/>
    <w:rsid w:val="00AA6FB4"/>
    <w:rsid w:val="00AA702F"/>
    <w:rsid w:val="00AA7280"/>
    <w:rsid w:val="00AA777B"/>
    <w:rsid w:val="00AA7981"/>
    <w:rsid w:val="00AA7BA1"/>
    <w:rsid w:val="00AA7D72"/>
    <w:rsid w:val="00AB00C4"/>
    <w:rsid w:val="00AB06B1"/>
    <w:rsid w:val="00AB09DA"/>
    <w:rsid w:val="00AB09F8"/>
    <w:rsid w:val="00AB0C58"/>
    <w:rsid w:val="00AB0FE2"/>
    <w:rsid w:val="00AB14B3"/>
    <w:rsid w:val="00AB1A23"/>
    <w:rsid w:val="00AB1CB7"/>
    <w:rsid w:val="00AB24E1"/>
    <w:rsid w:val="00AB27C4"/>
    <w:rsid w:val="00AB28DF"/>
    <w:rsid w:val="00AB28E7"/>
    <w:rsid w:val="00AB2B91"/>
    <w:rsid w:val="00AB2E88"/>
    <w:rsid w:val="00AB3504"/>
    <w:rsid w:val="00AB3680"/>
    <w:rsid w:val="00AB3A99"/>
    <w:rsid w:val="00AB40B1"/>
    <w:rsid w:val="00AB4104"/>
    <w:rsid w:val="00AB4652"/>
    <w:rsid w:val="00AB5754"/>
    <w:rsid w:val="00AB5952"/>
    <w:rsid w:val="00AB5BA7"/>
    <w:rsid w:val="00AB5F4E"/>
    <w:rsid w:val="00AB5F53"/>
    <w:rsid w:val="00AB6845"/>
    <w:rsid w:val="00AB6CF9"/>
    <w:rsid w:val="00AB6FE7"/>
    <w:rsid w:val="00AB7288"/>
    <w:rsid w:val="00AB73AA"/>
    <w:rsid w:val="00AB7421"/>
    <w:rsid w:val="00AB799D"/>
    <w:rsid w:val="00AB7AD1"/>
    <w:rsid w:val="00AC02E2"/>
    <w:rsid w:val="00AC0304"/>
    <w:rsid w:val="00AC0559"/>
    <w:rsid w:val="00AC057C"/>
    <w:rsid w:val="00AC0ABB"/>
    <w:rsid w:val="00AC115E"/>
    <w:rsid w:val="00AC15DF"/>
    <w:rsid w:val="00AC23D1"/>
    <w:rsid w:val="00AC251F"/>
    <w:rsid w:val="00AC29AB"/>
    <w:rsid w:val="00AC2AF9"/>
    <w:rsid w:val="00AC2F34"/>
    <w:rsid w:val="00AC3060"/>
    <w:rsid w:val="00AC3143"/>
    <w:rsid w:val="00AC31E5"/>
    <w:rsid w:val="00AC3244"/>
    <w:rsid w:val="00AC363F"/>
    <w:rsid w:val="00AC3675"/>
    <w:rsid w:val="00AC3677"/>
    <w:rsid w:val="00AC47FD"/>
    <w:rsid w:val="00AC481E"/>
    <w:rsid w:val="00AC482A"/>
    <w:rsid w:val="00AC4F27"/>
    <w:rsid w:val="00AC514D"/>
    <w:rsid w:val="00AC5485"/>
    <w:rsid w:val="00AC57DB"/>
    <w:rsid w:val="00AC5CCB"/>
    <w:rsid w:val="00AC60EA"/>
    <w:rsid w:val="00AC6780"/>
    <w:rsid w:val="00AC6BD5"/>
    <w:rsid w:val="00AC6C19"/>
    <w:rsid w:val="00AC6DB9"/>
    <w:rsid w:val="00AC6FFE"/>
    <w:rsid w:val="00AC70B0"/>
    <w:rsid w:val="00AC739B"/>
    <w:rsid w:val="00AC7600"/>
    <w:rsid w:val="00AC79C2"/>
    <w:rsid w:val="00AC7E82"/>
    <w:rsid w:val="00AD0558"/>
    <w:rsid w:val="00AD05AD"/>
    <w:rsid w:val="00AD0D14"/>
    <w:rsid w:val="00AD1072"/>
    <w:rsid w:val="00AD1E9C"/>
    <w:rsid w:val="00AD20CE"/>
    <w:rsid w:val="00AD2278"/>
    <w:rsid w:val="00AD275D"/>
    <w:rsid w:val="00AD2A63"/>
    <w:rsid w:val="00AD2CE3"/>
    <w:rsid w:val="00AD3070"/>
    <w:rsid w:val="00AD342C"/>
    <w:rsid w:val="00AD3674"/>
    <w:rsid w:val="00AD4139"/>
    <w:rsid w:val="00AD41AC"/>
    <w:rsid w:val="00AD4852"/>
    <w:rsid w:val="00AD4E8A"/>
    <w:rsid w:val="00AD4EB5"/>
    <w:rsid w:val="00AD5132"/>
    <w:rsid w:val="00AD5A09"/>
    <w:rsid w:val="00AD5D8C"/>
    <w:rsid w:val="00AD5DA8"/>
    <w:rsid w:val="00AD5F92"/>
    <w:rsid w:val="00AD62DB"/>
    <w:rsid w:val="00AD6A58"/>
    <w:rsid w:val="00AD6AD1"/>
    <w:rsid w:val="00AD73BA"/>
    <w:rsid w:val="00AD7B60"/>
    <w:rsid w:val="00AD7C45"/>
    <w:rsid w:val="00AD7F19"/>
    <w:rsid w:val="00AE002F"/>
    <w:rsid w:val="00AE04E2"/>
    <w:rsid w:val="00AE0B3F"/>
    <w:rsid w:val="00AE0C18"/>
    <w:rsid w:val="00AE0E3E"/>
    <w:rsid w:val="00AE14EC"/>
    <w:rsid w:val="00AE1788"/>
    <w:rsid w:val="00AE1C7A"/>
    <w:rsid w:val="00AE1CBC"/>
    <w:rsid w:val="00AE21FD"/>
    <w:rsid w:val="00AE243E"/>
    <w:rsid w:val="00AE251C"/>
    <w:rsid w:val="00AE2C90"/>
    <w:rsid w:val="00AE2E17"/>
    <w:rsid w:val="00AE2E40"/>
    <w:rsid w:val="00AE30F8"/>
    <w:rsid w:val="00AE31BE"/>
    <w:rsid w:val="00AE3222"/>
    <w:rsid w:val="00AE35F8"/>
    <w:rsid w:val="00AE3EE0"/>
    <w:rsid w:val="00AE42C5"/>
    <w:rsid w:val="00AE4840"/>
    <w:rsid w:val="00AE5273"/>
    <w:rsid w:val="00AE55A4"/>
    <w:rsid w:val="00AE5736"/>
    <w:rsid w:val="00AE577A"/>
    <w:rsid w:val="00AE5E29"/>
    <w:rsid w:val="00AE5FDA"/>
    <w:rsid w:val="00AE6406"/>
    <w:rsid w:val="00AE686F"/>
    <w:rsid w:val="00AE6A02"/>
    <w:rsid w:val="00AE710E"/>
    <w:rsid w:val="00AE7175"/>
    <w:rsid w:val="00AE7213"/>
    <w:rsid w:val="00AE72A2"/>
    <w:rsid w:val="00AE7370"/>
    <w:rsid w:val="00AE73E1"/>
    <w:rsid w:val="00AE7589"/>
    <w:rsid w:val="00AE77CD"/>
    <w:rsid w:val="00AF04DB"/>
    <w:rsid w:val="00AF09D3"/>
    <w:rsid w:val="00AF0C81"/>
    <w:rsid w:val="00AF0CDD"/>
    <w:rsid w:val="00AF0E0B"/>
    <w:rsid w:val="00AF1084"/>
    <w:rsid w:val="00AF12BE"/>
    <w:rsid w:val="00AF1845"/>
    <w:rsid w:val="00AF1A0A"/>
    <w:rsid w:val="00AF1E9D"/>
    <w:rsid w:val="00AF248C"/>
    <w:rsid w:val="00AF2CAC"/>
    <w:rsid w:val="00AF2D01"/>
    <w:rsid w:val="00AF3349"/>
    <w:rsid w:val="00AF34CA"/>
    <w:rsid w:val="00AF366E"/>
    <w:rsid w:val="00AF367A"/>
    <w:rsid w:val="00AF493E"/>
    <w:rsid w:val="00AF4956"/>
    <w:rsid w:val="00AF5AA2"/>
    <w:rsid w:val="00AF5F7F"/>
    <w:rsid w:val="00AF67A6"/>
    <w:rsid w:val="00AF6897"/>
    <w:rsid w:val="00AF6B10"/>
    <w:rsid w:val="00AF6C76"/>
    <w:rsid w:val="00AF73A0"/>
    <w:rsid w:val="00AF766C"/>
    <w:rsid w:val="00AF76F9"/>
    <w:rsid w:val="00B00404"/>
    <w:rsid w:val="00B004E9"/>
    <w:rsid w:val="00B00599"/>
    <w:rsid w:val="00B005AB"/>
    <w:rsid w:val="00B0085B"/>
    <w:rsid w:val="00B009FA"/>
    <w:rsid w:val="00B00A98"/>
    <w:rsid w:val="00B00ADB"/>
    <w:rsid w:val="00B0102A"/>
    <w:rsid w:val="00B01328"/>
    <w:rsid w:val="00B01467"/>
    <w:rsid w:val="00B0162E"/>
    <w:rsid w:val="00B0170F"/>
    <w:rsid w:val="00B018C5"/>
    <w:rsid w:val="00B02018"/>
    <w:rsid w:val="00B02406"/>
    <w:rsid w:val="00B02C0B"/>
    <w:rsid w:val="00B02E02"/>
    <w:rsid w:val="00B030BF"/>
    <w:rsid w:val="00B03438"/>
    <w:rsid w:val="00B03539"/>
    <w:rsid w:val="00B03710"/>
    <w:rsid w:val="00B037E5"/>
    <w:rsid w:val="00B03C92"/>
    <w:rsid w:val="00B03CA7"/>
    <w:rsid w:val="00B0414D"/>
    <w:rsid w:val="00B0479A"/>
    <w:rsid w:val="00B04892"/>
    <w:rsid w:val="00B04B6A"/>
    <w:rsid w:val="00B04C35"/>
    <w:rsid w:val="00B04CD2"/>
    <w:rsid w:val="00B04DFC"/>
    <w:rsid w:val="00B0511C"/>
    <w:rsid w:val="00B05656"/>
    <w:rsid w:val="00B0586C"/>
    <w:rsid w:val="00B0595F"/>
    <w:rsid w:val="00B05970"/>
    <w:rsid w:val="00B05EE6"/>
    <w:rsid w:val="00B061A4"/>
    <w:rsid w:val="00B0646A"/>
    <w:rsid w:val="00B06C5A"/>
    <w:rsid w:val="00B070E1"/>
    <w:rsid w:val="00B07123"/>
    <w:rsid w:val="00B077E3"/>
    <w:rsid w:val="00B07904"/>
    <w:rsid w:val="00B07A93"/>
    <w:rsid w:val="00B07BD5"/>
    <w:rsid w:val="00B07BD6"/>
    <w:rsid w:val="00B10389"/>
    <w:rsid w:val="00B10504"/>
    <w:rsid w:val="00B11044"/>
    <w:rsid w:val="00B11276"/>
    <w:rsid w:val="00B1127F"/>
    <w:rsid w:val="00B1139A"/>
    <w:rsid w:val="00B11687"/>
    <w:rsid w:val="00B11D44"/>
    <w:rsid w:val="00B11E72"/>
    <w:rsid w:val="00B1217D"/>
    <w:rsid w:val="00B122AF"/>
    <w:rsid w:val="00B1275D"/>
    <w:rsid w:val="00B1284E"/>
    <w:rsid w:val="00B12C52"/>
    <w:rsid w:val="00B12E49"/>
    <w:rsid w:val="00B133AD"/>
    <w:rsid w:val="00B13802"/>
    <w:rsid w:val="00B13DF7"/>
    <w:rsid w:val="00B14B40"/>
    <w:rsid w:val="00B14FBC"/>
    <w:rsid w:val="00B15025"/>
    <w:rsid w:val="00B15240"/>
    <w:rsid w:val="00B15293"/>
    <w:rsid w:val="00B1536F"/>
    <w:rsid w:val="00B15472"/>
    <w:rsid w:val="00B15A34"/>
    <w:rsid w:val="00B15B77"/>
    <w:rsid w:val="00B15ECC"/>
    <w:rsid w:val="00B1654A"/>
    <w:rsid w:val="00B16CB8"/>
    <w:rsid w:val="00B16D5F"/>
    <w:rsid w:val="00B16E1E"/>
    <w:rsid w:val="00B17558"/>
    <w:rsid w:val="00B176C9"/>
    <w:rsid w:val="00B17798"/>
    <w:rsid w:val="00B17964"/>
    <w:rsid w:val="00B17C11"/>
    <w:rsid w:val="00B17CBB"/>
    <w:rsid w:val="00B20B5E"/>
    <w:rsid w:val="00B20BB7"/>
    <w:rsid w:val="00B21017"/>
    <w:rsid w:val="00B210F0"/>
    <w:rsid w:val="00B21125"/>
    <w:rsid w:val="00B212A7"/>
    <w:rsid w:val="00B21370"/>
    <w:rsid w:val="00B2155C"/>
    <w:rsid w:val="00B222D2"/>
    <w:rsid w:val="00B22479"/>
    <w:rsid w:val="00B2260C"/>
    <w:rsid w:val="00B22798"/>
    <w:rsid w:val="00B22C41"/>
    <w:rsid w:val="00B22E4A"/>
    <w:rsid w:val="00B22ED5"/>
    <w:rsid w:val="00B22F72"/>
    <w:rsid w:val="00B23698"/>
    <w:rsid w:val="00B240D5"/>
    <w:rsid w:val="00B242E6"/>
    <w:rsid w:val="00B24A98"/>
    <w:rsid w:val="00B255E0"/>
    <w:rsid w:val="00B255E3"/>
    <w:rsid w:val="00B257D6"/>
    <w:rsid w:val="00B25B2C"/>
    <w:rsid w:val="00B25DCE"/>
    <w:rsid w:val="00B26273"/>
    <w:rsid w:val="00B26499"/>
    <w:rsid w:val="00B26D2F"/>
    <w:rsid w:val="00B2717D"/>
    <w:rsid w:val="00B2721B"/>
    <w:rsid w:val="00B27FAE"/>
    <w:rsid w:val="00B30183"/>
    <w:rsid w:val="00B30361"/>
    <w:rsid w:val="00B30378"/>
    <w:rsid w:val="00B30BCE"/>
    <w:rsid w:val="00B30D80"/>
    <w:rsid w:val="00B30F41"/>
    <w:rsid w:val="00B3167D"/>
    <w:rsid w:val="00B3188B"/>
    <w:rsid w:val="00B3210C"/>
    <w:rsid w:val="00B32582"/>
    <w:rsid w:val="00B325E4"/>
    <w:rsid w:val="00B325FF"/>
    <w:rsid w:val="00B329F6"/>
    <w:rsid w:val="00B32D0C"/>
    <w:rsid w:val="00B33BD6"/>
    <w:rsid w:val="00B33E8F"/>
    <w:rsid w:val="00B33F62"/>
    <w:rsid w:val="00B343E4"/>
    <w:rsid w:val="00B3444F"/>
    <w:rsid w:val="00B346D4"/>
    <w:rsid w:val="00B34930"/>
    <w:rsid w:val="00B34B68"/>
    <w:rsid w:val="00B34E33"/>
    <w:rsid w:val="00B35359"/>
    <w:rsid w:val="00B356BD"/>
    <w:rsid w:val="00B35822"/>
    <w:rsid w:val="00B35930"/>
    <w:rsid w:val="00B35A69"/>
    <w:rsid w:val="00B35C3D"/>
    <w:rsid w:val="00B35CD2"/>
    <w:rsid w:val="00B35D28"/>
    <w:rsid w:val="00B35E14"/>
    <w:rsid w:val="00B35F63"/>
    <w:rsid w:val="00B360BC"/>
    <w:rsid w:val="00B36908"/>
    <w:rsid w:val="00B370A3"/>
    <w:rsid w:val="00B37225"/>
    <w:rsid w:val="00B374C5"/>
    <w:rsid w:val="00B37985"/>
    <w:rsid w:val="00B37BC0"/>
    <w:rsid w:val="00B37BE5"/>
    <w:rsid w:val="00B37E78"/>
    <w:rsid w:val="00B37F22"/>
    <w:rsid w:val="00B4037F"/>
    <w:rsid w:val="00B407D2"/>
    <w:rsid w:val="00B414A4"/>
    <w:rsid w:val="00B41788"/>
    <w:rsid w:val="00B418B8"/>
    <w:rsid w:val="00B41B3C"/>
    <w:rsid w:val="00B42125"/>
    <w:rsid w:val="00B4216C"/>
    <w:rsid w:val="00B4258B"/>
    <w:rsid w:val="00B425FA"/>
    <w:rsid w:val="00B431D5"/>
    <w:rsid w:val="00B432A7"/>
    <w:rsid w:val="00B4359B"/>
    <w:rsid w:val="00B43606"/>
    <w:rsid w:val="00B43704"/>
    <w:rsid w:val="00B43E98"/>
    <w:rsid w:val="00B43F98"/>
    <w:rsid w:val="00B4438D"/>
    <w:rsid w:val="00B44479"/>
    <w:rsid w:val="00B445FA"/>
    <w:rsid w:val="00B4469F"/>
    <w:rsid w:val="00B44986"/>
    <w:rsid w:val="00B449DC"/>
    <w:rsid w:val="00B4515C"/>
    <w:rsid w:val="00B455E6"/>
    <w:rsid w:val="00B45772"/>
    <w:rsid w:val="00B45B23"/>
    <w:rsid w:val="00B45B6F"/>
    <w:rsid w:val="00B464E5"/>
    <w:rsid w:val="00B46B84"/>
    <w:rsid w:val="00B46D3E"/>
    <w:rsid w:val="00B46D6A"/>
    <w:rsid w:val="00B476CC"/>
    <w:rsid w:val="00B477D0"/>
    <w:rsid w:val="00B509F0"/>
    <w:rsid w:val="00B50D8E"/>
    <w:rsid w:val="00B50D9D"/>
    <w:rsid w:val="00B510D8"/>
    <w:rsid w:val="00B513E8"/>
    <w:rsid w:val="00B51485"/>
    <w:rsid w:val="00B51607"/>
    <w:rsid w:val="00B51749"/>
    <w:rsid w:val="00B51864"/>
    <w:rsid w:val="00B519DF"/>
    <w:rsid w:val="00B51DE5"/>
    <w:rsid w:val="00B5247F"/>
    <w:rsid w:val="00B53044"/>
    <w:rsid w:val="00B5355D"/>
    <w:rsid w:val="00B53911"/>
    <w:rsid w:val="00B53973"/>
    <w:rsid w:val="00B539FD"/>
    <w:rsid w:val="00B53C36"/>
    <w:rsid w:val="00B53DDD"/>
    <w:rsid w:val="00B541BB"/>
    <w:rsid w:val="00B542F4"/>
    <w:rsid w:val="00B54565"/>
    <w:rsid w:val="00B54616"/>
    <w:rsid w:val="00B5486D"/>
    <w:rsid w:val="00B54886"/>
    <w:rsid w:val="00B549E1"/>
    <w:rsid w:val="00B54CF4"/>
    <w:rsid w:val="00B5540B"/>
    <w:rsid w:val="00B5541C"/>
    <w:rsid w:val="00B557F5"/>
    <w:rsid w:val="00B55A66"/>
    <w:rsid w:val="00B55A9C"/>
    <w:rsid w:val="00B55C54"/>
    <w:rsid w:val="00B5648C"/>
    <w:rsid w:val="00B56593"/>
    <w:rsid w:val="00B56666"/>
    <w:rsid w:val="00B56C54"/>
    <w:rsid w:val="00B56D27"/>
    <w:rsid w:val="00B56E54"/>
    <w:rsid w:val="00B57463"/>
    <w:rsid w:val="00B5783F"/>
    <w:rsid w:val="00B578DD"/>
    <w:rsid w:val="00B57F47"/>
    <w:rsid w:val="00B60079"/>
    <w:rsid w:val="00B60217"/>
    <w:rsid w:val="00B60254"/>
    <w:rsid w:val="00B6064D"/>
    <w:rsid w:val="00B6075D"/>
    <w:rsid w:val="00B6105F"/>
    <w:rsid w:val="00B6131D"/>
    <w:rsid w:val="00B61EA4"/>
    <w:rsid w:val="00B61F00"/>
    <w:rsid w:val="00B61FD0"/>
    <w:rsid w:val="00B6221B"/>
    <w:rsid w:val="00B6230D"/>
    <w:rsid w:val="00B629FC"/>
    <w:rsid w:val="00B62FED"/>
    <w:rsid w:val="00B63D52"/>
    <w:rsid w:val="00B63E1D"/>
    <w:rsid w:val="00B64060"/>
    <w:rsid w:val="00B64103"/>
    <w:rsid w:val="00B641D8"/>
    <w:rsid w:val="00B64577"/>
    <w:rsid w:val="00B647A5"/>
    <w:rsid w:val="00B6484F"/>
    <w:rsid w:val="00B64D4F"/>
    <w:rsid w:val="00B65084"/>
    <w:rsid w:val="00B652E3"/>
    <w:rsid w:val="00B654A8"/>
    <w:rsid w:val="00B65509"/>
    <w:rsid w:val="00B65C92"/>
    <w:rsid w:val="00B66151"/>
    <w:rsid w:val="00B66AFA"/>
    <w:rsid w:val="00B66D86"/>
    <w:rsid w:val="00B6771B"/>
    <w:rsid w:val="00B67988"/>
    <w:rsid w:val="00B67D2D"/>
    <w:rsid w:val="00B67E7A"/>
    <w:rsid w:val="00B67E7B"/>
    <w:rsid w:val="00B67FC5"/>
    <w:rsid w:val="00B70074"/>
    <w:rsid w:val="00B704BF"/>
    <w:rsid w:val="00B70A46"/>
    <w:rsid w:val="00B70FB6"/>
    <w:rsid w:val="00B711D4"/>
    <w:rsid w:val="00B71265"/>
    <w:rsid w:val="00B714A3"/>
    <w:rsid w:val="00B719FF"/>
    <w:rsid w:val="00B72141"/>
    <w:rsid w:val="00B7240E"/>
    <w:rsid w:val="00B72F88"/>
    <w:rsid w:val="00B731A2"/>
    <w:rsid w:val="00B73748"/>
    <w:rsid w:val="00B73815"/>
    <w:rsid w:val="00B738BE"/>
    <w:rsid w:val="00B740E5"/>
    <w:rsid w:val="00B74570"/>
    <w:rsid w:val="00B74676"/>
    <w:rsid w:val="00B7479D"/>
    <w:rsid w:val="00B7498D"/>
    <w:rsid w:val="00B74BE2"/>
    <w:rsid w:val="00B75743"/>
    <w:rsid w:val="00B75C89"/>
    <w:rsid w:val="00B76FDA"/>
    <w:rsid w:val="00B774B7"/>
    <w:rsid w:val="00B77834"/>
    <w:rsid w:val="00B77D65"/>
    <w:rsid w:val="00B80367"/>
    <w:rsid w:val="00B8039E"/>
    <w:rsid w:val="00B806AE"/>
    <w:rsid w:val="00B8099D"/>
    <w:rsid w:val="00B80CCB"/>
    <w:rsid w:val="00B80E11"/>
    <w:rsid w:val="00B8105D"/>
    <w:rsid w:val="00B8148E"/>
    <w:rsid w:val="00B8242E"/>
    <w:rsid w:val="00B82C95"/>
    <w:rsid w:val="00B82E07"/>
    <w:rsid w:val="00B82F8B"/>
    <w:rsid w:val="00B82FD9"/>
    <w:rsid w:val="00B83322"/>
    <w:rsid w:val="00B843D4"/>
    <w:rsid w:val="00B84BEE"/>
    <w:rsid w:val="00B84E3A"/>
    <w:rsid w:val="00B85495"/>
    <w:rsid w:val="00B85C0B"/>
    <w:rsid w:val="00B86363"/>
    <w:rsid w:val="00B86467"/>
    <w:rsid w:val="00B86485"/>
    <w:rsid w:val="00B86642"/>
    <w:rsid w:val="00B8666A"/>
    <w:rsid w:val="00B868BF"/>
    <w:rsid w:val="00B874DC"/>
    <w:rsid w:val="00B875CD"/>
    <w:rsid w:val="00B8782B"/>
    <w:rsid w:val="00B87BBA"/>
    <w:rsid w:val="00B87E67"/>
    <w:rsid w:val="00B900CC"/>
    <w:rsid w:val="00B905E9"/>
    <w:rsid w:val="00B90603"/>
    <w:rsid w:val="00B90855"/>
    <w:rsid w:val="00B909E0"/>
    <w:rsid w:val="00B90D69"/>
    <w:rsid w:val="00B90D82"/>
    <w:rsid w:val="00B90F21"/>
    <w:rsid w:val="00B9105E"/>
    <w:rsid w:val="00B911E6"/>
    <w:rsid w:val="00B913E4"/>
    <w:rsid w:val="00B91F25"/>
    <w:rsid w:val="00B92023"/>
    <w:rsid w:val="00B92027"/>
    <w:rsid w:val="00B92404"/>
    <w:rsid w:val="00B928E8"/>
    <w:rsid w:val="00B928F2"/>
    <w:rsid w:val="00B92BD4"/>
    <w:rsid w:val="00B937BF"/>
    <w:rsid w:val="00B938DE"/>
    <w:rsid w:val="00B93BBC"/>
    <w:rsid w:val="00B93DA1"/>
    <w:rsid w:val="00B945B8"/>
    <w:rsid w:val="00B955A6"/>
    <w:rsid w:val="00B959D7"/>
    <w:rsid w:val="00B9633C"/>
    <w:rsid w:val="00B96504"/>
    <w:rsid w:val="00B968C0"/>
    <w:rsid w:val="00B96C0E"/>
    <w:rsid w:val="00B971C8"/>
    <w:rsid w:val="00B972C9"/>
    <w:rsid w:val="00BA005F"/>
    <w:rsid w:val="00BA0089"/>
    <w:rsid w:val="00BA071A"/>
    <w:rsid w:val="00BA0A08"/>
    <w:rsid w:val="00BA0B57"/>
    <w:rsid w:val="00BA0BC6"/>
    <w:rsid w:val="00BA0BE7"/>
    <w:rsid w:val="00BA0C77"/>
    <w:rsid w:val="00BA12AF"/>
    <w:rsid w:val="00BA1C05"/>
    <w:rsid w:val="00BA1C61"/>
    <w:rsid w:val="00BA25FB"/>
    <w:rsid w:val="00BA2ABF"/>
    <w:rsid w:val="00BA2F71"/>
    <w:rsid w:val="00BA3569"/>
    <w:rsid w:val="00BA4098"/>
    <w:rsid w:val="00BA4695"/>
    <w:rsid w:val="00BA4CDD"/>
    <w:rsid w:val="00BA4DE9"/>
    <w:rsid w:val="00BA4E72"/>
    <w:rsid w:val="00BA53C2"/>
    <w:rsid w:val="00BA556E"/>
    <w:rsid w:val="00BA5AEA"/>
    <w:rsid w:val="00BA5C2C"/>
    <w:rsid w:val="00BA5D62"/>
    <w:rsid w:val="00BA6165"/>
    <w:rsid w:val="00BA629E"/>
    <w:rsid w:val="00BA636C"/>
    <w:rsid w:val="00BA6722"/>
    <w:rsid w:val="00BA68A6"/>
    <w:rsid w:val="00BA68E4"/>
    <w:rsid w:val="00BA6EB4"/>
    <w:rsid w:val="00BA6FB8"/>
    <w:rsid w:val="00BA70BE"/>
    <w:rsid w:val="00BA7561"/>
    <w:rsid w:val="00BA7727"/>
    <w:rsid w:val="00BB0242"/>
    <w:rsid w:val="00BB09C2"/>
    <w:rsid w:val="00BB0C66"/>
    <w:rsid w:val="00BB0CF0"/>
    <w:rsid w:val="00BB0DFF"/>
    <w:rsid w:val="00BB1223"/>
    <w:rsid w:val="00BB12DC"/>
    <w:rsid w:val="00BB1E70"/>
    <w:rsid w:val="00BB201F"/>
    <w:rsid w:val="00BB21C3"/>
    <w:rsid w:val="00BB21F4"/>
    <w:rsid w:val="00BB2478"/>
    <w:rsid w:val="00BB262E"/>
    <w:rsid w:val="00BB2667"/>
    <w:rsid w:val="00BB3519"/>
    <w:rsid w:val="00BB385A"/>
    <w:rsid w:val="00BB3B87"/>
    <w:rsid w:val="00BB3CBC"/>
    <w:rsid w:val="00BB405B"/>
    <w:rsid w:val="00BB430C"/>
    <w:rsid w:val="00BB483E"/>
    <w:rsid w:val="00BB495D"/>
    <w:rsid w:val="00BB4F93"/>
    <w:rsid w:val="00BB5244"/>
    <w:rsid w:val="00BB5312"/>
    <w:rsid w:val="00BB559B"/>
    <w:rsid w:val="00BB57FF"/>
    <w:rsid w:val="00BB5B51"/>
    <w:rsid w:val="00BB5D1C"/>
    <w:rsid w:val="00BB64F5"/>
    <w:rsid w:val="00BB66B5"/>
    <w:rsid w:val="00BB66CE"/>
    <w:rsid w:val="00BB7579"/>
    <w:rsid w:val="00BB7655"/>
    <w:rsid w:val="00BB7D9C"/>
    <w:rsid w:val="00BB7F61"/>
    <w:rsid w:val="00BC0278"/>
    <w:rsid w:val="00BC0529"/>
    <w:rsid w:val="00BC05F5"/>
    <w:rsid w:val="00BC09C3"/>
    <w:rsid w:val="00BC0CA6"/>
    <w:rsid w:val="00BC0E6F"/>
    <w:rsid w:val="00BC0EA1"/>
    <w:rsid w:val="00BC0F94"/>
    <w:rsid w:val="00BC1036"/>
    <w:rsid w:val="00BC19B9"/>
    <w:rsid w:val="00BC19BA"/>
    <w:rsid w:val="00BC1C69"/>
    <w:rsid w:val="00BC1D23"/>
    <w:rsid w:val="00BC20CA"/>
    <w:rsid w:val="00BC22ED"/>
    <w:rsid w:val="00BC28F7"/>
    <w:rsid w:val="00BC2EEB"/>
    <w:rsid w:val="00BC3222"/>
    <w:rsid w:val="00BC3338"/>
    <w:rsid w:val="00BC349D"/>
    <w:rsid w:val="00BC3543"/>
    <w:rsid w:val="00BC35E0"/>
    <w:rsid w:val="00BC3640"/>
    <w:rsid w:val="00BC3667"/>
    <w:rsid w:val="00BC3703"/>
    <w:rsid w:val="00BC3CB1"/>
    <w:rsid w:val="00BC3F5C"/>
    <w:rsid w:val="00BC436E"/>
    <w:rsid w:val="00BC4ACE"/>
    <w:rsid w:val="00BC4E66"/>
    <w:rsid w:val="00BC4F2C"/>
    <w:rsid w:val="00BC53DD"/>
    <w:rsid w:val="00BC56C9"/>
    <w:rsid w:val="00BC5D52"/>
    <w:rsid w:val="00BC6051"/>
    <w:rsid w:val="00BC6F42"/>
    <w:rsid w:val="00BC6F91"/>
    <w:rsid w:val="00BC70D7"/>
    <w:rsid w:val="00BC73ED"/>
    <w:rsid w:val="00BC745B"/>
    <w:rsid w:val="00BC784F"/>
    <w:rsid w:val="00BC7A72"/>
    <w:rsid w:val="00BC7C19"/>
    <w:rsid w:val="00BC7C9B"/>
    <w:rsid w:val="00BC7E0F"/>
    <w:rsid w:val="00BC7E44"/>
    <w:rsid w:val="00BD041D"/>
    <w:rsid w:val="00BD08A3"/>
    <w:rsid w:val="00BD0B06"/>
    <w:rsid w:val="00BD0CA1"/>
    <w:rsid w:val="00BD0DF3"/>
    <w:rsid w:val="00BD0EF3"/>
    <w:rsid w:val="00BD1752"/>
    <w:rsid w:val="00BD22EB"/>
    <w:rsid w:val="00BD3044"/>
    <w:rsid w:val="00BD389B"/>
    <w:rsid w:val="00BD3B41"/>
    <w:rsid w:val="00BD3F87"/>
    <w:rsid w:val="00BD467D"/>
    <w:rsid w:val="00BD4845"/>
    <w:rsid w:val="00BD4A62"/>
    <w:rsid w:val="00BD5376"/>
    <w:rsid w:val="00BD544B"/>
    <w:rsid w:val="00BD5646"/>
    <w:rsid w:val="00BD5830"/>
    <w:rsid w:val="00BD5C46"/>
    <w:rsid w:val="00BD5EE3"/>
    <w:rsid w:val="00BD63C9"/>
    <w:rsid w:val="00BD64EB"/>
    <w:rsid w:val="00BD677A"/>
    <w:rsid w:val="00BD731E"/>
    <w:rsid w:val="00BD737D"/>
    <w:rsid w:val="00BD78AB"/>
    <w:rsid w:val="00BD7946"/>
    <w:rsid w:val="00BD7A0E"/>
    <w:rsid w:val="00BE035A"/>
    <w:rsid w:val="00BE05D6"/>
    <w:rsid w:val="00BE061B"/>
    <w:rsid w:val="00BE1AD2"/>
    <w:rsid w:val="00BE22A8"/>
    <w:rsid w:val="00BE24EB"/>
    <w:rsid w:val="00BE2552"/>
    <w:rsid w:val="00BE25ED"/>
    <w:rsid w:val="00BE298F"/>
    <w:rsid w:val="00BE33F6"/>
    <w:rsid w:val="00BE37DD"/>
    <w:rsid w:val="00BE3863"/>
    <w:rsid w:val="00BE4203"/>
    <w:rsid w:val="00BE4254"/>
    <w:rsid w:val="00BE449B"/>
    <w:rsid w:val="00BE4528"/>
    <w:rsid w:val="00BE46F1"/>
    <w:rsid w:val="00BE49A7"/>
    <w:rsid w:val="00BE4B8E"/>
    <w:rsid w:val="00BE4D32"/>
    <w:rsid w:val="00BE51B0"/>
    <w:rsid w:val="00BE587E"/>
    <w:rsid w:val="00BE5891"/>
    <w:rsid w:val="00BE5941"/>
    <w:rsid w:val="00BE5943"/>
    <w:rsid w:val="00BE5EA2"/>
    <w:rsid w:val="00BE613B"/>
    <w:rsid w:val="00BE6266"/>
    <w:rsid w:val="00BE6401"/>
    <w:rsid w:val="00BE6530"/>
    <w:rsid w:val="00BE6944"/>
    <w:rsid w:val="00BE6A94"/>
    <w:rsid w:val="00BE6BFF"/>
    <w:rsid w:val="00BE72B6"/>
    <w:rsid w:val="00BE73B7"/>
    <w:rsid w:val="00BF02C9"/>
    <w:rsid w:val="00BF0627"/>
    <w:rsid w:val="00BF09D0"/>
    <w:rsid w:val="00BF0B15"/>
    <w:rsid w:val="00BF0C9E"/>
    <w:rsid w:val="00BF12B6"/>
    <w:rsid w:val="00BF1310"/>
    <w:rsid w:val="00BF1DA8"/>
    <w:rsid w:val="00BF20AF"/>
    <w:rsid w:val="00BF252A"/>
    <w:rsid w:val="00BF276B"/>
    <w:rsid w:val="00BF2E14"/>
    <w:rsid w:val="00BF32A5"/>
    <w:rsid w:val="00BF3477"/>
    <w:rsid w:val="00BF368C"/>
    <w:rsid w:val="00BF390D"/>
    <w:rsid w:val="00BF3D48"/>
    <w:rsid w:val="00BF3F64"/>
    <w:rsid w:val="00BF4291"/>
    <w:rsid w:val="00BF545B"/>
    <w:rsid w:val="00BF56DB"/>
    <w:rsid w:val="00BF59AB"/>
    <w:rsid w:val="00BF59F5"/>
    <w:rsid w:val="00BF5CF4"/>
    <w:rsid w:val="00BF6098"/>
    <w:rsid w:val="00BF61E9"/>
    <w:rsid w:val="00BF638A"/>
    <w:rsid w:val="00BF6675"/>
    <w:rsid w:val="00BF6A60"/>
    <w:rsid w:val="00BF7609"/>
    <w:rsid w:val="00BF76A6"/>
    <w:rsid w:val="00BF7928"/>
    <w:rsid w:val="00BF7A45"/>
    <w:rsid w:val="00BF7C38"/>
    <w:rsid w:val="00C002FE"/>
    <w:rsid w:val="00C005E4"/>
    <w:rsid w:val="00C01627"/>
    <w:rsid w:val="00C01740"/>
    <w:rsid w:val="00C01765"/>
    <w:rsid w:val="00C018F3"/>
    <w:rsid w:val="00C0193C"/>
    <w:rsid w:val="00C01CAB"/>
    <w:rsid w:val="00C01CC1"/>
    <w:rsid w:val="00C020E1"/>
    <w:rsid w:val="00C0227A"/>
    <w:rsid w:val="00C024D2"/>
    <w:rsid w:val="00C02680"/>
    <w:rsid w:val="00C02D10"/>
    <w:rsid w:val="00C0312B"/>
    <w:rsid w:val="00C03249"/>
    <w:rsid w:val="00C03272"/>
    <w:rsid w:val="00C0350C"/>
    <w:rsid w:val="00C03537"/>
    <w:rsid w:val="00C03652"/>
    <w:rsid w:val="00C03B2A"/>
    <w:rsid w:val="00C0402C"/>
    <w:rsid w:val="00C04721"/>
    <w:rsid w:val="00C047F0"/>
    <w:rsid w:val="00C04DF5"/>
    <w:rsid w:val="00C054E1"/>
    <w:rsid w:val="00C0562F"/>
    <w:rsid w:val="00C05BD4"/>
    <w:rsid w:val="00C05CB2"/>
    <w:rsid w:val="00C0639D"/>
    <w:rsid w:val="00C063AE"/>
    <w:rsid w:val="00C06601"/>
    <w:rsid w:val="00C068D8"/>
    <w:rsid w:val="00C06C45"/>
    <w:rsid w:val="00C06EC6"/>
    <w:rsid w:val="00C0744B"/>
    <w:rsid w:val="00C079CA"/>
    <w:rsid w:val="00C079FC"/>
    <w:rsid w:val="00C07A83"/>
    <w:rsid w:val="00C07D11"/>
    <w:rsid w:val="00C07D27"/>
    <w:rsid w:val="00C07D42"/>
    <w:rsid w:val="00C10156"/>
    <w:rsid w:val="00C101C7"/>
    <w:rsid w:val="00C10726"/>
    <w:rsid w:val="00C10B7E"/>
    <w:rsid w:val="00C1135C"/>
    <w:rsid w:val="00C11F86"/>
    <w:rsid w:val="00C121E8"/>
    <w:rsid w:val="00C12320"/>
    <w:rsid w:val="00C125C6"/>
    <w:rsid w:val="00C128C1"/>
    <w:rsid w:val="00C12A80"/>
    <w:rsid w:val="00C12B11"/>
    <w:rsid w:val="00C12BAE"/>
    <w:rsid w:val="00C12E1B"/>
    <w:rsid w:val="00C1335E"/>
    <w:rsid w:val="00C138F0"/>
    <w:rsid w:val="00C13D5D"/>
    <w:rsid w:val="00C14538"/>
    <w:rsid w:val="00C146FC"/>
    <w:rsid w:val="00C1495F"/>
    <w:rsid w:val="00C14ADC"/>
    <w:rsid w:val="00C14E66"/>
    <w:rsid w:val="00C152B1"/>
    <w:rsid w:val="00C15570"/>
    <w:rsid w:val="00C15686"/>
    <w:rsid w:val="00C158DE"/>
    <w:rsid w:val="00C15F17"/>
    <w:rsid w:val="00C1613A"/>
    <w:rsid w:val="00C166BA"/>
    <w:rsid w:val="00C16812"/>
    <w:rsid w:val="00C16BE6"/>
    <w:rsid w:val="00C16C48"/>
    <w:rsid w:val="00C16F66"/>
    <w:rsid w:val="00C1712D"/>
    <w:rsid w:val="00C17192"/>
    <w:rsid w:val="00C17692"/>
    <w:rsid w:val="00C1798B"/>
    <w:rsid w:val="00C20067"/>
    <w:rsid w:val="00C203FE"/>
    <w:rsid w:val="00C2054C"/>
    <w:rsid w:val="00C20713"/>
    <w:rsid w:val="00C20956"/>
    <w:rsid w:val="00C215D6"/>
    <w:rsid w:val="00C216C4"/>
    <w:rsid w:val="00C21AE7"/>
    <w:rsid w:val="00C21AEE"/>
    <w:rsid w:val="00C22053"/>
    <w:rsid w:val="00C22744"/>
    <w:rsid w:val="00C22839"/>
    <w:rsid w:val="00C22C96"/>
    <w:rsid w:val="00C22DDA"/>
    <w:rsid w:val="00C230EC"/>
    <w:rsid w:val="00C233B7"/>
    <w:rsid w:val="00C24351"/>
    <w:rsid w:val="00C24AB2"/>
    <w:rsid w:val="00C24BF0"/>
    <w:rsid w:val="00C24D42"/>
    <w:rsid w:val="00C24E90"/>
    <w:rsid w:val="00C24EBB"/>
    <w:rsid w:val="00C24FF8"/>
    <w:rsid w:val="00C2507D"/>
    <w:rsid w:val="00C25463"/>
    <w:rsid w:val="00C254DC"/>
    <w:rsid w:val="00C256CC"/>
    <w:rsid w:val="00C25714"/>
    <w:rsid w:val="00C259FA"/>
    <w:rsid w:val="00C25E00"/>
    <w:rsid w:val="00C25FFF"/>
    <w:rsid w:val="00C26153"/>
    <w:rsid w:val="00C262E6"/>
    <w:rsid w:val="00C2651A"/>
    <w:rsid w:val="00C2664E"/>
    <w:rsid w:val="00C267BC"/>
    <w:rsid w:val="00C26DD9"/>
    <w:rsid w:val="00C26E41"/>
    <w:rsid w:val="00C27064"/>
    <w:rsid w:val="00C2743B"/>
    <w:rsid w:val="00C27939"/>
    <w:rsid w:val="00C27BB6"/>
    <w:rsid w:val="00C3001C"/>
    <w:rsid w:val="00C300F1"/>
    <w:rsid w:val="00C301C6"/>
    <w:rsid w:val="00C305AB"/>
    <w:rsid w:val="00C31049"/>
    <w:rsid w:val="00C3124C"/>
    <w:rsid w:val="00C3196C"/>
    <w:rsid w:val="00C31D26"/>
    <w:rsid w:val="00C326DB"/>
    <w:rsid w:val="00C32982"/>
    <w:rsid w:val="00C3298E"/>
    <w:rsid w:val="00C32F3B"/>
    <w:rsid w:val="00C332EE"/>
    <w:rsid w:val="00C33701"/>
    <w:rsid w:val="00C33D15"/>
    <w:rsid w:val="00C33D91"/>
    <w:rsid w:val="00C3408F"/>
    <w:rsid w:val="00C34580"/>
    <w:rsid w:val="00C347BE"/>
    <w:rsid w:val="00C347EC"/>
    <w:rsid w:val="00C34E8D"/>
    <w:rsid w:val="00C35537"/>
    <w:rsid w:val="00C358D4"/>
    <w:rsid w:val="00C35A31"/>
    <w:rsid w:val="00C35D5E"/>
    <w:rsid w:val="00C36368"/>
    <w:rsid w:val="00C36508"/>
    <w:rsid w:val="00C36AF0"/>
    <w:rsid w:val="00C36CC3"/>
    <w:rsid w:val="00C374F7"/>
    <w:rsid w:val="00C374FD"/>
    <w:rsid w:val="00C37ECF"/>
    <w:rsid w:val="00C4000E"/>
    <w:rsid w:val="00C406DA"/>
    <w:rsid w:val="00C40747"/>
    <w:rsid w:val="00C40832"/>
    <w:rsid w:val="00C41FDB"/>
    <w:rsid w:val="00C423FC"/>
    <w:rsid w:val="00C4281D"/>
    <w:rsid w:val="00C42ABB"/>
    <w:rsid w:val="00C42BFE"/>
    <w:rsid w:val="00C42C6E"/>
    <w:rsid w:val="00C42DCE"/>
    <w:rsid w:val="00C42E4C"/>
    <w:rsid w:val="00C43001"/>
    <w:rsid w:val="00C431A8"/>
    <w:rsid w:val="00C431C8"/>
    <w:rsid w:val="00C433EF"/>
    <w:rsid w:val="00C4356E"/>
    <w:rsid w:val="00C43685"/>
    <w:rsid w:val="00C43C10"/>
    <w:rsid w:val="00C44A99"/>
    <w:rsid w:val="00C45305"/>
    <w:rsid w:val="00C4556D"/>
    <w:rsid w:val="00C456C3"/>
    <w:rsid w:val="00C4573C"/>
    <w:rsid w:val="00C45E67"/>
    <w:rsid w:val="00C45EDB"/>
    <w:rsid w:val="00C45F64"/>
    <w:rsid w:val="00C460EC"/>
    <w:rsid w:val="00C463BF"/>
    <w:rsid w:val="00C4665B"/>
    <w:rsid w:val="00C46A62"/>
    <w:rsid w:val="00C46BE3"/>
    <w:rsid w:val="00C46DC8"/>
    <w:rsid w:val="00C46DFF"/>
    <w:rsid w:val="00C4724B"/>
    <w:rsid w:val="00C477BD"/>
    <w:rsid w:val="00C50286"/>
    <w:rsid w:val="00C5140A"/>
    <w:rsid w:val="00C514D6"/>
    <w:rsid w:val="00C516E5"/>
    <w:rsid w:val="00C51727"/>
    <w:rsid w:val="00C519F3"/>
    <w:rsid w:val="00C51C9F"/>
    <w:rsid w:val="00C51D46"/>
    <w:rsid w:val="00C51DEB"/>
    <w:rsid w:val="00C51ECF"/>
    <w:rsid w:val="00C523A9"/>
    <w:rsid w:val="00C52DDA"/>
    <w:rsid w:val="00C52EB1"/>
    <w:rsid w:val="00C5326A"/>
    <w:rsid w:val="00C5341B"/>
    <w:rsid w:val="00C53447"/>
    <w:rsid w:val="00C53584"/>
    <w:rsid w:val="00C53BEC"/>
    <w:rsid w:val="00C53DF3"/>
    <w:rsid w:val="00C53EEF"/>
    <w:rsid w:val="00C541A9"/>
    <w:rsid w:val="00C541C0"/>
    <w:rsid w:val="00C542AF"/>
    <w:rsid w:val="00C54446"/>
    <w:rsid w:val="00C5469B"/>
    <w:rsid w:val="00C54E6F"/>
    <w:rsid w:val="00C55203"/>
    <w:rsid w:val="00C5543D"/>
    <w:rsid w:val="00C555D8"/>
    <w:rsid w:val="00C55678"/>
    <w:rsid w:val="00C5584A"/>
    <w:rsid w:val="00C55994"/>
    <w:rsid w:val="00C55A39"/>
    <w:rsid w:val="00C55C76"/>
    <w:rsid w:val="00C55E5A"/>
    <w:rsid w:val="00C565DB"/>
    <w:rsid w:val="00C568D8"/>
    <w:rsid w:val="00C568F5"/>
    <w:rsid w:val="00C56A41"/>
    <w:rsid w:val="00C56C2D"/>
    <w:rsid w:val="00C56D23"/>
    <w:rsid w:val="00C571E0"/>
    <w:rsid w:val="00C57824"/>
    <w:rsid w:val="00C57B90"/>
    <w:rsid w:val="00C60398"/>
    <w:rsid w:val="00C603C5"/>
    <w:rsid w:val="00C6096B"/>
    <w:rsid w:val="00C61003"/>
    <w:rsid w:val="00C61730"/>
    <w:rsid w:val="00C61765"/>
    <w:rsid w:val="00C61B3B"/>
    <w:rsid w:val="00C61B9F"/>
    <w:rsid w:val="00C62088"/>
    <w:rsid w:val="00C62187"/>
    <w:rsid w:val="00C6237A"/>
    <w:rsid w:val="00C6240C"/>
    <w:rsid w:val="00C62F70"/>
    <w:rsid w:val="00C63003"/>
    <w:rsid w:val="00C63551"/>
    <w:rsid w:val="00C6396D"/>
    <w:rsid w:val="00C63F0A"/>
    <w:rsid w:val="00C63FCD"/>
    <w:rsid w:val="00C63FEB"/>
    <w:rsid w:val="00C64331"/>
    <w:rsid w:val="00C645E8"/>
    <w:rsid w:val="00C64631"/>
    <w:rsid w:val="00C646ED"/>
    <w:rsid w:val="00C651BD"/>
    <w:rsid w:val="00C651D8"/>
    <w:rsid w:val="00C65242"/>
    <w:rsid w:val="00C654AC"/>
    <w:rsid w:val="00C65978"/>
    <w:rsid w:val="00C65ACB"/>
    <w:rsid w:val="00C65E22"/>
    <w:rsid w:val="00C65F6D"/>
    <w:rsid w:val="00C662C1"/>
    <w:rsid w:val="00C66505"/>
    <w:rsid w:val="00C665D0"/>
    <w:rsid w:val="00C66B01"/>
    <w:rsid w:val="00C66B1B"/>
    <w:rsid w:val="00C66ED1"/>
    <w:rsid w:val="00C66F32"/>
    <w:rsid w:val="00C67548"/>
    <w:rsid w:val="00C676BA"/>
    <w:rsid w:val="00C67799"/>
    <w:rsid w:val="00C677A1"/>
    <w:rsid w:val="00C67990"/>
    <w:rsid w:val="00C70631"/>
    <w:rsid w:val="00C7089B"/>
    <w:rsid w:val="00C70B01"/>
    <w:rsid w:val="00C70D5C"/>
    <w:rsid w:val="00C71224"/>
    <w:rsid w:val="00C7124B"/>
    <w:rsid w:val="00C71298"/>
    <w:rsid w:val="00C71543"/>
    <w:rsid w:val="00C71CFC"/>
    <w:rsid w:val="00C71DEB"/>
    <w:rsid w:val="00C71F4F"/>
    <w:rsid w:val="00C720A9"/>
    <w:rsid w:val="00C720DC"/>
    <w:rsid w:val="00C72BCE"/>
    <w:rsid w:val="00C7303E"/>
    <w:rsid w:val="00C7317F"/>
    <w:rsid w:val="00C7360B"/>
    <w:rsid w:val="00C73E7F"/>
    <w:rsid w:val="00C73F68"/>
    <w:rsid w:val="00C74252"/>
    <w:rsid w:val="00C743AF"/>
    <w:rsid w:val="00C7448C"/>
    <w:rsid w:val="00C744C4"/>
    <w:rsid w:val="00C74AF2"/>
    <w:rsid w:val="00C74C64"/>
    <w:rsid w:val="00C750BA"/>
    <w:rsid w:val="00C75677"/>
    <w:rsid w:val="00C75A39"/>
    <w:rsid w:val="00C75A62"/>
    <w:rsid w:val="00C76551"/>
    <w:rsid w:val="00C76D20"/>
    <w:rsid w:val="00C775FE"/>
    <w:rsid w:val="00C776CF"/>
    <w:rsid w:val="00C77771"/>
    <w:rsid w:val="00C777A9"/>
    <w:rsid w:val="00C77A84"/>
    <w:rsid w:val="00C80235"/>
    <w:rsid w:val="00C80310"/>
    <w:rsid w:val="00C80517"/>
    <w:rsid w:val="00C80777"/>
    <w:rsid w:val="00C8100B"/>
    <w:rsid w:val="00C81135"/>
    <w:rsid w:val="00C813A8"/>
    <w:rsid w:val="00C813BB"/>
    <w:rsid w:val="00C8152A"/>
    <w:rsid w:val="00C81DA4"/>
    <w:rsid w:val="00C81EA3"/>
    <w:rsid w:val="00C82050"/>
    <w:rsid w:val="00C8286B"/>
    <w:rsid w:val="00C82885"/>
    <w:rsid w:val="00C828AD"/>
    <w:rsid w:val="00C82CCB"/>
    <w:rsid w:val="00C82CEB"/>
    <w:rsid w:val="00C82D5C"/>
    <w:rsid w:val="00C82E18"/>
    <w:rsid w:val="00C82E83"/>
    <w:rsid w:val="00C82EAA"/>
    <w:rsid w:val="00C83BF8"/>
    <w:rsid w:val="00C83C83"/>
    <w:rsid w:val="00C83CAA"/>
    <w:rsid w:val="00C83E66"/>
    <w:rsid w:val="00C8443F"/>
    <w:rsid w:val="00C84C06"/>
    <w:rsid w:val="00C85358"/>
    <w:rsid w:val="00C854EA"/>
    <w:rsid w:val="00C855A0"/>
    <w:rsid w:val="00C8576A"/>
    <w:rsid w:val="00C8589C"/>
    <w:rsid w:val="00C85B1C"/>
    <w:rsid w:val="00C85CD3"/>
    <w:rsid w:val="00C85E1D"/>
    <w:rsid w:val="00C86465"/>
    <w:rsid w:val="00C8646D"/>
    <w:rsid w:val="00C87016"/>
    <w:rsid w:val="00C87375"/>
    <w:rsid w:val="00C87803"/>
    <w:rsid w:val="00C879D1"/>
    <w:rsid w:val="00C87DE3"/>
    <w:rsid w:val="00C87DFC"/>
    <w:rsid w:val="00C87E73"/>
    <w:rsid w:val="00C90457"/>
    <w:rsid w:val="00C9060E"/>
    <w:rsid w:val="00C90951"/>
    <w:rsid w:val="00C90B7A"/>
    <w:rsid w:val="00C910BC"/>
    <w:rsid w:val="00C912F5"/>
    <w:rsid w:val="00C912FE"/>
    <w:rsid w:val="00C91BA3"/>
    <w:rsid w:val="00C91C11"/>
    <w:rsid w:val="00C91C30"/>
    <w:rsid w:val="00C91DE6"/>
    <w:rsid w:val="00C920CA"/>
    <w:rsid w:val="00C9265D"/>
    <w:rsid w:val="00C9276D"/>
    <w:rsid w:val="00C92792"/>
    <w:rsid w:val="00C92B41"/>
    <w:rsid w:val="00C92C9C"/>
    <w:rsid w:val="00C92D89"/>
    <w:rsid w:val="00C933CB"/>
    <w:rsid w:val="00C93AA8"/>
    <w:rsid w:val="00C93AE1"/>
    <w:rsid w:val="00C93B41"/>
    <w:rsid w:val="00C93B65"/>
    <w:rsid w:val="00C93F0C"/>
    <w:rsid w:val="00C93FA5"/>
    <w:rsid w:val="00C941CF"/>
    <w:rsid w:val="00C943FE"/>
    <w:rsid w:val="00C94429"/>
    <w:rsid w:val="00C946C6"/>
    <w:rsid w:val="00C947B3"/>
    <w:rsid w:val="00C94B88"/>
    <w:rsid w:val="00C94E49"/>
    <w:rsid w:val="00C950D5"/>
    <w:rsid w:val="00C953C8"/>
    <w:rsid w:val="00C95453"/>
    <w:rsid w:val="00C958FF"/>
    <w:rsid w:val="00C959F4"/>
    <w:rsid w:val="00C966AB"/>
    <w:rsid w:val="00C96AE9"/>
    <w:rsid w:val="00C96EE5"/>
    <w:rsid w:val="00C970B9"/>
    <w:rsid w:val="00C97202"/>
    <w:rsid w:val="00C97221"/>
    <w:rsid w:val="00C977F3"/>
    <w:rsid w:val="00C9795C"/>
    <w:rsid w:val="00C97CBA"/>
    <w:rsid w:val="00CA0052"/>
    <w:rsid w:val="00CA00F8"/>
    <w:rsid w:val="00CA0B39"/>
    <w:rsid w:val="00CA0B7B"/>
    <w:rsid w:val="00CA1EBE"/>
    <w:rsid w:val="00CA2028"/>
    <w:rsid w:val="00CA2043"/>
    <w:rsid w:val="00CA261A"/>
    <w:rsid w:val="00CA2B5C"/>
    <w:rsid w:val="00CA2C0E"/>
    <w:rsid w:val="00CA2D98"/>
    <w:rsid w:val="00CA34D5"/>
    <w:rsid w:val="00CA36B3"/>
    <w:rsid w:val="00CA38DD"/>
    <w:rsid w:val="00CA3A54"/>
    <w:rsid w:val="00CA461F"/>
    <w:rsid w:val="00CA49E8"/>
    <w:rsid w:val="00CA4AA2"/>
    <w:rsid w:val="00CA4C0F"/>
    <w:rsid w:val="00CA51FB"/>
    <w:rsid w:val="00CA5212"/>
    <w:rsid w:val="00CA5299"/>
    <w:rsid w:val="00CA52EC"/>
    <w:rsid w:val="00CA5FFD"/>
    <w:rsid w:val="00CA6259"/>
    <w:rsid w:val="00CA66B6"/>
    <w:rsid w:val="00CA6BC8"/>
    <w:rsid w:val="00CA6C2C"/>
    <w:rsid w:val="00CA701B"/>
    <w:rsid w:val="00CA7C55"/>
    <w:rsid w:val="00CB0011"/>
    <w:rsid w:val="00CB002D"/>
    <w:rsid w:val="00CB0080"/>
    <w:rsid w:val="00CB0751"/>
    <w:rsid w:val="00CB07EF"/>
    <w:rsid w:val="00CB0E26"/>
    <w:rsid w:val="00CB1058"/>
    <w:rsid w:val="00CB13CA"/>
    <w:rsid w:val="00CB150A"/>
    <w:rsid w:val="00CB17AB"/>
    <w:rsid w:val="00CB197E"/>
    <w:rsid w:val="00CB1D65"/>
    <w:rsid w:val="00CB2924"/>
    <w:rsid w:val="00CB2929"/>
    <w:rsid w:val="00CB2CB2"/>
    <w:rsid w:val="00CB2F63"/>
    <w:rsid w:val="00CB30D1"/>
    <w:rsid w:val="00CB30D3"/>
    <w:rsid w:val="00CB36EA"/>
    <w:rsid w:val="00CB3AF4"/>
    <w:rsid w:val="00CB3C9D"/>
    <w:rsid w:val="00CB40B3"/>
    <w:rsid w:val="00CB47A8"/>
    <w:rsid w:val="00CB489D"/>
    <w:rsid w:val="00CB4B3A"/>
    <w:rsid w:val="00CB4CE1"/>
    <w:rsid w:val="00CB52EA"/>
    <w:rsid w:val="00CB5554"/>
    <w:rsid w:val="00CB57A0"/>
    <w:rsid w:val="00CB59D6"/>
    <w:rsid w:val="00CB5B27"/>
    <w:rsid w:val="00CB5DAC"/>
    <w:rsid w:val="00CB6487"/>
    <w:rsid w:val="00CB6692"/>
    <w:rsid w:val="00CB670E"/>
    <w:rsid w:val="00CB6906"/>
    <w:rsid w:val="00CB6D3D"/>
    <w:rsid w:val="00CB6D47"/>
    <w:rsid w:val="00CB6DD0"/>
    <w:rsid w:val="00CB6FF1"/>
    <w:rsid w:val="00CB745D"/>
    <w:rsid w:val="00CB7764"/>
    <w:rsid w:val="00CB7766"/>
    <w:rsid w:val="00CB78E6"/>
    <w:rsid w:val="00CB7983"/>
    <w:rsid w:val="00CB79A1"/>
    <w:rsid w:val="00CB7A10"/>
    <w:rsid w:val="00CC0071"/>
    <w:rsid w:val="00CC070F"/>
    <w:rsid w:val="00CC0A3F"/>
    <w:rsid w:val="00CC0E4E"/>
    <w:rsid w:val="00CC1128"/>
    <w:rsid w:val="00CC16E1"/>
    <w:rsid w:val="00CC1A4A"/>
    <w:rsid w:val="00CC1EC3"/>
    <w:rsid w:val="00CC20F3"/>
    <w:rsid w:val="00CC2857"/>
    <w:rsid w:val="00CC2906"/>
    <w:rsid w:val="00CC3AA4"/>
    <w:rsid w:val="00CC3C48"/>
    <w:rsid w:val="00CC4560"/>
    <w:rsid w:val="00CC4897"/>
    <w:rsid w:val="00CC4A40"/>
    <w:rsid w:val="00CC4DB1"/>
    <w:rsid w:val="00CC50FF"/>
    <w:rsid w:val="00CC5500"/>
    <w:rsid w:val="00CC5818"/>
    <w:rsid w:val="00CC5ECC"/>
    <w:rsid w:val="00CC6184"/>
    <w:rsid w:val="00CC639E"/>
    <w:rsid w:val="00CC6562"/>
    <w:rsid w:val="00CC69D1"/>
    <w:rsid w:val="00CC6C3D"/>
    <w:rsid w:val="00CC6CFE"/>
    <w:rsid w:val="00CC6D4B"/>
    <w:rsid w:val="00CC72E5"/>
    <w:rsid w:val="00CC749B"/>
    <w:rsid w:val="00CC7BDA"/>
    <w:rsid w:val="00CC7D1C"/>
    <w:rsid w:val="00CC7D5F"/>
    <w:rsid w:val="00CD039D"/>
    <w:rsid w:val="00CD03EC"/>
    <w:rsid w:val="00CD045C"/>
    <w:rsid w:val="00CD05A6"/>
    <w:rsid w:val="00CD06A6"/>
    <w:rsid w:val="00CD08C6"/>
    <w:rsid w:val="00CD094A"/>
    <w:rsid w:val="00CD09E2"/>
    <w:rsid w:val="00CD0D8E"/>
    <w:rsid w:val="00CD1169"/>
    <w:rsid w:val="00CD1683"/>
    <w:rsid w:val="00CD171B"/>
    <w:rsid w:val="00CD19BC"/>
    <w:rsid w:val="00CD1F77"/>
    <w:rsid w:val="00CD21FE"/>
    <w:rsid w:val="00CD2254"/>
    <w:rsid w:val="00CD2397"/>
    <w:rsid w:val="00CD2CE2"/>
    <w:rsid w:val="00CD2D47"/>
    <w:rsid w:val="00CD2EFE"/>
    <w:rsid w:val="00CD36EE"/>
    <w:rsid w:val="00CD37B1"/>
    <w:rsid w:val="00CD4531"/>
    <w:rsid w:val="00CD4A07"/>
    <w:rsid w:val="00CD4DF2"/>
    <w:rsid w:val="00CD5292"/>
    <w:rsid w:val="00CD56A4"/>
    <w:rsid w:val="00CD5704"/>
    <w:rsid w:val="00CD57F2"/>
    <w:rsid w:val="00CD60A3"/>
    <w:rsid w:val="00CD624C"/>
    <w:rsid w:val="00CD629A"/>
    <w:rsid w:val="00CD6516"/>
    <w:rsid w:val="00CD671E"/>
    <w:rsid w:val="00CD6C6D"/>
    <w:rsid w:val="00CD6D39"/>
    <w:rsid w:val="00CD6EC0"/>
    <w:rsid w:val="00CD70EC"/>
    <w:rsid w:val="00CD7116"/>
    <w:rsid w:val="00CD7F0D"/>
    <w:rsid w:val="00CD7FB3"/>
    <w:rsid w:val="00CE022E"/>
    <w:rsid w:val="00CE025B"/>
    <w:rsid w:val="00CE02D8"/>
    <w:rsid w:val="00CE03E7"/>
    <w:rsid w:val="00CE0694"/>
    <w:rsid w:val="00CE06F1"/>
    <w:rsid w:val="00CE0715"/>
    <w:rsid w:val="00CE0826"/>
    <w:rsid w:val="00CE102A"/>
    <w:rsid w:val="00CE13A9"/>
    <w:rsid w:val="00CE17D6"/>
    <w:rsid w:val="00CE1834"/>
    <w:rsid w:val="00CE197E"/>
    <w:rsid w:val="00CE1A19"/>
    <w:rsid w:val="00CE1C45"/>
    <w:rsid w:val="00CE22C8"/>
    <w:rsid w:val="00CE24D6"/>
    <w:rsid w:val="00CE2645"/>
    <w:rsid w:val="00CE297C"/>
    <w:rsid w:val="00CE2F7A"/>
    <w:rsid w:val="00CE3095"/>
    <w:rsid w:val="00CE359B"/>
    <w:rsid w:val="00CE3B8C"/>
    <w:rsid w:val="00CE3E64"/>
    <w:rsid w:val="00CE4376"/>
    <w:rsid w:val="00CE4405"/>
    <w:rsid w:val="00CE45BF"/>
    <w:rsid w:val="00CE492B"/>
    <w:rsid w:val="00CE4AB5"/>
    <w:rsid w:val="00CE4B39"/>
    <w:rsid w:val="00CE4DEC"/>
    <w:rsid w:val="00CE5432"/>
    <w:rsid w:val="00CE5DE7"/>
    <w:rsid w:val="00CE68E2"/>
    <w:rsid w:val="00CE6A3C"/>
    <w:rsid w:val="00CE6CD3"/>
    <w:rsid w:val="00CE6E36"/>
    <w:rsid w:val="00CE6E38"/>
    <w:rsid w:val="00CE6FB0"/>
    <w:rsid w:val="00CE7020"/>
    <w:rsid w:val="00CE73ED"/>
    <w:rsid w:val="00CE7497"/>
    <w:rsid w:val="00CE7503"/>
    <w:rsid w:val="00CE75BA"/>
    <w:rsid w:val="00CE775B"/>
    <w:rsid w:val="00CE7780"/>
    <w:rsid w:val="00CE7959"/>
    <w:rsid w:val="00CE7C0D"/>
    <w:rsid w:val="00CE7FBB"/>
    <w:rsid w:val="00CE7FFD"/>
    <w:rsid w:val="00CF03EF"/>
    <w:rsid w:val="00CF0541"/>
    <w:rsid w:val="00CF057D"/>
    <w:rsid w:val="00CF0B98"/>
    <w:rsid w:val="00CF0D54"/>
    <w:rsid w:val="00CF0EF7"/>
    <w:rsid w:val="00CF1010"/>
    <w:rsid w:val="00CF1673"/>
    <w:rsid w:val="00CF178C"/>
    <w:rsid w:val="00CF1982"/>
    <w:rsid w:val="00CF1A48"/>
    <w:rsid w:val="00CF1E41"/>
    <w:rsid w:val="00CF1EE6"/>
    <w:rsid w:val="00CF20B8"/>
    <w:rsid w:val="00CF2372"/>
    <w:rsid w:val="00CF242D"/>
    <w:rsid w:val="00CF2A29"/>
    <w:rsid w:val="00CF2EE1"/>
    <w:rsid w:val="00CF2FA6"/>
    <w:rsid w:val="00CF3319"/>
    <w:rsid w:val="00CF363C"/>
    <w:rsid w:val="00CF3659"/>
    <w:rsid w:val="00CF38CD"/>
    <w:rsid w:val="00CF391C"/>
    <w:rsid w:val="00CF3B49"/>
    <w:rsid w:val="00CF3BBC"/>
    <w:rsid w:val="00CF3BF5"/>
    <w:rsid w:val="00CF3CDE"/>
    <w:rsid w:val="00CF3F1A"/>
    <w:rsid w:val="00CF4031"/>
    <w:rsid w:val="00CF4037"/>
    <w:rsid w:val="00CF40F6"/>
    <w:rsid w:val="00CF45FD"/>
    <w:rsid w:val="00CF4BDB"/>
    <w:rsid w:val="00CF564A"/>
    <w:rsid w:val="00CF584D"/>
    <w:rsid w:val="00CF5875"/>
    <w:rsid w:val="00CF58B4"/>
    <w:rsid w:val="00CF5CE1"/>
    <w:rsid w:val="00CF5EBF"/>
    <w:rsid w:val="00CF60BA"/>
    <w:rsid w:val="00CF6706"/>
    <w:rsid w:val="00CF675E"/>
    <w:rsid w:val="00CF68A3"/>
    <w:rsid w:val="00CF68D7"/>
    <w:rsid w:val="00CF6C58"/>
    <w:rsid w:val="00CF6F67"/>
    <w:rsid w:val="00CF70AA"/>
    <w:rsid w:val="00CF79EF"/>
    <w:rsid w:val="00D006B9"/>
    <w:rsid w:val="00D00B4F"/>
    <w:rsid w:val="00D00D21"/>
    <w:rsid w:val="00D01329"/>
    <w:rsid w:val="00D015AE"/>
    <w:rsid w:val="00D01825"/>
    <w:rsid w:val="00D01A93"/>
    <w:rsid w:val="00D02F0A"/>
    <w:rsid w:val="00D030BD"/>
    <w:rsid w:val="00D0323B"/>
    <w:rsid w:val="00D032DA"/>
    <w:rsid w:val="00D032F4"/>
    <w:rsid w:val="00D03431"/>
    <w:rsid w:val="00D037A6"/>
    <w:rsid w:val="00D04703"/>
    <w:rsid w:val="00D04B29"/>
    <w:rsid w:val="00D05300"/>
    <w:rsid w:val="00D0532C"/>
    <w:rsid w:val="00D05345"/>
    <w:rsid w:val="00D0581A"/>
    <w:rsid w:val="00D05B0F"/>
    <w:rsid w:val="00D05E0C"/>
    <w:rsid w:val="00D06365"/>
    <w:rsid w:val="00D06C54"/>
    <w:rsid w:val="00D06F1E"/>
    <w:rsid w:val="00D06F3D"/>
    <w:rsid w:val="00D06FA0"/>
    <w:rsid w:val="00D07260"/>
    <w:rsid w:val="00D0767F"/>
    <w:rsid w:val="00D0774C"/>
    <w:rsid w:val="00D07C1F"/>
    <w:rsid w:val="00D07FFC"/>
    <w:rsid w:val="00D10024"/>
    <w:rsid w:val="00D10042"/>
    <w:rsid w:val="00D10970"/>
    <w:rsid w:val="00D1099A"/>
    <w:rsid w:val="00D10C83"/>
    <w:rsid w:val="00D10D1C"/>
    <w:rsid w:val="00D110AD"/>
    <w:rsid w:val="00D11194"/>
    <w:rsid w:val="00D113A4"/>
    <w:rsid w:val="00D11408"/>
    <w:rsid w:val="00D114D2"/>
    <w:rsid w:val="00D11583"/>
    <w:rsid w:val="00D11672"/>
    <w:rsid w:val="00D11751"/>
    <w:rsid w:val="00D117FA"/>
    <w:rsid w:val="00D11C31"/>
    <w:rsid w:val="00D12080"/>
    <w:rsid w:val="00D121A2"/>
    <w:rsid w:val="00D121ED"/>
    <w:rsid w:val="00D121FF"/>
    <w:rsid w:val="00D1245A"/>
    <w:rsid w:val="00D12507"/>
    <w:rsid w:val="00D12608"/>
    <w:rsid w:val="00D12691"/>
    <w:rsid w:val="00D12D23"/>
    <w:rsid w:val="00D131DF"/>
    <w:rsid w:val="00D133C8"/>
    <w:rsid w:val="00D13865"/>
    <w:rsid w:val="00D13BFC"/>
    <w:rsid w:val="00D13E88"/>
    <w:rsid w:val="00D14257"/>
    <w:rsid w:val="00D144F4"/>
    <w:rsid w:val="00D146D5"/>
    <w:rsid w:val="00D14911"/>
    <w:rsid w:val="00D14D0D"/>
    <w:rsid w:val="00D14EE9"/>
    <w:rsid w:val="00D15034"/>
    <w:rsid w:val="00D151AD"/>
    <w:rsid w:val="00D15696"/>
    <w:rsid w:val="00D156F2"/>
    <w:rsid w:val="00D16464"/>
    <w:rsid w:val="00D16590"/>
    <w:rsid w:val="00D166A3"/>
    <w:rsid w:val="00D16A11"/>
    <w:rsid w:val="00D172ED"/>
    <w:rsid w:val="00D17321"/>
    <w:rsid w:val="00D17374"/>
    <w:rsid w:val="00D17BB1"/>
    <w:rsid w:val="00D17ED6"/>
    <w:rsid w:val="00D17EFB"/>
    <w:rsid w:val="00D17F60"/>
    <w:rsid w:val="00D17F83"/>
    <w:rsid w:val="00D20754"/>
    <w:rsid w:val="00D2079C"/>
    <w:rsid w:val="00D20A7F"/>
    <w:rsid w:val="00D20E5A"/>
    <w:rsid w:val="00D210B4"/>
    <w:rsid w:val="00D21154"/>
    <w:rsid w:val="00D2119E"/>
    <w:rsid w:val="00D211BC"/>
    <w:rsid w:val="00D21301"/>
    <w:rsid w:val="00D218F9"/>
    <w:rsid w:val="00D21B14"/>
    <w:rsid w:val="00D22219"/>
    <w:rsid w:val="00D2287A"/>
    <w:rsid w:val="00D2290D"/>
    <w:rsid w:val="00D2297D"/>
    <w:rsid w:val="00D22B4C"/>
    <w:rsid w:val="00D22C15"/>
    <w:rsid w:val="00D235C4"/>
    <w:rsid w:val="00D23A38"/>
    <w:rsid w:val="00D23CD8"/>
    <w:rsid w:val="00D2407D"/>
    <w:rsid w:val="00D241FC"/>
    <w:rsid w:val="00D24331"/>
    <w:rsid w:val="00D244C4"/>
    <w:rsid w:val="00D2482C"/>
    <w:rsid w:val="00D24975"/>
    <w:rsid w:val="00D24A98"/>
    <w:rsid w:val="00D24A99"/>
    <w:rsid w:val="00D24E34"/>
    <w:rsid w:val="00D24EBD"/>
    <w:rsid w:val="00D25A19"/>
    <w:rsid w:val="00D25A3B"/>
    <w:rsid w:val="00D25D6A"/>
    <w:rsid w:val="00D26B98"/>
    <w:rsid w:val="00D26C54"/>
    <w:rsid w:val="00D27333"/>
    <w:rsid w:val="00D27465"/>
    <w:rsid w:val="00D274A5"/>
    <w:rsid w:val="00D27B19"/>
    <w:rsid w:val="00D30A50"/>
    <w:rsid w:val="00D30C2C"/>
    <w:rsid w:val="00D30CFB"/>
    <w:rsid w:val="00D310DE"/>
    <w:rsid w:val="00D311BA"/>
    <w:rsid w:val="00D312F0"/>
    <w:rsid w:val="00D31D43"/>
    <w:rsid w:val="00D328C6"/>
    <w:rsid w:val="00D32B05"/>
    <w:rsid w:val="00D32B16"/>
    <w:rsid w:val="00D330B7"/>
    <w:rsid w:val="00D335C9"/>
    <w:rsid w:val="00D34062"/>
    <w:rsid w:val="00D342CB"/>
    <w:rsid w:val="00D3434B"/>
    <w:rsid w:val="00D343F1"/>
    <w:rsid w:val="00D3463C"/>
    <w:rsid w:val="00D34EA7"/>
    <w:rsid w:val="00D3511D"/>
    <w:rsid w:val="00D354C6"/>
    <w:rsid w:val="00D35C60"/>
    <w:rsid w:val="00D35CA8"/>
    <w:rsid w:val="00D35D16"/>
    <w:rsid w:val="00D35EF9"/>
    <w:rsid w:val="00D361F6"/>
    <w:rsid w:val="00D366E9"/>
    <w:rsid w:val="00D36818"/>
    <w:rsid w:val="00D370B0"/>
    <w:rsid w:val="00D373CE"/>
    <w:rsid w:val="00D37B51"/>
    <w:rsid w:val="00D37C4E"/>
    <w:rsid w:val="00D37E81"/>
    <w:rsid w:val="00D37F39"/>
    <w:rsid w:val="00D40232"/>
    <w:rsid w:val="00D40256"/>
    <w:rsid w:val="00D4034C"/>
    <w:rsid w:val="00D403BC"/>
    <w:rsid w:val="00D405ED"/>
    <w:rsid w:val="00D4066E"/>
    <w:rsid w:val="00D40CB6"/>
    <w:rsid w:val="00D40FDE"/>
    <w:rsid w:val="00D41365"/>
    <w:rsid w:val="00D416F8"/>
    <w:rsid w:val="00D41E07"/>
    <w:rsid w:val="00D422E1"/>
    <w:rsid w:val="00D423CE"/>
    <w:rsid w:val="00D42C86"/>
    <w:rsid w:val="00D42C8F"/>
    <w:rsid w:val="00D42E65"/>
    <w:rsid w:val="00D43231"/>
    <w:rsid w:val="00D43740"/>
    <w:rsid w:val="00D43AA3"/>
    <w:rsid w:val="00D43CE8"/>
    <w:rsid w:val="00D43DC5"/>
    <w:rsid w:val="00D444A9"/>
    <w:rsid w:val="00D44B63"/>
    <w:rsid w:val="00D44D0B"/>
    <w:rsid w:val="00D4505B"/>
    <w:rsid w:val="00D4511E"/>
    <w:rsid w:val="00D454F0"/>
    <w:rsid w:val="00D456F8"/>
    <w:rsid w:val="00D45CC7"/>
    <w:rsid w:val="00D45FCF"/>
    <w:rsid w:val="00D4650B"/>
    <w:rsid w:val="00D46C65"/>
    <w:rsid w:val="00D46EBA"/>
    <w:rsid w:val="00D47252"/>
    <w:rsid w:val="00D4765D"/>
    <w:rsid w:val="00D476C9"/>
    <w:rsid w:val="00D47976"/>
    <w:rsid w:val="00D47981"/>
    <w:rsid w:val="00D47BD9"/>
    <w:rsid w:val="00D47E3C"/>
    <w:rsid w:val="00D50122"/>
    <w:rsid w:val="00D5044A"/>
    <w:rsid w:val="00D50727"/>
    <w:rsid w:val="00D50747"/>
    <w:rsid w:val="00D51136"/>
    <w:rsid w:val="00D515B1"/>
    <w:rsid w:val="00D5176C"/>
    <w:rsid w:val="00D51820"/>
    <w:rsid w:val="00D51870"/>
    <w:rsid w:val="00D518C7"/>
    <w:rsid w:val="00D51DF6"/>
    <w:rsid w:val="00D51FB1"/>
    <w:rsid w:val="00D520DC"/>
    <w:rsid w:val="00D522B6"/>
    <w:rsid w:val="00D52342"/>
    <w:rsid w:val="00D5257B"/>
    <w:rsid w:val="00D52791"/>
    <w:rsid w:val="00D52903"/>
    <w:rsid w:val="00D52C16"/>
    <w:rsid w:val="00D5309C"/>
    <w:rsid w:val="00D534B3"/>
    <w:rsid w:val="00D534EE"/>
    <w:rsid w:val="00D53B39"/>
    <w:rsid w:val="00D53D1F"/>
    <w:rsid w:val="00D53D8F"/>
    <w:rsid w:val="00D54047"/>
    <w:rsid w:val="00D549BF"/>
    <w:rsid w:val="00D549D0"/>
    <w:rsid w:val="00D54FFB"/>
    <w:rsid w:val="00D550EF"/>
    <w:rsid w:val="00D55654"/>
    <w:rsid w:val="00D55A87"/>
    <w:rsid w:val="00D55B33"/>
    <w:rsid w:val="00D55CFB"/>
    <w:rsid w:val="00D55D49"/>
    <w:rsid w:val="00D55F46"/>
    <w:rsid w:val="00D5698B"/>
    <w:rsid w:val="00D57247"/>
    <w:rsid w:val="00D57292"/>
    <w:rsid w:val="00D57489"/>
    <w:rsid w:val="00D57840"/>
    <w:rsid w:val="00D57A44"/>
    <w:rsid w:val="00D57BD3"/>
    <w:rsid w:val="00D57C3C"/>
    <w:rsid w:val="00D606A4"/>
    <w:rsid w:val="00D60AA9"/>
    <w:rsid w:val="00D60B78"/>
    <w:rsid w:val="00D60C9A"/>
    <w:rsid w:val="00D61293"/>
    <w:rsid w:val="00D612BA"/>
    <w:rsid w:val="00D6183B"/>
    <w:rsid w:val="00D620A8"/>
    <w:rsid w:val="00D6224D"/>
    <w:rsid w:val="00D625D3"/>
    <w:rsid w:val="00D626B8"/>
    <w:rsid w:val="00D627E1"/>
    <w:rsid w:val="00D62B19"/>
    <w:rsid w:val="00D634D7"/>
    <w:rsid w:val="00D63930"/>
    <w:rsid w:val="00D63AA7"/>
    <w:rsid w:val="00D63E78"/>
    <w:rsid w:val="00D64142"/>
    <w:rsid w:val="00D64346"/>
    <w:rsid w:val="00D64C21"/>
    <w:rsid w:val="00D65AE3"/>
    <w:rsid w:val="00D65CE7"/>
    <w:rsid w:val="00D65EC5"/>
    <w:rsid w:val="00D66156"/>
    <w:rsid w:val="00D661DD"/>
    <w:rsid w:val="00D6631C"/>
    <w:rsid w:val="00D664FD"/>
    <w:rsid w:val="00D66730"/>
    <w:rsid w:val="00D66946"/>
    <w:rsid w:val="00D6697C"/>
    <w:rsid w:val="00D66A1E"/>
    <w:rsid w:val="00D66A29"/>
    <w:rsid w:val="00D66C1B"/>
    <w:rsid w:val="00D6770C"/>
    <w:rsid w:val="00D677D4"/>
    <w:rsid w:val="00D67D59"/>
    <w:rsid w:val="00D67FE8"/>
    <w:rsid w:val="00D703EF"/>
    <w:rsid w:val="00D708DF"/>
    <w:rsid w:val="00D70A73"/>
    <w:rsid w:val="00D70AF8"/>
    <w:rsid w:val="00D70B02"/>
    <w:rsid w:val="00D70D29"/>
    <w:rsid w:val="00D70DE6"/>
    <w:rsid w:val="00D72137"/>
    <w:rsid w:val="00D727BA"/>
    <w:rsid w:val="00D729CA"/>
    <w:rsid w:val="00D72BD1"/>
    <w:rsid w:val="00D73619"/>
    <w:rsid w:val="00D738D0"/>
    <w:rsid w:val="00D739E6"/>
    <w:rsid w:val="00D739FC"/>
    <w:rsid w:val="00D73CD4"/>
    <w:rsid w:val="00D73DF5"/>
    <w:rsid w:val="00D73F1C"/>
    <w:rsid w:val="00D74778"/>
    <w:rsid w:val="00D74850"/>
    <w:rsid w:val="00D74D61"/>
    <w:rsid w:val="00D75243"/>
    <w:rsid w:val="00D753B2"/>
    <w:rsid w:val="00D754B5"/>
    <w:rsid w:val="00D75860"/>
    <w:rsid w:val="00D7596A"/>
    <w:rsid w:val="00D75B7F"/>
    <w:rsid w:val="00D75EE5"/>
    <w:rsid w:val="00D76C7A"/>
    <w:rsid w:val="00D76E81"/>
    <w:rsid w:val="00D77105"/>
    <w:rsid w:val="00D771A1"/>
    <w:rsid w:val="00D7743D"/>
    <w:rsid w:val="00D779BD"/>
    <w:rsid w:val="00D77A91"/>
    <w:rsid w:val="00D77BF5"/>
    <w:rsid w:val="00D8039C"/>
    <w:rsid w:val="00D8068F"/>
    <w:rsid w:val="00D80692"/>
    <w:rsid w:val="00D80999"/>
    <w:rsid w:val="00D809EB"/>
    <w:rsid w:val="00D80A8F"/>
    <w:rsid w:val="00D80B3E"/>
    <w:rsid w:val="00D80BF9"/>
    <w:rsid w:val="00D80F99"/>
    <w:rsid w:val="00D813C4"/>
    <w:rsid w:val="00D81617"/>
    <w:rsid w:val="00D81B81"/>
    <w:rsid w:val="00D81F24"/>
    <w:rsid w:val="00D820B0"/>
    <w:rsid w:val="00D821BE"/>
    <w:rsid w:val="00D82413"/>
    <w:rsid w:val="00D827AE"/>
    <w:rsid w:val="00D8295D"/>
    <w:rsid w:val="00D82D14"/>
    <w:rsid w:val="00D82DE2"/>
    <w:rsid w:val="00D839AC"/>
    <w:rsid w:val="00D83CAD"/>
    <w:rsid w:val="00D843DC"/>
    <w:rsid w:val="00D845D0"/>
    <w:rsid w:val="00D84CC0"/>
    <w:rsid w:val="00D84F9A"/>
    <w:rsid w:val="00D85081"/>
    <w:rsid w:val="00D855C5"/>
    <w:rsid w:val="00D8567B"/>
    <w:rsid w:val="00D857B6"/>
    <w:rsid w:val="00D85BDB"/>
    <w:rsid w:val="00D85DF6"/>
    <w:rsid w:val="00D85F6D"/>
    <w:rsid w:val="00D8620D"/>
    <w:rsid w:val="00D86579"/>
    <w:rsid w:val="00D866C4"/>
    <w:rsid w:val="00D86977"/>
    <w:rsid w:val="00D86BE2"/>
    <w:rsid w:val="00D870D9"/>
    <w:rsid w:val="00D875B6"/>
    <w:rsid w:val="00D87A5E"/>
    <w:rsid w:val="00D9024E"/>
    <w:rsid w:val="00D90365"/>
    <w:rsid w:val="00D908CE"/>
    <w:rsid w:val="00D90EA1"/>
    <w:rsid w:val="00D90EB7"/>
    <w:rsid w:val="00D9135F"/>
    <w:rsid w:val="00D91736"/>
    <w:rsid w:val="00D91737"/>
    <w:rsid w:val="00D92B29"/>
    <w:rsid w:val="00D92D4C"/>
    <w:rsid w:val="00D931D4"/>
    <w:rsid w:val="00D93617"/>
    <w:rsid w:val="00D937D3"/>
    <w:rsid w:val="00D93875"/>
    <w:rsid w:val="00D938E9"/>
    <w:rsid w:val="00D93B9F"/>
    <w:rsid w:val="00D945FE"/>
    <w:rsid w:val="00D947A1"/>
    <w:rsid w:val="00D9495B"/>
    <w:rsid w:val="00D94A96"/>
    <w:rsid w:val="00D94ACA"/>
    <w:rsid w:val="00D94F27"/>
    <w:rsid w:val="00D95373"/>
    <w:rsid w:val="00D95959"/>
    <w:rsid w:val="00D95B7C"/>
    <w:rsid w:val="00D95D09"/>
    <w:rsid w:val="00D96ECC"/>
    <w:rsid w:val="00D97724"/>
    <w:rsid w:val="00D977BB"/>
    <w:rsid w:val="00D97A3D"/>
    <w:rsid w:val="00D97B43"/>
    <w:rsid w:val="00DA036E"/>
    <w:rsid w:val="00DA037F"/>
    <w:rsid w:val="00DA03D6"/>
    <w:rsid w:val="00DA07CB"/>
    <w:rsid w:val="00DA07E0"/>
    <w:rsid w:val="00DA0843"/>
    <w:rsid w:val="00DA0EC6"/>
    <w:rsid w:val="00DA161D"/>
    <w:rsid w:val="00DA16AD"/>
    <w:rsid w:val="00DA235F"/>
    <w:rsid w:val="00DA28DB"/>
    <w:rsid w:val="00DA3340"/>
    <w:rsid w:val="00DA3603"/>
    <w:rsid w:val="00DA3E62"/>
    <w:rsid w:val="00DA3F60"/>
    <w:rsid w:val="00DA4111"/>
    <w:rsid w:val="00DA436D"/>
    <w:rsid w:val="00DA43DB"/>
    <w:rsid w:val="00DA44ED"/>
    <w:rsid w:val="00DA475E"/>
    <w:rsid w:val="00DA49A1"/>
    <w:rsid w:val="00DA4D14"/>
    <w:rsid w:val="00DA4E01"/>
    <w:rsid w:val="00DA51AC"/>
    <w:rsid w:val="00DA54F5"/>
    <w:rsid w:val="00DA58C9"/>
    <w:rsid w:val="00DA6368"/>
    <w:rsid w:val="00DA6395"/>
    <w:rsid w:val="00DA653A"/>
    <w:rsid w:val="00DA6609"/>
    <w:rsid w:val="00DA6949"/>
    <w:rsid w:val="00DA6DDE"/>
    <w:rsid w:val="00DA6E7D"/>
    <w:rsid w:val="00DA6F87"/>
    <w:rsid w:val="00DA7764"/>
    <w:rsid w:val="00DA7E79"/>
    <w:rsid w:val="00DB0305"/>
    <w:rsid w:val="00DB0989"/>
    <w:rsid w:val="00DB0A07"/>
    <w:rsid w:val="00DB0F38"/>
    <w:rsid w:val="00DB10CA"/>
    <w:rsid w:val="00DB159D"/>
    <w:rsid w:val="00DB1649"/>
    <w:rsid w:val="00DB1A5E"/>
    <w:rsid w:val="00DB1C3C"/>
    <w:rsid w:val="00DB1F92"/>
    <w:rsid w:val="00DB2E8B"/>
    <w:rsid w:val="00DB33BB"/>
    <w:rsid w:val="00DB4549"/>
    <w:rsid w:val="00DB481B"/>
    <w:rsid w:val="00DB4BB5"/>
    <w:rsid w:val="00DB4DAA"/>
    <w:rsid w:val="00DB4F53"/>
    <w:rsid w:val="00DB4F75"/>
    <w:rsid w:val="00DB52C4"/>
    <w:rsid w:val="00DB55B9"/>
    <w:rsid w:val="00DB55D1"/>
    <w:rsid w:val="00DB57D7"/>
    <w:rsid w:val="00DB5A03"/>
    <w:rsid w:val="00DB5DB8"/>
    <w:rsid w:val="00DB6488"/>
    <w:rsid w:val="00DB64DE"/>
    <w:rsid w:val="00DB65C6"/>
    <w:rsid w:val="00DB6DC0"/>
    <w:rsid w:val="00DB707B"/>
    <w:rsid w:val="00DB7184"/>
    <w:rsid w:val="00DB751B"/>
    <w:rsid w:val="00DB756D"/>
    <w:rsid w:val="00DB75B4"/>
    <w:rsid w:val="00DB78AF"/>
    <w:rsid w:val="00DB7AB8"/>
    <w:rsid w:val="00DB7C5E"/>
    <w:rsid w:val="00DB7C96"/>
    <w:rsid w:val="00DB7E05"/>
    <w:rsid w:val="00DC032D"/>
    <w:rsid w:val="00DC0354"/>
    <w:rsid w:val="00DC0E4A"/>
    <w:rsid w:val="00DC1383"/>
    <w:rsid w:val="00DC150F"/>
    <w:rsid w:val="00DC16E0"/>
    <w:rsid w:val="00DC1A4C"/>
    <w:rsid w:val="00DC2904"/>
    <w:rsid w:val="00DC2A07"/>
    <w:rsid w:val="00DC3196"/>
    <w:rsid w:val="00DC356E"/>
    <w:rsid w:val="00DC3603"/>
    <w:rsid w:val="00DC3D09"/>
    <w:rsid w:val="00DC3E07"/>
    <w:rsid w:val="00DC488F"/>
    <w:rsid w:val="00DC4BBA"/>
    <w:rsid w:val="00DC4D05"/>
    <w:rsid w:val="00DC4F34"/>
    <w:rsid w:val="00DC4F87"/>
    <w:rsid w:val="00DC51B5"/>
    <w:rsid w:val="00DC5642"/>
    <w:rsid w:val="00DC582F"/>
    <w:rsid w:val="00DC5B8B"/>
    <w:rsid w:val="00DC5DA3"/>
    <w:rsid w:val="00DC61B5"/>
    <w:rsid w:val="00DC641B"/>
    <w:rsid w:val="00DC6940"/>
    <w:rsid w:val="00DC6C5D"/>
    <w:rsid w:val="00DC6DCD"/>
    <w:rsid w:val="00DC6F03"/>
    <w:rsid w:val="00DC723C"/>
    <w:rsid w:val="00DC7371"/>
    <w:rsid w:val="00DC74D3"/>
    <w:rsid w:val="00DC7E3A"/>
    <w:rsid w:val="00DD01D0"/>
    <w:rsid w:val="00DD02EB"/>
    <w:rsid w:val="00DD0BB5"/>
    <w:rsid w:val="00DD0F20"/>
    <w:rsid w:val="00DD102D"/>
    <w:rsid w:val="00DD1225"/>
    <w:rsid w:val="00DD17AC"/>
    <w:rsid w:val="00DD1A31"/>
    <w:rsid w:val="00DD1CD1"/>
    <w:rsid w:val="00DD1D09"/>
    <w:rsid w:val="00DD25E6"/>
    <w:rsid w:val="00DD315B"/>
    <w:rsid w:val="00DD3383"/>
    <w:rsid w:val="00DD3954"/>
    <w:rsid w:val="00DD3D1D"/>
    <w:rsid w:val="00DD3EE7"/>
    <w:rsid w:val="00DD4002"/>
    <w:rsid w:val="00DD4864"/>
    <w:rsid w:val="00DD4A83"/>
    <w:rsid w:val="00DD4AD1"/>
    <w:rsid w:val="00DD4E72"/>
    <w:rsid w:val="00DD50D0"/>
    <w:rsid w:val="00DD5240"/>
    <w:rsid w:val="00DD5946"/>
    <w:rsid w:val="00DD5ADF"/>
    <w:rsid w:val="00DD5BB2"/>
    <w:rsid w:val="00DD6019"/>
    <w:rsid w:val="00DD60CC"/>
    <w:rsid w:val="00DD6201"/>
    <w:rsid w:val="00DD65BA"/>
    <w:rsid w:val="00DD6642"/>
    <w:rsid w:val="00DD6E5A"/>
    <w:rsid w:val="00DD6F99"/>
    <w:rsid w:val="00DE053F"/>
    <w:rsid w:val="00DE073E"/>
    <w:rsid w:val="00DE1935"/>
    <w:rsid w:val="00DE1E48"/>
    <w:rsid w:val="00DE1F9F"/>
    <w:rsid w:val="00DE2623"/>
    <w:rsid w:val="00DE2930"/>
    <w:rsid w:val="00DE2C37"/>
    <w:rsid w:val="00DE3BAB"/>
    <w:rsid w:val="00DE3D8B"/>
    <w:rsid w:val="00DE3E54"/>
    <w:rsid w:val="00DE3F62"/>
    <w:rsid w:val="00DE4056"/>
    <w:rsid w:val="00DE4780"/>
    <w:rsid w:val="00DE4D0C"/>
    <w:rsid w:val="00DE52BF"/>
    <w:rsid w:val="00DE52CC"/>
    <w:rsid w:val="00DE551C"/>
    <w:rsid w:val="00DE5632"/>
    <w:rsid w:val="00DE5760"/>
    <w:rsid w:val="00DE5C9C"/>
    <w:rsid w:val="00DE5CC2"/>
    <w:rsid w:val="00DE611F"/>
    <w:rsid w:val="00DE6AE5"/>
    <w:rsid w:val="00DE6D11"/>
    <w:rsid w:val="00DE6E69"/>
    <w:rsid w:val="00DE7236"/>
    <w:rsid w:val="00DE749B"/>
    <w:rsid w:val="00DE76D7"/>
    <w:rsid w:val="00DE7AA0"/>
    <w:rsid w:val="00DE7AF1"/>
    <w:rsid w:val="00DE7BDB"/>
    <w:rsid w:val="00DE7E00"/>
    <w:rsid w:val="00DF034B"/>
    <w:rsid w:val="00DF042E"/>
    <w:rsid w:val="00DF046F"/>
    <w:rsid w:val="00DF085F"/>
    <w:rsid w:val="00DF09CB"/>
    <w:rsid w:val="00DF09E7"/>
    <w:rsid w:val="00DF0AFF"/>
    <w:rsid w:val="00DF126B"/>
    <w:rsid w:val="00DF1284"/>
    <w:rsid w:val="00DF12C3"/>
    <w:rsid w:val="00DF187C"/>
    <w:rsid w:val="00DF23C5"/>
    <w:rsid w:val="00DF258F"/>
    <w:rsid w:val="00DF27DF"/>
    <w:rsid w:val="00DF2A83"/>
    <w:rsid w:val="00DF33C3"/>
    <w:rsid w:val="00DF3450"/>
    <w:rsid w:val="00DF35A9"/>
    <w:rsid w:val="00DF36E7"/>
    <w:rsid w:val="00DF3FC2"/>
    <w:rsid w:val="00DF4AD4"/>
    <w:rsid w:val="00DF4C09"/>
    <w:rsid w:val="00DF508B"/>
    <w:rsid w:val="00DF50E3"/>
    <w:rsid w:val="00DF53C5"/>
    <w:rsid w:val="00DF550D"/>
    <w:rsid w:val="00DF5A2B"/>
    <w:rsid w:val="00DF5F1B"/>
    <w:rsid w:val="00DF658C"/>
    <w:rsid w:val="00DF6A03"/>
    <w:rsid w:val="00DF72DC"/>
    <w:rsid w:val="00DF7E29"/>
    <w:rsid w:val="00E0060A"/>
    <w:rsid w:val="00E00611"/>
    <w:rsid w:val="00E00799"/>
    <w:rsid w:val="00E008D0"/>
    <w:rsid w:val="00E00945"/>
    <w:rsid w:val="00E00F31"/>
    <w:rsid w:val="00E01470"/>
    <w:rsid w:val="00E01821"/>
    <w:rsid w:val="00E01CEC"/>
    <w:rsid w:val="00E02385"/>
    <w:rsid w:val="00E0256C"/>
    <w:rsid w:val="00E026B4"/>
    <w:rsid w:val="00E027FE"/>
    <w:rsid w:val="00E02F75"/>
    <w:rsid w:val="00E033A2"/>
    <w:rsid w:val="00E033E6"/>
    <w:rsid w:val="00E03644"/>
    <w:rsid w:val="00E041FB"/>
    <w:rsid w:val="00E04B63"/>
    <w:rsid w:val="00E04B6D"/>
    <w:rsid w:val="00E04CD7"/>
    <w:rsid w:val="00E05188"/>
    <w:rsid w:val="00E0584D"/>
    <w:rsid w:val="00E06182"/>
    <w:rsid w:val="00E06854"/>
    <w:rsid w:val="00E06867"/>
    <w:rsid w:val="00E0691E"/>
    <w:rsid w:val="00E06BE4"/>
    <w:rsid w:val="00E06DE3"/>
    <w:rsid w:val="00E06F47"/>
    <w:rsid w:val="00E07387"/>
    <w:rsid w:val="00E074F1"/>
    <w:rsid w:val="00E07722"/>
    <w:rsid w:val="00E100D4"/>
    <w:rsid w:val="00E102F2"/>
    <w:rsid w:val="00E10462"/>
    <w:rsid w:val="00E10519"/>
    <w:rsid w:val="00E10B5B"/>
    <w:rsid w:val="00E1102E"/>
    <w:rsid w:val="00E1108E"/>
    <w:rsid w:val="00E111D0"/>
    <w:rsid w:val="00E11569"/>
    <w:rsid w:val="00E1176D"/>
    <w:rsid w:val="00E120BB"/>
    <w:rsid w:val="00E1224B"/>
    <w:rsid w:val="00E12D11"/>
    <w:rsid w:val="00E13079"/>
    <w:rsid w:val="00E130B9"/>
    <w:rsid w:val="00E13150"/>
    <w:rsid w:val="00E13386"/>
    <w:rsid w:val="00E13667"/>
    <w:rsid w:val="00E137B9"/>
    <w:rsid w:val="00E137DE"/>
    <w:rsid w:val="00E13D02"/>
    <w:rsid w:val="00E13DCC"/>
    <w:rsid w:val="00E13E16"/>
    <w:rsid w:val="00E144E5"/>
    <w:rsid w:val="00E14D8A"/>
    <w:rsid w:val="00E15B41"/>
    <w:rsid w:val="00E1654E"/>
    <w:rsid w:val="00E16BD9"/>
    <w:rsid w:val="00E16D63"/>
    <w:rsid w:val="00E16ED8"/>
    <w:rsid w:val="00E17030"/>
    <w:rsid w:val="00E170AD"/>
    <w:rsid w:val="00E171E3"/>
    <w:rsid w:val="00E1726D"/>
    <w:rsid w:val="00E17542"/>
    <w:rsid w:val="00E17603"/>
    <w:rsid w:val="00E2011A"/>
    <w:rsid w:val="00E20171"/>
    <w:rsid w:val="00E203A8"/>
    <w:rsid w:val="00E20542"/>
    <w:rsid w:val="00E206EC"/>
    <w:rsid w:val="00E20B76"/>
    <w:rsid w:val="00E20D91"/>
    <w:rsid w:val="00E21026"/>
    <w:rsid w:val="00E218AC"/>
    <w:rsid w:val="00E21D37"/>
    <w:rsid w:val="00E226B7"/>
    <w:rsid w:val="00E22BB3"/>
    <w:rsid w:val="00E23046"/>
    <w:rsid w:val="00E23399"/>
    <w:rsid w:val="00E23491"/>
    <w:rsid w:val="00E236EB"/>
    <w:rsid w:val="00E2373A"/>
    <w:rsid w:val="00E2380A"/>
    <w:rsid w:val="00E238BB"/>
    <w:rsid w:val="00E23CBB"/>
    <w:rsid w:val="00E245BE"/>
    <w:rsid w:val="00E2467D"/>
    <w:rsid w:val="00E25395"/>
    <w:rsid w:val="00E2596C"/>
    <w:rsid w:val="00E2640A"/>
    <w:rsid w:val="00E2646F"/>
    <w:rsid w:val="00E2647F"/>
    <w:rsid w:val="00E26502"/>
    <w:rsid w:val="00E26546"/>
    <w:rsid w:val="00E266F2"/>
    <w:rsid w:val="00E266F4"/>
    <w:rsid w:val="00E26831"/>
    <w:rsid w:val="00E26EB8"/>
    <w:rsid w:val="00E270FF"/>
    <w:rsid w:val="00E2723D"/>
    <w:rsid w:val="00E27AF6"/>
    <w:rsid w:val="00E27C21"/>
    <w:rsid w:val="00E27DD0"/>
    <w:rsid w:val="00E30005"/>
    <w:rsid w:val="00E3053B"/>
    <w:rsid w:val="00E3059E"/>
    <w:rsid w:val="00E307B4"/>
    <w:rsid w:val="00E30EF0"/>
    <w:rsid w:val="00E312DE"/>
    <w:rsid w:val="00E31427"/>
    <w:rsid w:val="00E3161F"/>
    <w:rsid w:val="00E31A7F"/>
    <w:rsid w:val="00E32015"/>
    <w:rsid w:val="00E32705"/>
    <w:rsid w:val="00E32784"/>
    <w:rsid w:val="00E32AA0"/>
    <w:rsid w:val="00E32AD5"/>
    <w:rsid w:val="00E32E8D"/>
    <w:rsid w:val="00E330D9"/>
    <w:rsid w:val="00E33ADE"/>
    <w:rsid w:val="00E34089"/>
    <w:rsid w:val="00E340AF"/>
    <w:rsid w:val="00E3473E"/>
    <w:rsid w:val="00E348E4"/>
    <w:rsid w:val="00E34FB5"/>
    <w:rsid w:val="00E34FBA"/>
    <w:rsid w:val="00E34FCD"/>
    <w:rsid w:val="00E36047"/>
    <w:rsid w:val="00E3604F"/>
    <w:rsid w:val="00E3616E"/>
    <w:rsid w:val="00E3677D"/>
    <w:rsid w:val="00E3693C"/>
    <w:rsid w:val="00E36AF2"/>
    <w:rsid w:val="00E36AFE"/>
    <w:rsid w:val="00E36B91"/>
    <w:rsid w:val="00E36E16"/>
    <w:rsid w:val="00E40114"/>
    <w:rsid w:val="00E405BA"/>
    <w:rsid w:val="00E40610"/>
    <w:rsid w:val="00E40FD2"/>
    <w:rsid w:val="00E41034"/>
    <w:rsid w:val="00E4192F"/>
    <w:rsid w:val="00E41A76"/>
    <w:rsid w:val="00E41DBE"/>
    <w:rsid w:val="00E427CA"/>
    <w:rsid w:val="00E42A91"/>
    <w:rsid w:val="00E42B70"/>
    <w:rsid w:val="00E42C81"/>
    <w:rsid w:val="00E4304B"/>
    <w:rsid w:val="00E43380"/>
    <w:rsid w:val="00E434C2"/>
    <w:rsid w:val="00E43A3F"/>
    <w:rsid w:val="00E43FB6"/>
    <w:rsid w:val="00E44207"/>
    <w:rsid w:val="00E4433A"/>
    <w:rsid w:val="00E44628"/>
    <w:rsid w:val="00E44C79"/>
    <w:rsid w:val="00E44E95"/>
    <w:rsid w:val="00E4534F"/>
    <w:rsid w:val="00E45405"/>
    <w:rsid w:val="00E4544D"/>
    <w:rsid w:val="00E45E72"/>
    <w:rsid w:val="00E4667A"/>
    <w:rsid w:val="00E4737F"/>
    <w:rsid w:val="00E47433"/>
    <w:rsid w:val="00E4786F"/>
    <w:rsid w:val="00E47F19"/>
    <w:rsid w:val="00E47FFC"/>
    <w:rsid w:val="00E50231"/>
    <w:rsid w:val="00E50393"/>
    <w:rsid w:val="00E50987"/>
    <w:rsid w:val="00E50A4B"/>
    <w:rsid w:val="00E51062"/>
    <w:rsid w:val="00E51155"/>
    <w:rsid w:val="00E51338"/>
    <w:rsid w:val="00E5148E"/>
    <w:rsid w:val="00E519B1"/>
    <w:rsid w:val="00E51D06"/>
    <w:rsid w:val="00E52660"/>
    <w:rsid w:val="00E5275E"/>
    <w:rsid w:val="00E529F9"/>
    <w:rsid w:val="00E52C4B"/>
    <w:rsid w:val="00E530C1"/>
    <w:rsid w:val="00E530FA"/>
    <w:rsid w:val="00E5313D"/>
    <w:rsid w:val="00E5371E"/>
    <w:rsid w:val="00E53B21"/>
    <w:rsid w:val="00E53BE3"/>
    <w:rsid w:val="00E53F3E"/>
    <w:rsid w:val="00E53F4C"/>
    <w:rsid w:val="00E548E3"/>
    <w:rsid w:val="00E54A05"/>
    <w:rsid w:val="00E54ABA"/>
    <w:rsid w:val="00E54AD9"/>
    <w:rsid w:val="00E54CAE"/>
    <w:rsid w:val="00E54EE7"/>
    <w:rsid w:val="00E5507F"/>
    <w:rsid w:val="00E5523A"/>
    <w:rsid w:val="00E55564"/>
    <w:rsid w:val="00E555B8"/>
    <w:rsid w:val="00E55896"/>
    <w:rsid w:val="00E558F9"/>
    <w:rsid w:val="00E5620E"/>
    <w:rsid w:val="00E5665F"/>
    <w:rsid w:val="00E5672F"/>
    <w:rsid w:val="00E56A35"/>
    <w:rsid w:val="00E56E2F"/>
    <w:rsid w:val="00E570DD"/>
    <w:rsid w:val="00E57770"/>
    <w:rsid w:val="00E57ECF"/>
    <w:rsid w:val="00E6039D"/>
    <w:rsid w:val="00E6056F"/>
    <w:rsid w:val="00E60695"/>
    <w:rsid w:val="00E60706"/>
    <w:rsid w:val="00E60E64"/>
    <w:rsid w:val="00E6105E"/>
    <w:rsid w:val="00E61410"/>
    <w:rsid w:val="00E619E3"/>
    <w:rsid w:val="00E61EA4"/>
    <w:rsid w:val="00E6241A"/>
    <w:rsid w:val="00E625B1"/>
    <w:rsid w:val="00E63248"/>
    <w:rsid w:val="00E6372E"/>
    <w:rsid w:val="00E6390F"/>
    <w:rsid w:val="00E63AD8"/>
    <w:rsid w:val="00E63B44"/>
    <w:rsid w:val="00E63E7F"/>
    <w:rsid w:val="00E63E92"/>
    <w:rsid w:val="00E63EB4"/>
    <w:rsid w:val="00E64136"/>
    <w:rsid w:val="00E6440A"/>
    <w:rsid w:val="00E646A3"/>
    <w:rsid w:val="00E6486F"/>
    <w:rsid w:val="00E651B5"/>
    <w:rsid w:val="00E656B8"/>
    <w:rsid w:val="00E65960"/>
    <w:rsid w:val="00E65964"/>
    <w:rsid w:val="00E66204"/>
    <w:rsid w:val="00E66346"/>
    <w:rsid w:val="00E66557"/>
    <w:rsid w:val="00E66676"/>
    <w:rsid w:val="00E66813"/>
    <w:rsid w:val="00E66976"/>
    <w:rsid w:val="00E66977"/>
    <w:rsid w:val="00E66D80"/>
    <w:rsid w:val="00E66F6D"/>
    <w:rsid w:val="00E6711D"/>
    <w:rsid w:val="00E67791"/>
    <w:rsid w:val="00E67843"/>
    <w:rsid w:val="00E678FD"/>
    <w:rsid w:val="00E67946"/>
    <w:rsid w:val="00E67B9D"/>
    <w:rsid w:val="00E67F99"/>
    <w:rsid w:val="00E7032D"/>
    <w:rsid w:val="00E708F8"/>
    <w:rsid w:val="00E70EF4"/>
    <w:rsid w:val="00E70F3F"/>
    <w:rsid w:val="00E71078"/>
    <w:rsid w:val="00E71C35"/>
    <w:rsid w:val="00E71DDC"/>
    <w:rsid w:val="00E72046"/>
    <w:rsid w:val="00E72214"/>
    <w:rsid w:val="00E7286A"/>
    <w:rsid w:val="00E72879"/>
    <w:rsid w:val="00E72B0B"/>
    <w:rsid w:val="00E72DCF"/>
    <w:rsid w:val="00E72F0A"/>
    <w:rsid w:val="00E73145"/>
    <w:rsid w:val="00E7355B"/>
    <w:rsid w:val="00E73636"/>
    <w:rsid w:val="00E736F5"/>
    <w:rsid w:val="00E7391E"/>
    <w:rsid w:val="00E739F5"/>
    <w:rsid w:val="00E73E2A"/>
    <w:rsid w:val="00E74287"/>
    <w:rsid w:val="00E7487B"/>
    <w:rsid w:val="00E751E9"/>
    <w:rsid w:val="00E75999"/>
    <w:rsid w:val="00E75C64"/>
    <w:rsid w:val="00E75F0E"/>
    <w:rsid w:val="00E763E3"/>
    <w:rsid w:val="00E7650B"/>
    <w:rsid w:val="00E769B1"/>
    <w:rsid w:val="00E76B29"/>
    <w:rsid w:val="00E76D13"/>
    <w:rsid w:val="00E773B6"/>
    <w:rsid w:val="00E77507"/>
    <w:rsid w:val="00E7754B"/>
    <w:rsid w:val="00E77B26"/>
    <w:rsid w:val="00E77B46"/>
    <w:rsid w:val="00E77F85"/>
    <w:rsid w:val="00E800BC"/>
    <w:rsid w:val="00E80363"/>
    <w:rsid w:val="00E803CE"/>
    <w:rsid w:val="00E80898"/>
    <w:rsid w:val="00E80CD5"/>
    <w:rsid w:val="00E80E65"/>
    <w:rsid w:val="00E81919"/>
    <w:rsid w:val="00E819FD"/>
    <w:rsid w:val="00E81D56"/>
    <w:rsid w:val="00E81E02"/>
    <w:rsid w:val="00E81E3B"/>
    <w:rsid w:val="00E8244D"/>
    <w:rsid w:val="00E824A6"/>
    <w:rsid w:val="00E827CC"/>
    <w:rsid w:val="00E82E5C"/>
    <w:rsid w:val="00E83458"/>
    <w:rsid w:val="00E83459"/>
    <w:rsid w:val="00E8345D"/>
    <w:rsid w:val="00E83512"/>
    <w:rsid w:val="00E83C23"/>
    <w:rsid w:val="00E83E0D"/>
    <w:rsid w:val="00E83E99"/>
    <w:rsid w:val="00E842F3"/>
    <w:rsid w:val="00E84442"/>
    <w:rsid w:val="00E84826"/>
    <w:rsid w:val="00E84A02"/>
    <w:rsid w:val="00E84ABF"/>
    <w:rsid w:val="00E8519A"/>
    <w:rsid w:val="00E853E1"/>
    <w:rsid w:val="00E85613"/>
    <w:rsid w:val="00E85A33"/>
    <w:rsid w:val="00E85B7D"/>
    <w:rsid w:val="00E85D72"/>
    <w:rsid w:val="00E85D7D"/>
    <w:rsid w:val="00E85E20"/>
    <w:rsid w:val="00E85F44"/>
    <w:rsid w:val="00E86199"/>
    <w:rsid w:val="00E86827"/>
    <w:rsid w:val="00E8684F"/>
    <w:rsid w:val="00E86963"/>
    <w:rsid w:val="00E869D3"/>
    <w:rsid w:val="00E86BBE"/>
    <w:rsid w:val="00E8710C"/>
    <w:rsid w:val="00E871E8"/>
    <w:rsid w:val="00E876EA"/>
    <w:rsid w:val="00E87BB6"/>
    <w:rsid w:val="00E87E16"/>
    <w:rsid w:val="00E900A0"/>
    <w:rsid w:val="00E9062E"/>
    <w:rsid w:val="00E90661"/>
    <w:rsid w:val="00E906C2"/>
    <w:rsid w:val="00E90A38"/>
    <w:rsid w:val="00E90EC5"/>
    <w:rsid w:val="00E9106D"/>
    <w:rsid w:val="00E9179D"/>
    <w:rsid w:val="00E91DAA"/>
    <w:rsid w:val="00E91DB6"/>
    <w:rsid w:val="00E91FBE"/>
    <w:rsid w:val="00E92302"/>
    <w:rsid w:val="00E9261F"/>
    <w:rsid w:val="00E9278F"/>
    <w:rsid w:val="00E9303E"/>
    <w:rsid w:val="00E93895"/>
    <w:rsid w:val="00E941B4"/>
    <w:rsid w:val="00E9435B"/>
    <w:rsid w:val="00E94ADC"/>
    <w:rsid w:val="00E94AEF"/>
    <w:rsid w:val="00E94C85"/>
    <w:rsid w:val="00E94CDC"/>
    <w:rsid w:val="00E9516A"/>
    <w:rsid w:val="00E95744"/>
    <w:rsid w:val="00E95745"/>
    <w:rsid w:val="00E958E5"/>
    <w:rsid w:val="00E95CFA"/>
    <w:rsid w:val="00E95FAD"/>
    <w:rsid w:val="00E9613F"/>
    <w:rsid w:val="00E963C8"/>
    <w:rsid w:val="00E964A1"/>
    <w:rsid w:val="00E96B67"/>
    <w:rsid w:val="00E97199"/>
    <w:rsid w:val="00E97261"/>
    <w:rsid w:val="00E97BB7"/>
    <w:rsid w:val="00E97BD1"/>
    <w:rsid w:val="00E97DED"/>
    <w:rsid w:val="00EA0009"/>
    <w:rsid w:val="00EA02EC"/>
    <w:rsid w:val="00EA0316"/>
    <w:rsid w:val="00EA0CD6"/>
    <w:rsid w:val="00EA1537"/>
    <w:rsid w:val="00EA15B0"/>
    <w:rsid w:val="00EA188B"/>
    <w:rsid w:val="00EA1C73"/>
    <w:rsid w:val="00EA1CC9"/>
    <w:rsid w:val="00EA21AB"/>
    <w:rsid w:val="00EA22BB"/>
    <w:rsid w:val="00EA234B"/>
    <w:rsid w:val="00EA2BA3"/>
    <w:rsid w:val="00EA2C15"/>
    <w:rsid w:val="00EA2DDD"/>
    <w:rsid w:val="00EA322F"/>
    <w:rsid w:val="00EA3A01"/>
    <w:rsid w:val="00EA3FE6"/>
    <w:rsid w:val="00EA45C5"/>
    <w:rsid w:val="00EA5096"/>
    <w:rsid w:val="00EA516A"/>
    <w:rsid w:val="00EA5BA7"/>
    <w:rsid w:val="00EA5DC6"/>
    <w:rsid w:val="00EA5FAB"/>
    <w:rsid w:val="00EA603B"/>
    <w:rsid w:val="00EA6121"/>
    <w:rsid w:val="00EA6122"/>
    <w:rsid w:val="00EA6189"/>
    <w:rsid w:val="00EA62FD"/>
    <w:rsid w:val="00EA7547"/>
    <w:rsid w:val="00EA7B5E"/>
    <w:rsid w:val="00EA7D84"/>
    <w:rsid w:val="00EA7D94"/>
    <w:rsid w:val="00EA7E8B"/>
    <w:rsid w:val="00EA7F20"/>
    <w:rsid w:val="00EB06C6"/>
    <w:rsid w:val="00EB0775"/>
    <w:rsid w:val="00EB1BBE"/>
    <w:rsid w:val="00EB1F2A"/>
    <w:rsid w:val="00EB201E"/>
    <w:rsid w:val="00EB21E3"/>
    <w:rsid w:val="00EB2229"/>
    <w:rsid w:val="00EB28DF"/>
    <w:rsid w:val="00EB2EA4"/>
    <w:rsid w:val="00EB3DA6"/>
    <w:rsid w:val="00EB43CA"/>
    <w:rsid w:val="00EB4840"/>
    <w:rsid w:val="00EB54F1"/>
    <w:rsid w:val="00EB588D"/>
    <w:rsid w:val="00EB5BF1"/>
    <w:rsid w:val="00EB5E17"/>
    <w:rsid w:val="00EB5FD6"/>
    <w:rsid w:val="00EB611D"/>
    <w:rsid w:val="00EB6ECA"/>
    <w:rsid w:val="00EB6F28"/>
    <w:rsid w:val="00EB7337"/>
    <w:rsid w:val="00EB75A7"/>
    <w:rsid w:val="00EB770D"/>
    <w:rsid w:val="00EB7784"/>
    <w:rsid w:val="00EB78DF"/>
    <w:rsid w:val="00EB7BA7"/>
    <w:rsid w:val="00EB7D24"/>
    <w:rsid w:val="00EB7E8B"/>
    <w:rsid w:val="00EC00D1"/>
    <w:rsid w:val="00EC0437"/>
    <w:rsid w:val="00EC081E"/>
    <w:rsid w:val="00EC0DD8"/>
    <w:rsid w:val="00EC1121"/>
    <w:rsid w:val="00EC1211"/>
    <w:rsid w:val="00EC1321"/>
    <w:rsid w:val="00EC1609"/>
    <w:rsid w:val="00EC1665"/>
    <w:rsid w:val="00EC18D6"/>
    <w:rsid w:val="00EC1A01"/>
    <w:rsid w:val="00EC1DE6"/>
    <w:rsid w:val="00EC1F83"/>
    <w:rsid w:val="00EC245B"/>
    <w:rsid w:val="00EC2646"/>
    <w:rsid w:val="00EC29F6"/>
    <w:rsid w:val="00EC2B26"/>
    <w:rsid w:val="00EC3296"/>
    <w:rsid w:val="00EC3345"/>
    <w:rsid w:val="00EC359C"/>
    <w:rsid w:val="00EC3721"/>
    <w:rsid w:val="00EC37AE"/>
    <w:rsid w:val="00EC3B04"/>
    <w:rsid w:val="00EC3B06"/>
    <w:rsid w:val="00EC4069"/>
    <w:rsid w:val="00EC44B6"/>
    <w:rsid w:val="00EC4B1C"/>
    <w:rsid w:val="00EC4D1D"/>
    <w:rsid w:val="00EC5057"/>
    <w:rsid w:val="00EC5881"/>
    <w:rsid w:val="00EC6313"/>
    <w:rsid w:val="00EC6386"/>
    <w:rsid w:val="00EC6592"/>
    <w:rsid w:val="00EC667F"/>
    <w:rsid w:val="00EC6A6D"/>
    <w:rsid w:val="00EC6EBA"/>
    <w:rsid w:val="00EC6F84"/>
    <w:rsid w:val="00EC7027"/>
    <w:rsid w:val="00EC7167"/>
    <w:rsid w:val="00EC7DE6"/>
    <w:rsid w:val="00ED02AA"/>
    <w:rsid w:val="00ED03F2"/>
    <w:rsid w:val="00ED065A"/>
    <w:rsid w:val="00ED0732"/>
    <w:rsid w:val="00ED09BA"/>
    <w:rsid w:val="00ED142B"/>
    <w:rsid w:val="00ED14EC"/>
    <w:rsid w:val="00ED2297"/>
    <w:rsid w:val="00ED2333"/>
    <w:rsid w:val="00ED24D6"/>
    <w:rsid w:val="00ED2EC1"/>
    <w:rsid w:val="00ED30D1"/>
    <w:rsid w:val="00ED3954"/>
    <w:rsid w:val="00ED3B05"/>
    <w:rsid w:val="00ED43DE"/>
    <w:rsid w:val="00ED44C3"/>
    <w:rsid w:val="00ED4804"/>
    <w:rsid w:val="00ED4AF3"/>
    <w:rsid w:val="00ED4D4D"/>
    <w:rsid w:val="00ED538D"/>
    <w:rsid w:val="00ED55CD"/>
    <w:rsid w:val="00ED5705"/>
    <w:rsid w:val="00ED5AEA"/>
    <w:rsid w:val="00ED5AF4"/>
    <w:rsid w:val="00ED5F03"/>
    <w:rsid w:val="00ED6211"/>
    <w:rsid w:val="00ED67B4"/>
    <w:rsid w:val="00ED6AAF"/>
    <w:rsid w:val="00ED75D7"/>
    <w:rsid w:val="00ED75F6"/>
    <w:rsid w:val="00ED7F45"/>
    <w:rsid w:val="00ED7FD1"/>
    <w:rsid w:val="00EE0671"/>
    <w:rsid w:val="00EE07BA"/>
    <w:rsid w:val="00EE07DA"/>
    <w:rsid w:val="00EE0EB3"/>
    <w:rsid w:val="00EE0F17"/>
    <w:rsid w:val="00EE120C"/>
    <w:rsid w:val="00EE1869"/>
    <w:rsid w:val="00EE1BE5"/>
    <w:rsid w:val="00EE1BF2"/>
    <w:rsid w:val="00EE1D48"/>
    <w:rsid w:val="00EE1F61"/>
    <w:rsid w:val="00EE2006"/>
    <w:rsid w:val="00EE27EA"/>
    <w:rsid w:val="00EE2DE1"/>
    <w:rsid w:val="00EE2F19"/>
    <w:rsid w:val="00EE41A1"/>
    <w:rsid w:val="00EE431F"/>
    <w:rsid w:val="00EE440E"/>
    <w:rsid w:val="00EE459D"/>
    <w:rsid w:val="00EE46DD"/>
    <w:rsid w:val="00EE48A5"/>
    <w:rsid w:val="00EE49CB"/>
    <w:rsid w:val="00EE5237"/>
    <w:rsid w:val="00EE5275"/>
    <w:rsid w:val="00EE5633"/>
    <w:rsid w:val="00EE580B"/>
    <w:rsid w:val="00EE594B"/>
    <w:rsid w:val="00EE59A4"/>
    <w:rsid w:val="00EE5C26"/>
    <w:rsid w:val="00EE5C28"/>
    <w:rsid w:val="00EE69BF"/>
    <w:rsid w:val="00EE6D1F"/>
    <w:rsid w:val="00EE6E13"/>
    <w:rsid w:val="00EE73BC"/>
    <w:rsid w:val="00EE765C"/>
    <w:rsid w:val="00EE76F4"/>
    <w:rsid w:val="00EE7D75"/>
    <w:rsid w:val="00EF0FF0"/>
    <w:rsid w:val="00EF14BE"/>
    <w:rsid w:val="00EF151F"/>
    <w:rsid w:val="00EF1780"/>
    <w:rsid w:val="00EF1859"/>
    <w:rsid w:val="00EF1BC3"/>
    <w:rsid w:val="00EF1D8E"/>
    <w:rsid w:val="00EF1DF5"/>
    <w:rsid w:val="00EF1E5D"/>
    <w:rsid w:val="00EF2005"/>
    <w:rsid w:val="00EF2876"/>
    <w:rsid w:val="00EF28A4"/>
    <w:rsid w:val="00EF2C15"/>
    <w:rsid w:val="00EF2D76"/>
    <w:rsid w:val="00EF2FCC"/>
    <w:rsid w:val="00EF33FF"/>
    <w:rsid w:val="00EF3433"/>
    <w:rsid w:val="00EF36E9"/>
    <w:rsid w:val="00EF38DD"/>
    <w:rsid w:val="00EF3DD6"/>
    <w:rsid w:val="00EF404C"/>
    <w:rsid w:val="00EF41A8"/>
    <w:rsid w:val="00EF4385"/>
    <w:rsid w:val="00EF4766"/>
    <w:rsid w:val="00EF4956"/>
    <w:rsid w:val="00EF4A08"/>
    <w:rsid w:val="00EF4B33"/>
    <w:rsid w:val="00EF4E09"/>
    <w:rsid w:val="00EF51FE"/>
    <w:rsid w:val="00EF5215"/>
    <w:rsid w:val="00EF5616"/>
    <w:rsid w:val="00EF5840"/>
    <w:rsid w:val="00EF5BEB"/>
    <w:rsid w:val="00EF5D46"/>
    <w:rsid w:val="00EF639D"/>
    <w:rsid w:val="00EF647B"/>
    <w:rsid w:val="00EF65ED"/>
    <w:rsid w:val="00EF6655"/>
    <w:rsid w:val="00EF6661"/>
    <w:rsid w:val="00EF6922"/>
    <w:rsid w:val="00EF6D55"/>
    <w:rsid w:val="00EF6E4A"/>
    <w:rsid w:val="00EF6EB2"/>
    <w:rsid w:val="00EF6F2A"/>
    <w:rsid w:val="00EF6F68"/>
    <w:rsid w:val="00EF7155"/>
    <w:rsid w:val="00EF7539"/>
    <w:rsid w:val="00F00848"/>
    <w:rsid w:val="00F0088C"/>
    <w:rsid w:val="00F00B7B"/>
    <w:rsid w:val="00F00E09"/>
    <w:rsid w:val="00F0114C"/>
    <w:rsid w:val="00F01276"/>
    <w:rsid w:val="00F01655"/>
    <w:rsid w:val="00F018D0"/>
    <w:rsid w:val="00F01FC2"/>
    <w:rsid w:val="00F0209C"/>
    <w:rsid w:val="00F021BC"/>
    <w:rsid w:val="00F026C5"/>
    <w:rsid w:val="00F02FB3"/>
    <w:rsid w:val="00F0345F"/>
    <w:rsid w:val="00F03B22"/>
    <w:rsid w:val="00F03EBE"/>
    <w:rsid w:val="00F044B8"/>
    <w:rsid w:val="00F04F52"/>
    <w:rsid w:val="00F051E4"/>
    <w:rsid w:val="00F052FD"/>
    <w:rsid w:val="00F055CF"/>
    <w:rsid w:val="00F05632"/>
    <w:rsid w:val="00F05757"/>
    <w:rsid w:val="00F0579A"/>
    <w:rsid w:val="00F05A55"/>
    <w:rsid w:val="00F05AF2"/>
    <w:rsid w:val="00F0614C"/>
    <w:rsid w:val="00F06330"/>
    <w:rsid w:val="00F063A2"/>
    <w:rsid w:val="00F06EEE"/>
    <w:rsid w:val="00F07584"/>
    <w:rsid w:val="00F07980"/>
    <w:rsid w:val="00F07BA0"/>
    <w:rsid w:val="00F07C60"/>
    <w:rsid w:val="00F07D66"/>
    <w:rsid w:val="00F100E3"/>
    <w:rsid w:val="00F10159"/>
    <w:rsid w:val="00F10433"/>
    <w:rsid w:val="00F106F6"/>
    <w:rsid w:val="00F10D07"/>
    <w:rsid w:val="00F10F9E"/>
    <w:rsid w:val="00F1162D"/>
    <w:rsid w:val="00F11A61"/>
    <w:rsid w:val="00F124ED"/>
    <w:rsid w:val="00F125E5"/>
    <w:rsid w:val="00F127D8"/>
    <w:rsid w:val="00F12FB6"/>
    <w:rsid w:val="00F12FD2"/>
    <w:rsid w:val="00F13480"/>
    <w:rsid w:val="00F136B7"/>
    <w:rsid w:val="00F137D8"/>
    <w:rsid w:val="00F137E3"/>
    <w:rsid w:val="00F1394B"/>
    <w:rsid w:val="00F13C46"/>
    <w:rsid w:val="00F13D61"/>
    <w:rsid w:val="00F14110"/>
    <w:rsid w:val="00F143B9"/>
    <w:rsid w:val="00F14B87"/>
    <w:rsid w:val="00F14BED"/>
    <w:rsid w:val="00F15192"/>
    <w:rsid w:val="00F15525"/>
    <w:rsid w:val="00F1580A"/>
    <w:rsid w:val="00F159C7"/>
    <w:rsid w:val="00F159F7"/>
    <w:rsid w:val="00F15D01"/>
    <w:rsid w:val="00F16612"/>
    <w:rsid w:val="00F16993"/>
    <w:rsid w:val="00F16A22"/>
    <w:rsid w:val="00F17170"/>
    <w:rsid w:val="00F1772A"/>
    <w:rsid w:val="00F20738"/>
    <w:rsid w:val="00F21357"/>
    <w:rsid w:val="00F21684"/>
    <w:rsid w:val="00F21BAB"/>
    <w:rsid w:val="00F21E2C"/>
    <w:rsid w:val="00F21F86"/>
    <w:rsid w:val="00F22164"/>
    <w:rsid w:val="00F22BD5"/>
    <w:rsid w:val="00F22C0D"/>
    <w:rsid w:val="00F22EC8"/>
    <w:rsid w:val="00F230CC"/>
    <w:rsid w:val="00F230F0"/>
    <w:rsid w:val="00F23412"/>
    <w:rsid w:val="00F23A0B"/>
    <w:rsid w:val="00F23B01"/>
    <w:rsid w:val="00F23D18"/>
    <w:rsid w:val="00F240E2"/>
    <w:rsid w:val="00F24203"/>
    <w:rsid w:val="00F242B2"/>
    <w:rsid w:val="00F25514"/>
    <w:rsid w:val="00F257E7"/>
    <w:rsid w:val="00F260F3"/>
    <w:rsid w:val="00F261DF"/>
    <w:rsid w:val="00F2621C"/>
    <w:rsid w:val="00F26495"/>
    <w:rsid w:val="00F264F1"/>
    <w:rsid w:val="00F268E4"/>
    <w:rsid w:val="00F2696E"/>
    <w:rsid w:val="00F26CF6"/>
    <w:rsid w:val="00F26DE5"/>
    <w:rsid w:val="00F274A9"/>
    <w:rsid w:val="00F3002C"/>
    <w:rsid w:val="00F30382"/>
    <w:rsid w:val="00F30554"/>
    <w:rsid w:val="00F3069F"/>
    <w:rsid w:val="00F30EBC"/>
    <w:rsid w:val="00F31392"/>
    <w:rsid w:val="00F3150C"/>
    <w:rsid w:val="00F31933"/>
    <w:rsid w:val="00F31A84"/>
    <w:rsid w:val="00F323A3"/>
    <w:rsid w:val="00F3248B"/>
    <w:rsid w:val="00F326AB"/>
    <w:rsid w:val="00F328CB"/>
    <w:rsid w:val="00F32940"/>
    <w:rsid w:val="00F32B82"/>
    <w:rsid w:val="00F32CEA"/>
    <w:rsid w:val="00F33085"/>
    <w:rsid w:val="00F3315A"/>
    <w:rsid w:val="00F337CD"/>
    <w:rsid w:val="00F33A7A"/>
    <w:rsid w:val="00F33D00"/>
    <w:rsid w:val="00F34008"/>
    <w:rsid w:val="00F342A1"/>
    <w:rsid w:val="00F342D3"/>
    <w:rsid w:val="00F34337"/>
    <w:rsid w:val="00F349C9"/>
    <w:rsid w:val="00F35201"/>
    <w:rsid w:val="00F35A56"/>
    <w:rsid w:val="00F35B17"/>
    <w:rsid w:val="00F36598"/>
    <w:rsid w:val="00F368D7"/>
    <w:rsid w:val="00F36961"/>
    <w:rsid w:val="00F36A39"/>
    <w:rsid w:val="00F372B7"/>
    <w:rsid w:val="00F37420"/>
    <w:rsid w:val="00F37596"/>
    <w:rsid w:val="00F37A36"/>
    <w:rsid w:val="00F37F78"/>
    <w:rsid w:val="00F400AC"/>
    <w:rsid w:val="00F40156"/>
    <w:rsid w:val="00F401C5"/>
    <w:rsid w:val="00F4033B"/>
    <w:rsid w:val="00F408B1"/>
    <w:rsid w:val="00F40EC0"/>
    <w:rsid w:val="00F41091"/>
    <w:rsid w:val="00F4114A"/>
    <w:rsid w:val="00F4132E"/>
    <w:rsid w:val="00F41A22"/>
    <w:rsid w:val="00F41D5A"/>
    <w:rsid w:val="00F424FE"/>
    <w:rsid w:val="00F42D93"/>
    <w:rsid w:val="00F434AC"/>
    <w:rsid w:val="00F436AF"/>
    <w:rsid w:val="00F43CB8"/>
    <w:rsid w:val="00F44009"/>
    <w:rsid w:val="00F4449D"/>
    <w:rsid w:val="00F44929"/>
    <w:rsid w:val="00F44C3E"/>
    <w:rsid w:val="00F44EC9"/>
    <w:rsid w:val="00F4519A"/>
    <w:rsid w:val="00F45563"/>
    <w:rsid w:val="00F455ED"/>
    <w:rsid w:val="00F455FA"/>
    <w:rsid w:val="00F45689"/>
    <w:rsid w:val="00F45B34"/>
    <w:rsid w:val="00F46072"/>
    <w:rsid w:val="00F4616D"/>
    <w:rsid w:val="00F4693A"/>
    <w:rsid w:val="00F469E9"/>
    <w:rsid w:val="00F46A33"/>
    <w:rsid w:val="00F46D11"/>
    <w:rsid w:val="00F46DFC"/>
    <w:rsid w:val="00F4730B"/>
    <w:rsid w:val="00F47437"/>
    <w:rsid w:val="00F47476"/>
    <w:rsid w:val="00F4765B"/>
    <w:rsid w:val="00F479AD"/>
    <w:rsid w:val="00F47FCE"/>
    <w:rsid w:val="00F502EA"/>
    <w:rsid w:val="00F5032A"/>
    <w:rsid w:val="00F50380"/>
    <w:rsid w:val="00F50420"/>
    <w:rsid w:val="00F5070A"/>
    <w:rsid w:val="00F50881"/>
    <w:rsid w:val="00F508C1"/>
    <w:rsid w:val="00F50C04"/>
    <w:rsid w:val="00F50DA1"/>
    <w:rsid w:val="00F512D4"/>
    <w:rsid w:val="00F5173D"/>
    <w:rsid w:val="00F5178A"/>
    <w:rsid w:val="00F51C18"/>
    <w:rsid w:val="00F521C6"/>
    <w:rsid w:val="00F52680"/>
    <w:rsid w:val="00F53030"/>
    <w:rsid w:val="00F5308C"/>
    <w:rsid w:val="00F531C6"/>
    <w:rsid w:val="00F532EA"/>
    <w:rsid w:val="00F5331D"/>
    <w:rsid w:val="00F534F7"/>
    <w:rsid w:val="00F53886"/>
    <w:rsid w:val="00F53AB3"/>
    <w:rsid w:val="00F53DC8"/>
    <w:rsid w:val="00F53FBC"/>
    <w:rsid w:val="00F54209"/>
    <w:rsid w:val="00F54409"/>
    <w:rsid w:val="00F54B59"/>
    <w:rsid w:val="00F54B99"/>
    <w:rsid w:val="00F5598B"/>
    <w:rsid w:val="00F559C6"/>
    <w:rsid w:val="00F55E0A"/>
    <w:rsid w:val="00F560B4"/>
    <w:rsid w:val="00F566AB"/>
    <w:rsid w:val="00F566F3"/>
    <w:rsid w:val="00F56914"/>
    <w:rsid w:val="00F569FD"/>
    <w:rsid w:val="00F57028"/>
    <w:rsid w:val="00F571DE"/>
    <w:rsid w:val="00F572E3"/>
    <w:rsid w:val="00F57627"/>
    <w:rsid w:val="00F57698"/>
    <w:rsid w:val="00F576C5"/>
    <w:rsid w:val="00F57E4B"/>
    <w:rsid w:val="00F57FB2"/>
    <w:rsid w:val="00F60B10"/>
    <w:rsid w:val="00F61008"/>
    <w:rsid w:val="00F618E4"/>
    <w:rsid w:val="00F61AC0"/>
    <w:rsid w:val="00F61AD3"/>
    <w:rsid w:val="00F61DA0"/>
    <w:rsid w:val="00F61EDD"/>
    <w:rsid w:val="00F6233A"/>
    <w:rsid w:val="00F624F5"/>
    <w:rsid w:val="00F62607"/>
    <w:rsid w:val="00F628B5"/>
    <w:rsid w:val="00F629A5"/>
    <w:rsid w:val="00F62B50"/>
    <w:rsid w:val="00F62C3A"/>
    <w:rsid w:val="00F62D4B"/>
    <w:rsid w:val="00F62F6F"/>
    <w:rsid w:val="00F6319D"/>
    <w:rsid w:val="00F633A3"/>
    <w:rsid w:val="00F6352E"/>
    <w:rsid w:val="00F637B1"/>
    <w:rsid w:val="00F638B5"/>
    <w:rsid w:val="00F63B18"/>
    <w:rsid w:val="00F63B9B"/>
    <w:rsid w:val="00F647CE"/>
    <w:rsid w:val="00F64CCE"/>
    <w:rsid w:val="00F64E27"/>
    <w:rsid w:val="00F64E48"/>
    <w:rsid w:val="00F65652"/>
    <w:rsid w:val="00F65ADC"/>
    <w:rsid w:val="00F65FAD"/>
    <w:rsid w:val="00F662DD"/>
    <w:rsid w:val="00F664FC"/>
    <w:rsid w:val="00F665CF"/>
    <w:rsid w:val="00F66678"/>
    <w:rsid w:val="00F66683"/>
    <w:rsid w:val="00F66A14"/>
    <w:rsid w:val="00F66F39"/>
    <w:rsid w:val="00F66F94"/>
    <w:rsid w:val="00F67164"/>
    <w:rsid w:val="00F6762F"/>
    <w:rsid w:val="00F67C73"/>
    <w:rsid w:val="00F70221"/>
    <w:rsid w:val="00F7073D"/>
    <w:rsid w:val="00F707C5"/>
    <w:rsid w:val="00F708C6"/>
    <w:rsid w:val="00F70B7C"/>
    <w:rsid w:val="00F71393"/>
    <w:rsid w:val="00F717E5"/>
    <w:rsid w:val="00F71908"/>
    <w:rsid w:val="00F72395"/>
    <w:rsid w:val="00F72728"/>
    <w:rsid w:val="00F72801"/>
    <w:rsid w:val="00F7314E"/>
    <w:rsid w:val="00F733F5"/>
    <w:rsid w:val="00F7343F"/>
    <w:rsid w:val="00F736B7"/>
    <w:rsid w:val="00F73A23"/>
    <w:rsid w:val="00F73C94"/>
    <w:rsid w:val="00F74325"/>
    <w:rsid w:val="00F743D6"/>
    <w:rsid w:val="00F74710"/>
    <w:rsid w:val="00F752CC"/>
    <w:rsid w:val="00F756EC"/>
    <w:rsid w:val="00F7590D"/>
    <w:rsid w:val="00F75933"/>
    <w:rsid w:val="00F75CE8"/>
    <w:rsid w:val="00F75D05"/>
    <w:rsid w:val="00F75DBA"/>
    <w:rsid w:val="00F768CD"/>
    <w:rsid w:val="00F7697D"/>
    <w:rsid w:val="00F76A58"/>
    <w:rsid w:val="00F770B3"/>
    <w:rsid w:val="00F771E4"/>
    <w:rsid w:val="00F7785F"/>
    <w:rsid w:val="00F77B08"/>
    <w:rsid w:val="00F77C14"/>
    <w:rsid w:val="00F77DBA"/>
    <w:rsid w:val="00F801F9"/>
    <w:rsid w:val="00F8054F"/>
    <w:rsid w:val="00F806EC"/>
    <w:rsid w:val="00F80C04"/>
    <w:rsid w:val="00F81530"/>
    <w:rsid w:val="00F8193C"/>
    <w:rsid w:val="00F81C66"/>
    <w:rsid w:val="00F82149"/>
    <w:rsid w:val="00F8233E"/>
    <w:rsid w:val="00F824A3"/>
    <w:rsid w:val="00F825BA"/>
    <w:rsid w:val="00F827DE"/>
    <w:rsid w:val="00F82830"/>
    <w:rsid w:val="00F8285F"/>
    <w:rsid w:val="00F82C8C"/>
    <w:rsid w:val="00F83228"/>
    <w:rsid w:val="00F833E3"/>
    <w:rsid w:val="00F83430"/>
    <w:rsid w:val="00F83481"/>
    <w:rsid w:val="00F834A3"/>
    <w:rsid w:val="00F8363A"/>
    <w:rsid w:val="00F83BEE"/>
    <w:rsid w:val="00F83C17"/>
    <w:rsid w:val="00F83D05"/>
    <w:rsid w:val="00F83D57"/>
    <w:rsid w:val="00F84344"/>
    <w:rsid w:val="00F84394"/>
    <w:rsid w:val="00F8453D"/>
    <w:rsid w:val="00F848B6"/>
    <w:rsid w:val="00F85213"/>
    <w:rsid w:val="00F85324"/>
    <w:rsid w:val="00F854C4"/>
    <w:rsid w:val="00F857E0"/>
    <w:rsid w:val="00F867E5"/>
    <w:rsid w:val="00F868AF"/>
    <w:rsid w:val="00F86CFD"/>
    <w:rsid w:val="00F8737E"/>
    <w:rsid w:val="00F8738D"/>
    <w:rsid w:val="00F8753B"/>
    <w:rsid w:val="00F8768D"/>
    <w:rsid w:val="00F879DF"/>
    <w:rsid w:val="00F87D4F"/>
    <w:rsid w:val="00F87E29"/>
    <w:rsid w:val="00F87F83"/>
    <w:rsid w:val="00F904AF"/>
    <w:rsid w:val="00F904B8"/>
    <w:rsid w:val="00F907AD"/>
    <w:rsid w:val="00F90DCB"/>
    <w:rsid w:val="00F90F68"/>
    <w:rsid w:val="00F9158B"/>
    <w:rsid w:val="00F91A44"/>
    <w:rsid w:val="00F91CA4"/>
    <w:rsid w:val="00F91E22"/>
    <w:rsid w:val="00F91E55"/>
    <w:rsid w:val="00F9224F"/>
    <w:rsid w:val="00F9243D"/>
    <w:rsid w:val="00F9296F"/>
    <w:rsid w:val="00F92B1B"/>
    <w:rsid w:val="00F933EF"/>
    <w:rsid w:val="00F93576"/>
    <w:rsid w:val="00F93CD7"/>
    <w:rsid w:val="00F93CE4"/>
    <w:rsid w:val="00F942DF"/>
    <w:rsid w:val="00F94BB9"/>
    <w:rsid w:val="00F94C17"/>
    <w:rsid w:val="00F94E22"/>
    <w:rsid w:val="00F954ED"/>
    <w:rsid w:val="00F95890"/>
    <w:rsid w:val="00F95E5D"/>
    <w:rsid w:val="00F964DB"/>
    <w:rsid w:val="00F965D0"/>
    <w:rsid w:val="00F96795"/>
    <w:rsid w:val="00F96B32"/>
    <w:rsid w:val="00F96D57"/>
    <w:rsid w:val="00F971C6"/>
    <w:rsid w:val="00F972BD"/>
    <w:rsid w:val="00F9735C"/>
    <w:rsid w:val="00F97515"/>
    <w:rsid w:val="00F97AED"/>
    <w:rsid w:val="00F97D96"/>
    <w:rsid w:val="00F97DAE"/>
    <w:rsid w:val="00FA07C7"/>
    <w:rsid w:val="00FA1A74"/>
    <w:rsid w:val="00FA20FF"/>
    <w:rsid w:val="00FA2C86"/>
    <w:rsid w:val="00FA30B3"/>
    <w:rsid w:val="00FA314B"/>
    <w:rsid w:val="00FA3336"/>
    <w:rsid w:val="00FA3677"/>
    <w:rsid w:val="00FA3895"/>
    <w:rsid w:val="00FA398C"/>
    <w:rsid w:val="00FA3C69"/>
    <w:rsid w:val="00FA3F7A"/>
    <w:rsid w:val="00FA43D4"/>
    <w:rsid w:val="00FA4676"/>
    <w:rsid w:val="00FA4871"/>
    <w:rsid w:val="00FA5BB8"/>
    <w:rsid w:val="00FA5D89"/>
    <w:rsid w:val="00FA5EDC"/>
    <w:rsid w:val="00FA5F5D"/>
    <w:rsid w:val="00FA5FBE"/>
    <w:rsid w:val="00FA6172"/>
    <w:rsid w:val="00FA6213"/>
    <w:rsid w:val="00FA6802"/>
    <w:rsid w:val="00FA6B00"/>
    <w:rsid w:val="00FA6C6E"/>
    <w:rsid w:val="00FA7330"/>
    <w:rsid w:val="00FA7652"/>
    <w:rsid w:val="00FA7D87"/>
    <w:rsid w:val="00FA7EAC"/>
    <w:rsid w:val="00FB01B9"/>
    <w:rsid w:val="00FB07EB"/>
    <w:rsid w:val="00FB0883"/>
    <w:rsid w:val="00FB08EF"/>
    <w:rsid w:val="00FB0920"/>
    <w:rsid w:val="00FB0985"/>
    <w:rsid w:val="00FB0CA4"/>
    <w:rsid w:val="00FB0EE3"/>
    <w:rsid w:val="00FB0F09"/>
    <w:rsid w:val="00FB1164"/>
    <w:rsid w:val="00FB18E4"/>
    <w:rsid w:val="00FB1A51"/>
    <w:rsid w:val="00FB1BE1"/>
    <w:rsid w:val="00FB1E28"/>
    <w:rsid w:val="00FB1F60"/>
    <w:rsid w:val="00FB2279"/>
    <w:rsid w:val="00FB270E"/>
    <w:rsid w:val="00FB29A7"/>
    <w:rsid w:val="00FB2FF3"/>
    <w:rsid w:val="00FB361B"/>
    <w:rsid w:val="00FB3F97"/>
    <w:rsid w:val="00FB4E7F"/>
    <w:rsid w:val="00FB5269"/>
    <w:rsid w:val="00FB5316"/>
    <w:rsid w:val="00FB59BC"/>
    <w:rsid w:val="00FB5AED"/>
    <w:rsid w:val="00FB612B"/>
    <w:rsid w:val="00FB635B"/>
    <w:rsid w:val="00FB67C3"/>
    <w:rsid w:val="00FB6900"/>
    <w:rsid w:val="00FB6E17"/>
    <w:rsid w:val="00FB6EB8"/>
    <w:rsid w:val="00FB7363"/>
    <w:rsid w:val="00FB796D"/>
    <w:rsid w:val="00FB7BA9"/>
    <w:rsid w:val="00FC0286"/>
    <w:rsid w:val="00FC0367"/>
    <w:rsid w:val="00FC04B5"/>
    <w:rsid w:val="00FC0A8F"/>
    <w:rsid w:val="00FC0A93"/>
    <w:rsid w:val="00FC0FF1"/>
    <w:rsid w:val="00FC1532"/>
    <w:rsid w:val="00FC159D"/>
    <w:rsid w:val="00FC21A0"/>
    <w:rsid w:val="00FC21EF"/>
    <w:rsid w:val="00FC25AC"/>
    <w:rsid w:val="00FC28CB"/>
    <w:rsid w:val="00FC2D80"/>
    <w:rsid w:val="00FC2DDF"/>
    <w:rsid w:val="00FC2DFB"/>
    <w:rsid w:val="00FC31EF"/>
    <w:rsid w:val="00FC392D"/>
    <w:rsid w:val="00FC39CD"/>
    <w:rsid w:val="00FC4213"/>
    <w:rsid w:val="00FC4265"/>
    <w:rsid w:val="00FC4388"/>
    <w:rsid w:val="00FC43A0"/>
    <w:rsid w:val="00FC4446"/>
    <w:rsid w:val="00FC47F5"/>
    <w:rsid w:val="00FC4CF2"/>
    <w:rsid w:val="00FC4D4C"/>
    <w:rsid w:val="00FC4DC9"/>
    <w:rsid w:val="00FC5365"/>
    <w:rsid w:val="00FC5FB1"/>
    <w:rsid w:val="00FC613B"/>
    <w:rsid w:val="00FC615D"/>
    <w:rsid w:val="00FC6197"/>
    <w:rsid w:val="00FC6967"/>
    <w:rsid w:val="00FC6C63"/>
    <w:rsid w:val="00FC71DA"/>
    <w:rsid w:val="00FC7216"/>
    <w:rsid w:val="00FC7546"/>
    <w:rsid w:val="00FC7696"/>
    <w:rsid w:val="00FC76B3"/>
    <w:rsid w:val="00FC7EAA"/>
    <w:rsid w:val="00FD058C"/>
    <w:rsid w:val="00FD073B"/>
    <w:rsid w:val="00FD0785"/>
    <w:rsid w:val="00FD0F3F"/>
    <w:rsid w:val="00FD11F8"/>
    <w:rsid w:val="00FD1FB8"/>
    <w:rsid w:val="00FD20EB"/>
    <w:rsid w:val="00FD21EC"/>
    <w:rsid w:val="00FD22DD"/>
    <w:rsid w:val="00FD2AB6"/>
    <w:rsid w:val="00FD2BDF"/>
    <w:rsid w:val="00FD2ECE"/>
    <w:rsid w:val="00FD31A4"/>
    <w:rsid w:val="00FD3750"/>
    <w:rsid w:val="00FD3A80"/>
    <w:rsid w:val="00FD3AA4"/>
    <w:rsid w:val="00FD3D20"/>
    <w:rsid w:val="00FD3E1B"/>
    <w:rsid w:val="00FD3EB7"/>
    <w:rsid w:val="00FD3F78"/>
    <w:rsid w:val="00FD41F3"/>
    <w:rsid w:val="00FD426B"/>
    <w:rsid w:val="00FD4538"/>
    <w:rsid w:val="00FD47AC"/>
    <w:rsid w:val="00FD4C39"/>
    <w:rsid w:val="00FD4DF1"/>
    <w:rsid w:val="00FD4F22"/>
    <w:rsid w:val="00FD5093"/>
    <w:rsid w:val="00FD51F2"/>
    <w:rsid w:val="00FD53DD"/>
    <w:rsid w:val="00FD585C"/>
    <w:rsid w:val="00FD59AD"/>
    <w:rsid w:val="00FD5A73"/>
    <w:rsid w:val="00FD5F43"/>
    <w:rsid w:val="00FD6145"/>
    <w:rsid w:val="00FD7223"/>
    <w:rsid w:val="00FD727C"/>
    <w:rsid w:val="00FD729F"/>
    <w:rsid w:val="00FD72B5"/>
    <w:rsid w:val="00FD7477"/>
    <w:rsid w:val="00FD7F6E"/>
    <w:rsid w:val="00FE011E"/>
    <w:rsid w:val="00FE047A"/>
    <w:rsid w:val="00FE0E11"/>
    <w:rsid w:val="00FE0E75"/>
    <w:rsid w:val="00FE139D"/>
    <w:rsid w:val="00FE213B"/>
    <w:rsid w:val="00FE2587"/>
    <w:rsid w:val="00FE273D"/>
    <w:rsid w:val="00FE2C5E"/>
    <w:rsid w:val="00FE2DBB"/>
    <w:rsid w:val="00FE2E67"/>
    <w:rsid w:val="00FE3250"/>
    <w:rsid w:val="00FE3595"/>
    <w:rsid w:val="00FE43BB"/>
    <w:rsid w:val="00FE45B6"/>
    <w:rsid w:val="00FE4BDA"/>
    <w:rsid w:val="00FE4DF5"/>
    <w:rsid w:val="00FE4F56"/>
    <w:rsid w:val="00FE4FC9"/>
    <w:rsid w:val="00FE4FDF"/>
    <w:rsid w:val="00FE5183"/>
    <w:rsid w:val="00FE55D6"/>
    <w:rsid w:val="00FE5D14"/>
    <w:rsid w:val="00FE671B"/>
    <w:rsid w:val="00FE6E47"/>
    <w:rsid w:val="00FE775F"/>
    <w:rsid w:val="00FF01DD"/>
    <w:rsid w:val="00FF02DE"/>
    <w:rsid w:val="00FF0449"/>
    <w:rsid w:val="00FF065F"/>
    <w:rsid w:val="00FF0E47"/>
    <w:rsid w:val="00FF0E7D"/>
    <w:rsid w:val="00FF0EA7"/>
    <w:rsid w:val="00FF0FCA"/>
    <w:rsid w:val="00FF102C"/>
    <w:rsid w:val="00FF13AC"/>
    <w:rsid w:val="00FF19CF"/>
    <w:rsid w:val="00FF1E11"/>
    <w:rsid w:val="00FF1F53"/>
    <w:rsid w:val="00FF28D1"/>
    <w:rsid w:val="00FF29E8"/>
    <w:rsid w:val="00FF33D6"/>
    <w:rsid w:val="00FF34A4"/>
    <w:rsid w:val="00FF36BC"/>
    <w:rsid w:val="00FF3D2E"/>
    <w:rsid w:val="00FF3F60"/>
    <w:rsid w:val="00FF41FA"/>
    <w:rsid w:val="00FF4278"/>
    <w:rsid w:val="00FF5BBD"/>
    <w:rsid w:val="00FF5C5C"/>
    <w:rsid w:val="00FF5D1C"/>
    <w:rsid w:val="00FF5D4A"/>
    <w:rsid w:val="00FF5E63"/>
    <w:rsid w:val="00FF5E8F"/>
    <w:rsid w:val="00FF643D"/>
    <w:rsid w:val="00FF664C"/>
    <w:rsid w:val="00FF669E"/>
    <w:rsid w:val="00FF68F3"/>
    <w:rsid w:val="00FF6DC4"/>
    <w:rsid w:val="00FF7426"/>
    <w:rsid w:val="00FF749F"/>
    <w:rsid w:val="00FF75BE"/>
    <w:rsid w:val="00FF787B"/>
    <w:rsid w:val="00FF7B35"/>
    <w:rsid w:val="00FF7CE2"/>
    <w:rsid w:val="00FF7DA2"/>
    <w:rsid w:val="00FF7FC6"/>
    <w:rsid w:val="00FF7FFD"/>
    <w:rsid w:val="0240DFC8"/>
    <w:rsid w:val="062FBEE2"/>
    <w:rsid w:val="163172B3"/>
    <w:rsid w:val="21DD367A"/>
    <w:rsid w:val="2FC90B0E"/>
    <w:rsid w:val="360AAF42"/>
    <w:rsid w:val="5730B653"/>
    <w:rsid w:val="5FCCC150"/>
    <w:rsid w:val="730D93A7"/>
    <w:rsid w:val="743DD59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22AD911"/>
  <w15:docId w15:val="{3C14A0EA-7BFB-4515-B4F9-8F3264344C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GB" w:eastAsia="en-GB" w:bidi="ar-SA"/>
      </w:rPr>
    </w:rPrDefault>
    <w:pPrDefault>
      <w:pPr>
        <w:spacing w:before="60" w:line="360"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F3FD9"/>
  </w:style>
  <w:style w:type="paragraph" w:styleId="Titolo1">
    <w:name w:val="heading 1"/>
    <w:basedOn w:val="Normale"/>
    <w:next w:val="Normale"/>
    <w:uiPriority w:val="9"/>
    <w:qFormat/>
    <w:rsid w:val="009E367A"/>
    <w:pPr>
      <w:keepNext/>
      <w:keepLines/>
      <w:numPr>
        <w:numId w:val="6"/>
      </w:numPr>
      <w:spacing w:before="240" w:after="240" w:line="240" w:lineRule="auto"/>
      <w:jc w:val="left"/>
      <w:outlineLvl w:val="0"/>
    </w:pPr>
    <w:rPr>
      <w:b/>
      <w:sz w:val="26"/>
      <w:szCs w:val="26"/>
    </w:rPr>
  </w:style>
  <w:style w:type="paragraph" w:styleId="Titolo2">
    <w:name w:val="heading 2"/>
    <w:basedOn w:val="Titolo1"/>
    <w:next w:val="Normale"/>
    <w:link w:val="Titolo2Carattere"/>
    <w:uiPriority w:val="9"/>
    <w:unhideWhenUsed/>
    <w:qFormat/>
    <w:rsid w:val="00232F0C"/>
    <w:pPr>
      <w:numPr>
        <w:ilvl w:val="1"/>
      </w:numPr>
      <w:outlineLvl w:val="1"/>
    </w:pPr>
  </w:style>
  <w:style w:type="paragraph" w:styleId="Titolo3">
    <w:name w:val="heading 3"/>
    <w:basedOn w:val="Normale"/>
    <w:next w:val="Normale"/>
    <w:link w:val="Titolo3Carattere"/>
    <w:uiPriority w:val="9"/>
    <w:unhideWhenUsed/>
    <w:qFormat/>
    <w:rsid w:val="00D20754"/>
    <w:pPr>
      <w:keepNext/>
      <w:keepLines/>
      <w:numPr>
        <w:ilvl w:val="2"/>
        <w:numId w:val="6"/>
      </w:numPr>
      <w:spacing w:before="240" w:line="240" w:lineRule="auto"/>
      <w:jc w:val="left"/>
      <w:outlineLvl w:val="2"/>
    </w:pPr>
    <w:rPr>
      <w:b/>
      <w:sz w:val="26"/>
      <w:szCs w:val="26"/>
    </w:rPr>
  </w:style>
  <w:style w:type="paragraph" w:styleId="Titolo4">
    <w:name w:val="heading 4"/>
    <w:basedOn w:val="Normale"/>
    <w:next w:val="Normale"/>
    <w:uiPriority w:val="9"/>
    <w:semiHidden/>
    <w:unhideWhenUsed/>
    <w:pPr>
      <w:keepNext/>
      <w:keepLines/>
      <w:numPr>
        <w:ilvl w:val="3"/>
        <w:numId w:val="6"/>
      </w:numPr>
      <w:spacing w:before="40"/>
      <w:jc w:val="left"/>
      <w:outlineLvl w:val="3"/>
    </w:pPr>
    <w:rPr>
      <w:i/>
      <w:smallCaps/>
      <w:sz w:val="26"/>
      <w:szCs w:val="26"/>
    </w:rPr>
  </w:style>
  <w:style w:type="paragraph" w:styleId="Titolo5">
    <w:name w:val="heading 5"/>
    <w:basedOn w:val="Normale"/>
    <w:next w:val="Normale"/>
    <w:uiPriority w:val="9"/>
    <w:semiHidden/>
    <w:unhideWhenUsed/>
    <w:qFormat/>
    <w:pPr>
      <w:keepNext/>
      <w:keepLines/>
      <w:numPr>
        <w:ilvl w:val="4"/>
        <w:numId w:val="6"/>
      </w:numPr>
      <w:spacing w:before="40"/>
      <w:outlineLvl w:val="4"/>
    </w:pPr>
    <w:rPr>
      <w:color w:val="2F5496"/>
    </w:rPr>
  </w:style>
  <w:style w:type="paragraph" w:styleId="Titolo6">
    <w:name w:val="heading 6"/>
    <w:basedOn w:val="Normale"/>
    <w:next w:val="Normale"/>
    <w:uiPriority w:val="9"/>
    <w:semiHidden/>
    <w:unhideWhenUsed/>
    <w:qFormat/>
    <w:pPr>
      <w:keepNext/>
      <w:keepLines/>
      <w:numPr>
        <w:ilvl w:val="5"/>
        <w:numId w:val="6"/>
      </w:numPr>
      <w:spacing w:before="40"/>
      <w:outlineLvl w:val="5"/>
    </w:pPr>
    <w:rPr>
      <w:color w:val="1F3863"/>
    </w:rPr>
  </w:style>
  <w:style w:type="paragraph" w:styleId="Titolo7">
    <w:name w:val="heading 7"/>
    <w:basedOn w:val="Normale"/>
    <w:next w:val="Normale"/>
    <w:link w:val="Titolo7Carattere"/>
    <w:uiPriority w:val="9"/>
    <w:semiHidden/>
    <w:unhideWhenUsed/>
    <w:qFormat/>
    <w:rsid w:val="005F4939"/>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Titolo8">
    <w:name w:val="heading 8"/>
    <w:basedOn w:val="Normale"/>
    <w:next w:val="Normale"/>
    <w:link w:val="Titolo8Carattere"/>
    <w:uiPriority w:val="9"/>
    <w:semiHidden/>
    <w:unhideWhenUsed/>
    <w:qFormat/>
    <w:rsid w:val="005F4939"/>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5F4939"/>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uiPriority w:val="10"/>
    <w:qFormat/>
    <w:rsid w:val="00E6105E"/>
    <w:pPr>
      <w:spacing w:before="0" w:after="240" w:line="240" w:lineRule="auto"/>
      <w:ind w:firstLine="0"/>
      <w:jc w:val="left"/>
    </w:pPr>
    <w:rPr>
      <w:b/>
      <w:sz w:val="32"/>
      <w:szCs w:val="32"/>
    </w:rPr>
  </w:style>
  <w:style w:type="paragraph" w:styleId="Didascalia">
    <w:name w:val="caption"/>
    <w:basedOn w:val="Normale"/>
    <w:next w:val="Normale"/>
    <w:uiPriority w:val="35"/>
    <w:unhideWhenUsed/>
    <w:qFormat/>
    <w:rsid w:val="00A64852"/>
    <w:pPr>
      <w:spacing w:before="0" w:after="200" w:line="240" w:lineRule="auto"/>
    </w:pPr>
    <w:rPr>
      <w:i/>
      <w:iCs/>
      <w:color w:val="1F497D" w:themeColor="text2"/>
      <w:sz w:val="18"/>
      <w:szCs w:val="18"/>
    </w:rPr>
  </w:style>
  <w:style w:type="table" w:customStyle="1" w:styleId="a">
    <w:name w:val="a"/>
    <w:basedOn w:val="Tabellanormale"/>
    <w:pPr>
      <w:spacing w:line="240" w:lineRule="auto"/>
    </w:pPr>
    <w:tblPr>
      <w:tblStyleRowBandSize w:val="1"/>
      <w:tblStyleColBandSize w:val="1"/>
    </w:tblPr>
  </w:style>
  <w:style w:type="table" w:customStyle="1" w:styleId="a0">
    <w:name w:val="a0"/>
    <w:basedOn w:val="Tabellanormale"/>
    <w:pPr>
      <w:spacing w:line="240" w:lineRule="auto"/>
    </w:pPr>
    <w:tblPr>
      <w:tblStyleRowBandSize w:val="1"/>
      <w:tblStyleColBandSize w:val="1"/>
    </w:tblPr>
  </w:style>
  <w:style w:type="table" w:customStyle="1" w:styleId="a1">
    <w:name w:val="a1"/>
    <w:basedOn w:val="Tabellanormale"/>
    <w:pPr>
      <w:spacing w:line="240" w:lineRule="auto"/>
    </w:pPr>
    <w:tblPr>
      <w:tblStyleRowBandSize w:val="1"/>
      <w:tblStyleColBandSize w:val="1"/>
    </w:tblPr>
  </w:style>
  <w:style w:type="table" w:customStyle="1" w:styleId="a2">
    <w:name w:val="a2"/>
    <w:basedOn w:val="Tabellanormale"/>
    <w:pPr>
      <w:spacing w:line="240" w:lineRule="auto"/>
    </w:pPr>
    <w:tblPr>
      <w:tblStyleRowBandSize w:val="1"/>
      <w:tblStyleColBandSize w:val="1"/>
    </w:tblPr>
  </w:style>
  <w:style w:type="table" w:customStyle="1" w:styleId="a3">
    <w:name w:val="a3"/>
    <w:basedOn w:val="Tabellanormale"/>
    <w:pPr>
      <w:spacing w:line="240" w:lineRule="auto"/>
    </w:pPr>
    <w:tblPr>
      <w:tblStyleRowBandSize w:val="1"/>
      <w:tblStyleColBandSize w:val="1"/>
    </w:tblPr>
  </w:style>
  <w:style w:type="table" w:customStyle="1" w:styleId="a4">
    <w:name w:val="a4"/>
    <w:basedOn w:val="Tabellanormale"/>
    <w:pPr>
      <w:spacing w:line="240" w:lineRule="auto"/>
    </w:pPr>
    <w:tblPr>
      <w:tblStyleRowBandSize w:val="1"/>
      <w:tblStyleColBandSize w:val="1"/>
    </w:tblPr>
  </w:style>
  <w:style w:type="table" w:customStyle="1" w:styleId="a5">
    <w:name w:val="a5"/>
    <w:basedOn w:val="Tabellanormale"/>
    <w:pPr>
      <w:spacing w:line="240" w:lineRule="auto"/>
    </w:pPr>
    <w:tblPr>
      <w:tblStyleRowBandSize w:val="1"/>
      <w:tblStyleColBandSize w:val="1"/>
    </w:tblPr>
  </w:style>
  <w:style w:type="paragraph" w:styleId="Testocommento">
    <w:name w:val="annotation text"/>
    <w:basedOn w:val="Normale"/>
    <w:link w:val="TestocommentoCarattere"/>
    <w:uiPriority w:val="99"/>
    <w:unhideWhenUsed/>
    <w:pPr>
      <w:spacing w:line="240" w:lineRule="auto"/>
    </w:pPr>
  </w:style>
  <w:style w:type="character" w:customStyle="1" w:styleId="TestocommentoCarattere">
    <w:name w:val="Testo commento Carattere"/>
    <w:basedOn w:val="Carpredefinitoparagrafo"/>
    <w:link w:val="Testocommento"/>
    <w:uiPriority w:val="99"/>
  </w:style>
  <w:style w:type="character" w:styleId="Rimandocommento">
    <w:name w:val="annotation reference"/>
    <w:basedOn w:val="Carpredefinitoparagrafo"/>
    <w:uiPriority w:val="99"/>
    <w:semiHidden/>
    <w:unhideWhenUsed/>
    <w:rPr>
      <w:sz w:val="16"/>
      <w:szCs w:val="16"/>
    </w:rPr>
  </w:style>
  <w:style w:type="paragraph" w:styleId="Soggettocommento">
    <w:name w:val="annotation subject"/>
    <w:basedOn w:val="Testocommento"/>
    <w:next w:val="Testocommento"/>
    <w:link w:val="SoggettocommentoCarattere"/>
    <w:uiPriority w:val="99"/>
    <w:semiHidden/>
    <w:unhideWhenUsed/>
    <w:rsid w:val="005247C4"/>
    <w:rPr>
      <w:b/>
      <w:bCs/>
    </w:rPr>
  </w:style>
  <w:style w:type="character" w:customStyle="1" w:styleId="SoggettocommentoCarattere">
    <w:name w:val="Soggetto commento Carattere"/>
    <w:basedOn w:val="TestocommentoCarattere"/>
    <w:link w:val="Soggettocommento"/>
    <w:uiPriority w:val="99"/>
    <w:semiHidden/>
    <w:rsid w:val="005247C4"/>
    <w:rPr>
      <w:b/>
      <w:bCs/>
    </w:rPr>
  </w:style>
  <w:style w:type="character" w:styleId="Collegamentoipertestuale">
    <w:name w:val="Hyperlink"/>
    <w:basedOn w:val="Carpredefinitoparagrafo"/>
    <w:uiPriority w:val="99"/>
    <w:unhideWhenUsed/>
    <w:rsid w:val="004C619F"/>
    <w:rPr>
      <w:color w:val="0000FF" w:themeColor="hyperlink"/>
      <w:u w:val="single"/>
    </w:rPr>
  </w:style>
  <w:style w:type="character" w:styleId="Menzionenonrisolta">
    <w:name w:val="Unresolved Mention"/>
    <w:basedOn w:val="Carpredefinitoparagrafo"/>
    <w:uiPriority w:val="99"/>
    <w:semiHidden/>
    <w:unhideWhenUsed/>
    <w:rsid w:val="004C619F"/>
    <w:rPr>
      <w:color w:val="605E5C"/>
      <w:shd w:val="clear" w:color="auto" w:fill="E1DFDD"/>
    </w:rPr>
  </w:style>
  <w:style w:type="character" w:styleId="Enfasicorsivo">
    <w:name w:val="Emphasis"/>
    <w:basedOn w:val="Carpredefinitoparagrafo"/>
    <w:uiPriority w:val="20"/>
    <w:rsid w:val="00A64852"/>
    <w:rPr>
      <w:i/>
      <w:iCs/>
    </w:rPr>
  </w:style>
  <w:style w:type="paragraph" w:styleId="Intestazione">
    <w:name w:val="header"/>
    <w:basedOn w:val="Normale"/>
    <w:link w:val="IntestazioneCarattere"/>
    <w:uiPriority w:val="99"/>
    <w:unhideWhenUsed/>
    <w:rsid w:val="00CB52EA"/>
    <w:pPr>
      <w:tabs>
        <w:tab w:val="center" w:pos="4513"/>
        <w:tab w:val="right" w:pos="9026"/>
      </w:tabs>
      <w:spacing w:before="0" w:line="240" w:lineRule="auto"/>
    </w:pPr>
  </w:style>
  <w:style w:type="character" w:customStyle="1" w:styleId="IntestazioneCarattere">
    <w:name w:val="Intestazione Carattere"/>
    <w:basedOn w:val="Carpredefinitoparagrafo"/>
    <w:link w:val="Intestazione"/>
    <w:uiPriority w:val="99"/>
    <w:rsid w:val="00CB52EA"/>
  </w:style>
  <w:style w:type="paragraph" w:styleId="Pidipagina">
    <w:name w:val="footer"/>
    <w:basedOn w:val="Normale"/>
    <w:link w:val="PidipaginaCarattere"/>
    <w:uiPriority w:val="99"/>
    <w:unhideWhenUsed/>
    <w:rsid w:val="00CB52EA"/>
    <w:pPr>
      <w:tabs>
        <w:tab w:val="center" w:pos="4513"/>
        <w:tab w:val="right" w:pos="9026"/>
      </w:tabs>
      <w:spacing w:before="0" w:line="240" w:lineRule="auto"/>
    </w:pPr>
  </w:style>
  <w:style w:type="character" w:customStyle="1" w:styleId="PidipaginaCarattere">
    <w:name w:val="Piè di pagina Carattere"/>
    <w:basedOn w:val="Carpredefinitoparagrafo"/>
    <w:link w:val="Pidipagina"/>
    <w:uiPriority w:val="99"/>
    <w:rsid w:val="00CB52EA"/>
  </w:style>
  <w:style w:type="character" w:styleId="Numeroriga">
    <w:name w:val="line number"/>
    <w:basedOn w:val="Carpredefinitoparagrafo"/>
    <w:uiPriority w:val="99"/>
    <w:semiHidden/>
    <w:unhideWhenUsed/>
    <w:rsid w:val="00380FDF"/>
  </w:style>
  <w:style w:type="paragraph" w:styleId="Sottotitolo">
    <w:name w:val="Subtitle"/>
    <w:basedOn w:val="Normale"/>
    <w:next w:val="Normale"/>
    <w:link w:val="SottotitoloCarattere"/>
    <w:uiPriority w:val="11"/>
    <w:rsid w:val="00A64852"/>
    <w:pPr>
      <w:numPr>
        <w:ilvl w:val="1"/>
      </w:numPr>
      <w:spacing w:after="160"/>
      <w:ind w:firstLine="284"/>
    </w:pPr>
    <w:rPr>
      <w:rFonts w:asciiTheme="minorHAnsi" w:eastAsiaTheme="minorEastAsia" w:hAnsiTheme="minorHAnsi" w:cstheme="minorBidi"/>
      <w:color w:val="5A5A5A" w:themeColor="text1" w:themeTint="A5"/>
      <w:spacing w:val="15"/>
      <w:sz w:val="22"/>
      <w:szCs w:val="22"/>
    </w:rPr>
  </w:style>
  <w:style w:type="character" w:customStyle="1" w:styleId="SottotitoloCarattere">
    <w:name w:val="Sottotitolo Carattere"/>
    <w:basedOn w:val="Carpredefinitoparagrafo"/>
    <w:link w:val="Sottotitolo"/>
    <w:uiPriority w:val="11"/>
    <w:rsid w:val="00A64852"/>
    <w:rPr>
      <w:rFonts w:asciiTheme="minorHAnsi" w:eastAsiaTheme="minorEastAsia" w:hAnsiTheme="minorHAnsi" w:cstheme="minorBidi"/>
      <w:color w:val="5A5A5A" w:themeColor="text1" w:themeTint="A5"/>
      <w:spacing w:val="15"/>
      <w:sz w:val="22"/>
      <w:szCs w:val="22"/>
    </w:rPr>
  </w:style>
  <w:style w:type="paragraph" w:customStyle="1" w:styleId="Tablecaptions">
    <w:name w:val="Table captions"/>
    <w:basedOn w:val="Normale"/>
    <w:qFormat/>
    <w:rsid w:val="009E367A"/>
    <w:pPr>
      <w:pBdr>
        <w:top w:val="nil"/>
        <w:left w:val="nil"/>
        <w:bottom w:val="nil"/>
        <w:right w:val="nil"/>
        <w:between w:val="nil"/>
      </w:pBdr>
      <w:spacing w:before="0" w:after="120" w:line="240" w:lineRule="auto"/>
    </w:pPr>
    <w:rPr>
      <w:color w:val="000000"/>
      <w:sz w:val="16"/>
      <w:szCs w:val="16"/>
    </w:rPr>
  </w:style>
  <w:style w:type="table" w:styleId="Grigliatabella">
    <w:name w:val="Table Grid"/>
    <w:basedOn w:val="Tabellanormale"/>
    <w:uiPriority w:val="39"/>
    <w:rsid w:val="00BC0529"/>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sCaption">
    <w:name w:val="Figures Caption"/>
    <w:basedOn w:val="Tablecaptions"/>
    <w:qFormat/>
    <w:rsid w:val="005310A7"/>
  </w:style>
  <w:style w:type="character" w:customStyle="1" w:styleId="Titolo7Carattere">
    <w:name w:val="Titolo 7 Carattere"/>
    <w:basedOn w:val="Carpredefinitoparagrafo"/>
    <w:link w:val="Titolo7"/>
    <w:uiPriority w:val="9"/>
    <w:semiHidden/>
    <w:rsid w:val="005F4939"/>
    <w:rPr>
      <w:rFonts w:asciiTheme="majorHAnsi" w:eastAsiaTheme="majorEastAsia" w:hAnsiTheme="majorHAnsi" w:cstheme="majorBidi"/>
      <w:i/>
      <w:iCs/>
      <w:color w:val="243F60" w:themeColor="accent1" w:themeShade="7F"/>
    </w:rPr>
  </w:style>
  <w:style w:type="character" w:customStyle="1" w:styleId="Titolo8Carattere">
    <w:name w:val="Titolo 8 Carattere"/>
    <w:basedOn w:val="Carpredefinitoparagrafo"/>
    <w:link w:val="Titolo8"/>
    <w:uiPriority w:val="9"/>
    <w:semiHidden/>
    <w:rsid w:val="005F4939"/>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5F4939"/>
    <w:rPr>
      <w:rFonts w:asciiTheme="majorHAnsi" w:eastAsiaTheme="majorEastAsia" w:hAnsiTheme="majorHAnsi" w:cstheme="majorBidi"/>
      <w:i/>
      <w:iCs/>
      <w:color w:val="272727" w:themeColor="text1" w:themeTint="D8"/>
      <w:sz w:val="21"/>
      <w:szCs w:val="21"/>
    </w:rPr>
  </w:style>
  <w:style w:type="paragraph" w:styleId="Testonotaapidipagina">
    <w:name w:val="footnote text"/>
    <w:basedOn w:val="Normale"/>
    <w:link w:val="TestonotaapidipaginaCarattere"/>
    <w:uiPriority w:val="99"/>
    <w:semiHidden/>
    <w:unhideWhenUsed/>
    <w:rsid w:val="006C27B0"/>
    <w:pPr>
      <w:spacing w:before="0" w:line="240" w:lineRule="auto"/>
    </w:pPr>
  </w:style>
  <w:style w:type="character" w:customStyle="1" w:styleId="TestonotaapidipaginaCarattere">
    <w:name w:val="Testo nota a piè di pagina Carattere"/>
    <w:basedOn w:val="Carpredefinitoparagrafo"/>
    <w:link w:val="Testonotaapidipagina"/>
    <w:uiPriority w:val="99"/>
    <w:semiHidden/>
    <w:rsid w:val="006C27B0"/>
  </w:style>
  <w:style w:type="character" w:styleId="Rimandonotaapidipagina">
    <w:name w:val="footnote reference"/>
    <w:basedOn w:val="Carpredefinitoparagrafo"/>
    <w:uiPriority w:val="99"/>
    <w:semiHidden/>
    <w:unhideWhenUsed/>
    <w:rsid w:val="006C27B0"/>
    <w:rPr>
      <w:vertAlign w:val="superscript"/>
    </w:rPr>
  </w:style>
  <w:style w:type="paragraph" w:styleId="Paragrafoelenco">
    <w:name w:val="List Paragraph"/>
    <w:basedOn w:val="Normale"/>
    <w:uiPriority w:val="34"/>
    <w:qFormat/>
    <w:rsid w:val="00590B74"/>
    <w:pPr>
      <w:ind w:left="720"/>
      <w:contextualSpacing/>
    </w:pPr>
  </w:style>
  <w:style w:type="character" w:styleId="Rimandonotadichiusura">
    <w:name w:val="endnote reference"/>
    <w:basedOn w:val="Carpredefinitoparagrafo"/>
    <w:uiPriority w:val="99"/>
    <w:semiHidden/>
    <w:unhideWhenUsed/>
    <w:rsid w:val="00421273"/>
    <w:rPr>
      <w:vertAlign w:val="superscript"/>
    </w:rPr>
  </w:style>
  <w:style w:type="paragraph" w:styleId="Testofumetto">
    <w:name w:val="Balloon Text"/>
    <w:basedOn w:val="Normale"/>
    <w:link w:val="TestofumettoCarattere"/>
    <w:uiPriority w:val="99"/>
    <w:semiHidden/>
    <w:unhideWhenUsed/>
    <w:rsid w:val="00F257E7"/>
    <w:pPr>
      <w:spacing w:before="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F257E7"/>
    <w:rPr>
      <w:rFonts w:ascii="Segoe UI" w:hAnsi="Segoe UI" w:cs="Segoe UI"/>
      <w:sz w:val="18"/>
      <w:szCs w:val="18"/>
    </w:rPr>
  </w:style>
  <w:style w:type="paragraph" w:styleId="Revisione">
    <w:name w:val="Revision"/>
    <w:hidden/>
    <w:uiPriority w:val="99"/>
    <w:semiHidden/>
    <w:rsid w:val="0079116A"/>
    <w:pPr>
      <w:spacing w:before="0" w:line="240" w:lineRule="auto"/>
      <w:ind w:firstLine="0"/>
      <w:jc w:val="left"/>
    </w:pPr>
  </w:style>
  <w:style w:type="character" w:styleId="Testosegnaposto">
    <w:name w:val="Placeholder Text"/>
    <w:basedOn w:val="Carpredefinitoparagrafo"/>
    <w:uiPriority w:val="99"/>
    <w:semiHidden/>
    <w:rsid w:val="00564180"/>
    <w:rPr>
      <w:color w:val="808080"/>
    </w:rPr>
  </w:style>
  <w:style w:type="character" w:customStyle="1" w:styleId="Titolo2Carattere">
    <w:name w:val="Titolo 2 Carattere"/>
    <w:basedOn w:val="Carpredefinitoparagrafo"/>
    <w:link w:val="Titolo2"/>
    <w:uiPriority w:val="9"/>
    <w:rsid w:val="003316D3"/>
    <w:rPr>
      <w:b/>
      <w:sz w:val="26"/>
      <w:szCs w:val="26"/>
    </w:rPr>
  </w:style>
  <w:style w:type="character" w:customStyle="1" w:styleId="cf01">
    <w:name w:val="cf01"/>
    <w:basedOn w:val="Carpredefinitoparagrafo"/>
    <w:rsid w:val="00656888"/>
    <w:rPr>
      <w:rFonts w:ascii="Segoe UI" w:hAnsi="Segoe UI" w:cs="Segoe UI" w:hint="default"/>
      <w:sz w:val="18"/>
      <w:szCs w:val="18"/>
    </w:rPr>
  </w:style>
  <w:style w:type="character" w:customStyle="1" w:styleId="xxxxxcontentpasted0">
    <w:name w:val="x_x_x_x_x_contentpasted0"/>
    <w:basedOn w:val="Carpredefinitoparagrafo"/>
    <w:rsid w:val="007502E8"/>
  </w:style>
  <w:style w:type="character" w:customStyle="1" w:styleId="Titolo3Carattere">
    <w:name w:val="Titolo 3 Carattere"/>
    <w:basedOn w:val="Carpredefinitoparagrafo"/>
    <w:link w:val="Titolo3"/>
    <w:uiPriority w:val="9"/>
    <w:rsid w:val="00D20754"/>
    <w:rPr>
      <w:b/>
      <w:sz w:val="26"/>
      <w:szCs w:val="26"/>
    </w:rPr>
  </w:style>
  <w:style w:type="paragraph" w:customStyle="1" w:styleId="preflight-heading">
    <w:name w:val="preflight-heading"/>
    <w:pPr>
      <w:spacing w:after="60"/>
    </w:pPr>
    <w:rPr>
      <w:b/>
      <w:color w:val="000000"/>
    </w:rPr>
  </w:style>
  <w:style w:type="paragraph" w:customStyle="1" w:styleId="preflight-description">
    <w:name w:val="preflight-description"/>
    <w:pPr>
      <w:spacing w:after="60"/>
    </w:pPr>
    <w:rPr>
      <w:color w:val="000000"/>
    </w:rPr>
  </w:style>
  <w:style w:type="paragraph" w:customStyle="1" w:styleId="preflight-link">
    <w:name w:val="preflight-link"/>
    <w:pPr>
      <w:spacing w:after="60"/>
    </w:pPr>
    <w:rPr>
      <w:color w:val="0000FF"/>
      <w:u w:val="single"/>
    </w:rPr>
  </w:style>
  <w:style w:type="paragraph" w:customStyle="1" w:styleId="preflight-example">
    <w:name w:val="preflight-example"/>
    <w:pPr>
      <w:spacing w:before="180" w:after="60"/>
    </w:pPr>
    <w:rPr>
      <w:i/>
      <w:color w:val="000000"/>
    </w:rPr>
  </w:style>
  <w:style w:type="paragraph" w:customStyle="1" w:styleId="pb-2">
    <w:name w:val="pb-2"/>
    <w:basedOn w:val="Normale"/>
    <w:rsid w:val="000D4DED"/>
    <w:pPr>
      <w:spacing w:before="100" w:beforeAutospacing="1" w:after="100" w:afterAutospacing="1" w:line="240" w:lineRule="auto"/>
      <w:ind w:firstLine="0"/>
      <w:jc w:val="left"/>
    </w:pPr>
    <w:rPr>
      <w:rFonts w:ascii="Times New Roman" w:eastAsia="Times New Roman" w:hAnsi="Times New Roman" w:cs="Times New Roman"/>
      <w:sz w:val="24"/>
      <w:szCs w:val="24"/>
    </w:rPr>
  </w:style>
  <w:style w:type="character" w:customStyle="1" w:styleId="issue-underline">
    <w:name w:val="issue-underline"/>
    <w:basedOn w:val="Carpredefinitoparagrafo"/>
    <w:rsid w:val="00C926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5461">
      <w:bodyDiv w:val="1"/>
      <w:marLeft w:val="0"/>
      <w:marRight w:val="0"/>
      <w:marTop w:val="0"/>
      <w:marBottom w:val="0"/>
      <w:divBdr>
        <w:top w:val="none" w:sz="0" w:space="0" w:color="auto"/>
        <w:left w:val="none" w:sz="0" w:space="0" w:color="auto"/>
        <w:bottom w:val="none" w:sz="0" w:space="0" w:color="auto"/>
        <w:right w:val="none" w:sz="0" w:space="0" w:color="auto"/>
      </w:divBdr>
      <w:divsChild>
        <w:div w:id="15466710">
          <w:marLeft w:val="480"/>
          <w:marRight w:val="0"/>
          <w:marTop w:val="0"/>
          <w:marBottom w:val="0"/>
          <w:divBdr>
            <w:top w:val="none" w:sz="0" w:space="0" w:color="auto"/>
            <w:left w:val="none" w:sz="0" w:space="0" w:color="auto"/>
            <w:bottom w:val="none" w:sz="0" w:space="0" w:color="auto"/>
            <w:right w:val="none" w:sz="0" w:space="0" w:color="auto"/>
          </w:divBdr>
        </w:div>
        <w:div w:id="59259115">
          <w:marLeft w:val="480"/>
          <w:marRight w:val="0"/>
          <w:marTop w:val="0"/>
          <w:marBottom w:val="0"/>
          <w:divBdr>
            <w:top w:val="none" w:sz="0" w:space="0" w:color="auto"/>
            <w:left w:val="none" w:sz="0" w:space="0" w:color="auto"/>
            <w:bottom w:val="none" w:sz="0" w:space="0" w:color="auto"/>
            <w:right w:val="none" w:sz="0" w:space="0" w:color="auto"/>
          </w:divBdr>
        </w:div>
        <w:div w:id="73860874">
          <w:marLeft w:val="480"/>
          <w:marRight w:val="0"/>
          <w:marTop w:val="0"/>
          <w:marBottom w:val="0"/>
          <w:divBdr>
            <w:top w:val="none" w:sz="0" w:space="0" w:color="auto"/>
            <w:left w:val="none" w:sz="0" w:space="0" w:color="auto"/>
            <w:bottom w:val="none" w:sz="0" w:space="0" w:color="auto"/>
            <w:right w:val="none" w:sz="0" w:space="0" w:color="auto"/>
          </w:divBdr>
        </w:div>
        <w:div w:id="97986953">
          <w:marLeft w:val="480"/>
          <w:marRight w:val="0"/>
          <w:marTop w:val="0"/>
          <w:marBottom w:val="0"/>
          <w:divBdr>
            <w:top w:val="none" w:sz="0" w:space="0" w:color="auto"/>
            <w:left w:val="none" w:sz="0" w:space="0" w:color="auto"/>
            <w:bottom w:val="none" w:sz="0" w:space="0" w:color="auto"/>
            <w:right w:val="none" w:sz="0" w:space="0" w:color="auto"/>
          </w:divBdr>
        </w:div>
        <w:div w:id="183829887">
          <w:marLeft w:val="480"/>
          <w:marRight w:val="0"/>
          <w:marTop w:val="0"/>
          <w:marBottom w:val="0"/>
          <w:divBdr>
            <w:top w:val="none" w:sz="0" w:space="0" w:color="auto"/>
            <w:left w:val="none" w:sz="0" w:space="0" w:color="auto"/>
            <w:bottom w:val="none" w:sz="0" w:space="0" w:color="auto"/>
            <w:right w:val="none" w:sz="0" w:space="0" w:color="auto"/>
          </w:divBdr>
        </w:div>
        <w:div w:id="186914003">
          <w:marLeft w:val="480"/>
          <w:marRight w:val="0"/>
          <w:marTop w:val="0"/>
          <w:marBottom w:val="0"/>
          <w:divBdr>
            <w:top w:val="none" w:sz="0" w:space="0" w:color="auto"/>
            <w:left w:val="none" w:sz="0" w:space="0" w:color="auto"/>
            <w:bottom w:val="none" w:sz="0" w:space="0" w:color="auto"/>
            <w:right w:val="none" w:sz="0" w:space="0" w:color="auto"/>
          </w:divBdr>
        </w:div>
        <w:div w:id="233052234">
          <w:marLeft w:val="480"/>
          <w:marRight w:val="0"/>
          <w:marTop w:val="0"/>
          <w:marBottom w:val="0"/>
          <w:divBdr>
            <w:top w:val="none" w:sz="0" w:space="0" w:color="auto"/>
            <w:left w:val="none" w:sz="0" w:space="0" w:color="auto"/>
            <w:bottom w:val="none" w:sz="0" w:space="0" w:color="auto"/>
            <w:right w:val="none" w:sz="0" w:space="0" w:color="auto"/>
          </w:divBdr>
        </w:div>
        <w:div w:id="243728911">
          <w:marLeft w:val="480"/>
          <w:marRight w:val="0"/>
          <w:marTop w:val="0"/>
          <w:marBottom w:val="0"/>
          <w:divBdr>
            <w:top w:val="none" w:sz="0" w:space="0" w:color="auto"/>
            <w:left w:val="none" w:sz="0" w:space="0" w:color="auto"/>
            <w:bottom w:val="none" w:sz="0" w:space="0" w:color="auto"/>
            <w:right w:val="none" w:sz="0" w:space="0" w:color="auto"/>
          </w:divBdr>
        </w:div>
        <w:div w:id="253250090">
          <w:marLeft w:val="480"/>
          <w:marRight w:val="0"/>
          <w:marTop w:val="0"/>
          <w:marBottom w:val="0"/>
          <w:divBdr>
            <w:top w:val="none" w:sz="0" w:space="0" w:color="auto"/>
            <w:left w:val="none" w:sz="0" w:space="0" w:color="auto"/>
            <w:bottom w:val="none" w:sz="0" w:space="0" w:color="auto"/>
            <w:right w:val="none" w:sz="0" w:space="0" w:color="auto"/>
          </w:divBdr>
        </w:div>
        <w:div w:id="311056636">
          <w:marLeft w:val="480"/>
          <w:marRight w:val="0"/>
          <w:marTop w:val="0"/>
          <w:marBottom w:val="0"/>
          <w:divBdr>
            <w:top w:val="none" w:sz="0" w:space="0" w:color="auto"/>
            <w:left w:val="none" w:sz="0" w:space="0" w:color="auto"/>
            <w:bottom w:val="none" w:sz="0" w:space="0" w:color="auto"/>
            <w:right w:val="none" w:sz="0" w:space="0" w:color="auto"/>
          </w:divBdr>
        </w:div>
        <w:div w:id="313946616">
          <w:marLeft w:val="480"/>
          <w:marRight w:val="0"/>
          <w:marTop w:val="0"/>
          <w:marBottom w:val="0"/>
          <w:divBdr>
            <w:top w:val="none" w:sz="0" w:space="0" w:color="auto"/>
            <w:left w:val="none" w:sz="0" w:space="0" w:color="auto"/>
            <w:bottom w:val="none" w:sz="0" w:space="0" w:color="auto"/>
            <w:right w:val="none" w:sz="0" w:space="0" w:color="auto"/>
          </w:divBdr>
        </w:div>
        <w:div w:id="326329076">
          <w:marLeft w:val="480"/>
          <w:marRight w:val="0"/>
          <w:marTop w:val="0"/>
          <w:marBottom w:val="0"/>
          <w:divBdr>
            <w:top w:val="none" w:sz="0" w:space="0" w:color="auto"/>
            <w:left w:val="none" w:sz="0" w:space="0" w:color="auto"/>
            <w:bottom w:val="none" w:sz="0" w:space="0" w:color="auto"/>
            <w:right w:val="none" w:sz="0" w:space="0" w:color="auto"/>
          </w:divBdr>
        </w:div>
        <w:div w:id="385686820">
          <w:marLeft w:val="480"/>
          <w:marRight w:val="0"/>
          <w:marTop w:val="0"/>
          <w:marBottom w:val="0"/>
          <w:divBdr>
            <w:top w:val="none" w:sz="0" w:space="0" w:color="auto"/>
            <w:left w:val="none" w:sz="0" w:space="0" w:color="auto"/>
            <w:bottom w:val="none" w:sz="0" w:space="0" w:color="auto"/>
            <w:right w:val="none" w:sz="0" w:space="0" w:color="auto"/>
          </w:divBdr>
        </w:div>
        <w:div w:id="386153455">
          <w:marLeft w:val="480"/>
          <w:marRight w:val="0"/>
          <w:marTop w:val="0"/>
          <w:marBottom w:val="0"/>
          <w:divBdr>
            <w:top w:val="none" w:sz="0" w:space="0" w:color="auto"/>
            <w:left w:val="none" w:sz="0" w:space="0" w:color="auto"/>
            <w:bottom w:val="none" w:sz="0" w:space="0" w:color="auto"/>
            <w:right w:val="none" w:sz="0" w:space="0" w:color="auto"/>
          </w:divBdr>
        </w:div>
        <w:div w:id="391387919">
          <w:marLeft w:val="480"/>
          <w:marRight w:val="0"/>
          <w:marTop w:val="0"/>
          <w:marBottom w:val="0"/>
          <w:divBdr>
            <w:top w:val="none" w:sz="0" w:space="0" w:color="auto"/>
            <w:left w:val="none" w:sz="0" w:space="0" w:color="auto"/>
            <w:bottom w:val="none" w:sz="0" w:space="0" w:color="auto"/>
            <w:right w:val="none" w:sz="0" w:space="0" w:color="auto"/>
          </w:divBdr>
        </w:div>
        <w:div w:id="407504621">
          <w:marLeft w:val="480"/>
          <w:marRight w:val="0"/>
          <w:marTop w:val="0"/>
          <w:marBottom w:val="0"/>
          <w:divBdr>
            <w:top w:val="none" w:sz="0" w:space="0" w:color="auto"/>
            <w:left w:val="none" w:sz="0" w:space="0" w:color="auto"/>
            <w:bottom w:val="none" w:sz="0" w:space="0" w:color="auto"/>
            <w:right w:val="none" w:sz="0" w:space="0" w:color="auto"/>
          </w:divBdr>
        </w:div>
        <w:div w:id="461658187">
          <w:marLeft w:val="480"/>
          <w:marRight w:val="0"/>
          <w:marTop w:val="0"/>
          <w:marBottom w:val="0"/>
          <w:divBdr>
            <w:top w:val="none" w:sz="0" w:space="0" w:color="auto"/>
            <w:left w:val="none" w:sz="0" w:space="0" w:color="auto"/>
            <w:bottom w:val="none" w:sz="0" w:space="0" w:color="auto"/>
            <w:right w:val="none" w:sz="0" w:space="0" w:color="auto"/>
          </w:divBdr>
        </w:div>
        <w:div w:id="510951229">
          <w:marLeft w:val="480"/>
          <w:marRight w:val="0"/>
          <w:marTop w:val="0"/>
          <w:marBottom w:val="0"/>
          <w:divBdr>
            <w:top w:val="none" w:sz="0" w:space="0" w:color="auto"/>
            <w:left w:val="none" w:sz="0" w:space="0" w:color="auto"/>
            <w:bottom w:val="none" w:sz="0" w:space="0" w:color="auto"/>
            <w:right w:val="none" w:sz="0" w:space="0" w:color="auto"/>
          </w:divBdr>
        </w:div>
        <w:div w:id="513691254">
          <w:marLeft w:val="480"/>
          <w:marRight w:val="0"/>
          <w:marTop w:val="0"/>
          <w:marBottom w:val="0"/>
          <w:divBdr>
            <w:top w:val="none" w:sz="0" w:space="0" w:color="auto"/>
            <w:left w:val="none" w:sz="0" w:space="0" w:color="auto"/>
            <w:bottom w:val="none" w:sz="0" w:space="0" w:color="auto"/>
            <w:right w:val="none" w:sz="0" w:space="0" w:color="auto"/>
          </w:divBdr>
        </w:div>
        <w:div w:id="563760008">
          <w:marLeft w:val="480"/>
          <w:marRight w:val="0"/>
          <w:marTop w:val="0"/>
          <w:marBottom w:val="0"/>
          <w:divBdr>
            <w:top w:val="none" w:sz="0" w:space="0" w:color="auto"/>
            <w:left w:val="none" w:sz="0" w:space="0" w:color="auto"/>
            <w:bottom w:val="none" w:sz="0" w:space="0" w:color="auto"/>
            <w:right w:val="none" w:sz="0" w:space="0" w:color="auto"/>
          </w:divBdr>
        </w:div>
        <w:div w:id="595552847">
          <w:marLeft w:val="480"/>
          <w:marRight w:val="0"/>
          <w:marTop w:val="0"/>
          <w:marBottom w:val="0"/>
          <w:divBdr>
            <w:top w:val="none" w:sz="0" w:space="0" w:color="auto"/>
            <w:left w:val="none" w:sz="0" w:space="0" w:color="auto"/>
            <w:bottom w:val="none" w:sz="0" w:space="0" w:color="auto"/>
            <w:right w:val="none" w:sz="0" w:space="0" w:color="auto"/>
          </w:divBdr>
        </w:div>
        <w:div w:id="616528726">
          <w:marLeft w:val="480"/>
          <w:marRight w:val="0"/>
          <w:marTop w:val="0"/>
          <w:marBottom w:val="0"/>
          <w:divBdr>
            <w:top w:val="none" w:sz="0" w:space="0" w:color="auto"/>
            <w:left w:val="none" w:sz="0" w:space="0" w:color="auto"/>
            <w:bottom w:val="none" w:sz="0" w:space="0" w:color="auto"/>
            <w:right w:val="none" w:sz="0" w:space="0" w:color="auto"/>
          </w:divBdr>
        </w:div>
        <w:div w:id="634913622">
          <w:marLeft w:val="480"/>
          <w:marRight w:val="0"/>
          <w:marTop w:val="0"/>
          <w:marBottom w:val="0"/>
          <w:divBdr>
            <w:top w:val="none" w:sz="0" w:space="0" w:color="auto"/>
            <w:left w:val="none" w:sz="0" w:space="0" w:color="auto"/>
            <w:bottom w:val="none" w:sz="0" w:space="0" w:color="auto"/>
            <w:right w:val="none" w:sz="0" w:space="0" w:color="auto"/>
          </w:divBdr>
        </w:div>
        <w:div w:id="637152875">
          <w:marLeft w:val="480"/>
          <w:marRight w:val="0"/>
          <w:marTop w:val="0"/>
          <w:marBottom w:val="0"/>
          <w:divBdr>
            <w:top w:val="none" w:sz="0" w:space="0" w:color="auto"/>
            <w:left w:val="none" w:sz="0" w:space="0" w:color="auto"/>
            <w:bottom w:val="none" w:sz="0" w:space="0" w:color="auto"/>
            <w:right w:val="none" w:sz="0" w:space="0" w:color="auto"/>
          </w:divBdr>
        </w:div>
        <w:div w:id="640305954">
          <w:marLeft w:val="480"/>
          <w:marRight w:val="0"/>
          <w:marTop w:val="0"/>
          <w:marBottom w:val="0"/>
          <w:divBdr>
            <w:top w:val="none" w:sz="0" w:space="0" w:color="auto"/>
            <w:left w:val="none" w:sz="0" w:space="0" w:color="auto"/>
            <w:bottom w:val="none" w:sz="0" w:space="0" w:color="auto"/>
            <w:right w:val="none" w:sz="0" w:space="0" w:color="auto"/>
          </w:divBdr>
        </w:div>
        <w:div w:id="705638710">
          <w:marLeft w:val="480"/>
          <w:marRight w:val="0"/>
          <w:marTop w:val="0"/>
          <w:marBottom w:val="0"/>
          <w:divBdr>
            <w:top w:val="none" w:sz="0" w:space="0" w:color="auto"/>
            <w:left w:val="none" w:sz="0" w:space="0" w:color="auto"/>
            <w:bottom w:val="none" w:sz="0" w:space="0" w:color="auto"/>
            <w:right w:val="none" w:sz="0" w:space="0" w:color="auto"/>
          </w:divBdr>
        </w:div>
        <w:div w:id="810710117">
          <w:marLeft w:val="480"/>
          <w:marRight w:val="0"/>
          <w:marTop w:val="0"/>
          <w:marBottom w:val="0"/>
          <w:divBdr>
            <w:top w:val="none" w:sz="0" w:space="0" w:color="auto"/>
            <w:left w:val="none" w:sz="0" w:space="0" w:color="auto"/>
            <w:bottom w:val="none" w:sz="0" w:space="0" w:color="auto"/>
            <w:right w:val="none" w:sz="0" w:space="0" w:color="auto"/>
          </w:divBdr>
        </w:div>
        <w:div w:id="824590846">
          <w:marLeft w:val="480"/>
          <w:marRight w:val="0"/>
          <w:marTop w:val="0"/>
          <w:marBottom w:val="0"/>
          <w:divBdr>
            <w:top w:val="none" w:sz="0" w:space="0" w:color="auto"/>
            <w:left w:val="none" w:sz="0" w:space="0" w:color="auto"/>
            <w:bottom w:val="none" w:sz="0" w:space="0" w:color="auto"/>
            <w:right w:val="none" w:sz="0" w:space="0" w:color="auto"/>
          </w:divBdr>
        </w:div>
        <w:div w:id="908416426">
          <w:marLeft w:val="480"/>
          <w:marRight w:val="0"/>
          <w:marTop w:val="0"/>
          <w:marBottom w:val="0"/>
          <w:divBdr>
            <w:top w:val="none" w:sz="0" w:space="0" w:color="auto"/>
            <w:left w:val="none" w:sz="0" w:space="0" w:color="auto"/>
            <w:bottom w:val="none" w:sz="0" w:space="0" w:color="auto"/>
            <w:right w:val="none" w:sz="0" w:space="0" w:color="auto"/>
          </w:divBdr>
        </w:div>
        <w:div w:id="919681141">
          <w:marLeft w:val="480"/>
          <w:marRight w:val="0"/>
          <w:marTop w:val="0"/>
          <w:marBottom w:val="0"/>
          <w:divBdr>
            <w:top w:val="none" w:sz="0" w:space="0" w:color="auto"/>
            <w:left w:val="none" w:sz="0" w:space="0" w:color="auto"/>
            <w:bottom w:val="none" w:sz="0" w:space="0" w:color="auto"/>
            <w:right w:val="none" w:sz="0" w:space="0" w:color="auto"/>
          </w:divBdr>
        </w:div>
        <w:div w:id="1008947578">
          <w:marLeft w:val="480"/>
          <w:marRight w:val="0"/>
          <w:marTop w:val="0"/>
          <w:marBottom w:val="0"/>
          <w:divBdr>
            <w:top w:val="none" w:sz="0" w:space="0" w:color="auto"/>
            <w:left w:val="none" w:sz="0" w:space="0" w:color="auto"/>
            <w:bottom w:val="none" w:sz="0" w:space="0" w:color="auto"/>
            <w:right w:val="none" w:sz="0" w:space="0" w:color="auto"/>
          </w:divBdr>
        </w:div>
        <w:div w:id="1018893907">
          <w:marLeft w:val="480"/>
          <w:marRight w:val="0"/>
          <w:marTop w:val="0"/>
          <w:marBottom w:val="0"/>
          <w:divBdr>
            <w:top w:val="none" w:sz="0" w:space="0" w:color="auto"/>
            <w:left w:val="none" w:sz="0" w:space="0" w:color="auto"/>
            <w:bottom w:val="none" w:sz="0" w:space="0" w:color="auto"/>
            <w:right w:val="none" w:sz="0" w:space="0" w:color="auto"/>
          </w:divBdr>
        </w:div>
        <w:div w:id="1074161651">
          <w:marLeft w:val="480"/>
          <w:marRight w:val="0"/>
          <w:marTop w:val="0"/>
          <w:marBottom w:val="0"/>
          <w:divBdr>
            <w:top w:val="none" w:sz="0" w:space="0" w:color="auto"/>
            <w:left w:val="none" w:sz="0" w:space="0" w:color="auto"/>
            <w:bottom w:val="none" w:sz="0" w:space="0" w:color="auto"/>
            <w:right w:val="none" w:sz="0" w:space="0" w:color="auto"/>
          </w:divBdr>
        </w:div>
        <w:div w:id="1078332043">
          <w:marLeft w:val="480"/>
          <w:marRight w:val="0"/>
          <w:marTop w:val="0"/>
          <w:marBottom w:val="0"/>
          <w:divBdr>
            <w:top w:val="none" w:sz="0" w:space="0" w:color="auto"/>
            <w:left w:val="none" w:sz="0" w:space="0" w:color="auto"/>
            <w:bottom w:val="none" w:sz="0" w:space="0" w:color="auto"/>
            <w:right w:val="none" w:sz="0" w:space="0" w:color="auto"/>
          </w:divBdr>
        </w:div>
        <w:div w:id="1121607434">
          <w:marLeft w:val="480"/>
          <w:marRight w:val="0"/>
          <w:marTop w:val="0"/>
          <w:marBottom w:val="0"/>
          <w:divBdr>
            <w:top w:val="none" w:sz="0" w:space="0" w:color="auto"/>
            <w:left w:val="none" w:sz="0" w:space="0" w:color="auto"/>
            <w:bottom w:val="none" w:sz="0" w:space="0" w:color="auto"/>
            <w:right w:val="none" w:sz="0" w:space="0" w:color="auto"/>
          </w:divBdr>
        </w:div>
        <w:div w:id="1237015504">
          <w:marLeft w:val="480"/>
          <w:marRight w:val="0"/>
          <w:marTop w:val="0"/>
          <w:marBottom w:val="0"/>
          <w:divBdr>
            <w:top w:val="none" w:sz="0" w:space="0" w:color="auto"/>
            <w:left w:val="none" w:sz="0" w:space="0" w:color="auto"/>
            <w:bottom w:val="none" w:sz="0" w:space="0" w:color="auto"/>
            <w:right w:val="none" w:sz="0" w:space="0" w:color="auto"/>
          </w:divBdr>
        </w:div>
        <w:div w:id="1268002122">
          <w:marLeft w:val="480"/>
          <w:marRight w:val="0"/>
          <w:marTop w:val="0"/>
          <w:marBottom w:val="0"/>
          <w:divBdr>
            <w:top w:val="none" w:sz="0" w:space="0" w:color="auto"/>
            <w:left w:val="none" w:sz="0" w:space="0" w:color="auto"/>
            <w:bottom w:val="none" w:sz="0" w:space="0" w:color="auto"/>
            <w:right w:val="none" w:sz="0" w:space="0" w:color="auto"/>
          </w:divBdr>
        </w:div>
        <w:div w:id="1290698361">
          <w:marLeft w:val="480"/>
          <w:marRight w:val="0"/>
          <w:marTop w:val="0"/>
          <w:marBottom w:val="0"/>
          <w:divBdr>
            <w:top w:val="none" w:sz="0" w:space="0" w:color="auto"/>
            <w:left w:val="none" w:sz="0" w:space="0" w:color="auto"/>
            <w:bottom w:val="none" w:sz="0" w:space="0" w:color="auto"/>
            <w:right w:val="none" w:sz="0" w:space="0" w:color="auto"/>
          </w:divBdr>
        </w:div>
        <w:div w:id="1349988268">
          <w:marLeft w:val="480"/>
          <w:marRight w:val="0"/>
          <w:marTop w:val="0"/>
          <w:marBottom w:val="0"/>
          <w:divBdr>
            <w:top w:val="none" w:sz="0" w:space="0" w:color="auto"/>
            <w:left w:val="none" w:sz="0" w:space="0" w:color="auto"/>
            <w:bottom w:val="none" w:sz="0" w:space="0" w:color="auto"/>
            <w:right w:val="none" w:sz="0" w:space="0" w:color="auto"/>
          </w:divBdr>
        </w:div>
        <w:div w:id="1361858686">
          <w:marLeft w:val="480"/>
          <w:marRight w:val="0"/>
          <w:marTop w:val="0"/>
          <w:marBottom w:val="0"/>
          <w:divBdr>
            <w:top w:val="none" w:sz="0" w:space="0" w:color="auto"/>
            <w:left w:val="none" w:sz="0" w:space="0" w:color="auto"/>
            <w:bottom w:val="none" w:sz="0" w:space="0" w:color="auto"/>
            <w:right w:val="none" w:sz="0" w:space="0" w:color="auto"/>
          </w:divBdr>
        </w:div>
        <w:div w:id="1365785636">
          <w:marLeft w:val="480"/>
          <w:marRight w:val="0"/>
          <w:marTop w:val="0"/>
          <w:marBottom w:val="0"/>
          <w:divBdr>
            <w:top w:val="none" w:sz="0" w:space="0" w:color="auto"/>
            <w:left w:val="none" w:sz="0" w:space="0" w:color="auto"/>
            <w:bottom w:val="none" w:sz="0" w:space="0" w:color="auto"/>
            <w:right w:val="none" w:sz="0" w:space="0" w:color="auto"/>
          </w:divBdr>
        </w:div>
        <w:div w:id="1381326473">
          <w:marLeft w:val="480"/>
          <w:marRight w:val="0"/>
          <w:marTop w:val="0"/>
          <w:marBottom w:val="0"/>
          <w:divBdr>
            <w:top w:val="none" w:sz="0" w:space="0" w:color="auto"/>
            <w:left w:val="none" w:sz="0" w:space="0" w:color="auto"/>
            <w:bottom w:val="none" w:sz="0" w:space="0" w:color="auto"/>
            <w:right w:val="none" w:sz="0" w:space="0" w:color="auto"/>
          </w:divBdr>
        </w:div>
        <w:div w:id="1404062855">
          <w:marLeft w:val="480"/>
          <w:marRight w:val="0"/>
          <w:marTop w:val="0"/>
          <w:marBottom w:val="0"/>
          <w:divBdr>
            <w:top w:val="none" w:sz="0" w:space="0" w:color="auto"/>
            <w:left w:val="none" w:sz="0" w:space="0" w:color="auto"/>
            <w:bottom w:val="none" w:sz="0" w:space="0" w:color="auto"/>
            <w:right w:val="none" w:sz="0" w:space="0" w:color="auto"/>
          </w:divBdr>
        </w:div>
        <w:div w:id="1419668626">
          <w:marLeft w:val="480"/>
          <w:marRight w:val="0"/>
          <w:marTop w:val="0"/>
          <w:marBottom w:val="0"/>
          <w:divBdr>
            <w:top w:val="none" w:sz="0" w:space="0" w:color="auto"/>
            <w:left w:val="none" w:sz="0" w:space="0" w:color="auto"/>
            <w:bottom w:val="none" w:sz="0" w:space="0" w:color="auto"/>
            <w:right w:val="none" w:sz="0" w:space="0" w:color="auto"/>
          </w:divBdr>
        </w:div>
        <w:div w:id="1429503439">
          <w:marLeft w:val="480"/>
          <w:marRight w:val="0"/>
          <w:marTop w:val="0"/>
          <w:marBottom w:val="0"/>
          <w:divBdr>
            <w:top w:val="none" w:sz="0" w:space="0" w:color="auto"/>
            <w:left w:val="none" w:sz="0" w:space="0" w:color="auto"/>
            <w:bottom w:val="none" w:sz="0" w:space="0" w:color="auto"/>
            <w:right w:val="none" w:sz="0" w:space="0" w:color="auto"/>
          </w:divBdr>
        </w:div>
        <w:div w:id="1446269098">
          <w:marLeft w:val="480"/>
          <w:marRight w:val="0"/>
          <w:marTop w:val="0"/>
          <w:marBottom w:val="0"/>
          <w:divBdr>
            <w:top w:val="none" w:sz="0" w:space="0" w:color="auto"/>
            <w:left w:val="none" w:sz="0" w:space="0" w:color="auto"/>
            <w:bottom w:val="none" w:sz="0" w:space="0" w:color="auto"/>
            <w:right w:val="none" w:sz="0" w:space="0" w:color="auto"/>
          </w:divBdr>
        </w:div>
        <w:div w:id="1493524686">
          <w:marLeft w:val="480"/>
          <w:marRight w:val="0"/>
          <w:marTop w:val="0"/>
          <w:marBottom w:val="0"/>
          <w:divBdr>
            <w:top w:val="none" w:sz="0" w:space="0" w:color="auto"/>
            <w:left w:val="none" w:sz="0" w:space="0" w:color="auto"/>
            <w:bottom w:val="none" w:sz="0" w:space="0" w:color="auto"/>
            <w:right w:val="none" w:sz="0" w:space="0" w:color="auto"/>
          </w:divBdr>
        </w:div>
        <w:div w:id="1559242821">
          <w:marLeft w:val="480"/>
          <w:marRight w:val="0"/>
          <w:marTop w:val="0"/>
          <w:marBottom w:val="0"/>
          <w:divBdr>
            <w:top w:val="none" w:sz="0" w:space="0" w:color="auto"/>
            <w:left w:val="none" w:sz="0" w:space="0" w:color="auto"/>
            <w:bottom w:val="none" w:sz="0" w:space="0" w:color="auto"/>
            <w:right w:val="none" w:sz="0" w:space="0" w:color="auto"/>
          </w:divBdr>
        </w:div>
        <w:div w:id="1567110190">
          <w:marLeft w:val="480"/>
          <w:marRight w:val="0"/>
          <w:marTop w:val="0"/>
          <w:marBottom w:val="0"/>
          <w:divBdr>
            <w:top w:val="none" w:sz="0" w:space="0" w:color="auto"/>
            <w:left w:val="none" w:sz="0" w:space="0" w:color="auto"/>
            <w:bottom w:val="none" w:sz="0" w:space="0" w:color="auto"/>
            <w:right w:val="none" w:sz="0" w:space="0" w:color="auto"/>
          </w:divBdr>
        </w:div>
        <w:div w:id="1570966875">
          <w:marLeft w:val="480"/>
          <w:marRight w:val="0"/>
          <w:marTop w:val="0"/>
          <w:marBottom w:val="0"/>
          <w:divBdr>
            <w:top w:val="none" w:sz="0" w:space="0" w:color="auto"/>
            <w:left w:val="none" w:sz="0" w:space="0" w:color="auto"/>
            <w:bottom w:val="none" w:sz="0" w:space="0" w:color="auto"/>
            <w:right w:val="none" w:sz="0" w:space="0" w:color="auto"/>
          </w:divBdr>
        </w:div>
        <w:div w:id="1584219034">
          <w:marLeft w:val="480"/>
          <w:marRight w:val="0"/>
          <w:marTop w:val="0"/>
          <w:marBottom w:val="0"/>
          <w:divBdr>
            <w:top w:val="none" w:sz="0" w:space="0" w:color="auto"/>
            <w:left w:val="none" w:sz="0" w:space="0" w:color="auto"/>
            <w:bottom w:val="none" w:sz="0" w:space="0" w:color="auto"/>
            <w:right w:val="none" w:sz="0" w:space="0" w:color="auto"/>
          </w:divBdr>
        </w:div>
        <w:div w:id="1662658483">
          <w:marLeft w:val="480"/>
          <w:marRight w:val="0"/>
          <w:marTop w:val="0"/>
          <w:marBottom w:val="0"/>
          <w:divBdr>
            <w:top w:val="none" w:sz="0" w:space="0" w:color="auto"/>
            <w:left w:val="none" w:sz="0" w:space="0" w:color="auto"/>
            <w:bottom w:val="none" w:sz="0" w:space="0" w:color="auto"/>
            <w:right w:val="none" w:sz="0" w:space="0" w:color="auto"/>
          </w:divBdr>
        </w:div>
        <w:div w:id="1667244545">
          <w:marLeft w:val="480"/>
          <w:marRight w:val="0"/>
          <w:marTop w:val="0"/>
          <w:marBottom w:val="0"/>
          <w:divBdr>
            <w:top w:val="none" w:sz="0" w:space="0" w:color="auto"/>
            <w:left w:val="none" w:sz="0" w:space="0" w:color="auto"/>
            <w:bottom w:val="none" w:sz="0" w:space="0" w:color="auto"/>
            <w:right w:val="none" w:sz="0" w:space="0" w:color="auto"/>
          </w:divBdr>
        </w:div>
        <w:div w:id="1697196288">
          <w:marLeft w:val="480"/>
          <w:marRight w:val="0"/>
          <w:marTop w:val="0"/>
          <w:marBottom w:val="0"/>
          <w:divBdr>
            <w:top w:val="none" w:sz="0" w:space="0" w:color="auto"/>
            <w:left w:val="none" w:sz="0" w:space="0" w:color="auto"/>
            <w:bottom w:val="none" w:sz="0" w:space="0" w:color="auto"/>
            <w:right w:val="none" w:sz="0" w:space="0" w:color="auto"/>
          </w:divBdr>
        </w:div>
        <w:div w:id="1697728685">
          <w:marLeft w:val="480"/>
          <w:marRight w:val="0"/>
          <w:marTop w:val="0"/>
          <w:marBottom w:val="0"/>
          <w:divBdr>
            <w:top w:val="none" w:sz="0" w:space="0" w:color="auto"/>
            <w:left w:val="none" w:sz="0" w:space="0" w:color="auto"/>
            <w:bottom w:val="none" w:sz="0" w:space="0" w:color="auto"/>
            <w:right w:val="none" w:sz="0" w:space="0" w:color="auto"/>
          </w:divBdr>
        </w:div>
        <w:div w:id="1759329527">
          <w:marLeft w:val="480"/>
          <w:marRight w:val="0"/>
          <w:marTop w:val="0"/>
          <w:marBottom w:val="0"/>
          <w:divBdr>
            <w:top w:val="none" w:sz="0" w:space="0" w:color="auto"/>
            <w:left w:val="none" w:sz="0" w:space="0" w:color="auto"/>
            <w:bottom w:val="none" w:sz="0" w:space="0" w:color="auto"/>
            <w:right w:val="none" w:sz="0" w:space="0" w:color="auto"/>
          </w:divBdr>
        </w:div>
        <w:div w:id="1768692167">
          <w:marLeft w:val="480"/>
          <w:marRight w:val="0"/>
          <w:marTop w:val="0"/>
          <w:marBottom w:val="0"/>
          <w:divBdr>
            <w:top w:val="none" w:sz="0" w:space="0" w:color="auto"/>
            <w:left w:val="none" w:sz="0" w:space="0" w:color="auto"/>
            <w:bottom w:val="none" w:sz="0" w:space="0" w:color="auto"/>
            <w:right w:val="none" w:sz="0" w:space="0" w:color="auto"/>
          </w:divBdr>
        </w:div>
        <w:div w:id="1855075202">
          <w:marLeft w:val="480"/>
          <w:marRight w:val="0"/>
          <w:marTop w:val="0"/>
          <w:marBottom w:val="0"/>
          <w:divBdr>
            <w:top w:val="none" w:sz="0" w:space="0" w:color="auto"/>
            <w:left w:val="none" w:sz="0" w:space="0" w:color="auto"/>
            <w:bottom w:val="none" w:sz="0" w:space="0" w:color="auto"/>
            <w:right w:val="none" w:sz="0" w:space="0" w:color="auto"/>
          </w:divBdr>
        </w:div>
        <w:div w:id="1902715417">
          <w:marLeft w:val="480"/>
          <w:marRight w:val="0"/>
          <w:marTop w:val="0"/>
          <w:marBottom w:val="0"/>
          <w:divBdr>
            <w:top w:val="none" w:sz="0" w:space="0" w:color="auto"/>
            <w:left w:val="none" w:sz="0" w:space="0" w:color="auto"/>
            <w:bottom w:val="none" w:sz="0" w:space="0" w:color="auto"/>
            <w:right w:val="none" w:sz="0" w:space="0" w:color="auto"/>
          </w:divBdr>
        </w:div>
        <w:div w:id="1906450587">
          <w:marLeft w:val="480"/>
          <w:marRight w:val="0"/>
          <w:marTop w:val="0"/>
          <w:marBottom w:val="0"/>
          <w:divBdr>
            <w:top w:val="none" w:sz="0" w:space="0" w:color="auto"/>
            <w:left w:val="none" w:sz="0" w:space="0" w:color="auto"/>
            <w:bottom w:val="none" w:sz="0" w:space="0" w:color="auto"/>
            <w:right w:val="none" w:sz="0" w:space="0" w:color="auto"/>
          </w:divBdr>
        </w:div>
        <w:div w:id="1914774014">
          <w:marLeft w:val="480"/>
          <w:marRight w:val="0"/>
          <w:marTop w:val="0"/>
          <w:marBottom w:val="0"/>
          <w:divBdr>
            <w:top w:val="none" w:sz="0" w:space="0" w:color="auto"/>
            <w:left w:val="none" w:sz="0" w:space="0" w:color="auto"/>
            <w:bottom w:val="none" w:sz="0" w:space="0" w:color="auto"/>
            <w:right w:val="none" w:sz="0" w:space="0" w:color="auto"/>
          </w:divBdr>
        </w:div>
        <w:div w:id="1922063814">
          <w:marLeft w:val="480"/>
          <w:marRight w:val="0"/>
          <w:marTop w:val="0"/>
          <w:marBottom w:val="0"/>
          <w:divBdr>
            <w:top w:val="none" w:sz="0" w:space="0" w:color="auto"/>
            <w:left w:val="none" w:sz="0" w:space="0" w:color="auto"/>
            <w:bottom w:val="none" w:sz="0" w:space="0" w:color="auto"/>
            <w:right w:val="none" w:sz="0" w:space="0" w:color="auto"/>
          </w:divBdr>
        </w:div>
        <w:div w:id="1942451390">
          <w:marLeft w:val="480"/>
          <w:marRight w:val="0"/>
          <w:marTop w:val="0"/>
          <w:marBottom w:val="0"/>
          <w:divBdr>
            <w:top w:val="none" w:sz="0" w:space="0" w:color="auto"/>
            <w:left w:val="none" w:sz="0" w:space="0" w:color="auto"/>
            <w:bottom w:val="none" w:sz="0" w:space="0" w:color="auto"/>
            <w:right w:val="none" w:sz="0" w:space="0" w:color="auto"/>
          </w:divBdr>
        </w:div>
        <w:div w:id="1942571417">
          <w:marLeft w:val="480"/>
          <w:marRight w:val="0"/>
          <w:marTop w:val="0"/>
          <w:marBottom w:val="0"/>
          <w:divBdr>
            <w:top w:val="none" w:sz="0" w:space="0" w:color="auto"/>
            <w:left w:val="none" w:sz="0" w:space="0" w:color="auto"/>
            <w:bottom w:val="none" w:sz="0" w:space="0" w:color="auto"/>
            <w:right w:val="none" w:sz="0" w:space="0" w:color="auto"/>
          </w:divBdr>
        </w:div>
        <w:div w:id="1960407516">
          <w:marLeft w:val="480"/>
          <w:marRight w:val="0"/>
          <w:marTop w:val="0"/>
          <w:marBottom w:val="0"/>
          <w:divBdr>
            <w:top w:val="none" w:sz="0" w:space="0" w:color="auto"/>
            <w:left w:val="none" w:sz="0" w:space="0" w:color="auto"/>
            <w:bottom w:val="none" w:sz="0" w:space="0" w:color="auto"/>
            <w:right w:val="none" w:sz="0" w:space="0" w:color="auto"/>
          </w:divBdr>
        </w:div>
        <w:div w:id="1969386439">
          <w:marLeft w:val="480"/>
          <w:marRight w:val="0"/>
          <w:marTop w:val="0"/>
          <w:marBottom w:val="0"/>
          <w:divBdr>
            <w:top w:val="none" w:sz="0" w:space="0" w:color="auto"/>
            <w:left w:val="none" w:sz="0" w:space="0" w:color="auto"/>
            <w:bottom w:val="none" w:sz="0" w:space="0" w:color="auto"/>
            <w:right w:val="none" w:sz="0" w:space="0" w:color="auto"/>
          </w:divBdr>
        </w:div>
        <w:div w:id="1977446733">
          <w:marLeft w:val="480"/>
          <w:marRight w:val="0"/>
          <w:marTop w:val="0"/>
          <w:marBottom w:val="0"/>
          <w:divBdr>
            <w:top w:val="none" w:sz="0" w:space="0" w:color="auto"/>
            <w:left w:val="none" w:sz="0" w:space="0" w:color="auto"/>
            <w:bottom w:val="none" w:sz="0" w:space="0" w:color="auto"/>
            <w:right w:val="none" w:sz="0" w:space="0" w:color="auto"/>
          </w:divBdr>
        </w:div>
        <w:div w:id="1981643457">
          <w:marLeft w:val="480"/>
          <w:marRight w:val="0"/>
          <w:marTop w:val="0"/>
          <w:marBottom w:val="0"/>
          <w:divBdr>
            <w:top w:val="none" w:sz="0" w:space="0" w:color="auto"/>
            <w:left w:val="none" w:sz="0" w:space="0" w:color="auto"/>
            <w:bottom w:val="none" w:sz="0" w:space="0" w:color="auto"/>
            <w:right w:val="none" w:sz="0" w:space="0" w:color="auto"/>
          </w:divBdr>
        </w:div>
        <w:div w:id="1988052025">
          <w:marLeft w:val="480"/>
          <w:marRight w:val="0"/>
          <w:marTop w:val="0"/>
          <w:marBottom w:val="0"/>
          <w:divBdr>
            <w:top w:val="none" w:sz="0" w:space="0" w:color="auto"/>
            <w:left w:val="none" w:sz="0" w:space="0" w:color="auto"/>
            <w:bottom w:val="none" w:sz="0" w:space="0" w:color="auto"/>
            <w:right w:val="none" w:sz="0" w:space="0" w:color="auto"/>
          </w:divBdr>
        </w:div>
        <w:div w:id="1999530658">
          <w:marLeft w:val="480"/>
          <w:marRight w:val="0"/>
          <w:marTop w:val="0"/>
          <w:marBottom w:val="0"/>
          <w:divBdr>
            <w:top w:val="none" w:sz="0" w:space="0" w:color="auto"/>
            <w:left w:val="none" w:sz="0" w:space="0" w:color="auto"/>
            <w:bottom w:val="none" w:sz="0" w:space="0" w:color="auto"/>
            <w:right w:val="none" w:sz="0" w:space="0" w:color="auto"/>
          </w:divBdr>
        </w:div>
        <w:div w:id="2025471532">
          <w:marLeft w:val="480"/>
          <w:marRight w:val="0"/>
          <w:marTop w:val="0"/>
          <w:marBottom w:val="0"/>
          <w:divBdr>
            <w:top w:val="none" w:sz="0" w:space="0" w:color="auto"/>
            <w:left w:val="none" w:sz="0" w:space="0" w:color="auto"/>
            <w:bottom w:val="none" w:sz="0" w:space="0" w:color="auto"/>
            <w:right w:val="none" w:sz="0" w:space="0" w:color="auto"/>
          </w:divBdr>
        </w:div>
        <w:div w:id="2030131896">
          <w:marLeft w:val="480"/>
          <w:marRight w:val="0"/>
          <w:marTop w:val="0"/>
          <w:marBottom w:val="0"/>
          <w:divBdr>
            <w:top w:val="none" w:sz="0" w:space="0" w:color="auto"/>
            <w:left w:val="none" w:sz="0" w:space="0" w:color="auto"/>
            <w:bottom w:val="none" w:sz="0" w:space="0" w:color="auto"/>
            <w:right w:val="none" w:sz="0" w:space="0" w:color="auto"/>
          </w:divBdr>
        </w:div>
        <w:div w:id="2101638149">
          <w:marLeft w:val="480"/>
          <w:marRight w:val="0"/>
          <w:marTop w:val="0"/>
          <w:marBottom w:val="0"/>
          <w:divBdr>
            <w:top w:val="none" w:sz="0" w:space="0" w:color="auto"/>
            <w:left w:val="none" w:sz="0" w:space="0" w:color="auto"/>
            <w:bottom w:val="none" w:sz="0" w:space="0" w:color="auto"/>
            <w:right w:val="none" w:sz="0" w:space="0" w:color="auto"/>
          </w:divBdr>
        </w:div>
        <w:div w:id="2116748422">
          <w:marLeft w:val="480"/>
          <w:marRight w:val="0"/>
          <w:marTop w:val="0"/>
          <w:marBottom w:val="0"/>
          <w:divBdr>
            <w:top w:val="none" w:sz="0" w:space="0" w:color="auto"/>
            <w:left w:val="none" w:sz="0" w:space="0" w:color="auto"/>
            <w:bottom w:val="none" w:sz="0" w:space="0" w:color="auto"/>
            <w:right w:val="none" w:sz="0" w:space="0" w:color="auto"/>
          </w:divBdr>
        </w:div>
        <w:div w:id="2134133034">
          <w:marLeft w:val="480"/>
          <w:marRight w:val="0"/>
          <w:marTop w:val="0"/>
          <w:marBottom w:val="0"/>
          <w:divBdr>
            <w:top w:val="none" w:sz="0" w:space="0" w:color="auto"/>
            <w:left w:val="none" w:sz="0" w:space="0" w:color="auto"/>
            <w:bottom w:val="none" w:sz="0" w:space="0" w:color="auto"/>
            <w:right w:val="none" w:sz="0" w:space="0" w:color="auto"/>
          </w:divBdr>
        </w:div>
      </w:divsChild>
    </w:div>
    <w:div w:id="11956321">
      <w:bodyDiv w:val="1"/>
      <w:marLeft w:val="0"/>
      <w:marRight w:val="0"/>
      <w:marTop w:val="0"/>
      <w:marBottom w:val="0"/>
      <w:divBdr>
        <w:top w:val="none" w:sz="0" w:space="0" w:color="auto"/>
        <w:left w:val="none" w:sz="0" w:space="0" w:color="auto"/>
        <w:bottom w:val="none" w:sz="0" w:space="0" w:color="auto"/>
        <w:right w:val="none" w:sz="0" w:space="0" w:color="auto"/>
      </w:divBdr>
      <w:divsChild>
        <w:div w:id="30503111">
          <w:marLeft w:val="480"/>
          <w:marRight w:val="0"/>
          <w:marTop w:val="0"/>
          <w:marBottom w:val="0"/>
          <w:divBdr>
            <w:top w:val="none" w:sz="0" w:space="0" w:color="auto"/>
            <w:left w:val="none" w:sz="0" w:space="0" w:color="auto"/>
            <w:bottom w:val="none" w:sz="0" w:space="0" w:color="auto"/>
            <w:right w:val="none" w:sz="0" w:space="0" w:color="auto"/>
          </w:divBdr>
        </w:div>
        <w:div w:id="56976847">
          <w:marLeft w:val="480"/>
          <w:marRight w:val="0"/>
          <w:marTop w:val="0"/>
          <w:marBottom w:val="0"/>
          <w:divBdr>
            <w:top w:val="none" w:sz="0" w:space="0" w:color="auto"/>
            <w:left w:val="none" w:sz="0" w:space="0" w:color="auto"/>
            <w:bottom w:val="none" w:sz="0" w:space="0" w:color="auto"/>
            <w:right w:val="none" w:sz="0" w:space="0" w:color="auto"/>
          </w:divBdr>
        </w:div>
        <w:div w:id="67508381">
          <w:marLeft w:val="480"/>
          <w:marRight w:val="0"/>
          <w:marTop w:val="0"/>
          <w:marBottom w:val="0"/>
          <w:divBdr>
            <w:top w:val="none" w:sz="0" w:space="0" w:color="auto"/>
            <w:left w:val="none" w:sz="0" w:space="0" w:color="auto"/>
            <w:bottom w:val="none" w:sz="0" w:space="0" w:color="auto"/>
            <w:right w:val="none" w:sz="0" w:space="0" w:color="auto"/>
          </w:divBdr>
        </w:div>
        <w:div w:id="80613838">
          <w:marLeft w:val="480"/>
          <w:marRight w:val="0"/>
          <w:marTop w:val="0"/>
          <w:marBottom w:val="0"/>
          <w:divBdr>
            <w:top w:val="none" w:sz="0" w:space="0" w:color="auto"/>
            <w:left w:val="none" w:sz="0" w:space="0" w:color="auto"/>
            <w:bottom w:val="none" w:sz="0" w:space="0" w:color="auto"/>
            <w:right w:val="none" w:sz="0" w:space="0" w:color="auto"/>
          </w:divBdr>
        </w:div>
        <w:div w:id="99448218">
          <w:marLeft w:val="480"/>
          <w:marRight w:val="0"/>
          <w:marTop w:val="0"/>
          <w:marBottom w:val="0"/>
          <w:divBdr>
            <w:top w:val="none" w:sz="0" w:space="0" w:color="auto"/>
            <w:left w:val="none" w:sz="0" w:space="0" w:color="auto"/>
            <w:bottom w:val="none" w:sz="0" w:space="0" w:color="auto"/>
            <w:right w:val="none" w:sz="0" w:space="0" w:color="auto"/>
          </w:divBdr>
        </w:div>
        <w:div w:id="115678866">
          <w:marLeft w:val="480"/>
          <w:marRight w:val="0"/>
          <w:marTop w:val="0"/>
          <w:marBottom w:val="0"/>
          <w:divBdr>
            <w:top w:val="none" w:sz="0" w:space="0" w:color="auto"/>
            <w:left w:val="none" w:sz="0" w:space="0" w:color="auto"/>
            <w:bottom w:val="none" w:sz="0" w:space="0" w:color="auto"/>
            <w:right w:val="none" w:sz="0" w:space="0" w:color="auto"/>
          </w:divBdr>
        </w:div>
        <w:div w:id="119109478">
          <w:marLeft w:val="480"/>
          <w:marRight w:val="0"/>
          <w:marTop w:val="0"/>
          <w:marBottom w:val="0"/>
          <w:divBdr>
            <w:top w:val="none" w:sz="0" w:space="0" w:color="auto"/>
            <w:left w:val="none" w:sz="0" w:space="0" w:color="auto"/>
            <w:bottom w:val="none" w:sz="0" w:space="0" w:color="auto"/>
            <w:right w:val="none" w:sz="0" w:space="0" w:color="auto"/>
          </w:divBdr>
        </w:div>
        <w:div w:id="132529483">
          <w:marLeft w:val="480"/>
          <w:marRight w:val="0"/>
          <w:marTop w:val="0"/>
          <w:marBottom w:val="0"/>
          <w:divBdr>
            <w:top w:val="none" w:sz="0" w:space="0" w:color="auto"/>
            <w:left w:val="none" w:sz="0" w:space="0" w:color="auto"/>
            <w:bottom w:val="none" w:sz="0" w:space="0" w:color="auto"/>
            <w:right w:val="none" w:sz="0" w:space="0" w:color="auto"/>
          </w:divBdr>
        </w:div>
        <w:div w:id="150801606">
          <w:marLeft w:val="480"/>
          <w:marRight w:val="0"/>
          <w:marTop w:val="0"/>
          <w:marBottom w:val="0"/>
          <w:divBdr>
            <w:top w:val="none" w:sz="0" w:space="0" w:color="auto"/>
            <w:left w:val="none" w:sz="0" w:space="0" w:color="auto"/>
            <w:bottom w:val="none" w:sz="0" w:space="0" w:color="auto"/>
            <w:right w:val="none" w:sz="0" w:space="0" w:color="auto"/>
          </w:divBdr>
        </w:div>
        <w:div w:id="157620324">
          <w:marLeft w:val="480"/>
          <w:marRight w:val="0"/>
          <w:marTop w:val="0"/>
          <w:marBottom w:val="0"/>
          <w:divBdr>
            <w:top w:val="none" w:sz="0" w:space="0" w:color="auto"/>
            <w:left w:val="none" w:sz="0" w:space="0" w:color="auto"/>
            <w:bottom w:val="none" w:sz="0" w:space="0" w:color="auto"/>
            <w:right w:val="none" w:sz="0" w:space="0" w:color="auto"/>
          </w:divBdr>
        </w:div>
        <w:div w:id="175660697">
          <w:marLeft w:val="480"/>
          <w:marRight w:val="0"/>
          <w:marTop w:val="0"/>
          <w:marBottom w:val="0"/>
          <w:divBdr>
            <w:top w:val="none" w:sz="0" w:space="0" w:color="auto"/>
            <w:left w:val="none" w:sz="0" w:space="0" w:color="auto"/>
            <w:bottom w:val="none" w:sz="0" w:space="0" w:color="auto"/>
            <w:right w:val="none" w:sz="0" w:space="0" w:color="auto"/>
          </w:divBdr>
        </w:div>
        <w:div w:id="276525760">
          <w:marLeft w:val="480"/>
          <w:marRight w:val="0"/>
          <w:marTop w:val="0"/>
          <w:marBottom w:val="0"/>
          <w:divBdr>
            <w:top w:val="none" w:sz="0" w:space="0" w:color="auto"/>
            <w:left w:val="none" w:sz="0" w:space="0" w:color="auto"/>
            <w:bottom w:val="none" w:sz="0" w:space="0" w:color="auto"/>
            <w:right w:val="none" w:sz="0" w:space="0" w:color="auto"/>
          </w:divBdr>
        </w:div>
        <w:div w:id="298263357">
          <w:marLeft w:val="480"/>
          <w:marRight w:val="0"/>
          <w:marTop w:val="0"/>
          <w:marBottom w:val="0"/>
          <w:divBdr>
            <w:top w:val="none" w:sz="0" w:space="0" w:color="auto"/>
            <w:left w:val="none" w:sz="0" w:space="0" w:color="auto"/>
            <w:bottom w:val="none" w:sz="0" w:space="0" w:color="auto"/>
            <w:right w:val="none" w:sz="0" w:space="0" w:color="auto"/>
          </w:divBdr>
        </w:div>
        <w:div w:id="326860709">
          <w:marLeft w:val="480"/>
          <w:marRight w:val="0"/>
          <w:marTop w:val="0"/>
          <w:marBottom w:val="0"/>
          <w:divBdr>
            <w:top w:val="none" w:sz="0" w:space="0" w:color="auto"/>
            <w:left w:val="none" w:sz="0" w:space="0" w:color="auto"/>
            <w:bottom w:val="none" w:sz="0" w:space="0" w:color="auto"/>
            <w:right w:val="none" w:sz="0" w:space="0" w:color="auto"/>
          </w:divBdr>
        </w:div>
        <w:div w:id="334000549">
          <w:marLeft w:val="480"/>
          <w:marRight w:val="0"/>
          <w:marTop w:val="0"/>
          <w:marBottom w:val="0"/>
          <w:divBdr>
            <w:top w:val="none" w:sz="0" w:space="0" w:color="auto"/>
            <w:left w:val="none" w:sz="0" w:space="0" w:color="auto"/>
            <w:bottom w:val="none" w:sz="0" w:space="0" w:color="auto"/>
            <w:right w:val="none" w:sz="0" w:space="0" w:color="auto"/>
          </w:divBdr>
        </w:div>
        <w:div w:id="346105145">
          <w:marLeft w:val="480"/>
          <w:marRight w:val="0"/>
          <w:marTop w:val="0"/>
          <w:marBottom w:val="0"/>
          <w:divBdr>
            <w:top w:val="none" w:sz="0" w:space="0" w:color="auto"/>
            <w:left w:val="none" w:sz="0" w:space="0" w:color="auto"/>
            <w:bottom w:val="none" w:sz="0" w:space="0" w:color="auto"/>
            <w:right w:val="none" w:sz="0" w:space="0" w:color="auto"/>
          </w:divBdr>
        </w:div>
        <w:div w:id="357316532">
          <w:marLeft w:val="480"/>
          <w:marRight w:val="0"/>
          <w:marTop w:val="0"/>
          <w:marBottom w:val="0"/>
          <w:divBdr>
            <w:top w:val="none" w:sz="0" w:space="0" w:color="auto"/>
            <w:left w:val="none" w:sz="0" w:space="0" w:color="auto"/>
            <w:bottom w:val="none" w:sz="0" w:space="0" w:color="auto"/>
            <w:right w:val="none" w:sz="0" w:space="0" w:color="auto"/>
          </w:divBdr>
        </w:div>
        <w:div w:id="361514359">
          <w:marLeft w:val="480"/>
          <w:marRight w:val="0"/>
          <w:marTop w:val="0"/>
          <w:marBottom w:val="0"/>
          <w:divBdr>
            <w:top w:val="none" w:sz="0" w:space="0" w:color="auto"/>
            <w:left w:val="none" w:sz="0" w:space="0" w:color="auto"/>
            <w:bottom w:val="none" w:sz="0" w:space="0" w:color="auto"/>
            <w:right w:val="none" w:sz="0" w:space="0" w:color="auto"/>
          </w:divBdr>
        </w:div>
        <w:div w:id="364602817">
          <w:marLeft w:val="480"/>
          <w:marRight w:val="0"/>
          <w:marTop w:val="0"/>
          <w:marBottom w:val="0"/>
          <w:divBdr>
            <w:top w:val="none" w:sz="0" w:space="0" w:color="auto"/>
            <w:left w:val="none" w:sz="0" w:space="0" w:color="auto"/>
            <w:bottom w:val="none" w:sz="0" w:space="0" w:color="auto"/>
            <w:right w:val="none" w:sz="0" w:space="0" w:color="auto"/>
          </w:divBdr>
        </w:div>
        <w:div w:id="375546190">
          <w:marLeft w:val="480"/>
          <w:marRight w:val="0"/>
          <w:marTop w:val="0"/>
          <w:marBottom w:val="0"/>
          <w:divBdr>
            <w:top w:val="none" w:sz="0" w:space="0" w:color="auto"/>
            <w:left w:val="none" w:sz="0" w:space="0" w:color="auto"/>
            <w:bottom w:val="none" w:sz="0" w:space="0" w:color="auto"/>
            <w:right w:val="none" w:sz="0" w:space="0" w:color="auto"/>
          </w:divBdr>
        </w:div>
        <w:div w:id="381684551">
          <w:marLeft w:val="480"/>
          <w:marRight w:val="0"/>
          <w:marTop w:val="0"/>
          <w:marBottom w:val="0"/>
          <w:divBdr>
            <w:top w:val="none" w:sz="0" w:space="0" w:color="auto"/>
            <w:left w:val="none" w:sz="0" w:space="0" w:color="auto"/>
            <w:bottom w:val="none" w:sz="0" w:space="0" w:color="auto"/>
            <w:right w:val="none" w:sz="0" w:space="0" w:color="auto"/>
          </w:divBdr>
        </w:div>
        <w:div w:id="455488499">
          <w:marLeft w:val="480"/>
          <w:marRight w:val="0"/>
          <w:marTop w:val="0"/>
          <w:marBottom w:val="0"/>
          <w:divBdr>
            <w:top w:val="none" w:sz="0" w:space="0" w:color="auto"/>
            <w:left w:val="none" w:sz="0" w:space="0" w:color="auto"/>
            <w:bottom w:val="none" w:sz="0" w:space="0" w:color="auto"/>
            <w:right w:val="none" w:sz="0" w:space="0" w:color="auto"/>
          </w:divBdr>
        </w:div>
        <w:div w:id="496502203">
          <w:marLeft w:val="480"/>
          <w:marRight w:val="0"/>
          <w:marTop w:val="0"/>
          <w:marBottom w:val="0"/>
          <w:divBdr>
            <w:top w:val="none" w:sz="0" w:space="0" w:color="auto"/>
            <w:left w:val="none" w:sz="0" w:space="0" w:color="auto"/>
            <w:bottom w:val="none" w:sz="0" w:space="0" w:color="auto"/>
            <w:right w:val="none" w:sz="0" w:space="0" w:color="auto"/>
          </w:divBdr>
        </w:div>
        <w:div w:id="561063585">
          <w:marLeft w:val="480"/>
          <w:marRight w:val="0"/>
          <w:marTop w:val="0"/>
          <w:marBottom w:val="0"/>
          <w:divBdr>
            <w:top w:val="none" w:sz="0" w:space="0" w:color="auto"/>
            <w:left w:val="none" w:sz="0" w:space="0" w:color="auto"/>
            <w:bottom w:val="none" w:sz="0" w:space="0" w:color="auto"/>
            <w:right w:val="none" w:sz="0" w:space="0" w:color="auto"/>
          </w:divBdr>
        </w:div>
        <w:div w:id="589004420">
          <w:marLeft w:val="480"/>
          <w:marRight w:val="0"/>
          <w:marTop w:val="0"/>
          <w:marBottom w:val="0"/>
          <w:divBdr>
            <w:top w:val="none" w:sz="0" w:space="0" w:color="auto"/>
            <w:left w:val="none" w:sz="0" w:space="0" w:color="auto"/>
            <w:bottom w:val="none" w:sz="0" w:space="0" w:color="auto"/>
            <w:right w:val="none" w:sz="0" w:space="0" w:color="auto"/>
          </w:divBdr>
        </w:div>
        <w:div w:id="594442177">
          <w:marLeft w:val="480"/>
          <w:marRight w:val="0"/>
          <w:marTop w:val="0"/>
          <w:marBottom w:val="0"/>
          <w:divBdr>
            <w:top w:val="none" w:sz="0" w:space="0" w:color="auto"/>
            <w:left w:val="none" w:sz="0" w:space="0" w:color="auto"/>
            <w:bottom w:val="none" w:sz="0" w:space="0" w:color="auto"/>
            <w:right w:val="none" w:sz="0" w:space="0" w:color="auto"/>
          </w:divBdr>
        </w:div>
        <w:div w:id="628390298">
          <w:marLeft w:val="480"/>
          <w:marRight w:val="0"/>
          <w:marTop w:val="0"/>
          <w:marBottom w:val="0"/>
          <w:divBdr>
            <w:top w:val="none" w:sz="0" w:space="0" w:color="auto"/>
            <w:left w:val="none" w:sz="0" w:space="0" w:color="auto"/>
            <w:bottom w:val="none" w:sz="0" w:space="0" w:color="auto"/>
            <w:right w:val="none" w:sz="0" w:space="0" w:color="auto"/>
          </w:divBdr>
        </w:div>
        <w:div w:id="638340906">
          <w:marLeft w:val="480"/>
          <w:marRight w:val="0"/>
          <w:marTop w:val="0"/>
          <w:marBottom w:val="0"/>
          <w:divBdr>
            <w:top w:val="none" w:sz="0" w:space="0" w:color="auto"/>
            <w:left w:val="none" w:sz="0" w:space="0" w:color="auto"/>
            <w:bottom w:val="none" w:sz="0" w:space="0" w:color="auto"/>
            <w:right w:val="none" w:sz="0" w:space="0" w:color="auto"/>
          </w:divBdr>
        </w:div>
        <w:div w:id="802230730">
          <w:marLeft w:val="480"/>
          <w:marRight w:val="0"/>
          <w:marTop w:val="0"/>
          <w:marBottom w:val="0"/>
          <w:divBdr>
            <w:top w:val="none" w:sz="0" w:space="0" w:color="auto"/>
            <w:left w:val="none" w:sz="0" w:space="0" w:color="auto"/>
            <w:bottom w:val="none" w:sz="0" w:space="0" w:color="auto"/>
            <w:right w:val="none" w:sz="0" w:space="0" w:color="auto"/>
          </w:divBdr>
        </w:div>
        <w:div w:id="817649375">
          <w:marLeft w:val="480"/>
          <w:marRight w:val="0"/>
          <w:marTop w:val="0"/>
          <w:marBottom w:val="0"/>
          <w:divBdr>
            <w:top w:val="none" w:sz="0" w:space="0" w:color="auto"/>
            <w:left w:val="none" w:sz="0" w:space="0" w:color="auto"/>
            <w:bottom w:val="none" w:sz="0" w:space="0" w:color="auto"/>
            <w:right w:val="none" w:sz="0" w:space="0" w:color="auto"/>
          </w:divBdr>
        </w:div>
        <w:div w:id="841163666">
          <w:marLeft w:val="480"/>
          <w:marRight w:val="0"/>
          <w:marTop w:val="0"/>
          <w:marBottom w:val="0"/>
          <w:divBdr>
            <w:top w:val="none" w:sz="0" w:space="0" w:color="auto"/>
            <w:left w:val="none" w:sz="0" w:space="0" w:color="auto"/>
            <w:bottom w:val="none" w:sz="0" w:space="0" w:color="auto"/>
            <w:right w:val="none" w:sz="0" w:space="0" w:color="auto"/>
          </w:divBdr>
        </w:div>
        <w:div w:id="846940589">
          <w:marLeft w:val="480"/>
          <w:marRight w:val="0"/>
          <w:marTop w:val="0"/>
          <w:marBottom w:val="0"/>
          <w:divBdr>
            <w:top w:val="none" w:sz="0" w:space="0" w:color="auto"/>
            <w:left w:val="none" w:sz="0" w:space="0" w:color="auto"/>
            <w:bottom w:val="none" w:sz="0" w:space="0" w:color="auto"/>
            <w:right w:val="none" w:sz="0" w:space="0" w:color="auto"/>
          </w:divBdr>
        </w:div>
        <w:div w:id="870611315">
          <w:marLeft w:val="480"/>
          <w:marRight w:val="0"/>
          <w:marTop w:val="0"/>
          <w:marBottom w:val="0"/>
          <w:divBdr>
            <w:top w:val="none" w:sz="0" w:space="0" w:color="auto"/>
            <w:left w:val="none" w:sz="0" w:space="0" w:color="auto"/>
            <w:bottom w:val="none" w:sz="0" w:space="0" w:color="auto"/>
            <w:right w:val="none" w:sz="0" w:space="0" w:color="auto"/>
          </w:divBdr>
        </w:div>
        <w:div w:id="872427728">
          <w:marLeft w:val="480"/>
          <w:marRight w:val="0"/>
          <w:marTop w:val="0"/>
          <w:marBottom w:val="0"/>
          <w:divBdr>
            <w:top w:val="none" w:sz="0" w:space="0" w:color="auto"/>
            <w:left w:val="none" w:sz="0" w:space="0" w:color="auto"/>
            <w:bottom w:val="none" w:sz="0" w:space="0" w:color="auto"/>
            <w:right w:val="none" w:sz="0" w:space="0" w:color="auto"/>
          </w:divBdr>
        </w:div>
        <w:div w:id="927227431">
          <w:marLeft w:val="480"/>
          <w:marRight w:val="0"/>
          <w:marTop w:val="0"/>
          <w:marBottom w:val="0"/>
          <w:divBdr>
            <w:top w:val="none" w:sz="0" w:space="0" w:color="auto"/>
            <w:left w:val="none" w:sz="0" w:space="0" w:color="auto"/>
            <w:bottom w:val="none" w:sz="0" w:space="0" w:color="auto"/>
            <w:right w:val="none" w:sz="0" w:space="0" w:color="auto"/>
          </w:divBdr>
        </w:div>
        <w:div w:id="949244168">
          <w:marLeft w:val="480"/>
          <w:marRight w:val="0"/>
          <w:marTop w:val="0"/>
          <w:marBottom w:val="0"/>
          <w:divBdr>
            <w:top w:val="none" w:sz="0" w:space="0" w:color="auto"/>
            <w:left w:val="none" w:sz="0" w:space="0" w:color="auto"/>
            <w:bottom w:val="none" w:sz="0" w:space="0" w:color="auto"/>
            <w:right w:val="none" w:sz="0" w:space="0" w:color="auto"/>
          </w:divBdr>
        </w:div>
        <w:div w:id="956909072">
          <w:marLeft w:val="480"/>
          <w:marRight w:val="0"/>
          <w:marTop w:val="0"/>
          <w:marBottom w:val="0"/>
          <w:divBdr>
            <w:top w:val="none" w:sz="0" w:space="0" w:color="auto"/>
            <w:left w:val="none" w:sz="0" w:space="0" w:color="auto"/>
            <w:bottom w:val="none" w:sz="0" w:space="0" w:color="auto"/>
            <w:right w:val="none" w:sz="0" w:space="0" w:color="auto"/>
          </w:divBdr>
        </w:div>
        <w:div w:id="997535255">
          <w:marLeft w:val="480"/>
          <w:marRight w:val="0"/>
          <w:marTop w:val="0"/>
          <w:marBottom w:val="0"/>
          <w:divBdr>
            <w:top w:val="none" w:sz="0" w:space="0" w:color="auto"/>
            <w:left w:val="none" w:sz="0" w:space="0" w:color="auto"/>
            <w:bottom w:val="none" w:sz="0" w:space="0" w:color="auto"/>
            <w:right w:val="none" w:sz="0" w:space="0" w:color="auto"/>
          </w:divBdr>
        </w:div>
        <w:div w:id="999039722">
          <w:marLeft w:val="480"/>
          <w:marRight w:val="0"/>
          <w:marTop w:val="0"/>
          <w:marBottom w:val="0"/>
          <w:divBdr>
            <w:top w:val="none" w:sz="0" w:space="0" w:color="auto"/>
            <w:left w:val="none" w:sz="0" w:space="0" w:color="auto"/>
            <w:bottom w:val="none" w:sz="0" w:space="0" w:color="auto"/>
            <w:right w:val="none" w:sz="0" w:space="0" w:color="auto"/>
          </w:divBdr>
        </w:div>
        <w:div w:id="1045132151">
          <w:marLeft w:val="480"/>
          <w:marRight w:val="0"/>
          <w:marTop w:val="0"/>
          <w:marBottom w:val="0"/>
          <w:divBdr>
            <w:top w:val="none" w:sz="0" w:space="0" w:color="auto"/>
            <w:left w:val="none" w:sz="0" w:space="0" w:color="auto"/>
            <w:bottom w:val="none" w:sz="0" w:space="0" w:color="auto"/>
            <w:right w:val="none" w:sz="0" w:space="0" w:color="auto"/>
          </w:divBdr>
        </w:div>
        <w:div w:id="1081487048">
          <w:marLeft w:val="480"/>
          <w:marRight w:val="0"/>
          <w:marTop w:val="0"/>
          <w:marBottom w:val="0"/>
          <w:divBdr>
            <w:top w:val="none" w:sz="0" w:space="0" w:color="auto"/>
            <w:left w:val="none" w:sz="0" w:space="0" w:color="auto"/>
            <w:bottom w:val="none" w:sz="0" w:space="0" w:color="auto"/>
            <w:right w:val="none" w:sz="0" w:space="0" w:color="auto"/>
          </w:divBdr>
        </w:div>
        <w:div w:id="1090084087">
          <w:marLeft w:val="480"/>
          <w:marRight w:val="0"/>
          <w:marTop w:val="0"/>
          <w:marBottom w:val="0"/>
          <w:divBdr>
            <w:top w:val="none" w:sz="0" w:space="0" w:color="auto"/>
            <w:left w:val="none" w:sz="0" w:space="0" w:color="auto"/>
            <w:bottom w:val="none" w:sz="0" w:space="0" w:color="auto"/>
            <w:right w:val="none" w:sz="0" w:space="0" w:color="auto"/>
          </w:divBdr>
        </w:div>
        <w:div w:id="1118111650">
          <w:marLeft w:val="480"/>
          <w:marRight w:val="0"/>
          <w:marTop w:val="0"/>
          <w:marBottom w:val="0"/>
          <w:divBdr>
            <w:top w:val="none" w:sz="0" w:space="0" w:color="auto"/>
            <w:left w:val="none" w:sz="0" w:space="0" w:color="auto"/>
            <w:bottom w:val="none" w:sz="0" w:space="0" w:color="auto"/>
            <w:right w:val="none" w:sz="0" w:space="0" w:color="auto"/>
          </w:divBdr>
        </w:div>
        <w:div w:id="1127628700">
          <w:marLeft w:val="480"/>
          <w:marRight w:val="0"/>
          <w:marTop w:val="0"/>
          <w:marBottom w:val="0"/>
          <w:divBdr>
            <w:top w:val="none" w:sz="0" w:space="0" w:color="auto"/>
            <w:left w:val="none" w:sz="0" w:space="0" w:color="auto"/>
            <w:bottom w:val="none" w:sz="0" w:space="0" w:color="auto"/>
            <w:right w:val="none" w:sz="0" w:space="0" w:color="auto"/>
          </w:divBdr>
        </w:div>
        <w:div w:id="1149790163">
          <w:marLeft w:val="480"/>
          <w:marRight w:val="0"/>
          <w:marTop w:val="0"/>
          <w:marBottom w:val="0"/>
          <w:divBdr>
            <w:top w:val="none" w:sz="0" w:space="0" w:color="auto"/>
            <w:left w:val="none" w:sz="0" w:space="0" w:color="auto"/>
            <w:bottom w:val="none" w:sz="0" w:space="0" w:color="auto"/>
            <w:right w:val="none" w:sz="0" w:space="0" w:color="auto"/>
          </w:divBdr>
        </w:div>
        <w:div w:id="1157108414">
          <w:marLeft w:val="480"/>
          <w:marRight w:val="0"/>
          <w:marTop w:val="0"/>
          <w:marBottom w:val="0"/>
          <w:divBdr>
            <w:top w:val="none" w:sz="0" w:space="0" w:color="auto"/>
            <w:left w:val="none" w:sz="0" w:space="0" w:color="auto"/>
            <w:bottom w:val="none" w:sz="0" w:space="0" w:color="auto"/>
            <w:right w:val="none" w:sz="0" w:space="0" w:color="auto"/>
          </w:divBdr>
        </w:div>
        <w:div w:id="1181239143">
          <w:marLeft w:val="480"/>
          <w:marRight w:val="0"/>
          <w:marTop w:val="0"/>
          <w:marBottom w:val="0"/>
          <w:divBdr>
            <w:top w:val="none" w:sz="0" w:space="0" w:color="auto"/>
            <w:left w:val="none" w:sz="0" w:space="0" w:color="auto"/>
            <w:bottom w:val="none" w:sz="0" w:space="0" w:color="auto"/>
            <w:right w:val="none" w:sz="0" w:space="0" w:color="auto"/>
          </w:divBdr>
        </w:div>
        <w:div w:id="1197818608">
          <w:marLeft w:val="480"/>
          <w:marRight w:val="0"/>
          <w:marTop w:val="0"/>
          <w:marBottom w:val="0"/>
          <w:divBdr>
            <w:top w:val="none" w:sz="0" w:space="0" w:color="auto"/>
            <w:left w:val="none" w:sz="0" w:space="0" w:color="auto"/>
            <w:bottom w:val="none" w:sz="0" w:space="0" w:color="auto"/>
            <w:right w:val="none" w:sz="0" w:space="0" w:color="auto"/>
          </w:divBdr>
        </w:div>
        <w:div w:id="1199320729">
          <w:marLeft w:val="480"/>
          <w:marRight w:val="0"/>
          <w:marTop w:val="0"/>
          <w:marBottom w:val="0"/>
          <w:divBdr>
            <w:top w:val="none" w:sz="0" w:space="0" w:color="auto"/>
            <w:left w:val="none" w:sz="0" w:space="0" w:color="auto"/>
            <w:bottom w:val="none" w:sz="0" w:space="0" w:color="auto"/>
            <w:right w:val="none" w:sz="0" w:space="0" w:color="auto"/>
          </w:divBdr>
        </w:div>
        <w:div w:id="1222324633">
          <w:marLeft w:val="480"/>
          <w:marRight w:val="0"/>
          <w:marTop w:val="0"/>
          <w:marBottom w:val="0"/>
          <w:divBdr>
            <w:top w:val="none" w:sz="0" w:space="0" w:color="auto"/>
            <w:left w:val="none" w:sz="0" w:space="0" w:color="auto"/>
            <w:bottom w:val="none" w:sz="0" w:space="0" w:color="auto"/>
            <w:right w:val="none" w:sz="0" w:space="0" w:color="auto"/>
          </w:divBdr>
        </w:div>
        <w:div w:id="1223444736">
          <w:marLeft w:val="480"/>
          <w:marRight w:val="0"/>
          <w:marTop w:val="0"/>
          <w:marBottom w:val="0"/>
          <w:divBdr>
            <w:top w:val="none" w:sz="0" w:space="0" w:color="auto"/>
            <w:left w:val="none" w:sz="0" w:space="0" w:color="auto"/>
            <w:bottom w:val="none" w:sz="0" w:space="0" w:color="auto"/>
            <w:right w:val="none" w:sz="0" w:space="0" w:color="auto"/>
          </w:divBdr>
        </w:div>
        <w:div w:id="1264654169">
          <w:marLeft w:val="480"/>
          <w:marRight w:val="0"/>
          <w:marTop w:val="0"/>
          <w:marBottom w:val="0"/>
          <w:divBdr>
            <w:top w:val="none" w:sz="0" w:space="0" w:color="auto"/>
            <w:left w:val="none" w:sz="0" w:space="0" w:color="auto"/>
            <w:bottom w:val="none" w:sz="0" w:space="0" w:color="auto"/>
            <w:right w:val="none" w:sz="0" w:space="0" w:color="auto"/>
          </w:divBdr>
        </w:div>
        <w:div w:id="1296528136">
          <w:marLeft w:val="480"/>
          <w:marRight w:val="0"/>
          <w:marTop w:val="0"/>
          <w:marBottom w:val="0"/>
          <w:divBdr>
            <w:top w:val="none" w:sz="0" w:space="0" w:color="auto"/>
            <w:left w:val="none" w:sz="0" w:space="0" w:color="auto"/>
            <w:bottom w:val="none" w:sz="0" w:space="0" w:color="auto"/>
            <w:right w:val="none" w:sz="0" w:space="0" w:color="auto"/>
          </w:divBdr>
        </w:div>
        <w:div w:id="1318651521">
          <w:marLeft w:val="480"/>
          <w:marRight w:val="0"/>
          <w:marTop w:val="0"/>
          <w:marBottom w:val="0"/>
          <w:divBdr>
            <w:top w:val="none" w:sz="0" w:space="0" w:color="auto"/>
            <w:left w:val="none" w:sz="0" w:space="0" w:color="auto"/>
            <w:bottom w:val="none" w:sz="0" w:space="0" w:color="auto"/>
            <w:right w:val="none" w:sz="0" w:space="0" w:color="auto"/>
          </w:divBdr>
        </w:div>
        <w:div w:id="1324579945">
          <w:marLeft w:val="480"/>
          <w:marRight w:val="0"/>
          <w:marTop w:val="0"/>
          <w:marBottom w:val="0"/>
          <w:divBdr>
            <w:top w:val="none" w:sz="0" w:space="0" w:color="auto"/>
            <w:left w:val="none" w:sz="0" w:space="0" w:color="auto"/>
            <w:bottom w:val="none" w:sz="0" w:space="0" w:color="auto"/>
            <w:right w:val="none" w:sz="0" w:space="0" w:color="auto"/>
          </w:divBdr>
        </w:div>
        <w:div w:id="1335107890">
          <w:marLeft w:val="480"/>
          <w:marRight w:val="0"/>
          <w:marTop w:val="0"/>
          <w:marBottom w:val="0"/>
          <w:divBdr>
            <w:top w:val="none" w:sz="0" w:space="0" w:color="auto"/>
            <w:left w:val="none" w:sz="0" w:space="0" w:color="auto"/>
            <w:bottom w:val="none" w:sz="0" w:space="0" w:color="auto"/>
            <w:right w:val="none" w:sz="0" w:space="0" w:color="auto"/>
          </w:divBdr>
        </w:div>
        <w:div w:id="1339503041">
          <w:marLeft w:val="480"/>
          <w:marRight w:val="0"/>
          <w:marTop w:val="0"/>
          <w:marBottom w:val="0"/>
          <w:divBdr>
            <w:top w:val="none" w:sz="0" w:space="0" w:color="auto"/>
            <w:left w:val="none" w:sz="0" w:space="0" w:color="auto"/>
            <w:bottom w:val="none" w:sz="0" w:space="0" w:color="auto"/>
            <w:right w:val="none" w:sz="0" w:space="0" w:color="auto"/>
          </w:divBdr>
        </w:div>
        <w:div w:id="1392848601">
          <w:marLeft w:val="480"/>
          <w:marRight w:val="0"/>
          <w:marTop w:val="0"/>
          <w:marBottom w:val="0"/>
          <w:divBdr>
            <w:top w:val="none" w:sz="0" w:space="0" w:color="auto"/>
            <w:left w:val="none" w:sz="0" w:space="0" w:color="auto"/>
            <w:bottom w:val="none" w:sz="0" w:space="0" w:color="auto"/>
            <w:right w:val="none" w:sz="0" w:space="0" w:color="auto"/>
          </w:divBdr>
        </w:div>
        <w:div w:id="1427923483">
          <w:marLeft w:val="480"/>
          <w:marRight w:val="0"/>
          <w:marTop w:val="0"/>
          <w:marBottom w:val="0"/>
          <w:divBdr>
            <w:top w:val="none" w:sz="0" w:space="0" w:color="auto"/>
            <w:left w:val="none" w:sz="0" w:space="0" w:color="auto"/>
            <w:bottom w:val="none" w:sz="0" w:space="0" w:color="auto"/>
            <w:right w:val="none" w:sz="0" w:space="0" w:color="auto"/>
          </w:divBdr>
        </w:div>
        <w:div w:id="1434664222">
          <w:marLeft w:val="480"/>
          <w:marRight w:val="0"/>
          <w:marTop w:val="0"/>
          <w:marBottom w:val="0"/>
          <w:divBdr>
            <w:top w:val="none" w:sz="0" w:space="0" w:color="auto"/>
            <w:left w:val="none" w:sz="0" w:space="0" w:color="auto"/>
            <w:bottom w:val="none" w:sz="0" w:space="0" w:color="auto"/>
            <w:right w:val="none" w:sz="0" w:space="0" w:color="auto"/>
          </w:divBdr>
        </w:div>
        <w:div w:id="1442997669">
          <w:marLeft w:val="480"/>
          <w:marRight w:val="0"/>
          <w:marTop w:val="0"/>
          <w:marBottom w:val="0"/>
          <w:divBdr>
            <w:top w:val="none" w:sz="0" w:space="0" w:color="auto"/>
            <w:left w:val="none" w:sz="0" w:space="0" w:color="auto"/>
            <w:bottom w:val="none" w:sz="0" w:space="0" w:color="auto"/>
            <w:right w:val="none" w:sz="0" w:space="0" w:color="auto"/>
          </w:divBdr>
        </w:div>
        <w:div w:id="1448936200">
          <w:marLeft w:val="480"/>
          <w:marRight w:val="0"/>
          <w:marTop w:val="0"/>
          <w:marBottom w:val="0"/>
          <w:divBdr>
            <w:top w:val="none" w:sz="0" w:space="0" w:color="auto"/>
            <w:left w:val="none" w:sz="0" w:space="0" w:color="auto"/>
            <w:bottom w:val="none" w:sz="0" w:space="0" w:color="auto"/>
            <w:right w:val="none" w:sz="0" w:space="0" w:color="auto"/>
          </w:divBdr>
        </w:div>
        <w:div w:id="1482961520">
          <w:marLeft w:val="480"/>
          <w:marRight w:val="0"/>
          <w:marTop w:val="0"/>
          <w:marBottom w:val="0"/>
          <w:divBdr>
            <w:top w:val="none" w:sz="0" w:space="0" w:color="auto"/>
            <w:left w:val="none" w:sz="0" w:space="0" w:color="auto"/>
            <w:bottom w:val="none" w:sz="0" w:space="0" w:color="auto"/>
            <w:right w:val="none" w:sz="0" w:space="0" w:color="auto"/>
          </w:divBdr>
        </w:div>
        <w:div w:id="1483037274">
          <w:marLeft w:val="480"/>
          <w:marRight w:val="0"/>
          <w:marTop w:val="0"/>
          <w:marBottom w:val="0"/>
          <w:divBdr>
            <w:top w:val="none" w:sz="0" w:space="0" w:color="auto"/>
            <w:left w:val="none" w:sz="0" w:space="0" w:color="auto"/>
            <w:bottom w:val="none" w:sz="0" w:space="0" w:color="auto"/>
            <w:right w:val="none" w:sz="0" w:space="0" w:color="auto"/>
          </w:divBdr>
        </w:div>
        <w:div w:id="1499468096">
          <w:marLeft w:val="480"/>
          <w:marRight w:val="0"/>
          <w:marTop w:val="0"/>
          <w:marBottom w:val="0"/>
          <w:divBdr>
            <w:top w:val="none" w:sz="0" w:space="0" w:color="auto"/>
            <w:left w:val="none" w:sz="0" w:space="0" w:color="auto"/>
            <w:bottom w:val="none" w:sz="0" w:space="0" w:color="auto"/>
            <w:right w:val="none" w:sz="0" w:space="0" w:color="auto"/>
          </w:divBdr>
        </w:div>
        <w:div w:id="1528715487">
          <w:marLeft w:val="480"/>
          <w:marRight w:val="0"/>
          <w:marTop w:val="0"/>
          <w:marBottom w:val="0"/>
          <w:divBdr>
            <w:top w:val="none" w:sz="0" w:space="0" w:color="auto"/>
            <w:left w:val="none" w:sz="0" w:space="0" w:color="auto"/>
            <w:bottom w:val="none" w:sz="0" w:space="0" w:color="auto"/>
            <w:right w:val="none" w:sz="0" w:space="0" w:color="auto"/>
          </w:divBdr>
        </w:div>
        <w:div w:id="1535578891">
          <w:marLeft w:val="480"/>
          <w:marRight w:val="0"/>
          <w:marTop w:val="0"/>
          <w:marBottom w:val="0"/>
          <w:divBdr>
            <w:top w:val="none" w:sz="0" w:space="0" w:color="auto"/>
            <w:left w:val="none" w:sz="0" w:space="0" w:color="auto"/>
            <w:bottom w:val="none" w:sz="0" w:space="0" w:color="auto"/>
            <w:right w:val="none" w:sz="0" w:space="0" w:color="auto"/>
          </w:divBdr>
        </w:div>
        <w:div w:id="1637251133">
          <w:marLeft w:val="480"/>
          <w:marRight w:val="0"/>
          <w:marTop w:val="0"/>
          <w:marBottom w:val="0"/>
          <w:divBdr>
            <w:top w:val="none" w:sz="0" w:space="0" w:color="auto"/>
            <w:left w:val="none" w:sz="0" w:space="0" w:color="auto"/>
            <w:bottom w:val="none" w:sz="0" w:space="0" w:color="auto"/>
            <w:right w:val="none" w:sz="0" w:space="0" w:color="auto"/>
          </w:divBdr>
        </w:div>
        <w:div w:id="1766266724">
          <w:marLeft w:val="480"/>
          <w:marRight w:val="0"/>
          <w:marTop w:val="0"/>
          <w:marBottom w:val="0"/>
          <w:divBdr>
            <w:top w:val="none" w:sz="0" w:space="0" w:color="auto"/>
            <w:left w:val="none" w:sz="0" w:space="0" w:color="auto"/>
            <w:bottom w:val="none" w:sz="0" w:space="0" w:color="auto"/>
            <w:right w:val="none" w:sz="0" w:space="0" w:color="auto"/>
          </w:divBdr>
        </w:div>
        <w:div w:id="1844280905">
          <w:marLeft w:val="480"/>
          <w:marRight w:val="0"/>
          <w:marTop w:val="0"/>
          <w:marBottom w:val="0"/>
          <w:divBdr>
            <w:top w:val="none" w:sz="0" w:space="0" w:color="auto"/>
            <w:left w:val="none" w:sz="0" w:space="0" w:color="auto"/>
            <w:bottom w:val="none" w:sz="0" w:space="0" w:color="auto"/>
            <w:right w:val="none" w:sz="0" w:space="0" w:color="auto"/>
          </w:divBdr>
        </w:div>
        <w:div w:id="1851603697">
          <w:marLeft w:val="480"/>
          <w:marRight w:val="0"/>
          <w:marTop w:val="0"/>
          <w:marBottom w:val="0"/>
          <w:divBdr>
            <w:top w:val="none" w:sz="0" w:space="0" w:color="auto"/>
            <w:left w:val="none" w:sz="0" w:space="0" w:color="auto"/>
            <w:bottom w:val="none" w:sz="0" w:space="0" w:color="auto"/>
            <w:right w:val="none" w:sz="0" w:space="0" w:color="auto"/>
          </w:divBdr>
        </w:div>
        <w:div w:id="1871334619">
          <w:marLeft w:val="480"/>
          <w:marRight w:val="0"/>
          <w:marTop w:val="0"/>
          <w:marBottom w:val="0"/>
          <w:divBdr>
            <w:top w:val="none" w:sz="0" w:space="0" w:color="auto"/>
            <w:left w:val="none" w:sz="0" w:space="0" w:color="auto"/>
            <w:bottom w:val="none" w:sz="0" w:space="0" w:color="auto"/>
            <w:right w:val="none" w:sz="0" w:space="0" w:color="auto"/>
          </w:divBdr>
        </w:div>
        <w:div w:id="1901593944">
          <w:marLeft w:val="480"/>
          <w:marRight w:val="0"/>
          <w:marTop w:val="0"/>
          <w:marBottom w:val="0"/>
          <w:divBdr>
            <w:top w:val="none" w:sz="0" w:space="0" w:color="auto"/>
            <w:left w:val="none" w:sz="0" w:space="0" w:color="auto"/>
            <w:bottom w:val="none" w:sz="0" w:space="0" w:color="auto"/>
            <w:right w:val="none" w:sz="0" w:space="0" w:color="auto"/>
          </w:divBdr>
        </w:div>
        <w:div w:id="2002078267">
          <w:marLeft w:val="480"/>
          <w:marRight w:val="0"/>
          <w:marTop w:val="0"/>
          <w:marBottom w:val="0"/>
          <w:divBdr>
            <w:top w:val="none" w:sz="0" w:space="0" w:color="auto"/>
            <w:left w:val="none" w:sz="0" w:space="0" w:color="auto"/>
            <w:bottom w:val="none" w:sz="0" w:space="0" w:color="auto"/>
            <w:right w:val="none" w:sz="0" w:space="0" w:color="auto"/>
          </w:divBdr>
        </w:div>
        <w:div w:id="2010520793">
          <w:marLeft w:val="480"/>
          <w:marRight w:val="0"/>
          <w:marTop w:val="0"/>
          <w:marBottom w:val="0"/>
          <w:divBdr>
            <w:top w:val="none" w:sz="0" w:space="0" w:color="auto"/>
            <w:left w:val="none" w:sz="0" w:space="0" w:color="auto"/>
            <w:bottom w:val="none" w:sz="0" w:space="0" w:color="auto"/>
            <w:right w:val="none" w:sz="0" w:space="0" w:color="auto"/>
          </w:divBdr>
        </w:div>
        <w:div w:id="2043558326">
          <w:marLeft w:val="480"/>
          <w:marRight w:val="0"/>
          <w:marTop w:val="0"/>
          <w:marBottom w:val="0"/>
          <w:divBdr>
            <w:top w:val="none" w:sz="0" w:space="0" w:color="auto"/>
            <w:left w:val="none" w:sz="0" w:space="0" w:color="auto"/>
            <w:bottom w:val="none" w:sz="0" w:space="0" w:color="auto"/>
            <w:right w:val="none" w:sz="0" w:space="0" w:color="auto"/>
          </w:divBdr>
        </w:div>
        <w:div w:id="2044937458">
          <w:marLeft w:val="480"/>
          <w:marRight w:val="0"/>
          <w:marTop w:val="0"/>
          <w:marBottom w:val="0"/>
          <w:divBdr>
            <w:top w:val="none" w:sz="0" w:space="0" w:color="auto"/>
            <w:left w:val="none" w:sz="0" w:space="0" w:color="auto"/>
            <w:bottom w:val="none" w:sz="0" w:space="0" w:color="auto"/>
            <w:right w:val="none" w:sz="0" w:space="0" w:color="auto"/>
          </w:divBdr>
        </w:div>
        <w:div w:id="2131968982">
          <w:marLeft w:val="480"/>
          <w:marRight w:val="0"/>
          <w:marTop w:val="0"/>
          <w:marBottom w:val="0"/>
          <w:divBdr>
            <w:top w:val="none" w:sz="0" w:space="0" w:color="auto"/>
            <w:left w:val="none" w:sz="0" w:space="0" w:color="auto"/>
            <w:bottom w:val="none" w:sz="0" w:space="0" w:color="auto"/>
            <w:right w:val="none" w:sz="0" w:space="0" w:color="auto"/>
          </w:divBdr>
        </w:div>
        <w:div w:id="2135637768">
          <w:marLeft w:val="480"/>
          <w:marRight w:val="0"/>
          <w:marTop w:val="0"/>
          <w:marBottom w:val="0"/>
          <w:divBdr>
            <w:top w:val="none" w:sz="0" w:space="0" w:color="auto"/>
            <w:left w:val="none" w:sz="0" w:space="0" w:color="auto"/>
            <w:bottom w:val="none" w:sz="0" w:space="0" w:color="auto"/>
            <w:right w:val="none" w:sz="0" w:space="0" w:color="auto"/>
          </w:divBdr>
        </w:div>
        <w:div w:id="2135709166">
          <w:marLeft w:val="480"/>
          <w:marRight w:val="0"/>
          <w:marTop w:val="0"/>
          <w:marBottom w:val="0"/>
          <w:divBdr>
            <w:top w:val="none" w:sz="0" w:space="0" w:color="auto"/>
            <w:left w:val="none" w:sz="0" w:space="0" w:color="auto"/>
            <w:bottom w:val="none" w:sz="0" w:space="0" w:color="auto"/>
            <w:right w:val="none" w:sz="0" w:space="0" w:color="auto"/>
          </w:divBdr>
        </w:div>
        <w:div w:id="2142572718">
          <w:marLeft w:val="480"/>
          <w:marRight w:val="0"/>
          <w:marTop w:val="0"/>
          <w:marBottom w:val="0"/>
          <w:divBdr>
            <w:top w:val="none" w:sz="0" w:space="0" w:color="auto"/>
            <w:left w:val="none" w:sz="0" w:space="0" w:color="auto"/>
            <w:bottom w:val="none" w:sz="0" w:space="0" w:color="auto"/>
            <w:right w:val="none" w:sz="0" w:space="0" w:color="auto"/>
          </w:divBdr>
        </w:div>
      </w:divsChild>
    </w:div>
    <w:div w:id="21323614">
      <w:bodyDiv w:val="1"/>
      <w:marLeft w:val="0"/>
      <w:marRight w:val="0"/>
      <w:marTop w:val="0"/>
      <w:marBottom w:val="0"/>
      <w:divBdr>
        <w:top w:val="none" w:sz="0" w:space="0" w:color="auto"/>
        <w:left w:val="none" w:sz="0" w:space="0" w:color="auto"/>
        <w:bottom w:val="none" w:sz="0" w:space="0" w:color="auto"/>
        <w:right w:val="none" w:sz="0" w:space="0" w:color="auto"/>
      </w:divBdr>
      <w:divsChild>
        <w:div w:id="19936547">
          <w:marLeft w:val="480"/>
          <w:marRight w:val="0"/>
          <w:marTop w:val="0"/>
          <w:marBottom w:val="0"/>
          <w:divBdr>
            <w:top w:val="none" w:sz="0" w:space="0" w:color="auto"/>
            <w:left w:val="none" w:sz="0" w:space="0" w:color="auto"/>
            <w:bottom w:val="none" w:sz="0" w:space="0" w:color="auto"/>
            <w:right w:val="none" w:sz="0" w:space="0" w:color="auto"/>
          </w:divBdr>
        </w:div>
        <w:div w:id="20085624">
          <w:marLeft w:val="480"/>
          <w:marRight w:val="0"/>
          <w:marTop w:val="0"/>
          <w:marBottom w:val="0"/>
          <w:divBdr>
            <w:top w:val="none" w:sz="0" w:space="0" w:color="auto"/>
            <w:left w:val="none" w:sz="0" w:space="0" w:color="auto"/>
            <w:bottom w:val="none" w:sz="0" w:space="0" w:color="auto"/>
            <w:right w:val="none" w:sz="0" w:space="0" w:color="auto"/>
          </w:divBdr>
        </w:div>
        <w:div w:id="66194463">
          <w:marLeft w:val="480"/>
          <w:marRight w:val="0"/>
          <w:marTop w:val="0"/>
          <w:marBottom w:val="0"/>
          <w:divBdr>
            <w:top w:val="none" w:sz="0" w:space="0" w:color="auto"/>
            <w:left w:val="none" w:sz="0" w:space="0" w:color="auto"/>
            <w:bottom w:val="none" w:sz="0" w:space="0" w:color="auto"/>
            <w:right w:val="none" w:sz="0" w:space="0" w:color="auto"/>
          </w:divBdr>
        </w:div>
        <w:div w:id="66274061">
          <w:marLeft w:val="480"/>
          <w:marRight w:val="0"/>
          <w:marTop w:val="0"/>
          <w:marBottom w:val="0"/>
          <w:divBdr>
            <w:top w:val="none" w:sz="0" w:space="0" w:color="auto"/>
            <w:left w:val="none" w:sz="0" w:space="0" w:color="auto"/>
            <w:bottom w:val="none" w:sz="0" w:space="0" w:color="auto"/>
            <w:right w:val="none" w:sz="0" w:space="0" w:color="auto"/>
          </w:divBdr>
        </w:div>
        <w:div w:id="78605009">
          <w:marLeft w:val="480"/>
          <w:marRight w:val="0"/>
          <w:marTop w:val="0"/>
          <w:marBottom w:val="0"/>
          <w:divBdr>
            <w:top w:val="none" w:sz="0" w:space="0" w:color="auto"/>
            <w:left w:val="none" w:sz="0" w:space="0" w:color="auto"/>
            <w:bottom w:val="none" w:sz="0" w:space="0" w:color="auto"/>
            <w:right w:val="none" w:sz="0" w:space="0" w:color="auto"/>
          </w:divBdr>
        </w:div>
        <w:div w:id="98916472">
          <w:marLeft w:val="480"/>
          <w:marRight w:val="0"/>
          <w:marTop w:val="0"/>
          <w:marBottom w:val="0"/>
          <w:divBdr>
            <w:top w:val="none" w:sz="0" w:space="0" w:color="auto"/>
            <w:left w:val="none" w:sz="0" w:space="0" w:color="auto"/>
            <w:bottom w:val="none" w:sz="0" w:space="0" w:color="auto"/>
            <w:right w:val="none" w:sz="0" w:space="0" w:color="auto"/>
          </w:divBdr>
        </w:div>
        <w:div w:id="132794304">
          <w:marLeft w:val="480"/>
          <w:marRight w:val="0"/>
          <w:marTop w:val="0"/>
          <w:marBottom w:val="0"/>
          <w:divBdr>
            <w:top w:val="none" w:sz="0" w:space="0" w:color="auto"/>
            <w:left w:val="none" w:sz="0" w:space="0" w:color="auto"/>
            <w:bottom w:val="none" w:sz="0" w:space="0" w:color="auto"/>
            <w:right w:val="none" w:sz="0" w:space="0" w:color="auto"/>
          </w:divBdr>
        </w:div>
        <w:div w:id="175582256">
          <w:marLeft w:val="480"/>
          <w:marRight w:val="0"/>
          <w:marTop w:val="0"/>
          <w:marBottom w:val="0"/>
          <w:divBdr>
            <w:top w:val="none" w:sz="0" w:space="0" w:color="auto"/>
            <w:left w:val="none" w:sz="0" w:space="0" w:color="auto"/>
            <w:bottom w:val="none" w:sz="0" w:space="0" w:color="auto"/>
            <w:right w:val="none" w:sz="0" w:space="0" w:color="auto"/>
          </w:divBdr>
        </w:div>
        <w:div w:id="191382223">
          <w:marLeft w:val="480"/>
          <w:marRight w:val="0"/>
          <w:marTop w:val="0"/>
          <w:marBottom w:val="0"/>
          <w:divBdr>
            <w:top w:val="none" w:sz="0" w:space="0" w:color="auto"/>
            <w:left w:val="none" w:sz="0" w:space="0" w:color="auto"/>
            <w:bottom w:val="none" w:sz="0" w:space="0" w:color="auto"/>
            <w:right w:val="none" w:sz="0" w:space="0" w:color="auto"/>
          </w:divBdr>
        </w:div>
        <w:div w:id="192109901">
          <w:marLeft w:val="480"/>
          <w:marRight w:val="0"/>
          <w:marTop w:val="0"/>
          <w:marBottom w:val="0"/>
          <w:divBdr>
            <w:top w:val="none" w:sz="0" w:space="0" w:color="auto"/>
            <w:left w:val="none" w:sz="0" w:space="0" w:color="auto"/>
            <w:bottom w:val="none" w:sz="0" w:space="0" w:color="auto"/>
            <w:right w:val="none" w:sz="0" w:space="0" w:color="auto"/>
          </w:divBdr>
        </w:div>
        <w:div w:id="267546988">
          <w:marLeft w:val="480"/>
          <w:marRight w:val="0"/>
          <w:marTop w:val="0"/>
          <w:marBottom w:val="0"/>
          <w:divBdr>
            <w:top w:val="none" w:sz="0" w:space="0" w:color="auto"/>
            <w:left w:val="none" w:sz="0" w:space="0" w:color="auto"/>
            <w:bottom w:val="none" w:sz="0" w:space="0" w:color="auto"/>
            <w:right w:val="none" w:sz="0" w:space="0" w:color="auto"/>
          </w:divBdr>
        </w:div>
        <w:div w:id="283312379">
          <w:marLeft w:val="480"/>
          <w:marRight w:val="0"/>
          <w:marTop w:val="0"/>
          <w:marBottom w:val="0"/>
          <w:divBdr>
            <w:top w:val="none" w:sz="0" w:space="0" w:color="auto"/>
            <w:left w:val="none" w:sz="0" w:space="0" w:color="auto"/>
            <w:bottom w:val="none" w:sz="0" w:space="0" w:color="auto"/>
            <w:right w:val="none" w:sz="0" w:space="0" w:color="auto"/>
          </w:divBdr>
        </w:div>
        <w:div w:id="296571975">
          <w:marLeft w:val="480"/>
          <w:marRight w:val="0"/>
          <w:marTop w:val="0"/>
          <w:marBottom w:val="0"/>
          <w:divBdr>
            <w:top w:val="none" w:sz="0" w:space="0" w:color="auto"/>
            <w:left w:val="none" w:sz="0" w:space="0" w:color="auto"/>
            <w:bottom w:val="none" w:sz="0" w:space="0" w:color="auto"/>
            <w:right w:val="none" w:sz="0" w:space="0" w:color="auto"/>
          </w:divBdr>
        </w:div>
        <w:div w:id="309209582">
          <w:marLeft w:val="480"/>
          <w:marRight w:val="0"/>
          <w:marTop w:val="0"/>
          <w:marBottom w:val="0"/>
          <w:divBdr>
            <w:top w:val="none" w:sz="0" w:space="0" w:color="auto"/>
            <w:left w:val="none" w:sz="0" w:space="0" w:color="auto"/>
            <w:bottom w:val="none" w:sz="0" w:space="0" w:color="auto"/>
            <w:right w:val="none" w:sz="0" w:space="0" w:color="auto"/>
          </w:divBdr>
        </w:div>
        <w:div w:id="316111845">
          <w:marLeft w:val="480"/>
          <w:marRight w:val="0"/>
          <w:marTop w:val="0"/>
          <w:marBottom w:val="0"/>
          <w:divBdr>
            <w:top w:val="none" w:sz="0" w:space="0" w:color="auto"/>
            <w:left w:val="none" w:sz="0" w:space="0" w:color="auto"/>
            <w:bottom w:val="none" w:sz="0" w:space="0" w:color="auto"/>
            <w:right w:val="none" w:sz="0" w:space="0" w:color="auto"/>
          </w:divBdr>
        </w:div>
        <w:div w:id="377437618">
          <w:marLeft w:val="480"/>
          <w:marRight w:val="0"/>
          <w:marTop w:val="0"/>
          <w:marBottom w:val="0"/>
          <w:divBdr>
            <w:top w:val="none" w:sz="0" w:space="0" w:color="auto"/>
            <w:left w:val="none" w:sz="0" w:space="0" w:color="auto"/>
            <w:bottom w:val="none" w:sz="0" w:space="0" w:color="auto"/>
            <w:right w:val="none" w:sz="0" w:space="0" w:color="auto"/>
          </w:divBdr>
        </w:div>
        <w:div w:id="382487921">
          <w:marLeft w:val="480"/>
          <w:marRight w:val="0"/>
          <w:marTop w:val="0"/>
          <w:marBottom w:val="0"/>
          <w:divBdr>
            <w:top w:val="none" w:sz="0" w:space="0" w:color="auto"/>
            <w:left w:val="none" w:sz="0" w:space="0" w:color="auto"/>
            <w:bottom w:val="none" w:sz="0" w:space="0" w:color="auto"/>
            <w:right w:val="none" w:sz="0" w:space="0" w:color="auto"/>
          </w:divBdr>
        </w:div>
        <w:div w:id="410395662">
          <w:marLeft w:val="480"/>
          <w:marRight w:val="0"/>
          <w:marTop w:val="0"/>
          <w:marBottom w:val="0"/>
          <w:divBdr>
            <w:top w:val="none" w:sz="0" w:space="0" w:color="auto"/>
            <w:left w:val="none" w:sz="0" w:space="0" w:color="auto"/>
            <w:bottom w:val="none" w:sz="0" w:space="0" w:color="auto"/>
            <w:right w:val="none" w:sz="0" w:space="0" w:color="auto"/>
          </w:divBdr>
        </w:div>
        <w:div w:id="457454139">
          <w:marLeft w:val="480"/>
          <w:marRight w:val="0"/>
          <w:marTop w:val="0"/>
          <w:marBottom w:val="0"/>
          <w:divBdr>
            <w:top w:val="none" w:sz="0" w:space="0" w:color="auto"/>
            <w:left w:val="none" w:sz="0" w:space="0" w:color="auto"/>
            <w:bottom w:val="none" w:sz="0" w:space="0" w:color="auto"/>
            <w:right w:val="none" w:sz="0" w:space="0" w:color="auto"/>
          </w:divBdr>
        </w:div>
        <w:div w:id="504442131">
          <w:marLeft w:val="480"/>
          <w:marRight w:val="0"/>
          <w:marTop w:val="0"/>
          <w:marBottom w:val="0"/>
          <w:divBdr>
            <w:top w:val="none" w:sz="0" w:space="0" w:color="auto"/>
            <w:left w:val="none" w:sz="0" w:space="0" w:color="auto"/>
            <w:bottom w:val="none" w:sz="0" w:space="0" w:color="auto"/>
            <w:right w:val="none" w:sz="0" w:space="0" w:color="auto"/>
          </w:divBdr>
        </w:div>
        <w:div w:id="508761208">
          <w:marLeft w:val="480"/>
          <w:marRight w:val="0"/>
          <w:marTop w:val="0"/>
          <w:marBottom w:val="0"/>
          <w:divBdr>
            <w:top w:val="none" w:sz="0" w:space="0" w:color="auto"/>
            <w:left w:val="none" w:sz="0" w:space="0" w:color="auto"/>
            <w:bottom w:val="none" w:sz="0" w:space="0" w:color="auto"/>
            <w:right w:val="none" w:sz="0" w:space="0" w:color="auto"/>
          </w:divBdr>
        </w:div>
        <w:div w:id="528956413">
          <w:marLeft w:val="480"/>
          <w:marRight w:val="0"/>
          <w:marTop w:val="0"/>
          <w:marBottom w:val="0"/>
          <w:divBdr>
            <w:top w:val="none" w:sz="0" w:space="0" w:color="auto"/>
            <w:left w:val="none" w:sz="0" w:space="0" w:color="auto"/>
            <w:bottom w:val="none" w:sz="0" w:space="0" w:color="auto"/>
            <w:right w:val="none" w:sz="0" w:space="0" w:color="auto"/>
          </w:divBdr>
        </w:div>
        <w:div w:id="538855651">
          <w:marLeft w:val="480"/>
          <w:marRight w:val="0"/>
          <w:marTop w:val="0"/>
          <w:marBottom w:val="0"/>
          <w:divBdr>
            <w:top w:val="none" w:sz="0" w:space="0" w:color="auto"/>
            <w:left w:val="none" w:sz="0" w:space="0" w:color="auto"/>
            <w:bottom w:val="none" w:sz="0" w:space="0" w:color="auto"/>
            <w:right w:val="none" w:sz="0" w:space="0" w:color="auto"/>
          </w:divBdr>
        </w:div>
        <w:div w:id="592057015">
          <w:marLeft w:val="480"/>
          <w:marRight w:val="0"/>
          <w:marTop w:val="0"/>
          <w:marBottom w:val="0"/>
          <w:divBdr>
            <w:top w:val="none" w:sz="0" w:space="0" w:color="auto"/>
            <w:left w:val="none" w:sz="0" w:space="0" w:color="auto"/>
            <w:bottom w:val="none" w:sz="0" w:space="0" w:color="auto"/>
            <w:right w:val="none" w:sz="0" w:space="0" w:color="auto"/>
          </w:divBdr>
        </w:div>
        <w:div w:id="631520063">
          <w:marLeft w:val="480"/>
          <w:marRight w:val="0"/>
          <w:marTop w:val="0"/>
          <w:marBottom w:val="0"/>
          <w:divBdr>
            <w:top w:val="none" w:sz="0" w:space="0" w:color="auto"/>
            <w:left w:val="none" w:sz="0" w:space="0" w:color="auto"/>
            <w:bottom w:val="none" w:sz="0" w:space="0" w:color="auto"/>
            <w:right w:val="none" w:sz="0" w:space="0" w:color="auto"/>
          </w:divBdr>
        </w:div>
        <w:div w:id="635794278">
          <w:marLeft w:val="480"/>
          <w:marRight w:val="0"/>
          <w:marTop w:val="0"/>
          <w:marBottom w:val="0"/>
          <w:divBdr>
            <w:top w:val="none" w:sz="0" w:space="0" w:color="auto"/>
            <w:left w:val="none" w:sz="0" w:space="0" w:color="auto"/>
            <w:bottom w:val="none" w:sz="0" w:space="0" w:color="auto"/>
            <w:right w:val="none" w:sz="0" w:space="0" w:color="auto"/>
          </w:divBdr>
        </w:div>
        <w:div w:id="639841532">
          <w:marLeft w:val="480"/>
          <w:marRight w:val="0"/>
          <w:marTop w:val="0"/>
          <w:marBottom w:val="0"/>
          <w:divBdr>
            <w:top w:val="none" w:sz="0" w:space="0" w:color="auto"/>
            <w:left w:val="none" w:sz="0" w:space="0" w:color="auto"/>
            <w:bottom w:val="none" w:sz="0" w:space="0" w:color="auto"/>
            <w:right w:val="none" w:sz="0" w:space="0" w:color="auto"/>
          </w:divBdr>
        </w:div>
        <w:div w:id="641422162">
          <w:marLeft w:val="480"/>
          <w:marRight w:val="0"/>
          <w:marTop w:val="0"/>
          <w:marBottom w:val="0"/>
          <w:divBdr>
            <w:top w:val="none" w:sz="0" w:space="0" w:color="auto"/>
            <w:left w:val="none" w:sz="0" w:space="0" w:color="auto"/>
            <w:bottom w:val="none" w:sz="0" w:space="0" w:color="auto"/>
            <w:right w:val="none" w:sz="0" w:space="0" w:color="auto"/>
          </w:divBdr>
        </w:div>
        <w:div w:id="658968489">
          <w:marLeft w:val="480"/>
          <w:marRight w:val="0"/>
          <w:marTop w:val="0"/>
          <w:marBottom w:val="0"/>
          <w:divBdr>
            <w:top w:val="none" w:sz="0" w:space="0" w:color="auto"/>
            <w:left w:val="none" w:sz="0" w:space="0" w:color="auto"/>
            <w:bottom w:val="none" w:sz="0" w:space="0" w:color="auto"/>
            <w:right w:val="none" w:sz="0" w:space="0" w:color="auto"/>
          </w:divBdr>
        </w:div>
        <w:div w:id="733118147">
          <w:marLeft w:val="480"/>
          <w:marRight w:val="0"/>
          <w:marTop w:val="0"/>
          <w:marBottom w:val="0"/>
          <w:divBdr>
            <w:top w:val="none" w:sz="0" w:space="0" w:color="auto"/>
            <w:left w:val="none" w:sz="0" w:space="0" w:color="auto"/>
            <w:bottom w:val="none" w:sz="0" w:space="0" w:color="auto"/>
            <w:right w:val="none" w:sz="0" w:space="0" w:color="auto"/>
          </w:divBdr>
        </w:div>
        <w:div w:id="740638377">
          <w:marLeft w:val="480"/>
          <w:marRight w:val="0"/>
          <w:marTop w:val="0"/>
          <w:marBottom w:val="0"/>
          <w:divBdr>
            <w:top w:val="none" w:sz="0" w:space="0" w:color="auto"/>
            <w:left w:val="none" w:sz="0" w:space="0" w:color="auto"/>
            <w:bottom w:val="none" w:sz="0" w:space="0" w:color="auto"/>
            <w:right w:val="none" w:sz="0" w:space="0" w:color="auto"/>
          </w:divBdr>
        </w:div>
        <w:div w:id="759519959">
          <w:marLeft w:val="480"/>
          <w:marRight w:val="0"/>
          <w:marTop w:val="0"/>
          <w:marBottom w:val="0"/>
          <w:divBdr>
            <w:top w:val="none" w:sz="0" w:space="0" w:color="auto"/>
            <w:left w:val="none" w:sz="0" w:space="0" w:color="auto"/>
            <w:bottom w:val="none" w:sz="0" w:space="0" w:color="auto"/>
            <w:right w:val="none" w:sz="0" w:space="0" w:color="auto"/>
          </w:divBdr>
        </w:div>
        <w:div w:id="777453613">
          <w:marLeft w:val="480"/>
          <w:marRight w:val="0"/>
          <w:marTop w:val="0"/>
          <w:marBottom w:val="0"/>
          <w:divBdr>
            <w:top w:val="none" w:sz="0" w:space="0" w:color="auto"/>
            <w:left w:val="none" w:sz="0" w:space="0" w:color="auto"/>
            <w:bottom w:val="none" w:sz="0" w:space="0" w:color="auto"/>
            <w:right w:val="none" w:sz="0" w:space="0" w:color="auto"/>
          </w:divBdr>
        </w:div>
        <w:div w:id="812478408">
          <w:marLeft w:val="480"/>
          <w:marRight w:val="0"/>
          <w:marTop w:val="0"/>
          <w:marBottom w:val="0"/>
          <w:divBdr>
            <w:top w:val="none" w:sz="0" w:space="0" w:color="auto"/>
            <w:left w:val="none" w:sz="0" w:space="0" w:color="auto"/>
            <w:bottom w:val="none" w:sz="0" w:space="0" w:color="auto"/>
            <w:right w:val="none" w:sz="0" w:space="0" w:color="auto"/>
          </w:divBdr>
        </w:div>
        <w:div w:id="851410006">
          <w:marLeft w:val="480"/>
          <w:marRight w:val="0"/>
          <w:marTop w:val="0"/>
          <w:marBottom w:val="0"/>
          <w:divBdr>
            <w:top w:val="none" w:sz="0" w:space="0" w:color="auto"/>
            <w:left w:val="none" w:sz="0" w:space="0" w:color="auto"/>
            <w:bottom w:val="none" w:sz="0" w:space="0" w:color="auto"/>
            <w:right w:val="none" w:sz="0" w:space="0" w:color="auto"/>
          </w:divBdr>
        </w:div>
        <w:div w:id="878668411">
          <w:marLeft w:val="480"/>
          <w:marRight w:val="0"/>
          <w:marTop w:val="0"/>
          <w:marBottom w:val="0"/>
          <w:divBdr>
            <w:top w:val="none" w:sz="0" w:space="0" w:color="auto"/>
            <w:left w:val="none" w:sz="0" w:space="0" w:color="auto"/>
            <w:bottom w:val="none" w:sz="0" w:space="0" w:color="auto"/>
            <w:right w:val="none" w:sz="0" w:space="0" w:color="auto"/>
          </w:divBdr>
        </w:div>
        <w:div w:id="903838622">
          <w:marLeft w:val="480"/>
          <w:marRight w:val="0"/>
          <w:marTop w:val="0"/>
          <w:marBottom w:val="0"/>
          <w:divBdr>
            <w:top w:val="none" w:sz="0" w:space="0" w:color="auto"/>
            <w:left w:val="none" w:sz="0" w:space="0" w:color="auto"/>
            <w:bottom w:val="none" w:sz="0" w:space="0" w:color="auto"/>
            <w:right w:val="none" w:sz="0" w:space="0" w:color="auto"/>
          </w:divBdr>
        </w:div>
        <w:div w:id="941373699">
          <w:marLeft w:val="480"/>
          <w:marRight w:val="0"/>
          <w:marTop w:val="0"/>
          <w:marBottom w:val="0"/>
          <w:divBdr>
            <w:top w:val="none" w:sz="0" w:space="0" w:color="auto"/>
            <w:left w:val="none" w:sz="0" w:space="0" w:color="auto"/>
            <w:bottom w:val="none" w:sz="0" w:space="0" w:color="auto"/>
            <w:right w:val="none" w:sz="0" w:space="0" w:color="auto"/>
          </w:divBdr>
        </w:div>
        <w:div w:id="948699876">
          <w:marLeft w:val="480"/>
          <w:marRight w:val="0"/>
          <w:marTop w:val="0"/>
          <w:marBottom w:val="0"/>
          <w:divBdr>
            <w:top w:val="none" w:sz="0" w:space="0" w:color="auto"/>
            <w:left w:val="none" w:sz="0" w:space="0" w:color="auto"/>
            <w:bottom w:val="none" w:sz="0" w:space="0" w:color="auto"/>
            <w:right w:val="none" w:sz="0" w:space="0" w:color="auto"/>
          </w:divBdr>
        </w:div>
        <w:div w:id="977732417">
          <w:marLeft w:val="480"/>
          <w:marRight w:val="0"/>
          <w:marTop w:val="0"/>
          <w:marBottom w:val="0"/>
          <w:divBdr>
            <w:top w:val="none" w:sz="0" w:space="0" w:color="auto"/>
            <w:left w:val="none" w:sz="0" w:space="0" w:color="auto"/>
            <w:bottom w:val="none" w:sz="0" w:space="0" w:color="auto"/>
            <w:right w:val="none" w:sz="0" w:space="0" w:color="auto"/>
          </w:divBdr>
        </w:div>
        <w:div w:id="982200915">
          <w:marLeft w:val="480"/>
          <w:marRight w:val="0"/>
          <w:marTop w:val="0"/>
          <w:marBottom w:val="0"/>
          <w:divBdr>
            <w:top w:val="none" w:sz="0" w:space="0" w:color="auto"/>
            <w:left w:val="none" w:sz="0" w:space="0" w:color="auto"/>
            <w:bottom w:val="none" w:sz="0" w:space="0" w:color="auto"/>
            <w:right w:val="none" w:sz="0" w:space="0" w:color="auto"/>
          </w:divBdr>
        </w:div>
        <w:div w:id="1017275499">
          <w:marLeft w:val="480"/>
          <w:marRight w:val="0"/>
          <w:marTop w:val="0"/>
          <w:marBottom w:val="0"/>
          <w:divBdr>
            <w:top w:val="none" w:sz="0" w:space="0" w:color="auto"/>
            <w:left w:val="none" w:sz="0" w:space="0" w:color="auto"/>
            <w:bottom w:val="none" w:sz="0" w:space="0" w:color="auto"/>
            <w:right w:val="none" w:sz="0" w:space="0" w:color="auto"/>
          </w:divBdr>
        </w:div>
        <w:div w:id="1067413240">
          <w:marLeft w:val="480"/>
          <w:marRight w:val="0"/>
          <w:marTop w:val="0"/>
          <w:marBottom w:val="0"/>
          <w:divBdr>
            <w:top w:val="none" w:sz="0" w:space="0" w:color="auto"/>
            <w:left w:val="none" w:sz="0" w:space="0" w:color="auto"/>
            <w:bottom w:val="none" w:sz="0" w:space="0" w:color="auto"/>
            <w:right w:val="none" w:sz="0" w:space="0" w:color="auto"/>
          </w:divBdr>
        </w:div>
        <w:div w:id="1078744861">
          <w:marLeft w:val="480"/>
          <w:marRight w:val="0"/>
          <w:marTop w:val="0"/>
          <w:marBottom w:val="0"/>
          <w:divBdr>
            <w:top w:val="none" w:sz="0" w:space="0" w:color="auto"/>
            <w:left w:val="none" w:sz="0" w:space="0" w:color="auto"/>
            <w:bottom w:val="none" w:sz="0" w:space="0" w:color="auto"/>
            <w:right w:val="none" w:sz="0" w:space="0" w:color="auto"/>
          </w:divBdr>
        </w:div>
        <w:div w:id="1160388134">
          <w:marLeft w:val="480"/>
          <w:marRight w:val="0"/>
          <w:marTop w:val="0"/>
          <w:marBottom w:val="0"/>
          <w:divBdr>
            <w:top w:val="none" w:sz="0" w:space="0" w:color="auto"/>
            <w:left w:val="none" w:sz="0" w:space="0" w:color="auto"/>
            <w:bottom w:val="none" w:sz="0" w:space="0" w:color="auto"/>
            <w:right w:val="none" w:sz="0" w:space="0" w:color="auto"/>
          </w:divBdr>
        </w:div>
        <w:div w:id="1186285480">
          <w:marLeft w:val="480"/>
          <w:marRight w:val="0"/>
          <w:marTop w:val="0"/>
          <w:marBottom w:val="0"/>
          <w:divBdr>
            <w:top w:val="none" w:sz="0" w:space="0" w:color="auto"/>
            <w:left w:val="none" w:sz="0" w:space="0" w:color="auto"/>
            <w:bottom w:val="none" w:sz="0" w:space="0" w:color="auto"/>
            <w:right w:val="none" w:sz="0" w:space="0" w:color="auto"/>
          </w:divBdr>
        </w:div>
        <w:div w:id="1197620705">
          <w:marLeft w:val="480"/>
          <w:marRight w:val="0"/>
          <w:marTop w:val="0"/>
          <w:marBottom w:val="0"/>
          <w:divBdr>
            <w:top w:val="none" w:sz="0" w:space="0" w:color="auto"/>
            <w:left w:val="none" w:sz="0" w:space="0" w:color="auto"/>
            <w:bottom w:val="none" w:sz="0" w:space="0" w:color="auto"/>
            <w:right w:val="none" w:sz="0" w:space="0" w:color="auto"/>
          </w:divBdr>
        </w:div>
        <w:div w:id="1197932648">
          <w:marLeft w:val="480"/>
          <w:marRight w:val="0"/>
          <w:marTop w:val="0"/>
          <w:marBottom w:val="0"/>
          <w:divBdr>
            <w:top w:val="none" w:sz="0" w:space="0" w:color="auto"/>
            <w:left w:val="none" w:sz="0" w:space="0" w:color="auto"/>
            <w:bottom w:val="none" w:sz="0" w:space="0" w:color="auto"/>
            <w:right w:val="none" w:sz="0" w:space="0" w:color="auto"/>
          </w:divBdr>
        </w:div>
        <w:div w:id="1206866140">
          <w:marLeft w:val="480"/>
          <w:marRight w:val="0"/>
          <w:marTop w:val="0"/>
          <w:marBottom w:val="0"/>
          <w:divBdr>
            <w:top w:val="none" w:sz="0" w:space="0" w:color="auto"/>
            <w:left w:val="none" w:sz="0" w:space="0" w:color="auto"/>
            <w:bottom w:val="none" w:sz="0" w:space="0" w:color="auto"/>
            <w:right w:val="none" w:sz="0" w:space="0" w:color="auto"/>
          </w:divBdr>
        </w:div>
        <w:div w:id="1224289557">
          <w:marLeft w:val="480"/>
          <w:marRight w:val="0"/>
          <w:marTop w:val="0"/>
          <w:marBottom w:val="0"/>
          <w:divBdr>
            <w:top w:val="none" w:sz="0" w:space="0" w:color="auto"/>
            <w:left w:val="none" w:sz="0" w:space="0" w:color="auto"/>
            <w:bottom w:val="none" w:sz="0" w:space="0" w:color="auto"/>
            <w:right w:val="none" w:sz="0" w:space="0" w:color="auto"/>
          </w:divBdr>
        </w:div>
        <w:div w:id="1252083974">
          <w:marLeft w:val="480"/>
          <w:marRight w:val="0"/>
          <w:marTop w:val="0"/>
          <w:marBottom w:val="0"/>
          <w:divBdr>
            <w:top w:val="none" w:sz="0" w:space="0" w:color="auto"/>
            <w:left w:val="none" w:sz="0" w:space="0" w:color="auto"/>
            <w:bottom w:val="none" w:sz="0" w:space="0" w:color="auto"/>
            <w:right w:val="none" w:sz="0" w:space="0" w:color="auto"/>
          </w:divBdr>
        </w:div>
        <w:div w:id="1272859458">
          <w:marLeft w:val="480"/>
          <w:marRight w:val="0"/>
          <w:marTop w:val="0"/>
          <w:marBottom w:val="0"/>
          <w:divBdr>
            <w:top w:val="none" w:sz="0" w:space="0" w:color="auto"/>
            <w:left w:val="none" w:sz="0" w:space="0" w:color="auto"/>
            <w:bottom w:val="none" w:sz="0" w:space="0" w:color="auto"/>
            <w:right w:val="none" w:sz="0" w:space="0" w:color="auto"/>
          </w:divBdr>
        </w:div>
        <w:div w:id="1282961094">
          <w:marLeft w:val="480"/>
          <w:marRight w:val="0"/>
          <w:marTop w:val="0"/>
          <w:marBottom w:val="0"/>
          <w:divBdr>
            <w:top w:val="none" w:sz="0" w:space="0" w:color="auto"/>
            <w:left w:val="none" w:sz="0" w:space="0" w:color="auto"/>
            <w:bottom w:val="none" w:sz="0" w:space="0" w:color="auto"/>
            <w:right w:val="none" w:sz="0" w:space="0" w:color="auto"/>
          </w:divBdr>
        </w:div>
        <w:div w:id="1329822001">
          <w:marLeft w:val="480"/>
          <w:marRight w:val="0"/>
          <w:marTop w:val="0"/>
          <w:marBottom w:val="0"/>
          <w:divBdr>
            <w:top w:val="none" w:sz="0" w:space="0" w:color="auto"/>
            <w:left w:val="none" w:sz="0" w:space="0" w:color="auto"/>
            <w:bottom w:val="none" w:sz="0" w:space="0" w:color="auto"/>
            <w:right w:val="none" w:sz="0" w:space="0" w:color="auto"/>
          </w:divBdr>
        </w:div>
        <w:div w:id="1342783522">
          <w:marLeft w:val="480"/>
          <w:marRight w:val="0"/>
          <w:marTop w:val="0"/>
          <w:marBottom w:val="0"/>
          <w:divBdr>
            <w:top w:val="none" w:sz="0" w:space="0" w:color="auto"/>
            <w:left w:val="none" w:sz="0" w:space="0" w:color="auto"/>
            <w:bottom w:val="none" w:sz="0" w:space="0" w:color="auto"/>
            <w:right w:val="none" w:sz="0" w:space="0" w:color="auto"/>
          </w:divBdr>
        </w:div>
        <w:div w:id="1424300904">
          <w:marLeft w:val="480"/>
          <w:marRight w:val="0"/>
          <w:marTop w:val="0"/>
          <w:marBottom w:val="0"/>
          <w:divBdr>
            <w:top w:val="none" w:sz="0" w:space="0" w:color="auto"/>
            <w:left w:val="none" w:sz="0" w:space="0" w:color="auto"/>
            <w:bottom w:val="none" w:sz="0" w:space="0" w:color="auto"/>
            <w:right w:val="none" w:sz="0" w:space="0" w:color="auto"/>
          </w:divBdr>
        </w:div>
        <w:div w:id="1457601972">
          <w:marLeft w:val="480"/>
          <w:marRight w:val="0"/>
          <w:marTop w:val="0"/>
          <w:marBottom w:val="0"/>
          <w:divBdr>
            <w:top w:val="none" w:sz="0" w:space="0" w:color="auto"/>
            <w:left w:val="none" w:sz="0" w:space="0" w:color="auto"/>
            <w:bottom w:val="none" w:sz="0" w:space="0" w:color="auto"/>
            <w:right w:val="none" w:sz="0" w:space="0" w:color="auto"/>
          </w:divBdr>
        </w:div>
        <w:div w:id="1556310639">
          <w:marLeft w:val="480"/>
          <w:marRight w:val="0"/>
          <w:marTop w:val="0"/>
          <w:marBottom w:val="0"/>
          <w:divBdr>
            <w:top w:val="none" w:sz="0" w:space="0" w:color="auto"/>
            <w:left w:val="none" w:sz="0" w:space="0" w:color="auto"/>
            <w:bottom w:val="none" w:sz="0" w:space="0" w:color="auto"/>
            <w:right w:val="none" w:sz="0" w:space="0" w:color="auto"/>
          </w:divBdr>
        </w:div>
        <w:div w:id="1569223029">
          <w:marLeft w:val="480"/>
          <w:marRight w:val="0"/>
          <w:marTop w:val="0"/>
          <w:marBottom w:val="0"/>
          <w:divBdr>
            <w:top w:val="none" w:sz="0" w:space="0" w:color="auto"/>
            <w:left w:val="none" w:sz="0" w:space="0" w:color="auto"/>
            <w:bottom w:val="none" w:sz="0" w:space="0" w:color="auto"/>
            <w:right w:val="none" w:sz="0" w:space="0" w:color="auto"/>
          </w:divBdr>
        </w:div>
        <w:div w:id="1576090135">
          <w:marLeft w:val="480"/>
          <w:marRight w:val="0"/>
          <w:marTop w:val="0"/>
          <w:marBottom w:val="0"/>
          <w:divBdr>
            <w:top w:val="none" w:sz="0" w:space="0" w:color="auto"/>
            <w:left w:val="none" w:sz="0" w:space="0" w:color="auto"/>
            <w:bottom w:val="none" w:sz="0" w:space="0" w:color="auto"/>
            <w:right w:val="none" w:sz="0" w:space="0" w:color="auto"/>
          </w:divBdr>
        </w:div>
        <w:div w:id="1608927310">
          <w:marLeft w:val="480"/>
          <w:marRight w:val="0"/>
          <w:marTop w:val="0"/>
          <w:marBottom w:val="0"/>
          <w:divBdr>
            <w:top w:val="none" w:sz="0" w:space="0" w:color="auto"/>
            <w:left w:val="none" w:sz="0" w:space="0" w:color="auto"/>
            <w:bottom w:val="none" w:sz="0" w:space="0" w:color="auto"/>
            <w:right w:val="none" w:sz="0" w:space="0" w:color="auto"/>
          </w:divBdr>
        </w:div>
        <w:div w:id="1622766412">
          <w:marLeft w:val="480"/>
          <w:marRight w:val="0"/>
          <w:marTop w:val="0"/>
          <w:marBottom w:val="0"/>
          <w:divBdr>
            <w:top w:val="none" w:sz="0" w:space="0" w:color="auto"/>
            <w:left w:val="none" w:sz="0" w:space="0" w:color="auto"/>
            <w:bottom w:val="none" w:sz="0" w:space="0" w:color="auto"/>
            <w:right w:val="none" w:sz="0" w:space="0" w:color="auto"/>
          </w:divBdr>
        </w:div>
        <w:div w:id="1652252747">
          <w:marLeft w:val="480"/>
          <w:marRight w:val="0"/>
          <w:marTop w:val="0"/>
          <w:marBottom w:val="0"/>
          <w:divBdr>
            <w:top w:val="none" w:sz="0" w:space="0" w:color="auto"/>
            <w:left w:val="none" w:sz="0" w:space="0" w:color="auto"/>
            <w:bottom w:val="none" w:sz="0" w:space="0" w:color="auto"/>
            <w:right w:val="none" w:sz="0" w:space="0" w:color="auto"/>
          </w:divBdr>
        </w:div>
        <w:div w:id="1691569219">
          <w:marLeft w:val="480"/>
          <w:marRight w:val="0"/>
          <w:marTop w:val="0"/>
          <w:marBottom w:val="0"/>
          <w:divBdr>
            <w:top w:val="none" w:sz="0" w:space="0" w:color="auto"/>
            <w:left w:val="none" w:sz="0" w:space="0" w:color="auto"/>
            <w:bottom w:val="none" w:sz="0" w:space="0" w:color="auto"/>
            <w:right w:val="none" w:sz="0" w:space="0" w:color="auto"/>
          </w:divBdr>
        </w:div>
        <w:div w:id="1720090379">
          <w:marLeft w:val="480"/>
          <w:marRight w:val="0"/>
          <w:marTop w:val="0"/>
          <w:marBottom w:val="0"/>
          <w:divBdr>
            <w:top w:val="none" w:sz="0" w:space="0" w:color="auto"/>
            <w:left w:val="none" w:sz="0" w:space="0" w:color="auto"/>
            <w:bottom w:val="none" w:sz="0" w:space="0" w:color="auto"/>
            <w:right w:val="none" w:sz="0" w:space="0" w:color="auto"/>
          </w:divBdr>
        </w:div>
        <w:div w:id="1770347961">
          <w:marLeft w:val="480"/>
          <w:marRight w:val="0"/>
          <w:marTop w:val="0"/>
          <w:marBottom w:val="0"/>
          <w:divBdr>
            <w:top w:val="none" w:sz="0" w:space="0" w:color="auto"/>
            <w:left w:val="none" w:sz="0" w:space="0" w:color="auto"/>
            <w:bottom w:val="none" w:sz="0" w:space="0" w:color="auto"/>
            <w:right w:val="none" w:sz="0" w:space="0" w:color="auto"/>
          </w:divBdr>
        </w:div>
        <w:div w:id="1842887896">
          <w:marLeft w:val="480"/>
          <w:marRight w:val="0"/>
          <w:marTop w:val="0"/>
          <w:marBottom w:val="0"/>
          <w:divBdr>
            <w:top w:val="none" w:sz="0" w:space="0" w:color="auto"/>
            <w:left w:val="none" w:sz="0" w:space="0" w:color="auto"/>
            <w:bottom w:val="none" w:sz="0" w:space="0" w:color="auto"/>
            <w:right w:val="none" w:sz="0" w:space="0" w:color="auto"/>
          </w:divBdr>
        </w:div>
        <w:div w:id="1844197731">
          <w:marLeft w:val="480"/>
          <w:marRight w:val="0"/>
          <w:marTop w:val="0"/>
          <w:marBottom w:val="0"/>
          <w:divBdr>
            <w:top w:val="none" w:sz="0" w:space="0" w:color="auto"/>
            <w:left w:val="none" w:sz="0" w:space="0" w:color="auto"/>
            <w:bottom w:val="none" w:sz="0" w:space="0" w:color="auto"/>
            <w:right w:val="none" w:sz="0" w:space="0" w:color="auto"/>
          </w:divBdr>
        </w:div>
        <w:div w:id="1877816047">
          <w:marLeft w:val="480"/>
          <w:marRight w:val="0"/>
          <w:marTop w:val="0"/>
          <w:marBottom w:val="0"/>
          <w:divBdr>
            <w:top w:val="none" w:sz="0" w:space="0" w:color="auto"/>
            <w:left w:val="none" w:sz="0" w:space="0" w:color="auto"/>
            <w:bottom w:val="none" w:sz="0" w:space="0" w:color="auto"/>
            <w:right w:val="none" w:sz="0" w:space="0" w:color="auto"/>
          </w:divBdr>
        </w:div>
        <w:div w:id="1969385853">
          <w:marLeft w:val="480"/>
          <w:marRight w:val="0"/>
          <w:marTop w:val="0"/>
          <w:marBottom w:val="0"/>
          <w:divBdr>
            <w:top w:val="none" w:sz="0" w:space="0" w:color="auto"/>
            <w:left w:val="none" w:sz="0" w:space="0" w:color="auto"/>
            <w:bottom w:val="none" w:sz="0" w:space="0" w:color="auto"/>
            <w:right w:val="none" w:sz="0" w:space="0" w:color="auto"/>
          </w:divBdr>
        </w:div>
        <w:div w:id="2009139436">
          <w:marLeft w:val="480"/>
          <w:marRight w:val="0"/>
          <w:marTop w:val="0"/>
          <w:marBottom w:val="0"/>
          <w:divBdr>
            <w:top w:val="none" w:sz="0" w:space="0" w:color="auto"/>
            <w:left w:val="none" w:sz="0" w:space="0" w:color="auto"/>
            <w:bottom w:val="none" w:sz="0" w:space="0" w:color="auto"/>
            <w:right w:val="none" w:sz="0" w:space="0" w:color="auto"/>
          </w:divBdr>
        </w:div>
        <w:div w:id="2020621223">
          <w:marLeft w:val="480"/>
          <w:marRight w:val="0"/>
          <w:marTop w:val="0"/>
          <w:marBottom w:val="0"/>
          <w:divBdr>
            <w:top w:val="none" w:sz="0" w:space="0" w:color="auto"/>
            <w:left w:val="none" w:sz="0" w:space="0" w:color="auto"/>
            <w:bottom w:val="none" w:sz="0" w:space="0" w:color="auto"/>
            <w:right w:val="none" w:sz="0" w:space="0" w:color="auto"/>
          </w:divBdr>
        </w:div>
        <w:div w:id="2025395593">
          <w:marLeft w:val="480"/>
          <w:marRight w:val="0"/>
          <w:marTop w:val="0"/>
          <w:marBottom w:val="0"/>
          <w:divBdr>
            <w:top w:val="none" w:sz="0" w:space="0" w:color="auto"/>
            <w:left w:val="none" w:sz="0" w:space="0" w:color="auto"/>
            <w:bottom w:val="none" w:sz="0" w:space="0" w:color="auto"/>
            <w:right w:val="none" w:sz="0" w:space="0" w:color="auto"/>
          </w:divBdr>
        </w:div>
        <w:div w:id="2061661881">
          <w:marLeft w:val="480"/>
          <w:marRight w:val="0"/>
          <w:marTop w:val="0"/>
          <w:marBottom w:val="0"/>
          <w:divBdr>
            <w:top w:val="none" w:sz="0" w:space="0" w:color="auto"/>
            <w:left w:val="none" w:sz="0" w:space="0" w:color="auto"/>
            <w:bottom w:val="none" w:sz="0" w:space="0" w:color="auto"/>
            <w:right w:val="none" w:sz="0" w:space="0" w:color="auto"/>
          </w:divBdr>
        </w:div>
        <w:div w:id="2067140376">
          <w:marLeft w:val="480"/>
          <w:marRight w:val="0"/>
          <w:marTop w:val="0"/>
          <w:marBottom w:val="0"/>
          <w:divBdr>
            <w:top w:val="none" w:sz="0" w:space="0" w:color="auto"/>
            <w:left w:val="none" w:sz="0" w:space="0" w:color="auto"/>
            <w:bottom w:val="none" w:sz="0" w:space="0" w:color="auto"/>
            <w:right w:val="none" w:sz="0" w:space="0" w:color="auto"/>
          </w:divBdr>
        </w:div>
        <w:div w:id="2107844784">
          <w:marLeft w:val="480"/>
          <w:marRight w:val="0"/>
          <w:marTop w:val="0"/>
          <w:marBottom w:val="0"/>
          <w:divBdr>
            <w:top w:val="none" w:sz="0" w:space="0" w:color="auto"/>
            <w:left w:val="none" w:sz="0" w:space="0" w:color="auto"/>
            <w:bottom w:val="none" w:sz="0" w:space="0" w:color="auto"/>
            <w:right w:val="none" w:sz="0" w:space="0" w:color="auto"/>
          </w:divBdr>
        </w:div>
        <w:div w:id="2128237760">
          <w:marLeft w:val="480"/>
          <w:marRight w:val="0"/>
          <w:marTop w:val="0"/>
          <w:marBottom w:val="0"/>
          <w:divBdr>
            <w:top w:val="none" w:sz="0" w:space="0" w:color="auto"/>
            <w:left w:val="none" w:sz="0" w:space="0" w:color="auto"/>
            <w:bottom w:val="none" w:sz="0" w:space="0" w:color="auto"/>
            <w:right w:val="none" w:sz="0" w:space="0" w:color="auto"/>
          </w:divBdr>
        </w:div>
      </w:divsChild>
    </w:div>
    <w:div w:id="35663496">
      <w:bodyDiv w:val="1"/>
      <w:marLeft w:val="0"/>
      <w:marRight w:val="0"/>
      <w:marTop w:val="0"/>
      <w:marBottom w:val="0"/>
      <w:divBdr>
        <w:top w:val="none" w:sz="0" w:space="0" w:color="auto"/>
        <w:left w:val="none" w:sz="0" w:space="0" w:color="auto"/>
        <w:bottom w:val="none" w:sz="0" w:space="0" w:color="auto"/>
        <w:right w:val="none" w:sz="0" w:space="0" w:color="auto"/>
      </w:divBdr>
    </w:div>
    <w:div w:id="40250561">
      <w:bodyDiv w:val="1"/>
      <w:marLeft w:val="0"/>
      <w:marRight w:val="0"/>
      <w:marTop w:val="0"/>
      <w:marBottom w:val="0"/>
      <w:divBdr>
        <w:top w:val="none" w:sz="0" w:space="0" w:color="auto"/>
        <w:left w:val="none" w:sz="0" w:space="0" w:color="auto"/>
        <w:bottom w:val="none" w:sz="0" w:space="0" w:color="auto"/>
        <w:right w:val="none" w:sz="0" w:space="0" w:color="auto"/>
      </w:divBdr>
      <w:divsChild>
        <w:div w:id="21981708">
          <w:marLeft w:val="480"/>
          <w:marRight w:val="0"/>
          <w:marTop w:val="0"/>
          <w:marBottom w:val="0"/>
          <w:divBdr>
            <w:top w:val="none" w:sz="0" w:space="0" w:color="auto"/>
            <w:left w:val="none" w:sz="0" w:space="0" w:color="auto"/>
            <w:bottom w:val="none" w:sz="0" w:space="0" w:color="auto"/>
            <w:right w:val="none" w:sz="0" w:space="0" w:color="auto"/>
          </w:divBdr>
        </w:div>
        <w:div w:id="54669881">
          <w:marLeft w:val="480"/>
          <w:marRight w:val="0"/>
          <w:marTop w:val="0"/>
          <w:marBottom w:val="0"/>
          <w:divBdr>
            <w:top w:val="none" w:sz="0" w:space="0" w:color="auto"/>
            <w:left w:val="none" w:sz="0" w:space="0" w:color="auto"/>
            <w:bottom w:val="none" w:sz="0" w:space="0" w:color="auto"/>
            <w:right w:val="none" w:sz="0" w:space="0" w:color="auto"/>
          </w:divBdr>
        </w:div>
        <w:div w:id="130483794">
          <w:marLeft w:val="480"/>
          <w:marRight w:val="0"/>
          <w:marTop w:val="0"/>
          <w:marBottom w:val="0"/>
          <w:divBdr>
            <w:top w:val="none" w:sz="0" w:space="0" w:color="auto"/>
            <w:left w:val="none" w:sz="0" w:space="0" w:color="auto"/>
            <w:bottom w:val="none" w:sz="0" w:space="0" w:color="auto"/>
            <w:right w:val="none" w:sz="0" w:space="0" w:color="auto"/>
          </w:divBdr>
        </w:div>
        <w:div w:id="203639101">
          <w:marLeft w:val="480"/>
          <w:marRight w:val="0"/>
          <w:marTop w:val="0"/>
          <w:marBottom w:val="0"/>
          <w:divBdr>
            <w:top w:val="none" w:sz="0" w:space="0" w:color="auto"/>
            <w:left w:val="none" w:sz="0" w:space="0" w:color="auto"/>
            <w:bottom w:val="none" w:sz="0" w:space="0" w:color="auto"/>
            <w:right w:val="none" w:sz="0" w:space="0" w:color="auto"/>
          </w:divBdr>
        </w:div>
        <w:div w:id="244192070">
          <w:marLeft w:val="480"/>
          <w:marRight w:val="0"/>
          <w:marTop w:val="0"/>
          <w:marBottom w:val="0"/>
          <w:divBdr>
            <w:top w:val="none" w:sz="0" w:space="0" w:color="auto"/>
            <w:left w:val="none" w:sz="0" w:space="0" w:color="auto"/>
            <w:bottom w:val="none" w:sz="0" w:space="0" w:color="auto"/>
            <w:right w:val="none" w:sz="0" w:space="0" w:color="auto"/>
          </w:divBdr>
        </w:div>
        <w:div w:id="276253808">
          <w:marLeft w:val="480"/>
          <w:marRight w:val="0"/>
          <w:marTop w:val="0"/>
          <w:marBottom w:val="0"/>
          <w:divBdr>
            <w:top w:val="none" w:sz="0" w:space="0" w:color="auto"/>
            <w:left w:val="none" w:sz="0" w:space="0" w:color="auto"/>
            <w:bottom w:val="none" w:sz="0" w:space="0" w:color="auto"/>
            <w:right w:val="none" w:sz="0" w:space="0" w:color="auto"/>
          </w:divBdr>
        </w:div>
        <w:div w:id="299265054">
          <w:marLeft w:val="480"/>
          <w:marRight w:val="0"/>
          <w:marTop w:val="0"/>
          <w:marBottom w:val="0"/>
          <w:divBdr>
            <w:top w:val="none" w:sz="0" w:space="0" w:color="auto"/>
            <w:left w:val="none" w:sz="0" w:space="0" w:color="auto"/>
            <w:bottom w:val="none" w:sz="0" w:space="0" w:color="auto"/>
            <w:right w:val="none" w:sz="0" w:space="0" w:color="auto"/>
          </w:divBdr>
        </w:div>
        <w:div w:id="299699156">
          <w:marLeft w:val="480"/>
          <w:marRight w:val="0"/>
          <w:marTop w:val="0"/>
          <w:marBottom w:val="0"/>
          <w:divBdr>
            <w:top w:val="none" w:sz="0" w:space="0" w:color="auto"/>
            <w:left w:val="none" w:sz="0" w:space="0" w:color="auto"/>
            <w:bottom w:val="none" w:sz="0" w:space="0" w:color="auto"/>
            <w:right w:val="none" w:sz="0" w:space="0" w:color="auto"/>
          </w:divBdr>
        </w:div>
        <w:div w:id="316886203">
          <w:marLeft w:val="480"/>
          <w:marRight w:val="0"/>
          <w:marTop w:val="0"/>
          <w:marBottom w:val="0"/>
          <w:divBdr>
            <w:top w:val="none" w:sz="0" w:space="0" w:color="auto"/>
            <w:left w:val="none" w:sz="0" w:space="0" w:color="auto"/>
            <w:bottom w:val="none" w:sz="0" w:space="0" w:color="auto"/>
            <w:right w:val="none" w:sz="0" w:space="0" w:color="auto"/>
          </w:divBdr>
        </w:div>
        <w:div w:id="390079192">
          <w:marLeft w:val="480"/>
          <w:marRight w:val="0"/>
          <w:marTop w:val="0"/>
          <w:marBottom w:val="0"/>
          <w:divBdr>
            <w:top w:val="none" w:sz="0" w:space="0" w:color="auto"/>
            <w:left w:val="none" w:sz="0" w:space="0" w:color="auto"/>
            <w:bottom w:val="none" w:sz="0" w:space="0" w:color="auto"/>
            <w:right w:val="none" w:sz="0" w:space="0" w:color="auto"/>
          </w:divBdr>
        </w:div>
        <w:div w:id="401610688">
          <w:marLeft w:val="480"/>
          <w:marRight w:val="0"/>
          <w:marTop w:val="0"/>
          <w:marBottom w:val="0"/>
          <w:divBdr>
            <w:top w:val="none" w:sz="0" w:space="0" w:color="auto"/>
            <w:left w:val="none" w:sz="0" w:space="0" w:color="auto"/>
            <w:bottom w:val="none" w:sz="0" w:space="0" w:color="auto"/>
            <w:right w:val="none" w:sz="0" w:space="0" w:color="auto"/>
          </w:divBdr>
        </w:div>
        <w:div w:id="405568462">
          <w:marLeft w:val="480"/>
          <w:marRight w:val="0"/>
          <w:marTop w:val="0"/>
          <w:marBottom w:val="0"/>
          <w:divBdr>
            <w:top w:val="none" w:sz="0" w:space="0" w:color="auto"/>
            <w:left w:val="none" w:sz="0" w:space="0" w:color="auto"/>
            <w:bottom w:val="none" w:sz="0" w:space="0" w:color="auto"/>
            <w:right w:val="none" w:sz="0" w:space="0" w:color="auto"/>
          </w:divBdr>
        </w:div>
        <w:div w:id="439180103">
          <w:marLeft w:val="480"/>
          <w:marRight w:val="0"/>
          <w:marTop w:val="0"/>
          <w:marBottom w:val="0"/>
          <w:divBdr>
            <w:top w:val="none" w:sz="0" w:space="0" w:color="auto"/>
            <w:left w:val="none" w:sz="0" w:space="0" w:color="auto"/>
            <w:bottom w:val="none" w:sz="0" w:space="0" w:color="auto"/>
            <w:right w:val="none" w:sz="0" w:space="0" w:color="auto"/>
          </w:divBdr>
        </w:div>
        <w:div w:id="440730522">
          <w:marLeft w:val="480"/>
          <w:marRight w:val="0"/>
          <w:marTop w:val="0"/>
          <w:marBottom w:val="0"/>
          <w:divBdr>
            <w:top w:val="none" w:sz="0" w:space="0" w:color="auto"/>
            <w:left w:val="none" w:sz="0" w:space="0" w:color="auto"/>
            <w:bottom w:val="none" w:sz="0" w:space="0" w:color="auto"/>
            <w:right w:val="none" w:sz="0" w:space="0" w:color="auto"/>
          </w:divBdr>
        </w:div>
        <w:div w:id="463890517">
          <w:marLeft w:val="480"/>
          <w:marRight w:val="0"/>
          <w:marTop w:val="0"/>
          <w:marBottom w:val="0"/>
          <w:divBdr>
            <w:top w:val="none" w:sz="0" w:space="0" w:color="auto"/>
            <w:left w:val="none" w:sz="0" w:space="0" w:color="auto"/>
            <w:bottom w:val="none" w:sz="0" w:space="0" w:color="auto"/>
            <w:right w:val="none" w:sz="0" w:space="0" w:color="auto"/>
          </w:divBdr>
        </w:div>
        <w:div w:id="493255958">
          <w:marLeft w:val="480"/>
          <w:marRight w:val="0"/>
          <w:marTop w:val="0"/>
          <w:marBottom w:val="0"/>
          <w:divBdr>
            <w:top w:val="none" w:sz="0" w:space="0" w:color="auto"/>
            <w:left w:val="none" w:sz="0" w:space="0" w:color="auto"/>
            <w:bottom w:val="none" w:sz="0" w:space="0" w:color="auto"/>
            <w:right w:val="none" w:sz="0" w:space="0" w:color="auto"/>
          </w:divBdr>
        </w:div>
        <w:div w:id="628557058">
          <w:marLeft w:val="480"/>
          <w:marRight w:val="0"/>
          <w:marTop w:val="0"/>
          <w:marBottom w:val="0"/>
          <w:divBdr>
            <w:top w:val="none" w:sz="0" w:space="0" w:color="auto"/>
            <w:left w:val="none" w:sz="0" w:space="0" w:color="auto"/>
            <w:bottom w:val="none" w:sz="0" w:space="0" w:color="auto"/>
            <w:right w:val="none" w:sz="0" w:space="0" w:color="auto"/>
          </w:divBdr>
        </w:div>
        <w:div w:id="645820545">
          <w:marLeft w:val="480"/>
          <w:marRight w:val="0"/>
          <w:marTop w:val="0"/>
          <w:marBottom w:val="0"/>
          <w:divBdr>
            <w:top w:val="none" w:sz="0" w:space="0" w:color="auto"/>
            <w:left w:val="none" w:sz="0" w:space="0" w:color="auto"/>
            <w:bottom w:val="none" w:sz="0" w:space="0" w:color="auto"/>
            <w:right w:val="none" w:sz="0" w:space="0" w:color="auto"/>
          </w:divBdr>
        </w:div>
        <w:div w:id="668098027">
          <w:marLeft w:val="480"/>
          <w:marRight w:val="0"/>
          <w:marTop w:val="0"/>
          <w:marBottom w:val="0"/>
          <w:divBdr>
            <w:top w:val="none" w:sz="0" w:space="0" w:color="auto"/>
            <w:left w:val="none" w:sz="0" w:space="0" w:color="auto"/>
            <w:bottom w:val="none" w:sz="0" w:space="0" w:color="auto"/>
            <w:right w:val="none" w:sz="0" w:space="0" w:color="auto"/>
          </w:divBdr>
        </w:div>
        <w:div w:id="682702745">
          <w:marLeft w:val="480"/>
          <w:marRight w:val="0"/>
          <w:marTop w:val="0"/>
          <w:marBottom w:val="0"/>
          <w:divBdr>
            <w:top w:val="none" w:sz="0" w:space="0" w:color="auto"/>
            <w:left w:val="none" w:sz="0" w:space="0" w:color="auto"/>
            <w:bottom w:val="none" w:sz="0" w:space="0" w:color="auto"/>
            <w:right w:val="none" w:sz="0" w:space="0" w:color="auto"/>
          </w:divBdr>
        </w:div>
        <w:div w:id="743139719">
          <w:marLeft w:val="480"/>
          <w:marRight w:val="0"/>
          <w:marTop w:val="0"/>
          <w:marBottom w:val="0"/>
          <w:divBdr>
            <w:top w:val="none" w:sz="0" w:space="0" w:color="auto"/>
            <w:left w:val="none" w:sz="0" w:space="0" w:color="auto"/>
            <w:bottom w:val="none" w:sz="0" w:space="0" w:color="auto"/>
            <w:right w:val="none" w:sz="0" w:space="0" w:color="auto"/>
          </w:divBdr>
        </w:div>
        <w:div w:id="789275416">
          <w:marLeft w:val="480"/>
          <w:marRight w:val="0"/>
          <w:marTop w:val="0"/>
          <w:marBottom w:val="0"/>
          <w:divBdr>
            <w:top w:val="none" w:sz="0" w:space="0" w:color="auto"/>
            <w:left w:val="none" w:sz="0" w:space="0" w:color="auto"/>
            <w:bottom w:val="none" w:sz="0" w:space="0" w:color="auto"/>
            <w:right w:val="none" w:sz="0" w:space="0" w:color="auto"/>
          </w:divBdr>
        </w:div>
        <w:div w:id="797257596">
          <w:marLeft w:val="480"/>
          <w:marRight w:val="0"/>
          <w:marTop w:val="0"/>
          <w:marBottom w:val="0"/>
          <w:divBdr>
            <w:top w:val="none" w:sz="0" w:space="0" w:color="auto"/>
            <w:left w:val="none" w:sz="0" w:space="0" w:color="auto"/>
            <w:bottom w:val="none" w:sz="0" w:space="0" w:color="auto"/>
            <w:right w:val="none" w:sz="0" w:space="0" w:color="auto"/>
          </w:divBdr>
        </w:div>
        <w:div w:id="809982962">
          <w:marLeft w:val="480"/>
          <w:marRight w:val="0"/>
          <w:marTop w:val="0"/>
          <w:marBottom w:val="0"/>
          <w:divBdr>
            <w:top w:val="none" w:sz="0" w:space="0" w:color="auto"/>
            <w:left w:val="none" w:sz="0" w:space="0" w:color="auto"/>
            <w:bottom w:val="none" w:sz="0" w:space="0" w:color="auto"/>
            <w:right w:val="none" w:sz="0" w:space="0" w:color="auto"/>
          </w:divBdr>
        </w:div>
        <w:div w:id="818838494">
          <w:marLeft w:val="480"/>
          <w:marRight w:val="0"/>
          <w:marTop w:val="0"/>
          <w:marBottom w:val="0"/>
          <w:divBdr>
            <w:top w:val="none" w:sz="0" w:space="0" w:color="auto"/>
            <w:left w:val="none" w:sz="0" w:space="0" w:color="auto"/>
            <w:bottom w:val="none" w:sz="0" w:space="0" w:color="auto"/>
            <w:right w:val="none" w:sz="0" w:space="0" w:color="auto"/>
          </w:divBdr>
        </w:div>
        <w:div w:id="842476406">
          <w:marLeft w:val="480"/>
          <w:marRight w:val="0"/>
          <w:marTop w:val="0"/>
          <w:marBottom w:val="0"/>
          <w:divBdr>
            <w:top w:val="none" w:sz="0" w:space="0" w:color="auto"/>
            <w:left w:val="none" w:sz="0" w:space="0" w:color="auto"/>
            <w:bottom w:val="none" w:sz="0" w:space="0" w:color="auto"/>
            <w:right w:val="none" w:sz="0" w:space="0" w:color="auto"/>
          </w:divBdr>
        </w:div>
        <w:div w:id="864636997">
          <w:marLeft w:val="480"/>
          <w:marRight w:val="0"/>
          <w:marTop w:val="0"/>
          <w:marBottom w:val="0"/>
          <w:divBdr>
            <w:top w:val="none" w:sz="0" w:space="0" w:color="auto"/>
            <w:left w:val="none" w:sz="0" w:space="0" w:color="auto"/>
            <w:bottom w:val="none" w:sz="0" w:space="0" w:color="auto"/>
            <w:right w:val="none" w:sz="0" w:space="0" w:color="auto"/>
          </w:divBdr>
        </w:div>
        <w:div w:id="868756454">
          <w:marLeft w:val="480"/>
          <w:marRight w:val="0"/>
          <w:marTop w:val="0"/>
          <w:marBottom w:val="0"/>
          <w:divBdr>
            <w:top w:val="none" w:sz="0" w:space="0" w:color="auto"/>
            <w:left w:val="none" w:sz="0" w:space="0" w:color="auto"/>
            <w:bottom w:val="none" w:sz="0" w:space="0" w:color="auto"/>
            <w:right w:val="none" w:sz="0" w:space="0" w:color="auto"/>
          </w:divBdr>
        </w:div>
        <w:div w:id="886064776">
          <w:marLeft w:val="480"/>
          <w:marRight w:val="0"/>
          <w:marTop w:val="0"/>
          <w:marBottom w:val="0"/>
          <w:divBdr>
            <w:top w:val="none" w:sz="0" w:space="0" w:color="auto"/>
            <w:left w:val="none" w:sz="0" w:space="0" w:color="auto"/>
            <w:bottom w:val="none" w:sz="0" w:space="0" w:color="auto"/>
            <w:right w:val="none" w:sz="0" w:space="0" w:color="auto"/>
          </w:divBdr>
        </w:div>
        <w:div w:id="947155116">
          <w:marLeft w:val="480"/>
          <w:marRight w:val="0"/>
          <w:marTop w:val="0"/>
          <w:marBottom w:val="0"/>
          <w:divBdr>
            <w:top w:val="none" w:sz="0" w:space="0" w:color="auto"/>
            <w:left w:val="none" w:sz="0" w:space="0" w:color="auto"/>
            <w:bottom w:val="none" w:sz="0" w:space="0" w:color="auto"/>
            <w:right w:val="none" w:sz="0" w:space="0" w:color="auto"/>
          </w:divBdr>
        </w:div>
        <w:div w:id="1017317556">
          <w:marLeft w:val="480"/>
          <w:marRight w:val="0"/>
          <w:marTop w:val="0"/>
          <w:marBottom w:val="0"/>
          <w:divBdr>
            <w:top w:val="none" w:sz="0" w:space="0" w:color="auto"/>
            <w:left w:val="none" w:sz="0" w:space="0" w:color="auto"/>
            <w:bottom w:val="none" w:sz="0" w:space="0" w:color="auto"/>
            <w:right w:val="none" w:sz="0" w:space="0" w:color="auto"/>
          </w:divBdr>
        </w:div>
        <w:div w:id="1019237370">
          <w:marLeft w:val="480"/>
          <w:marRight w:val="0"/>
          <w:marTop w:val="0"/>
          <w:marBottom w:val="0"/>
          <w:divBdr>
            <w:top w:val="none" w:sz="0" w:space="0" w:color="auto"/>
            <w:left w:val="none" w:sz="0" w:space="0" w:color="auto"/>
            <w:bottom w:val="none" w:sz="0" w:space="0" w:color="auto"/>
            <w:right w:val="none" w:sz="0" w:space="0" w:color="auto"/>
          </w:divBdr>
        </w:div>
        <w:div w:id="1051881682">
          <w:marLeft w:val="480"/>
          <w:marRight w:val="0"/>
          <w:marTop w:val="0"/>
          <w:marBottom w:val="0"/>
          <w:divBdr>
            <w:top w:val="none" w:sz="0" w:space="0" w:color="auto"/>
            <w:left w:val="none" w:sz="0" w:space="0" w:color="auto"/>
            <w:bottom w:val="none" w:sz="0" w:space="0" w:color="auto"/>
            <w:right w:val="none" w:sz="0" w:space="0" w:color="auto"/>
          </w:divBdr>
        </w:div>
        <w:div w:id="1077365931">
          <w:marLeft w:val="480"/>
          <w:marRight w:val="0"/>
          <w:marTop w:val="0"/>
          <w:marBottom w:val="0"/>
          <w:divBdr>
            <w:top w:val="none" w:sz="0" w:space="0" w:color="auto"/>
            <w:left w:val="none" w:sz="0" w:space="0" w:color="auto"/>
            <w:bottom w:val="none" w:sz="0" w:space="0" w:color="auto"/>
            <w:right w:val="none" w:sz="0" w:space="0" w:color="auto"/>
          </w:divBdr>
        </w:div>
        <w:div w:id="1128234713">
          <w:marLeft w:val="480"/>
          <w:marRight w:val="0"/>
          <w:marTop w:val="0"/>
          <w:marBottom w:val="0"/>
          <w:divBdr>
            <w:top w:val="none" w:sz="0" w:space="0" w:color="auto"/>
            <w:left w:val="none" w:sz="0" w:space="0" w:color="auto"/>
            <w:bottom w:val="none" w:sz="0" w:space="0" w:color="auto"/>
            <w:right w:val="none" w:sz="0" w:space="0" w:color="auto"/>
          </w:divBdr>
        </w:div>
        <w:div w:id="1161580327">
          <w:marLeft w:val="480"/>
          <w:marRight w:val="0"/>
          <w:marTop w:val="0"/>
          <w:marBottom w:val="0"/>
          <w:divBdr>
            <w:top w:val="none" w:sz="0" w:space="0" w:color="auto"/>
            <w:left w:val="none" w:sz="0" w:space="0" w:color="auto"/>
            <w:bottom w:val="none" w:sz="0" w:space="0" w:color="auto"/>
            <w:right w:val="none" w:sz="0" w:space="0" w:color="auto"/>
          </w:divBdr>
        </w:div>
        <w:div w:id="1195653827">
          <w:marLeft w:val="480"/>
          <w:marRight w:val="0"/>
          <w:marTop w:val="0"/>
          <w:marBottom w:val="0"/>
          <w:divBdr>
            <w:top w:val="none" w:sz="0" w:space="0" w:color="auto"/>
            <w:left w:val="none" w:sz="0" w:space="0" w:color="auto"/>
            <w:bottom w:val="none" w:sz="0" w:space="0" w:color="auto"/>
            <w:right w:val="none" w:sz="0" w:space="0" w:color="auto"/>
          </w:divBdr>
        </w:div>
        <w:div w:id="1205361941">
          <w:marLeft w:val="480"/>
          <w:marRight w:val="0"/>
          <w:marTop w:val="0"/>
          <w:marBottom w:val="0"/>
          <w:divBdr>
            <w:top w:val="none" w:sz="0" w:space="0" w:color="auto"/>
            <w:left w:val="none" w:sz="0" w:space="0" w:color="auto"/>
            <w:bottom w:val="none" w:sz="0" w:space="0" w:color="auto"/>
            <w:right w:val="none" w:sz="0" w:space="0" w:color="auto"/>
          </w:divBdr>
        </w:div>
        <w:div w:id="1322268434">
          <w:marLeft w:val="480"/>
          <w:marRight w:val="0"/>
          <w:marTop w:val="0"/>
          <w:marBottom w:val="0"/>
          <w:divBdr>
            <w:top w:val="none" w:sz="0" w:space="0" w:color="auto"/>
            <w:left w:val="none" w:sz="0" w:space="0" w:color="auto"/>
            <w:bottom w:val="none" w:sz="0" w:space="0" w:color="auto"/>
            <w:right w:val="none" w:sz="0" w:space="0" w:color="auto"/>
          </w:divBdr>
        </w:div>
        <w:div w:id="1333219406">
          <w:marLeft w:val="480"/>
          <w:marRight w:val="0"/>
          <w:marTop w:val="0"/>
          <w:marBottom w:val="0"/>
          <w:divBdr>
            <w:top w:val="none" w:sz="0" w:space="0" w:color="auto"/>
            <w:left w:val="none" w:sz="0" w:space="0" w:color="auto"/>
            <w:bottom w:val="none" w:sz="0" w:space="0" w:color="auto"/>
            <w:right w:val="none" w:sz="0" w:space="0" w:color="auto"/>
          </w:divBdr>
        </w:div>
        <w:div w:id="1354695513">
          <w:marLeft w:val="480"/>
          <w:marRight w:val="0"/>
          <w:marTop w:val="0"/>
          <w:marBottom w:val="0"/>
          <w:divBdr>
            <w:top w:val="none" w:sz="0" w:space="0" w:color="auto"/>
            <w:left w:val="none" w:sz="0" w:space="0" w:color="auto"/>
            <w:bottom w:val="none" w:sz="0" w:space="0" w:color="auto"/>
            <w:right w:val="none" w:sz="0" w:space="0" w:color="auto"/>
          </w:divBdr>
        </w:div>
        <w:div w:id="1375929205">
          <w:marLeft w:val="480"/>
          <w:marRight w:val="0"/>
          <w:marTop w:val="0"/>
          <w:marBottom w:val="0"/>
          <w:divBdr>
            <w:top w:val="none" w:sz="0" w:space="0" w:color="auto"/>
            <w:left w:val="none" w:sz="0" w:space="0" w:color="auto"/>
            <w:bottom w:val="none" w:sz="0" w:space="0" w:color="auto"/>
            <w:right w:val="none" w:sz="0" w:space="0" w:color="auto"/>
          </w:divBdr>
        </w:div>
        <w:div w:id="1392078384">
          <w:marLeft w:val="480"/>
          <w:marRight w:val="0"/>
          <w:marTop w:val="0"/>
          <w:marBottom w:val="0"/>
          <w:divBdr>
            <w:top w:val="none" w:sz="0" w:space="0" w:color="auto"/>
            <w:left w:val="none" w:sz="0" w:space="0" w:color="auto"/>
            <w:bottom w:val="none" w:sz="0" w:space="0" w:color="auto"/>
            <w:right w:val="none" w:sz="0" w:space="0" w:color="auto"/>
          </w:divBdr>
        </w:div>
        <w:div w:id="1394542002">
          <w:marLeft w:val="480"/>
          <w:marRight w:val="0"/>
          <w:marTop w:val="0"/>
          <w:marBottom w:val="0"/>
          <w:divBdr>
            <w:top w:val="none" w:sz="0" w:space="0" w:color="auto"/>
            <w:left w:val="none" w:sz="0" w:space="0" w:color="auto"/>
            <w:bottom w:val="none" w:sz="0" w:space="0" w:color="auto"/>
            <w:right w:val="none" w:sz="0" w:space="0" w:color="auto"/>
          </w:divBdr>
        </w:div>
        <w:div w:id="1398431499">
          <w:marLeft w:val="480"/>
          <w:marRight w:val="0"/>
          <w:marTop w:val="0"/>
          <w:marBottom w:val="0"/>
          <w:divBdr>
            <w:top w:val="none" w:sz="0" w:space="0" w:color="auto"/>
            <w:left w:val="none" w:sz="0" w:space="0" w:color="auto"/>
            <w:bottom w:val="none" w:sz="0" w:space="0" w:color="auto"/>
            <w:right w:val="none" w:sz="0" w:space="0" w:color="auto"/>
          </w:divBdr>
        </w:div>
        <w:div w:id="1402484127">
          <w:marLeft w:val="480"/>
          <w:marRight w:val="0"/>
          <w:marTop w:val="0"/>
          <w:marBottom w:val="0"/>
          <w:divBdr>
            <w:top w:val="none" w:sz="0" w:space="0" w:color="auto"/>
            <w:left w:val="none" w:sz="0" w:space="0" w:color="auto"/>
            <w:bottom w:val="none" w:sz="0" w:space="0" w:color="auto"/>
            <w:right w:val="none" w:sz="0" w:space="0" w:color="auto"/>
          </w:divBdr>
        </w:div>
        <w:div w:id="1453284890">
          <w:marLeft w:val="480"/>
          <w:marRight w:val="0"/>
          <w:marTop w:val="0"/>
          <w:marBottom w:val="0"/>
          <w:divBdr>
            <w:top w:val="none" w:sz="0" w:space="0" w:color="auto"/>
            <w:left w:val="none" w:sz="0" w:space="0" w:color="auto"/>
            <w:bottom w:val="none" w:sz="0" w:space="0" w:color="auto"/>
            <w:right w:val="none" w:sz="0" w:space="0" w:color="auto"/>
          </w:divBdr>
        </w:div>
        <w:div w:id="1497964837">
          <w:marLeft w:val="480"/>
          <w:marRight w:val="0"/>
          <w:marTop w:val="0"/>
          <w:marBottom w:val="0"/>
          <w:divBdr>
            <w:top w:val="none" w:sz="0" w:space="0" w:color="auto"/>
            <w:left w:val="none" w:sz="0" w:space="0" w:color="auto"/>
            <w:bottom w:val="none" w:sz="0" w:space="0" w:color="auto"/>
            <w:right w:val="none" w:sz="0" w:space="0" w:color="auto"/>
          </w:divBdr>
        </w:div>
        <w:div w:id="1516386062">
          <w:marLeft w:val="480"/>
          <w:marRight w:val="0"/>
          <w:marTop w:val="0"/>
          <w:marBottom w:val="0"/>
          <w:divBdr>
            <w:top w:val="none" w:sz="0" w:space="0" w:color="auto"/>
            <w:left w:val="none" w:sz="0" w:space="0" w:color="auto"/>
            <w:bottom w:val="none" w:sz="0" w:space="0" w:color="auto"/>
            <w:right w:val="none" w:sz="0" w:space="0" w:color="auto"/>
          </w:divBdr>
        </w:div>
        <w:div w:id="1530602782">
          <w:marLeft w:val="480"/>
          <w:marRight w:val="0"/>
          <w:marTop w:val="0"/>
          <w:marBottom w:val="0"/>
          <w:divBdr>
            <w:top w:val="none" w:sz="0" w:space="0" w:color="auto"/>
            <w:left w:val="none" w:sz="0" w:space="0" w:color="auto"/>
            <w:bottom w:val="none" w:sz="0" w:space="0" w:color="auto"/>
            <w:right w:val="none" w:sz="0" w:space="0" w:color="auto"/>
          </w:divBdr>
        </w:div>
        <w:div w:id="1541700170">
          <w:marLeft w:val="480"/>
          <w:marRight w:val="0"/>
          <w:marTop w:val="0"/>
          <w:marBottom w:val="0"/>
          <w:divBdr>
            <w:top w:val="none" w:sz="0" w:space="0" w:color="auto"/>
            <w:left w:val="none" w:sz="0" w:space="0" w:color="auto"/>
            <w:bottom w:val="none" w:sz="0" w:space="0" w:color="auto"/>
            <w:right w:val="none" w:sz="0" w:space="0" w:color="auto"/>
          </w:divBdr>
        </w:div>
        <w:div w:id="1574240739">
          <w:marLeft w:val="480"/>
          <w:marRight w:val="0"/>
          <w:marTop w:val="0"/>
          <w:marBottom w:val="0"/>
          <w:divBdr>
            <w:top w:val="none" w:sz="0" w:space="0" w:color="auto"/>
            <w:left w:val="none" w:sz="0" w:space="0" w:color="auto"/>
            <w:bottom w:val="none" w:sz="0" w:space="0" w:color="auto"/>
            <w:right w:val="none" w:sz="0" w:space="0" w:color="auto"/>
          </w:divBdr>
        </w:div>
        <w:div w:id="1578515190">
          <w:marLeft w:val="480"/>
          <w:marRight w:val="0"/>
          <w:marTop w:val="0"/>
          <w:marBottom w:val="0"/>
          <w:divBdr>
            <w:top w:val="none" w:sz="0" w:space="0" w:color="auto"/>
            <w:left w:val="none" w:sz="0" w:space="0" w:color="auto"/>
            <w:bottom w:val="none" w:sz="0" w:space="0" w:color="auto"/>
            <w:right w:val="none" w:sz="0" w:space="0" w:color="auto"/>
          </w:divBdr>
        </w:div>
        <w:div w:id="1583027308">
          <w:marLeft w:val="480"/>
          <w:marRight w:val="0"/>
          <w:marTop w:val="0"/>
          <w:marBottom w:val="0"/>
          <w:divBdr>
            <w:top w:val="none" w:sz="0" w:space="0" w:color="auto"/>
            <w:left w:val="none" w:sz="0" w:space="0" w:color="auto"/>
            <w:bottom w:val="none" w:sz="0" w:space="0" w:color="auto"/>
            <w:right w:val="none" w:sz="0" w:space="0" w:color="auto"/>
          </w:divBdr>
        </w:div>
        <w:div w:id="1594850217">
          <w:marLeft w:val="480"/>
          <w:marRight w:val="0"/>
          <w:marTop w:val="0"/>
          <w:marBottom w:val="0"/>
          <w:divBdr>
            <w:top w:val="none" w:sz="0" w:space="0" w:color="auto"/>
            <w:left w:val="none" w:sz="0" w:space="0" w:color="auto"/>
            <w:bottom w:val="none" w:sz="0" w:space="0" w:color="auto"/>
            <w:right w:val="none" w:sz="0" w:space="0" w:color="auto"/>
          </w:divBdr>
        </w:div>
        <w:div w:id="1611932700">
          <w:marLeft w:val="480"/>
          <w:marRight w:val="0"/>
          <w:marTop w:val="0"/>
          <w:marBottom w:val="0"/>
          <w:divBdr>
            <w:top w:val="none" w:sz="0" w:space="0" w:color="auto"/>
            <w:left w:val="none" w:sz="0" w:space="0" w:color="auto"/>
            <w:bottom w:val="none" w:sz="0" w:space="0" w:color="auto"/>
            <w:right w:val="none" w:sz="0" w:space="0" w:color="auto"/>
          </w:divBdr>
        </w:div>
        <w:div w:id="1638489902">
          <w:marLeft w:val="480"/>
          <w:marRight w:val="0"/>
          <w:marTop w:val="0"/>
          <w:marBottom w:val="0"/>
          <w:divBdr>
            <w:top w:val="none" w:sz="0" w:space="0" w:color="auto"/>
            <w:left w:val="none" w:sz="0" w:space="0" w:color="auto"/>
            <w:bottom w:val="none" w:sz="0" w:space="0" w:color="auto"/>
            <w:right w:val="none" w:sz="0" w:space="0" w:color="auto"/>
          </w:divBdr>
        </w:div>
        <w:div w:id="1687049912">
          <w:marLeft w:val="480"/>
          <w:marRight w:val="0"/>
          <w:marTop w:val="0"/>
          <w:marBottom w:val="0"/>
          <w:divBdr>
            <w:top w:val="none" w:sz="0" w:space="0" w:color="auto"/>
            <w:left w:val="none" w:sz="0" w:space="0" w:color="auto"/>
            <w:bottom w:val="none" w:sz="0" w:space="0" w:color="auto"/>
            <w:right w:val="none" w:sz="0" w:space="0" w:color="auto"/>
          </w:divBdr>
        </w:div>
        <w:div w:id="1698458919">
          <w:marLeft w:val="480"/>
          <w:marRight w:val="0"/>
          <w:marTop w:val="0"/>
          <w:marBottom w:val="0"/>
          <w:divBdr>
            <w:top w:val="none" w:sz="0" w:space="0" w:color="auto"/>
            <w:left w:val="none" w:sz="0" w:space="0" w:color="auto"/>
            <w:bottom w:val="none" w:sz="0" w:space="0" w:color="auto"/>
            <w:right w:val="none" w:sz="0" w:space="0" w:color="auto"/>
          </w:divBdr>
        </w:div>
        <w:div w:id="1723598453">
          <w:marLeft w:val="480"/>
          <w:marRight w:val="0"/>
          <w:marTop w:val="0"/>
          <w:marBottom w:val="0"/>
          <w:divBdr>
            <w:top w:val="none" w:sz="0" w:space="0" w:color="auto"/>
            <w:left w:val="none" w:sz="0" w:space="0" w:color="auto"/>
            <w:bottom w:val="none" w:sz="0" w:space="0" w:color="auto"/>
            <w:right w:val="none" w:sz="0" w:space="0" w:color="auto"/>
          </w:divBdr>
        </w:div>
        <w:div w:id="1732193469">
          <w:marLeft w:val="480"/>
          <w:marRight w:val="0"/>
          <w:marTop w:val="0"/>
          <w:marBottom w:val="0"/>
          <w:divBdr>
            <w:top w:val="none" w:sz="0" w:space="0" w:color="auto"/>
            <w:left w:val="none" w:sz="0" w:space="0" w:color="auto"/>
            <w:bottom w:val="none" w:sz="0" w:space="0" w:color="auto"/>
            <w:right w:val="none" w:sz="0" w:space="0" w:color="auto"/>
          </w:divBdr>
        </w:div>
        <w:div w:id="1737825160">
          <w:marLeft w:val="480"/>
          <w:marRight w:val="0"/>
          <w:marTop w:val="0"/>
          <w:marBottom w:val="0"/>
          <w:divBdr>
            <w:top w:val="none" w:sz="0" w:space="0" w:color="auto"/>
            <w:left w:val="none" w:sz="0" w:space="0" w:color="auto"/>
            <w:bottom w:val="none" w:sz="0" w:space="0" w:color="auto"/>
            <w:right w:val="none" w:sz="0" w:space="0" w:color="auto"/>
          </w:divBdr>
        </w:div>
        <w:div w:id="1762094326">
          <w:marLeft w:val="480"/>
          <w:marRight w:val="0"/>
          <w:marTop w:val="0"/>
          <w:marBottom w:val="0"/>
          <w:divBdr>
            <w:top w:val="none" w:sz="0" w:space="0" w:color="auto"/>
            <w:left w:val="none" w:sz="0" w:space="0" w:color="auto"/>
            <w:bottom w:val="none" w:sz="0" w:space="0" w:color="auto"/>
            <w:right w:val="none" w:sz="0" w:space="0" w:color="auto"/>
          </w:divBdr>
        </w:div>
        <w:div w:id="1805583096">
          <w:marLeft w:val="480"/>
          <w:marRight w:val="0"/>
          <w:marTop w:val="0"/>
          <w:marBottom w:val="0"/>
          <w:divBdr>
            <w:top w:val="none" w:sz="0" w:space="0" w:color="auto"/>
            <w:left w:val="none" w:sz="0" w:space="0" w:color="auto"/>
            <w:bottom w:val="none" w:sz="0" w:space="0" w:color="auto"/>
            <w:right w:val="none" w:sz="0" w:space="0" w:color="auto"/>
          </w:divBdr>
        </w:div>
        <w:div w:id="1808205910">
          <w:marLeft w:val="480"/>
          <w:marRight w:val="0"/>
          <w:marTop w:val="0"/>
          <w:marBottom w:val="0"/>
          <w:divBdr>
            <w:top w:val="none" w:sz="0" w:space="0" w:color="auto"/>
            <w:left w:val="none" w:sz="0" w:space="0" w:color="auto"/>
            <w:bottom w:val="none" w:sz="0" w:space="0" w:color="auto"/>
            <w:right w:val="none" w:sz="0" w:space="0" w:color="auto"/>
          </w:divBdr>
        </w:div>
        <w:div w:id="1865242149">
          <w:marLeft w:val="480"/>
          <w:marRight w:val="0"/>
          <w:marTop w:val="0"/>
          <w:marBottom w:val="0"/>
          <w:divBdr>
            <w:top w:val="none" w:sz="0" w:space="0" w:color="auto"/>
            <w:left w:val="none" w:sz="0" w:space="0" w:color="auto"/>
            <w:bottom w:val="none" w:sz="0" w:space="0" w:color="auto"/>
            <w:right w:val="none" w:sz="0" w:space="0" w:color="auto"/>
          </w:divBdr>
        </w:div>
        <w:div w:id="1906915157">
          <w:marLeft w:val="480"/>
          <w:marRight w:val="0"/>
          <w:marTop w:val="0"/>
          <w:marBottom w:val="0"/>
          <w:divBdr>
            <w:top w:val="none" w:sz="0" w:space="0" w:color="auto"/>
            <w:left w:val="none" w:sz="0" w:space="0" w:color="auto"/>
            <w:bottom w:val="none" w:sz="0" w:space="0" w:color="auto"/>
            <w:right w:val="none" w:sz="0" w:space="0" w:color="auto"/>
          </w:divBdr>
        </w:div>
        <w:div w:id="1927300791">
          <w:marLeft w:val="480"/>
          <w:marRight w:val="0"/>
          <w:marTop w:val="0"/>
          <w:marBottom w:val="0"/>
          <w:divBdr>
            <w:top w:val="none" w:sz="0" w:space="0" w:color="auto"/>
            <w:left w:val="none" w:sz="0" w:space="0" w:color="auto"/>
            <w:bottom w:val="none" w:sz="0" w:space="0" w:color="auto"/>
            <w:right w:val="none" w:sz="0" w:space="0" w:color="auto"/>
          </w:divBdr>
        </w:div>
        <w:div w:id="1965308114">
          <w:marLeft w:val="480"/>
          <w:marRight w:val="0"/>
          <w:marTop w:val="0"/>
          <w:marBottom w:val="0"/>
          <w:divBdr>
            <w:top w:val="none" w:sz="0" w:space="0" w:color="auto"/>
            <w:left w:val="none" w:sz="0" w:space="0" w:color="auto"/>
            <w:bottom w:val="none" w:sz="0" w:space="0" w:color="auto"/>
            <w:right w:val="none" w:sz="0" w:space="0" w:color="auto"/>
          </w:divBdr>
        </w:div>
        <w:div w:id="1968778147">
          <w:marLeft w:val="480"/>
          <w:marRight w:val="0"/>
          <w:marTop w:val="0"/>
          <w:marBottom w:val="0"/>
          <w:divBdr>
            <w:top w:val="none" w:sz="0" w:space="0" w:color="auto"/>
            <w:left w:val="none" w:sz="0" w:space="0" w:color="auto"/>
            <w:bottom w:val="none" w:sz="0" w:space="0" w:color="auto"/>
            <w:right w:val="none" w:sz="0" w:space="0" w:color="auto"/>
          </w:divBdr>
        </w:div>
        <w:div w:id="1994020950">
          <w:marLeft w:val="480"/>
          <w:marRight w:val="0"/>
          <w:marTop w:val="0"/>
          <w:marBottom w:val="0"/>
          <w:divBdr>
            <w:top w:val="none" w:sz="0" w:space="0" w:color="auto"/>
            <w:left w:val="none" w:sz="0" w:space="0" w:color="auto"/>
            <w:bottom w:val="none" w:sz="0" w:space="0" w:color="auto"/>
            <w:right w:val="none" w:sz="0" w:space="0" w:color="auto"/>
          </w:divBdr>
        </w:div>
        <w:div w:id="2014918593">
          <w:marLeft w:val="480"/>
          <w:marRight w:val="0"/>
          <w:marTop w:val="0"/>
          <w:marBottom w:val="0"/>
          <w:divBdr>
            <w:top w:val="none" w:sz="0" w:space="0" w:color="auto"/>
            <w:left w:val="none" w:sz="0" w:space="0" w:color="auto"/>
            <w:bottom w:val="none" w:sz="0" w:space="0" w:color="auto"/>
            <w:right w:val="none" w:sz="0" w:space="0" w:color="auto"/>
          </w:divBdr>
        </w:div>
        <w:div w:id="2024235683">
          <w:marLeft w:val="480"/>
          <w:marRight w:val="0"/>
          <w:marTop w:val="0"/>
          <w:marBottom w:val="0"/>
          <w:divBdr>
            <w:top w:val="none" w:sz="0" w:space="0" w:color="auto"/>
            <w:left w:val="none" w:sz="0" w:space="0" w:color="auto"/>
            <w:bottom w:val="none" w:sz="0" w:space="0" w:color="auto"/>
            <w:right w:val="none" w:sz="0" w:space="0" w:color="auto"/>
          </w:divBdr>
        </w:div>
        <w:div w:id="2031058758">
          <w:marLeft w:val="480"/>
          <w:marRight w:val="0"/>
          <w:marTop w:val="0"/>
          <w:marBottom w:val="0"/>
          <w:divBdr>
            <w:top w:val="none" w:sz="0" w:space="0" w:color="auto"/>
            <w:left w:val="none" w:sz="0" w:space="0" w:color="auto"/>
            <w:bottom w:val="none" w:sz="0" w:space="0" w:color="auto"/>
            <w:right w:val="none" w:sz="0" w:space="0" w:color="auto"/>
          </w:divBdr>
        </w:div>
        <w:div w:id="2102481979">
          <w:marLeft w:val="480"/>
          <w:marRight w:val="0"/>
          <w:marTop w:val="0"/>
          <w:marBottom w:val="0"/>
          <w:divBdr>
            <w:top w:val="none" w:sz="0" w:space="0" w:color="auto"/>
            <w:left w:val="none" w:sz="0" w:space="0" w:color="auto"/>
            <w:bottom w:val="none" w:sz="0" w:space="0" w:color="auto"/>
            <w:right w:val="none" w:sz="0" w:space="0" w:color="auto"/>
          </w:divBdr>
        </w:div>
        <w:div w:id="2110615889">
          <w:marLeft w:val="480"/>
          <w:marRight w:val="0"/>
          <w:marTop w:val="0"/>
          <w:marBottom w:val="0"/>
          <w:divBdr>
            <w:top w:val="none" w:sz="0" w:space="0" w:color="auto"/>
            <w:left w:val="none" w:sz="0" w:space="0" w:color="auto"/>
            <w:bottom w:val="none" w:sz="0" w:space="0" w:color="auto"/>
            <w:right w:val="none" w:sz="0" w:space="0" w:color="auto"/>
          </w:divBdr>
        </w:div>
        <w:div w:id="2124616160">
          <w:marLeft w:val="480"/>
          <w:marRight w:val="0"/>
          <w:marTop w:val="0"/>
          <w:marBottom w:val="0"/>
          <w:divBdr>
            <w:top w:val="none" w:sz="0" w:space="0" w:color="auto"/>
            <w:left w:val="none" w:sz="0" w:space="0" w:color="auto"/>
            <w:bottom w:val="none" w:sz="0" w:space="0" w:color="auto"/>
            <w:right w:val="none" w:sz="0" w:space="0" w:color="auto"/>
          </w:divBdr>
        </w:div>
      </w:divsChild>
    </w:div>
    <w:div w:id="70736807">
      <w:bodyDiv w:val="1"/>
      <w:marLeft w:val="0"/>
      <w:marRight w:val="0"/>
      <w:marTop w:val="0"/>
      <w:marBottom w:val="0"/>
      <w:divBdr>
        <w:top w:val="none" w:sz="0" w:space="0" w:color="auto"/>
        <w:left w:val="none" w:sz="0" w:space="0" w:color="auto"/>
        <w:bottom w:val="none" w:sz="0" w:space="0" w:color="auto"/>
        <w:right w:val="none" w:sz="0" w:space="0" w:color="auto"/>
      </w:divBdr>
      <w:divsChild>
        <w:div w:id="16851016">
          <w:marLeft w:val="480"/>
          <w:marRight w:val="0"/>
          <w:marTop w:val="0"/>
          <w:marBottom w:val="0"/>
          <w:divBdr>
            <w:top w:val="none" w:sz="0" w:space="0" w:color="auto"/>
            <w:left w:val="none" w:sz="0" w:space="0" w:color="auto"/>
            <w:bottom w:val="none" w:sz="0" w:space="0" w:color="auto"/>
            <w:right w:val="none" w:sz="0" w:space="0" w:color="auto"/>
          </w:divBdr>
        </w:div>
        <w:div w:id="54935580">
          <w:marLeft w:val="480"/>
          <w:marRight w:val="0"/>
          <w:marTop w:val="0"/>
          <w:marBottom w:val="0"/>
          <w:divBdr>
            <w:top w:val="none" w:sz="0" w:space="0" w:color="auto"/>
            <w:left w:val="none" w:sz="0" w:space="0" w:color="auto"/>
            <w:bottom w:val="none" w:sz="0" w:space="0" w:color="auto"/>
            <w:right w:val="none" w:sz="0" w:space="0" w:color="auto"/>
          </w:divBdr>
        </w:div>
        <w:div w:id="57289410">
          <w:marLeft w:val="480"/>
          <w:marRight w:val="0"/>
          <w:marTop w:val="0"/>
          <w:marBottom w:val="0"/>
          <w:divBdr>
            <w:top w:val="none" w:sz="0" w:space="0" w:color="auto"/>
            <w:left w:val="none" w:sz="0" w:space="0" w:color="auto"/>
            <w:bottom w:val="none" w:sz="0" w:space="0" w:color="auto"/>
            <w:right w:val="none" w:sz="0" w:space="0" w:color="auto"/>
          </w:divBdr>
        </w:div>
        <w:div w:id="101069884">
          <w:marLeft w:val="480"/>
          <w:marRight w:val="0"/>
          <w:marTop w:val="0"/>
          <w:marBottom w:val="0"/>
          <w:divBdr>
            <w:top w:val="none" w:sz="0" w:space="0" w:color="auto"/>
            <w:left w:val="none" w:sz="0" w:space="0" w:color="auto"/>
            <w:bottom w:val="none" w:sz="0" w:space="0" w:color="auto"/>
            <w:right w:val="none" w:sz="0" w:space="0" w:color="auto"/>
          </w:divBdr>
        </w:div>
        <w:div w:id="116488813">
          <w:marLeft w:val="480"/>
          <w:marRight w:val="0"/>
          <w:marTop w:val="0"/>
          <w:marBottom w:val="0"/>
          <w:divBdr>
            <w:top w:val="none" w:sz="0" w:space="0" w:color="auto"/>
            <w:left w:val="none" w:sz="0" w:space="0" w:color="auto"/>
            <w:bottom w:val="none" w:sz="0" w:space="0" w:color="auto"/>
            <w:right w:val="none" w:sz="0" w:space="0" w:color="auto"/>
          </w:divBdr>
        </w:div>
        <w:div w:id="137453744">
          <w:marLeft w:val="480"/>
          <w:marRight w:val="0"/>
          <w:marTop w:val="0"/>
          <w:marBottom w:val="0"/>
          <w:divBdr>
            <w:top w:val="none" w:sz="0" w:space="0" w:color="auto"/>
            <w:left w:val="none" w:sz="0" w:space="0" w:color="auto"/>
            <w:bottom w:val="none" w:sz="0" w:space="0" w:color="auto"/>
            <w:right w:val="none" w:sz="0" w:space="0" w:color="auto"/>
          </w:divBdr>
        </w:div>
        <w:div w:id="140314823">
          <w:marLeft w:val="480"/>
          <w:marRight w:val="0"/>
          <w:marTop w:val="0"/>
          <w:marBottom w:val="0"/>
          <w:divBdr>
            <w:top w:val="none" w:sz="0" w:space="0" w:color="auto"/>
            <w:left w:val="none" w:sz="0" w:space="0" w:color="auto"/>
            <w:bottom w:val="none" w:sz="0" w:space="0" w:color="auto"/>
            <w:right w:val="none" w:sz="0" w:space="0" w:color="auto"/>
          </w:divBdr>
        </w:div>
        <w:div w:id="224876149">
          <w:marLeft w:val="480"/>
          <w:marRight w:val="0"/>
          <w:marTop w:val="0"/>
          <w:marBottom w:val="0"/>
          <w:divBdr>
            <w:top w:val="none" w:sz="0" w:space="0" w:color="auto"/>
            <w:left w:val="none" w:sz="0" w:space="0" w:color="auto"/>
            <w:bottom w:val="none" w:sz="0" w:space="0" w:color="auto"/>
            <w:right w:val="none" w:sz="0" w:space="0" w:color="auto"/>
          </w:divBdr>
        </w:div>
        <w:div w:id="278488470">
          <w:marLeft w:val="480"/>
          <w:marRight w:val="0"/>
          <w:marTop w:val="0"/>
          <w:marBottom w:val="0"/>
          <w:divBdr>
            <w:top w:val="none" w:sz="0" w:space="0" w:color="auto"/>
            <w:left w:val="none" w:sz="0" w:space="0" w:color="auto"/>
            <w:bottom w:val="none" w:sz="0" w:space="0" w:color="auto"/>
            <w:right w:val="none" w:sz="0" w:space="0" w:color="auto"/>
          </w:divBdr>
        </w:div>
        <w:div w:id="342174880">
          <w:marLeft w:val="480"/>
          <w:marRight w:val="0"/>
          <w:marTop w:val="0"/>
          <w:marBottom w:val="0"/>
          <w:divBdr>
            <w:top w:val="none" w:sz="0" w:space="0" w:color="auto"/>
            <w:left w:val="none" w:sz="0" w:space="0" w:color="auto"/>
            <w:bottom w:val="none" w:sz="0" w:space="0" w:color="auto"/>
            <w:right w:val="none" w:sz="0" w:space="0" w:color="auto"/>
          </w:divBdr>
        </w:div>
        <w:div w:id="554239810">
          <w:marLeft w:val="480"/>
          <w:marRight w:val="0"/>
          <w:marTop w:val="0"/>
          <w:marBottom w:val="0"/>
          <w:divBdr>
            <w:top w:val="none" w:sz="0" w:space="0" w:color="auto"/>
            <w:left w:val="none" w:sz="0" w:space="0" w:color="auto"/>
            <w:bottom w:val="none" w:sz="0" w:space="0" w:color="auto"/>
            <w:right w:val="none" w:sz="0" w:space="0" w:color="auto"/>
          </w:divBdr>
        </w:div>
        <w:div w:id="575365026">
          <w:marLeft w:val="480"/>
          <w:marRight w:val="0"/>
          <w:marTop w:val="0"/>
          <w:marBottom w:val="0"/>
          <w:divBdr>
            <w:top w:val="none" w:sz="0" w:space="0" w:color="auto"/>
            <w:left w:val="none" w:sz="0" w:space="0" w:color="auto"/>
            <w:bottom w:val="none" w:sz="0" w:space="0" w:color="auto"/>
            <w:right w:val="none" w:sz="0" w:space="0" w:color="auto"/>
          </w:divBdr>
        </w:div>
        <w:div w:id="597376010">
          <w:marLeft w:val="480"/>
          <w:marRight w:val="0"/>
          <w:marTop w:val="0"/>
          <w:marBottom w:val="0"/>
          <w:divBdr>
            <w:top w:val="none" w:sz="0" w:space="0" w:color="auto"/>
            <w:left w:val="none" w:sz="0" w:space="0" w:color="auto"/>
            <w:bottom w:val="none" w:sz="0" w:space="0" w:color="auto"/>
            <w:right w:val="none" w:sz="0" w:space="0" w:color="auto"/>
          </w:divBdr>
        </w:div>
        <w:div w:id="635720980">
          <w:marLeft w:val="480"/>
          <w:marRight w:val="0"/>
          <w:marTop w:val="0"/>
          <w:marBottom w:val="0"/>
          <w:divBdr>
            <w:top w:val="none" w:sz="0" w:space="0" w:color="auto"/>
            <w:left w:val="none" w:sz="0" w:space="0" w:color="auto"/>
            <w:bottom w:val="none" w:sz="0" w:space="0" w:color="auto"/>
            <w:right w:val="none" w:sz="0" w:space="0" w:color="auto"/>
          </w:divBdr>
        </w:div>
        <w:div w:id="671101269">
          <w:marLeft w:val="480"/>
          <w:marRight w:val="0"/>
          <w:marTop w:val="0"/>
          <w:marBottom w:val="0"/>
          <w:divBdr>
            <w:top w:val="none" w:sz="0" w:space="0" w:color="auto"/>
            <w:left w:val="none" w:sz="0" w:space="0" w:color="auto"/>
            <w:bottom w:val="none" w:sz="0" w:space="0" w:color="auto"/>
            <w:right w:val="none" w:sz="0" w:space="0" w:color="auto"/>
          </w:divBdr>
        </w:div>
        <w:div w:id="694157902">
          <w:marLeft w:val="480"/>
          <w:marRight w:val="0"/>
          <w:marTop w:val="0"/>
          <w:marBottom w:val="0"/>
          <w:divBdr>
            <w:top w:val="none" w:sz="0" w:space="0" w:color="auto"/>
            <w:left w:val="none" w:sz="0" w:space="0" w:color="auto"/>
            <w:bottom w:val="none" w:sz="0" w:space="0" w:color="auto"/>
            <w:right w:val="none" w:sz="0" w:space="0" w:color="auto"/>
          </w:divBdr>
        </w:div>
        <w:div w:id="695809220">
          <w:marLeft w:val="480"/>
          <w:marRight w:val="0"/>
          <w:marTop w:val="0"/>
          <w:marBottom w:val="0"/>
          <w:divBdr>
            <w:top w:val="none" w:sz="0" w:space="0" w:color="auto"/>
            <w:left w:val="none" w:sz="0" w:space="0" w:color="auto"/>
            <w:bottom w:val="none" w:sz="0" w:space="0" w:color="auto"/>
            <w:right w:val="none" w:sz="0" w:space="0" w:color="auto"/>
          </w:divBdr>
        </w:div>
        <w:div w:id="702049424">
          <w:marLeft w:val="480"/>
          <w:marRight w:val="0"/>
          <w:marTop w:val="0"/>
          <w:marBottom w:val="0"/>
          <w:divBdr>
            <w:top w:val="none" w:sz="0" w:space="0" w:color="auto"/>
            <w:left w:val="none" w:sz="0" w:space="0" w:color="auto"/>
            <w:bottom w:val="none" w:sz="0" w:space="0" w:color="auto"/>
            <w:right w:val="none" w:sz="0" w:space="0" w:color="auto"/>
          </w:divBdr>
        </w:div>
        <w:div w:id="726878793">
          <w:marLeft w:val="480"/>
          <w:marRight w:val="0"/>
          <w:marTop w:val="0"/>
          <w:marBottom w:val="0"/>
          <w:divBdr>
            <w:top w:val="none" w:sz="0" w:space="0" w:color="auto"/>
            <w:left w:val="none" w:sz="0" w:space="0" w:color="auto"/>
            <w:bottom w:val="none" w:sz="0" w:space="0" w:color="auto"/>
            <w:right w:val="none" w:sz="0" w:space="0" w:color="auto"/>
          </w:divBdr>
        </w:div>
        <w:div w:id="823162031">
          <w:marLeft w:val="480"/>
          <w:marRight w:val="0"/>
          <w:marTop w:val="0"/>
          <w:marBottom w:val="0"/>
          <w:divBdr>
            <w:top w:val="none" w:sz="0" w:space="0" w:color="auto"/>
            <w:left w:val="none" w:sz="0" w:space="0" w:color="auto"/>
            <w:bottom w:val="none" w:sz="0" w:space="0" w:color="auto"/>
            <w:right w:val="none" w:sz="0" w:space="0" w:color="auto"/>
          </w:divBdr>
        </w:div>
        <w:div w:id="838278773">
          <w:marLeft w:val="480"/>
          <w:marRight w:val="0"/>
          <w:marTop w:val="0"/>
          <w:marBottom w:val="0"/>
          <w:divBdr>
            <w:top w:val="none" w:sz="0" w:space="0" w:color="auto"/>
            <w:left w:val="none" w:sz="0" w:space="0" w:color="auto"/>
            <w:bottom w:val="none" w:sz="0" w:space="0" w:color="auto"/>
            <w:right w:val="none" w:sz="0" w:space="0" w:color="auto"/>
          </w:divBdr>
        </w:div>
        <w:div w:id="868688057">
          <w:marLeft w:val="480"/>
          <w:marRight w:val="0"/>
          <w:marTop w:val="0"/>
          <w:marBottom w:val="0"/>
          <w:divBdr>
            <w:top w:val="none" w:sz="0" w:space="0" w:color="auto"/>
            <w:left w:val="none" w:sz="0" w:space="0" w:color="auto"/>
            <w:bottom w:val="none" w:sz="0" w:space="0" w:color="auto"/>
            <w:right w:val="none" w:sz="0" w:space="0" w:color="auto"/>
          </w:divBdr>
        </w:div>
        <w:div w:id="900023567">
          <w:marLeft w:val="480"/>
          <w:marRight w:val="0"/>
          <w:marTop w:val="0"/>
          <w:marBottom w:val="0"/>
          <w:divBdr>
            <w:top w:val="none" w:sz="0" w:space="0" w:color="auto"/>
            <w:left w:val="none" w:sz="0" w:space="0" w:color="auto"/>
            <w:bottom w:val="none" w:sz="0" w:space="0" w:color="auto"/>
            <w:right w:val="none" w:sz="0" w:space="0" w:color="auto"/>
          </w:divBdr>
        </w:div>
        <w:div w:id="961881376">
          <w:marLeft w:val="480"/>
          <w:marRight w:val="0"/>
          <w:marTop w:val="0"/>
          <w:marBottom w:val="0"/>
          <w:divBdr>
            <w:top w:val="none" w:sz="0" w:space="0" w:color="auto"/>
            <w:left w:val="none" w:sz="0" w:space="0" w:color="auto"/>
            <w:bottom w:val="none" w:sz="0" w:space="0" w:color="auto"/>
            <w:right w:val="none" w:sz="0" w:space="0" w:color="auto"/>
          </w:divBdr>
        </w:div>
        <w:div w:id="998118372">
          <w:marLeft w:val="480"/>
          <w:marRight w:val="0"/>
          <w:marTop w:val="0"/>
          <w:marBottom w:val="0"/>
          <w:divBdr>
            <w:top w:val="none" w:sz="0" w:space="0" w:color="auto"/>
            <w:left w:val="none" w:sz="0" w:space="0" w:color="auto"/>
            <w:bottom w:val="none" w:sz="0" w:space="0" w:color="auto"/>
            <w:right w:val="none" w:sz="0" w:space="0" w:color="auto"/>
          </w:divBdr>
        </w:div>
        <w:div w:id="1076249443">
          <w:marLeft w:val="480"/>
          <w:marRight w:val="0"/>
          <w:marTop w:val="0"/>
          <w:marBottom w:val="0"/>
          <w:divBdr>
            <w:top w:val="none" w:sz="0" w:space="0" w:color="auto"/>
            <w:left w:val="none" w:sz="0" w:space="0" w:color="auto"/>
            <w:bottom w:val="none" w:sz="0" w:space="0" w:color="auto"/>
            <w:right w:val="none" w:sz="0" w:space="0" w:color="auto"/>
          </w:divBdr>
        </w:div>
        <w:div w:id="1090273618">
          <w:marLeft w:val="480"/>
          <w:marRight w:val="0"/>
          <w:marTop w:val="0"/>
          <w:marBottom w:val="0"/>
          <w:divBdr>
            <w:top w:val="none" w:sz="0" w:space="0" w:color="auto"/>
            <w:left w:val="none" w:sz="0" w:space="0" w:color="auto"/>
            <w:bottom w:val="none" w:sz="0" w:space="0" w:color="auto"/>
            <w:right w:val="none" w:sz="0" w:space="0" w:color="auto"/>
          </w:divBdr>
        </w:div>
        <w:div w:id="1096638840">
          <w:marLeft w:val="480"/>
          <w:marRight w:val="0"/>
          <w:marTop w:val="0"/>
          <w:marBottom w:val="0"/>
          <w:divBdr>
            <w:top w:val="none" w:sz="0" w:space="0" w:color="auto"/>
            <w:left w:val="none" w:sz="0" w:space="0" w:color="auto"/>
            <w:bottom w:val="none" w:sz="0" w:space="0" w:color="auto"/>
            <w:right w:val="none" w:sz="0" w:space="0" w:color="auto"/>
          </w:divBdr>
        </w:div>
        <w:div w:id="1132096257">
          <w:marLeft w:val="480"/>
          <w:marRight w:val="0"/>
          <w:marTop w:val="0"/>
          <w:marBottom w:val="0"/>
          <w:divBdr>
            <w:top w:val="none" w:sz="0" w:space="0" w:color="auto"/>
            <w:left w:val="none" w:sz="0" w:space="0" w:color="auto"/>
            <w:bottom w:val="none" w:sz="0" w:space="0" w:color="auto"/>
            <w:right w:val="none" w:sz="0" w:space="0" w:color="auto"/>
          </w:divBdr>
        </w:div>
        <w:div w:id="1134905161">
          <w:marLeft w:val="480"/>
          <w:marRight w:val="0"/>
          <w:marTop w:val="0"/>
          <w:marBottom w:val="0"/>
          <w:divBdr>
            <w:top w:val="none" w:sz="0" w:space="0" w:color="auto"/>
            <w:left w:val="none" w:sz="0" w:space="0" w:color="auto"/>
            <w:bottom w:val="none" w:sz="0" w:space="0" w:color="auto"/>
            <w:right w:val="none" w:sz="0" w:space="0" w:color="auto"/>
          </w:divBdr>
        </w:div>
        <w:div w:id="1136534631">
          <w:marLeft w:val="480"/>
          <w:marRight w:val="0"/>
          <w:marTop w:val="0"/>
          <w:marBottom w:val="0"/>
          <w:divBdr>
            <w:top w:val="none" w:sz="0" w:space="0" w:color="auto"/>
            <w:left w:val="none" w:sz="0" w:space="0" w:color="auto"/>
            <w:bottom w:val="none" w:sz="0" w:space="0" w:color="auto"/>
            <w:right w:val="none" w:sz="0" w:space="0" w:color="auto"/>
          </w:divBdr>
        </w:div>
        <w:div w:id="1143543927">
          <w:marLeft w:val="480"/>
          <w:marRight w:val="0"/>
          <w:marTop w:val="0"/>
          <w:marBottom w:val="0"/>
          <w:divBdr>
            <w:top w:val="none" w:sz="0" w:space="0" w:color="auto"/>
            <w:left w:val="none" w:sz="0" w:space="0" w:color="auto"/>
            <w:bottom w:val="none" w:sz="0" w:space="0" w:color="auto"/>
            <w:right w:val="none" w:sz="0" w:space="0" w:color="auto"/>
          </w:divBdr>
        </w:div>
        <w:div w:id="1157842091">
          <w:marLeft w:val="480"/>
          <w:marRight w:val="0"/>
          <w:marTop w:val="0"/>
          <w:marBottom w:val="0"/>
          <w:divBdr>
            <w:top w:val="none" w:sz="0" w:space="0" w:color="auto"/>
            <w:left w:val="none" w:sz="0" w:space="0" w:color="auto"/>
            <w:bottom w:val="none" w:sz="0" w:space="0" w:color="auto"/>
            <w:right w:val="none" w:sz="0" w:space="0" w:color="auto"/>
          </w:divBdr>
        </w:div>
        <w:div w:id="1210219660">
          <w:marLeft w:val="480"/>
          <w:marRight w:val="0"/>
          <w:marTop w:val="0"/>
          <w:marBottom w:val="0"/>
          <w:divBdr>
            <w:top w:val="none" w:sz="0" w:space="0" w:color="auto"/>
            <w:left w:val="none" w:sz="0" w:space="0" w:color="auto"/>
            <w:bottom w:val="none" w:sz="0" w:space="0" w:color="auto"/>
            <w:right w:val="none" w:sz="0" w:space="0" w:color="auto"/>
          </w:divBdr>
        </w:div>
        <w:div w:id="1244535786">
          <w:marLeft w:val="480"/>
          <w:marRight w:val="0"/>
          <w:marTop w:val="0"/>
          <w:marBottom w:val="0"/>
          <w:divBdr>
            <w:top w:val="none" w:sz="0" w:space="0" w:color="auto"/>
            <w:left w:val="none" w:sz="0" w:space="0" w:color="auto"/>
            <w:bottom w:val="none" w:sz="0" w:space="0" w:color="auto"/>
            <w:right w:val="none" w:sz="0" w:space="0" w:color="auto"/>
          </w:divBdr>
        </w:div>
        <w:div w:id="1256551740">
          <w:marLeft w:val="480"/>
          <w:marRight w:val="0"/>
          <w:marTop w:val="0"/>
          <w:marBottom w:val="0"/>
          <w:divBdr>
            <w:top w:val="none" w:sz="0" w:space="0" w:color="auto"/>
            <w:left w:val="none" w:sz="0" w:space="0" w:color="auto"/>
            <w:bottom w:val="none" w:sz="0" w:space="0" w:color="auto"/>
            <w:right w:val="none" w:sz="0" w:space="0" w:color="auto"/>
          </w:divBdr>
        </w:div>
        <w:div w:id="1278440215">
          <w:marLeft w:val="480"/>
          <w:marRight w:val="0"/>
          <w:marTop w:val="0"/>
          <w:marBottom w:val="0"/>
          <w:divBdr>
            <w:top w:val="none" w:sz="0" w:space="0" w:color="auto"/>
            <w:left w:val="none" w:sz="0" w:space="0" w:color="auto"/>
            <w:bottom w:val="none" w:sz="0" w:space="0" w:color="auto"/>
            <w:right w:val="none" w:sz="0" w:space="0" w:color="auto"/>
          </w:divBdr>
        </w:div>
        <w:div w:id="1309439652">
          <w:marLeft w:val="480"/>
          <w:marRight w:val="0"/>
          <w:marTop w:val="0"/>
          <w:marBottom w:val="0"/>
          <w:divBdr>
            <w:top w:val="none" w:sz="0" w:space="0" w:color="auto"/>
            <w:left w:val="none" w:sz="0" w:space="0" w:color="auto"/>
            <w:bottom w:val="none" w:sz="0" w:space="0" w:color="auto"/>
            <w:right w:val="none" w:sz="0" w:space="0" w:color="auto"/>
          </w:divBdr>
        </w:div>
        <w:div w:id="1353873565">
          <w:marLeft w:val="480"/>
          <w:marRight w:val="0"/>
          <w:marTop w:val="0"/>
          <w:marBottom w:val="0"/>
          <w:divBdr>
            <w:top w:val="none" w:sz="0" w:space="0" w:color="auto"/>
            <w:left w:val="none" w:sz="0" w:space="0" w:color="auto"/>
            <w:bottom w:val="none" w:sz="0" w:space="0" w:color="auto"/>
            <w:right w:val="none" w:sz="0" w:space="0" w:color="auto"/>
          </w:divBdr>
        </w:div>
        <w:div w:id="1369179252">
          <w:marLeft w:val="480"/>
          <w:marRight w:val="0"/>
          <w:marTop w:val="0"/>
          <w:marBottom w:val="0"/>
          <w:divBdr>
            <w:top w:val="none" w:sz="0" w:space="0" w:color="auto"/>
            <w:left w:val="none" w:sz="0" w:space="0" w:color="auto"/>
            <w:bottom w:val="none" w:sz="0" w:space="0" w:color="auto"/>
            <w:right w:val="none" w:sz="0" w:space="0" w:color="auto"/>
          </w:divBdr>
        </w:div>
        <w:div w:id="1389761514">
          <w:marLeft w:val="480"/>
          <w:marRight w:val="0"/>
          <w:marTop w:val="0"/>
          <w:marBottom w:val="0"/>
          <w:divBdr>
            <w:top w:val="none" w:sz="0" w:space="0" w:color="auto"/>
            <w:left w:val="none" w:sz="0" w:space="0" w:color="auto"/>
            <w:bottom w:val="none" w:sz="0" w:space="0" w:color="auto"/>
            <w:right w:val="none" w:sz="0" w:space="0" w:color="auto"/>
          </w:divBdr>
        </w:div>
        <w:div w:id="1408305958">
          <w:marLeft w:val="480"/>
          <w:marRight w:val="0"/>
          <w:marTop w:val="0"/>
          <w:marBottom w:val="0"/>
          <w:divBdr>
            <w:top w:val="none" w:sz="0" w:space="0" w:color="auto"/>
            <w:left w:val="none" w:sz="0" w:space="0" w:color="auto"/>
            <w:bottom w:val="none" w:sz="0" w:space="0" w:color="auto"/>
            <w:right w:val="none" w:sz="0" w:space="0" w:color="auto"/>
          </w:divBdr>
        </w:div>
        <w:div w:id="1451240762">
          <w:marLeft w:val="480"/>
          <w:marRight w:val="0"/>
          <w:marTop w:val="0"/>
          <w:marBottom w:val="0"/>
          <w:divBdr>
            <w:top w:val="none" w:sz="0" w:space="0" w:color="auto"/>
            <w:left w:val="none" w:sz="0" w:space="0" w:color="auto"/>
            <w:bottom w:val="none" w:sz="0" w:space="0" w:color="auto"/>
            <w:right w:val="none" w:sz="0" w:space="0" w:color="auto"/>
          </w:divBdr>
        </w:div>
        <w:div w:id="1475369400">
          <w:marLeft w:val="480"/>
          <w:marRight w:val="0"/>
          <w:marTop w:val="0"/>
          <w:marBottom w:val="0"/>
          <w:divBdr>
            <w:top w:val="none" w:sz="0" w:space="0" w:color="auto"/>
            <w:left w:val="none" w:sz="0" w:space="0" w:color="auto"/>
            <w:bottom w:val="none" w:sz="0" w:space="0" w:color="auto"/>
            <w:right w:val="none" w:sz="0" w:space="0" w:color="auto"/>
          </w:divBdr>
        </w:div>
        <w:div w:id="1490947798">
          <w:marLeft w:val="480"/>
          <w:marRight w:val="0"/>
          <w:marTop w:val="0"/>
          <w:marBottom w:val="0"/>
          <w:divBdr>
            <w:top w:val="none" w:sz="0" w:space="0" w:color="auto"/>
            <w:left w:val="none" w:sz="0" w:space="0" w:color="auto"/>
            <w:bottom w:val="none" w:sz="0" w:space="0" w:color="auto"/>
            <w:right w:val="none" w:sz="0" w:space="0" w:color="auto"/>
          </w:divBdr>
        </w:div>
        <w:div w:id="1491949387">
          <w:marLeft w:val="480"/>
          <w:marRight w:val="0"/>
          <w:marTop w:val="0"/>
          <w:marBottom w:val="0"/>
          <w:divBdr>
            <w:top w:val="none" w:sz="0" w:space="0" w:color="auto"/>
            <w:left w:val="none" w:sz="0" w:space="0" w:color="auto"/>
            <w:bottom w:val="none" w:sz="0" w:space="0" w:color="auto"/>
            <w:right w:val="none" w:sz="0" w:space="0" w:color="auto"/>
          </w:divBdr>
        </w:div>
        <w:div w:id="1527252673">
          <w:marLeft w:val="480"/>
          <w:marRight w:val="0"/>
          <w:marTop w:val="0"/>
          <w:marBottom w:val="0"/>
          <w:divBdr>
            <w:top w:val="none" w:sz="0" w:space="0" w:color="auto"/>
            <w:left w:val="none" w:sz="0" w:space="0" w:color="auto"/>
            <w:bottom w:val="none" w:sz="0" w:space="0" w:color="auto"/>
            <w:right w:val="none" w:sz="0" w:space="0" w:color="auto"/>
          </w:divBdr>
        </w:div>
        <w:div w:id="1602490757">
          <w:marLeft w:val="480"/>
          <w:marRight w:val="0"/>
          <w:marTop w:val="0"/>
          <w:marBottom w:val="0"/>
          <w:divBdr>
            <w:top w:val="none" w:sz="0" w:space="0" w:color="auto"/>
            <w:left w:val="none" w:sz="0" w:space="0" w:color="auto"/>
            <w:bottom w:val="none" w:sz="0" w:space="0" w:color="auto"/>
            <w:right w:val="none" w:sz="0" w:space="0" w:color="auto"/>
          </w:divBdr>
        </w:div>
        <w:div w:id="1611276985">
          <w:marLeft w:val="480"/>
          <w:marRight w:val="0"/>
          <w:marTop w:val="0"/>
          <w:marBottom w:val="0"/>
          <w:divBdr>
            <w:top w:val="none" w:sz="0" w:space="0" w:color="auto"/>
            <w:left w:val="none" w:sz="0" w:space="0" w:color="auto"/>
            <w:bottom w:val="none" w:sz="0" w:space="0" w:color="auto"/>
            <w:right w:val="none" w:sz="0" w:space="0" w:color="auto"/>
          </w:divBdr>
        </w:div>
        <w:div w:id="1619336977">
          <w:marLeft w:val="480"/>
          <w:marRight w:val="0"/>
          <w:marTop w:val="0"/>
          <w:marBottom w:val="0"/>
          <w:divBdr>
            <w:top w:val="none" w:sz="0" w:space="0" w:color="auto"/>
            <w:left w:val="none" w:sz="0" w:space="0" w:color="auto"/>
            <w:bottom w:val="none" w:sz="0" w:space="0" w:color="auto"/>
            <w:right w:val="none" w:sz="0" w:space="0" w:color="auto"/>
          </w:divBdr>
        </w:div>
        <w:div w:id="1632050362">
          <w:marLeft w:val="480"/>
          <w:marRight w:val="0"/>
          <w:marTop w:val="0"/>
          <w:marBottom w:val="0"/>
          <w:divBdr>
            <w:top w:val="none" w:sz="0" w:space="0" w:color="auto"/>
            <w:left w:val="none" w:sz="0" w:space="0" w:color="auto"/>
            <w:bottom w:val="none" w:sz="0" w:space="0" w:color="auto"/>
            <w:right w:val="none" w:sz="0" w:space="0" w:color="auto"/>
          </w:divBdr>
        </w:div>
        <w:div w:id="1665157525">
          <w:marLeft w:val="480"/>
          <w:marRight w:val="0"/>
          <w:marTop w:val="0"/>
          <w:marBottom w:val="0"/>
          <w:divBdr>
            <w:top w:val="none" w:sz="0" w:space="0" w:color="auto"/>
            <w:left w:val="none" w:sz="0" w:space="0" w:color="auto"/>
            <w:bottom w:val="none" w:sz="0" w:space="0" w:color="auto"/>
            <w:right w:val="none" w:sz="0" w:space="0" w:color="auto"/>
          </w:divBdr>
        </w:div>
        <w:div w:id="1693460853">
          <w:marLeft w:val="480"/>
          <w:marRight w:val="0"/>
          <w:marTop w:val="0"/>
          <w:marBottom w:val="0"/>
          <w:divBdr>
            <w:top w:val="none" w:sz="0" w:space="0" w:color="auto"/>
            <w:left w:val="none" w:sz="0" w:space="0" w:color="auto"/>
            <w:bottom w:val="none" w:sz="0" w:space="0" w:color="auto"/>
            <w:right w:val="none" w:sz="0" w:space="0" w:color="auto"/>
          </w:divBdr>
        </w:div>
        <w:div w:id="1709180580">
          <w:marLeft w:val="480"/>
          <w:marRight w:val="0"/>
          <w:marTop w:val="0"/>
          <w:marBottom w:val="0"/>
          <w:divBdr>
            <w:top w:val="none" w:sz="0" w:space="0" w:color="auto"/>
            <w:left w:val="none" w:sz="0" w:space="0" w:color="auto"/>
            <w:bottom w:val="none" w:sz="0" w:space="0" w:color="auto"/>
            <w:right w:val="none" w:sz="0" w:space="0" w:color="auto"/>
          </w:divBdr>
        </w:div>
        <w:div w:id="1809198559">
          <w:marLeft w:val="480"/>
          <w:marRight w:val="0"/>
          <w:marTop w:val="0"/>
          <w:marBottom w:val="0"/>
          <w:divBdr>
            <w:top w:val="none" w:sz="0" w:space="0" w:color="auto"/>
            <w:left w:val="none" w:sz="0" w:space="0" w:color="auto"/>
            <w:bottom w:val="none" w:sz="0" w:space="0" w:color="auto"/>
            <w:right w:val="none" w:sz="0" w:space="0" w:color="auto"/>
          </w:divBdr>
        </w:div>
        <w:div w:id="1823081293">
          <w:marLeft w:val="480"/>
          <w:marRight w:val="0"/>
          <w:marTop w:val="0"/>
          <w:marBottom w:val="0"/>
          <w:divBdr>
            <w:top w:val="none" w:sz="0" w:space="0" w:color="auto"/>
            <w:left w:val="none" w:sz="0" w:space="0" w:color="auto"/>
            <w:bottom w:val="none" w:sz="0" w:space="0" w:color="auto"/>
            <w:right w:val="none" w:sz="0" w:space="0" w:color="auto"/>
          </w:divBdr>
        </w:div>
        <w:div w:id="1862472695">
          <w:marLeft w:val="480"/>
          <w:marRight w:val="0"/>
          <w:marTop w:val="0"/>
          <w:marBottom w:val="0"/>
          <w:divBdr>
            <w:top w:val="none" w:sz="0" w:space="0" w:color="auto"/>
            <w:left w:val="none" w:sz="0" w:space="0" w:color="auto"/>
            <w:bottom w:val="none" w:sz="0" w:space="0" w:color="auto"/>
            <w:right w:val="none" w:sz="0" w:space="0" w:color="auto"/>
          </w:divBdr>
        </w:div>
        <w:div w:id="1867402408">
          <w:marLeft w:val="480"/>
          <w:marRight w:val="0"/>
          <w:marTop w:val="0"/>
          <w:marBottom w:val="0"/>
          <w:divBdr>
            <w:top w:val="none" w:sz="0" w:space="0" w:color="auto"/>
            <w:left w:val="none" w:sz="0" w:space="0" w:color="auto"/>
            <w:bottom w:val="none" w:sz="0" w:space="0" w:color="auto"/>
            <w:right w:val="none" w:sz="0" w:space="0" w:color="auto"/>
          </w:divBdr>
        </w:div>
        <w:div w:id="1890535996">
          <w:marLeft w:val="480"/>
          <w:marRight w:val="0"/>
          <w:marTop w:val="0"/>
          <w:marBottom w:val="0"/>
          <w:divBdr>
            <w:top w:val="none" w:sz="0" w:space="0" w:color="auto"/>
            <w:left w:val="none" w:sz="0" w:space="0" w:color="auto"/>
            <w:bottom w:val="none" w:sz="0" w:space="0" w:color="auto"/>
            <w:right w:val="none" w:sz="0" w:space="0" w:color="auto"/>
          </w:divBdr>
        </w:div>
        <w:div w:id="1898317778">
          <w:marLeft w:val="480"/>
          <w:marRight w:val="0"/>
          <w:marTop w:val="0"/>
          <w:marBottom w:val="0"/>
          <w:divBdr>
            <w:top w:val="none" w:sz="0" w:space="0" w:color="auto"/>
            <w:left w:val="none" w:sz="0" w:space="0" w:color="auto"/>
            <w:bottom w:val="none" w:sz="0" w:space="0" w:color="auto"/>
            <w:right w:val="none" w:sz="0" w:space="0" w:color="auto"/>
          </w:divBdr>
        </w:div>
        <w:div w:id="1900703291">
          <w:marLeft w:val="480"/>
          <w:marRight w:val="0"/>
          <w:marTop w:val="0"/>
          <w:marBottom w:val="0"/>
          <w:divBdr>
            <w:top w:val="none" w:sz="0" w:space="0" w:color="auto"/>
            <w:left w:val="none" w:sz="0" w:space="0" w:color="auto"/>
            <w:bottom w:val="none" w:sz="0" w:space="0" w:color="auto"/>
            <w:right w:val="none" w:sz="0" w:space="0" w:color="auto"/>
          </w:divBdr>
        </w:div>
        <w:div w:id="1923175769">
          <w:marLeft w:val="480"/>
          <w:marRight w:val="0"/>
          <w:marTop w:val="0"/>
          <w:marBottom w:val="0"/>
          <w:divBdr>
            <w:top w:val="none" w:sz="0" w:space="0" w:color="auto"/>
            <w:left w:val="none" w:sz="0" w:space="0" w:color="auto"/>
            <w:bottom w:val="none" w:sz="0" w:space="0" w:color="auto"/>
            <w:right w:val="none" w:sz="0" w:space="0" w:color="auto"/>
          </w:divBdr>
        </w:div>
        <w:div w:id="1923641874">
          <w:marLeft w:val="480"/>
          <w:marRight w:val="0"/>
          <w:marTop w:val="0"/>
          <w:marBottom w:val="0"/>
          <w:divBdr>
            <w:top w:val="none" w:sz="0" w:space="0" w:color="auto"/>
            <w:left w:val="none" w:sz="0" w:space="0" w:color="auto"/>
            <w:bottom w:val="none" w:sz="0" w:space="0" w:color="auto"/>
            <w:right w:val="none" w:sz="0" w:space="0" w:color="auto"/>
          </w:divBdr>
        </w:div>
        <w:div w:id="1928689211">
          <w:marLeft w:val="480"/>
          <w:marRight w:val="0"/>
          <w:marTop w:val="0"/>
          <w:marBottom w:val="0"/>
          <w:divBdr>
            <w:top w:val="none" w:sz="0" w:space="0" w:color="auto"/>
            <w:left w:val="none" w:sz="0" w:space="0" w:color="auto"/>
            <w:bottom w:val="none" w:sz="0" w:space="0" w:color="auto"/>
            <w:right w:val="none" w:sz="0" w:space="0" w:color="auto"/>
          </w:divBdr>
        </w:div>
        <w:div w:id="1934972069">
          <w:marLeft w:val="480"/>
          <w:marRight w:val="0"/>
          <w:marTop w:val="0"/>
          <w:marBottom w:val="0"/>
          <w:divBdr>
            <w:top w:val="none" w:sz="0" w:space="0" w:color="auto"/>
            <w:left w:val="none" w:sz="0" w:space="0" w:color="auto"/>
            <w:bottom w:val="none" w:sz="0" w:space="0" w:color="auto"/>
            <w:right w:val="none" w:sz="0" w:space="0" w:color="auto"/>
          </w:divBdr>
        </w:div>
        <w:div w:id="1970358377">
          <w:marLeft w:val="480"/>
          <w:marRight w:val="0"/>
          <w:marTop w:val="0"/>
          <w:marBottom w:val="0"/>
          <w:divBdr>
            <w:top w:val="none" w:sz="0" w:space="0" w:color="auto"/>
            <w:left w:val="none" w:sz="0" w:space="0" w:color="auto"/>
            <w:bottom w:val="none" w:sz="0" w:space="0" w:color="auto"/>
            <w:right w:val="none" w:sz="0" w:space="0" w:color="auto"/>
          </w:divBdr>
        </w:div>
        <w:div w:id="1975600111">
          <w:marLeft w:val="480"/>
          <w:marRight w:val="0"/>
          <w:marTop w:val="0"/>
          <w:marBottom w:val="0"/>
          <w:divBdr>
            <w:top w:val="none" w:sz="0" w:space="0" w:color="auto"/>
            <w:left w:val="none" w:sz="0" w:space="0" w:color="auto"/>
            <w:bottom w:val="none" w:sz="0" w:space="0" w:color="auto"/>
            <w:right w:val="none" w:sz="0" w:space="0" w:color="auto"/>
          </w:divBdr>
        </w:div>
        <w:div w:id="1987003849">
          <w:marLeft w:val="480"/>
          <w:marRight w:val="0"/>
          <w:marTop w:val="0"/>
          <w:marBottom w:val="0"/>
          <w:divBdr>
            <w:top w:val="none" w:sz="0" w:space="0" w:color="auto"/>
            <w:left w:val="none" w:sz="0" w:space="0" w:color="auto"/>
            <w:bottom w:val="none" w:sz="0" w:space="0" w:color="auto"/>
            <w:right w:val="none" w:sz="0" w:space="0" w:color="auto"/>
          </w:divBdr>
        </w:div>
        <w:div w:id="2004813363">
          <w:marLeft w:val="480"/>
          <w:marRight w:val="0"/>
          <w:marTop w:val="0"/>
          <w:marBottom w:val="0"/>
          <w:divBdr>
            <w:top w:val="none" w:sz="0" w:space="0" w:color="auto"/>
            <w:left w:val="none" w:sz="0" w:space="0" w:color="auto"/>
            <w:bottom w:val="none" w:sz="0" w:space="0" w:color="auto"/>
            <w:right w:val="none" w:sz="0" w:space="0" w:color="auto"/>
          </w:divBdr>
        </w:div>
        <w:div w:id="2007974358">
          <w:marLeft w:val="480"/>
          <w:marRight w:val="0"/>
          <w:marTop w:val="0"/>
          <w:marBottom w:val="0"/>
          <w:divBdr>
            <w:top w:val="none" w:sz="0" w:space="0" w:color="auto"/>
            <w:left w:val="none" w:sz="0" w:space="0" w:color="auto"/>
            <w:bottom w:val="none" w:sz="0" w:space="0" w:color="auto"/>
            <w:right w:val="none" w:sz="0" w:space="0" w:color="auto"/>
          </w:divBdr>
        </w:div>
        <w:div w:id="2032485796">
          <w:marLeft w:val="480"/>
          <w:marRight w:val="0"/>
          <w:marTop w:val="0"/>
          <w:marBottom w:val="0"/>
          <w:divBdr>
            <w:top w:val="none" w:sz="0" w:space="0" w:color="auto"/>
            <w:left w:val="none" w:sz="0" w:space="0" w:color="auto"/>
            <w:bottom w:val="none" w:sz="0" w:space="0" w:color="auto"/>
            <w:right w:val="none" w:sz="0" w:space="0" w:color="auto"/>
          </w:divBdr>
        </w:div>
        <w:div w:id="2040740833">
          <w:marLeft w:val="480"/>
          <w:marRight w:val="0"/>
          <w:marTop w:val="0"/>
          <w:marBottom w:val="0"/>
          <w:divBdr>
            <w:top w:val="none" w:sz="0" w:space="0" w:color="auto"/>
            <w:left w:val="none" w:sz="0" w:space="0" w:color="auto"/>
            <w:bottom w:val="none" w:sz="0" w:space="0" w:color="auto"/>
            <w:right w:val="none" w:sz="0" w:space="0" w:color="auto"/>
          </w:divBdr>
        </w:div>
        <w:div w:id="2051489531">
          <w:marLeft w:val="480"/>
          <w:marRight w:val="0"/>
          <w:marTop w:val="0"/>
          <w:marBottom w:val="0"/>
          <w:divBdr>
            <w:top w:val="none" w:sz="0" w:space="0" w:color="auto"/>
            <w:left w:val="none" w:sz="0" w:space="0" w:color="auto"/>
            <w:bottom w:val="none" w:sz="0" w:space="0" w:color="auto"/>
            <w:right w:val="none" w:sz="0" w:space="0" w:color="auto"/>
          </w:divBdr>
        </w:div>
        <w:div w:id="2074041740">
          <w:marLeft w:val="480"/>
          <w:marRight w:val="0"/>
          <w:marTop w:val="0"/>
          <w:marBottom w:val="0"/>
          <w:divBdr>
            <w:top w:val="none" w:sz="0" w:space="0" w:color="auto"/>
            <w:left w:val="none" w:sz="0" w:space="0" w:color="auto"/>
            <w:bottom w:val="none" w:sz="0" w:space="0" w:color="auto"/>
            <w:right w:val="none" w:sz="0" w:space="0" w:color="auto"/>
          </w:divBdr>
        </w:div>
        <w:div w:id="2079549382">
          <w:marLeft w:val="480"/>
          <w:marRight w:val="0"/>
          <w:marTop w:val="0"/>
          <w:marBottom w:val="0"/>
          <w:divBdr>
            <w:top w:val="none" w:sz="0" w:space="0" w:color="auto"/>
            <w:left w:val="none" w:sz="0" w:space="0" w:color="auto"/>
            <w:bottom w:val="none" w:sz="0" w:space="0" w:color="auto"/>
            <w:right w:val="none" w:sz="0" w:space="0" w:color="auto"/>
          </w:divBdr>
        </w:div>
        <w:div w:id="2083092209">
          <w:marLeft w:val="480"/>
          <w:marRight w:val="0"/>
          <w:marTop w:val="0"/>
          <w:marBottom w:val="0"/>
          <w:divBdr>
            <w:top w:val="none" w:sz="0" w:space="0" w:color="auto"/>
            <w:left w:val="none" w:sz="0" w:space="0" w:color="auto"/>
            <w:bottom w:val="none" w:sz="0" w:space="0" w:color="auto"/>
            <w:right w:val="none" w:sz="0" w:space="0" w:color="auto"/>
          </w:divBdr>
        </w:div>
        <w:div w:id="2085225125">
          <w:marLeft w:val="480"/>
          <w:marRight w:val="0"/>
          <w:marTop w:val="0"/>
          <w:marBottom w:val="0"/>
          <w:divBdr>
            <w:top w:val="none" w:sz="0" w:space="0" w:color="auto"/>
            <w:left w:val="none" w:sz="0" w:space="0" w:color="auto"/>
            <w:bottom w:val="none" w:sz="0" w:space="0" w:color="auto"/>
            <w:right w:val="none" w:sz="0" w:space="0" w:color="auto"/>
          </w:divBdr>
        </w:div>
        <w:div w:id="2108915150">
          <w:marLeft w:val="480"/>
          <w:marRight w:val="0"/>
          <w:marTop w:val="0"/>
          <w:marBottom w:val="0"/>
          <w:divBdr>
            <w:top w:val="none" w:sz="0" w:space="0" w:color="auto"/>
            <w:left w:val="none" w:sz="0" w:space="0" w:color="auto"/>
            <w:bottom w:val="none" w:sz="0" w:space="0" w:color="auto"/>
            <w:right w:val="none" w:sz="0" w:space="0" w:color="auto"/>
          </w:divBdr>
        </w:div>
        <w:div w:id="2123642707">
          <w:marLeft w:val="480"/>
          <w:marRight w:val="0"/>
          <w:marTop w:val="0"/>
          <w:marBottom w:val="0"/>
          <w:divBdr>
            <w:top w:val="none" w:sz="0" w:space="0" w:color="auto"/>
            <w:left w:val="none" w:sz="0" w:space="0" w:color="auto"/>
            <w:bottom w:val="none" w:sz="0" w:space="0" w:color="auto"/>
            <w:right w:val="none" w:sz="0" w:space="0" w:color="auto"/>
          </w:divBdr>
        </w:div>
      </w:divsChild>
    </w:div>
    <w:div w:id="82726112">
      <w:bodyDiv w:val="1"/>
      <w:marLeft w:val="0"/>
      <w:marRight w:val="0"/>
      <w:marTop w:val="0"/>
      <w:marBottom w:val="0"/>
      <w:divBdr>
        <w:top w:val="none" w:sz="0" w:space="0" w:color="auto"/>
        <w:left w:val="none" w:sz="0" w:space="0" w:color="auto"/>
        <w:bottom w:val="none" w:sz="0" w:space="0" w:color="auto"/>
        <w:right w:val="none" w:sz="0" w:space="0" w:color="auto"/>
      </w:divBdr>
    </w:div>
    <w:div w:id="91975749">
      <w:bodyDiv w:val="1"/>
      <w:marLeft w:val="0"/>
      <w:marRight w:val="0"/>
      <w:marTop w:val="0"/>
      <w:marBottom w:val="0"/>
      <w:divBdr>
        <w:top w:val="none" w:sz="0" w:space="0" w:color="auto"/>
        <w:left w:val="none" w:sz="0" w:space="0" w:color="auto"/>
        <w:bottom w:val="none" w:sz="0" w:space="0" w:color="auto"/>
        <w:right w:val="none" w:sz="0" w:space="0" w:color="auto"/>
      </w:divBdr>
      <w:divsChild>
        <w:div w:id="48917842">
          <w:marLeft w:val="480"/>
          <w:marRight w:val="0"/>
          <w:marTop w:val="0"/>
          <w:marBottom w:val="0"/>
          <w:divBdr>
            <w:top w:val="none" w:sz="0" w:space="0" w:color="auto"/>
            <w:left w:val="none" w:sz="0" w:space="0" w:color="auto"/>
            <w:bottom w:val="none" w:sz="0" w:space="0" w:color="auto"/>
            <w:right w:val="none" w:sz="0" w:space="0" w:color="auto"/>
          </w:divBdr>
        </w:div>
        <w:div w:id="87241879">
          <w:marLeft w:val="480"/>
          <w:marRight w:val="0"/>
          <w:marTop w:val="0"/>
          <w:marBottom w:val="0"/>
          <w:divBdr>
            <w:top w:val="none" w:sz="0" w:space="0" w:color="auto"/>
            <w:left w:val="none" w:sz="0" w:space="0" w:color="auto"/>
            <w:bottom w:val="none" w:sz="0" w:space="0" w:color="auto"/>
            <w:right w:val="none" w:sz="0" w:space="0" w:color="auto"/>
          </w:divBdr>
        </w:div>
        <w:div w:id="93789514">
          <w:marLeft w:val="480"/>
          <w:marRight w:val="0"/>
          <w:marTop w:val="0"/>
          <w:marBottom w:val="0"/>
          <w:divBdr>
            <w:top w:val="none" w:sz="0" w:space="0" w:color="auto"/>
            <w:left w:val="none" w:sz="0" w:space="0" w:color="auto"/>
            <w:bottom w:val="none" w:sz="0" w:space="0" w:color="auto"/>
            <w:right w:val="none" w:sz="0" w:space="0" w:color="auto"/>
          </w:divBdr>
        </w:div>
        <w:div w:id="101069293">
          <w:marLeft w:val="480"/>
          <w:marRight w:val="0"/>
          <w:marTop w:val="0"/>
          <w:marBottom w:val="0"/>
          <w:divBdr>
            <w:top w:val="none" w:sz="0" w:space="0" w:color="auto"/>
            <w:left w:val="none" w:sz="0" w:space="0" w:color="auto"/>
            <w:bottom w:val="none" w:sz="0" w:space="0" w:color="auto"/>
            <w:right w:val="none" w:sz="0" w:space="0" w:color="auto"/>
          </w:divBdr>
        </w:div>
        <w:div w:id="149713929">
          <w:marLeft w:val="480"/>
          <w:marRight w:val="0"/>
          <w:marTop w:val="0"/>
          <w:marBottom w:val="0"/>
          <w:divBdr>
            <w:top w:val="none" w:sz="0" w:space="0" w:color="auto"/>
            <w:left w:val="none" w:sz="0" w:space="0" w:color="auto"/>
            <w:bottom w:val="none" w:sz="0" w:space="0" w:color="auto"/>
            <w:right w:val="none" w:sz="0" w:space="0" w:color="auto"/>
          </w:divBdr>
        </w:div>
        <w:div w:id="194463970">
          <w:marLeft w:val="480"/>
          <w:marRight w:val="0"/>
          <w:marTop w:val="0"/>
          <w:marBottom w:val="0"/>
          <w:divBdr>
            <w:top w:val="none" w:sz="0" w:space="0" w:color="auto"/>
            <w:left w:val="none" w:sz="0" w:space="0" w:color="auto"/>
            <w:bottom w:val="none" w:sz="0" w:space="0" w:color="auto"/>
            <w:right w:val="none" w:sz="0" w:space="0" w:color="auto"/>
          </w:divBdr>
        </w:div>
        <w:div w:id="226302612">
          <w:marLeft w:val="480"/>
          <w:marRight w:val="0"/>
          <w:marTop w:val="0"/>
          <w:marBottom w:val="0"/>
          <w:divBdr>
            <w:top w:val="none" w:sz="0" w:space="0" w:color="auto"/>
            <w:left w:val="none" w:sz="0" w:space="0" w:color="auto"/>
            <w:bottom w:val="none" w:sz="0" w:space="0" w:color="auto"/>
            <w:right w:val="none" w:sz="0" w:space="0" w:color="auto"/>
          </w:divBdr>
        </w:div>
        <w:div w:id="276565861">
          <w:marLeft w:val="480"/>
          <w:marRight w:val="0"/>
          <w:marTop w:val="0"/>
          <w:marBottom w:val="0"/>
          <w:divBdr>
            <w:top w:val="none" w:sz="0" w:space="0" w:color="auto"/>
            <w:left w:val="none" w:sz="0" w:space="0" w:color="auto"/>
            <w:bottom w:val="none" w:sz="0" w:space="0" w:color="auto"/>
            <w:right w:val="none" w:sz="0" w:space="0" w:color="auto"/>
          </w:divBdr>
        </w:div>
        <w:div w:id="392775733">
          <w:marLeft w:val="480"/>
          <w:marRight w:val="0"/>
          <w:marTop w:val="0"/>
          <w:marBottom w:val="0"/>
          <w:divBdr>
            <w:top w:val="none" w:sz="0" w:space="0" w:color="auto"/>
            <w:left w:val="none" w:sz="0" w:space="0" w:color="auto"/>
            <w:bottom w:val="none" w:sz="0" w:space="0" w:color="auto"/>
            <w:right w:val="none" w:sz="0" w:space="0" w:color="auto"/>
          </w:divBdr>
        </w:div>
        <w:div w:id="415132026">
          <w:marLeft w:val="480"/>
          <w:marRight w:val="0"/>
          <w:marTop w:val="0"/>
          <w:marBottom w:val="0"/>
          <w:divBdr>
            <w:top w:val="none" w:sz="0" w:space="0" w:color="auto"/>
            <w:left w:val="none" w:sz="0" w:space="0" w:color="auto"/>
            <w:bottom w:val="none" w:sz="0" w:space="0" w:color="auto"/>
            <w:right w:val="none" w:sz="0" w:space="0" w:color="auto"/>
          </w:divBdr>
        </w:div>
        <w:div w:id="455410670">
          <w:marLeft w:val="480"/>
          <w:marRight w:val="0"/>
          <w:marTop w:val="0"/>
          <w:marBottom w:val="0"/>
          <w:divBdr>
            <w:top w:val="none" w:sz="0" w:space="0" w:color="auto"/>
            <w:left w:val="none" w:sz="0" w:space="0" w:color="auto"/>
            <w:bottom w:val="none" w:sz="0" w:space="0" w:color="auto"/>
            <w:right w:val="none" w:sz="0" w:space="0" w:color="auto"/>
          </w:divBdr>
        </w:div>
        <w:div w:id="553347520">
          <w:marLeft w:val="480"/>
          <w:marRight w:val="0"/>
          <w:marTop w:val="0"/>
          <w:marBottom w:val="0"/>
          <w:divBdr>
            <w:top w:val="none" w:sz="0" w:space="0" w:color="auto"/>
            <w:left w:val="none" w:sz="0" w:space="0" w:color="auto"/>
            <w:bottom w:val="none" w:sz="0" w:space="0" w:color="auto"/>
            <w:right w:val="none" w:sz="0" w:space="0" w:color="auto"/>
          </w:divBdr>
        </w:div>
        <w:div w:id="555243739">
          <w:marLeft w:val="480"/>
          <w:marRight w:val="0"/>
          <w:marTop w:val="0"/>
          <w:marBottom w:val="0"/>
          <w:divBdr>
            <w:top w:val="none" w:sz="0" w:space="0" w:color="auto"/>
            <w:left w:val="none" w:sz="0" w:space="0" w:color="auto"/>
            <w:bottom w:val="none" w:sz="0" w:space="0" w:color="auto"/>
            <w:right w:val="none" w:sz="0" w:space="0" w:color="auto"/>
          </w:divBdr>
        </w:div>
        <w:div w:id="563838554">
          <w:marLeft w:val="480"/>
          <w:marRight w:val="0"/>
          <w:marTop w:val="0"/>
          <w:marBottom w:val="0"/>
          <w:divBdr>
            <w:top w:val="none" w:sz="0" w:space="0" w:color="auto"/>
            <w:left w:val="none" w:sz="0" w:space="0" w:color="auto"/>
            <w:bottom w:val="none" w:sz="0" w:space="0" w:color="auto"/>
            <w:right w:val="none" w:sz="0" w:space="0" w:color="auto"/>
          </w:divBdr>
        </w:div>
        <w:div w:id="583800673">
          <w:marLeft w:val="480"/>
          <w:marRight w:val="0"/>
          <w:marTop w:val="0"/>
          <w:marBottom w:val="0"/>
          <w:divBdr>
            <w:top w:val="none" w:sz="0" w:space="0" w:color="auto"/>
            <w:left w:val="none" w:sz="0" w:space="0" w:color="auto"/>
            <w:bottom w:val="none" w:sz="0" w:space="0" w:color="auto"/>
            <w:right w:val="none" w:sz="0" w:space="0" w:color="auto"/>
          </w:divBdr>
        </w:div>
        <w:div w:id="633828783">
          <w:marLeft w:val="480"/>
          <w:marRight w:val="0"/>
          <w:marTop w:val="0"/>
          <w:marBottom w:val="0"/>
          <w:divBdr>
            <w:top w:val="none" w:sz="0" w:space="0" w:color="auto"/>
            <w:left w:val="none" w:sz="0" w:space="0" w:color="auto"/>
            <w:bottom w:val="none" w:sz="0" w:space="0" w:color="auto"/>
            <w:right w:val="none" w:sz="0" w:space="0" w:color="auto"/>
          </w:divBdr>
        </w:div>
        <w:div w:id="641883049">
          <w:marLeft w:val="480"/>
          <w:marRight w:val="0"/>
          <w:marTop w:val="0"/>
          <w:marBottom w:val="0"/>
          <w:divBdr>
            <w:top w:val="none" w:sz="0" w:space="0" w:color="auto"/>
            <w:left w:val="none" w:sz="0" w:space="0" w:color="auto"/>
            <w:bottom w:val="none" w:sz="0" w:space="0" w:color="auto"/>
            <w:right w:val="none" w:sz="0" w:space="0" w:color="auto"/>
          </w:divBdr>
        </w:div>
        <w:div w:id="710888413">
          <w:marLeft w:val="480"/>
          <w:marRight w:val="0"/>
          <w:marTop w:val="0"/>
          <w:marBottom w:val="0"/>
          <w:divBdr>
            <w:top w:val="none" w:sz="0" w:space="0" w:color="auto"/>
            <w:left w:val="none" w:sz="0" w:space="0" w:color="auto"/>
            <w:bottom w:val="none" w:sz="0" w:space="0" w:color="auto"/>
            <w:right w:val="none" w:sz="0" w:space="0" w:color="auto"/>
          </w:divBdr>
        </w:div>
        <w:div w:id="774595146">
          <w:marLeft w:val="480"/>
          <w:marRight w:val="0"/>
          <w:marTop w:val="0"/>
          <w:marBottom w:val="0"/>
          <w:divBdr>
            <w:top w:val="none" w:sz="0" w:space="0" w:color="auto"/>
            <w:left w:val="none" w:sz="0" w:space="0" w:color="auto"/>
            <w:bottom w:val="none" w:sz="0" w:space="0" w:color="auto"/>
            <w:right w:val="none" w:sz="0" w:space="0" w:color="auto"/>
          </w:divBdr>
        </w:div>
        <w:div w:id="800198160">
          <w:marLeft w:val="480"/>
          <w:marRight w:val="0"/>
          <w:marTop w:val="0"/>
          <w:marBottom w:val="0"/>
          <w:divBdr>
            <w:top w:val="none" w:sz="0" w:space="0" w:color="auto"/>
            <w:left w:val="none" w:sz="0" w:space="0" w:color="auto"/>
            <w:bottom w:val="none" w:sz="0" w:space="0" w:color="auto"/>
            <w:right w:val="none" w:sz="0" w:space="0" w:color="auto"/>
          </w:divBdr>
        </w:div>
        <w:div w:id="824325048">
          <w:marLeft w:val="480"/>
          <w:marRight w:val="0"/>
          <w:marTop w:val="0"/>
          <w:marBottom w:val="0"/>
          <w:divBdr>
            <w:top w:val="none" w:sz="0" w:space="0" w:color="auto"/>
            <w:left w:val="none" w:sz="0" w:space="0" w:color="auto"/>
            <w:bottom w:val="none" w:sz="0" w:space="0" w:color="auto"/>
            <w:right w:val="none" w:sz="0" w:space="0" w:color="auto"/>
          </w:divBdr>
        </w:div>
        <w:div w:id="850797735">
          <w:marLeft w:val="480"/>
          <w:marRight w:val="0"/>
          <w:marTop w:val="0"/>
          <w:marBottom w:val="0"/>
          <w:divBdr>
            <w:top w:val="none" w:sz="0" w:space="0" w:color="auto"/>
            <w:left w:val="none" w:sz="0" w:space="0" w:color="auto"/>
            <w:bottom w:val="none" w:sz="0" w:space="0" w:color="auto"/>
            <w:right w:val="none" w:sz="0" w:space="0" w:color="auto"/>
          </w:divBdr>
        </w:div>
        <w:div w:id="909735709">
          <w:marLeft w:val="480"/>
          <w:marRight w:val="0"/>
          <w:marTop w:val="0"/>
          <w:marBottom w:val="0"/>
          <w:divBdr>
            <w:top w:val="none" w:sz="0" w:space="0" w:color="auto"/>
            <w:left w:val="none" w:sz="0" w:space="0" w:color="auto"/>
            <w:bottom w:val="none" w:sz="0" w:space="0" w:color="auto"/>
            <w:right w:val="none" w:sz="0" w:space="0" w:color="auto"/>
          </w:divBdr>
        </w:div>
        <w:div w:id="915867260">
          <w:marLeft w:val="480"/>
          <w:marRight w:val="0"/>
          <w:marTop w:val="0"/>
          <w:marBottom w:val="0"/>
          <w:divBdr>
            <w:top w:val="none" w:sz="0" w:space="0" w:color="auto"/>
            <w:left w:val="none" w:sz="0" w:space="0" w:color="auto"/>
            <w:bottom w:val="none" w:sz="0" w:space="0" w:color="auto"/>
            <w:right w:val="none" w:sz="0" w:space="0" w:color="auto"/>
          </w:divBdr>
        </w:div>
        <w:div w:id="943610268">
          <w:marLeft w:val="480"/>
          <w:marRight w:val="0"/>
          <w:marTop w:val="0"/>
          <w:marBottom w:val="0"/>
          <w:divBdr>
            <w:top w:val="none" w:sz="0" w:space="0" w:color="auto"/>
            <w:left w:val="none" w:sz="0" w:space="0" w:color="auto"/>
            <w:bottom w:val="none" w:sz="0" w:space="0" w:color="auto"/>
            <w:right w:val="none" w:sz="0" w:space="0" w:color="auto"/>
          </w:divBdr>
        </w:div>
        <w:div w:id="953513921">
          <w:marLeft w:val="480"/>
          <w:marRight w:val="0"/>
          <w:marTop w:val="0"/>
          <w:marBottom w:val="0"/>
          <w:divBdr>
            <w:top w:val="none" w:sz="0" w:space="0" w:color="auto"/>
            <w:left w:val="none" w:sz="0" w:space="0" w:color="auto"/>
            <w:bottom w:val="none" w:sz="0" w:space="0" w:color="auto"/>
            <w:right w:val="none" w:sz="0" w:space="0" w:color="auto"/>
          </w:divBdr>
        </w:div>
        <w:div w:id="957837205">
          <w:marLeft w:val="480"/>
          <w:marRight w:val="0"/>
          <w:marTop w:val="0"/>
          <w:marBottom w:val="0"/>
          <w:divBdr>
            <w:top w:val="none" w:sz="0" w:space="0" w:color="auto"/>
            <w:left w:val="none" w:sz="0" w:space="0" w:color="auto"/>
            <w:bottom w:val="none" w:sz="0" w:space="0" w:color="auto"/>
            <w:right w:val="none" w:sz="0" w:space="0" w:color="auto"/>
          </w:divBdr>
        </w:div>
        <w:div w:id="970481972">
          <w:marLeft w:val="480"/>
          <w:marRight w:val="0"/>
          <w:marTop w:val="0"/>
          <w:marBottom w:val="0"/>
          <w:divBdr>
            <w:top w:val="none" w:sz="0" w:space="0" w:color="auto"/>
            <w:left w:val="none" w:sz="0" w:space="0" w:color="auto"/>
            <w:bottom w:val="none" w:sz="0" w:space="0" w:color="auto"/>
            <w:right w:val="none" w:sz="0" w:space="0" w:color="auto"/>
          </w:divBdr>
        </w:div>
        <w:div w:id="1004476028">
          <w:marLeft w:val="480"/>
          <w:marRight w:val="0"/>
          <w:marTop w:val="0"/>
          <w:marBottom w:val="0"/>
          <w:divBdr>
            <w:top w:val="none" w:sz="0" w:space="0" w:color="auto"/>
            <w:left w:val="none" w:sz="0" w:space="0" w:color="auto"/>
            <w:bottom w:val="none" w:sz="0" w:space="0" w:color="auto"/>
            <w:right w:val="none" w:sz="0" w:space="0" w:color="auto"/>
          </w:divBdr>
        </w:div>
        <w:div w:id="1006902610">
          <w:marLeft w:val="480"/>
          <w:marRight w:val="0"/>
          <w:marTop w:val="0"/>
          <w:marBottom w:val="0"/>
          <w:divBdr>
            <w:top w:val="none" w:sz="0" w:space="0" w:color="auto"/>
            <w:left w:val="none" w:sz="0" w:space="0" w:color="auto"/>
            <w:bottom w:val="none" w:sz="0" w:space="0" w:color="auto"/>
            <w:right w:val="none" w:sz="0" w:space="0" w:color="auto"/>
          </w:divBdr>
        </w:div>
        <w:div w:id="1026374403">
          <w:marLeft w:val="480"/>
          <w:marRight w:val="0"/>
          <w:marTop w:val="0"/>
          <w:marBottom w:val="0"/>
          <w:divBdr>
            <w:top w:val="none" w:sz="0" w:space="0" w:color="auto"/>
            <w:left w:val="none" w:sz="0" w:space="0" w:color="auto"/>
            <w:bottom w:val="none" w:sz="0" w:space="0" w:color="auto"/>
            <w:right w:val="none" w:sz="0" w:space="0" w:color="auto"/>
          </w:divBdr>
        </w:div>
        <w:div w:id="1032270486">
          <w:marLeft w:val="480"/>
          <w:marRight w:val="0"/>
          <w:marTop w:val="0"/>
          <w:marBottom w:val="0"/>
          <w:divBdr>
            <w:top w:val="none" w:sz="0" w:space="0" w:color="auto"/>
            <w:left w:val="none" w:sz="0" w:space="0" w:color="auto"/>
            <w:bottom w:val="none" w:sz="0" w:space="0" w:color="auto"/>
            <w:right w:val="none" w:sz="0" w:space="0" w:color="auto"/>
          </w:divBdr>
        </w:div>
        <w:div w:id="1098213904">
          <w:marLeft w:val="480"/>
          <w:marRight w:val="0"/>
          <w:marTop w:val="0"/>
          <w:marBottom w:val="0"/>
          <w:divBdr>
            <w:top w:val="none" w:sz="0" w:space="0" w:color="auto"/>
            <w:left w:val="none" w:sz="0" w:space="0" w:color="auto"/>
            <w:bottom w:val="none" w:sz="0" w:space="0" w:color="auto"/>
            <w:right w:val="none" w:sz="0" w:space="0" w:color="auto"/>
          </w:divBdr>
        </w:div>
        <w:div w:id="1218395094">
          <w:marLeft w:val="480"/>
          <w:marRight w:val="0"/>
          <w:marTop w:val="0"/>
          <w:marBottom w:val="0"/>
          <w:divBdr>
            <w:top w:val="none" w:sz="0" w:space="0" w:color="auto"/>
            <w:left w:val="none" w:sz="0" w:space="0" w:color="auto"/>
            <w:bottom w:val="none" w:sz="0" w:space="0" w:color="auto"/>
            <w:right w:val="none" w:sz="0" w:space="0" w:color="auto"/>
          </w:divBdr>
        </w:div>
        <w:div w:id="1280338040">
          <w:marLeft w:val="480"/>
          <w:marRight w:val="0"/>
          <w:marTop w:val="0"/>
          <w:marBottom w:val="0"/>
          <w:divBdr>
            <w:top w:val="none" w:sz="0" w:space="0" w:color="auto"/>
            <w:left w:val="none" w:sz="0" w:space="0" w:color="auto"/>
            <w:bottom w:val="none" w:sz="0" w:space="0" w:color="auto"/>
            <w:right w:val="none" w:sz="0" w:space="0" w:color="auto"/>
          </w:divBdr>
        </w:div>
        <w:div w:id="1317997129">
          <w:marLeft w:val="480"/>
          <w:marRight w:val="0"/>
          <w:marTop w:val="0"/>
          <w:marBottom w:val="0"/>
          <w:divBdr>
            <w:top w:val="none" w:sz="0" w:space="0" w:color="auto"/>
            <w:left w:val="none" w:sz="0" w:space="0" w:color="auto"/>
            <w:bottom w:val="none" w:sz="0" w:space="0" w:color="auto"/>
            <w:right w:val="none" w:sz="0" w:space="0" w:color="auto"/>
          </w:divBdr>
        </w:div>
        <w:div w:id="1380403090">
          <w:marLeft w:val="480"/>
          <w:marRight w:val="0"/>
          <w:marTop w:val="0"/>
          <w:marBottom w:val="0"/>
          <w:divBdr>
            <w:top w:val="none" w:sz="0" w:space="0" w:color="auto"/>
            <w:left w:val="none" w:sz="0" w:space="0" w:color="auto"/>
            <w:bottom w:val="none" w:sz="0" w:space="0" w:color="auto"/>
            <w:right w:val="none" w:sz="0" w:space="0" w:color="auto"/>
          </w:divBdr>
        </w:div>
        <w:div w:id="1424109634">
          <w:marLeft w:val="480"/>
          <w:marRight w:val="0"/>
          <w:marTop w:val="0"/>
          <w:marBottom w:val="0"/>
          <w:divBdr>
            <w:top w:val="none" w:sz="0" w:space="0" w:color="auto"/>
            <w:left w:val="none" w:sz="0" w:space="0" w:color="auto"/>
            <w:bottom w:val="none" w:sz="0" w:space="0" w:color="auto"/>
            <w:right w:val="none" w:sz="0" w:space="0" w:color="auto"/>
          </w:divBdr>
        </w:div>
        <w:div w:id="1490056914">
          <w:marLeft w:val="480"/>
          <w:marRight w:val="0"/>
          <w:marTop w:val="0"/>
          <w:marBottom w:val="0"/>
          <w:divBdr>
            <w:top w:val="none" w:sz="0" w:space="0" w:color="auto"/>
            <w:left w:val="none" w:sz="0" w:space="0" w:color="auto"/>
            <w:bottom w:val="none" w:sz="0" w:space="0" w:color="auto"/>
            <w:right w:val="none" w:sz="0" w:space="0" w:color="auto"/>
          </w:divBdr>
        </w:div>
        <w:div w:id="1548294825">
          <w:marLeft w:val="480"/>
          <w:marRight w:val="0"/>
          <w:marTop w:val="0"/>
          <w:marBottom w:val="0"/>
          <w:divBdr>
            <w:top w:val="none" w:sz="0" w:space="0" w:color="auto"/>
            <w:left w:val="none" w:sz="0" w:space="0" w:color="auto"/>
            <w:bottom w:val="none" w:sz="0" w:space="0" w:color="auto"/>
            <w:right w:val="none" w:sz="0" w:space="0" w:color="auto"/>
          </w:divBdr>
        </w:div>
        <w:div w:id="1571161475">
          <w:marLeft w:val="480"/>
          <w:marRight w:val="0"/>
          <w:marTop w:val="0"/>
          <w:marBottom w:val="0"/>
          <w:divBdr>
            <w:top w:val="none" w:sz="0" w:space="0" w:color="auto"/>
            <w:left w:val="none" w:sz="0" w:space="0" w:color="auto"/>
            <w:bottom w:val="none" w:sz="0" w:space="0" w:color="auto"/>
            <w:right w:val="none" w:sz="0" w:space="0" w:color="auto"/>
          </w:divBdr>
        </w:div>
        <w:div w:id="1584100065">
          <w:marLeft w:val="480"/>
          <w:marRight w:val="0"/>
          <w:marTop w:val="0"/>
          <w:marBottom w:val="0"/>
          <w:divBdr>
            <w:top w:val="none" w:sz="0" w:space="0" w:color="auto"/>
            <w:left w:val="none" w:sz="0" w:space="0" w:color="auto"/>
            <w:bottom w:val="none" w:sz="0" w:space="0" w:color="auto"/>
            <w:right w:val="none" w:sz="0" w:space="0" w:color="auto"/>
          </w:divBdr>
        </w:div>
        <w:div w:id="1612781662">
          <w:marLeft w:val="480"/>
          <w:marRight w:val="0"/>
          <w:marTop w:val="0"/>
          <w:marBottom w:val="0"/>
          <w:divBdr>
            <w:top w:val="none" w:sz="0" w:space="0" w:color="auto"/>
            <w:left w:val="none" w:sz="0" w:space="0" w:color="auto"/>
            <w:bottom w:val="none" w:sz="0" w:space="0" w:color="auto"/>
            <w:right w:val="none" w:sz="0" w:space="0" w:color="auto"/>
          </w:divBdr>
        </w:div>
        <w:div w:id="1623003063">
          <w:marLeft w:val="480"/>
          <w:marRight w:val="0"/>
          <w:marTop w:val="0"/>
          <w:marBottom w:val="0"/>
          <w:divBdr>
            <w:top w:val="none" w:sz="0" w:space="0" w:color="auto"/>
            <w:left w:val="none" w:sz="0" w:space="0" w:color="auto"/>
            <w:bottom w:val="none" w:sz="0" w:space="0" w:color="auto"/>
            <w:right w:val="none" w:sz="0" w:space="0" w:color="auto"/>
          </w:divBdr>
        </w:div>
        <w:div w:id="1623685809">
          <w:marLeft w:val="480"/>
          <w:marRight w:val="0"/>
          <w:marTop w:val="0"/>
          <w:marBottom w:val="0"/>
          <w:divBdr>
            <w:top w:val="none" w:sz="0" w:space="0" w:color="auto"/>
            <w:left w:val="none" w:sz="0" w:space="0" w:color="auto"/>
            <w:bottom w:val="none" w:sz="0" w:space="0" w:color="auto"/>
            <w:right w:val="none" w:sz="0" w:space="0" w:color="auto"/>
          </w:divBdr>
        </w:div>
        <w:div w:id="1695037190">
          <w:marLeft w:val="480"/>
          <w:marRight w:val="0"/>
          <w:marTop w:val="0"/>
          <w:marBottom w:val="0"/>
          <w:divBdr>
            <w:top w:val="none" w:sz="0" w:space="0" w:color="auto"/>
            <w:left w:val="none" w:sz="0" w:space="0" w:color="auto"/>
            <w:bottom w:val="none" w:sz="0" w:space="0" w:color="auto"/>
            <w:right w:val="none" w:sz="0" w:space="0" w:color="auto"/>
          </w:divBdr>
        </w:div>
        <w:div w:id="1791363771">
          <w:marLeft w:val="480"/>
          <w:marRight w:val="0"/>
          <w:marTop w:val="0"/>
          <w:marBottom w:val="0"/>
          <w:divBdr>
            <w:top w:val="none" w:sz="0" w:space="0" w:color="auto"/>
            <w:left w:val="none" w:sz="0" w:space="0" w:color="auto"/>
            <w:bottom w:val="none" w:sz="0" w:space="0" w:color="auto"/>
            <w:right w:val="none" w:sz="0" w:space="0" w:color="auto"/>
          </w:divBdr>
        </w:div>
        <w:div w:id="1794709235">
          <w:marLeft w:val="480"/>
          <w:marRight w:val="0"/>
          <w:marTop w:val="0"/>
          <w:marBottom w:val="0"/>
          <w:divBdr>
            <w:top w:val="none" w:sz="0" w:space="0" w:color="auto"/>
            <w:left w:val="none" w:sz="0" w:space="0" w:color="auto"/>
            <w:bottom w:val="none" w:sz="0" w:space="0" w:color="auto"/>
            <w:right w:val="none" w:sz="0" w:space="0" w:color="auto"/>
          </w:divBdr>
        </w:div>
        <w:div w:id="1800876586">
          <w:marLeft w:val="480"/>
          <w:marRight w:val="0"/>
          <w:marTop w:val="0"/>
          <w:marBottom w:val="0"/>
          <w:divBdr>
            <w:top w:val="none" w:sz="0" w:space="0" w:color="auto"/>
            <w:left w:val="none" w:sz="0" w:space="0" w:color="auto"/>
            <w:bottom w:val="none" w:sz="0" w:space="0" w:color="auto"/>
            <w:right w:val="none" w:sz="0" w:space="0" w:color="auto"/>
          </w:divBdr>
        </w:div>
        <w:div w:id="1801456189">
          <w:marLeft w:val="480"/>
          <w:marRight w:val="0"/>
          <w:marTop w:val="0"/>
          <w:marBottom w:val="0"/>
          <w:divBdr>
            <w:top w:val="none" w:sz="0" w:space="0" w:color="auto"/>
            <w:left w:val="none" w:sz="0" w:space="0" w:color="auto"/>
            <w:bottom w:val="none" w:sz="0" w:space="0" w:color="auto"/>
            <w:right w:val="none" w:sz="0" w:space="0" w:color="auto"/>
          </w:divBdr>
        </w:div>
        <w:div w:id="1818300278">
          <w:marLeft w:val="480"/>
          <w:marRight w:val="0"/>
          <w:marTop w:val="0"/>
          <w:marBottom w:val="0"/>
          <w:divBdr>
            <w:top w:val="none" w:sz="0" w:space="0" w:color="auto"/>
            <w:left w:val="none" w:sz="0" w:space="0" w:color="auto"/>
            <w:bottom w:val="none" w:sz="0" w:space="0" w:color="auto"/>
            <w:right w:val="none" w:sz="0" w:space="0" w:color="auto"/>
          </w:divBdr>
        </w:div>
        <w:div w:id="1855726134">
          <w:marLeft w:val="480"/>
          <w:marRight w:val="0"/>
          <w:marTop w:val="0"/>
          <w:marBottom w:val="0"/>
          <w:divBdr>
            <w:top w:val="none" w:sz="0" w:space="0" w:color="auto"/>
            <w:left w:val="none" w:sz="0" w:space="0" w:color="auto"/>
            <w:bottom w:val="none" w:sz="0" w:space="0" w:color="auto"/>
            <w:right w:val="none" w:sz="0" w:space="0" w:color="auto"/>
          </w:divBdr>
        </w:div>
        <w:div w:id="1937859372">
          <w:marLeft w:val="480"/>
          <w:marRight w:val="0"/>
          <w:marTop w:val="0"/>
          <w:marBottom w:val="0"/>
          <w:divBdr>
            <w:top w:val="none" w:sz="0" w:space="0" w:color="auto"/>
            <w:left w:val="none" w:sz="0" w:space="0" w:color="auto"/>
            <w:bottom w:val="none" w:sz="0" w:space="0" w:color="auto"/>
            <w:right w:val="none" w:sz="0" w:space="0" w:color="auto"/>
          </w:divBdr>
        </w:div>
        <w:div w:id="1963878803">
          <w:marLeft w:val="480"/>
          <w:marRight w:val="0"/>
          <w:marTop w:val="0"/>
          <w:marBottom w:val="0"/>
          <w:divBdr>
            <w:top w:val="none" w:sz="0" w:space="0" w:color="auto"/>
            <w:left w:val="none" w:sz="0" w:space="0" w:color="auto"/>
            <w:bottom w:val="none" w:sz="0" w:space="0" w:color="auto"/>
            <w:right w:val="none" w:sz="0" w:space="0" w:color="auto"/>
          </w:divBdr>
        </w:div>
        <w:div w:id="1970241422">
          <w:marLeft w:val="480"/>
          <w:marRight w:val="0"/>
          <w:marTop w:val="0"/>
          <w:marBottom w:val="0"/>
          <w:divBdr>
            <w:top w:val="none" w:sz="0" w:space="0" w:color="auto"/>
            <w:left w:val="none" w:sz="0" w:space="0" w:color="auto"/>
            <w:bottom w:val="none" w:sz="0" w:space="0" w:color="auto"/>
            <w:right w:val="none" w:sz="0" w:space="0" w:color="auto"/>
          </w:divBdr>
        </w:div>
        <w:div w:id="1991442897">
          <w:marLeft w:val="480"/>
          <w:marRight w:val="0"/>
          <w:marTop w:val="0"/>
          <w:marBottom w:val="0"/>
          <w:divBdr>
            <w:top w:val="none" w:sz="0" w:space="0" w:color="auto"/>
            <w:left w:val="none" w:sz="0" w:space="0" w:color="auto"/>
            <w:bottom w:val="none" w:sz="0" w:space="0" w:color="auto"/>
            <w:right w:val="none" w:sz="0" w:space="0" w:color="auto"/>
          </w:divBdr>
        </w:div>
        <w:div w:id="2060132749">
          <w:marLeft w:val="480"/>
          <w:marRight w:val="0"/>
          <w:marTop w:val="0"/>
          <w:marBottom w:val="0"/>
          <w:divBdr>
            <w:top w:val="none" w:sz="0" w:space="0" w:color="auto"/>
            <w:left w:val="none" w:sz="0" w:space="0" w:color="auto"/>
            <w:bottom w:val="none" w:sz="0" w:space="0" w:color="auto"/>
            <w:right w:val="none" w:sz="0" w:space="0" w:color="auto"/>
          </w:divBdr>
        </w:div>
        <w:div w:id="2098332209">
          <w:marLeft w:val="480"/>
          <w:marRight w:val="0"/>
          <w:marTop w:val="0"/>
          <w:marBottom w:val="0"/>
          <w:divBdr>
            <w:top w:val="none" w:sz="0" w:space="0" w:color="auto"/>
            <w:left w:val="none" w:sz="0" w:space="0" w:color="auto"/>
            <w:bottom w:val="none" w:sz="0" w:space="0" w:color="auto"/>
            <w:right w:val="none" w:sz="0" w:space="0" w:color="auto"/>
          </w:divBdr>
        </w:div>
        <w:div w:id="2099403927">
          <w:marLeft w:val="480"/>
          <w:marRight w:val="0"/>
          <w:marTop w:val="0"/>
          <w:marBottom w:val="0"/>
          <w:divBdr>
            <w:top w:val="none" w:sz="0" w:space="0" w:color="auto"/>
            <w:left w:val="none" w:sz="0" w:space="0" w:color="auto"/>
            <w:bottom w:val="none" w:sz="0" w:space="0" w:color="auto"/>
            <w:right w:val="none" w:sz="0" w:space="0" w:color="auto"/>
          </w:divBdr>
        </w:div>
        <w:div w:id="2107799824">
          <w:marLeft w:val="480"/>
          <w:marRight w:val="0"/>
          <w:marTop w:val="0"/>
          <w:marBottom w:val="0"/>
          <w:divBdr>
            <w:top w:val="none" w:sz="0" w:space="0" w:color="auto"/>
            <w:left w:val="none" w:sz="0" w:space="0" w:color="auto"/>
            <w:bottom w:val="none" w:sz="0" w:space="0" w:color="auto"/>
            <w:right w:val="none" w:sz="0" w:space="0" w:color="auto"/>
          </w:divBdr>
        </w:div>
      </w:divsChild>
    </w:div>
    <w:div w:id="151988206">
      <w:bodyDiv w:val="1"/>
      <w:marLeft w:val="0"/>
      <w:marRight w:val="0"/>
      <w:marTop w:val="0"/>
      <w:marBottom w:val="0"/>
      <w:divBdr>
        <w:top w:val="none" w:sz="0" w:space="0" w:color="auto"/>
        <w:left w:val="none" w:sz="0" w:space="0" w:color="auto"/>
        <w:bottom w:val="none" w:sz="0" w:space="0" w:color="auto"/>
        <w:right w:val="none" w:sz="0" w:space="0" w:color="auto"/>
      </w:divBdr>
      <w:divsChild>
        <w:div w:id="15667506">
          <w:marLeft w:val="480"/>
          <w:marRight w:val="0"/>
          <w:marTop w:val="0"/>
          <w:marBottom w:val="0"/>
          <w:divBdr>
            <w:top w:val="none" w:sz="0" w:space="0" w:color="auto"/>
            <w:left w:val="none" w:sz="0" w:space="0" w:color="auto"/>
            <w:bottom w:val="none" w:sz="0" w:space="0" w:color="auto"/>
            <w:right w:val="none" w:sz="0" w:space="0" w:color="auto"/>
          </w:divBdr>
        </w:div>
        <w:div w:id="37629880">
          <w:marLeft w:val="480"/>
          <w:marRight w:val="0"/>
          <w:marTop w:val="0"/>
          <w:marBottom w:val="0"/>
          <w:divBdr>
            <w:top w:val="none" w:sz="0" w:space="0" w:color="auto"/>
            <w:left w:val="none" w:sz="0" w:space="0" w:color="auto"/>
            <w:bottom w:val="none" w:sz="0" w:space="0" w:color="auto"/>
            <w:right w:val="none" w:sz="0" w:space="0" w:color="auto"/>
          </w:divBdr>
        </w:div>
        <w:div w:id="40059683">
          <w:marLeft w:val="480"/>
          <w:marRight w:val="0"/>
          <w:marTop w:val="0"/>
          <w:marBottom w:val="0"/>
          <w:divBdr>
            <w:top w:val="none" w:sz="0" w:space="0" w:color="auto"/>
            <w:left w:val="none" w:sz="0" w:space="0" w:color="auto"/>
            <w:bottom w:val="none" w:sz="0" w:space="0" w:color="auto"/>
            <w:right w:val="none" w:sz="0" w:space="0" w:color="auto"/>
          </w:divBdr>
        </w:div>
        <w:div w:id="46611345">
          <w:marLeft w:val="480"/>
          <w:marRight w:val="0"/>
          <w:marTop w:val="0"/>
          <w:marBottom w:val="0"/>
          <w:divBdr>
            <w:top w:val="none" w:sz="0" w:space="0" w:color="auto"/>
            <w:left w:val="none" w:sz="0" w:space="0" w:color="auto"/>
            <w:bottom w:val="none" w:sz="0" w:space="0" w:color="auto"/>
            <w:right w:val="none" w:sz="0" w:space="0" w:color="auto"/>
          </w:divBdr>
        </w:div>
        <w:div w:id="143855596">
          <w:marLeft w:val="480"/>
          <w:marRight w:val="0"/>
          <w:marTop w:val="0"/>
          <w:marBottom w:val="0"/>
          <w:divBdr>
            <w:top w:val="none" w:sz="0" w:space="0" w:color="auto"/>
            <w:left w:val="none" w:sz="0" w:space="0" w:color="auto"/>
            <w:bottom w:val="none" w:sz="0" w:space="0" w:color="auto"/>
            <w:right w:val="none" w:sz="0" w:space="0" w:color="auto"/>
          </w:divBdr>
        </w:div>
        <w:div w:id="147983199">
          <w:marLeft w:val="480"/>
          <w:marRight w:val="0"/>
          <w:marTop w:val="0"/>
          <w:marBottom w:val="0"/>
          <w:divBdr>
            <w:top w:val="none" w:sz="0" w:space="0" w:color="auto"/>
            <w:left w:val="none" w:sz="0" w:space="0" w:color="auto"/>
            <w:bottom w:val="none" w:sz="0" w:space="0" w:color="auto"/>
            <w:right w:val="none" w:sz="0" w:space="0" w:color="auto"/>
          </w:divBdr>
        </w:div>
        <w:div w:id="192115458">
          <w:marLeft w:val="480"/>
          <w:marRight w:val="0"/>
          <w:marTop w:val="0"/>
          <w:marBottom w:val="0"/>
          <w:divBdr>
            <w:top w:val="none" w:sz="0" w:space="0" w:color="auto"/>
            <w:left w:val="none" w:sz="0" w:space="0" w:color="auto"/>
            <w:bottom w:val="none" w:sz="0" w:space="0" w:color="auto"/>
            <w:right w:val="none" w:sz="0" w:space="0" w:color="auto"/>
          </w:divBdr>
        </w:div>
        <w:div w:id="241181428">
          <w:marLeft w:val="480"/>
          <w:marRight w:val="0"/>
          <w:marTop w:val="0"/>
          <w:marBottom w:val="0"/>
          <w:divBdr>
            <w:top w:val="none" w:sz="0" w:space="0" w:color="auto"/>
            <w:left w:val="none" w:sz="0" w:space="0" w:color="auto"/>
            <w:bottom w:val="none" w:sz="0" w:space="0" w:color="auto"/>
            <w:right w:val="none" w:sz="0" w:space="0" w:color="auto"/>
          </w:divBdr>
        </w:div>
        <w:div w:id="281351737">
          <w:marLeft w:val="480"/>
          <w:marRight w:val="0"/>
          <w:marTop w:val="0"/>
          <w:marBottom w:val="0"/>
          <w:divBdr>
            <w:top w:val="none" w:sz="0" w:space="0" w:color="auto"/>
            <w:left w:val="none" w:sz="0" w:space="0" w:color="auto"/>
            <w:bottom w:val="none" w:sz="0" w:space="0" w:color="auto"/>
            <w:right w:val="none" w:sz="0" w:space="0" w:color="auto"/>
          </w:divBdr>
        </w:div>
        <w:div w:id="349070266">
          <w:marLeft w:val="480"/>
          <w:marRight w:val="0"/>
          <w:marTop w:val="0"/>
          <w:marBottom w:val="0"/>
          <w:divBdr>
            <w:top w:val="none" w:sz="0" w:space="0" w:color="auto"/>
            <w:left w:val="none" w:sz="0" w:space="0" w:color="auto"/>
            <w:bottom w:val="none" w:sz="0" w:space="0" w:color="auto"/>
            <w:right w:val="none" w:sz="0" w:space="0" w:color="auto"/>
          </w:divBdr>
        </w:div>
        <w:div w:id="385687379">
          <w:marLeft w:val="480"/>
          <w:marRight w:val="0"/>
          <w:marTop w:val="0"/>
          <w:marBottom w:val="0"/>
          <w:divBdr>
            <w:top w:val="none" w:sz="0" w:space="0" w:color="auto"/>
            <w:left w:val="none" w:sz="0" w:space="0" w:color="auto"/>
            <w:bottom w:val="none" w:sz="0" w:space="0" w:color="auto"/>
            <w:right w:val="none" w:sz="0" w:space="0" w:color="auto"/>
          </w:divBdr>
        </w:div>
        <w:div w:id="405687707">
          <w:marLeft w:val="480"/>
          <w:marRight w:val="0"/>
          <w:marTop w:val="0"/>
          <w:marBottom w:val="0"/>
          <w:divBdr>
            <w:top w:val="none" w:sz="0" w:space="0" w:color="auto"/>
            <w:left w:val="none" w:sz="0" w:space="0" w:color="auto"/>
            <w:bottom w:val="none" w:sz="0" w:space="0" w:color="auto"/>
            <w:right w:val="none" w:sz="0" w:space="0" w:color="auto"/>
          </w:divBdr>
        </w:div>
        <w:div w:id="427775514">
          <w:marLeft w:val="480"/>
          <w:marRight w:val="0"/>
          <w:marTop w:val="0"/>
          <w:marBottom w:val="0"/>
          <w:divBdr>
            <w:top w:val="none" w:sz="0" w:space="0" w:color="auto"/>
            <w:left w:val="none" w:sz="0" w:space="0" w:color="auto"/>
            <w:bottom w:val="none" w:sz="0" w:space="0" w:color="auto"/>
            <w:right w:val="none" w:sz="0" w:space="0" w:color="auto"/>
          </w:divBdr>
        </w:div>
        <w:div w:id="515072662">
          <w:marLeft w:val="480"/>
          <w:marRight w:val="0"/>
          <w:marTop w:val="0"/>
          <w:marBottom w:val="0"/>
          <w:divBdr>
            <w:top w:val="none" w:sz="0" w:space="0" w:color="auto"/>
            <w:left w:val="none" w:sz="0" w:space="0" w:color="auto"/>
            <w:bottom w:val="none" w:sz="0" w:space="0" w:color="auto"/>
            <w:right w:val="none" w:sz="0" w:space="0" w:color="auto"/>
          </w:divBdr>
        </w:div>
        <w:div w:id="627584316">
          <w:marLeft w:val="480"/>
          <w:marRight w:val="0"/>
          <w:marTop w:val="0"/>
          <w:marBottom w:val="0"/>
          <w:divBdr>
            <w:top w:val="none" w:sz="0" w:space="0" w:color="auto"/>
            <w:left w:val="none" w:sz="0" w:space="0" w:color="auto"/>
            <w:bottom w:val="none" w:sz="0" w:space="0" w:color="auto"/>
            <w:right w:val="none" w:sz="0" w:space="0" w:color="auto"/>
          </w:divBdr>
        </w:div>
        <w:div w:id="681905727">
          <w:marLeft w:val="480"/>
          <w:marRight w:val="0"/>
          <w:marTop w:val="0"/>
          <w:marBottom w:val="0"/>
          <w:divBdr>
            <w:top w:val="none" w:sz="0" w:space="0" w:color="auto"/>
            <w:left w:val="none" w:sz="0" w:space="0" w:color="auto"/>
            <w:bottom w:val="none" w:sz="0" w:space="0" w:color="auto"/>
            <w:right w:val="none" w:sz="0" w:space="0" w:color="auto"/>
          </w:divBdr>
        </w:div>
        <w:div w:id="682513241">
          <w:marLeft w:val="480"/>
          <w:marRight w:val="0"/>
          <w:marTop w:val="0"/>
          <w:marBottom w:val="0"/>
          <w:divBdr>
            <w:top w:val="none" w:sz="0" w:space="0" w:color="auto"/>
            <w:left w:val="none" w:sz="0" w:space="0" w:color="auto"/>
            <w:bottom w:val="none" w:sz="0" w:space="0" w:color="auto"/>
            <w:right w:val="none" w:sz="0" w:space="0" w:color="auto"/>
          </w:divBdr>
        </w:div>
        <w:div w:id="698506805">
          <w:marLeft w:val="480"/>
          <w:marRight w:val="0"/>
          <w:marTop w:val="0"/>
          <w:marBottom w:val="0"/>
          <w:divBdr>
            <w:top w:val="none" w:sz="0" w:space="0" w:color="auto"/>
            <w:left w:val="none" w:sz="0" w:space="0" w:color="auto"/>
            <w:bottom w:val="none" w:sz="0" w:space="0" w:color="auto"/>
            <w:right w:val="none" w:sz="0" w:space="0" w:color="auto"/>
          </w:divBdr>
        </w:div>
        <w:div w:id="719012944">
          <w:marLeft w:val="480"/>
          <w:marRight w:val="0"/>
          <w:marTop w:val="0"/>
          <w:marBottom w:val="0"/>
          <w:divBdr>
            <w:top w:val="none" w:sz="0" w:space="0" w:color="auto"/>
            <w:left w:val="none" w:sz="0" w:space="0" w:color="auto"/>
            <w:bottom w:val="none" w:sz="0" w:space="0" w:color="auto"/>
            <w:right w:val="none" w:sz="0" w:space="0" w:color="auto"/>
          </w:divBdr>
        </w:div>
        <w:div w:id="753211966">
          <w:marLeft w:val="480"/>
          <w:marRight w:val="0"/>
          <w:marTop w:val="0"/>
          <w:marBottom w:val="0"/>
          <w:divBdr>
            <w:top w:val="none" w:sz="0" w:space="0" w:color="auto"/>
            <w:left w:val="none" w:sz="0" w:space="0" w:color="auto"/>
            <w:bottom w:val="none" w:sz="0" w:space="0" w:color="auto"/>
            <w:right w:val="none" w:sz="0" w:space="0" w:color="auto"/>
          </w:divBdr>
        </w:div>
        <w:div w:id="757403556">
          <w:marLeft w:val="480"/>
          <w:marRight w:val="0"/>
          <w:marTop w:val="0"/>
          <w:marBottom w:val="0"/>
          <w:divBdr>
            <w:top w:val="none" w:sz="0" w:space="0" w:color="auto"/>
            <w:left w:val="none" w:sz="0" w:space="0" w:color="auto"/>
            <w:bottom w:val="none" w:sz="0" w:space="0" w:color="auto"/>
            <w:right w:val="none" w:sz="0" w:space="0" w:color="auto"/>
          </w:divBdr>
        </w:div>
        <w:div w:id="788285617">
          <w:marLeft w:val="480"/>
          <w:marRight w:val="0"/>
          <w:marTop w:val="0"/>
          <w:marBottom w:val="0"/>
          <w:divBdr>
            <w:top w:val="none" w:sz="0" w:space="0" w:color="auto"/>
            <w:left w:val="none" w:sz="0" w:space="0" w:color="auto"/>
            <w:bottom w:val="none" w:sz="0" w:space="0" w:color="auto"/>
            <w:right w:val="none" w:sz="0" w:space="0" w:color="auto"/>
          </w:divBdr>
        </w:div>
        <w:div w:id="794370791">
          <w:marLeft w:val="480"/>
          <w:marRight w:val="0"/>
          <w:marTop w:val="0"/>
          <w:marBottom w:val="0"/>
          <w:divBdr>
            <w:top w:val="none" w:sz="0" w:space="0" w:color="auto"/>
            <w:left w:val="none" w:sz="0" w:space="0" w:color="auto"/>
            <w:bottom w:val="none" w:sz="0" w:space="0" w:color="auto"/>
            <w:right w:val="none" w:sz="0" w:space="0" w:color="auto"/>
          </w:divBdr>
        </w:div>
        <w:div w:id="799808759">
          <w:marLeft w:val="480"/>
          <w:marRight w:val="0"/>
          <w:marTop w:val="0"/>
          <w:marBottom w:val="0"/>
          <w:divBdr>
            <w:top w:val="none" w:sz="0" w:space="0" w:color="auto"/>
            <w:left w:val="none" w:sz="0" w:space="0" w:color="auto"/>
            <w:bottom w:val="none" w:sz="0" w:space="0" w:color="auto"/>
            <w:right w:val="none" w:sz="0" w:space="0" w:color="auto"/>
          </w:divBdr>
        </w:div>
        <w:div w:id="802426426">
          <w:marLeft w:val="480"/>
          <w:marRight w:val="0"/>
          <w:marTop w:val="0"/>
          <w:marBottom w:val="0"/>
          <w:divBdr>
            <w:top w:val="none" w:sz="0" w:space="0" w:color="auto"/>
            <w:left w:val="none" w:sz="0" w:space="0" w:color="auto"/>
            <w:bottom w:val="none" w:sz="0" w:space="0" w:color="auto"/>
            <w:right w:val="none" w:sz="0" w:space="0" w:color="auto"/>
          </w:divBdr>
        </w:div>
        <w:div w:id="803232819">
          <w:marLeft w:val="480"/>
          <w:marRight w:val="0"/>
          <w:marTop w:val="0"/>
          <w:marBottom w:val="0"/>
          <w:divBdr>
            <w:top w:val="none" w:sz="0" w:space="0" w:color="auto"/>
            <w:left w:val="none" w:sz="0" w:space="0" w:color="auto"/>
            <w:bottom w:val="none" w:sz="0" w:space="0" w:color="auto"/>
            <w:right w:val="none" w:sz="0" w:space="0" w:color="auto"/>
          </w:divBdr>
        </w:div>
        <w:div w:id="820543198">
          <w:marLeft w:val="480"/>
          <w:marRight w:val="0"/>
          <w:marTop w:val="0"/>
          <w:marBottom w:val="0"/>
          <w:divBdr>
            <w:top w:val="none" w:sz="0" w:space="0" w:color="auto"/>
            <w:left w:val="none" w:sz="0" w:space="0" w:color="auto"/>
            <w:bottom w:val="none" w:sz="0" w:space="0" w:color="auto"/>
            <w:right w:val="none" w:sz="0" w:space="0" w:color="auto"/>
          </w:divBdr>
        </w:div>
        <w:div w:id="842670662">
          <w:marLeft w:val="480"/>
          <w:marRight w:val="0"/>
          <w:marTop w:val="0"/>
          <w:marBottom w:val="0"/>
          <w:divBdr>
            <w:top w:val="none" w:sz="0" w:space="0" w:color="auto"/>
            <w:left w:val="none" w:sz="0" w:space="0" w:color="auto"/>
            <w:bottom w:val="none" w:sz="0" w:space="0" w:color="auto"/>
            <w:right w:val="none" w:sz="0" w:space="0" w:color="auto"/>
          </w:divBdr>
        </w:div>
        <w:div w:id="844704954">
          <w:marLeft w:val="480"/>
          <w:marRight w:val="0"/>
          <w:marTop w:val="0"/>
          <w:marBottom w:val="0"/>
          <w:divBdr>
            <w:top w:val="none" w:sz="0" w:space="0" w:color="auto"/>
            <w:left w:val="none" w:sz="0" w:space="0" w:color="auto"/>
            <w:bottom w:val="none" w:sz="0" w:space="0" w:color="auto"/>
            <w:right w:val="none" w:sz="0" w:space="0" w:color="auto"/>
          </w:divBdr>
        </w:div>
        <w:div w:id="873536649">
          <w:marLeft w:val="480"/>
          <w:marRight w:val="0"/>
          <w:marTop w:val="0"/>
          <w:marBottom w:val="0"/>
          <w:divBdr>
            <w:top w:val="none" w:sz="0" w:space="0" w:color="auto"/>
            <w:left w:val="none" w:sz="0" w:space="0" w:color="auto"/>
            <w:bottom w:val="none" w:sz="0" w:space="0" w:color="auto"/>
            <w:right w:val="none" w:sz="0" w:space="0" w:color="auto"/>
          </w:divBdr>
        </w:div>
        <w:div w:id="883323909">
          <w:marLeft w:val="480"/>
          <w:marRight w:val="0"/>
          <w:marTop w:val="0"/>
          <w:marBottom w:val="0"/>
          <w:divBdr>
            <w:top w:val="none" w:sz="0" w:space="0" w:color="auto"/>
            <w:left w:val="none" w:sz="0" w:space="0" w:color="auto"/>
            <w:bottom w:val="none" w:sz="0" w:space="0" w:color="auto"/>
            <w:right w:val="none" w:sz="0" w:space="0" w:color="auto"/>
          </w:divBdr>
        </w:div>
        <w:div w:id="885291025">
          <w:marLeft w:val="480"/>
          <w:marRight w:val="0"/>
          <w:marTop w:val="0"/>
          <w:marBottom w:val="0"/>
          <w:divBdr>
            <w:top w:val="none" w:sz="0" w:space="0" w:color="auto"/>
            <w:left w:val="none" w:sz="0" w:space="0" w:color="auto"/>
            <w:bottom w:val="none" w:sz="0" w:space="0" w:color="auto"/>
            <w:right w:val="none" w:sz="0" w:space="0" w:color="auto"/>
          </w:divBdr>
        </w:div>
        <w:div w:id="930965022">
          <w:marLeft w:val="480"/>
          <w:marRight w:val="0"/>
          <w:marTop w:val="0"/>
          <w:marBottom w:val="0"/>
          <w:divBdr>
            <w:top w:val="none" w:sz="0" w:space="0" w:color="auto"/>
            <w:left w:val="none" w:sz="0" w:space="0" w:color="auto"/>
            <w:bottom w:val="none" w:sz="0" w:space="0" w:color="auto"/>
            <w:right w:val="none" w:sz="0" w:space="0" w:color="auto"/>
          </w:divBdr>
        </w:div>
        <w:div w:id="942810569">
          <w:marLeft w:val="480"/>
          <w:marRight w:val="0"/>
          <w:marTop w:val="0"/>
          <w:marBottom w:val="0"/>
          <w:divBdr>
            <w:top w:val="none" w:sz="0" w:space="0" w:color="auto"/>
            <w:left w:val="none" w:sz="0" w:space="0" w:color="auto"/>
            <w:bottom w:val="none" w:sz="0" w:space="0" w:color="auto"/>
            <w:right w:val="none" w:sz="0" w:space="0" w:color="auto"/>
          </w:divBdr>
        </w:div>
        <w:div w:id="985083276">
          <w:marLeft w:val="480"/>
          <w:marRight w:val="0"/>
          <w:marTop w:val="0"/>
          <w:marBottom w:val="0"/>
          <w:divBdr>
            <w:top w:val="none" w:sz="0" w:space="0" w:color="auto"/>
            <w:left w:val="none" w:sz="0" w:space="0" w:color="auto"/>
            <w:bottom w:val="none" w:sz="0" w:space="0" w:color="auto"/>
            <w:right w:val="none" w:sz="0" w:space="0" w:color="auto"/>
          </w:divBdr>
        </w:div>
        <w:div w:id="992371764">
          <w:marLeft w:val="480"/>
          <w:marRight w:val="0"/>
          <w:marTop w:val="0"/>
          <w:marBottom w:val="0"/>
          <w:divBdr>
            <w:top w:val="none" w:sz="0" w:space="0" w:color="auto"/>
            <w:left w:val="none" w:sz="0" w:space="0" w:color="auto"/>
            <w:bottom w:val="none" w:sz="0" w:space="0" w:color="auto"/>
            <w:right w:val="none" w:sz="0" w:space="0" w:color="auto"/>
          </w:divBdr>
        </w:div>
        <w:div w:id="1021977818">
          <w:marLeft w:val="480"/>
          <w:marRight w:val="0"/>
          <w:marTop w:val="0"/>
          <w:marBottom w:val="0"/>
          <w:divBdr>
            <w:top w:val="none" w:sz="0" w:space="0" w:color="auto"/>
            <w:left w:val="none" w:sz="0" w:space="0" w:color="auto"/>
            <w:bottom w:val="none" w:sz="0" w:space="0" w:color="auto"/>
            <w:right w:val="none" w:sz="0" w:space="0" w:color="auto"/>
          </w:divBdr>
        </w:div>
        <w:div w:id="1057705833">
          <w:marLeft w:val="480"/>
          <w:marRight w:val="0"/>
          <w:marTop w:val="0"/>
          <w:marBottom w:val="0"/>
          <w:divBdr>
            <w:top w:val="none" w:sz="0" w:space="0" w:color="auto"/>
            <w:left w:val="none" w:sz="0" w:space="0" w:color="auto"/>
            <w:bottom w:val="none" w:sz="0" w:space="0" w:color="auto"/>
            <w:right w:val="none" w:sz="0" w:space="0" w:color="auto"/>
          </w:divBdr>
        </w:div>
        <w:div w:id="1079866839">
          <w:marLeft w:val="480"/>
          <w:marRight w:val="0"/>
          <w:marTop w:val="0"/>
          <w:marBottom w:val="0"/>
          <w:divBdr>
            <w:top w:val="none" w:sz="0" w:space="0" w:color="auto"/>
            <w:left w:val="none" w:sz="0" w:space="0" w:color="auto"/>
            <w:bottom w:val="none" w:sz="0" w:space="0" w:color="auto"/>
            <w:right w:val="none" w:sz="0" w:space="0" w:color="auto"/>
          </w:divBdr>
        </w:div>
        <w:div w:id="1081869167">
          <w:marLeft w:val="480"/>
          <w:marRight w:val="0"/>
          <w:marTop w:val="0"/>
          <w:marBottom w:val="0"/>
          <w:divBdr>
            <w:top w:val="none" w:sz="0" w:space="0" w:color="auto"/>
            <w:left w:val="none" w:sz="0" w:space="0" w:color="auto"/>
            <w:bottom w:val="none" w:sz="0" w:space="0" w:color="auto"/>
            <w:right w:val="none" w:sz="0" w:space="0" w:color="auto"/>
          </w:divBdr>
        </w:div>
        <w:div w:id="1107576984">
          <w:marLeft w:val="480"/>
          <w:marRight w:val="0"/>
          <w:marTop w:val="0"/>
          <w:marBottom w:val="0"/>
          <w:divBdr>
            <w:top w:val="none" w:sz="0" w:space="0" w:color="auto"/>
            <w:left w:val="none" w:sz="0" w:space="0" w:color="auto"/>
            <w:bottom w:val="none" w:sz="0" w:space="0" w:color="auto"/>
            <w:right w:val="none" w:sz="0" w:space="0" w:color="auto"/>
          </w:divBdr>
        </w:div>
        <w:div w:id="1150562904">
          <w:marLeft w:val="480"/>
          <w:marRight w:val="0"/>
          <w:marTop w:val="0"/>
          <w:marBottom w:val="0"/>
          <w:divBdr>
            <w:top w:val="none" w:sz="0" w:space="0" w:color="auto"/>
            <w:left w:val="none" w:sz="0" w:space="0" w:color="auto"/>
            <w:bottom w:val="none" w:sz="0" w:space="0" w:color="auto"/>
            <w:right w:val="none" w:sz="0" w:space="0" w:color="auto"/>
          </w:divBdr>
        </w:div>
        <w:div w:id="1216117636">
          <w:marLeft w:val="480"/>
          <w:marRight w:val="0"/>
          <w:marTop w:val="0"/>
          <w:marBottom w:val="0"/>
          <w:divBdr>
            <w:top w:val="none" w:sz="0" w:space="0" w:color="auto"/>
            <w:left w:val="none" w:sz="0" w:space="0" w:color="auto"/>
            <w:bottom w:val="none" w:sz="0" w:space="0" w:color="auto"/>
            <w:right w:val="none" w:sz="0" w:space="0" w:color="auto"/>
          </w:divBdr>
        </w:div>
        <w:div w:id="1223444275">
          <w:marLeft w:val="480"/>
          <w:marRight w:val="0"/>
          <w:marTop w:val="0"/>
          <w:marBottom w:val="0"/>
          <w:divBdr>
            <w:top w:val="none" w:sz="0" w:space="0" w:color="auto"/>
            <w:left w:val="none" w:sz="0" w:space="0" w:color="auto"/>
            <w:bottom w:val="none" w:sz="0" w:space="0" w:color="auto"/>
            <w:right w:val="none" w:sz="0" w:space="0" w:color="auto"/>
          </w:divBdr>
        </w:div>
        <w:div w:id="1225721329">
          <w:marLeft w:val="480"/>
          <w:marRight w:val="0"/>
          <w:marTop w:val="0"/>
          <w:marBottom w:val="0"/>
          <w:divBdr>
            <w:top w:val="none" w:sz="0" w:space="0" w:color="auto"/>
            <w:left w:val="none" w:sz="0" w:space="0" w:color="auto"/>
            <w:bottom w:val="none" w:sz="0" w:space="0" w:color="auto"/>
            <w:right w:val="none" w:sz="0" w:space="0" w:color="auto"/>
          </w:divBdr>
        </w:div>
        <w:div w:id="1231647656">
          <w:marLeft w:val="480"/>
          <w:marRight w:val="0"/>
          <w:marTop w:val="0"/>
          <w:marBottom w:val="0"/>
          <w:divBdr>
            <w:top w:val="none" w:sz="0" w:space="0" w:color="auto"/>
            <w:left w:val="none" w:sz="0" w:space="0" w:color="auto"/>
            <w:bottom w:val="none" w:sz="0" w:space="0" w:color="auto"/>
            <w:right w:val="none" w:sz="0" w:space="0" w:color="auto"/>
          </w:divBdr>
        </w:div>
        <w:div w:id="1239365505">
          <w:marLeft w:val="480"/>
          <w:marRight w:val="0"/>
          <w:marTop w:val="0"/>
          <w:marBottom w:val="0"/>
          <w:divBdr>
            <w:top w:val="none" w:sz="0" w:space="0" w:color="auto"/>
            <w:left w:val="none" w:sz="0" w:space="0" w:color="auto"/>
            <w:bottom w:val="none" w:sz="0" w:space="0" w:color="auto"/>
            <w:right w:val="none" w:sz="0" w:space="0" w:color="auto"/>
          </w:divBdr>
        </w:div>
        <w:div w:id="1278680827">
          <w:marLeft w:val="480"/>
          <w:marRight w:val="0"/>
          <w:marTop w:val="0"/>
          <w:marBottom w:val="0"/>
          <w:divBdr>
            <w:top w:val="none" w:sz="0" w:space="0" w:color="auto"/>
            <w:left w:val="none" w:sz="0" w:space="0" w:color="auto"/>
            <w:bottom w:val="none" w:sz="0" w:space="0" w:color="auto"/>
            <w:right w:val="none" w:sz="0" w:space="0" w:color="auto"/>
          </w:divBdr>
        </w:div>
        <w:div w:id="1287543947">
          <w:marLeft w:val="480"/>
          <w:marRight w:val="0"/>
          <w:marTop w:val="0"/>
          <w:marBottom w:val="0"/>
          <w:divBdr>
            <w:top w:val="none" w:sz="0" w:space="0" w:color="auto"/>
            <w:left w:val="none" w:sz="0" w:space="0" w:color="auto"/>
            <w:bottom w:val="none" w:sz="0" w:space="0" w:color="auto"/>
            <w:right w:val="none" w:sz="0" w:space="0" w:color="auto"/>
          </w:divBdr>
        </w:div>
        <w:div w:id="1300038233">
          <w:marLeft w:val="480"/>
          <w:marRight w:val="0"/>
          <w:marTop w:val="0"/>
          <w:marBottom w:val="0"/>
          <w:divBdr>
            <w:top w:val="none" w:sz="0" w:space="0" w:color="auto"/>
            <w:left w:val="none" w:sz="0" w:space="0" w:color="auto"/>
            <w:bottom w:val="none" w:sz="0" w:space="0" w:color="auto"/>
            <w:right w:val="none" w:sz="0" w:space="0" w:color="auto"/>
          </w:divBdr>
        </w:div>
        <w:div w:id="1337728123">
          <w:marLeft w:val="480"/>
          <w:marRight w:val="0"/>
          <w:marTop w:val="0"/>
          <w:marBottom w:val="0"/>
          <w:divBdr>
            <w:top w:val="none" w:sz="0" w:space="0" w:color="auto"/>
            <w:left w:val="none" w:sz="0" w:space="0" w:color="auto"/>
            <w:bottom w:val="none" w:sz="0" w:space="0" w:color="auto"/>
            <w:right w:val="none" w:sz="0" w:space="0" w:color="auto"/>
          </w:divBdr>
        </w:div>
        <w:div w:id="1359963091">
          <w:marLeft w:val="480"/>
          <w:marRight w:val="0"/>
          <w:marTop w:val="0"/>
          <w:marBottom w:val="0"/>
          <w:divBdr>
            <w:top w:val="none" w:sz="0" w:space="0" w:color="auto"/>
            <w:left w:val="none" w:sz="0" w:space="0" w:color="auto"/>
            <w:bottom w:val="none" w:sz="0" w:space="0" w:color="auto"/>
            <w:right w:val="none" w:sz="0" w:space="0" w:color="auto"/>
          </w:divBdr>
        </w:div>
        <w:div w:id="1397776931">
          <w:marLeft w:val="480"/>
          <w:marRight w:val="0"/>
          <w:marTop w:val="0"/>
          <w:marBottom w:val="0"/>
          <w:divBdr>
            <w:top w:val="none" w:sz="0" w:space="0" w:color="auto"/>
            <w:left w:val="none" w:sz="0" w:space="0" w:color="auto"/>
            <w:bottom w:val="none" w:sz="0" w:space="0" w:color="auto"/>
            <w:right w:val="none" w:sz="0" w:space="0" w:color="auto"/>
          </w:divBdr>
        </w:div>
        <w:div w:id="1397782899">
          <w:marLeft w:val="480"/>
          <w:marRight w:val="0"/>
          <w:marTop w:val="0"/>
          <w:marBottom w:val="0"/>
          <w:divBdr>
            <w:top w:val="none" w:sz="0" w:space="0" w:color="auto"/>
            <w:left w:val="none" w:sz="0" w:space="0" w:color="auto"/>
            <w:bottom w:val="none" w:sz="0" w:space="0" w:color="auto"/>
            <w:right w:val="none" w:sz="0" w:space="0" w:color="auto"/>
          </w:divBdr>
        </w:div>
        <w:div w:id="1448887878">
          <w:marLeft w:val="480"/>
          <w:marRight w:val="0"/>
          <w:marTop w:val="0"/>
          <w:marBottom w:val="0"/>
          <w:divBdr>
            <w:top w:val="none" w:sz="0" w:space="0" w:color="auto"/>
            <w:left w:val="none" w:sz="0" w:space="0" w:color="auto"/>
            <w:bottom w:val="none" w:sz="0" w:space="0" w:color="auto"/>
            <w:right w:val="none" w:sz="0" w:space="0" w:color="auto"/>
          </w:divBdr>
        </w:div>
        <w:div w:id="1467047750">
          <w:marLeft w:val="480"/>
          <w:marRight w:val="0"/>
          <w:marTop w:val="0"/>
          <w:marBottom w:val="0"/>
          <w:divBdr>
            <w:top w:val="none" w:sz="0" w:space="0" w:color="auto"/>
            <w:left w:val="none" w:sz="0" w:space="0" w:color="auto"/>
            <w:bottom w:val="none" w:sz="0" w:space="0" w:color="auto"/>
            <w:right w:val="none" w:sz="0" w:space="0" w:color="auto"/>
          </w:divBdr>
        </w:div>
        <w:div w:id="1488521936">
          <w:marLeft w:val="480"/>
          <w:marRight w:val="0"/>
          <w:marTop w:val="0"/>
          <w:marBottom w:val="0"/>
          <w:divBdr>
            <w:top w:val="none" w:sz="0" w:space="0" w:color="auto"/>
            <w:left w:val="none" w:sz="0" w:space="0" w:color="auto"/>
            <w:bottom w:val="none" w:sz="0" w:space="0" w:color="auto"/>
            <w:right w:val="none" w:sz="0" w:space="0" w:color="auto"/>
          </w:divBdr>
        </w:div>
        <w:div w:id="1493597870">
          <w:marLeft w:val="480"/>
          <w:marRight w:val="0"/>
          <w:marTop w:val="0"/>
          <w:marBottom w:val="0"/>
          <w:divBdr>
            <w:top w:val="none" w:sz="0" w:space="0" w:color="auto"/>
            <w:left w:val="none" w:sz="0" w:space="0" w:color="auto"/>
            <w:bottom w:val="none" w:sz="0" w:space="0" w:color="auto"/>
            <w:right w:val="none" w:sz="0" w:space="0" w:color="auto"/>
          </w:divBdr>
        </w:div>
        <w:div w:id="1499270693">
          <w:marLeft w:val="480"/>
          <w:marRight w:val="0"/>
          <w:marTop w:val="0"/>
          <w:marBottom w:val="0"/>
          <w:divBdr>
            <w:top w:val="none" w:sz="0" w:space="0" w:color="auto"/>
            <w:left w:val="none" w:sz="0" w:space="0" w:color="auto"/>
            <w:bottom w:val="none" w:sz="0" w:space="0" w:color="auto"/>
            <w:right w:val="none" w:sz="0" w:space="0" w:color="auto"/>
          </w:divBdr>
        </w:div>
        <w:div w:id="1502773028">
          <w:marLeft w:val="480"/>
          <w:marRight w:val="0"/>
          <w:marTop w:val="0"/>
          <w:marBottom w:val="0"/>
          <w:divBdr>
            <w:top w:val="none" w:sz="0" w:space="0" w:color="auto"/>
            <w:left w:val="none" w:sz="0" w:space="0" w:color="auto"/>
            <w:bottom w:val="none" w:sz="0" w:space="0" w:color="auto"/>
            <w:right w:val="none" w:sz="0" w:space="0" w:color="auto"/>
          </w:divBdr>
        </w:div>
        <w:div w:id="1538079961">
          <w:marLeft w:val="480"/>
          <w:marRight w:val="0"/>
          <w:marTop w:val="0"/>
          <w:marBottom w:val="0"/>
          <w:divBdr>
            <w:top w:val="none" w:sz="0" w:space="0" w:color="auto"/>
            <w:left w:val="none" w:sz="0" w:space="0" w:color="auto"/>
            <w:bottom w:val="none" w:sz="0" w:space="0" w:color="auto"/>
            <w:right w:val="none" w:sz="0" w:space="0" w:color="auto"/>
          </w:divBdr>
        </w:div>
        <w:div w:id="1563372264">
          <w:marLeft w:val="480"/>
          <w:marRight w:val="0"/>
          <w:marTop w:val="0"/>
          <w:marBottom w:val="0"/>
          <w:divBdr>
            <w:top w:val="none" w:sz="0" w:space="0" w:color="auto"/>
            <w:left w:val="none" w:sz="0" w:space="0" w:color="auto"/>
            <w:bottom w:val="none" w:sz="0" w:space="0" w:color="auto"/>
            <w:right w:val="none" w:sz="0" w:space="0" w:color="auto"/>
          </w:divBdr>
        </w:div>
        <w:div w:id="1567759124">
          <w:marLeft w:val="480"/>
          <w:marRight w:val="0"/>
          <w:marTop w:val="0"/>
          <w:marBottom w:val="0"/>
          <w:divBdr>
            <w:top w:val="none" w:sz="0" w:space="0" w:color="auto"/>
            <w:left w:val="none" w:sz="0" w:space="0" w:color="auto"/>
            <w:bottom w:val="none" w:sz="0" w:space="0" w:color="auto"/>
            <w:right w:val="none" w:sz="0" w:space="0" w:color="auto"/>
          </w:divBdr>
        </w:div>
        <w:div w:id="1592926999">
          <w:marLeft w:val="480"/>
          <w:marRight w:val="0"/>
          <w:marTop w:val="0"/>
          <w:marBottom w:val="0"/>
          <w:divBdr>
            <w:top w:val="none" w:sz="0" w:space="0" w:color="auto"/>
            <w:left w:val="none" w:sz="0" w:space="0" w:color="auto"/>
            <w:bottom w:val="none" w:sz="0" w:space="0" w:color="auto"/>
            <w:right w:val="none" w:sz="0" w:space="0" w:color="auto"/>
          </w:divBdr>
        </w:div>
        <w:div w:id="1685979867">
          <w:marLeft w:val="480"/>
          <w:marRight w:val="0"/>
          <w:marTop w:val="0"/>
          <w:marBottom w:val="0"/>
          <w:divBdr>
            <w:top w:val="none" w:sz="0" w:space="0" w:color="auto"/>
            <w:left w:val="none" w:sz="0" w:space="0" w:color="auto"/>
            <w:bottom w:val="none" w:sz="0" w:space="0" w:color="auto"/>
            <w:right w:val="none" w:sz="0" w:space="0" w:color="auto"/>
          </w:divBdr>
        </w:div>
        <w:div w:id="1690596274">
          <w:marLeft w:val="480"/>
          <w:marRight w:val="0"/>
          <w:marTop w:val="0"/>
          <w:marBottom w:val="0"/>
          <w:divBdr>
            <w:top w:val="none" w:sz="0" w:space="0" w:color="auto"/>
            <w:left w:val="none" w:sz="0" w:space="0" w:color="auto"/>
            <w:bottom w:val="none" w:sz="0" w:space="0" w:color="auto"/>
            <w:right w:val="none" w:sz="0" w:space="0" w:color="auto"/>
          </w:divBdr>
        </w:div>
        <w:div w:id="1812861239">
          <w:marLeft w:val="480"/>
          <w:marRight w:val="0"/>
          <w:marTop w:val="0"/>
          <w:marBottom w:val="0"/>
          <w:divBdr>
            <w:top w:val="none" w:sz="0" w:space="0" w:color="auto"/>
            <w:left w:val="none" w:sz="0" w:space="0" w:color="auto"/>
            <w:bottom w:val="none" w:sz="0" w:space="0" w:color="auto"/>
            <w:right w:val="none" w:sz="0" w:space="0" w:color="auto"/>
          </w:divBdr>
        </w:div>
        <w:div w:id="1838768915">
          <w:marLeft w:val="480"/>
          <w:marRight w:val="0"/>
          <w:marTop w:val="0"/>
          <w:marBottom w:val="0"/>
          <w:divBdr>
            <w:top w:val="none" w:sz="0" w:space="0" w:color="auto"/>
            <w:left w:val="none" w:sz="0" w:space="0" w:color="auto"/>
            <w:bottom w:val="none" w:sz="0" w:space="0" w:color="auto"/>
            <w:right w:val="none" w:sz="0" w:space="0" w:color="auto"/>
          </w:divBdr>
        </w:div>
        <w:div w:id="1846162798">
          <w:marLeft w:val="480"/>
          <w:marRight w:val="0"/>
          <w:marTop w:val="0"/>
          <w:marBottom w:val="0"/>
          <w:divBdr>
            <w:top w:val="none" w:sz="0" w:space="0" w:color="auto"/>
            <w:left w:val="none" w:sz="0" w:space="0" w:color="auto"/>
            <w:bottom w:val="none" w:sz="0" w:space="0" w:color="auto"/>
            <w:right w:val="none" w:sz="0" w:space="0" w:color="auto"/>
          </w:divBdr>
        </w:div>
        <w:div w:id="1856570906">
          <w:marLeft w:val="480"/>
          <w:marRight w:val="0"/>
          <w:marTop w:val="0"/>
          <w:marBottom w:val="0"/>
          <w:divBdr>
            <w:top w:val="none" w:sz="0" w:space="0" w:color="auto"/>
            <w:left w:val="none" w:sz="0" w:space="0" w:color="auto"/>
            <w:bottom w:val="none" w:sz="0" w:space="0" w:color="auto"/>
            <w:right w:val="none" w:sz="0" w:space="0" w:color="auto"/>
          </w:divBdr>
        </w:div>
        <w:div w:id="1858419921">
          <w:marLeft w:val="480"/>
          <w:marRight w:val="0"/>
          <w:marTop w:val="0"/>
          <w:marBottom w:val="0"/>
          <w:divBdr>
            <w:top w:val="none" w:sz="0" w:space="0" w:color="auto"/>
            <w:left w:val="none" w:sz="0" w:space="0" w:color="auto"/>
            <w:bottom w:val="none" w:sz="0" w:space="0" w:color="auto"/>
            <w:right w:val="none" w:sz="0" w:space="0" w:color="auto"/>
          </w:divBdr>
        </w:div>
        <w:div w:id="1884562949">
          <w:marLeft w:val="480"/>
          <w:marRight w:val="0"/>
          <w:marTop w:val="0"/>
          <w:marBottom w:val="0"/>
          <w:divBdr>
            <w:top w:val="none" w:sz="0" w:space="0" w:color="auto"/>
            <w:left w:val="none" w:sz="0" w:space="0" w:color="auto"/>
            <w:bottom w:val="none" w:sz="0" w:space="0" w:color="auto"/>
            <w:right w:val="none" w:sz="0" w:space="0" w:color="auto"/>
          </w:divBdr>
        </w:div>
        <w:div w:id="1899127429">
          <w:marLeft w:val="480"/>
          <w:marRight w:val="0"/>
          <w:marTop w:val="0"/>
          <w:marBottom w:val="0"/>
          <w:divBdr>
            <w:top w:val="none" w:sz="0" w:space="0" w:color="auto"/>
            <w:left w:val="none" w:sz="0" w:space="0" w:color="auto"/>
            <w:bottom w:val="none" w:sz="0" w:space="0" w:color="auto"/>
            <w:right w:val="none" w:sz="0" w:space="0" w:color="auto"/>
          </w:divBdr>
        </w:div>
        <w:div w:id="1915816053">
          <w:marLeft w:val="480"/>
          <w:marRight w:val="0"/>
          <w:marTop w:val="0"/>
          <w:marBottom w:val="0"/>
          <w:divBdr>
            <w:top w:val="none" w:sz="0" w:space="0" w:color="auto"/>
            <w:left w:val="none" w:sz="0" w:space="0" w:color="auto"/>
            <w:bottom w:val="none" w:sz="0" w:space="0" w:color="auto"/>
            <w:right w:val="none" w:sz="0" w:space="0" w:color="auto"/>
          </w:divBdr>
        </w:div>
        <w:div w:id="1917518353">
          <w:marLeft w:val="480"/>
          <w:marRight w:val="0"/>
          <w:marTop w:val="0"/>
          <w:marBottom w:val="0"/>
          <w:divBdr>
            <w:top w:val="none" w:sz="0" w:space="0" w:color="auto"/>
            <w:left w:val="none" w:sz="0" w:space="0" w:color="auto"/>
            <w:bottom w:val="none" w:sz="0" w:space="0" w:color="auto"/>
            <w:right w:val="none" w:sz="0" w:space="0" w:color="auto"/>
          </w:divBdr>
        </w:div>
        <w:div w:id="1995525594">
          <w:marLeft w:val="480"/>
          <w:marRight w:val="0"/>
          <w:marTop w:val="0"/>
          <w:marBottom w:val="0"/>
          <w:divBdr>
            <w:top w:val="none" w:sz="0" w:space="0" w:color="auto"/>
            <w:left w:val="none" w:sz="0" w:space="0" w:color="auto"/>
            <w:bottom w:val="none" w:sz="0" w:space="0" w:color="auto"/>
            <w:right w:val="none" w:sz="0" w:space="0" w:color="auto"/>
          </w:divBdr>
        </w:div>
        <w:div w:id="2025396055">
          <w:marLeft w:val="480"/>
          <w:marRight w:val="0"/>
          <w:marTop w:val="0"/>
          <w:marBottom w:val="0"/>
          <w:divBdr>
            <w:top w:val="none" w:sz="0" w:space="0" w:color="auto"/>
            <w:left w:val="none" w:sz="0" w:space="0" w:color="auto"/>
            <w:bottom w:val="none" w:sz="0" w:space="0" w:color="auto"/>
            <w:right w:val="none" w:sz="0" w:space="0" w:color="auto"/>
          </w:divBdr>
        </w:div>
        <w:div w:id="2105417985">
          <w:marLeft w:val="480"/>
          <w:marRight w:val="0"/>
          <w:marTop w:val="0"/>
          <w:marBottom w:val="0"/>
          <w:divBdr>
            <w:top w:val="none" w:sz="0" w:space="0" w:color="auto"/>
            <w:left w:val="none" w:sz="0" w:space="0" w:color="auto"/>
            <w:bottom w:val="none" w:sz="0" w:space="0" w:color="auto"/>
            <w:right w:val="none" w:sz="0" w:space="0" w:color="auto"/>
          </w:divBdr>
        </w:div>
        <w:div w:id="2136018377">
          <w:marLeft w:val="480"/>
          <w:marRight w:val="0"/>
          <w:marTop w:val="0"/>
          <w:marBottom w:val="0"/>
          <w:divBdr>
            <w:top w:val="none" w:sz="0" w:space="0" w:color="auto"/>
            <w:left w:val="none" w:sz="0" w:space="0" w:color="auto"/>
            <w:bottom w:val="none" w:sz="0" w:space="0" w:color="auto"/>
            <w:right w:val="none" w:sz="0" w:space="0" w:color="auto"/>
          </w:divBdr>
        </w:div>
        <w:div w:id="2136479565">
          <w:marLeft w:val="480"/>
          <w:marRight w:val="0"/>
          <w:marTop w:val="0"/>
          <w:marBottom w:val="0"/>
          <w:divBdr>
            <w:top w:val="none" w:sz="0" w:space="0" w:color="auto"/>
            <w:left w:val="none" w:sz="0" w:space="0" w:color="auto"/>
            <w:bottom w:val="none" w:sz="0" w:space="0" w:color="auto"/>
            <w:right w:val="none" w:sz="0" w:space="0" w:color="auto"/>
          </w:divBdr>
        </w:div>
      </w:divsChild>
    </w:div>
    <w:div w:id="157887973">
      <w:bodyDiv w:val="1"/>
      <w:marLeft w:val="0"/>
      <w:marRight w:val="0"/>
      <w:marTop w:val="0"/>
      <w:marBottom w:val="0"/>
      <w:divBdr>
        <w:top w:val="none" w:sz="0" w:space="0" w:color="auto"/>
        <w:left w:val="none" w:sz="0" w:space="0" w:color="auto"/>
        <w:bottom w:val="none" w:sz="0" w:space="0" w:color="auto"/>
        <w:right w:val="none" w:sz="0" w:space="0" w:color="auto"/>
      </w:divBdr>
      <w:divsChild>
        <w:div w:id="32387046">
          <w:marLeft w:val="480"/>
          <w:marRight w:val="0"/>
          <w:marTop w:val="0"/>
          <w:marBottom w:val="0"/>
          <w:divBdr>
            <w:top w:val="none" w:sz="0" w:space="0" w:color="auto"/>
            <w:left w:val="none" w:sz="0" w:space="0" w:color="auto"/>
            <w:bottom w:val="none" w:sz="0" w:space="0" w:color="auto"/>
            <w:right w:val="none" w:sz="0" w:space="0" w:color="auto"/>
          </w:divBdr>
        </w:div>
        <w:div w:id="39942984">
          <w:marLeft w:val="480"/>
          <w:marRight w:val="0"/>
          <w:marTop w:val="0"/>
          <w:marBottom w:val="0"/>
          <w:divBdr>
            <w:top w:val="none" w:sz="0" w:space="0" w:color="auto"/>
            <w:left w:val="none" w:sz="0" w:space="0" w:color="auto"/>
            <w:bottom w:val="none" w:sz="0" w:space="0" w:color="auto"/>
            <w:right w:val="none" w:sz="0" w:space="0" w:color="auto"/>
          </w:divBdr>
        </w:div>
        <w:div w:id="116536059">
          <w:marLeft w:val="480"/>
          <w:marRight w:val="0"/>
          <w:marTop w:val="0"/>
          <w:marBottom w:val="0"/>
          <w:divBdr>
            <w:top w:val="none" w:sz="0" w:space="0" w:color="auto"/>
            <w:left w:val="none" w:sz="0" w:space="0" w:color="auto"/>
            <w:bottom w:val="none" w:sz="0" w:space="0" w:color="auto"/>
            <w:right w:val="none" w:sz="0" w:space="0" w:color="auto"/>
          </w:divBdr>
        </w:div>
        <w:div w:id="160850875">
          <w:marLeft w:val="480"/>
          <w:marRight w:val="0"/>
          <w:marTop w:val="0"/>
          <w:marBottom w:val="0"/>
          <w:divBdr>
            <w:top w:val="none" w:sz="0" w:space="0" w:color="auto"/>
            <w:left w:val="none" w:sz="0" w:space="0" w:color="auto"/>
            <w:bottom w:val="none" w:sz="0" w:space="0" w:color="auto"/>
            <w:right w:val="none" w:sz="0" w:space="0" w:color="auto"/>
          </w:divBdr>
        </w:div>
        <w:div w:id="219562041">
          <w:marLeft w:val="480"/>
          <w:marRight w:val="0"/>
          <w:marTop w:val="0"/>
          <w:marBottom w:val="0"/>
          <w:divBdr>
            <w:top w:val="none" w:sz="0" w:space="0" w:color="auto"/>
            <w:left w:val="none" w:sz="0" w:space="0" w:color="auto"/>
            <w:bottom w:val="none" w:sz="0" w:space="0" w:color="auto"/>
            <w:right w:val="none" w:sz="0" w:space="0" w:color="auto"/>
          </w:divBdr>
        </w:div>
        <w:div w:id="221254308">
          <w:marLeft w:val="480"/>
          <w:marRight w:val="0"/>
          <w:marTop w:val="0"/>
          <w:marBottom w:val="0"/>
          <w:divBdr>
            <w:top w:val="none" w:sz="0" w:space="0" w:color="auto"/>
            <w:left w:val="none" w:sz="0" w:space="0" w:color="auto"/>
            <w:bottom w:val="none" w:sz="0" w:space="0" w:color="auto"/>
            <w:right w:val="none" w:sz="0" w:space="0" w:color="auto"/>
          </w:divBdr>
        </w:div>
        <w:div w:id="231236410">
          <w:marLeft w:val="480"/>
          <w:marRight w:val="0"/>
          <w:marTop w:val="0"/>
          <w:marBottom w:val="0"/>
          <w:divBdr>
            <w:top w:val="none" w:sz="0" w:space="0" w:color="auto"/>
            <w:left w:val="none" w:sz="0" w:space="0" w:color="auto"/>
            <w:bottom w:val="none" w:sz="0" w:space="0" w:color="auto"/>
            <w:right w:val="none" w:sz="0" w:space="0" w:color="auto"/>
          </w:divBdr>
        </w:div>
        <w:div w:id="235896027">
          <w:marLeft w:val="480"/>
          <w:marRight w:val="0"/>
          <w:marTop w:val="0"/>
          <w:marBottom w:val="0"/>
          <w:divBdr>
            <w:top w:val="none" w:sz="0" w:space="0" w:color="auto"/>
            <w:left w:val="none" w:sz="0" w:space="0" w:color="auto"/>
            <w:bottom w:val="none" w:sz="0" w:space="0" w:color="auto"/>
            <w:right w:val="none" w:sz="0" w:space="0" w:color="auto"/>
          </w:divBdr>
        </w:div>
        <w:div w:id="288632147">
          <w:marLeft w:val="480"/>
          <w:marRight w:val="0"/>
          <w:marTop w:val="0"/>
          <w:marBottom w:val="0"/>
          <w:divBdr>
            <w:top w:val="none" w:sz="0" w:space="0" w:color="auto"/>
            <w:left w:val="none" w:sz="0" w:space="0" w:color="auto"/>
            <w:bottom w:val="none" w:sz="0" w:space="0" w:color="auto"/>
            <w:right w:val="none" w:sz="0" w:space="0" w:color="auto"/>
          </w:divBdr>
        </w:div>
        <w:div w:id="361171353">
          <w:marLeft w:val="480"/>
          <w:marRight w:val="0"/>
          <w:marTop w:val="0"/>
          <w:marBottom w:val="0"/>
          <w:divBdr>
            <w:top w:val="none" w:sz="0" w:space="0" w:color="auto"/>
            <w:left w:val="none" w:sz="0" w:space="0" w:color="auto"/>
            <w:bottom w:val="none" w:sz="0" w:space="0" w:color="auto"/>
            <w:right w:val="none" w:sz="0" w:space="0" w:color="auto"/>
          </w:divBdr>
        </w:div>
        <w:div w:id="447627667">
          <w:marLeft w:val="480"/>
          <w:marRight w:val="0"/>
          <w:marTop w:val="0"/>
          <w:marBottom w:val="0"/>
          <w:divBdr>
            <w:top w:val="none" w:sz="0" w:space="0" w:color="auto"/>
            <w:left w:val="none" w:sz="0" w:space="0" w:color="auto"/>
            <w:bottom w:val="none" w:sz="0" w:space="0" w:color="auto"/>
            <w:right w:val="none" w:sz="0" w:space="0" w:color="auto"/>
          </w:divBdr>
        </w:div>
        <w:div w:id="471286322">
          <w:marLeft w:val="480"/>
          <w:marRight w:val="0"/>
          <w:marTop w:val="0"/>
          <w:marBottom w:val="0"/>
          <w:divBdr>
            <w:top w:val="none" w:sz="0" w:space="0" w:color="auto"/>
            <w:left w:val="none" w:sz="0" w:space="0" w:color="auto"/>
            <w:bottom w:val="none" w:sz="0" w:space="0" w:color="auto"/>
            <w:right w:val="none" w:sz="0" w:space="0" w:color="auto"/>
          </w:divBdr>
        </w:div>
        <w:div w:id="563174968">
          <w:marLeft w:val="480"/>
          <w:marRight w:val="0"/>
          <w:marTop w:val="0"/>
          <w:marBottom w:val="0"/>
          <w:divBdr>
            <w:top w:val="none" w:sz="0" w:space="0" w:color="auto"/>
            <w:left w:val="none" w:sz="0" w:space="0" w:color="auto"/>
            <w:bottom w:val="none" w:sz="0" w:space="0" w:color="auto"/>
            <w:right w:val="none" w:sz="0" w:space="0" w:color="auto"/>
          </w:divBdr>
        </w:div>
        <w:div w:id="600454771">
          <w:marLeft w:val="480"/>
          <w:marRight w:val="0"/>
          <w:marTop w:val="0"/>
          <w:marBottom w:val="0"/>
          <w:divBdr>
            <w:top w:val="none" w:sz="0" w:space="0" w:color="auto"/>
            <w:left w:val="none" w:sz="0" w:space="0" w:color="auto"/>
            <w:bottom w:val="none" w:sz="0" w:space="0" w:color="auto"/>
            <w:right w:val="none" w:sz="0" w:space="0" w:color="auto"/>
          </w:divBdr>
        </w:div>
        <w:div w:id="647783374">
          <w:marLeft w:val="480"/>
          <w:marRight w:val="0"/>
          <w:marTop w:val="0"/>
          <w:marBottom w:val="0"/>
          <w:divBdr>
            <w:top w:val="none" w:sz="0" w:space="0" w:color="auto"/>
            <w:left w:val="none" w:sz="0" w:space="0" w:color="auto"/>
            <w:bottom w:val="none" w:sz="0" w:space="0" w:color="auto"/>
            <w:right w:val="none" w:sz="0" w:space="0" w:color="auto"/>
          </w:divBdr>
        </w:div>
        <w:div w:id="655232286">
          <w:marLeft w:val="480"/>
          <w:marRight w:val="0"/>
          <w:marTop w:val="0"/>
          <w:marBottom w:val="0"/>
          <w:divBdr>
            <w:top w:val="none" w:sz="0" w:space="0" w:color="auto"/>
            <w:left w:val="none" w:sz="0" w:space="0" w:color="auto"/>
            <w:bottom w:val="none" w:sz="0" w:space="0" w:color="auto"/>
            <w:right w:val="none" w:sz="0" w:space="0" w:color="auto"/>
          </w:divBdr>
        </w:div>
        <w:div w:id="659650186">
          <w:marLeft w:val="480"/>
          <w:marRight w:val="0"/>
          <w:marTop w:val="0"/>
          <w:marBottom w:val="0"/>
          <w:divBdr>
            <w:top w:val="none" w:sz="0" w:space="0" w:color="auto"/>
            <w:left w:val="none" w:sz="0" w:space="0" w:color="auto"/>
            <w:bottom w:val="none" w:sz="0" w:space="0" w:color="auto"/>
            <w:right w:val="none" w:sz="0" w:space="0" w:color="auto"/>
          </w:divBdr>
        </w:div>
        <w:div w:id="690882092">
          <w:marLeft w:val="480"/>
          <w:marRight w:val="0"/>
          <w:marTop w:val="0"/>
          <w:marBottom w:val="0"/>
          <w:divBdr>
            <w:top w:val="none" w:sz="0" w:space="0" w:color="auto"/>
            <w:left w:val="none" w:sz="0" w:space="0" w:color="auto"/>
            <w:bottom w:val="none" w:sz="0" w:space="0" w:color="auto"/>
            <w:right w:val="none" w:sz="0" w:space="0" w:color="auto"/>
          </w:divBdr>
        </w:div>
        <w:div w:id="701125946">
          <w:marLeft w:val="480"/>
          <w:marRight w:val="0"/>
          <w:marTop w:val="0"/>
          <w:marBottom w:val="0"/>
          <w:divBdr>
            <w:top w:val="none" w:sz="0" w:space="0" w:color="auto"/>
            <w:left w:val="none" w:sz="0" w:space="0" w:color="auto"/>
            <w:bottom w:val="none" w:sz="0" w:space="0" w:color="auto"/>
            <w:right w:val="none" w:sz="0" w:space="0" w:color="auto"/>
          </w:divBdr>
        </w:div>
        <w:div w:id="707488251">
          <w:marLeft w:val="480"/>
          <w:marRight w:val="0"/>
          <w:marTop w:val="0"/>
          <w:marBottom w:val="0"/>
          <w:divBdr>
            <w:top w:val="none" w:sz="0" w:space="0" w:color="auto"/>
            <w:left w:val="none" w:sz="0" w:space="0" w:color="auto"/>
            <w:bottom w:val="none" w:sz="0" w:space="0" w:color="auto"/>
            <w:right w:val="none" w:sz="0" w:space="0" w:color="auto"/>
          </w:divBdr>
        </w:div>
        <w:div w:id="731737163">
          <w:marLeft w:val="480"/>
          <w:marRight w:val="0"/>
          <w:marTop w:val="0"/>
          <w:marBottom w:val="0"/>
          <w:divBdr>
            <w:top w:val="none" w:sz="0" w:space="0" w:color="auto"/>
            <w:left w:val="none" w:sz="0" w:space="0" w:color="auto"/>
            <w:bottom w:val="none" w:sz="0" w:space="0" w:color="auto"/>
            <w:right w:val="none" w:sz="0" w:space="0" w:color="auto"/>
          </w:divBdr>
        </w:div>
        <w:div w:id="732894271">
          <w:marLeft w:val="480"/>
          <w:marRight w:val="0"/>
          <w:marTop w:val="0"/>
          <w:marBottom w:val="0"/>
          <w:divBdr>
            <w:top w:val="none" w:sz="0" w:space="0" w:color="auto"/>
            <w:left w:val="none" w:sz="0" w:space="0" w:color="auto"/>
            <w:bottom w:val="none" w:sz="0" w:space="0" w:color="auto"/>
            <w:right w:val="none" w:sz="0" w:space="0" w:color="auto"/>
          </w:divBdr>
        </w:div>
        <w:div w:id="739400401">
          <w:marLeft w:val="480"/>
          <w:marRight w:val="0"/>
          <w:marTop w:val="0"/>
          <w:marBottom w:val="0"/>
          <w:divBdr>
            <w:top w:val="none" w:sz="0" w:space="0" w:color="auto"/>
            <w:left w:val="none" w:sz="0" w:space="0" w:color="auto"/>
            <w:bottom w:val="none" w:sz="0" w:space="0" w:color="auto"/>
            <w:right w:val="none" w:sz="0" w:space="0" w:color="auto"/>
          </w:divBdr>
        </w:div>
        <w:div w:id="745150274">
          <w:marLeft w:val="480"/>
          <w:marRight w:val="0"/>
          <w:marTop w:val="0"/>
          <w:marBottom w:val="0"/>
          <w:divBdr>
            <w:top w:val="none" w:sz="0" w:space="0" w:color="auto"/>
            <w:left w:val="none" w:sz="0" w:space="0" w:color="auto"/>
            <w:bottom w:val="none" w:sz="0" w:space="0" w:color="auto"/>
            <w:right w:val="none" w:sz="0" w:space="0" w:color="auto"/>
          </w:divBdr>
        </w:div>
        <w:div w:id="806120728">
          <w:marLeft w:val="480"/>
          <w:marRight w:val="0"/>
          <w:marTop w:val="0"/>
          <w:marBottom w:val="0"/>
          <w:divBdr>
            <w:top w:val="none" w:sz="0" w:space="0" w:color="auto"/>
            <w:left w:val="none" w:sz="0" w:space="0" w:color="auto"/>
            <w:bottom w:val="none" w:sz="0" w:space="0" w:color="auto"/>
            <w:right w:val="none" w:sz="0" w:space="0" w:color="auto"/>
          </w:divBdr>
        </w:div>
        <w:div w:id="816840949">
          <w:marLeft w:val="480"/>
          <w:marRight w:val="0"/>
          <w:marTop w:val="0"/>
          <w:marBottom w:val="0"/>
          <w:divBdr>
            <w:top w:val="none" w:sz="0" w:space="0" w:color="auto"/>
            <w:left w:val="none" w:sz="0" w:space="0" w:color="auto"/>
            <w:bottom w:val="none" w:sz="0" w:space="0" w:color="auto"/>
            <w:right w:val="none" w:sz="0" w:space="0" w:color="auto"/>
          </w:divBdr>
        </w:div>
        <w:div w:id="822428721">
          <w:marLeft w:val="480"/>
          <w:marRight w:val="0"/>
          <w:marTop w:val="0"/>
          <w:marBottom w:val="0"/>
          <w:divBdr>
            <w:top w:val="none" w:sz="0" w:space="0" w:color="auto"/>
            <w:left w:val="none" w:sz="0" w:space="0" w:color="auto"/>
            <w:bottom w:val="none" w:sz="0" w:space="0" w:color="auto"/>
            <w:right w:val="none" w:sz="0" w:space="0" w:color="auto"/>
          </w:divBdr>
        </w:div>
        <w:div w:id="831137591">
          <w:marLeft w:val="480"/>
          <w:marRight w:val="0"/>
          <w:marTop w:val="0"/>
          <w:marBottom w:val="0"/>
          <w:divBdr>
            <w:top w:val="none" w:sz="0" w:space="0" w:color="auto"/>
            <w:left w:val="none" w:sz="0" w:space="0" w:color="auto"/>
            <w:bottom w:val="none" w:sz="0" w:space="0" w:color="auto"/>
            <w:right w:val="none" w:sz="0" w:space="0" w:color="auto"/>
          </w:divBdr>
        </w:div>
        <w:div w:id="834224124">
          <w:marLeft w:val="480"/>
          <w:marRight w:val="0"/>
          <w:marTop w:val="0"/>
          <w:marBottom w:val="0"/>
          <w:divBdr>
            <w:top w:val="none" w:sz="0" w:space="0" w:color="auto"/>
            <w:left w:val="none" w:sz="0" w:space="0" w:color="auto"/>
            <w:bottom w:val="none" w:sz="0" w:space="0" w:color="auto"/>
            <w:right w:val="none" w:sz="0" w:space="0" w:color="auto"/>
          </w:divBdr>
        </w:div>
        <w:div w:id="845899155">
          <w:marLeft w:val="480"/>
          <w:marRight w:val="0"/>
          <w:marTop w:val="0"/>
          <w:marBottom w:val="0"/>
          <w:divBdr>
            <w:top w:val="none" w:sz="0" w:space="0" w:color="auto"/>
            <w:left w:val="none" w:sz="0" w:space="0" w:color="auto"/>
            <w:bottom w:val="none" w:sz="0" w:space="0" w:color="auto"/>
            <w:right w:val="none" w:sz="0" w:space="0" w:color="auto"/>
          </w:divBdr>
        </w:div>
        <w:div w:id="851186344">
          <w:marLeft w:val="480"/>
          <w:marRight w:val="0"/>
          <w:marTop w:val="0"/>
          <w:marBottom w:val="0"/>
          <w:divBdr>
            <w:top w:val="none" w:sz="0" w:space="0" w:color="auto"/>
            <w:left w:val="none" w:sz="0" w:space="0" w:color="auto"/>
            <w:bottom w:val="none" w:sz="0" w:space="0" w:color="auto"/>
            <w:right w:val="none" w:sz="0" w:space="0" w:color="auto"/>
          </w:divBdr>
        </w:div>
        <w:div w:id="935137831">
          <w:marLeft w:val="480"/>
          <w:marRight w:val="0"/>
          <w:marTop w:val="0"/>
          <w:marBottom w:val="0"/>
          <w:divBdr>
            <w:top w:val="none" w:sz="0" w:space="0" w:color="auto"/>
            <w:left w:val="none" w:sz="0" w:space="0" w:color="auto"/>
            <w:bottom w:val="none" w:sz="0" w:space="0" w:color="auto"/>
            <w:right w:val="none" w:sz="0" w:space="0" w:color="auto"/>
          </w:divBdr>
        </w:div>
        <w:div w:id="940070046">
          <w:marLeft w:val="480"/>
          <w:marRight w:val="0"/>
          <w:marTop w:val="0"/>
          <w:marBottom w:val="0"/>
          <w:divBdr>
            <w:top w:val="none" w:sz="0" w:space="0" w:color="auto"/>
            <w:left w:val="none" w:sz="0" w:space="0" w:color="auto"/>
            <w:bottom w:val="none" w:sz="0" w:space="0" w:color="auto"/>
            <w:right w:val="none" w:sz="0" w:space="0" w:color="auto"/>
          </w:divBdr>
        </w:div>
        <w:div w:id="941691619">
          <w:marLeft w:val="480"/>
          <w:marRight w:val="0"/>
          <w:marTop w:val="0"/>
          <w:marBottom w:val="0"/>
          <w:divBdr>
            <w:top w:val="none" w:sz="0" w:space="0" w:color="auto"/>
            <w:left w:val="none" w:sz="0" w:space="0" w:color="auto"/>
            <w:bottom w:val="none" w:sz="0" w:space="0" w:color="auto"/>
            <w:right w:val="none" w:sz="0" w:space="0" w:color="auto"/>
          </w:divBdr>
        </w:div>
        <w:div w:id="948465916">
          <w:marLeft w:val="480"/>
          <w:marRight w:val="0"/>
          <w:marTop w:val="0"/>
          <w:marBottom w:val="0"/>
          <w:divBdr>
            <w:top w:val="none" w:sz="0" w:space="0" w:color="auto"/>
            <w:left w:val="none" w:sz="0" w:space="0" w:color="auto"/>
            <w:bottom w:val="none" w:sz="0" w:space="0" w:color="auto"/>
            <w:right w:val="none" w:sz="0" w:space="0" w:color="auto"/>
          </w:divBdr>
        </w:div>
        <w:div w:id="979723346">
          <w:marLeft w:val="480"/>
          <w:marRight w:val="0"/>
          <w:marTop w:val="0"/>
          <w:marBottom w:val="0"/>
          <w:divBdr>
            <w:top w:val="none" w:sz="0" w:space="0" w:color="auto"/>
            <w:left w:val="none" w:sz="0" w:space="0" w:color="auto"/>
            <w:bottom w:val="none" w:sz="0" w:space="0" w:color="auto"/>
            <w:right w:val="none" w:sz="0" w:space="0" w:color="auto"/>
          </w:divBdr>
        </w:div>
        <w:div w:id="992022000">
          <w:marLeft w:val="480"/>
          <w:marRight w:val="0"/>
          <w:marTop w:val="0"/>
          <w:marBottom w:val="0"/>
          <w:divBdr>
            <w:top w:val="none" w:sz="0" w:space="0" w:color="auto"/>
            <w:left w:val="none" w:sz="0" w:space="0" w:color="auto"/>
            <w:bottom w:val="none" w:sz="0" w:space="0" w:color="auto"/>
            <w:right w:val="none" w:sz="0" w:space="0" w:color="auto"/>
          </w:divBdr>
        </w:div>
        <w:div w:id="1082727438">
          <w:marLeft w:val="480"/>
          <w:marRight w:val="0"/>
          <w:marTop w:val="0"/>
          <w:marBottom w:val="0"/>
          <w:divBdr>
            <w:top w:val="none" w:sz="0" w:space="0" w:color="auto"/>
            <w:left w:val="none" w:sz="0" w:space="0" w:color="auto"/>
            <w:bottom w:val="none" w:sz="0" w:space="0" w:color="auto"/>
            <w:right w:val="none" w:sz="0" w:space="0" w:color="auto"/>
          </w:divBdr>
        </w:div>
        <w:div w:id="1136676784">
          <w:marLeft w:val="480"/>
          <w:marRight w:val="0"/>
          <w:marTop w:val="0"/>
          <w:marBottom w:val="0"/>
          <w:divBdr>
            <w:top w:val="none" w:sz="0" w:space="0" w:color="auto"/>
            <w:left w:val="none" w:sz="0" w:space="0" w:color="auto"/>
            <w:bottom w:val="none" w:sz="0" w:space="0" w:color="auto"/>
            <w:right w:val="none" w:sz="0" w:space="0" w:color="auto"/>
          </w:divBdr>
        </w:div>
        <w:div w:id="1185440067">
          <w:marLeft w:val="480"/>
          <w:marRight w:val="0"/>
          <w:marTop w:val="0"/>
          <w:marBottom w:val="0"/>
          <w:divBdr>
            <w:top w:val="none" w:sz="0" w:space="0" w:color="auto"/>
            <w:left w:val="none" w:sz="0" w:space="0" w:color="auto"/>
            <w:bottom w:val="none" w:sz="0" w:space="0" w:color="auto"/>
            <w:right w:val="none" w:sz="0" w:space="0" w:color="auto"/>
          </w:divBdr>
        </w:div>
        <w:div w:id="1199319574">
          <w:marLeft w:val="480"/>
          <w:marRight w:val="0"/>
          <w:marTop w:val="0"/>
          <w:marBottom w:val="0"/>
          <w:divBdr>
            <w:top w:val="none" w:sz="0" w:space="0" w:color="auto"/>
            <w:left w:val="none" w:sz="0" w:space="0" w:color="auto"/>
            <w:bottom w:val="none" w:sz="0" w:space="0" w:color="auto"/>
            <w:right w:val="none" w:sz="0" w:space="0" w:color="auto"/>
          </w:divBdr>
        </w:div>
        <w:div w:id="1245871979">
          <w:marLeft w:val="480"/>
          <w:marRight w:val="0"/>
          <w:marTop w:val="0"/>
          <w:marBottom w:val="0"/>
          <w:divBdr>
            <w:top w:val="none" w:sz="0" w:space="0" w:color="auto"/>
            <w:left w:val="none" w:sz="0" w:space="0" w:color="auto"/>
            <w:bottom w:val="none" w:sz="0" w:space="0" w:color="auto"/>
            <w:right w:val="none" w:sz="0" w:space="0" w:color="auto"/>
          </w:divBdr>
        </w:div>
        <w:div w:id="1254898751">
          <w:marLeft w:val="480"/>
          <w:marRight w:val="0"/>
          <w:marTop w:val="0"/>
          <w:marBottom w:val="0"/>
          <w:divBdr>
            <w:top w:val="none" w:sz="0" w:space="0" w:color="auto"/>
            <w:left w:val="none" w:sz="0" w:space="0" w:color="auto"/>
            <w:bottom w:val="none" w:sz="0" w:space="0" w:color="auto"/>
            <w:right w:val="none" w:sz="0" w:space="0" w:color="auto"/>
          </w:divBdr>
        </w:div>
        <w:div w:id="1333216018">
          <w:marLeft w:val="480"/>
          <w:marRight w:val="0"/>
          <w:marTop w:val="0"/>
          <w:marBottom w:val="0"/>
          <w:divBdr>
            <w:top w:val="none" w:sz="0" w:space="0" w:color="auto"/>
            <w:left w:val="none" w:sz="0" w:space="0" w:color="auto"/>
            <w:bottom w:val="none" w:sz="0" w:space="0" w:color="auto"/>
            <w:right w:val="none" w:sz="0" w:space="0" w:color="auto"/>
          </w:divBdr>
        </w:div>
        <w:div w:id="1351762510">
          <w:marLeft w:val="480"/>
          <w:marRight w:val="0"/>
          <w:marTop w:val="0"/>
          <w:marBottom w:val="0"/>
          <w:divBdr>
            <w:top w:val="none" w:sz="0" w:space="0" w:color="auto"/>
            <w:left w:val="none" w:sz="0" w:space="0" w:color="auto"/>
            <w:bottom w:val="none" w:sz="0" w:space="0" w:color="auto"/>
            <w:right w:val="none" w:sz="0" w:space="0" w:color="auto"/>
          </w:divBdr>
        </w:div>
        <w:div w:id="1404571971">
          <w:marLeft w:val="480"/>
          <w:marRight w:val="0"/>
          <w:marTop w:val="0"/>
          <w:marBottom w:val="0"/>
          <w:divBdr>
            <w:top w:val="none" w:sz="0" w:space="0" w:color="auto"/>
            <w:left w:val="none" w:sz="0" w:space="0" w:color="auto"/>
            <w:bottom w:val="none" w:sz="0" w:space="0" w:color="auto"/>
            <w:right w:val="none" w:sz="0" w:space="0" w:color="auto"/>
          </w:divBdr>
        </w:div>
        <w:div w:id="1420713905">
          <w:marLeft w:val="480"/>
          <w:marRight w:val="0"/>
          <w:marTop w:val="0"/>
          <w:marBottom w:val="0"/>
          <w:divBdr>
            <w:top w:val="none" w:sz="0" w:space="0" w:color="auto"/>
            <w:left w:val="none" w:sz="0" w:space="0" w:color="auto"/>
            <w:bottom w:val="none" w:sz="0" w:space="0" w:color="auto"/>
            <w:right w:val="none" w:sz="0" w:space="0" w:color="auto"/>
          </w:divBdr>
        </w:div>
        <w:div w:id="1434742077">
          <w:marLeft w:val="480"/>
          <w:marRight w:val="0"/>
          <w:marTop w:val="0"/>
          <w:marBottom w:val="0"/>
          <w:divBdr>
            <w:top w:val="none" w:sz="0" w:space="0" w:color="auto"/>
            <w:left w:val="none" w:sz="0" w:space="0" w:color="auto"/>
            <w:bottom w:val="none" w:sz="0" w:space="0" w:color="auto"/>
            <w:right w:val="none" w:sz="0" w:space="0" w:color="auto"/>
          </w:divBdr>
        </w:div>
        <w:div w:id="1439132085">
          <w:marLeft w:val="480"/>
          <w:marRight w:val="0"/>
          <w:marTop w:val="0"/>
          <w:marBottom w:val="0"/>
          <w:divBdr>
            <w:top w:val="none" w:sz="0" w:space="0" w:color="auto"/>
            <w:left w:val="none" w:sz="0" w:space="0" w:color="auto"/>
            <w:bottom w:val="none" w:sz="0" w:space="0" w:color="auto"/>
            <w:right w:val="none" w:sz="0" w:space="0" w:color="auto"/>
          </w:divBdr>
        </w:div>
        <w:div w:id="1449934613">
          <w:marLeft w:val="480"/>
          <w:marRight w:val="0"/>
          <w:marTop w:val="0"/>
          <w:marBottom w:val="0"/>
          <w:divBdr>
            <w:top w:val="none" w:sz="0" w:space="0" w:color="auto"/>
            <w:left w:val="none" w:sz="0" w:space="0" w:color="auto"/>
            <w:bottom w:val="none" w:sz="0" w:space="0" w:color="auto"/>
            <w:right w:val="none" w:sz="0" w:space="0" w:color="auto"/>
          </w:divBdr>
        </w:div>
        <w:div w:id="1456413483">
          <w:marLeft w:val="480"/>
          <w:marRight w:val="0"/>
          <w:marTop w:val="0"/>
          <w:marBottom w:val="0"/>
          <w:divBdr>
            <w:top w:val="none" w:sz="0" w:space="0" w:color="auto"/>
            <w:left w:val="none" w:sz="0" w:space="0" w:color="auto"/>
            <w:bottom w:val="none" w:sz="0" w:space="0" w:color="auto"/>
            <w:right w:val="none" w:sz="0" w:space="0" w:color="auto"/>
          </w:divBdr>
        </w:div>
        <w:div w:id="1499346460">
          <w:marLeft w:val="480"/>
          <w:marRight w:val="0"/>
          <w:marTop w:val="0"/>
          <w:marBottom w:val="0"/>
          <w:divBdr>
            <w:top w:val="none" w:sz="0" w:space="0" w:color="auto"/>
            <w:left w:val="none" w:sz="0" w:space="0" w:color="auto"/>
            <w:bottom w:val="none" w:sz="0" w:space="0" w:color="auto"/>
            <w:right w:val="none" w:sz="0" w:space="0" w:color="auto"/>
          </w:divBdr>
        </w:div>
        <w:div w:id="1502232029">
          <w:marLeft w:val="480"/>
          <w:marRight w:val="0"/>
          <w:marTop w:val="0"/>
          <w:marBottom w:val="0"/>
          <w:divBdr>
            <w:top w:val="none" w:sz="0" w:space="0" w:color="auto"/>
            <w:left w:val="none" w:sz="0" w:space="0" w:color="auto"/>
            <w:bottom w:val="none" w:sz="0" w:space="0" w:color="auto"/>
            <w:right w:val="none" w:sz="0" w:space="0" w:color="auto"/>
          </w:divBdr>
        </w:div>
        <w:div w:id="1536624426">
          <w:marLeft w:val="480"/>
          <w:marRight w:val="0"/>
          <w:marTop w:val="0"/>
          <w:marBottom w:val="0"/>
          <w:divBdr>
            <w:top w:val="none" w:sz="0" w:space="0" w:color="auto"/>
            <w:left w:val="none" w:sz="0" w:space="0" w:color="auto"/>
            <w:bottom w:val="none" w:sz="0" w:space="0" w:color="auto"/>
            <w:right w:val="none" w:sz="0" w:space="0" w:color="auto"/>
          </w:divBdr>
        </w:div>
        <w:div w:id="1552574567">
          <w:marLeft w:val="480"/>
          <w:marRight w:val="0"/>
          <w:marTop w:val="0"/>
          <w:marBottom w:val="0"/>
          <w:divBdr>
            <w:top w:val="none" w:sz="0" w:space="0" w:color="auto"/>
            <w:left w:val="none" w:sz="0" w:space="0" w:color="auto"/>
            <w:bottom w:val="none" w:sz="0" w:space="0" w:color="auto"/>
            <w:right w:val="none" w:sz="0" w:space="0" w:color="auto"/>
          </w:divBdr>
        </w:div>
        <w:div w:id="1564638043">
          <w:marLeft w:val="480"/>
          <w:marRight w:val="0"/>
          <w:marTop w:val="0"/>
          <w:marBottom w:val="0"/>
          <w:divBdr>
            <w:top w:val="none" w:sz="0" w:space="0" w:color="auto"/>
            <w:left w:val="none" w:sz="0" w:space="0" w:color="auto"/>
            <w:bottom w:val="none" w:sz="0" w:space="0" w:color="auto"/>
            <w:right w:val="none" w:sz="0" w:space="0" w:color="auto"/>
          </w:divBdr>
        </w:div>
        <w:div w:id="1573662327">
          <w:marLeft w:val="480"/>
          <w:marRight w:val="0"/>
          <w:marTop w:val="0"/>
          <w:marBottom w:val="0"/>
          <w:divBdr>
            <w:top w:val="none" w:sz="0" w:space="0" w:color="auto"/>
            <w:left w:val="none" w:sz="0" w:space="0" w:color="auto"/>
            <w:bottom w:val="none" w:sz="0" w:space="0" w:color="auto"/>
            <w:right w:val="none" w:sz="0" w:space="0" w:color="auto"/>
          </w:divBdr>
        </w:div>
        <w:div w:id="1583755166">
          <w:marLeft w:val="480"/>
          <w:marRight w:val="0"/>
          <w:marTop w:val="0"/>
          <w:marBottom w:val="0"/>
          <w:divBdr>
            <w:top w:val="none" w:sz="0" w:space="0" w:color="auto"/>
            <w:left w:val="none" w:sz="0" w:space="0" w:color="auto"/>
            <w:bottom w:val="none" w:sz="0" w:space="0" w:color="auto"/>
            <w:right w:val="none" w:sz="0" w:space="0" w:color="auto"/>
          </w:divBdr>
        </w:div>
        <w:div w:id="1606616286">
          <w:marLeft w:val="480"/>
          <w:marRight w:val="0"/>
          <w:marTop w:val="0"/>
          <w:marBottom w:val="0"/>
          <w:divBdr>
            <w:top w:val="none" w:sz="0" w:space="0" w:color="auto"/>
            <w:left w:val="none" w:sz="0" w:space="0" w:color="auto"/>
            <w:bottom w:val="none" w:sz="0" w:space="0" w:color="auto"/>
            <w:right w:val="none" w:sz="0" w:space="0" w:color="auto"/>
          </w:divBdr>
        </w:div>
        <w:div w:id="1652051656">
          <w:marLeft w:val="480"/>
          <w:marRight w:val="0"/>
          <w:marTop w:val="0"/>
          <w:marBottom w:val="0"/>
          <w:divBdr>
            <w:top w:val="none" w:sz="0" w:space="0" w:color="auto"/>
            <w:left w:val="none" w:sz="0" w:space="0" w:color="auto"/>
            <w:bottom w:val="none" w:sz="0" w:space="0" w:color="auto"/>
            <w:right w:val="none" w:sz="0" w:space="0" w:color="auto"/>
          </w:divBdr>
        </w:div>
        <w:div w:id="1668826004">
          <w:marLeft w:val="480"/>
          <w:marRight w:val="0"/>
          <w:marTop w:val="0"/>
          <w:marBottom w:val="0"/>
          <w:divBdr>
            <w:top w:val="none" w:sz="0" w:space="0" w:color="auto"/>
            <w:left w:val="none" w:sz="0" w:space="0" w:color="auto"/>
            <w:bottom w:val="none" w:sz="0" w:space="0" w:color="auto"/>
            <w:right w:val="none" w:sz="0" w:space="0" w:color="auto"/>
          </w:divBdr>
        </w:div>
        <w:div w:id="1676573731">
          <w:marLeft w:val="480"/>
          <w:marRight w:val="0"/>
          <w:marTop w:val="0"/>
          <w:marBottom w:val="0"/>
          <w:divBdr>
            <w:top w:val="none" w:sz="0" w:space="0" w:color="auto"/>
            <w:left w:val="none" w:sz="0" w:space="0" w:color="auto"/>
            <w:bottom w:val="none" w:sz="0" w:space="0" w:color="auto"/>
            <w:right w:val="none" w:sz="0" w:space="0" w:color="auto"/>
          </w:divBdr>
        </w:div>
        <w:div w:id="1705250358">
          <w:marLeft w:val="480"/>
          <w:marRight w:val="0"/>
          <w:marTop w:val="0"/>
          <w:marBottom w:val="0"/>
          <w:divBdr>
            <w:top w:val="none" w:sz="0" w:space="0" w:color="auto"/>
            <w:left w:val="none" w:sz="0" w:space="0" w:color="auto"/>
            <w:bottom w:val="none" w:sz="0" w:space="0" w:color="auto"/>
            <w:right w:val="none" w:sz="0" w:space="0" w:color="auto"/>
          </w:divBdr>
        </w:div>
        <w:div w:id="1712920316">
          <w:marLeft w:val="480"/>
          <w:marRight w:val="0"/>
          <w:marTop w:val="0"/>
          <w:marBottom w:val="0"/>
          <w:divBdr>
            <w:top w:val="none" w:sz="0" w:space="0" w:color="auto"/>
            <w:left w:val="none" w:sz="0" w:space="0" w:color="auto"/>
            <w:bottom w:val="none" w:sz="0" w:space="0" w:color="auto"/>
            <w:right w:val="none" w:sz="0" w:space="0" w:color="auto"/>
          </w:divBdr>
        </w:div>
        <w:div w:id="1738281289">
          <w:marLeft w:val="480"/>
          <w:marRight w:val="0"/>
          <w:marTop w:val="0"/>
          <w:marBottom w:val="0"/>
          <w:divBdr>
            <w:top w:val="none" w:sz="0" w:space="0" w:color="auto"/>
            <w:left w:val="none" w:sz="0" w:space="0" w:color="auto"/>
            <w:bottom w:val="none" w:sz="0" w:space="0" w:color="auto"/>
            <w:right w:val="none" w:sz="0" w:space="0" w:color="auto"/>
          </w:divBdr>
        </w:div>
        <w:div w:id="1742018934">
          <w:marLeft w:val="480"/>
          <w:marRight w:val="0"/>
          <w:marTop w:val="0"/>
          <w:marBottom w:val="0"/>
          <w:divBdr>
            <w:top w:val="none" w:sz="0" w:space="0" w:color="auto"/>
            <w:left w:val="none" w:sz="0" w:space="0" w:color="auto"/>
            <w:bottom w:val="none" w:sz="0" w:space="0" w:color="auto"/>
            <w:right w:val="none" w:sz="0" w:space="0" w:color="auto"/>
          </w:divBdr>
        </w:div>
        <w:div w:id="1769615200">
          <w:marLeft w:val="480"/>
          <w:marRight w:val="0"/>
          <w:marTop w:val="0"/>
          <w:marBottom w:val="0"/>
          <w:divBdr>
            <w:top w:val="none" w:sz="0" w:space="0" w:color="auto"/>
            <w:left w:val="none" w:sz="0" w:space="0" w:color="auto"/>
            <w:bottom w:val="none" w:sz="0" w:space="0" w:color="auto"/>
            <w:right w:val="none" w:sz="0" w:space="0" w:color="auto"/>
          </w:divBdr>
        </w:div>
        <w:div w:id="1775251620">
          <w:marLeft w:val="480"/>
          <w:marRight w:val="0"/>
          <w:marTop w:val="0"/>
          <w:marBottom w:val="0"/>
          <w:divBdr>
            <w:top w:val="none" w:sz="0" w:space="0" w:color="auto"/>
            <w:left w:val="none" w:sz="0" w:space="0" w:color="auto"/>
            <w:bottom w:val="none" w:sz="0" w:space="0" w:color="auto"/>
            <w:right w:val="none" w:sz="0" w:space="0" w:color="auto"/>
          </w:divBdr>
        </w:div>
        <w:div w:id="1986156696">
          <w:marLeft w:val="480"/>
          <w:marRight w:val="0"/>
          <w:marTop w:val="0"/>
          <w:marBottom w:val="0"/>
          <w:divBdr>
            <w:top w:val="none" w:sz="0" w:space="0" w:color="auto"/>
            <w:left w:val="none" w:sz="0" w:space="0" w:color="auto"/>
            <w:bottom w:val="none" w:sz="0" w:space="0" w:color="auto"/>
            <w:right w:val="none" w:sz="0" w:space="0" w:color="auto"/>
          </w:divBdr>
        </w:div>
        <w:div w:id="2025551830">
          <w:marLeft w:val="480"/>
          <w:marRight w:val="0"/>
          <w:marTop w:val="0"/>
          <w:marBottom w:val="0"/>
          <w:divBdr>
            <w:top w:val="none" w:sz="0" w:space="0" w:color="auto"/>
            <w:left w:val="none" w:sz="0" w:space="0" w:color="auto"/>
            <w:bottom w:val="none" w:sz="0" w:space="0" w:color="auto"/>
            <w:right w:val="none" w:sz="0" w:space="0" w:color="auto"/>
          </w:divBdr>
        </w:div>
        <w:div w:id="2071221564">
          <w:marLeft w:val="480"/>
          <w:marRight w:val="0"/>
          <w:marTop w:val="0"/>
          <w:marBottom w:val="0"/>
          <w:divBdr>
            <w:top w:val="none" w:sz="0" w:space="0" w:color="auto"/>
            <w:left w:val="none" w:sz="0" w:space="0" w:color="auto"/>
            <w:bottom w:val="none" w:sz="0" w:space="0" w:color="auto"/>
            <w:right w:val="none" w:sz="0" w:space="0" w:color="auto"/>
          </w:divBdr>
        </w:div>
        <w:div w:id="2073963906">
          <w:marLeft w:val="480"/>
          <w:marRight w:val="0"/>
          <w:marTop w:val="0"/>
          <w:marBottom w:val="0"/>
          <w:divBdr>
            <w:top w:val="none" w:sz="0" w:space="0" w:color="auto"/>
            <w:left w:val="none" w:sz="0" w:space="0" w:color="auto"/>
            <w:bottom w:val="none" w:sz="0" w:space="0" w:color="auto"/>
            <w:right w:val="none" w:sz="0" w:space="0" w:color="auto"/>
          </w:divBdr>
        </w:div>
        <w:div w:id="2098939669">
          <w:marLeft w:val="480"/>
          <w:marRight w:val="0"/>
          <w:marTop w:val="0"/>
          <w:marBottom w:val="0"/>
          <w:divBdr>
            <w:top w:val="none" w:sz="0" w:space="0" w:color="auto"/>
            <w:left w:val="none" w:sz="0" w:space="0" w:color="auto"/>
            <w:bottom w:val="none" w:sz="0" w:space="0" w:color="auto"/>
            <w:right w:val="none" w:sz="0" w:space="0" w:color="auto"/>
          </w:divBdr>
        </w:div>
        <w:div w:id="2135519563">
          <w:marLeft w:val="480"/>
          <w:marRight w:val="0"/>
          <w:marTop w:val="0"/>
          <w:marBottom w:val="0"/>
          <w:divBdr>
            <w:top w:val="none" w:sz="0" w:space="0" w:color="auto"/>
            <w:left w:val="none" w:sz="0" w:space="0" w:color="auto"/>
            <w:bottom w:val="none" w:sz="0" w:space="0" w:color="auto"/>
            <w:right w:val="none" w:sz="0" w:space="0" w:color="auto"/>
          </w:divBdr>
        </w:div>
      </w:divsChild>
    </w:div>
    <w:div w:id="171654062">
      <w:bodyDiv w:val="1"/>
      <w:marLeft w:val="0"/>
      <w:marRight w:val="0"/>
      <w:marTop w:val="0"/>
      <w:marBottom w:val="0"/>
      <w:divBdr>
        <w:top w:val="none" w:sz="0" w:space="0" w:color="auto"/>
        <w:left w:val="none" w:sz="0" w:space="0" w:color="auto"/>
        <w:bottom w:val="none" w:sz="0" w:space="0" w:color="auto"/>
        <w:right w:val="none" w:sz="0" w:space="0" w:color="auto"/>
      </w:divBdr>
      <w:divsChild>
        <w:div w:id="37052359">
          <w:marLeft w:val="480"/>
          <w:marRight w:val="0"/>
          <w:marTop w:val="0"/>
          <w:marBottom w:val="0"/>
          <w:divBdr>
            <w:top w:val="none" w:sz="0" w:space="0" w:color="auto"/>
            <w:left w:val="none" w:sz="0" w:space="0" w:color="auto"/>
            <w:bottom w:val="none" w:sz="0" w:space="0" w:color="auto"/>
            <w:right w:val="none" w:sz="0" w:space="0" w:color="auto"/>
          </w:divBdr>
        </w:div>
        <w:div w:id="65419409">
          <w:marLeft w:val="480"/>
          <w:marRight w:val="0"/>
          <w:marTop w:val="0"/>
          <w:marBottom w:val="0"/>
          <w:divBdr>
            <w:top w:val="none" w:sz="0" w:space="0" w:color="auto"/>
            <w:left w:val="none" w:sz="0" w:space="0" w:color="auto"/>
            <w:bottom w:val="none" w:sz="0" w:space="0" w:color="auto"/>
            <w:right w:val="none" w:sz="0" w:space="0" w:color="auto"/>
          </w:divBdr>
        </w:div>
        <w:div w:id="67963448">
          <w:marLeft w:val="480"/>
          <w:marRight w:val="0"/>
          <w:marTop w:val="0"/>
          <w:marBottom w:val="0"/>
          <w:divBdr>
            <w:top w:val="none" w:sz="0" w:space="0" w:color="auto"/>
            <w:left w:val="none" w:sz="0" w:space="0" w:color="auto"/>
            <w:bottom w:val="none" w:sz="0" w:space="0" w:color="auto"/>
            <w:right w:val="none" w:sz="0" w:space="0" w:color="auto"/>
          </w:divBdr>
        </w:div>
        <w:div w:id="74980960">
          <w:marLeft w:val="480"/>
          <w:marRight w:val="0"/>
          <w:marTop w:val="0"/>
          <w:marBottom w:val="0"/>
          <w:divBdr>
            <w:top w:val="none" w:sz="0" w:space="0" w:color="auto"/>
            <w:left w:val="none" w:sz="0" w:space="0" w:color="auto"/>
            <w:bottom w:val="none" w:sz="0" w:space="0" w:color="auto"/>
            <w:right w:val="none" w:sz="0" w:space="0" w:color="auto"/>
          </w:divBdr>
        </w:div>
        <w:div w:id="107819848">
          <w:marLeft w:val="480"/>
          <w:marRight w:val="0"/>
          <w:marTop w:val="0"/>
          <w:marBottom w:val="0"/>
          <w:divBdr>
            <w:top w:val="none" w:sz="0" w:space="0" w:color="auto"/>
            <w:left w:val="none" w:sz="0" w:space="0" w:color="auto"/>
            <w:bottom w:val="none" w:sz="0" w:space="0" w:color="auto"/>
            <w:right w:val="none" w:sz="0" w:space="0" w:color="auto"/>
          </w:divBdr>
        </w:div>
        <w:div w:id="132065369">
          <w:marLeft w:val="480"/>
          <w:marRight w:val="0"/>
          <w:marTop w:val="0"/>
          <w:marBottom w:val="0"/>
          <w:divBdr>
            <w:top w:val="none" w:sz="0" w:space="0" w:color="auto"/>
            <w:left w:val="none" w:sz="0" w:space="0" w:color="auto"/>
            <w:bottom w:val="none" w:sz="0" w:space="0" w:color="auto"/>
            <w:right w:val="none" w:sz="0" w:space="0" w:color="auto"/>
          </w:divBdr>
        </w:div>
        <w:div w:id="163402103">
          <w:marLeft w:val="480"/>
          <w:marRight w:val="0"/>
          <w:marTop w:val="0"/>
          <w:marBottom w:val="0"/>
          <w:divBdr>
            <w:top w:val="none" w:sz="0" w:space="0" w:color="auto"/>
            <w:left w:val="none" w:sz="0" w:space="0" w:color="auto"/>
            <w:bottom w:val="none" w:sz="0" w:space="0" w:color="auto"/>
            <w:right w:val="none" w:sz="0" w:space="0" w:color="auto"/>
          </w:divBdr>
        </w:div>
        <w:div w:id="170143907">
          <w:marLeft w:val="480"/>
          <w:marRight w:val="0"/>
          <w:marTop w:val="0"/>
          <w:marBottom w:val="0"/>
          <w:divBdr>
            <w:top w:val="none" w:sz="0" w:space="0" w:color="auto"/>
            <w:left w:val="none" w:sz="0" w:space="0" w:color="auto"/>
            <w:bottom w:val="none" w:sz="0" w:space="0" w:color="auto"/>
            <w:right w:val="none" w:sz="0" w:space="0" w:color="auto"/>
          </w:divBdr>
        </w:div>
        <w:div w:id="180357846">
          <w:marLeft w:val="480"/>
          <w:marRight w:val="0"/>
          <w:marTop w:val="0"/>
          <w:marBottom w:val="0"/>
          <w:divBdr>
            <w:top w:val="none" w:sz="0" w:space="0" w:color="auto"/>
            <w:left w:val="none" w:sz="0" w:space="0" w:color="auto"/>
            <w:bottom w:val="none" w:sz="0" w:space="0" w:color="auto"/>
            <w:right w:val="none" w:sz="0" w:space="0" w:color="auto"/>
          </w:divBdr>
        </w:div>
        <w:div w:id="180900114">
          <w:marLeft w:val="480"/>
          <w:marRight w:val="0"/>
          <w:marTop w:val="0"/>
          <w:marBottom w:val="0"/>
          <w:divBdr>
            <w:top w:val="none" w:sz="0" w:space="0" w:color="auto"/>
            <w:left w:val="none" w:sz="0" w:space="0" w:color="auto"/>
            <w:bottom w:val="none" w:sz="0" w:space="0" w:color="auto"/>
            <w:right w:val="none" w:sz="0" w:space="0" w:color="auto"/>
          </w:divBdr>
        </w:div>
        <w:div w:id="181556942">
          <w:marLeft w:val="480"/>
          <w:marRight w:val="0"/>
          <w:marTop w:val="0"/>
          <w:marBottom w:val="0"/>
          <w:divBdr>
            <w:top w:val="none" w:sz="0" w:space="0" w:color="auto"/>
            <w:left w:val="none" w:sz="0" w:space="0" w:color="auto"/>
            <w:bottom w:val="none" w:sz="0" w:space="0" w:color="auto"/>
            <w:right w:val="none" w:sz="0" w:space="0" w:color="auto"/>
          </w:divBdr>
        </w:div>
        <w:div w:id="185098184">
          <w:marLeft w:val="480"/>
          <w:marRight w:val="0"/>
          <w:marTop w:val="0"/>
          <w:marBottom w:val="0"/>
          <w:divBdr>
            <w:top w:val="none" w:sz="0" w:space="0" w:color="auto"/>
            <w:left w:val="none" w:sz="0" w:space="0" w:color="auto"/>
            <w:bottom w:val="none" w:sz="0" w:space="0" w:color="auto"/>
            <w:right w:val="none" w:sz="0" w:space="0" w:color="auto"/>
          </w:divBdr>
        </w:div>
        <w:div w:id="212011888">
          <w:marLeft w:val="480"/>
          <w:marRight w:val="0"/>
          <w:marTop w:val="0"/>
          <w:marBottom w:val="0"/>
          <w:divBdr>
            <w:top w:val="none" w:sz="0" w:space="0" w:color="auto"/>
            <w:left w:val="none" w:sz="0" w:space="0" w:color="auto"/>
            <w:bottom w:val="none" w:sz="0" w:space="0" w:color="auto"/>
            <w:right w:val="none" w:sz="0" w:space="0" w:color="auto"/>
          </w:divBdr>
        </w:div>
        <w:div w:id="222569812">
          <w:marLeft w:val="480"/>
          <w:marRight w:val="0"/>
          <w:marTop w:val="0"/>
          <w:marBottom w:val="0"/>
          <w:divBdr>
            <w:top w:val="none" w:sz="0" w:space="0" w:color="auto"/>
            <w:left w:val="none" w:sz="0" w:space="0" w:color="auto"/>
            <w:bottom w:val="none" w:sz="0" w:space="0" w:color="auto"/>
            <w:right w:val="none" w:sz="0" w:space="0" w:color="auto"/>
          </w:divBdr>
        </w:div>
        <w:div w:id="264075242">
          <w:marLeft w:val="480"/>
          <w:marRight w:val="0"/>
          <w:marTop w:val="0"/>
          <w:marBottom w:val="0"/>
          <w:divBdr>
            <w:top w:val="none" w:sz="0" w:space="0" w:color="auto"/>
            <w:left w:val="none" w:sz="0" w:space="0" w:color="auto"/>
            <w:bottom w:val="none" w:sz="0" w:space="0" w:color="auto"/>
            <w:right w:val="none" w:sz="0" w:space="0" w:color="auto"/>
          </w:divBdr>
        </w:div>
        <w:div w:id="267734952">
          <w:marLeft w:val="480"/>
          <w:marRight w:val="0"/>
          <w:marTop w:val="0"/>
          <w:marBottom w:val="0"/>
          <w:divBdr>
            <w:top w:val="none" w:sz="0" w:space="0" w:color="auto"/>
            <w:left w:val="none" w:sz="0" w:space="0" w:color="auto"/>
            <w:bottom w:val="none" w:sz="0" w:space="0" w:color="auto"/>
            <w:right w:val="none" w:sz="0" w:space="0" w:color="auto"/>
          </w:divBdr>
        </w:div>
        <w:div w:id="289016823">
          <w:marLeft w:val="480"/>
          <w:marRight w:val="0"/>
          <w:marTop w:val="0"/>
          <w:marBottom w:val="0"/>
          <w:divBdr>
            <w:top w:val="none" w:sz="0" w:space="0" w:color="auto"/>
            <w:left w:val="none" w:sz="0" w:space="0" w:color="auto"/>
            <w:bottom w:val="none" w:sz="0" w:space="0" w:color="auto"/>
            <w:right w:val="none" w:sz="0" w:space="0" w:color="auto"/>
          </w:divBdr>
        </w:div>
        <w:div w:id="289479528">
          <w:marLeft w:val="480"/>
          <w:marRight w:val="0"/>
          <w:marTop w:val="0"/>
          <w:marBottom w:val="0"/>
          <w:divBdr>
            <w:top w:val="none" w:sz="0" w:space="0" w:color="auto"/>
            <w:left w:val="none" w:sz="0" w:space="0" w:color="auto"/>
            <w:bottom w:val="none" w:sz="0" w:space="0" w:color="auto"/>
            <w:right w:val="none" w:sz="0" w:space="0" w:color="auto"/>
          </w:divBdr>
        </w:div>
        <w:div w:id="289824229">
          <w:marLeft w:val="480"/>
          <w:marRight w:val="0"/>
          <w:marTop w:val="0"/>
          <w:marBottom w:val="0"/>
          <w:divBdr>
            <w:top w:val="none" w:sz="0" w:space="0" w:color="auto"/>
            <w:left w:val="none" w:sz="0" w:space="0" w:color="auto"/>
            <w:bottom w:val="none" w:sz="0" w:space="0" w:color="auto"/>
            <w:right w:val="none" w:sz="0" w:space="0" w:color="auto"/>
          </w:divBdr>
        </w:div>
        <w:div w:id="304119320">
          <w:marLeft w:val="480"/>
          <w:marRight w:val="0"/>
          <w:marTop w:val="0"/>
          <w:marBottom w:val="0"/>
          <w:divBdr>
            <w:top w:val="none" w:sz="0" w:space="0" w:color="auto"/>
            <w:left w:val="none" w:sz="0" w:space="0" w:color="auto"/>
            <w:bottom w:val="none" w:sz="0" w:space="0" w:color="auto"/>
            <w:right w:val="none" w:sz="0" w:space="0" w:color="auto"/>
          </w:divBdr>
        </w:div>
        <w:div w:id="315454706">
          <w:marLeft w:val="480"/>
          <w:marRight w:val="0"/>
          <w:marTop w:val="0"/>
          <w:marBottom w:val="0"/>
          <w:divBdr>
            <w:top w:val="none" w:sz="0" w:space="0" w:color="auto"/>
            <w:left w:val="none" w:sz="0" w:space="0" w:color="auto"/>
            <w:bottom w:val="none" w:sz="0" w:space="0" w:color="auto"/>
            <w:right w:val="none" w:sz="0" w:space="0" w:color="auto"/>
          </w:divBdr>
        </w:div>
        <w:div w:id="322710254">
          <w:marLeft w:val="480"/>
          <w:marRight w:val="0"/>
          <w:marTop w:val="0"/>
          <w:marBottom w:val="0"/>
          <w:divBdr>
            <w:top w:val="none" w:sz="0" w:space="0" w:color="auto"/>
            <w:left w:val="none" w:sz="0" w:space="0" w:color="auto"/>
            <w:bottom w:val="none" w:sz="0" w:space="0" w:color="auto"/>
            <w:right w:val="none" w:sz="0" w:space="0" w:color="auto"/>
          </w:divBdr>
        </w:div>
        <w:div w:id="332421210">
          <w:marLeft w:val="480"/>
          <w:marRight w:val="0"/>
          <w:marTop w:val="0"/>
          <w:marBottom w:val="0"/>
          <w:divBdr>
            <w:top w:val="none" w:sz="0" w:space="0" w:color="auto"/>
            <w:left w:val="none" w:sz="0" w:space="0" w:color="auto"/>
            <w:bottom w:val="none" w:sz="0" w:space="0" w:color="auto"/>
            <w:right w:val="none" w:sz="0" w:space="0" w:color="auto"/>
          </w:divBdr>
        </w:div>
        <w:div w:id="441724688">
          <w:marLeft w:val="480"/>
          <w:marRight w:val="0"/>
          <w:marTop w:val="0"/>
          <w:marBottom w:val="0"/>
          <w:divBdr>
            <w:top w:val="none" w:sz="0" w:space="0" w:color="auto"/>
            <w:left w:val="none" w:sz="0" w:space="0" w:color="auto"/>
            <w:bottom w:val="none" w:sz="0" w:space="0" w:color="auto"/>
            <w:right w:val="none" w:sz="0" w:space="0" w:color="auto"/>
          </w:divBdr>
        </w:div>
        <w:div w:id="446315258">
          <w:marLeft w:val="480"/>
          <w:marRight w:val="0"/>
          <w:marTop w:val="0"/>
          <w:marBottom w:val="0"/>
          <w:divBdr>
            <w:top w:val="none" w:sz="0" w:space="0" w:color="auto"/>
            <w:left w:val="none" w:sz="0" w:space="0" w:color="auto"/>
            <w:bottom w:val="none" w:sz="0" w:space="0" w:color="auto"/>
            <w:right w:val="none" w:sz="0" w:space="0" w:color="auto"/>
          </w:divBdr>
        </w:div>
        <w:div w:id="447168991">
          <w:marLeft w:val="480"/>
          <w:marRight w:val="0"/>
          <w:marTop w:val="0"/>
          <w:marBottom w:val="0"/>
          <w:divBdr>
            <w:top w:val="none" w:sz="0" w:space="0" w:color="auto"/>
            <w:left w:val="none" w:sz="0" w:space="0" w:color="auto"/>
            <w:bottom w:val="none" w:sz="0" w:space="0" w:color="auto"/>
            <w:right w:val="none" w:sz="0" w:space="0" w:color="auto"/>
          </w:divBdr>
        </w:div>
        <w:div w:id="483199868">
          <w:marLeft w:val="480"/>
          <w:marRight w:val="0"/>
          <w:marTop w:val="0"/>
          <w:marBottom w:val="0"/>
          <w:divBdr>
            <w:top w:val="none" w:sz="0" w:space="0" w:color="auto"/>
            <w:left w:val="none" w:sz="0" w:space="0" w:color="auto"/>
            <w:bottom w:val="none" w:sz="0" w:space="0" w:color="auto"/>
            <w:right w:val="none" w:sz="0" w:space="0" w:color="auto"/>
          </w:divBdr>
        </w:div>
        <w:div w:id="503932637">
          <w:marLeft w:val="480"/>
          <w:marRight w:val="0"/>
          <w:marTop w:val="0"/>
          <w:marBottom w:val="0"/>
          <w:divBdr>
            <w:top w:val="none" w:sz="0" w:space="0" w:color="auto"/>
            <w:left w:val="none" w:sz="0" w:space="0" w:color="auto"/>
            <w:bottom w:val="none" w:sz="0" w:space="0" w:color="auto"/>
            <w:right w:val="none" w:sz="0" w:space="0" w:color="auto"/>
          </w:divBdr>
        </w:div>
        <w:div w:id="557329562">
          <w:marLeft w:val="480"/>
          <w:marRight w:val="0"/>
          <w:marTop w:val="0"/>
          <w:marBottom w:val="0"/>
          <w:divBdr>
            <w:top w:val="none" w:sz="0" w:space="0" w:color="auto"/>
            <w:left w:val="none" w:sz="0" w:space="0" w:color="auto"/>
            <w:bottom w:val="none" w:sz="0" w:space="0" w:color="auto"/>
            <w:right w:val="none" w:sz="0" w:space="0" w:color="auto"/>
          </w:divBdr>
        </w:div>
        <w:div w:id="629475084">
          <w:marLeft w:val="480"/>
          <w:marRight w:val="0"/>
          <w:marTop w:val="0"/>
          <w:marBottom w:val="0"/>
          <w:divBdr>
            <w:top w:val="none" w:sz="0" w:space="0" w:color="auto"/>
            <w:left w:val="none" w:sz="0" w:space="0" w:color="auto"/>
            <w:bottom w:val="none" w:sz="0" w:space="0" w:color="auto"/>
            <w:right w:val="none" w:sz="0" w:space="0" w:color="auto"/>
          </w:divBdr>
        </w:div>
        <w:div w:id="650864948">
          <w:marLeft w:val="480"/>
          <w:marRight w:val="0"/>
          <w:marTop w:val="0"/>
          <w:marBottom w:val="0"/>
          <w:divBdr>
            <w:top w:val="none" w:sz="0" w:space="0" w:color="auto"/>
            <w:left w:val="none" w:sz="0" w:space="0" w:color="auto"/>
            <w:bottom w:val="none" w:sz="0" w:space="0" w:color="auto"/>
            <w:right w:val="none" w:sz="0" w:space="0" w:color="auto"/>
          </w:divBdr>
        </w:div>
        <w:div w:id="691223971">
          <w:marLeft w:val="480"/>
          <w:marRight w:val="0"/>
          <w:marTop w:val="0"/>
          <w:marBottom w:val="0"/>
          <w:divBdr>
            <w:top w:val="none" w:sz="0" w:space="0" w:color="auto"/>
            <w:left w:val="none" w:sz="0" w:space="0" w:color="auto"/>
            <w:bottom w:val="none" w:sz="0" w:space="0" w:color="auto"/>
            <w:right w:val="none" w:sz="0" w:space="0" w:color="auto"/>
          </w:divBdr>
        </w:div>
        <w:div w:id="695157922">
          <w:marLeft w:val="480"/>
          <w:marRight w:val="0"/>
          <w:marTop w:val="0"/>
          <w:marBottom w:val="0"/>
          <w:divBdr>
            <w:top w:val="none" w:sz="0" w:space="0" w:color="auto"/>
            <w:left w:val="none" w:sz="0" w:space="0" w:color="auto"/>
            <w:bottom w:val="none" w:sz="0" w:space="0" w:color="auto"/>
            <w:right w:val="none" w:sz="0" w:space="0" w:color="auto"/>
          </w:divBdr>
        </w:div>
        <w:div w:id="696468642">
          <w:marLeft w:val="480"/>
          <w:marRight w:val="0"/>
          <w:marTop w:val="0"/>
          <w:marBottom w:val="0"/>
          <w:divBdr>
            <w:top w:val="none" w:sz="0" w:space="0" w:color="auto"/>
            <w:left w:val="none" w:sz="0" w:space="0" w:color="auto"/>
            <w:bottom w:val="none" w:sz="0" w:space="0" w:color="auto"/>
            <w:right w:val="none" w:sz="0" w:space="0" w:color="auto"/>
          </w:divBdr>
        </w:div>
        <w:div w:id="702022389">
          <w:marLeft w:val="480"/>
          <w:marRight w:val="0"/>
          <w:marTop w:val="0"/>
          <w:marBottom w:val="0"/>
          <w:divBdr>
            <w:top w:val="none" w:sz="0" w:space="0" w:color="auto"/>
            <w:left w:val="none" w:sz="0" w:space="0" w:color="auto"/>
            <w:bottom w:val="none" w:sz="0" w:space="0" w:color="auto"/>
            <w:right w:val="none" w:sz="0" w:space="0" w:color="auto"/>
          </w:divBdr>
        </w:div>
        <w:div w:id="706489846">
          <w:marLeft w:val="480"/>
          <w:marRight w:val="0"/>
          <w:marTop w:val="0"/>
          <w:marBottom w:val="0"/>
          <w:divBdr>
            <w:top w:val="none" w:sz="0" w:space="0" w:color="auto"/>
            <w:left w:val="none" w:sz="0" w:space="0" w:color="auto"/>
            <w:bottom w:val="none" w:sz="0" w:space="0" w:color="auto"/>
            <w:right w:val="none" w:sz="0" w:space="0" w:color="auto"/>
          </w:divBdr>
        </w:div>
        <w:div w:id="737094536">
          <w:marLeft w:val="480"/>
          <w:marRight w:val="0"/>
          <w:marTop w:val="0"/>
          <w:marBottom w:val="0"/>
          <w:divBdr>
            <w:top w:val="none" w:sz="0" w:space="0" w:color="auto"/>
            <w:left w:val="none" w:sz="0" w:space="0" w:color="auto"/>
            <w:bottom w:val="none" w:sz="0" w:space="0" w:color="auto"/>
            <w:right w:val="none" w:sz="0" w:space="0" w:color="auto"/>
          </w:divBdr>
        </w:div>
        <w:div w:id="783697337">
          <w:marLeft w:val="480"/>
          <w:marRight w:val="0"/>
          <w:marTop w:val="0"/>
          <w:marBottom w:val="0"/>
          <w:divBdr>
            <w:top w:val="none" w:sz="0" w:space="0" w:color="auto"/>
            <w:left w:val="none" w:sz="0" w:space="0" w:color="auto"/>
            <w:bottom w:val="none" w:sz="0" w:space="0" w:color="auto"/>
            <w:right w:val="none" w:sz="0" w:space="0" w:color="auto"/>
          </w:divBdr>
        </w:div>
        <w:div w:id="815145616">
          <w:marLeft w:val="480"/>
          <w:marRight w:val="0"/>
          <w:marTop w:val="0"/>
          <w:marBottom w:val="0"/>
          <w:divBdr>
            <w:top w:val="none" w:sz="0" w:space="0" w:color="auto"/>
            <w:left w:val="none" w:sz="0" w:space="0" w:color="auto"/>
            <w:bottom w:val="none" w:sz="0" w:space="0" w:color="auto"/>
            <w:right w:val="none" w:sz="0" w:space="0" w:color="auto"/>
          </w:divBdr>
        </w:div>
        <w:div w:id="830949280">
          <w:marLeft w:val="480"/>
          <w:marRight w:val="0"/>
          <w:marTop w:val="0"/>
          <w:marBottom w:val="0"/>
          <w:divBdr>
            <w:top w:val="none" w:sz="0" w:space="0" w:color="auto"/>
            <w:left w:val="none" w:sz="0" w:space="0" w:color="auto"/>
            <w:bottom w:val="none" w:sz="0" w:space="0" w:color="auto"/>
            <w:right w:val="none" w:sz="0" w:space="0" w:color="auto"/>
          </w:divBdr>
        </w:div>
        <w:div w:id="831486387">
          <w:marLeft w:val="480"/>
          <w:marRight w:val="0"/>
          <w:marTop w:val="0"/>
          <w:marBottom w:val="0"/>
          <w:divBdr>
            <w:top w:val="none" w:sz="0" w:space="0" w:color="auto"/>
            <w:left w:val="none" w:sz="0" w:space="0" w:color="auto"/>
            <w:bottom w:val="none" w:sz="0" w:space="0" w:color="auto"/>
            <w:right w:val="none" w:sz="0" w:space="0" w:color="auto"/>
          </w:divBdr>
        </w:div>
        <w:div w:id="845629561">
          <w:marLeft w:val="480"/>
          <w:marRight w:val="0"/>
          <w:marTop w:val="0"/>
          <w:marBottom w:val="0"/>
          <w:divBdr>
            <w:top w:val="none" w:sz="0" w:space="0" w:color="auto"/>
            <w:left w:val="none" w:sz="0" w:space="0" w:color="auto"/>
            <w:bottom w:val="none" w:sz="0" w:space="0" w:color="auto"/>
            <w:right w:val="none" w:sz="0" w:space="0" w:color="auto"/>
          </w:divBdr>
        </w:div>
        <w:div w:id="854422343">
          <w:marLeft w:val="480"/>
          <w:marRight w:val="0"/>
          <w:marTop w:val="0"/>
          <w:marBottom w:val="0"/>
          <w:divBdr>
            <w:top w:val="none" w:sz="0" w:space="0" w:color="auto"/>
            <w:left w:val="none" w:sz="0" w:space="0" w:color="auto"/>
            <w:bottom w:val="none" w:sz="0" w:space="0" w:color="auto"/>
            <w:right w:val="none" w:sz="0" w:space="0" w:color="auto"/>
          </w:divBdr>
        </w:div>
        <w:div w:id="973171160">
          <w:marLeft w:val="480"/>
          <w:marRight w:val="0"/>
          <w:marTop w:val="0"/>
          <w:marBottom w:val="0"/>
          <w:divBdr>
            <w:top w:val="none" w:sz="0" w:space="0" w:color="auto"/>
            <w:left w:val="none" w:sz="0" w:space="0" w:color="auto"/>
            <w:bottom w:val="none" w:sz="0" w:space="0" w:color="auto"/>
            <w:right w:val="none" w:sz="0" w:space="0" w:color="auto"/>
          </w:divBdr>
        </w:div>
        <w:div w:id="995303385">
          <w:marLeft w:val="480"/>
          <w:marRight w:val="0"/>
          <w:marTop w:val="0"/>
          <w:marBottom w:val="0"/>
          <w:divBdr>
            <w:top w:val="none" w:sz="0" w:space="0" w:color="auto"/>
            <w:left w:val="none" w:sz="0" w:space="0" w:color="auto"/>
            <w:bottom w:val="none" w:sz="0" w:space="0" w:color="auto"/>
            <w:right w:val="none" w:sz="0" w:space="0" w:color="auto"/>
          </w:divBdr>
        </w:div>
        <w:div w:id="1009989549">
          <w:marLeft w:val="480"/>
          <w:marRight w:val="0"/>
          <w:marTop w:val="0"/>
          <w:marBottom w:val="0"/>
          <w:divBdr>
            <w:top w:val="none" w:sz="0" w:space="0" w:color="auto"/>
            <w:left w:val="none" w:sz="0" w:space="0" w:color="auto"/>
            <w:bottom w:val="none" w:sz="0" w:space="0" w:color="auto"/>
            <w:right w:val="none" w:sz="0" w:space="0" w:color="auto"/>
          </w:divBdr>
        </w:div>
        <w:div w:id="1011302333">
          <w:marLeft w:val="480"/>
          <w:marRight w:val="0"/>
          <w:marTop w:val="0"/>
          <w:marBottom w:val="0"/>
          <w:divBdr>
            <w:top w:val="none" w:sz="0" w:space="0" w:color="auto"/>
            <w:left w:val="none" w:sz="0" w:space="0" w:color="auto"/>
            <w:bottom w:val="none" w:sz="0" w:space="0" w:color="auto"/>
            <w:right w:val="none" w:sz="0" w:space="0" w:color="auto"/>
          </w:divBdr>
        </w:div>
        <w:div w:id="1022516393">
          <w:marLeft w:val="480"/>
          <w:marRight w:val="0"/>
          <w:marTop w:val="0"/>
          <w:marBottom w:val="0"/>
          <w:divBdr>
            <w:top w:val="none" w:sz="0" w:space="0" w:color="auto"/>
            <w:left w:val="none" w:sz="0" w:space="0" w:color="auto"/>
            <w:bottom w:val="none" w:sz="0" w:space="0" w:color="auto"/>
            <w:right w:val="none" w:sz="0" w:space="0" w:color="auto"/>
          </w:divBdr>
        </w:div>
        <w:div w:id="1071319067">
          <w:marLeft w:val="480"/>
          <w:marRight w:val="0"/>
          <w:marTop w:val="0"/>
          <w:marBottom w:val="0"/>
          <w:divBdr>
            <w:top w:val="none" w:sz="0" w:space="0" w:color="auto"/>
            <w:left w:val="none" w:sz="0" w:space="0" w:color="auto"/>
            <w:bottom w:val="none" w:sz="0" w:space="0" w:color="auto"/>
            <w:right w:val="none" w:sz="0" w:space="0" w:color="auto"/>
          </w:divBdr>
        </w:div>
        <w:div w:id="1174034534">
          <w:marLeft w:val="480"/>
          <w:marRight w:val="0"/>
          <w:marTop w:val="0"/>
          <w:marBottom w:val="0"/>
          <w:divBdr>
            <w:top w:val="none" w:sz="0" w:space="0" w:color="auto"/>
            <w:left w:val="none" w:sz="0" w:space="0" w:color="auto"/>
            <w:bottom w:val="none" w:sz="0" w:space="0" w:color="auto"/>
            <w:right w:val="none" w:sz="0" w:space="0" w:color="auto"/>
          </w:divBdr>
        </w:div>
        <w:div w:id="1177427452">
          <w:marLeft w:val="480"/>
          <w:marRight w:val="0"/>
          <w:marTop w:val="0"/>
          <w:marBottom w:val="0"/>
          <w:divBdr>
            <w:top w:val="none" w:sz="0" w:space="0" w:color="auto"/>
            <w:left w:val="none" w:sz="0" w:space="0" w:color="auto"/>
            <w:bottom w:val="none" w:sz="0" w:space="0" w:color="auto"/>
            <w:right w:val="none" w:sz="0" w:space="0" w:color="auto"/>
          </w:divBdr>
        </w:div>
        <w:div w:id="1204175741">
          <w:marLeft w:val="480"/>
          <w:marRight w:val="0"/>
          <w:marTop w:val="0"/>
          <w:marBottom w:val="0"/>
          <w:divBdr>
            <w:top w:val="none" w:sz="0" w:space="0" w:color="auto"/>
            <w:left w:val="none" w:sz="0" w:space="0" w:color="auto"/>
            <w:bottom w:val="none" w:sz="0" w:space="0" w:color="auto"/>
            <w:right w:val="none" w:sz="0" w:space="0" w:color="auto"/>
          </w:divBdr>
        </w:div>
        <w:div w:id="1210730896">
          <w:marLeft w:val="480"/>
          <w:marRight w:val="0"/>
          <w:marTop w:val="0"/>
          <w:marBottom w:val="0"/>
          <w:divBdr>
            <w:top w:val="none" w:sz="0" w:space="0" w:color="auto"/>
            <w:left w:val="none" w:sz="0" w:space="0" w:color="auto"/>
            <w:bottom w:val="none" w:sz="0" w:space="0" w:color="auto"/>
            <w:right w:val="none" w:sz="0" w:space="0" w:color="auto"/>
          </w:divBdr>
        </w:div>
        <w:div w:id="1368215287">
          <w:marLeft w:val="480"/>
          <w:marRight w:val="0"/>
          <w:marTop w:val="0"/>
          <w:marBottom w:val="0"/>
          <w:divBdr>
            <w:top w:val="none" w:sz="0" w:space="0" w:color="auto"/>
            <w:left w:val="none" w:sz="0" w:space="0" w:color="auto"/>
            <w:bottom w:val="none" w:sz="0" w:space="0" w:color="auto"/>
            <w:right w:val="none" w:sz="0" w:space="0" w:color="auto"/>
          </w:divBdr>
        </w:div>
        <w:div w:id="1413966406">
          <w:marLeft w:val="480"/>
          <w:marRight w:val="0"/>
          <w:marTop w:val="0"/>
          <w:marBottom w:val="0"/>
          <w:divBdr>
            <w:top w:val="none" w:sz="0" w:space="0" w:color="auto"/>
            <w:left w:val="none" w:sz="0" w:space="0" w:color="auto"/>
            <w:bottom w:val="none" w:sz="0" w:space="0" w:color="auto"/>
            <w:right w:val="none" w:sz="0" w:space="0" w:color="auto"/>
          </w:divBdr>
        </w:div>
        <w:div w:id="1415008610">
          <w:marLeft w:val="480"/>
          <w:marRight w:val="0"/>
          <w:marTop w:val="0"/>
          <w:marBottom w:val="0"/>
          <w:divBdr>
            <w:top w:val="none" w:sz="0" w:space="0" w:color="auto"/>
            <w:left w:val="none" w:sz="0" w:space="0" w:color="auto"/>
            <w:bottom w:val="none" w:sz="0" w:space="0" w:color="auto"/>
            <w:right w:val="none" w:sz="0" w:space="0" w:color="auto"/>
          </w:divBdr>
        </w:div>
        <w:div w:id="1433545588">
          <w:marLeft w:val="480"/>
          <w:marRight w:val="0"/>
          <w:marTop w:val="0"/>
          <w:marBottom w:val="0"/>
          <w:divBdr>
            <w:top w:val="none" w:sz="0" w:space="0" w:color="auto"/>
            <w:left w:val="none" w:sz="0" w:space="0" w:color="auto"/>
            <w:bottom w:val="none" w:sz="0" w:space="0" w:color="auto"/>
            <w:right w:val="none" w:sz="0" w:space="0" w:color="auto"/>
          </w:divBdr>
        </w:div>
        <w:div w:id="1437673457">
          <w:marLeft w:val="480"/>
          <w:marRight w:val="0"/>
          <w:marTop w:val="0"/>
          <w:marBottom w:val="0"/>
          <w:divBdr>
            <w:top w:val="none" w:sz="0" w:space="0" w:color="auto"/>
            <w:left w:val="none" w:sz="0" w:space="0" w:color="auto"/>
            <w:bottom w:val="none" w:sz="0" w:space="0" w:color="auto"/>
            <w:right w:val="none" w:sz="0" w:space="0" w:color="auto"/>
          </w:divBdr>
        </w:div>
        <w:div w:id="1460955393">
          <w:marLeft w:val="480"/>
          <w:marRight w:val="0"/>
          <w:marTop w:val="0"/>
          <w:marBottom w:val="0"/>
          <w:divBdr>
            <w:top w:val="none" w:sz="0" w:space="0" w:color="auto"/>
            <w:left w:val="none" w:sz="0" w:space="0" w:color="auto"/>
            <w:bottom w:val="none" w:sz="0" w:space="0" w:color="auto"/>
            <w:right w:val="none" w:sz="0" w:space="0" w:color="auto"/>
          </w:divBdr>
        </w:div>
        <w:div w:id="1461415634">
          <w:marLeft w:val="480"/>
          <w:marRight w:val="0"/>
          <w:marTop w:val="0"/>
          <w:marBottom w:val="0"/>
          <w:divBdr>
            <w:top w:val="none" w:sz="0" w:space="0" w:color="auto"/>
            <w:left w:val="none" w:sz="0" w:space="0" w:color="auto"/>
            <w:bottom w:val="none" w:sz="0" w:space="0" w:color="auto"/>
            <w:right w:val="none" w:sz="0" w:space="0" w:color="auto"/>
          </w:divBdr>
        </w:div>
        <w:div w:id="1477605782">
          <w:marLeft w:val="480"/>
          <w:marRight w:val="0"/>
          <w:marTop w:val="0"/>
          <w:marBottom w:val="0"/>
          <w:divBdr>
            <w:top w:val="none" w:sz="0" w:space="0" w:color="auto"/>
            <w:left w:val="none" w:sz="0" w:space="0" w:color="auto"/>
            <w:bottom w:val="none" w:sz="0" w:space="0" w:color="auto"/>
            <w:right w:val="none" w:sz="0" w:space="0" w:color="auto"/>
          </w:divBdr>
        </w:div>
        <w:div w:id="1489592567">
          <w:marLeft w:val="480"/>
          <w:marRight w:val="0"/>
          <w:marTop w:val="0"/>
          <w:marBottom w:val="0"/>
          <w:divBdr>
            <w:top w:val="none" w:sz="0" w:space="0" w:color="auto"/>
            <w:left w:val="none" w:sz="0" w:space="0" w:color="auto"/>
            <w:bottom w:val="none" w:sz="0" w:space="0" w:color="auto"/>
            <w:right w:val="none" w:sz="0" w:space="0" w:color="auto"/>
          </w:divBdr>
        </w:div>
        <w:div w:id="1490172652">
          <w:marLeft w:val="480"/>
          <w:marRight w:val="0"/>
          <w:marTop w:val="0"/>
          <w:marBottom w:val="0"/>
          <w:divBdr>
            <w:top w:val="none" w:sz="0" w:space="0" w:color="auto"/>
            <w:left w:val="none" w:sz="0" w:space="0" w:color="auto"/>
            <w:bottom w:val="none" w:sz="0" w:space="0" w:color="auto"/>
            <w:right w:val="none" w:sz="0" w:space="0" w:color="auto"/>
          </w:divBdr>
        </w:div>
        <w:div w:id="1535652632">
          <w:marLeft w:val="480"/>
          <w:marRight w:val="0"/>
          <w:marTop w:val="0"/>
          <w:marBottom w:val="0"/>
          <w:divBdr>
            <w:top w:val="none" w:sz="0" w:space="0" w:color="auto"/>
            <w:left w:val="none" w:sz="0" w:space="0" w:color="auto"/>
            <w:bottom w:val="none" w:sz="0" w:space="0" w:color="auto"/>
            <w:right w:val="none" w:sz="0" w:space="0" w:color="auto"/>
          </w:divBdr>
        </w:div>
        <w:div w:id="1576209621">
          <w:marLeft w:val="480"/>
          <w:marRight w:val="0"/>
          <w:marTop w:val="0"/>
          <w:marBottom w:val="0"/>
          <w:divBdr>
            <w:top w:val="none" w:sz="0" w:space="0" w:color="auto"/>
            <w:left w:val="none" w:sz="0" w:space="0" w:color="auto"/>
            <w:bottom w:val="none" w:sz="0" w:space="0" w:color="auto"/>
            <w:right w:val="none" w:sz="0" w:space="0" w:color="auto"/>
          </w:divBdr>
        </w:div>
        <w:div w:id="1583835913">
          <w:marLeft w:val="480"/>
          <w:marRight w:val="0"/>
          <w:marTop w:val="0"/>
          <w:marBottom w:val="0"/>
          <w:divBdr>
            <w:top w:val="none" w:sz="0" w:space="0" w:color="auto"/>
            <w:left w:val="none" w:sz="0" w:space="0" w:color="auto"/>
            <w:bottom w:val="none" w:sz="0" w:space="0" w:color="auto"/>
            <w:right w:val="none" w:sz="0" w:space="0" w:color="auto"/>
          </w:divBdr>
        </w:div>
        <w:div w:id="1618176298">
          <w:marLeft w:val="480"/>
          <w:marRight w:val="0"/>
          <w:marTop w:val="0"/>
          <w:marBottom w:val="0"/>
          <w:divBdr>
            <w:top w:val="none" w:sz="0" w:space="0" w:color="auto"/>
            <w:left w:val="none" w:sz="0" w:space="0" w:color="auto"/>
            <w:bottom w:val="none" w:sz="0" w:space="0" w:color="auto"/>
            <w:right w:val="none" w:sz="0" w:space="0" w:color="auto"/>
          </w:divBdr>
        </w:div>
        <w:div w:id="1637680846">
          <w:marLeft w:val="480"/>
          <w:marRight w:val="0"/>
          <w:marTop w:val="0"/>
          <w:marBottom w:val="0"/>
          <w:divBdr>
            <w:top w:val="none" w:sz="0" w:space="0" w:color="auto"/>
            <w:left w:val="none" w:sz="0" w:space="0" w:color="auto"/>
            <w:bottom w:val="none" w:sz="0" w:space="0" w:color="auto"/>
            <w:right w:val="none" w:sz="0" w:space="0" w:color="auto"/>
          </w:divBdr>
        </w:div>
        <w:div w:id="1692343359">
          <w:marLeft w:val="480"/>
          <w:marRight w:val="0"/>
          <w:marTop w:val="0"/>
          <w:marBottom w:val="0"/>
          <w:divBdr>
            <w:top w:val="none" w:sz="0" w:space="0" w:color="auto"/>
            <w:left w:val="none" w:sz="0" w:space="0" w:color="auto"/>
            <w:bottom w:val="none" w:sz="0" w:space="0" w:color="auto"/>
            <w:right w:val="none" w:sz="0" w:space="0" w:color="auto"/>
          </w:divBdr>
        </w:div>
        <w:div w:id="1737387253">
          <w:marLeft w:val="480"/>
          <w:marRight w:val="0"/>
          <w:marTop w:val="0"/>
          <w:marBottom w:val="0"/>
          <w:divBdr>
            <w:top w:val="none" w:sz="0" w:space="0" w:color="auto"/>
            <w:left w:val="none" w:sz="0" w:space="0" w:color="auto"/>
            <w:bottom w:val="none" w:sz="0" w:space="0" w:color="auto"/>
            <w:right w:val="none" w:sz="0" w:space="0" w:color="auto"/>
          </w:divBdr>
        </w:div>
        <w:div w:id="1747461178">
          <w:marLeft w:val="480"/>
          <w:marRight w:val="0"/>
          <w:marTop w:val="0"/>
          <w:marBottom w:val="0"/>
          <w:divBdr>
            <w:top w:val="none" w:sz="0" w:space="0" w:color="auto"/>
            <w:left w:val="none" w:sz="0" w:space="0" w:color="auto"/>
            <w:bottom w:val="none" w:sz="0" w:space="0" w:color="auto"/>
            <w:right w:val="none" w:sz="0" w:space="0" w:color="auto"/>
          </w:divBdr>
        </w:div>
        <w:div w:id="1752701699">
          <w:marLeft w:val="480"/>
          <w:marRight w:val="0"/>
          <w:marTop w:val="0"/>
          <w:marBottom w:val="0"/>
          <w:divBdr>
            <w:top w:val="none" w:sz="0" w:space="0" w:color="auto"/>
            <w:left w:val="none" w:sz="0" w:space="0" w:color="auto"/>
            <w:bottom w:val="none" w:sz="0" w:space="0" w:color="auto"/>
            <w:right w:val="none" w:sz="0" w:space="0" w:color="auto"/>
          </w:divBdr>
        </w:div>
        <w:div w:id="1752727402">
          <w:marLeft w:val="480"/>
          <w:marRight w:val="0"/>
          <w:marTop w:val="0"/>
          <w:marBottom w:val="0"/>
          <w:divBdr>
            <w:top w:val="none" w:sz="0" w:space="0" w:color="auto"/>
            <w:left w:val="none" w:sz="0" w:space="0" w:color="auto"/>
            <w:bottom w:val="none" w:sz="0" w:space="0" w:color="auto"/>
            <w:right w:val="none" w:sz="0" w:space="0" w:color="auto"/>
          </w:divBdr>
        </w:div>
        <w:div w:id="1844346760">
          <w:marLeft w:val="480"/>
          <w:marRight w:val="0"/>
          <w:marTop w:val="0"/>
          <w:marBottom w:val="0"/>
          <w:divBdr>
            <w:top w:val="none" w:sz="0" w:space="0" w:color="auto"/>
            <w:left w:val="none" w:sz="0" w:space="0" w:color="auto"/>
            <w:bottom w:val="none" w:sz="0" w:space="0" w:color="auto"/>
            <w:right w:val="none" w:sz="0" w:space="0" w:color="auto"/>
          </w:divBdr>
        </w:div>
        <w:div w:id="1872910124">
          <w:marLeft w:val="480"/>
          <w:marRight w:val="0"/>
          <w:marTop w:val="0"/>
          <w:marBottom w:val="0"/>
          <w:divBdr>
            <w:top w:val="none" w:sz="0" w:space="0" w:color="auto"/>
            <w:left w:val="none" w:sz="0" w:space="0" w:color="auto"/>
            <w:bottom w:val="none" w:sz="0" w:space="0" w:color="auto"/>
            <w:right w:val="none" w:sz="0" w:space="0" w:color="auto"/>
          </w:divBdr>
        </w:div>
        <w:div w:id="2024940995">
          <w:marLeft w:val="480"/>
          <w:marRight w:val="0"/>
          <w:marTop w:val="0"/>
          <w:marBottom w:val="0"/>
          <w:divBdr>
            <w:top w:val="none" w:sz="0" w:space="0" w:color="auto"/>
            <w:left w:val="none" w:sz="0" w:space="0" w:color="auto"/>
            <w:bottom w:val="none" w:sz="0" w:space="0" w:color="auto"/>
            <w:right w:val="none" w:sz="0" w:space="0" w:color="auto"/>
          </w:divBdr>
        </w:div>
        <w:div w:id="2050370210">
          <w:marLeft w:val="480"/>
          <w:marRight w:val="0"/>
          <w:marTop w:val="0"/>
          <w:marBottom w:val="0"/>
          <w:divBdr>
            <w:top w:val="none" w:sz="0" w:space="0" w:color="auto"/>
            <w:left w:val="none" w:sz="0" w:space="0" w:color="auto"/>
            <w:bottom w:val="none" w:sz="0" w:space="0" w:color="auto"/>
            <w:right w:val="none" w:sz="0" w:space="0" w:color="auto"/>
          </w:divBdr>
        </w:div>
        <w:div w:id="2083404655">
          <w:marLeft w:val="480"/>
          <w:marRight w:val="0"/>
          <w:marTop w:val="0"/>
          <w:marBottom w:val="0"/>
          <w:divBdr>
            <w:top w:val="none" w:sz="0" w:space="0" w:color="auto"/>
            <w:left w:val="none" w:sz="0" w:space="0" w:color="auto"/>
            <w:bottom w:val="none" w:sz="0" w:space="0" w:color="auto"/>
            <w:right w:val="none" w:sz="0" w:space="0" w:color="auto"/>
          </w:divBdr>
        </w:div>
        <w:div w:id="2127692992">
          <w:marLeft w:val="480"/>
          <w:marRight w:val="0"/>
          <w:marTop w:val="0"/>
          <w:marBottom w:val="0"/>
          <w:divBdr>
            <w:top w:val="none" w:sz="0" w:space="0" w:color="auto"/>
            <w:left w:val="none" w:sz="0" w:space="0" w:color="auto"/>
            <w:bottom w:val="none" w:sz="0" w:space="0" w:color="auto"/>
            <w:right w:val="none" w:sz="0" w:space="0" w:color="auto"/>
          </w:divBdr>
        </w:div>
      </w:divsChild>
    </w:div>
    <w:div w:id="175583437">
      <w:bodyDiv w:val="1"/>
      <w:marLeft w:val="0"/>
      <w:marRight w:val="0"/>
      <w:marTop w:val="0"/>
      <w:marBottom w:val="0"/>
      <w:divBdr>
        <w:top w:val="none" w:sz="0" w:space="0" w:color="auto"/>
        <w:left w:val="none" w:sz="0" w:space="0" w:color="auto"/>
        <w:bottom w:val="none" w:sz="0" w:space="0" w:color="auto"/>
        <w:right w:val="none" w:sz="0" w:space="0" w:color="auto"/>
      </w:divBdr>
      <w:divsChild>
        <w:div w:id="59596678">
          <w:marLeft w:val="480"/>
          <w:marRight w:val="0"/>
          <w:marTop w:val="0"/>
          <w:marBottom w:val="0"/>
          <w:divBdr>
            <w:top w:val="none" w:sz="0" w:space="0" w:color="auto"/>
            <w:left w:val="none" w:sz="0" w:space="0" w:color="auto"/>
            <w:bottom w:val="none" w:sz="0" w:space="0" w:color="auto"/>
            <w:right w:val="none" w:sz="0" w:space="0" w:color="auto"/>
          </w:divBdr>
        </w:div>
        <w:div w:id="70784339">
          <w:marLeft w:val="480"/>
          <w:marRight w:val="0"/>
          <w:marTop w:val="0"/>
          <w:marBottom w:val="0"/>
          <w:divBdr>
            <w:top w:val="none" w:sz="0" w:space="0" w:color="auto"/>
            <w:left w:val="none" w:sz="0" w:space="0" w:color="auto"/>
            <w:bottom w:val="none" w:sz="0" w:space="0" w:color="auto"/>
            <w:right w:val="none" w:sz="0" w:space="0" w:color="auto"/>
          </w:divBdr>
        </w:div>
        <w:div w:id="74598540">
          <w:marLeft w:val="480"/>
          <w:marRight w:val="0"/>
          <w:marTop w:val="0"/>
          <w:marBottom w:val="0"/>
          <w:divBdr>
            <w:top w:val="none" w:sz="0" w:space="0" w:color="auto"/>
            <w:left w:val="none" w:sz="0" w:space="0" w:color="auto"/>
            <w:bottom w:val="none" w:sz="0" w:space="0" w:color="auto"/>
            <w:right w:val="none" w:sz="0" w:space="0" w:color="auto"/>
          </w:divBdr>
        </w:div>
        <w:div w:id="95176422">
          <w:marLeft w:val="480"/>
          <w:marRight w:val="0"/>
          <w:marTop w:val="0"/>
          <w:marBottom w:val="0"/>
          <w:divBdr>
            <w:top w:val="none" w:sz="0" w:space="0" w:color="auto"/>
            <w:left w:val="none" w:sz="0" w:space="0" w:color="auto"/>
            <w:bottom w:val="none" w:sz="0" w:space="0" w:color="auto"/>
            <w:right w:val="none" w:sz="0" w:space="0" w:color="auto"/>
          </w:divBdr>
        </w:div>
        <w:div w:id="110125856">
          <w:marLeft w:val="480"/>
          <w:marRight w:val="0"/>
          <w:marTop w:val="0"/>
          <w:marBottom w:val="0"/>
          <w:divBdr>
            <w:top w:val="none" w:sz="0" w:space="0" w:color="auto"/>
            <w:left w:val="none" w:sz="0" w:space="0" w:color="auto"/>
            <w:bottom w:val="none" w:sz="0" w:space="0" w:color="auto"/>
            <w:right w:val="none" w:sz="0" w:space="0" w:color="auto"/>
          </w:divBdr>
        </w:div>
        <w:div w:id="115610043">
          <w:marLeft w:val="480"/>
          <w:marRight w:val="0"/>
          <w:marTop w:val="0"/>
          <w:marBottom w:val="0"/>
          <w:divBdr>
            <w:top w:val="none" w:sz="0" w:space="0" w:color="auto"/>
            <w:left w:val="none" w:sz="0" w:space="0" w:color="auto"/>
            <w:bottom w:val="none" w:sz="0" w:space="0" w:color="auto"/>
            <w:right w:val="none" w:sz="0" w:space="0" w:color="auto"/>
          </w:divBdr>
        </w:div>
        <w:div w:id="153105967">
          <w:marLeft w:val="480"/>
          <w:marRight w:val="0"/>
          <w:marTop w:val="0"/>
          <w:marBottom w:val="0"/>
          <w:divBdr>
            <w:top w:val="none" w:sz="0" w:space="0" w:color="auto"/>
            <w:left w:val="none" w:sz="0" w:space="0" w:color="auto"/>
            <w:bottom w:val="none" w:sz="0" w:space="0" w:color="auto"/>
            <w:right w:val="none" w:sz="0" w:space="0" w:color="auto"/>
          </w:divBdr>
        </w:div>
        <w:div w:id="174073119">
          <w:marLeft w:val="480"/>
          <w:marRight w:val="0"/>
          <w:marTop w:val="0"/>
          <w:marBottom w:val="0"/>
          <w:divBdr>
            <w:top w:val="none" w:sz="0" w:space="0" w:color="auto"/>
            <w:left w:val="none" w:sz="0" w:space="0" w:color="auto"/>
            <w:bottom w:val="none" w:sz="0" w:space="0" w:color="auto"/>
            <w:right w:val="none" w:sz="0" w:space="0" w:color="auto"/>
          </w:divBdr>
        </w:div>
        <w:div w:id="257295104">
          <w:marLeft w:val="480"/>
          <w:marRight w:val="0"/>
          <w:marTop w:val="0"/>
          <w:marBottom w:val="0"/>
          <w:divBdr>
            <w:top w:val="none" w:sz="0" w:space="0" w:color="auto"/>
            <w:left w:val="none" w:sz="0" w:space="0" w:color="auto"/>
            <w:bottom w:val="none" w:sz="0" w:space="0" w:color="auto"/>
            <w:right w:val="none" w:sz="0" w:space="0" w:color="auto"/>
          </w:divBdr>
        </w:div>
        <w:div w:id="305665061">
          <w:marLeft w:val="480"/>
          <w:marRight w:val="0"/>
          <w:marTop w:val="0"/>
          <w:marBottom w:val="0"/>
          <w:divBdr>
            <w:top w:val="none" w:sz="0" w:space="0" w:color="auto"/>
            <w:left w:val="none" w:sz="0" w:space="0" w:color="auto"/>
            <w:bottom w:val="none" w:sz="0" w:space="0" w:color="auto"/>
            <w:right w:val="none" w:sz="0" w:space="0" w:color="auto"/>
          </w:divBdr>
        </w:div>
        <w:div w:id="316880165">
          <w:marLeft w:val="480"/>
          <w:marRight w:val="0"/>
          <w:marTop w:val="0"/>
          <w:marBottom w:val="0"/>
          <w:divBdr>
            <w:top w:val="none" w:sz="0" w:space="0" w:color="auto"/>
            <w:left w:val="none" w:sz="0" w:space="0" w:color="auto"/>
            <w:bottom w:val="none" w:sz="0" w:space="0" w:color="auto"/>
            <w:right w:val="none" w:sz="0" w:space="0" w:color="auto"/>
          </w:divBdr>
        </w:div>
        <w:div w:id="409424792">
          <w:marLeft w:val="480"/>
          <w:marRight w:val="0"/>
          <w:marTop w:val="0"/>
          <w:marBottom w:val="0"/>
          <w:divBdr>
            <w:top w:val="none" w:sz="0" w:space="0" w:color="auto"/>
            <w:left w:val="none" w:sz="0" w:space="0" w:color="auto"/>
            <w:bottom w:val="none" w:sz="0" w:space="0" w:color="auto"/>
            <w:right w:val="none" w:sz="0" w:space="0" w:color="auto"/>
          </w:divBdr>
        </w:div>
        <w:div w:id="413627476">
          <w:marLeft w:val="480"/>
          <w:marRight w:val="0"/>
          <w:marTop w:val="0"/>
          <w:marBottom w:val="0"/>
          <w:divBdr>
            <w:top w:val="none" w:sz="0" w:space="0" w:color="auto"/>
            <w:left w:val="none" w:sz="0" w:space="0" w:color="auto"/>
            <w:bottom w:val="none" w:sz="0" w:space="0" w:color="auto"/>
            <w:right w:val="none" w:sz="0" w:space="0" w:color="auto"/>
          </w:divBdr>
        </w:div>
        <w:div w:id="419524737">
          <w:marLeft w:val="480"/>
          <w:marRight w:val="0"/>
          <w:marTop w:val="0"/>
          <w:marBottom w:val="0"/>
          <w:divBdr>
            <w:top w:val="none" w:sz="0" w:space="0" w:color="auto"/>
            <w:left w:val="none" w:sz="0" w:space="0" w:color="auto"/>
            <w:bottom w:val="none" w:sz="0" w:space="0" w:color="auto"/>
            <w:right w:val="none" w:sz="0" w:space="0" w:color="auto"/>
          </w:divBdr>
        </w:div>
        <w:div w:id="483937914">
          <w:marLeft w:val="480"/>
          <w:marRight w:val="0"/>
          <w:marTop w:val="0"/>
          <w:marBottom w:val="0"/>
          <w:divBdr>
            <w:top w:val="none" w:sz="0" w:space="0" w:color="auto"/>
            <w:left w:val="none" w:sz="0" w:space="0" w:color="auto"/>
            <w:bottom w:val="none" w:sz="0" w:space="0" w:color="auto"/>
            <w:right w:val="none" w:sz="0" w:space="0" w:color="auto"/>
          </w:divBdr>
        </w:div>
        <w:div w:id="484013442">
          <w:marLeft w:val="480"/>
          <w:marRight w:val="0"/>
          <w:marTop w:val="0"/>
          <w:marBottom w:val="0"/>
          <w:divBdr>
            <w:top w:val="none" w:sz="0" w:space="0" w:color="auto"/>
            <w:left w:val="none" w:sz="0" w:space="0" w:color="auto"/>
            <w:bottom w:val="none" w:sz="0" w:space="0" w:color="auto"/>
            <w:right w:val="none" w:sz="0" w:space="0" w:color="auto"/>
          </w:divBdr>
        </w:div>
        <w:div w:id="523249435">
          <w:marLeft w:val="480"/>
          <w:marRight w:val="0"/>
          <w:marTop w:val="0"/>
          <w:marBottom w:val="0"/>
          <w:divBdr>
            <w:top w:val="none" w:sz="0" w:space="0" w:color="auto"/>
            <w:left w:val="none" w:sz="0" w:space="0" w:color="auto"/>
            <w:bottom w:val="none" w:sz="0" w:space="0" w:color="auto"/>
            <w:right w:val="none" w:sz="0" w:space="0" w:color="auto"/>
          </w:divBdr>
        </w:div>
        <w:div w:id="543061472">
          <w:marLeft w:val="480"/>
          <w:marRight w:val="0"/>
          <w:marTop w:val="0"/>
          <w:marBottom w:val="0"/>
          <w:divBdr>
            <w:top w:val="none" w:sz="0" w:space="0" w:color="auto"/>
            <w:left w:val="none" w:sz="0" w:space="0" w:color="auto"/>
            <w:bottom w:val="none" w:sz="0" w:space="0" w:color="auto"/>
            <w:right w:val="none" w:sz="0" w:space="0" w:color="auto"/>
          </w:divBdr>
        </w:div>
        <w:div w:id="543518594">
          <w:marLeft w:val="480"/>
          <w:marRight w:val="0"/>
          <w:marTop w:val="0"/>
          <w:marBottom w:val="0"/>
          <w:divBdr>
            <w:top w:val="none" w:sz="0" w:space="0" w:color="auto"/>
            <w:left w:val="none" w:sz="0" w:space="0" w:color="auto"/>
            <w:bottom w:val="none" w:sz="0" w:space="0" w:color="auto"/>
            <w:right w:val="none" w:sz="0" w:space="0" w:color="auto"/>
          </w:divBdr>
        </w:div>
        <w:div w:id="556548542">
          <w:marLeft w:val="480"/>
          <w:marRight w:val="0"/>
          <w:marTop w:val="0"/>
          <w:marBottom w:val="0"/>
          <w:divBdr>
            <w:top w:val="none" w:sz="0" w:space="0" w:color="auto"/>
            <w:left w:val="none" w:sz="0" w:space="0" w:color="auto"/>
            <w:bottom w:val="none" w:sz="0" w:space="0" w:color="auto"/>
            <w:right w:val="none" w:sz="0" w:space="0" w:color="auto"/>
          </w:divBdr>
        </w:div>
        <w:div w:id="556941542">
          <w:marLeft w:val="480"/>
          <w:marRight w:val="0"/>
          <w:marTop w:val="0"/>
          <w:marBottom w:val="0"/>
          <w:divBdr>
            <w:top w:val="none" w:sz="0" w:space="0" w:color="auto"/>
            <w:left w:val="none" w:sz="0" w:space="0" w:color="auto"/>
            <w:bottom w:val="none" w:sz="0" w:space="0" w:color="auto"/>
            <w:right w:val="none" w:sz="0" w:space="0" w:color="auto"/>
          </w:divBdr>
        </w:div>
        <w:div w:id="583956894">
          <w:marLeft w:val="480"/>
          <w:marRight w:val="0"/>
          <w:marTop w:val="0"/>
          <w:marBottom w:val="0"/>
          <w:divBdr>
            <w:top w:val="none" w:sz="0" w:space="0" w:color="auto"/>
            <w:left w:val="none" w:sz="0" w:space="0" w:color="auto"/>
            <w:bottom w:val="none" w:sz="0" w:space="0" w:color="auto"/>
            <w:right w:val="none" w:sz="0" w:space="0" w:color="auto"/>
          </w:divBdr>
        </w:div>
        <w:div w:id="602764727">
          <w:marLeft w:val="480"/>
          <w:marRight w:val="0"/>
          <w:marTop w:val="0"/>
          <w:marBottom w:val="0"/>
          <w:divBdr>
            <w:top w:val="none" w:sz="0" w:space="0" w:color="auto"/>
            <w:left w:val="none" w:sz="0" w:space="0" w:color="auto"/>
            <w:bottom w:val="none" w:sz="0" w:space="0" w:color="auto"/>
            <w:right w:val="none" w:sz="0" w:space="0" w:color="auto"/>
          </w:divBdr>
        </w:div>
        <w:div w:id="614362034">
          <w:marLeft w:val="480"/>
          <w:marRight w:val="0"/>
          <w:marTop w:val="0"/>
          <w:marBottom w:val="0"/>
          <w:divBdr>
            <w:top w:val="none" w:sz="0" w:space="0" w:color="auto"/>
            <w:left w:val="none" w:sz="0" w:space="0" w:color="auto"/>
            <w:bottom w:val="none" w:sz="0" w:space="0" w:color="auto"/>
            <w:right w:val="none" w:sz="0" w:space="0" w:color="auto"/>
          </w:divBdr>
        </w:div>
        <w:div w:id="620310021">
          <w:marLeft w:val="480"/>
          <w:marRight w:val="0"/>
          <w:marTop w:val="0"/>
          <w:marBottom w:val="0"/>
          <w:divBdr>
            <w:top w:val="none" w:sz="0" w:space="0" w:color="auto"/>
            <w:left w:val="none" w:sz="0" w:space="0" w:color="auto"/>
            <w:bottom w:val="none" w:sz="0" w:space="0" w:color="auto"/>
            <w:right w:val="none" w:sz="0" w:space="0" w:color="auto"/>
          </w:divBdr>
        </w:div>
        <w:div w:id="626930279">
          <w:marLeft w:val="480"/>
          <w:marRight w:val="0"/>
          <w:marTop w:val="0"/>
          <w:marBottom w:val="0"/>
          <w:divBdr>
            <w:top w:val="none" w:sz="0" w:space="0" w:color="auto"/>
            <w:left w:val="none" w:sz="0" w:space="0" w:color="auto"/>
            <w:bottom w:val="none" w:sz="0" w:space="0" w:color="auto"/>
            <w:right w:val="none" w:sz="0" w:space="0" w:color="auto"/>
          </w:divBdr>
        </w:div>
        <w:div w:id="681585508">
          <w:marLeft w:val="480"/>
          <w:marRight w:val="0"/>
          <w:marTop w:val="0"/>
          <w:marBottom w:val="0"/>
          <w:divBdr>
            <w:top w:val="none" w:sz="0" w:space="0" w:color="auto"/>
            <w:left w:val="none" w:sz="0" w:space="0" w:color="auto"/>
            <w:bottom w:val="none" w:sz="0" w:space="0" w:color="auto"/>
            <w:right w:val="none" w:sz="0" w:space="0" w:color="auto"/>
          </w:divBdr>
        </w:div>
        <w:div w:id="692876536">
          <w:marLeft w:val="480"/>
          <w:marRight w:val="0"/>
          <w:marTop w:val="0"/>
          <w:marBottom w:val="0"/>
          <w:divBdr>
            <w:top w:val="none" w:sz="0" w:space="0" w:color="auto"/>
            <w:left w:val="none" w:sz="0" w:space="0" w:color="auto"/>
            <w:bottom w:val="none" w:sz="0" w:space="0" w:color="auto"/>
            <w:right w:val="none" w:sz="0" w:space="0" w:color="auto"/>
          </w:divBdr>
        </w:div>
        <w:div w:id="694888140">
          <w:marLeft w:val="480"/>
          <w:marRight w:val="0"/>
          <w:marTop w:val="0"/>
          <w:marBottom w:val="0"/>
          <w:divBdr>
            <w:top w:val="none" w:sz="0" w:space="0" w:color="auto"/>
            <w:left w:val="none" w:sz="0" w:space="0" w:color="auto"/>
            <w:bottom w:val="none" w:sz="0" w:space="0" w:color="auto"/>
            <w:right w:val="none" w:sz="0" w:space="0" w:color="auto"/>
          </w:divBdr>
        </w:div>
        <w:div w:id="708603025">
          <w:marLeft w:val="480"/>
          <w:marRight w:val="0"/>
          <w:marTop w:val="0"/>
          <w:marBottom w:val="0"/>
          <w:divBdr>
            <w:top w:val="none" w:sz="0" w:space="0" w:color="auto"/>
            <w:left w:val="none" w:sz="0" w:space="0" w:color="auto"/>
            <w:bottom w:val="none" w:sz="0" w:space="0" w:color="auto"/>
            <w:right w:val="none" w:sz="0" w:space="0" w:color="auto"/>
          </w:divBdr>
        </w:div>
        <w:div w:id="739905297">
          <w:marLeft w:val="480"/>
          <w:marRight w:val="0"/>
          <w:marTop w:val="0"/>
          <w:marBottom w:val="0"/>
          <w:divBdr>
            <w:top w:val="none" w:sz="0" w:space="0" w:color="auto"/>
            <w:left w:val="none" w:sz="0" w:space="0" w:color="auto"/>
            <w:bottom w:val="none" w:sz="0" w:space="0" w:color="auto"/>
            <w:right w:val="none" w:sz="0" w:space="0" w:color="auto"/>
          </w:divBdr>
        </w:div>
        <w:div w:id="740179613">
          <w:marLeft w:val="480"/>
          <w:marRight w:val="0"/>
          <w:marTop w:val="0"/>
          <w:marBottom w:val="0"/>
          <w:divBdr>
            <w:top w:val="none" w:sz="0" w:space="0" w:color="auto"/>
            <w:left w:val="none" w:sz="0" w:space="0" w:color="auto"/>
            <w:bottom w:val="none" w:sz="0" w:space="0" w:color="auto"/>
            <w:right w:val="none" w:sz="0" w:space="0" w:color="auto"/>
          </w:divBdr>
        </w:div>
        <w:div w:id="744305632">
          <w:marLeft w:val="480"/>
          <w:marRight w:val="0"/>
          <w:marTop w:val="0"/>
          <w:marBottom w:val="0"/>
          <w:divBdr>
            <w:top w:val="none" w:sz="0" w:space="0" w:color="auto"/>
            <w:left w:val="none" w:sz="0" w:space="0" w:color="auto"/>
            <w:bottom w:val="none" w:sz="0" w:space="0" w:color="auto"/>
            <w:right w:val="none" w:sz="0" w:space="0" w:color="auto"/>
          </w:divBdr>
        </w:div>
        <w:div w:id="748308434">
          <w:marLeft w:val="480"/>
          <w:marRight w:val="0"/>
          <w:marTop w:val="0"/>
          <w:marBottom w:val="0"/>
          <w:divBdr>
            <w:top w:val="none" w:sz="0" w:space="0" w:color="auto"/>
            <w:left w:val="none" w:sz="0" w:space="0" w:color="auto"/>
            <w:bottom w:val="none" w:sz="0" w:space="0" w:color="auto"/>
            <w:right w:val="none" w:sz="0" w:space="0" w:color="auto"/>
          </w:divBdr>
        </w:div>
        <w:div w:id="748963679">
          <w:marLeft w:val="480"/>
          <w:marRight w:val="0"/>
          <w:marTop w:val="0"/>
          <w:marBottom w:val="0"/>
          <w:divBdr>
            <w:top w:val="none" w:sz="0" w:space="0" w:color="auto"/>
            <w:left w:val="none" w:sz="0" w:space="0" w:color="auto"/>
            <w:bottom w:val="none" w:sz="0" w:space="0" w:color="auto"/>
            <w:right w:val="none" w:sz="0" w:space="0" w:color="auto"/>
          </w:divBdr>
        </w:div>
        <w:div w:id="774403381">
          <w:marLeft w:val="480"/>
          <w:marRight w:val="0"/>
          <w:marTop w:val="0"/>
          <w:marBottom w:val="0"/>
          <w:divBdr>
            <w:top w:val="none" w:sz="0" w:space="0" w:color="auto"/>
            <w:left w:val="none" w:sz="0" w:space="0" w:color="auto"/>
            <w:bottom w:val="none" w:sz="0" w:space="0" w:color="auto"/>
            <w:right w:val="none" w:sz="0" w:space="0" w:color="auto"/>
          </w:divBdr>
        </w:div>
        <w:div w:id="785926129">
          <w:marLeft w:val="480"/>
          <w:marRight w:val="0"/>
          <w:marTop w:val="0"/>
          <w:marBottom w:val="0"/>
          <w:divBdr>
            <w:top w:val="none" w:sz="0" w:space="0" w:color="auto"/>
            <w:left w:val="none" w:sz="0" w:space="0" w:color="auto"/>
            <w:bottom w:val="none" w:sz="0" w:space="0" w:color="auto"/>
            <w:right w:val="none" w:sz="0" w:space="0" w:color="auto"/>
          </w:divBdr>
        </w:div>
        <w:div w:id="811872672">
          <w:marLeft w:val="480"/>
          <w:marRight w:val="0"/>
          <w:marTop w:val="0"/>
          <w:marBottom w:val="0"/>
          <w:divBdr>
            <w:top w:val="none" w:sz="0" w:space="0" w:color="auto"/>
            <w:left w:val="none" w:sz="0" w:space="0" w:color="auto"/>
            <w:bottom w:val="none" w:sz="0" w:space="0" w:color="auto"/>
            <w:right w:val="none" w:sz="0" w:space="0" w:color="auto"/>
          </w:divBdr>
        </w:div>
        <w:div w:id="820537742">
          <w:marLeft w:val="480"/>
          <w:marRight w:val="0"/>
          <w:marTop w:val="0"/>
          <w:marBottom w:val="0"/>
          <w:divBdr>
            <w:top w:val="none" w:sz="0" w:space="0" w:color="auto"/>
            <w:left w:val="none" w:sz="0" w:space="0" w:color="auto"/>
            <w:bottom w:val="none" w:sz="0" w:space="0" w:color="auto"/>
            <w:right w:val="none" w:sz="0" w:space="0" w:color="auto"/>
          </w:divBdr>
        </w:div>
        <w:div w:id="922252722">
          <w:marLeft w:val="480"/>
          <w:marRight w:val="0"/>
          <w:marTop w:val="0"/>
          <w:marBottom w:val="0"/>
          <w:divBdr>
            <w:top w:val="none" w:sz="0" w:space="0" w:color="auto"/>
            <w:left w:val="none" w:sz="0" w:space="0" w:color="auto"/>
            <w:bottom w:val="none" w:sz="0" w:space="0" w:color="auto"/>
            <w:right w:val="none" w:sz="0" w:space="0" w:color="auto"/>
          </w:divBdr>
        </w:div>
        <w:div w:id="939145610">
          <w:marLeft w:val="480"/>
          <w:marRight w:val="0"/>
          <w:marTop w:val="0"/>
          <w:marBottom w:val="0"/>
          <w:divBdr>
            <w:top w:val="none" w:sz="0" w:space="0" w:color="auto"/>
            <w:left w:val="none" w:sz="0" w:space="0" w:color="auto"/>
            <w:bottom w:val="none" w:sz="0" w:space="0" w:color="auto"/>
            <w:right w:val="none" w:sz="0" w:space="0" w:color="auto"/>
          </w:divBdr>
        </w:div>
        <w:div w:id="979727920">
          <w:marLeft w:val="480"/>
          <w:marRight w:val="0"/>
          <w:marTop w:val="0"/>
          <w:marBottom w:val="0"/>
          <w:divBdr>
            <w:top w:val="none" w:sz="0" w:space="0" w:color="auto"/>
            <w:left w:val="none" w:sz="0" w:space="0" w:color="auto"/>
            <w:bottom w:val="none" w:sz="0" w:space="0" w:color="auto"/>
            <w:right w:val="none" w:sz="0" w:space="0" w:color="auto"/>
          </w:divBdr>
        </w:div>
        <w:div w:id="984549298">
          <w:marLeft w:val="480"/>
          <w:marRight w:val="0"/>
          <w:marTop w:val="0"/>
          <w:marBottom w:val="0"/>
          <w:divBdr>
            <w:top w:val="none" w:sz="0" w:space="0" w:color="auto"/>
            <w:left w:val="none" w:sz="0" w:space="0" w:color="auto"/>
            <w:bottom w:val="none" w:sz="0" w:space="0" w:color="auto"/>
            <w:right w:val="none" w:sz="0" w:space="0" w:color="auto"/>
          </w:divBdr>
        </w:div>
        <w:div w:id="1002582088">
          <w:marLeft w:val="480"/>
          <w:marRight w:val="0"/>
          <w:marTop w:val="0"/>
          <w:marBottom w:val="0"/>
          <w:divBdr>
            <w:top w:val="none" w:sz="0" w:space="0" w:color="auto"/>
            <w:left w:val="none" w:sz="0" w:space="0" w:color="auto"/>
            <w:bottom w:val="none" w:sz="0" w:space="0" w:color="auto"/>
            <w:right w:val="none" w:sz="0" w:space="0" w:color="auto"/>
          </w:divBdr>
        </w:div>
        <w:div w:id="1004551351">
          <w:marLeft w:val="480"/>
          <w:marRight w:val="0"/>
          <w:marTop w:val="0"/>
          <w:marBottom w:val="0"/>
          <w:divBdr>
            <w:top w:val="none" w:sz="0" w:space="0" w:color="auto"/>
            <w:left w:val="none" w:sz="0" w:space="0" w:color="auto"/>
            <w:bottom w:val="none" w:sz="0" w:space="0" w:color="auto"/>
            <w:right w:val="none" w:sz="0" w:space="0" w:color="auto"/>
          </w:divBdr>
        </w:div>
        <w:div w:id="1038048210">
          <w:marLeft w:val="480"/>
          <w:marRight w:val="0"/>
          <w:marTop w:val="0"/>
          <w:marBottom w:val="0"/>
          <w:divBdr>
            <w:top w:val="none" w:sz="0" w:space="0" w:color="auto"/>
            <w:left w:val="none" w:sz="0" w:space="0" w:color="auto"/>
            <w:bottom w:val="none" w:sz="0" w:space="0" w:color="auto"/>
            <w:right w:val="none" w:sz="0" w:space="0" w:color="auto"/>
          </w:divBdr>
        </w:div>
        <w:div w:id="1097215511">
          <w:marLeft w:val="480"/>
          <w:marRight w:val="0"/>
          <w:marTop w:val="0"/>
          <w:marBottom w:val="0"/>
          <w:divBdr>
            <w:top w:val="none" w:sz="0" w:space="0" w:color="auto"/>
            <w:left w:val="none" w:sz="0" w:space="0" w:color="auto"/>
            <w:bottom w:val="none" w:sz="0" w:space="0" w:color="auto"/>
            <w:right w:val="none" w:sz="0" w:space="0" w:color="auto"/>
          </w:divBdr>
        </w:div>
        <w:div w:id="1114439877">
          <w:marLeft w:val="480"/>
          <w:marRight w:val="0"/>
          <w:marTop w:val="0"/>
          <w:marBottom w:val="0"/>
          <w:divBdr>
            <w:top w:val="none" w:sz="0" w:space="0" w:color="auto"/>
            <w:left w:val="none" w:sz="0" w:space="0" w:color="auto"/>
            <w:bottom w:val="none" w:sz="0" w:space="0" w:color="auto"/>
            <w:right w:val="none" w:sz="0" w:space="0" w:color="auto"/>
          </w:divBdr>
        </w:div>
        <w:div w:id="1146895405">
          <w:marLeft w:val="480"/>
          <w:marRight w:val="0"/>
          <w:marTop w:val="0"/>
          <w:marBottom w:val="0"/>
          <w:divBdr>
            <w:top w:val="none" w:sz="0" w:space="0" w:color="auto"/>
            <w:left w:val="none" w:sz="0" w:space="0" w:color="auto"/>
            <w:bottom w:val="none" w:sz="0" w:space="0" w:color="auto"/>
            <w:right w:val="none" w:sz="0" w:space="0" w:color="auto"/>
          </w:divBdr>
        </w:div>
        <w:div w:id="1164586515">
          <w:marLeft w:val="480"/>
          <w:marRight w:val="0"/>
          <w:marTop w:val="0"/>
          <w:marBottom w:val="0"/>
          <w:divBdr>
            <w:top w:val="none" w:sz="0" w:space="0" w:color="auto"/>
            <w:left w:val="none" w:sz="0" w:space="0" w:color="auto"/>
            <w:bottom w:val="none" w:sz="0" w:space="0" w:color="auto"/>
            <w:right w:val="none" w:sz="0" w:space="0" w:color="auto"/>
          </w:divBdr>
        </w:div>
        <w:div w:id="1183324306">
          <w:marLeft w:val="480"/>
          <w:marRight w:val="0"/>
          <w:marTop w:val="0"/>
          <w:marBottom w:val="0"/>
          <w:divBdr>
            <w:top w:val="none" w:sz="0" w:space="0" w:color="auto"/>
            <w:left w:val="none" w:sz="0" w:space="0" w:color="auto"/>
            <w:bottom w:val="none" w:sz="0" w:space="0" w:color="auto"/>
            <w:right w:val="none" w:sz="0" w:space="0" w:color="auto"/>
          </w:divBdr>
        </w:div>
        <w:div w:id="1199199008">
          <w:marLeft w:val="480"/>
          <w:marRight w:val="0"/>
          <w:marTop w:val="0"/>
          <w:marBottom w:val="0"/>
          <w:divBdr>
            <w:top w:val="none" w:sz="0" w:space="0" w:color="auto"/>
            <w:left w:val="none" w:sz="0" w:space="0" w:color="auto"/>
            <w:bottom w:val="none" w:sz="0" w:space="0" w:color="auto"/>
            <w:right w:val="none" w:sz="0" w:space="0" w:color="auto"/>
          </w:divBdr>
        </w:div>
        <w:div w:id="1215854425">
          <w:marLeft w:val="480"/>
          <w:marRight w:val="0"/>
          <w:marTop w:val="0"/>
          <w:marBottom w:val="0"/>
          <w:divBdr>
            <w:top w:val="none" w:sz="0" w:space="0" w:color="auto"/>
            <w:left w:val="none" w:sz="0" w:space="0" w:color="auto"/>
            <w:bottom w:val="none" w:sz="0" w:space="0" w:color="auto"/>
            <w:right w:val="none" w:sz="0" w:space="0" w:color="auto"/>
          </w:divBdr>
        </w:div>
        <w:div w:id="1290666285">
          <w:marLeft w:val="480"/>
          <w:marRight w:val="0"/>
          <w:marTop w:val="0"/>
          <w:marBottom w:val="0"/>
          <w:divBdr>
            <w:top w:val="none" w:sz="0" w:space="0" w:color="auto"/>
            <w:left w:val="none" w:sz="0" w:space="0" w:color="auto"/>
            <w:bottom w:val="none" w:sz="0" w:space="0" w:color="auto"/>
            <w:right w:val="none" w:sz="0" w:space="0" w:color="auto"/>
          </w:divBdr>
        </w:div>
        <w:div w:id="1299260380">
          <w:marLeft w:val="480"/>
          <w:marRight w:val="0"/>
          <w:marTop w:val="0"/>
          <w:marBottom w:val="0"/>
          <w:divBdr>
            <w:top w:val="none" w:sz="0" w:space="0" w:color="auto"/>
            <w:left w:val="none" w:sz="0" w:space="0" w:color="auto"/>
            <w:bottom w:val="none" w:sz="0" w:space="0" w:color="auto"/>
            <w:right w:val="none" w:sz="0" w:space="0" w:color="auto"/>
          </w:divBdr>
        </w:div>
        <w:div w:id="1325402293">
          <w:marLeft w:val="480"/>
          <w:marRight w:val="0"/>
          <w:marTop w:val="0"/>
          <w:marBottom w:val="0"/>
          <w:divBdr>
            <w:top w:val="none" w:sz="0" w:space="0" w:color="auto"/>
            <w:left w:val="none" w:sz="0" w:space="0" w:color="auto"/>
            <w:bottom w:val="none" w:sz="0" w:space="0" w:color="auto"/>
            <w:right w:val="none" w:sz="0" w:space="0" w:color="auto"/>
          </w:divBdr>
        </w:div>
        <w:div w:id="1351908593">
          <w:marLeft w:val="480"/>
          <w:marRight w:val="0"/>
          <w:marTop w:val="0"/>
          <w:marBottom w:val="0"/>
          <w:divBdr>
            <w:top w:val="none" w:sz="0" w:space="0" w:color="auto"/>
            <w:left w:val="none" w:sz="0" w:space="0" w:color="auto"/>
            <w:bottom w:val="none" w:sz="0" w:space="0" w:color="auto"/>
            <w:right w:val="none" w:sz="0" w:space="0" w:color="auto"/>
          </w:divBdr>
        </w:div>
        <w:div w:id="1361249386">
          <w:marLeft w:val="480"/>
          <w:marRight w:val="0"/>
          <w:marTop w:val="0"/>
          <w:marBottom w:val="0"/>
          <w:divBdr>
            <w:top w:val="none" w:sz="0" w:space="0" w:color="auto"/>
            <w:left w:val="none" w:sz="0" w:space="0" w:color="auto"/>
            <w:bottom w:val="none" w:sz="0" w:space="0" w:color="auto"/>
            <w:right w:val="none" w:sz="0" w:space="0" w:color="auto"/>
          </w:divBdr>
        </w:div>
        <w:div w:id="1364936954">
          <w:marLeft w:val="480"/>
          <w:marRight w:val="0"/>
          <w:marTop w:val="0"/>
          <w:marBottom w:val="0"/>
          <w:divBdr>
            <w:top w:val="none" w:sz="0" w:space="0" w:color="auto"/>
            <w:left w:val="none" w:sz="0" w:space="0" w:color="auto"/>
            <w:bottom w:val="none" w:sz="0" w:space="0" w:color="auto"/>
            <w:right w:val="none" w:sz="0" w:space="0" w:color="auto"/>
          </w:divBdr>
        </w:div>
        <w:div w:id="1368290037">
          <w:marLeft w:val="480"/>
          <w:marRight w:val="0"/>
          <w:marTop w:val="0"/>
          <w:marBottom w:val="0"/>
          <w:divBdr>
            <w:top w:val="none" w:sz="0" w:space="0" w:color="auto"/>
            <w:left w:val="none" w:sz="0" w:space="0" w:color="auto"/>
            <w:bottom w:val="none" w:sz="0" w:space="0" w:color="auto"/>
            <w:right w:val="none" w:sz="0" w:space="0" w:color="auto"/>
          </w:divBdr>
        </w:div>
        <w:div w:id="1463186923">
          <w:marLeft w:val="480"/>
          <w:marRight w:val="0"/>
          <w:marTop w:val="0"/>
          <w:marBottom w:val="0"/>
          <w:divBdr>
            <w:top w:val="none" w:sz="0" w:space="0" w:color="auto"/>
            <w:left w:val="none" w:sz="0" w:space="0" w:color="auto"/>
            <w:bottom w:val="none" w:sz="0" w:space="0" w:color="auto"/>
            <w:right w:val="none" w:sz="0" w:space="0" w:color="auto"/>
          </w:divBdr>
        </w:div>
        <w:div w:id="1480540031">
          <w:marLeft w:val="480"/>
          <w:marRight w:val="0"/>
          <w:marTop w:val="0"/>
          <w:marBottom w:val="0"/>
          <w:divBdr>
            <w:top w:val="none" w:sz="0" w:space="0" w:color="auto"/>
            <w:left w:val="none" w:sz="0" w:space="0" w:color="auto"/>
            <w:bottom w:val="none" w:sz="0" w:space="0" w:color="auto"/>
            <w:right w:val="none" w:sz="0" w:space="0" w:color="auto"/>
          </w:divBdr>
        </w:div>
        <w:div w:id="1496724079">
          <w:marLeft w:val="480"/>
          <w:marRight w:val="0"/>
          <w:marTop w:val="0"/>
          <w:marBottom w:val="0"/>
          <w:divBdr>
            <w:top w:val="none" w:sz="0" w:space="0" w:color="auto"/>
            <w:left w:val="none" w:sz="0" w:space="0" w:color="auto"/>
            <w:bottom w:val="none" w:sz="0" w:space="0" w:color="auto"/>
            <w:right w:val="none" w:sz="0" w:space="0" w:color="auto"/>
          </w:divBdr>
        </w:div>
        <w:div w:id="1611932428">
          <w:marLeft w:val="480"/>
          <w:marRight w:val="0"/>
          <w:marTop w:val="0"/>
          <w:marBottom w:val="0"/>
          <w:divBdr>
            <w:top w:val="none" w:sz="0" w:space="0" w:color="auto"/>
            <w:left w:val="none" w:sz="0" w:space="0" w:color="auto"/>
            <w:bottom w:val="none" w:sz="0" w:space="0" w:color="auto"/>
            <w:right w:val="none" w:sz="0" w:space="0" w:color="auto"/>
          </w:divBdr>
        </w:div>
        <w:div w:id="1646859609">
          <w:marLeft w:val="480"/>
          <w:marRight w:val="0"/>
          <w:marTop w:val="0"/>
          <w:marBottom w:val="0"/>
          <w:divBdr>
            <w:top w:val="none" w:sz="0" w:space="0" w:color="auto"/>
            <w:left w:val="none" w:sz="0" w:space="0" w:color="auto"/>
            <w:bottom w:val="none" w:sz="0" w:space="0" w:color="auto"/>
            <w:right w:val="none" w:sz="0" w:space="0" w:color="auto"/>
          </w:divBdr>
        </w:div>
        <w:div w:id="1676028058">
          <w:marLeft w:val="480"/>
          <w:marRight w:val="0"/>
          <w:marTop w:val="0"/>
          <w:marBottom w:val="0"/>
          <w:divBdr>
            <w:top w:val="none" w:sz="0" w:space="0" w:color="auto"/>
            <w:left w:val="none" w:sz="0" w:space="0" w:color="auto"/>
            <w:bottom w:val="none" w:sz="0" w:space="0" w:color="auto"/>
            <w:right w:val="none" w:sz="0" w:space="0" w:color="auto"/>
          </w:divBdr>
        </w:div>
        <w:div w:id="1752923660">
          <w:marLeft w:val="480"/>
          <w:marRight w:val="0"/>
          <w:marTop w:val="0"/>
          <w:marBottom w:val="0"/>
          <w:divBdr>
            <w:top w:val="none" w:sz="0" w:space="0" w:color="auto"/>
            <w:left w:val="none" w:sz="0" w:space="0" w:color="auto"/>
            <w:bottom w:val="none" w:sz="0" w:space="0" w:color="auto"/>
            <w:right w:val="none" w:sz="0" w:space="0" w:color="auto"/>
          </w:divBdr>
        </w:div>
        <w:div w:id="1804537188">
          <w:marLeft w:val="480"/>
          <w:marRight w:val="0"/>
          <w:marTop w:val="0"/>
          <w:marBottom w:val="0"/>
          <w:divBdr>
            <w:top w:val="none" w:sz="0" w:space="0" w:color="auto"/>
            <w:left w:val="none" w:sz="0" w:space="0" w:color="auto"/>
            <w:bottom w:val="none" w:sz="0" w:space="0" w:color="auto"/>
            <w:right w:val="none" w:sz="0" w:space="0" w:color="auto"/>
          </w:divBdr>
        </w:div>
        <w:div w:id="1804540123">
          <w:marLeft w:val="480"/>
          <w:marRight w:val="0"/>
          <w:marTop w:val="0"/>
          <w:marBottom w:val="0"/>
          <w:divBdr>
            <w:top w:val="none" w:sz="0" w:space="0" w:color="auto"/>
            <w:left w:val="none" w:sz="0" w:space="0" w:color="auto"/>
            <w:bottom w:val="none" w:sz="0" w:space="0" w:color="auto"/>
            <w:right w:val="none" w:sz="0" w:space="0" w:color="auto"/>
          </w:divBdr>
        </w:div>
        <w:div w:id="1877935619">
          <w:marLeft w:val="480"/>
          <w:marRight w:val="0"/>
          <w:marTop w:val="0"/>
          <w:marBottom w:val="0"/>
          <w:divBdr>
            <w:top w:val="none" w:sz="0" w:space="0" w:color="auto"/>
            <w:left w:val="none" w:sz="0" w:space="0" w:color="auto"/>
            <w:bottom w:val="none" w:sz="0" w:space="0" w:color="auto"/>
            <w:right w:val="none" w:sz="0" w:space="0" w:color="auto"/>
          </w:divBdr>
        </w:div>
        <w:div w:id="1970621709">
          <w:marLeft w:val="480"/>
          <w:marRight w:val="0"/>
          <w:marTop w:val="0"/>
          <w:marBottom w:val="0"/>
          <w:divBdr>
            <w:top w:val="none" w:sz="0" w:space="0" w:color="auto"/>
            <w:left w:val="none" w:sz="0" w:space="0" w:color="auto"/>
            <w:bottom w:val="none" w:sz="0" w:space="0" w:color="auto"/>
            <w:right w:val="none" w:sz="0" w:space="0" w:color="auto"/>
          </w:divBdr>
        </w:div>
        <w:div w:id="1974288055">
          <w:marLeft w:val="480"/>
          <w:marRight w:val="0"/>
          <w:marTop w:val="0"/>
          <w:marBottom w:val="0"/>
          <w:divBdr>
            <w:top w:val="none" w:sz="0" w:space="0" w:color="auto"/>
            <w:left w:val="none" w:sz="0" w:space="0" w:color="auto"/>
            <w:bottom w:val="none" w:sz="0" w:space="0" w:color="auto"/>
            <w:right w:val="none" w:sz="0" w:space="0" w:color="auto"/>
          </w:divBdr>
        </w:div>
        <w:div w:id="1982539709">
          <w:marLeft w:val="480"/>
          <w:marRight w:val="0"/>
          <w:marTop w:val="0"/>
          <w:marBottom w:val="0"/>
          <w:divBdr>
            <w:top w:val="none" w:sz="0" w:space="0" w:color="auto"/>
            <w:left w:val="none" w:sz="0" w:space="0" w:color="auto"/>
            <w:bottom w:val="none" w:sz="0" w:space="0" w:color="auto"/>
            <w:right w:val="none" w:sz="0" w:space="0" w:color="auto"/>
          </w:divBdr>
        </w:div>
        <w:div w:id="1986547815">
          <w:marLeft w:val="480"/>
          <w:marRight w:val="0"/>
          <w:marTop w:val="0"/>
          <w:marBottom w:val="0"/>
          <w:divBdr>
            <w:top w:val="none" w:sz="0" w:space="0" w:color="auto"/>
            <w:left w:val="none" w:sz="0" w:space="0" w:color="auto"/>
            <w:bottom w:val="none" w:sz="0" w:space="0" w:color="auto"/>
            <w:right w:val="none" w:sz="0" w:space="0" w:color="auto"/>
          </w:divBdr>
        </w:div>
        <w:div w:id="1992564937">
          <w:marLeft w:val="480"/>
          <w:marRight w:val="0"/>
          <w:marTop w:val="0"/>
          <w:marBottom w:val="0"/>
          <w:divBdr>
            <w:top w:val="none" w:sz="0" w:space="0" w:color="auto"/>
            <w:left w:val="none" w:sz="0" w:space="0" w:color="auto"/>
            <w:bottom w:val="none" w:sz="0" w:space="0" w:color="auto"/>
            <w:right w:val="none" w:sz="0" w:space="0" w:color="auto"/>
          </w:divBdr>
        </w:div>
        <w:div w:id="2056732194">
          <w:marLeft w:val="480"/>
          <w:marRight w:val="0"/>
          <w:marTop w:val="0"/>
          <w:marBottom w:val="0"/>
          <w:divBdr>
            <w:top w:val="none" w:sz="0" w:space="0" w:color="auto"/>
            <w:left w:val="none" w:sz="0" w:space="0" w:color="auto"/>
            <w:bottom w:val="none" w:sz="0" w:space="0" w:color="auto"/>
            <w:right w:val="none" w:sz="0" w:space="0" w:color="auto"/>
          </w:divBdr>
        </w:div>
        <w:div w:id="2113669724">
          <w:marLeft w:val="480"/>
          <w:marRight w:val="0"/>
          <w:marTop w:val="0"/>
          <w:marBottom w:val="0"/>
          <w:divBdr>
            <w:top w:val="none" w:sz="0" w:space="0" w:color="auto"/>
            <w:left w:val="none" w:sz="0" w:space="0" w:color="auto"/>
            <w:bottom w:val="none" w:sz="0" w:space="0" w:color="auto"/>
            <w:right w:val="none" w:sz="0" w:space="0" w:color="auto"/>
          </w:divBdr>
        </w:div>
      </w:divsChild>
    </w:div>
    <w:div w:id="178080621">
      <w:bodyDiv w:val="1"/>
      <w:marLeft w:val="0"/>
      <w:marRight w:val="0"/>
      <w:marTop w:val="0"/>
      <w:marBottom w:val="0"/>
      <w:divBdr>
        <w:top w:val="none" w:sz="0" w:space="0" w:color="auto"/>
        <w:left w:val="none" w:sz="0" w:space="0" w:color="auto"/>
        <w:bottom w:val="none" w:sz="0" w:space="0" w:color="auto"/>
        <w:right w:val="none" w:sz="0" w:space="0" w:color="auto"/>
      </w:divBdr>
      <w:divsChild>
        <w:div w:id="25177999">
          <w:marLeft w:val="480"/>
          <w:marRight w:val="0"/>
          <w:marTop w:val="0"/>
          <w:marBottom w:val="0"/>
          <w:divBdr>
            <w:top w:val="none" w:sz="0" w:space="0" w:color="auto"/>
            <w:left w:val="none" w:sz="0" w:space="0" w:color="auto"/>
            <w:bottom w:val="none" w:sz="0" w:space="0" w:color="auto"/>
            <w:right w:val="none" w:sz="0" w:space="0" w:color="auto"/>
          </w:divBdr>
        </w:div>
        <w:div w:id="34694947">
          <w:marLeft w:val="480"/>
          <w:marRight w:val="0"/>
          <w:marTop w:val="0"/>
          <w:marBottom w:val="0"/>
          <w:divBdr>
            <w:top w:val="none" w:sz="0" w:space="0" w:color="auto"/>
            <w:left w:val="none" w:sz="0" w:space="0" w:color="auto"/>
            <w:bottom w:val="none" w:sz="0" w:space="0" w:color="auto"/>
            <w:right w:val="none" w:sz="0" w:space="0" w:color="auto"/>
          </w:divBdr>
        </w:div>
        <w:div w:id="51857115">
          <w:marLeft w:val="480"/>
          <w:marRight w:val="0"/>
          <w:marTop w:val="0"/>
          <w:marBottom w:val="0"/>
          <w:divBdr>
            <w:top w:val="none" w:sz="0" w:space="0" w:color="auto"/>
            <w:left w:val="none" w:sz="0" w:space="0" w:color="auto"/>
            <w:bottom w:val="none" w:sz="0" w:space="0" w:color="auto"/>
            <w:right w:val="none" w:sz="0" w:space="0" w:color="auto"/>
          </w:divBdr>
        </w:div>
        <w:div w:id="89471344">
          <w:marLeft w:val="480"/>
          <w:marRight w:val="0"/>
          <w:marTop w:val="0"/>
          <w:marBottom w:val="0"/>
          <w:divBdr>
            <w:top w:val="none" w:sz="0" w:space="0" w:color="auto"/>
            <w:left w:val="none" w:sz="0" w:space="0" w:color="auto"/>
            <w:bottom w:val="none" w:sz="0" w:space="0" w:color="auto"/>
            <w:right w:val="none" w:sz="0" w:space="0" w:color="auto"/>
          </w:divBdr>
        </w:div>
        <w:div w:id="106122906">
          <w:marLeft w:val="480"/>
          <w:marRight w:val="0"/>
          <w:marTop w:val="0"/>
          <w:marBottom w:val="0"/>
          <w:divBdr>
            <w:top w:val="none" w:sz="0" w:space="0" w:color="auto"/>
            <w:left w:val="none" w:sz="0" w:space="0" w:color="auto"/>
            <w:bottom w:val="none" w:sz="0" w:space="0" w:color="auto"/>
            <w:right w:val="none" w:sz="0" w:space="0" w:color="auto"/>
          </w:divBdr>
        </w:div>
        <w:div w:id="126969171">
          <w:marLeft w:val="480"/>
          <w:marRight w:val="0"/>
          <w:marTop w:val="0"/>
          <w:marBottom w:val="0"/>
          <w:divBdr>
            <w:top w:val="none" w:sz="0" w:space="0" w:color="auto"/>
            <w:left w:val="none" w:sz="0" w:space="0" w:color="auto"/>
            <w:bottom w:val="none" w:sz="0" w:space="0" w:color="auto"/>
            <w:right w:val="none" w:sz="0" w:space="0" w:color="auto"/>
          </w:divBdr>
        </w:div>
        <w:div w:id="171919647">
          <w:marLeft w:val="480"/>
          <w:marRight w:val="0"/>
          <w:marTop w:val="0"/>
          <w:marBottom w:val="0"/>
          <w:divBdr>
            <w:top w:val="none" w:sz="0" w:space="0" w:color="auto"/>
            <w:left w:val="none" w:sz="0" w:space="0" w:color="auto"/>
            <w:bottom w:val="none" w:sz="0" w:space="0" w:color="auto"/>
            <w:right w:val="none" w:sz="0" w:space="0" w:color="auto"/>
          </w:divBdr>
        </w:div>
        <w:div w:id="184294811">
          <w:marLeft w:val="480"/>
          <w:marRight w:val="0"/>
          <w:marTop w:val="0"/>
          <w:marBottom w:val="0"/>
          <w:divBdr>
            <w:top w:val="none" w:sz="0" w:space="0" w:color="auto"/>
            <w:left w:val="none" w:sz="0" w:space="0" w:color="auto"/>
            <w:bottom w:val="none" w:sz="0" w:space="0" w:color="auto"/>
            <w:right w:val="none" w:sz="0" w:space="0" w:color="auto"/>
          </w:divBdr>
        </w:div>
        <w:div w:id="203758982">
          <w:marLeft w:val="480"/>
          <w:marRight w:val="0"/>
          <w:marTop w:val="0"/>
          <w:marBottom w:val="0"/>
          <w:divBdr>
            <w:top w:val="none" w:sz="0" w:space="0" w:color="auto"/>
            <w:left w:val="none" w:sz="0" w:space="0" w:color="auto"/>
            <w:bottom w:val="none" w:sz="0" w:space="0" w:color="auto"/>
            <w:right w:val="none" w:sz="0" w:space="0" w:color="auto"/>
          </w:divBdr>
        </w:div>
        <w:div w:id="266087960">
          <w:marLeft w:val="480"/>
          <w:marRight w:val="0"/>
          <w:marTop w:val="0"/>
          <w:marBottom w:val="0"/>
          <w:divBdr>
            <w:top w:val="none" w:sz="0" w:space="0" w:color="auto"/>
            <w:left w:val="none" w:sz="0" w:space="0" w:color="auto"/>
            <w:bottom w:val="none" w:sz="0" w:space="0" w:color="auto"/>
            <w:right w:val="none" w:sz="0" w:space="0" w:color="auto"/>
          </w:divBdr>
        </w:div>
        <w:div w:id="359748524">
          <w:marLeft w:val="480"/>
          <w:marRight w:val="0"/>
          <w:marTop w:val="0"/>
          <w:marBottom w:val="0"/>
          <w:divBdr>
            <w:top w:val="none" w:sz="0" w:space="0" w:color="auto"/>
            <w:left w:val="none" w:sz="0" w:space="0" w:color="auto"/>
            <w:bottom w:val="none" w:sz="0" w:space="0" w:color="auto"/>
            <w:right w:val="none" w:sz="0" w:space="0" w:color="auto"/>
          </w:divBdr>
        </w:div>
        <w:div w:id="370423912">
          <w:marLeft w:val="480"/>
          <w:marRight w:val="0"/>
          <w:marTop w:val="0"/>
          <w:marBottom w:val="0"/>
          <w:divBdr>
            <w:top w:val="none" w:sz="0" w:space="0" w:color="auto"/>
            <w:left w:val="none" w:sz="0" w:space="0" w:color="auto"/>
            <w:bottom w:val="none" w:sz="0" w:space="0" w:color="auto"/>
            <w:right w:val="none" w:sz="0" w:space="0" w:color="auto"/>
          </w:divBdr>
        </w:div>
        <w:div w:id="373891307">
          <w:marLeft w:val="480"/>
          <w:marRight w:val="0"/>
          <w:marTop w:val="0"/>
          <w:marBottom w:val="0"/>
          <w:divBdr>
            <w:top w:val="none" w:sz="0" w:space="0" w:color="auto"/>
            <w:left w:val="none" w:sz="0" w:space="0" w:color="auto"/>
            <w:bottom w:val="none" w:sz="0" w:space="0" w:color="auto"/>
            <w:right w:val="none" w:sz="0" w:space="0" w:color="auto"/>
          </w:divBdr>
        </w:div>
        <w:div w:id="376781991">
          <w:marLeft w:val="480"/>
          <w:marRight w:val="0"/>
          <w:marTop w:val="0"/>
          <w:marBottom w:val="0"/>
          <w:divBdr>
            <w:top w:val="none" w:sz="0" w:space="0" w:color="auto"/>
            <w:left w:val="none" w:sz="0" w:space="0" w:color="auto"/>
            <w:bottom w:val="none" w:sz="0" w:space="0" w:color="auto"/>
            <w:right w:val="none" w:sz="0" w:space="0" w:color="auto"/>
          </w:divBdr>
        </w:div>
        <w:div w:id="380137721">
          <w:marLeft w:val="480"/>
          <w:marRight w:val="0"/>
          <w:marTop w:val="0"/>
          <w:marBottom w:val="0"/>
          <w:divBdr>
            <w:top w:val="none" w:sz="0" w:space="0" w:color="auto"/>
            <w:left w:val="none" w:sz="0" w:space="0" w:color="auto"/>
            <w:bottom w:val="none" w:sz="0" w:space="0" w:color="auto"/>
            <w:right w:val="none" w:sz="0" w:space="0" w:color="auto"/>
          </w:divBdr>
        </w:div>
        <w:div w:id="474181340">
          <w:marLeft w:val="480"/>
          <w:marRight w:val="0"/>
          <w:marTop w:val="0"/>
          <w:marBottom w:val="0"/>
          <w:divBdr>
            <w:top w:val="none" w:sz="0" w:space="0" w:color="auto"/>
            <w:left w:val="none" w:sz="0" w:space="0" w:color="auto"/>
            <w:bottom w:val="none" w:sz="0" w:space="0" w:color="auto"/>
            <w:right w:val="none" w:sz="0" w:space="0" w:color="auto"/>
          </w:divBdr>
        </w:div>
        <w:div w:id="481044161">
          <w:marLeft w:val="480"/>
          <w:marRight w:val="0"/>
          <w:marTop w:val="0"/>
          <w:marBottom w:val="0"/>
          <w:divBdr>
            <w:top w:val="none" w:sz="0" w:space="0" w:color="auto"/>
            <w:left w:val="none" w:sz="0" w:space="0" w:color="auto"/>
            <w:bottom w:val="none" w:sz="0" w:space="0" w:color="auto"/>
            <w:right w:val="none" w:sz="0" w:space="0" w:color="auto"/>
          </w:divBdr>
        </w:div>
        <w:div w:id="494220652">
          <w:marLeft w:val="480"/>
          <w:marRight w:val="0"/>
          <w:marTop w:val="0"/>
          <w:marBottom w:val="0"/>
          <w:divBdr>
            <w:top w:val="none" w:sz="0" w:space="0" w:color="auto"/>
            <w:left w:val="none" w:sz="0" w:space="0" w:color="auto"/>
            <w:bottom w:val="none" w:sz="0" w:space="0" w:color="auto"/>
            <w:right w:val="none" w:sz="0" w:space="0" w:color="auto"/>
          </w:divBdr>
        </w:div>
        <w:div w:id="506479252">
          <w:marLeft w:val="480"/>
          <w:marRight w:val="0"/>
          <w:marTop w:val="0"/>
          <w:marBottom w:val="0"/>
          <w:divBdr>
            <w:top w:val="none" w:sz="0" w:space="0" w:color="auto"/>
            <w:left w:val="none" w:sz="0" w:space="0" w:color="auto"/>
            <w:bottom w:val="none" w:sz="0" w:space="0" w:color="auto"/>
            <w:right w:val="none" w:sz="0" w:space="0" w:color="auto"/>
          </w:divBdr>
        </w:div>
        <w:div w:id="563757789">
          <w:marLeft w:val="480"/>
          <w:marRight w:val="0"/>
          <w:marTop w:val="0"/>
          <w:marBottom w:val="0"/>
          <w:divBdr>
            <w:top w:val="none" w:sz="0" w:space="0" w:color="auto"/>
            <w:left w:val="none" w:sz="0" w:space="0" w:color="auto"/>
            <w:bottom w:val="none" w:sz="0" w:space="0" w:color="auto"/>
            <w:right w:val="none" w:sz="0" w:space="0" w:color="auto"/>
          </w:divBdr>
        </w:div>
        <w:div w:id="710039203">
          <w:marLeft w:val="480"/>
          <w:marRight w:val="0"/>
          <w:marTop w:val="0"/>
          <w:marBottom w:val="0"/>
          <w:divBdr>
            <w:top w:val="none" w:sz="0" w:space="0" w:color="auto"/>
            <w:left w:val="none" w:sz="0" w:space="0" w:color="auto"/>
            <w:bottom w:val="none" w:sz="0" w:space="0" w:color="auto"/>
            <w:right w:val="none" w:sz="0" w:space="0" w:color="auto"/>
          </w:divBdr>
        </w:div>
        <w:div w:id="715012902">
          <w:marLeft w:val="480"/>
          <w:marRight w:val="0"/>
          <w:marTop w:val="0"/>
          <w:marBottom w:val="0"/>
          <w:divBdr>
            <w:top w:val="none" w:sz="0" w:space="0" w:color="auto"/>
            <w:left w:val="none" w:sz="0" w:space="0" w:color="auto"/>
            <w:bottom w:val="none" w:sz="0" w:space="0" w:color="auto"/>
            <w:right w:val="none" w:sz="0" w:space="0" w:color="auto"/>
          </w:divBdr>
        </w:div>
        <w:div w:id="724840481">
          <w:marLeft w:val="480"/>
          <w:marRight w:val="0"/>
          <w:marTop w:val="0"/>
          <w:marBottom w:val="0"/>
          <w:divBdr>
            <w:top w:val="none" w:sz="0" w:space="0" w:color="auto"/>
            <w:left w:val="none" w:sz="0" w:space="0" w:color="auto"/>
            <w:bottom w:val="none" w:sz="0" w:space="0" w:color="auto"/>
            <w:right w:val="none" w:sz="0" w:space="0" w:color="auto"/>
          </w:divBdr>
        </w:div>
        <w:div w:id="738476637">
          <w:marLeft w:val="480"/>
          <w:marRight w:val="0"/>
          <w:marTop w:val="0"/>
          <w:marBottom w:val="0"/>
          <w:divBdr>
            <w:top w:val="none" w:sz="0" w:space="0" w:color="auto"/>
            <w:left w:val="none" w:sz="0" w:space="0" w:color="auto"/>
            <w:bottom w:val="none" w:sz="0" w:space="0" w:color="auto"/>
            <w:right w:val="none" w:sz="0" w:space="0" w:color="auto"/>
          </w:divBdr>
        </w:div>
        <w:div w:id="742800621">
          <w:marLeft w:val="480"/>
          <w:marRight w:val="0"/>
          <w:marTop w:val="0"/>
          <w:marBottom w:val="0"/>
          <w:divBdr>
            <w:top w:val="none" w:sz="0" w:space="0" w:color="auto"/>
            <w:left w:val="none" w:sz="0" w:space="0" w:color="auto"/>
            <w:bottom w:val="none" w:sz="0" w:space="0" w:color="auto"/>
            <w:right w:val="none" w:sz="0" w:space="0" w:color="auto"/>
          </w:divBdr>
        </w:div>
        <w:div w:id="786776420">
          <w:marLeft w:val="480"/>
          <w:marRight w:val="0"/>
          <w:marTop w:val="0"/>
          <w:marBottom w:val="0"/>
          <w:divBdr>
            <w:top w:val="none" w:sz="0" w:space="0" w:color="auto"/>
            <w:left w:val="none" w:sz="0" w:space="0" w:color="auto"/>
            <w:bottom w:val="none" w:sz="0" w:space="0" w:color="auto"/>
            <w:right w:val="none" w:sz="0" w:space="0" w:color="auto"/>
          </w:divBdr>
        </w:div>
        <w:div w:id="790052531">
          <w:marLeft w:val="480"/>
          <w:marRight w:val="0"/>
          <w:marTop w:val="0"/>
          <w:marBottom w:val="0"/>
          <w:divBdr>
            <w:top w:val="none" w:sz="0" w:space="0" w:color="auto"/>
            <w:left w:val="none" w:sz="0" w:space="0" w:color="auto"/>
            <w:bottom w:val="none" w:sz="0" w:space="0" w:color="auto"/>
            <w:right w:val="none" w:sz="0" w:space="0" w:color="auto"/>
          </w:divBdr>
        </w:div>
        <w:div w:id="832910045">
          <w:marLeft w:val="480"/>
          <w:marRight w:val="0"/>
          <w:marTop w:val="0"/>
          <w:marBottom w:val="0"/>
          <w:divBdr>
            <w:top w:val="none" w:sz="0" w:space="0" w:color="auto"/>
            <w:left w:val="none" w:sz="0" w:space="0" w:color="auto"/>
            <w:bottom w:val="none" w:sz="0" w:space="0" w:color="auto"/>
            <w:right w:val="none" w:sz="0" w:space="0" w:color="auto"/>
          </w:divBdr>
        </w:div>
        <w:div w:id="855536753">
          <w:marLeft w:val="480"/>
          <w:marRight w:val="0"/>
          <w:marTop w:val="0"/>
          <w:marBottom w:val="0"/>
          <w:divBdr>
            <w:top w:val="none" w:sz="0" w:space="0" w:color="auto"/>
            <w:left w:val="none" w:sz="0" w:space="0" w:color="auto"/>
            <w:bottom w:val="none" w:sz="0" w:space="0" w:color="auto"/>
            <w:right w:val="none" w:sz="0" w:space="0" w:color="auto"/>
          </w:divBdr>
        </w:div>
        <w:div w:id="860122883">
          <w:marLeft w:val="480"/>
          <w:marRight w:val="0"/>
          <w:marTop w:val="0"/>
          <w:marBottom w:val="0"/>
          <w:divBdr>
            <w:top w:val="none" w:sz="0" w:space="0" w:color="auto"/>
            <w:left w:val="none" w:sz="0" w:space="0" w:color="auto"/>
            <w:bottom w:val="none" w:sz="0" w:space="0" w:color="auto"/>
            <w:right w:val="none" w:sz="0" w:space="0" w:color="auto"/>
          </w:divBdr>
        </w:div>
        <w:div w:id="930351464">
          <w:marLeft w:val="480"/>
          <w:marRight w:val="0"/>
          <w:marTop w:val="0"/>
          <w:marBottom w:val="0"/>
          <w:divBdr>
            <w:top w:val="none" w:sz="0" w:space="0" w:color="auto"/>
            <w:left w:val="none" w:sz="0" w:space="0" w:color="auto"/>
            <w:bottom w:val="none" w:sz="0" w:space="0" w:color="auto"/>
            <w:right w:val="none" w:sz="0" w:space="0" w:color="auto"/>
          </w:divBdr>
        </w:div>
        <w:div w:id="996419790">
          <w:marLeft w:val="480"/>
          <w:marRight w:val="0"/>
          <w:marTop w:val="0"/>
          <w:marBottom w:val="0"/>
          <w:divBdr>
            <w:top w:val="none" w:sz="0" w:space="0" w:color="auto"/>
            <w:left w:val="none" w:sz="0" w:space="0" w:color="auto"/>
            <w:bottom w:val="none" w:sz="0" w:space="0" w:color="auto"/>
            <w:right w:val="none" w:sz="0" w:space="0" w:color="auto"/>
          </w:divBdr>
        </w:div>
        <w:div w:id="1021784269">
          <w:marLeft w:val="480"/>
          <w:marRight w:val="0"/>
          <w:marTop w:val="0"/>
          <w:marBottom w:val="0"/>
          <w:divBdr>
            <w:top w:val="none" w:sz="0" w:space="0" w:color="auto"/>
            <w:left w:val="none" w:sz="0" w:space="0" w:color="auto"/>
            <w:bottom w:val="none" w:sz="0" w:space="0" w:color="auto"/>
            <w:right w:val="none" w:sz="0" w:space="0" w:color="auto"/>
          </w:divBdr>
        </w:div>
        <w:div w:id="1025063600">
          <w:marLeft w:val="480"/>
          <w:marRight w:val="0"/>
          <w:marTop w:val="0"/>
          <w:marBottom w:val="0"/>
          <w:divBdr>
            <w:top w:val="none" w:sz="0" w:space="0" w:color="auto"/>
            <w:left w:val="none" w:sz="0" w:space="0" w:color="auto"/>
            <w:bottom w:val="none" w:sz="0" w:space="0" w:color="auto"/>
            <w:right w:val="none" w:sz="0" w:space="0" w:color="auto"/>
          </w:divBdr>
        </w:div>
        <w:div w:id="1053579826">
          <w:marLeft w:val="480"/>
          <w:marRight w:val="0"/>
          <w:marTop w:val="0"/>
          <w:marBottom w:val="0"/>
          <w:divBdr>
            <w:top w:val="none" w:sz="0" w:space="0" w:color="auto"/>
            <w:left w:val="none" w:sz="0" w:space="0" w:color="auto"/>
            <w:bottom w:val="none" w:sz="0" w:space="0" w:color="auto"/>
            <w:right w:val="none" w:sz="0" w:space="0" w:color="auto"/>
          </w:divBdr>
        </w:div>
        <w:div w:id="1094328668">
          <w:marLeft w:val="480"/>
          <w:marRight w:val="0"/>
          <w:marTop w:val="0"/>
          <w:marBottom w:val="0"/>
          <w:divBdr>
            <w:top w:val="none" w:sz="0" w:space="0" w:color="auto"/>
            <w:left w:val="none" w:sz="0" w:space="0" w:color="auto"/>
            <w:bottom w:val="none" w:sz="0" w:space="0" w:color="auto"/>
            <w:right w:val="none" w:sz="0" w:space="0" w:color="auto"/>
          </w:divBdr>
        </w:div>
        <w:div w:id="1099761544">
          <w:marLeft w:val="480"/>
          <w:marRight w:val="0"/>
          <w:marTop w:val="0"/>
          <w:marBottom w:val="0"/>
          <w:divBdr>
            <w:top w:val="none" w:sz="0" w:space="0" w:color="auto"/>
            <w:left w:val="none" w:sz="0" w:space="0" w:color="auto"/>
            <w:bottom w:val="none" w:sz="0" w:space="0" w:color="auto"/>
            <w:right w:val="none" w:sz="0" w:space="0" w:color="auto"/>
          </w:divBdr>
        </w:div>
        <w:div w:id="1135485300">
          <w:marLeft w:val="480"/>
          <w:marRight w:val="0"/>
          <w:marTop w:val="0"/>
          <w:marBottom w:val="0"/>
          <w:divBdr>
            <w:top w:val="none" w:sz="0" w:space="0" w:color="auto"/>
            <w:left w:val="none" w:sz="0" w:space="0" w:color="auto"/>
            <w:bottom w:val="none" w:sz="0" w:space="0" w:color="auto"/>
            <w:right w:val="none" w:sz="0" w:space="0" w:color="auto"/>
          </w:divBdr>
        </w:div>
        <w:div w:id="1136292693">
          <w:marLeft w:val="480"/>
          <w:marRight w:val="0"/>
          <w:marTop w:val="0"/>
          <w:marBottom w:val="0"/>
          <w:divBdr>
            <w:top w:val="none" w:sz="0" w:space="0" w:color="auto"/>
            <w:left w:val="none" w:sz="0" w:space="0" w:color="auto"/>
            <w:bottom w:val="none" w:sz="0" w:space="0" w:color="auto"/>
            <w:right w:val="none" w:sz="0" w:space="0" w:color="auto"/>
          </w:divBdr>
        </w:div>
        <w:div w:id="1211184866">
          <w:marLeft w:val="480"/>
          <w:marRight w:val="0"/>
          <w:marTop w:val="0"/>
          <w:marBottom w:val="0"/>
          <w:divBdr>
            <w:top w:val="none" w:sz="0" w:space="0" w:color="auto"/>
            <w:left w:val="none" w:sz="0" w:space="0" w:color="auto"/>
            <w:bottom w:val="none" w:sz="0" w:space="0" w:color="auto"/>
            <w:right w:val="none" w:sz="0" w:space="0" w:color="auto"/>
          </w:divBdr>
        </w:div>
        <w:div w:id="1218859615">
          <w:marLeft w:val="480"/>
          <w:marRight w:val="0"/>
          <w:marTop w:val="0"/>
          <w:marBottom w:val="0"/>
          <w:divBdr>
            <w:top w:val="none" w:sz="0" w:space="0" w:color="auto"/>
            <w:left w:val="none" w:sz="0" w:space="0" w:color="auto"/>
            <w:bottom w:val="none" w:sz="0" w:space="0" w:color="auto"/>
            <w:right w:val="none" w:sz="0" w:space="0" w:color="auto"/>
          </w:divBdr>
        </w:div>
        <w:div w:id="1225525265">
          <w:marLeft w:val="480"/>
          <w:marRight w:val="0"/>
          <w:marTop w:val="0"/>
          <w:marBottom w:val="0"/>
          <w:divBdr>
            <w:top w:val="none" w:sz="0" w:space="0" w:color="auto"/>
            <w:left w:val="none" w:sz="0" w:space="0" w:color="auto"/>
            <w:bottom w:val="none" w:sz="0" w:space="0" w:color="auto"/>
            <w:right w:val="none" w:sz="0" w:space="0" w:color="auto"/>
          </w:divBdr>
        </w:div>
        <w:div w:id="1254126618">
          <w:marLeft w:val="480"/>
          <w:marRight w:val="0"/>
          <w:marTop w:val="0"/>
          <w:marBottom w:val="0"/>
          <w:divBdr>
            <w:top w:val="none" w:sz="0" w:space="0" w:color="auto"/>
            <w:left w:val="none" w:sz="0" w:space="0" w:color="auto"/>
            <w:bottom w:val="none" w:sz="0" w:space="0" w:color="auto"/>
            <w:right w:val="none" w:sz="0" w:space="0" w:color="auto"/>
          </w:divBdr>
        </w:div>
        <w:div w:id="1259406012">
          <w:marLeft w:val="480"/>
          <w:marRight w:val="0"/>
          <w:marTop w:val="0"/>
          <w:marBottom w:val="0"/>
          <w:divBdr>
            <w:top w:val="none" w:sz="0" w:space="0" w:color="auto"/>
            <w:left w:val="none" w:sz="0" w:space="0" w:color="auto"/>
            <w:bottom w:val="none" w:sz="0" w:space="0" w:color="auto"/>
            <w:right w:val="none" w:sz="0" w:space="0" w:color="auto"/>
          </w:divBdr>
        </w:div>
        <w:div w:id="1300300868">
          <w:marLeft w:val="480"/>
          <w:marRight w:val="0"/>
          <w:marTop w:val="0"/>
          <w:marBottom w:val="0"/>
          <w:divBdr>
            <w:top w:val="none" w:sz="0" w:space="0" w:color="auto"/>
            <w:left w:val="none" w:sz="0" w:space="0" w:color="auto"/>
            <w:bottom w:val="none" w:sz="0" w:space="0" w:color="auto"/>
            <w:right w:val="none" w:sz="0" w:space="0" w:color="auto"/>
          </w:divBdr>
        </w:div>
        <w:div w:id="1410155861">
          <w:marLeft w:val="480"/>
          <w:marRight w:val="0"/>
          <w:marTop w:val="0"/>
          <w:marBottom w:val="0"/>
          <w:divBdr>
            <w:top w:val="none" w:sz="0" w:space="0" w:color="auto"/>
            <w:left w:val="none" w:sz="0" w:space="0" w:color="auto"/>
            <w:bottom w:val="none" w:sz="0" w:space="0" w:color="auto"/>
            <w:right w:val="none" w:sz="0" w:space="0" w:color="auto"/>
          </w:divBdr>
        </w:div>
        <w:div w:id="1423335330">
          <w:marLeft w:val="480"/>
          <w:marRight w:val="0"/>
          <w:marTop w:val="0"/>
          <w:marBottom w:val="0"/>
          <w:divBdr>
            <w:top w:val="none" w:sz="0" w:space="0" w:color="auto"/>
            <w:left w:val="none" w:sz="0" w:space="0" w:color="auto"/>
            <w:bottom w:val="none" w:sz="0" w:space="0" w:color="auto"/>
            <w:right w:val="none" w:sz="0" w:space="0" w:color="auto"/>
          </w:divBdr>
        </w:div>
        <w:div w:id="1438021598">
          <w:marLeft w:val="480"/>
          <w:marRight w:val="0"/>
          <w:marTop w:val="0"/>
          <w:marBottom w:val="0"/>
          <w:divBdr>
            <w:top w:val="none" w:sz="0" w:space="0" w:color="auto"/>
            <w:left w:val="none" w:sz="0" w:space="0" w:color="auto"/>
            <w:bottom w:val="none" w:sz="0" w:space="0" w:color="auto"/>
            <w:right w:val="none" w:sz="0" w:space="0" w:color="auto"/>
          </w:divBdr>
        </w:div>
        <w:div w:id="1459182987">
          <w:marLeft w:val="480"/>
          <w:marRight w:val="0"/>
          <w:marTop w:val="0"/>
          <w:marBottom w:val="0"/>
          <w:divBdr>
            <w:top w:val="none" w:sz="0" w:space="0" w:color="auto"/>
            <w:left w:val="none" w:sz="0" w:space="0" w:color="auto"/>
            <w:bottom w:val="none" w:sz="0" w:space="0" w:color="auto"/>
            <w:right w:val="none" w:sz="0" w:space="0" w:color="auto"/>
          </w:divBdr>
        </w:div>
        <w:div w:id="1459295699">
          <w:marLeft w:val="480"/>
          <w:marRight w:val="0"/>
          <w:marTop w:val="0"/>
          <w:marBottom w:val="0"/>
          <w:divBdr>
            <w:top w:val="none" w:sz="0" w:space="0" w:color="auto"/>
            <w:left w:val="none" w:sz="0" w:space="0" w:color="auto"/>
            <w:bottom w:val="none" w:sz="0" w:space="0" w:color="auto"/>
            <w:right w:val="none" w:sz="0" w:space="0" w:color="auto"/>
          </w:divBdr>
        </w:div>
        <w:div w:id="1466198890">
          <w:marLeft w:val="480"/>
          <w:marRight w:val="0"/>
          <w:marTop w:val="0"/>
          <w:marBottom w:val="0"/>
          <w:divBdr>
            <w:top w:val="none" w:sz="0" w:space="0" w:color="auto"/>
            <w:left w:val="none" w:sz="0" w:space="0" w:color="auto"/>
            <w:bottom w:val="none" w:sz="0" w:space="0" w:color="auto"/>
            <w:right w:val="none" w:sz="0" w:space="0" w:color="auto"/>
          </w:divBdr>
        </w:div>
        <w:div w:id="1495877109">
          <w:marLeft w:val="480"/>
          <w:marRight w:val="0"/>
          <w:marTop w:val="0"/>
          <w:marBottom w:val="0"/>
          <w:divBdr>
            <w:top w:val="none" w:sz="0" w:space="0" w:color="auto"/>
            <w:left w:val="none" w:sz="0" w:space="0" w:color="auto"/>
            <w:bottom w:val="none" w:sz="0" w:space="0" w:color="auto"/>
            <w:right w:val="none" w:sz="0" w:space="0" w:color="auto"/>
          </w:divBdr>
        </w:div>
        <w:div w:id="1520238739">
          <w:marLeft w:val="480"/>
          <w:marRight w:val="0"/>
          <w:marTop w:val="0"/>
          <w:marBottom w:val="0"/>
          <w:divBdr>
            <w:top w:val="none" w:sz="0" w:space="0" w:color="auto"/>
            <w:left w:val="none" w:sz="0" w:space="0" w:color="auto"/>
            <w:bottom w:val="none" w:sz="0" w:space="0" w:color="auto"/>
            <w:right w:val="none" w:sz="0" w:space="0" w:color="auto"/>
          </w:divBdr>
        </w:div>
        <w:div w:id="1536188567">
          <w:marLeft w:val="480"/>
          <w:marRight w:val="0"/>
          <w:marTop w:val="0"/>
          <w:marBottom w:val="0"/>
          <w:divBdr>
            <w:top w:val="none" w:sz="0" w:space="0" w:color="auto"/>
            <w:left w:val="none" w:sz="0" w:space="0" w:color="auto"/>
            <w:bottom w:val="none" w:sz="0" w:space="0" w:color="auto"/>
            <w:right w:val="none" w:sz="0" w:space="0" w:color="auto"/>
          </w:divBdr>
        </w:div>
        <w:div w:id="1537888764">
          <w:marLeft w:val="480"/>
          <w:marRight w:val="0"/>
          <w:marTop w:val="0"/>
          <w:marBottom w:val="0"/>
          <w:divBdr>
            <w:top w:val="none" w:sz="0" w:space="0" w:color="auto"/>
            <w:left w:val="none" w:sz="0" w:space="0" w:color="auto"/>
            <w:bottom w:val="none" w:sz="0" w:space="0" w:color="auto"/>
            <w:right w:val="none" w:sz="0" w:space="0" w:color="auto"/>
          </w:divBdr>
        </w:div>
        <w:div w:id="1545873918">
          <w:marLeft w:val="480"/>
          <w:marRight w:val="0"/>
          <w:marTop w:val="0"/>
          <w:marBottom w:val="0"/>
          <w:divBdr>
            <w:top w:val="none" w:sz="0" w:space="0" w:color="auto"/>
            <w:left w:val="none" w:sz="0" w:space="0" w:color="auto"/>
            <w:bottom w:val="none" w:sz="0" w:space="0" w:color="auto"/>
            <w:right w:val="none" w:sz="0" w:space="0" w:color="auto"/>
          </w:divBdr>
        </w:div>
        <w:div w:id="1546677589">
          <w:marLeft w:val="480"/>
          <w:marRight w:val="0"/>
          <w:marTop w:val="0"/>
          <w:marBottom w:val="0"/>
          <w:divBdr>
            <w:top w:val="none" w:sz="0" w:space="0" w:color="auto"/>
            <w:left w:val="none" w:sz="0" w:space="0" w:color="auto"/>
            <w:bottom w:val="none" w:sz="0" w:space="0" w:color="auto"/>
            <w:right w:val="none" w:sz="0" w:space="0" w:color="auto"/>
          </w:divBdr>
        </w:div>
        <w:div w:id="1578130965">
          <w:marLeft w:val="480"/>
          <w:marRight w:val="0"/>
          <w:marTop w:val="0"/>
          <w:marBottom w:val="0"/>
          <w:divBdr>
            <w:top w:val="none" w:sz="0" w:space="0" w:color="auto"/>
            <w:left w:val="none" w:sz="0" w:space="0" w:color="auto"/>
            <w:bottom w:val="none" w:sz="0" w:space="0" w:color="auto"/>
            <w:right w:val="none" w:sz="0" w:space="0" w:color="auto"/>
          </w:divBdr>
        </w:div>
        <w:div w:id="1585919286">
          <w:marLeft w:val="480"/>
          <w:marRight w:val="0"/>
          <w:marTop w:val="0"/>
          <w:marBottom w:val="0"/>
          <w:divBdr>
            <w:top w:val="none" w:sz="0" w:space="0" w:color="auto"/>
            <w:left w:val="none" w:sz="0" w:space="0" w:color="auto"/>
            <w:bottom w:val="none" w:sz="0" w:space="0" w:color="auto"/>
            <w:right w:val="none" w:sz="0" w:space="0" w:color="auto"/>
          </w:divBdr>
        </w:div>
        <w:div w:id="1604802337">
          <w:marLeft w:val="480"/>
          <w:marRight w:val="0"/>
          <w:marTop w:val="0"/>
          <w:marBottom w:val="0"/>
          <w:divBdr>
            <w:top w:val="none" w:sz="0" w:space="0" w:color="auto"/>
            <w:left w:val="none" w:sz="0" w:space="0" w:color="auto"/>
            <w:bottom w:val="none" w:sz="0" w:space="0" w:color="auto"/>
            <w:right w:val="none" w:sz="0" w:space="0" w:color="auto"/>
          </w:divBdr>
        </w:div>
        <w:div w:id="1662655619">
          <w:marLeft w:val="480"/>
          <w:marRight w:val="0"/>
          <w:marTop w:val="0"/>
          <w:marBottom w:val="0"/>
          <w:divBdr>
            <w:top w:val="none" w:sz="0" w:space="0" w:color="auto"/>
            <w:left w:val="none" w:sz="0" w:space="0" w:color="auto"/>
            <w:bottom w:val="none" w:sz="0" w:space="0" w:color="auto"/>
            <w:right w:val="none" w:sz="0" w:space="0" w:color="auto"/>
          </w:divBdr>
        </w:div>
        <w:div w:id="1747417806">
          <w:marLeft w:val="480"/>
          <w:marRight w:val="0"/>
          <w:marTop w:val="0"/>
          <w:marBottom w:val="0"/>
          <w:divBdr>
            <w:top w:val="none" w:sz="0" w:space="0" w:color="auto"/>
            <w:left w:val="none" w:sz="0" w:space="0" w:color="auto"/>
            <w:bottom w:val="none" w:sz="0" w:space="0" w:color="auto"/>
            <w:right w:val="none" w:sz="0" w:space="0" w:color="auto"/>
          </w:divBdr>
        </w:div>
        <w:div w:id="1753577786">
          <w:marLeft w:val="480"/>
          <w:marRight w:val="0"/>
          <w:marTop w:val="0"/>
          <w:marBottom w:val="0"/>
          <w:divBdr>
            <w:top w:val="none" w:sz="0" w:space="0" w:color="auto"/>
            <w:left w:val="none" w:sz="0" w:space="0" w:color="auto"/>
            <w:bottom w:val="none" w:sz="0" w:space="0" w:color="auto"/>
            <w:right w:val="none" w:sz="0" w:space="0" w:color="auto"/>
          </w:divBdr>
        </w:div>
        <w:div w:id="1847598047">
          <w:marLeft w:val="480"/>
          <w:marRight w:val="0"/>
          <w:marTop w:val="0"/>
          <w:marBottom w:val="0"/>
          <w:divBdr>
            <w:top w:val="none" w:sz="0" w:space="0" w:color="auto"/>
            <w:left w:val="none" w:sz="0" w:space="0" w:color="auto"/>
            <w:bottom w:val="none" w:sz="0" w:space="0" w:color="auto"/>
            <w:right w:val="none" w:sz="0" w:space="0" w:color="auto"/>
          </w:divBdr>
        </w:div>
        <w:div w:id="1865821772">
          <w:marLeft w:val="480"/>
          <w:marRight w:val="0"/>
          <w:marTop w:val="0"/>
          <w:marBottom w:val="0"/>
          <w:divBdr>
            <w:top w:val="none" w:sz="0" w:space="0" w:color="auto"/>
            <w:left w:val="none" w:sz="0" w:space="0" w:color="auto"/>
            <w:bottom w:val="none" w:sz="0" w:space="0" w:color="auto"/>
            <w:right w:val="none" w:sz="0" w:space="0" w:color="auto"/>
          </w:divBdr>
        </w:div>
        <w:div w:id="1879199791">
          <w:marLeft w:val="480"/>
          <w:marRight w:val="0"/>
          <w:marTop w:val="0"/>
          <w:marBottom w:val="0"/>
          <w:divBdr>
            <w:top w:val="none" w:sz="0" w:space="0" w:color="auto"/>
            <w:left w:val="none" w:sz="0" w:space="0" w:color="auto"/>
            <w:bottom w:val="none" w:sz="0" w:space="0" w:color="auto"/>
            <w:right w:val="none" w:sz="0" w:space="0" w:color="auto"/>
          </w:divBdr>
        </w:div>
        <w:div w:id="1923222531">
          <w:marLeft w:val="480"/>
          <w:marRight w:val="0"/>
          <w:marTop w:val="0"/>
          <w:marBottom w:val="0"/>
          <w:divBdr>
            <w:top w:val="none" w:sz="0" w:space="0" w:color="auto"/>
            <w:left w:val="none" w:sz="0" w:space="0" w:color="auto"/>
            <w:bottom w:val="none" w:sz="0" w:space="0" w:color="auto"/>
            <w:right w:val="none" w:sz="0" w:space="0" w:color="auto"/>
          </w:divBdr>
        </w:div>
        <w:div w:id="1948928108">
          <w:marLeft w:val="480"/>
          <w:marRight w:val="0"/>
          <w:marTop w:val="0"/>
          <w:marBottom w:val="0"/>
          <w:divBdr>
            <w:top w:val="none" w:sz="0" w:space="0" w:color="auto"/>
            <w:left w:val="none" w:sz="0" w:space="0" w:color="auto"/>
            <w:bottom w:val="none" w:sz="0" w:space="0" w:color="auto"/>
            <w:right w:val="none" w:sz="0" w:space="0" w:color="auto"/>
          </w:divBdr>
        </w:div>
        <w:div w:id="1963685206">
          <w:marLeft w:val="480"/>
          <w:marRight w:val="0"/>
          <w:marTop w:val="0"/>
          <w:marBottom w:val="0"/>
          <w:divBdr>
            <w:top w:val="none" w:sz="0" w:space="0" w:color="auto"/>
            <w:left w:val="none" w:sz="0" w:space="0" w:color="auto"/>
            <w:bottom w:val="none" w:sz="0" w:space="0" w:color="auto"/>
            <w:right w:val="none" w:sz="0" w:space="0" w:color="auto"/>
          </w:divBdr>
        </w:div>
        <w:div w:id="1974363608">
          <w:marLeft w:val="480"/>
          <w:marRight w:val="0"/>
          <w:marTop w:val="0"/>
          <w:marBottom w:val="0"/>
          <w:divBdr>
            <w:top w:val="none" w:sz="0" w:space="0" w:color="auto"/>
            <w:left w:val="none" w:sz="0" w:space="0" w:color="auto"/>
            <w:bottom w:val="none" w:sz="0" w:space="0" w:color="auto"/>
            <w:right w:val="none" w:sz="0" w:space="0" w:color="auto"/>
          </w:divBdr>
        </w:div>
        <w:div w:id="1988977001">
          <w:marLeft w:val="480"/>
          <w:marRight w:val="0"/>
          <w:marTop w:val="0"/>
          <w:marBottom w:val="0"/>
          <w:divBdr>
            <w:top w:val="none" w:sz="0" w:space="0" w:color="auto"/>
            <w:left w:val="none" w:sz="0" w:space="0" w:color="auto"/>
            <w:bottom w:val="none" w:sz="0" w:space="0" w:color="auto"/>
            <w:right w:val="none" w:sz="0" w:space="0" w:color="auto"/>
          </w:divBdr>
        </w:div>
        <w:div w:id="2053799192">
          <w:marLeft w:val="480"/>
          <w:marRight w:val="0"/>
          <w:marTop w:val="0"/>
          <w:marBottom w:val="0"/>
          <w:divBdr>
            <w:top w:val="none" w:sz="0" w:space="0" w:color="auto"/>
            <w:left w:val="none" w:sz="0" w:space="0" w:color="auto"/>
            <w:bottom w:val="none" w:sz="0" w:space="0" w:color="auto"/>
            <w:right w:val="none" w:sz="0" w:space="0" w:color="auto"/>
          </w:divBdr>
        </w:div>
        <w:div w:id="2061971442">
          <w:marLeft w:val="480"/>
          <w:marRight w:val="0"/>
          <w:marTop w:val="0"/>
          <w:marBottom w:val="0"/>
          <w:divBdr>
            <w:top w:val="none" w:sz="0" w:space="0" w:color="auto"/>
            <w:left w:val="none" w:sz="0" w:space="0" w:color="auto"/>
            <w:bottom w:val="none" w:sz="0" w:space="0" w:color="auto"/>
            <w:right w:val="none" w:sz="0" w:space="0" w:color="auto"/>
          </w:divBdr>
        </w:div>
        <w:div w:id="2091387478">
          <w:marLeft w:val="480"/>
          <w:marRight w:val="0"/>
          <w:marTop w:val="0"/>
          <w:marBottom w:val="0"/>
          <w:divBdr>
            <w:top w:val="none" w:sz="0" w:space="0" w:color="auto"/>
            <w:left w:val="none" w:sz="0" w:space="0" w:color="auto"/>
            <w:bottom w:val="none" w:sz="0" w:space="0" w:color="auto"/>
            <w:right w:val="none" w:sz="0" w:space="0" w:color="auto"/>
          </w:divBdr>
        </w:div>
        <w:div w:id="2116049674">
          <w:marLeft w:val="480"/>
          <w:marRight w:val="0"/>
          <w:marTop w:val="0"/>
          <w:marBottom w:val="0"/>
          <w:divBdr>
            <w:top w:val="none" w:sz="0" w:space="0" w:color="auto"/>
            <w:left w:val="none" w:sz="0" w:space="0" w:color="auto"/>
            <w:bottom w:val="none" w:sz="0" w:space="0" w:color="auto"/>
            <w:right w:val="none" w:sz="0" w:space="0" w:color="auto"/>
          </w:divBdr>
        </w:div>
        <w:div w:id="2131708149">
          <w:marLeft w:val="480"/>
          <w:marRight w:val="0"/>
          <w:marTop w:val="0"/>
          <w:marBottom w:val="0"/>
          <w:divBdr>
            <w:top w:val="none" w:sz="0" w:space="0" w:color="auto"/>
            <w:left w:val="none" w:sz="0" w:space="0" w:color="auto"/>
            <w:bottom w:val="none" w:sz="0" w:space="0" w:color="auto"/>
            <w:right w:val="none" w:sz="0" w:space="0" w:color="auto"/>
          </w:divBdr>
        </w:div>
      </w:divsChild>
    </w:div>
    <w:div w:id="219680867">
      <w:bodyDiv w:val="1"/>
      <w:marLeft w:val="0"/>
      <w:marRight w:val="0"/>
      <w:marTop w:val="0"/>
      <w:marBottom w:val="0"/>
      <w:divBdr>
        <w:top w:val="none" w:sz="0" w:space="0" w:color="auto"/>
        <w:left w:val="none" w:sz="0" w:space="0" w:color="auto"/>
        <w:bottom w:val="none" w:sz="0" w:space="0" w:color="auto"/>
        <w:right w:val="none" w:sz="0" w:space="0" w:color="auto"/>
      </w:divBdr>
      <w:divsChild>
        <w:div w:id="23405589">
          <w:marLeft w:val="480"/>
          <w:marRight w:val="0"/>
          <w:marTop w:val="0"/>
          <w:marBottom w:val="0"/>
          <w:divBdr>
            <w:top w:val="none" w:sz="0" w:space="0" w:color="auto"/>
            <w:left w:val="none" w:sz="0" w:space="0" w:color="auto"/>
            <w:bottom w:val="none" w:sz="0" w:space="0" w:color="auto"/>
            <w:right w:val="none" w:sz="0" w:space="0" w:color="auto"/>
          </w:divBdr>
        </w:div>
        <w:div w:id="109010882">
          <w:marLeft w:val="480"/>
          <w:marRight w:val="0"/>
          <w:marTop w:val="0"/>
          <w:marBottom w:val="0"/>
          <w:divBdr>
            <w:top w:val="none" w:sz="0" w:space="0" w:color="auto"/>
            <w:left w:val="none" w:sz="0" w:space="0" w:color="auto"/>
            <w:bottom w:val="none" w:sz="0" w:space="0" w:color="auto"/>
            <w:right w:val="none" w:sz="0" w:space="0" w:color="auto"/>
          </w:divBdr>
        </w:div>
        <w:div w:id="122240201">
          <w:marLeft w:val="480"/>
          <w:marRight w:val="0"/>
          <w:marTop w:val="0"/>
          <w:marBottom w:val="0"/>
          <w:divBdr>
            <w:top w:val="none" w:sz="0" w:space="0" w:color="auto"/>
            <w:left w:val="none" w:sz="0" w:space="0" w:color="auto"/>
            <w:bottom w:val="none" w:sz="0" w:space="0" w:color="auto"/>
            <w:right w:val="none" w:sz="0" w:space="0" w:color="auto"/>
          </w:divBdr>
        </w:div>
        <w:div w:id="140855867">
          <w:marLeft w:val="480"/>
          <w:marRight w:val="0"/>
          <w:marTop w:val="0"/>
          <w:marBottom w:val="0"/>
          <w:divBdr>
            <w:top w:val="none" w:sz="0" w:space="0" w:color="auto"/>
            <w:left w:val="none" w:sz="0" w:space="0" w:color="auto"/>
            <w:bottom w:val="none" w:sz="0" w:space="0" w:color="auto"/>
            <w:right w:val="none" w:sz="0" w:space="0" w:color="auto"/>
          </w:divBdr>
        </w:div>
        <w:div w:id="177937750">
          <w:marLeft w:val="480"/>
          <w:marRight w:val="0"/>
          <w:marTop w:val="0"/>
          <w:marBottom w:val="0"/>
          <w:divBdr>
            <w:top w:val="none" w:sz="0" w:space="0" w:color="auto"/>
            <w:left w:val="none" w:sz="0" w:space="0" w:color="auto"/>
            <w:bottom w:val="none" w:sz="0" w:space="0" w:color="auto"/>
            <w:right w:val="none" w:sz="0" w:space="0" w:color="auto"/>
          </w:divBdr>
        </w:div>
        <w:div w:id="196697164">
          <w:marLeft w:val="480"/>
          <w:marRight w:val="0"/>
          <w:marTop w:val="0"/>
          <w:marBottom w:val="0"/>
          <w:divBdr>
            <w:top w:val="none" w:sz="0" w:space="0" w:color="auto"/>
            <w:left w:val="none" w:sz="0" w:space="0" w:color="auto"/>
            <w:bottom w:val="none" w:sz="0" w:space="0" w:color="auto"/>
            <w:right w:val="none" w:sz="0" w:space="0" w:color="auto"/>
          </w:divBdr>
        </w:div>
        <w:div w:id="245043067">
          <w:marLeft w:val="480"/>
          <w:marRight w:val="0"/>
          <w:marTop w:val="0"/>
          <w:marBottom w:val="0"/>
          <w:divBdr>
            <w:top w:val="none" w:sz="0" w:space="0" w:color="auto"/>
            <w:left w:val="none" w:sz="0" w:space="0" w:color="auto"/>
            <w:bottom w:val="none" w:sz="0" w:space="0" w:color="auto"/>
            <w:right w:val="none" w:sz="0" w:space="0" w:color="auto"/>
          </w:divBdr>
        </w:div>
        <w:div w:id="309211569">
          <w:marLeft w:val="480"/>
          <w:marRight w:val="0"/>
          <w:marTop w:val="0"/>
          <w:marBottom w:val="0"/>
          <w:divBdr>
            <w:top w:val="none" w:sz="0" w:space="0" w:color="auto"/>
            <w:left w:val="none" w:sz="0" w:space="0" w:color="auto"/>
            <w:bottom w:val="none" w:sz="0" w:space="0" w:color="auto"/>
            <w:right w:val="none" w:sz="0" w:space="0" w:color="auto"/>
          </w:divBdr>
        </w:div>
        <w:div w:id="335697810">
          <w:marLeft w:val="480"/>
          <w:marRight w:val="0"/>
          <w:marTop w:val="0"/>
          <w:marBottom w:val="0"/>
          <w:divBdr>
            <w:top w:val="none" w:sz="0" w:space="0" w:color="auto"/>
            <w:left w:val="none" w:sz="0" w:space="0" w:color="auto"/>
            <w:bottom w:val="none" w:sz="0" w:space="0" w:color="auto"/>
            <w:right w:val="none" w:sz="0" w:space="0" w:color="auto"/>
          </w:divBdr>
        </w:div>
        <w:div w:id="348457886">
          <w:marLeft w:val="480"/>
          <w:marRight w:val="0"/>
          <w:marTop w:val="0"/>
          <w:marBottom w:val="0"/>
          <w:divBdr>
            <w:top w:val="none" w:sz="0" w:space="0" w:color="auto"/>
            <w:left w:val="none" w:sz="0" w:space="0" w:color="auto"/>
            <w:bottom w:val="none" w:sz="0" w:space="0" w:color="auto"/>
            <w:right w:val="none" w:sz="0" w:space="0" w:color="auto"/>
          </w:divBdr>
        </w:div>
        <w:div w:id="392853701">
          <w:marLeft w:val="480"/>
          <w:marRight w:val="0"/>
          <w:marTop w:val="0"/>
          <w:marBottom w:val="0"/>
          <w:divBdr>
            <w:top w:val="none" w:sz="0" w:space="0" w:color="auto"/>
            <w:left w:val="none" w:sz="0" w:space="0" w:color="auto"/>
            <w:bottom w:val="none" w:sz="0" w:space="0" w:color="auto"/>
            <w:right w:val="none" w:sz="0" w:space="0" w:color="auto"/>
          </w:divBdr>
        </w:div>
        <w:div w:id="404689032">
          <w:marLeft w:val="480"/>
          <w:marRight w:val="0"/>
          <w:marTop w:val="0"/>
          <w:marBottom w:val="0"/>
          <w:divBdr>
            <w:top w:val="none" w:sz="0" w:space="0" w:color="auto"/>
            <w:left w:val="none" w:sz="0" w:space="0" w:color="auto"/>
            <w:bottom w:val="none" w:sz="0" w:space="0" w:color="auto"/>
            <w:right w:val="none" w:sz="0" w:space="0" w:color="auto"/>
          </w:divBdr>
        </w:div>
        <w:div w:id="468942801">
          <w:marLeft w:val="480"/>
          <w:marRight w:val="0"/>
          <w:marTop w:val="0"/>
          <w:marBottom w:val="0"/>
          <w:divBdr>
            <w:top w:val="none" w:sz="0" w:space="0" w:color="auto"/>
            <w:left w:val="none" w:sz="0" w:space="0" w:color="auto"/>
            <w:bottom w:val="none" w:sz="0" w:space="0" w:color="auto"/>
            <w:right w:val="none" w:sz="0" w:space="0" w:color="auto"/>
          </w:divBdr>
        </w:div>
        <w:div w:id="538976781">
          <w:marLeft w:val="480"/>
          <w:marRight w:val="0"/>
          <w:marTop w:val="0"/>
          <w:marBottom w:val="0"/>
          <w:divBdr>
            <w:top w:val="none" w:sz="0" w:space="0" w:color="auto"/>
            <w:left w:val="none" w:sz="0" w:space="0" w:color="auto"/>
            <w:bottom w:val="none" w:sz="0" w:space="0" w:color="auto"/>
            <w:right w:val="none" w:sz="0" w:space="0" w:color="auto"/>
          </w:divBdr>
        </w:div>
        <w:div w:id="562449577">
          <w:marLeft w:val="480"/>
          <w:marRight w:val="0"/>
          <w:marTop w:val="0"/>
          <w:marBottom w:val="0"/>
          <w:divBdr>
            <w:top w:val="none" w:sz="0" w:space="0" w:color="auto"/>
            <w:left w:val="none" w:sz="0" w:space="0" w:color="auto"/>
            <w:bottom w:val="none" w:sz="0" w:space="0" w:color="auto"/>
            <w:right w:val="none" w:sz="0" w:space="0" w:color="auto"/>
          </w:divBdr>
        </w:div>
        <w:div w:id="574508086">
          <w:marLeft w:val="480"/>
          <w:marRight w:val="0"/>
          <w:marTop w:val="0"/>
          <w:marBottom w:val="0"/>
          <w:divBdr>
            <w:top w:val="none" w:sz="0" w:space="0" w:color="auto"/>
            <w:left w:val="none" w:sz="0" w:space="0" w:color="auto"/>
            <w:bottom w:val="none" w:sz="0" w:space="0" w:color="auto"/>
            <w:right w:val="none" w:sz="0" w:space="0" w:color="auto"/>
          </w:divBdr>
        </w:div>
        <w:div w:id="589697961">
          <w:marLeft w:val="480"/>
          <w:marRight w:val="0"/>
          <w:marTop w:val="0"/>
          <w:marBottom w:val="0"/>
          <w:divBdr>
            <w:top w:val="none" w:sz="0" w:space="0" w:color="auto"/>
            <w:left w:val="none" w:sz="0" w:space="0" w:color="auto"/>
            <w:bottom w:val="none" w:sz="0" w:space="0" w:color="auto"/>
            <w:right w:val="none" w:sz="0" w:space="0" w:color="auto"/>
          </w:divBdr>
        </w:div>
        <w:div w:id="626931564">
          <w:marLeft w:val="480"/>
          <w:marRight w:val="0"/>
          <w:marTop w:val="0"/>
          <w:marBottom w:val="0"/>
          <w:divBdr>
            <w:top w:val="none" w:sz="0" w:space="0" w:color="auto"/>
            <w:left w:val="none" w:sz="0" w:space="0" w:color="auto"/>
            <w:bottom w:val="none" w:sz="0" w:space="0" w:color="auto"/>
            <w:right w:val="none" w:sz="0" w:space="0" w:color="auto"/>
          </w:divBdr>
        </w:div>
        <w:div w:id="631791924">
          <w:marLeft w:val="480"/>
          <w:marRight w:val="0"/>
          <w:marTop w:val="0"/>
          <w:marBottom w:val="0"/>
          <w:divBdr>
            <w:top w:val="none" w:sz="0" w:space="0" w:color="auto"/>
            <w:left w:val="none" w:sz="0" w:space="0" w:color="auto"/>
            <w:bottom w:val="none" w:sz="0" w:space="0" w:color="auto"/>
            <w:right w:val="none" w:sz="0" w:space="0" w:color="auto"/>
          </w:divBdr>
        </w:div>
        <w:div w:id="661128248">
          <w:marLeft w:val="480"/>
          <w:marRight w:val="0"/>
          <w:marTop w:val="0"/>
          <w:marBottom w:val="0"/>
          <w:divBdr>
            <w:top w:val="none" w:sz="0" w:space="0" w:color="auto"/>
            <w:left w:val="none" w:sz="0" w:space="0" w:color="auto"/>
            <w:bottom w:val="none" w:sz="0" w:space="0" w:color="auto"/>
            <w:right w:val="none" w:sz="0" w:space="0" w:color="auto"/>
          </w:divBdr>
        </w:div>
        <w:div w:id="714277957">
          <w:marLeft w:val="480"/>
          <w:marRight w:val="0"/>
          <w:marTop w:val="0"/>
          <w:marBottom w:val="0"/>
          <w:divBdr>
            <w:top w:val="none" w:sz="0" w:space="0" w:color="auto"/>
            <w:left w:val="none" w:sz="0" w:space="0" w:color="auto"/>
            <w:bottom w:val="none" w:sz="0" w:space="0" w:color="auto"/>
            <w:right w:val="none" w:sz="0" w:space="0" w:color="auto"/>
          </w:divBdr>
        </w:div>
        <w:div w:id="716586758">
          <w:marLeft w:val="480"/>
          <w:marRight w:val="0"/>
          <w:marTop w:val="0"/>
          <w:marBottom w:val="0"/>
          <w:divBdr>
            <w:top w:val="none" w:sz="0" w:space="0" w:color="auto"/>
            <w:left w:val="none" w:sz="0" w:space="0" w:color="auto"/>
            <w:bottom w:val="none" w:sz="0" w:space="0" w:color="auto"/>
            <w:right w:val="none" w:sz="0" w:space="0" w:color="auto"/>
          </w:divBdr>
        </w:div>
        <w:div w:id="727534181">
          <w:marLeft w:val="480"/>
          <w:marRight w:val="0"/>
          <w:marTop w:val="0"/>
          <w:marBottom w:val="0"/>
          <w:divBdr>
            <w:top w:val="none" w:sz="0" w:space="0" w:color="auto"/>
            <w:left w:val="none" w:sz="0" w:space="0" w:color="auto"/>
            <w:bottom w:val="none" w:sz="0" w:space="0" w:color="auto"/>
            <w:right w:val="none" w:sz="0" w:space="0" w:color="auto"/>
          </w:divBdr>
        </w:div>
        <w:div w:id="732629371">
          <w:marLeft w:val="480"/>
          <w:marRight w:val="0"/>
          <w:marTop w:val="0"/>
          <w:marBottom w:val="0"/>
          <w:divBdr>
            <w:top w:val="none" w:sz="0" w:space="0" w:color="auto"/>
            <w:left w:val="none" w:sz="0" w:space="0" w:color="auto"/>
            <w:bottom w:val="none" w:sz="0" w:space="0" w:color="auto"/>
            <w:right w:val="none" w:sz="0" w:space="0" w:color="auto"/>
          </w:divBdr>
        </w:div>
        <w:div w:id="741954783">
          <w:marLeft w:val="480"/>
          <w:marRight w:val="0"/>
          <w:marTop w:val="0"/>
          <w:marBottom w:val="0"/>
          <w:divBdr>
            <w:top w:val="none" w:sz="0" w:space="0" w:color="auto"/>
            <w:left w:val="none" w:sz="0" w:space="0" w:color="auto"/>
            <w:bottom w:val="none" w:sz="0" w:space="0" w:color="auto"/>
            <w:right w:val="none" w:sz="0" w:space="0" w:color="auto"/>
          </w:divBdr>
        </w:div>
        <w:div w:id="752245895">
          <w:marLeft w:val="480"/>
          <w:marRight w:val="0"/>
          <w:marTop w:val="0"/>
          <w:marBottom w:val="0"/>
          <w:divBdr>
            <w:top w:val="none" w:sz="0" w:space="0" w:color="auto"/>
            <w:left w:val="none" w:sz="0" w:space="0" w:color="auto"/>
            <w:bottom w:val="none" w:sz="0" w:space="0" w:color="auto"/>
            <w:right w:val="none" w:sz="0" w:space="0" w:color="auto"/>
          </w:divBdr>
        </w:div>
        <w:div w:id="758865107">
          <w:marLeft w:val="480"/>
          <w:marRight w:val="0"/>
          <w:marTop w:val="0"/>
          <w:marBottom w:val="0"/>
          <w:divBdr>
            <w:top w:val="none" w:sz="0" w:space="0" w:color="auto"/>
            <w:left w:val="none" w:sz="0" w:space="0" w:color="auto"/>
            <w:bottom w:val="none" w:sz="0" w:space="0" w:color="auto"/>
            <w:right w:val="none" w:sz="0" w:space="0" w:color="auto"/>
          </w:divBdr>
        </w:div>
        <w:div w:id="761726905">
          <w:marLeft w:val="480"/>
          <w:marRight w:val="0"/>
          <w:marTop w:val="0"/>
          <w:marBottom w:val="0"/>
          <w:divBdr>
            <w:top w:val="none" w:sz="0" w:space="0" w:color="auto"/>
            <w:left w:val="none" w:sz="0" w:space="0" w:color="auto"/>
            <w:bottom w:val="none" w:sz="0" w:space="0" w:color="auto"/>
            <w:right w:val="none" w:sz="0" w:space="0" w:color="auto"/>
          </w:divBdr>
        </w:div>
        <w:div w:id="774666153">
          <w:marLeft w:val="480"/>
          <w:marRight w:val="0"/>
          <w:marTop w:val="0"/>
          <w:marBottom w:val="0"/>
          <w:divBdr>
            <w:top w:val="none" w:sz="0" w:space="0" w:color="auto"/>
            <w:left w:val="none" w:sz="0" w:space="0" w:color="auto"/>
            <w:bottom w:val="none" w:sz="0" w:space="0" w:color="auto"/>
            <w:right w:val="none" w:sz="0" w:space="0" w:color="auto"/>
          </w:divBdr>
        </w:div>
        <w:div w:id="802192137">
          <w:marLeft w:val="480"/>
          <w:marRight w:val="0"/>
          <w:marTop w:val="0"/>
          <w:marBottom w:val="0"/>
          <w:divBdr>
            <w:top w:val="none" w:sz="0" w:space="0" w:color="auto"/>
            <w:left w:val="none" w:sz="0" w:space="0" w:color="auto"/>
            <w:bottom w:val="none" w:sz="0" w:space="0" w:color="auto"/>
            <w:right w:val="none" w:sz="0" w:space="0" w:color="auto"/>
          </w:divBdr>
        </w:div>
        <w:div w:id="825634300">
          <w:marLeft w:val="480"/>
          <w:marRight w:val="0"/>
          <w:marTop w:val="0"/>
          <w:marBottom w:val="0"/>
          <w:divBdr>
            <w:top w:val="none" w:sz="0" w:space="0" w:color="auto"/>
            <w:left w:val="none" w:sz="0" w:space="0" w:color="auto"/>
            <w:bottom w:val="none" w:sz="0" w:space="0" w:color="auto"/>
            <w:right w:val="none" w:sz="0" w:space="0" w:color="auto"/>
          </w:divBdr>
        </w:div>
        <w:div w:id="910702437">
          <w:marLeft w:val="480"/>
          <w:marRight w:val="0"/>
          <w:marTop w:val="0"/>
          <w:marBottom w:val="0"/>
          <w:divBdr>
            <w:top w:val="none" w:sz="0" w:space="0" w:color="auto"/>
            <w:left w:val="none" w:sz="0" w:space="0" w:color="auto"/>
            <w:bottom w:val="none" w:sz="0" w:space="0" w:color="auto"/>
            <w:right w:val="none" w:sz="0" w:space="0" w:color="auto"/>
          </w:divBdr>
        </w:div>
        <w:div w:id="1004208957">
          <w:marLeft w:val="480"/>
          <w:marRight w:val="0"/>
          <w:marTop w:val="0"/>
          <w:marBottom w:val="0"/>
          <w:divBdr>
            <w:top w:val="none" w:sz="0" w:space="0" w:color="auto"/>
            <w:left w:val="none" w:sz="0" w:space="0" w:color="auto"/>
            <w:bottom w:val="none" w:sz="0" w:space="0" w:color="auto"/>
            <w:right w:val="none" w:sz="0" w:space="0" w:color="auto"/>
          </w:divBdr>
        </w:div>
        <w:div w:id="1014308648">
          <w:marLeft w:val="480"/>
          <w:marRight w:val="0"/>
          <w:marTop w:val="0"/>
          <w:marBottom w:val="0"/>
          <w:divBdr>
            <w:top w:val="none" w:sz="0" w:space="0" w:color="auto"/>
            <w:left w:val="none" w:sz="0" w:space="0" w:color="auto"/>
            <w:bottom w:val="none" w:sz="0" w:space="0" w:color="auto"/>
            <w:right w:val="none" w:sz="0" w:space="0" w:color="auto"/>
          </w:divBdr>
        </w:div>
        <w:div w:id="1061441965">
          <w:marLeft w:val="480"/>
          <w:marRight w:val="0"/>
          <w:marTop w:val="0"/>
          <w:marBottom w:val="0"/>
          <w:divBdr>
            <w:top w:val="none" w:sz="0" w:space="0" w:color="auto"/>
            <w:left w:val="none" w:sz="0" w:space="0" w:color="auto"/>
            <w:bottom w:val="none" w:sz="0" w:space="0" w:color="auto"/>
            <w:right w:val="none" w:sz="0" w:space="0" w:color="auto"/>
          </w:divBdr>
        </w:div>
        <w:div w:id="1081829973">
          <w:marLeft w:val="480"/>
          <w:marRight w:val="0"/>
          <w:marTop w:val="0"/>
          <w:marBottom w:val="0"/>
          <w:divBdr>
            <w:top w:val="none" w:sz="0" w:space="0" w:color="auto"/>
            <w:left w:val="none" w:sz="0" w:space="0" w:color="auto"/>
            <w:bottom w:val="none" w:sz="0" w:space="0" w:color="auto"/>
            <w:right w:val="none" w:sz="0" w:space="0" w:color="auto"/>
          </w:divBdr>
        </w:div>
        <w:div w:id="1082067864">
          <w:marLeft w:val="480"/>
          <w:marRight w:val="0"/>
          <w:marTop w:val="0"/>
          <w:marBottom w:val="0"/>
          <w:divBdr>
            <w:top w:val="none" w:sz="0" w:space="0" w:color="auto"/>
            <w:left w:val="none" w:sz="0" w:space="0" w:color="auto"/>
            <w:bottom w:val="none" w:sz="0" w:space="0" w:color="auto"/>
            <w:right w:val="none" w:sz="0" w:space="0" w:color="auto"/>
          </w:divBdr>
        </w:div>
        <w:div w:id="1104228864">
          <w:marLeft w:val="480"/>
          <w:marRight w:val="0"/>
          <w:marTop w:val="0"/>
          <w:marBottom w:val="0"/>
          <w:divBdr>
            <w:top w:val="none" w:sz="0" w:space="0" w:color="auto"/>
            <w:left w:val="none" w:sz="0" w:space="0" w:color="auto"/>
            <w:bottom w:val="none" w:sz="0" w:space="0" w:color="auto"/>
            <w:right w:val="none" w:sz="0" w:space="0" w:color="auto"/>
          </w:divBdr>
        </w:div>
        <w:div w:id="1104770087">
          <w:marLeft w:val="480"/>
          <w:marRight w:val="0"/>
          <w:marTop w:val="0"/>
          <w:marBottom w:val="0"/>
          <w:divBdr>
            <w:top w:val="none" w:sz="0" w:space="0" w:color="auto"/>
            <w:left w:val="none" w:sz="0" w:space="0" w:color="auto"/>
            <w:bottom w:val="none" w:sz="0" w:space="0" w:color="auto"/>
            <w:right w:val="none" w:sz="0" w:space="0" w:color="auto"/>
          </w:divBdr>
        </w:div>
        <w:div w:id="1143736790">
          <w:marLeft w:val="480"/>
          <w:marRight w:val="0"/>
          <w:marTop w:val="0"/>
          <w:marBottom w:val="0"/>
          <w:divBdr>
            <w:top w:val="none" w:sz="0" w:space="0" w:color="auto"/>
            <w:left w:val="none" w:sz="0" w:space="0" w:color="auto"/>
            <w:bottom w:val="none" w:sz="0" w:space="0" w:color="auto"/>
            <w:right w:val="none" w:sz="0" w:space="0" w:color="auto"/>
          </w:divBdr>
        </w:div>
        <w:div w:id="1149713891">
          <w:marLeft w:val="480"/>
          <w:marRight w:val="0"/>
          <w:marTop w:val="0"/>
          <w:marBottom w:val="0"/>
          <w:divBdr>
            <w:top w:val="none" w:sz="0" w:space="0" w:color="auto"/>
            <w:left w:val="none" w:sz="0" w:space="0" w:color="auto"/>
            <w:bottom w:val="none" w:sz="0" w:space="0" w:color="auto"/>
            <w:right w:val="none" w:sz="0" w:space="0" w:color="auto"/>
          </w:divBdr>
        </w:div>
        <w:div w:id="1186478121">
          <w:marLeft w:val="480"/>
          <w:marRight w:val="0"/>
          <w:marTop w:val="0"/>
          <w:marBottom w:val="0"/>
          <w:divBdr>
            <w:top w:val="none" w:sz="0" w:space="0" w:color="auto"/>
            <w:left w:val="none" w:sz="0" w:space="0" w:color="auto"/>
            <w:bottom w:val="none" w:sz="0" w:space="0" w:color="auto"/>
            <w:right w:val="none" w:sz="0" w:space="0" w:color="auto"/>
          </w:divBdr>
        </w:div>
        <w:div w:id="1211116866">
          <w:marLeft w:val="480"/>
          <w:marRight w:val="0"/>
          <w:marTop w:val="0"/>
          <w:marBottom w:val="0"/>
          <w:divBdr>
            <w:top w:val="none" w:sz="0" w:space="0" w:color="auto"/>
            <w:left w:val="none" w:sz="0" w:space="0" w:color="auto"/>
            <w:bottom w:val="none" w:sz="0" w:space="0" w:color="auto"/>
            <w:right w:val="none" w:sz="0" w:space="0" w:color="auto"/>
          </w:divBdr>
        </w:div>
        <w:div w:id="1226720118">
          <w:marLeft w:val="480"/>
          <w:marRight w:val="0"/>
          <w:marTop w:val="0"/>
          <w:marBottom w:val="0"/>
          <w:divBdr>
            <w:top w:val="none" w:sz="0" w:space="0" w:color="auto"/>
            <w:left w:val="none" w:sz="0" w:space="0" w:color="auto"/>
            <w:bottom w:val="none" w:sz="0" w:space="0" w:color="auto"/>
            <w:right w:val="none" w:sz="0" w:space="0" w:color="auto"/>
          </w:divBdr>
        </w:div>
        <w:div w:id="1247112549">
          <w:marLeft w:val="480"/>
          <w:marRight w:val="0"/>
          <w:marTop w:val="0"/>
          <w:marBottom w:val="0"/>
          <w:divBdr>
            <w:top w:val="none" w:sz="0" w:space="0" w:color="auto"/>
            <w:left w:val="none" w:sz="0" w:space="0" w:color="auto"/>
            <w:bottom w:val="none" w:sz="0" w:space="0" w:color="auto"/>
            <w:right w:val="none" w:sz="0" w:space="0" w:color="auto"/>
          </w:divBdr>
        </w:div>
        <w:div w:id="1262490417">
          <w:marLeft w:val="480"/>
          <w:marRight w:val="0"/>
          <w:marTop w:val="0"/>
          <w:marBottom w:val="0"/>
          <w:divBdr>
            <w:top w:val="none" w:sz="0" w:space="0" w:color="auto"/>
            <w:left w:val="none" w:sz="0" w:space="0" w:color="auto"/>
            <w:bottom w:val="none" w:sz="0" w:space="0" w:color="auto"/>
            <w:right w:val="none" w:sz="0" w:space="0" w:color="auto"/>
          </w:divBdr>
        </w:div>
        <w:div w:id="1320842995">
          <w:marLeft w:val="480"/>
          <w:marRight w:val="0"/>
          <w:marTop w:val="0"/>
          <w:marBottom w:val="0"/>
          <w:divBdr>
            <w:top w:val="none" w:sz="0" w:space="0" w:color="auto"/>
            <w:left w:val="none" w:sz="0" w:space="0" w:color="auto"/>
            <w:bottom w:val="none" w:sz="0" w:space="0" w:color="auto"/>
            <w:right w:val="none" w:sz="0" w:space="0" w:color="auto"/>
          </w:divBdr>
        </w:div>
        <w:div w:id="1340616104">
          <w:marLeft w:val="480"/>
          <w:marRight w:val="0"/>
          <w:marTop w:val="0"/>
          <w:marBottom w:val="0"/>
          <w:divBdr>
            <w:top w:val="none" w:sz="0" w:space="0" w:color="auto"/>
            <w:left w:val="none" w:sz="0" w:space="0" w:color="auto"/>
            <w:bottom w:val="none" w:sz="0" w:space="0" w:color="auto"/>
            <w:right w:val="none" w:sz="0" w:space="0" w:color="auto"/>
          </w:divBdr>
        </w:div>
        <w:div w:id="1353920836">
          <w:marLeft w:val="480"/>
          <w:marRight w:val="0"/>
          <w:marTop w:val="0"/>
          <w:marBottom w:val="0"/>
          <w:divBdr>
            <w:top w:val="none" w:sz="0" w:space="0" w:color="auto"/>
            <w:left w:val="none" w:sz="0" w:space="0" w:color="auto"/>
            <w:bottom w:val="none" w:sz="0" w:space="0" w:color="auto"/>
            <w:right w:val="none" w:sz="0" w:space="0" w:color="auto"/>
          </w:divBdr>
        </w:div>
        <w:div w:id="1372924683">
          <w:marLeft w:val="480"/>
          <w:marRight w:val="0"/>
          <w:marTop w:val="0"/>
          <w:marBottom w:val="0"/>
          <w:divBdr>
            <w:top w:val="none" w:sz="0" w:space="0" w:color="auto"/>
            <w:left w:val="none" w:sz="0" w:space="0" w:color="auto"/>
            <w:bottom w:val="none" w:sz="0" w:space="0" w:color="auto"/>
            <w:right w:val="none" w:sz="0" w:space="0" w:color="auto"/>
          </w:divBdr>
        </w:div>
        <w:div w:id="1414739010">
          <w:marLeft w:val="480"/>
          <w:marRight w:val="0"/>
          <w:marTop w:val="0"/>
          <w:marBottom w:val="0"/>
          <w:divBdr>
            <w:top w:val="none" w:sz="0" w:space="0" w:color="auto"/>
            <w:left w:val="none" w:sz="0" w:space="0" w:color="auto"/>
            <w:bottom w:val="none" w:sz="0" w:space="0" w:color="auto"/>
            <w:right w:val="none" w:sz="0" w:space="0" w:color="auto"/>
          </w:divBdr>
        </w:div>
        <w:div w:id="1467508357">
          <w:marLeft w:val="480"/>
          <w:marRight w:val="0"/>
          <w:marTop w:val="0"/>
          <w:marBottom w:val="0"/>
          <w:divBdr>
            <w:top w:val="none" w:sz="0" w:space="0" w:color="auto"/>
            <w:left w:val="none" w:sz="0" w:space="0" w:color="auto"/>
            <w:bottom w:val="none" w:sz="0" w:space="0" w:color="auto"/>
            <w:right w:val="none" w:sz="0" w:space="0" w:color="auto"/>
          </w:divBdr>
        </w:div>
        <w:div w:id="1511026986">
          <w:marLeft w:val="480"/>
          <w:marRight w:val="0"/>
          <w:marTop w:val="0"/>
          <w:marBottom w:val="0"/>
          <w:divBdr>
            <w:top w:val="none" w:sz="0" w:space="0" w:color="auto"/>
            <w:left w:val="none" w:sz="0" w:space="0" w:color="auto"/>
            <w:bottom w:val="none" w:sz="0" w:space="0" w:color="auto"/>
            <w:right w:val="none" w:sz="0" w:space="0" w:color="auto"/>
          </w:divBdr>
        </w:div>
        <w:div w:id="1577206045">
          <w:marLeft w:val="480"/>
          <w:marRight w:val="0"/>
          <w:marTop w:val="0"/>
          <w:marBottom w:val="0"/>
          <w:divBdr>
            <w:top w:val="none" w:sz="0" w:space="0" w:color="auto"/>
            <w:left w:val="none" w:sz="0" w:space="0" w:color="auto"/>
            <w:bottom w:val="none" w:sz="0" w:space="0" w:color="auto"/>
            <w:right w:val="none" w:sz="0" w:space="0" w:color="auto"/>
          </w:divBdr>
        </w:div>
        <w:div w:id="1610310355">
          <w:marLeft w:val="480"/>
          <w:marRight w:val="0"/>
          <w:marTop w:val="0"/>
          <w:marBottom w:val="0"/>
          <w:divBdr>
            <w:top w:val="none" w:sz="0" w:space="0" w:color="auto"/>
            <w:left w:val="none" w:sz="0" w:space="0" w:color="auto"/>
            <w:bottom w:val="none" w:sz="0" w:space="0" w:color="auto"/>
            <w:right w:val="none" w:sz="0" w:space="0" w:color="auto"/>
          </w:divBdr>
        </w:div>
        <w:div w:id="1629816285">
          <w:marLeft w:val="480"/>
          <w:marRight w:val="0"/>
          <w:marTop w:val="0"/>
          <w:marBottom w:val="0"/>
          <w:divBdr>
            <w:top w:val="none" w:sz="0" w:space="0" w:color="auto"/>
            <w:left w:val="none" w:sz="0" w:space="0" w:color="auto"/>
            <w:bottom w:val="none" w:sz="0" w:space="0" w:color="auto"/>
            <w:right w:val="none" w:sz="0" w:space="0" w:color="auto"/>
          </w:divBdr>
        </w:div>
        <w:div w:id="1676570241">
          <w:marLeft w:val="480"/>
          <w:marRight w:val="0"/>
          <w:marTop w:val="0"/>
          <w:marBottom w:val="0"/>
          <w:divBdr>
            <w:top w:val="none" w:sz="0" w:space="0" w:color="auto"/>
            <w:left w:val="none" w:sz="0" w:space="0" w:color="auto"/>
            <w:bottom w:val="none" w:sz="0" w:space="0" w:color="auto"/>
            <w:right w:val="none" w:sz="0" w:space="0" w:color="auto"/>
          </w:divBdr>
        </w:div>
        <w:div w:id="1702777161">
          <w:marLeft w:val="480"/>
          <w:marRight w:val="0"/>
          <w:marTop w:val="0"/>
          <w:marBottom w:val="0"/>
          <w:divBdr>
            <w:top w:val="none" w:sz="0" w:space="0" w:color="auto"/>
            <w:left w:val="none" w:sz="0" w:space="0" w:color="auto"/>
            <w:bottom w:val="none" w:sz="0" w:space="0" w:color="auto"/>
            <w:right w:val="none" w:sz="0" w:space="0" w:color="auto"/>
          </w:divBdr>
        </w:div>
        <w:div w:id="1717268568">
          <w:marLeft w:val="480"/>
          <w:marRight w:val="0"/>
          <w:marTop w:val="0"/>
          <w:marBottom w:val="0"/>
          <w:divBdr>
            <w:top w:val="none" w:sz="0" w:space="0" w:color="auto"/>
            <w:left w:val="none" w:sz="0" w:space="0" w:color="auto"/>
            <w:bottom w:val="none" w:sz="0" w:space="0" w:color="auto"/>
            <w:right w:val="none" w:sz="0" w:space="0" w:color="auto"/>
          </w:divBdr>
        </w:div>
        <w:div w:id="1739399631">
          <w:marLeft w:val="480"/>
          <w:marRight w:val="0"/>
          <w:marTop w:val="0"/>
          <w:marBottom w:val="0"/>
          <w:divBdr>
            <w:top w:val="none" w:sz="0" w:space="0" w:color="auto"/>
            <w:left w:val="none" w:sz="0" w:space="0" w:color="auto"/>
            <w:bottom w:val="none" w:sz="0" w:space="0" w:color="auto"/>
            <w:right w:val="none" w:sz="0" w:space="0" w:color="auto"/>
          </w:divBdr>
        </w:div>
        <w:div w:id="1786075081">
          <w:marLeft w:val="480"/>
          <w:marRight w:val="0"/>
          <w:marTop w:val="0"/>
          <w:marBottom w:val="0"/>
          <w:divBdr>
            <w:top w:val="none" w:sz="0" w:space="0" w:color="auto"/>
            <w:left w:val="none" w:sz="0" w:space="0" w:color="auto"/>
            <w:bottom w:val="none" w:sz="0" w:space="0" w:color="auto"/>
            <w:right w:val="none" w:sz="0" w:space="0" w:color="auto"/>
          </w:divBdr>
        </w:div>
        <w:div w:id="1808813550">
          <w:marLeft w:val="480"/>
          <w:marRight w:val="0"/>
          <w:marTop w:val="0"/>
          <w:marBottom w:val="0"/>
          <w:divBdr>
            <w:top w:val="none" w:sz="0" w:space="0" w:color="auto"/>
            <w:left w:val="none" w:sz="0" w:space="0" w:color="auto"/>
            <w:bottom w:val="none" w:sz="0" w:space="0" w:color="auto"/>
            <w:right w:val="none" w:sz="0" w:space="0" w:color="auto"/>
          </w:divBdr>
        </w:div>
        <w:div w:id="1864704968">
          <w:marLeft w:val="480"/>
          <w:marRight w:val="0"/>
          <w:marTop w:val="0"/>
          <w:marBottom w:val="0"/>
          <w:divBdr>
            <w:top w:val="none" w:sz="0" w:space="0" w:color="auto"/>
            <w:left w:val="none" w:sz="0" w:space="0" w:color="auto"/>
            <w:bottom w:val="none" w:sz="0" w:space="0" w:color="auto"/>
            <w:right w:val="none" w:sz="0" w:space="0" w:color="auto"/>
          </w:divBdr>
        </w:div>
        <w:div w:id="1872569289">
          <w:marLeft w:val="480"/>
          <w:marRight w:val="0"/>
          <w:marTop w:val="0"/>
          <w:marBottom w:val="0"/>
          <w:divBdr>
            <w:top w:val="none" w:sz="0" w:space="0" w:color="auto"/>
            <w:left w:val="none" w:sz="0" w:space="0" w:color="auto"/>
            <w:bottom w:val="none" w:sz="0" w:space="0" w:color="auto"/>
            <w:right w:val="none" w:sz="0" w:space="0" w:color="auto"/>
          </w:divBdr>
        </w:div>
        <w:div w:id="1904565535">
          <w:marLeft w:val="480"/>
          <w:marRight w:val="0"/>
          <w:marTop w:val="0"/>
          <w:marBottom w:val="0"/>
          <w:divBdr>
            <w:top w:val="none" w:sz="0" w:space="0" w:color="auto"/>
            <w:left w:val="none" w:sz="0" w:space="0" w:color="auto"/>
            <w:bottom w:val="none" w:sz="0" w:space="0" w:color="auto"/>
            <w:right w:val="none" w:sz="0" w:space="0" w:color="auto"/>
          </w:divBdr>
        </w:div>
        <w:div w:id="1926263063">
          <w:marLeft w:val="480"/>
          <w:marRight w:val="0"/>
          <w:marTop w:val="0"/>
          <w:marBottom w:val="0"/>
          <w:divBdr>
            <w:top w:val="none" w:sz="0" w:space="0" w:color="auto"/>
            <w:left w:val="none" w:sz="0" w:space="0" w:color="auto"/>
            <w:bottom w:val="none" w:sz="0" w:space="0" w:color="auto"/>
            <w:right w:val="none" w:sz="0" w:space="0" w:color="auto"/>
          </w:divBdr>
        </w:div>
        <w:div w:id="1961720019">
          <w:marLeft w:val="480"/>
          <w:marRight w:val="0"/>
          <w:marTop w:val="0"/>
          <w:marBottom w:val="0"/>
          <w:divBdr>
            <w:top w:val="none" w:sz="0" w:space="0" w:color="auto"/>
            <w:left w:val="none" w:sz="0" w:space="0" w:color="auto"/>
            <w:bottom w:val="none" w:sz="0" w:space="0" w:color="auto"/>
            <w:right w:val="none" w:sz="0" w:space="0" w:color="auto"/>
          </w:divBdr>
        </w:div>
        <w:div w:id="1977372280">
          <w:marLeft w:val="480"/>
          <w:marRight w:val="0"/>
          <w:marTop w:val="0"/>
          <w:marBottom w:val="0"/>
          <w:divBdr>
            <w:top w:val="none" w:sz="0" w:space="0" w:color="auto"/>
            <w:left w:val="none" w:sz="0" w:space="0" w:color="auto"/>
            <w:bottom w:val="none" w:sz="0" w:space="0" w:color="auto"/>
            <w:right w:val="none" w:sz="0" w:space="0" w:color="auto"/>
          </w:divBdr>
        </w:div>
        <w:div w:id="1988900064">
          <w:marLeft w:val="480"/>
          <w:marRight w:val="0"/>
          <w:marTop w:val="0"/>
          <w:marBottom w:val="0"/>
          <w:divBdr>
            <w:top w:val="none" w:sz="0" w:space="0" w:color="auto"/>
            <w:left w:val="none" w:sz="0" w:space="0" w:color="auto"/>
            <w:bottom w:val="none" w:sz="0" w:space="0" w:color="auto"/>
            <w:right w:val="none" w:sz="0" w:space="0" w:color="auto"/>
          </w:divBdr>
        </w:div>
        <w:div w:id="2011786825">
          <w:marLeft w:val="480"/>
          <w:marRight w:val="0"/>
          <w:marTop w:val="0"/>
          <w:marBottom w:val="0"/>
          <w:divBdr>
            <w:top w:val="none" w:sz="0" w:space="0" w:color="auto"/>
            <w:left w:val="none" w:sz="0" w:space="0" w:color="auto"/>
            <w:bottom w:val="none" w:sz="0" w:space="0" w:color="auto"/>
            <w:right w:val="none" w:sz="0" w:space="0" w:color="auto"/>
          </w:divBdr>
        </w:div>
        <w:div w:id="2038458209">
          <w:marLeft w:val="480"/>
          <w:marRight w:val="0"/>
          <w:marTop w:val="0"/>
          <w:marBottom w:val="0"/>
          <w:divBdr>
            <w:top w:val="none" w:sz="0" w:space="0" w:color="auto"/>
            <w:left w:val="none" w:sz="0" w:space="0" w:color="auto"/>
            <w:bottom w:val="none" w:sz="0" w:space="0" w:color="auto"/>
            <w:right w:val="none" w:sz="0" w:space="0" w:color="auto"/>
          </w:divBdr>
        </w:div>
        <w:div w:id="2052725821">
          <w:marLeft w:val="480"/>
          <w:marRight w:val="0"/>
          <w:marTop w:val="0"/>
          <w:marBottom w:val="0"/>
          <w:divBdr>
            <w:top w:val="none" w:sz="0" w:space="0" w:color="auto"/>
            <w:left w:val="none" w:sz="0" w:space="0" w:color="auto"/>
            <w:bottom w:val="none" w:sz="0" w:space="0" w:color="auto"/>
            <w:right w:val="none" w:sz="0" w:space="0" w:color="auto"/>
          </w:divBdr>
        </w:div>
        <w:div w:id="2062170434">
          <w:marLeft w:val="480"/>
          <w:marRight w:val="0"/>
          <w:marTop w:val="0"/>
          <w:marBottom w:val="0"/>
          <w:divBdr>
            <w:top w:val="none" w:sz="0" w:space="0" w:color="auto"/>
            <w:left w:val="none" w:sz="0" w:space="0" w:color="auto"/>
            <w:bottom w:val="none" w:sz="0" w:space="0" w:color="auto"/>
            <w:right w:val="none" w:sz="0" w:space="0" w:color="auto"/>
          </w:divBdr>
        </w:div>
        <w:div w:id="2073501542">
          <w:marLeft w:val="480"/>
          <w:marRight w:val="0"/>
          <w:marTop w:val="0"/>
          <w:marBottom w:val="0"/>
          <w:divBdr>
            <w:top w:val="none" w:sz="0" w:space="0" w:color="auto"/>
            <w:left w:val="none" w:sz="0" w:space="0" w:color="auto"/>
            <w:bottom w:val="none" w:sz="0" w:space="0" w:color="auto"/>
            <w:right w:val="none" w:sz="0" w:space="0" w:color="auto"/>
          </w:divBdr>
        </w:div>
        <w:div w:id="2139958099">
          <w:marLeft w:val="480"/>
          <w:marRight w:val="0"/>
          <w:marTop w:val="0"/>
          <w:marBottom w:val="0"/>
          <w:divBdr>
            <w:top w:val="none" w:sz="0" w:space="0" w:color="auto"/>
            <w:left w:val="none" w:sz="0" w:space="0" w:color="auto"/>
            <w:bottom w:val="none" w:sz="0" w:space="0" w:color="auto"/>
            <w:right w:val="none" w:sz="0" w:space="0" w:color="auto"/>
          </w:divBdr>
        </w:div>
      </w:divsChild>
    </w:div>
    <w:div w:id="258878332">
      <w:bodyDiv w:val="1"/>
      <w:marLeft w:val="0"/>
      <w:marRight w:val="0"/>
      <w:marTop w:val="0"/>
      <w:marBottom w:val="0"/>
      <w:divBdr>
        <w:top w:val="none" w:sz="0" w:space="0" w:color="auto"/>
        <w:left w:val="none" w:sz="0" w:space="0" w:color="auto"/>
        <w:bottom w:val="none" w:sz="0" w:space="0" w:color="auto"/>
        <w:right w:val="none" w:sz="0" w:space="0" w:color="auto"/>
      </w:divBdr>
      <w:divsChild>
        <w:div w:id="18432067">
          <w:marLeft w:val="480"/>
          <w:marRight w:val="0"/>
          <w:marTop w:val="0"/>
          <w:marBottom w:val="0"/>
          <w:divBdr>
            <w:top w:val="none" w:sz="0" w:space="0" w:color="auto"/>
            <w:left w:val="none" w:sz="0" w:space="0" w:color="auto"/>
            <w:bottom w:val="none" w:sz="0" w:space="0" w:color="auto"/>
            <w:right w:val="none" w:sz="0" w:space="0" w:color="auto"/>
          </w:divBdr>
        </w:div>
        <w:div w:id="43453878">
          <w:marLeft w:val="480"/>
          <w:marRight w:val="0"/>
          <w:marTop w:val="0"/>
          <w:marBottom w:val="0"/>
          <w:divBdr>
            <w:top w:val="none" w:sz="0" w:space="0" w:color="auto"/>
            <w:left w:val="none" w:sz="0" w:space="0" w:color="auto"/>
            <w:bottom w:val="none" w:sz="0" w:space="0" w:color="auto"/>
            <w:right w:val="none" w:sz="0" w:space="0" w:color="auto"/>
          </w:divBdr>
        </w:div>
        <w:div w:id="60755757">
          <w:marLeft w:val="480"/>
          <w:marRight w:val="0"/>
          <w:marTop w:val="0"/>
          <w:marBottom w:val="0"/>
          <w:divBdr>
            <w:top w:val="none" w:sz="0" w:space="0" w:color="auto"/>
            <w:left w:val="none" w:sz="0" w:space="0" w:color="auto"/>
            <w:bottom w:val="none" w:sz="0" w:space="0" w:color="auto"/>
            <w:right w:val="none" w:sz="0" w:space="0" w:color="auto"/>
          </w:divBdr>
        </w:div>
        <w:div w:id="79523391">
          <w:marLeft w:val="480"/>
          <w:marRight w:val="0"/>
          <w:marTop w:val="0"/>
          <w:marBottom w:val="0"/>
          <w:divBdr>
            <w:top w:val="none" w:sz="0" w:space="0" w:color="auto"/>
            <w:left w:val="none" w:sz="0" w:space="0" w:color="auto"/>
            <w:bottom w:val="none" w:sz="0" w:space="0" w:color="auto"/>
            <w:right w:val="none" w:sz="0" w:space="0" w:color="auto"/>
          </w:divBdr>
        </w:div>
        <w:div w:id="84960310">
          <w:marLeft w:val="480"/>
          <w:marRight w:val="0"/>
          <w:marTop w:val="0"/>
          <w:marBottom w:val="0"/>
          <w:divBdr>
            <w:top w:val="none" w:sz="0" w:space="0" w:color="auto"/>
            <w:left w:val="none" w:sz="0" w:space="0" w:color="auto"/>
            <w:bottom w:val="none" w:sz="0" w:space="0" w:color="auto"/>
            <w:right w:val="none" w:sz="0" w:space="0" w:color="auto"/>
          </w:divBdr>
        </w:div>
        <w:div w:id="92214165">
          <w:marLeft w:val="480"/>
          <w:marRight w:val="0"/>
          <w:marTop w:val="0"/>
          <w:marBottom w:val="0"/>
          <w:divBdr>
            <w:top w:val="none" w:sz="0" w:space="0" w:color="auto"/>
            <w:left w:val="none" w:sz="0" w:space="0" w:color="auto"/>
            <w:bottom w:val="none" w:sz="0" w:space="0" w:color="auto"/>
            <w:right w:val="none" w:sz="0" w:space="0" w:color="auto"/>
          </w:divBdr>
        </w:div>
        <w:div w:id="96875239">
          <w:marLeft w:val="480"/>
          <w:marRight w:val="0"/>
          <w:marTop w:val="0"/>
          <w:marBottom w:val="0"/>
          <w:divBdr>
            <w:top w:val="none" w:sz="0" w:space="0" w:color="auto"/>
            <w:left w:val="none" w:sz="0" w:space="0" w:color="auto"/>
            <w:bottom w:val="none" w:sz="0" w:space="0" w:color="auto"/>
            <w:right w:val="none" w:sz="0" w:space="0" w:color="auto"/>
          </w:divBdr>
        </w:div>
        <w:div w:id="107823297">
          <w:marLeft w:val="480"/>
          <w:marRight w:val="0"/>
          <w:marTop w:val="0"/>
          <w:marBottom w:val="0"/>
          <w:divBdr>
            <w:top w:val="none" w:sz="0" w:space="0" w:color="auto"/>
            <w:left w:val="none" w:sz="0" w:space="0" w:color="auto"/>
            <w:bottom w:val="none" w:sz="0" w:space="0" w:color="auto"/>
            <w:right w:val="none" w:sz="0" w:space="0" w:color="auto"/>
          </w:divBdr>
        </w:div>
        <w:div w:id="124591323">
          <w:marLeft w:val="480"/>
          <w:marRight w:val="0"/>
          <w:marTop w:val="0"/>
          <w:marBottom w:val="0"/>
          <w:divBdr>
            <w:top w:val="none" w:sz="0" w:space="0" w:color="auto"/>
            <w:left w:val="none" w:sz="0" w:space="0" w:color="auto"/>
            <w:bottom w:val="none" w:sz="0" w:space="0" w:color="auto"/>
            <w:right w:val="none" w:sz="0" w:space="0" w:color="auto"/>
          </w:divBdr>
        </w:div>
        <w:div w:id="140730148">
          <w:marLeft w:val="480"/>
          <w:marRight w:val="0"/>
          <w:marTop w:val="0"/>
          <w:marBottom w:val="0"/>
          <w:divBdr>
            <w:top w:val="none" w:sz="0" w:space="0" w:color="auto"/>
            <w:left w:val="none" w:sz="0" w:space="0" w:color="auto"/>
            <w:bottom w:val="none" w:sz="0" w:space="0" w:color="auto"/>
            <w:right w:val="none" w:sz="0" w:space="0" w:color="auto"/>
          </w:divBdr>
        </w:div>
        <w:div w:id="153881705">
          <w:marLeft w:val="480"/>
          <w:marRight w:val="0"/>
          <w:marTop w:val="0"/>
          <w:marBottom w:val="0"/>
          <w:divBdr>
            <w:top w:val="none" w:sz="0" w:space="0" w:color="auto"/>
            <w:left w:val="none" w:sz="0" w:space="0" w:color="auto"/>
            <w:bottom w:val="none" w:sz="0" w:space="0" w:color="auto"/>
            <w:right w:val="none" w:sz="0" w:space="0" w:color="auto"/>
          </w:divBdr>
        </w:div>
        <w:div w:id="201288132">
          <w:marLeft w:val="480"/>
          <w:marRight w:val="0"/>
          <w:marTop w:val="0"/>
          <w:marBottom w:val="0"/>
          <w:divBdr>
            <w:top w:val="none" w:sz="0" w:space="0" w:color="auto"/>
            <w:left w:val="none" w:sz="0" w:space="0" w:color="auto"/>
            <w:bottom w:val="none" w:sz="0" w:space="0" w:color="auto"/>
            <w:right w:val="none" w:sz="0" w:space="0" w:color="auto"/>
          </w:divBdr>
        </w:div>
        <w:div w:id="219170614">
          <w:marLeft w:val="480"/>
          <w:marRight w:val="0"/>
          <w:marTop w:val="0"/>
          <w:marBottom w:val="0"/>
          <w:divBdr>
            <w:top w:val="none" w:sz="0" w:space="0" w:color="auto"/>
            <w:left w:val="none" w:sz="0" w:space="0" w:color="auto"/>
            <w:bottom w:val="none" w:sz="0" w:space="0" w:color="auto"/>
            <w:right w:val="none" w:sz="0" w:space="0" w:color="auto"/>
          </w:divBdr>
        </w:div>
        <w:div w:id="226695504">
          <w:marLeft w:val="480"/>
          <w:marRight w:val="0"/>
          <w:marTop w:val="0"/>
          <w:marBottom w:val="0"/>
          <w:divBdr>
            <w:top w:val="none" w:sz="0" w:space="0" w:color="auto"/>
            <w:left w:val="none" w:sz="0" w:space="0" w:color="auto"/>
            <w:bottom w:val="none" w:sz="0" w:space="0" w:color="auto"/>
            <w:right w:val="none" w:sz="0" w:space="0" w:color="auto"/>
          </w:divBdr>
        </w:div>
        <w:div w:id="253590513">
          <w:marLeft w:val="480"/>
          <w:marRight w:val="0"/>
          <w:marTop w:val="0"/>
          <w:marBottom w:val="0"/>
          <w:divBdr>
            <w:top w:val="none" w:sz="0" w:space="0" w:color="auto"/>
            <w:left w:val="none" w:sz="0" w:space="0" w:color="auto"/>
            <w:bottom w:val="none" w:sz="0" w:space="0" w:color="auto"/>
            <w:right w:val="none" w:sz="0" w:space="0" w:color="auto"/>
          </w:divBdr>
        </w:div>
        <w:div w:id="264193544">
          <w:marLeft w:val="480"/>
          <w:marRight w:val="0"/>
          <w:marTop w:val="0"/>
          <w:marBottom w:val="0"/>
          <w:divBdr>
            <w:top w:val="none" w:sz="0" w:space="0" w:color="auto"/>
            <w:left w:val="none" w:sz="0" w:space="0" w:color="auto"/>
            <w:bottom w:val="none" w:sz="0" w:space="0" w:color="auto"/>
            <w:right w:val="none" w:sz="0" w:space="0" w:color="auto"/>
          </w:divBdr>
        </w:div>
        <w:div w:id="268700092">
          <w:marLeft w:val="480"/>
          <w:marRight w:val="0"/>
          <w:marTop w:val="0"/>
          <w:marBottom w:val="0"/>
          <w:divBdr>
            <w:top w:val="none" w:sz="0" w:space="0" w:color="auto"/>
            <w:left w:val="none" w:sz="0" w:space="0" w:color="auto"/>
            <w:bottom w:val="none" w:sz="0" w:space="0" w:color="auto"/>
            <w:right w:val="none" w:sz="0" w:space="0" w:color="auto"/>
          </w:divBdr>
        </w:div>
        <w:div w:id="357388835">
          <w:marLeft w:val="480"/>
          <w:marRight w:val="0"/>
          <w:marTop w:val="0"/>
          <w:marBottom w:val="0"/>
          <w:divBdr>
            <w:top w:val="none" w:sz="0" w:space="0" w:color="auto"/>
            <w:left w:val="none" w:sz="0" w:space="0" w:color="auto"/>
            <w:bottom w:val="none" w:sz="0" w:space="0" w:color="auto"/>
            <w:right w:val="none" w:sz="0" w:space="0" w:color="auto"/>
          </w:divBdr>
        </w:div>
        <w:div w:id="407270843">
          <w:marLeft w:val="480"/>
          <w:marRight w:val="0"/>
          <w:marTop w:val="0"/>
          <w:marBottom w:val="0"/>
          <w:divBdr>
            <w:top w:val="none" w:sz="0" w:space="0" w:color="auto"/>
            <w:left w:val="none" w:sz="0" w:space="0" w:color="auto"/>
            <w:bottom w:val="none" w:sz="0" w:space="0" w:color="auto"/>
            <w:right w:val="none" w:sz="0" w:space="0" w:color="auto"/>
          </w:divBdr>
        </w:div>
        <w:div w:id="461190584">
          <w:marLeft w:val="480"/>
          <w:marRight w:val="0"/>
          <w:marTop w:val="0"/>
          <w:marBottom w:val="0"/>
          <w:divBdr>
            <w:top w:val="none" w:sz="0" w:space="0" w:color="auto"/>
            <w:left w:val="none" w:sz="0" w:space="0" w:color="auto"/>
            <w:bottom w:val="none" w:sz="0" w:space="0" w:color="auto"/>
            <w:right w:val="none" w:sz="0" w:space="0" w:color="auto"/>
          </w:divBdr>
        </w:div>
        <w:div w:id="493687774">
          <w:marLeft w:val="480"/>
          <w:marRight w:val="0"/>
          <w:marTop w:val="0"/>
          <w:marBottom w:val="0"/>
          <w:divBdr>
            <w:top w:val="none" w:sz="0" w:space="0" w:color="auto"/>
            <w:left w:val="none" w:sz="0" w:space="0" w:color="auto"/>
            <w:bottom w:val="none" w:sz="0" w:space="0" w:color="auto"/>
            <w:right w:val="none" w:sz="0" w:space="0" w:color="auto"/>
          </w:divBdr>
        </w:div>
        <w:div w:id="541483394">
          <w:marLeft w:val="480"/>
          <w:marRight w:val="0"/>
          <w:marTop w:val="0"/>
          <w:marBottom w:val="0"/>
          <w:divBdr>
            <w:top w:val="none" w:sz="0" w:space="0" w:color="auto"/>
            <w:left w:val="none" w:sz="0" w:space="0" w:color="auto"/>
            <w:bottom w:val="none" w:sz="0" w:space="0" w:color="auto"/>
            <w:right w:val="none" w:sz="0" w:space="0" w:color="auto"/>
          </w:divBdr>
        </w:div>
        <w:div w:id="576012626">
          <w:marLeft w:val="480"/>
          <w:marRight w:val="0"/>
          <w:marTop w:val="0"/>
          <w:marBottom w:val="0"/>
          <w:divBdr>
            <w:top w:val="none" w:sz="0" w:space="0" w:color="auto"/>
            <w:left w:val="none" w:sz="0" w:space="0" w:color="auto"/>
            <w:bottom w:val="none" w:sz="0" w:space="0" w:color="auto"/>
            <w:right w:val="none" w:sz="0" w:space="0" w:color="auto"/>
          </w:divBdr>
        </w:div>
        <w:div w:id="624701166">
          <w:marLeft w:val="480"/>
          <w:marRight w:val="0"/>
          <w:marTop w:val="0"/>
          <w:marBottom w:val="0"/>
          <w:divBdr>
            <w:top w:val="none" w:sz="0" w:space="0" w:color="auto"/>
            <w:left w:val="none" w:sz="0" w:space="0" w:color="auto"/>
            <w:bottom w:val="none" w:sz="0" w:space="0" w:color="auto"/>
            <w:right w:val="none" w:sz="0" w:space="0" w:color="auto"/>
          </w:divBdr>
        </w:div>
        <w:div w:id="637297541">
          <w:marLeft w:val="480"/>
          <w:marRight w:val="0"/>
          <w:marTop w:val="0"/>
          <w:marBottom w:val="0"/>
          <w:divBdr>
            <w:top w:val="none" w:sz="0" w:space="0" w:color="auto"/>
            <w:left w:val="none" w:sz="0" w:space="0" w:color="auto"/>
            <w:bottom w:val="none" w:sz="0" w:space="0" w:color="auto"/>
            <w:right w:val="none" w:sz="0" w:space="0" w:color="auto"/>
          </w:divBdr>
        </w:div>
        <w:div w:id="660697589">
          <w:marLeft w:val="480"/>
          <w:marRight w:val="0"/>
          <w:marTop w:val="0"/>
          <w:marBottom w:val="0"/>
          <w:divBdr>
            <w:top w:val="none" w:sz="0" w:space="0" w:color="auto"/>
            <w:left w:val="none" w:sz="0" w:space="0" w:color="auto"/>
            <w:bottom w:val="none" w:sz="0" w:space="0" w:color="auto"/>
            <w:right w:val="none" w:sz="0" w:space="0" w:color="auto"/>
          </w:divBdr>
        </w:div>
        <w:div w:id="726493071">
          <w:marLeft w:val="480"/>
          <w:marRight w:val="0"/>
          <w:marTop w:val="0"/>
          <w:marBottom w:val="0"/>
          <w:divBdr>
            <w:top w:val="none" w:sz="0" w:space="0" w:color="auto"/>
            <w:left w:val="none" w:sz="0" w:space="0" w:color="auto"/>
            <w:bottom w:val="none" w:sz="0" w:space="0" w:color="auto"/>
            <w:right w:val="none" w:sz="0" w:space="0" w:color="auto"/>
          </w:divBdr>
        </w:div>
        <w:div w:id="766198307">
          <w:marLeft w:val="480"/>
          <w:marRight w:val="0"/>
          <w:marTop w:val="0"/>
          <w:marBottom w:val="0"/>
          <w:divBdr>
            <w:top w:val="none" w:sz="0" w:space="0" w:color="auto"/>
            <w:left w:val="none" w:sz="0" w:space="0" w:color="auto"/>
            <w:bottom w:val="none" w:sz="0" w:space="0" w:color="auto"/>
            <w:right w:val="none" w:sz="0" w:space="0" w:color="auto"/>
          </w:divBdr>
        </w:div>
        <w:div w:id="770708763">
          <w:marLeft w:val="480"/>
          <w:marRight w:val="0"/>
          <w:marTop w:val="0"/>
          <w:marBottom w:val="0"/>
          <w:divBdr>
            <w:top w:val="none" w:sz="0" w:space="0" w:color="auto"/>
            <w:left w:val="none" w:sz="0" w:space="0" w:color="auto"/>
            <w:bottom w:val="none" w:sz="0" w:space="0" w:color="auto"/>
            <w:right w:val="none" w:sz="0" w:space="0" w:color="auto"/>
          </w:divBdr>
        </w:div>
        <w:div w:id="787046265">
          <w:marLeft w:val="480"/>
          <w:marRight w:val="0"/>
          <w:marTop w:val="0"/>
          <w:marBottom w:val="0"/>
          <w:divBdr>
            <w:top w:val="none" w:sz="0" w:space="0" w:color="auto"/>
            <w:left w:val="none" w:sz="0" w:space="0" w:color="auto"/>
            <w:bottom w:val="none" w:sz="0" w:space="0" w:color="auto"/>
            <w:right w:val="none" w:sz="0" w:space="0" w:color="auto"/>
          </w:divBdr>
        </w:div>
        <w:div w:id="832263481">
          <w:marLeft w:val="480"/>
          <w:marRight w:val="0"/>
          <w:marTop w:val="0"/>
          <w:marBottom w:val="0"/>
          <w:divBdr>
            <w:top w:val="none" w:sz="0" w:space="0" w:color="auto"/>
            <w:left w:val="none" w:sz="0" w:space="0" w:color="auto"/>
            <w:bottom w:val="none" w:sz="0" w:space="0" w:color="auto"/>
            <w:right w:val="none" w:sz="0" w:space="0" w:color="auto"/>
          </w:divBdr>
        </w:div>
        <w:div w:id="852259258">
          <w:marLeft w:val="480"/>
          <w:marRight w:val="0"/>
          <w:marTop w:val="0"/>
          <w:marBottom w:val="0"/>
          <w:divBdr>
            <w:top w:val="none" w:sz="0" w:space="0" w:color="auto"/>
            <w:left w:val="none" w:sz="0" w:space="0" w:color="auto"/>
            <w:bottom w:val="none" w:sz="0" w:space="0" w:color="auto"/>
            <w:right w:val="none" w:sz="0" w:space="0" w:color="auto"/>
          </w:divBdr>
        </w:div>
        <w:div w:id="866722515">
          <w:marLeft w:val="480"/>
          <w:marRight w:val="0"/>
          <w:marTop w:val="0"/>
          <w:marBottom w:val="0"/>
          <w:divBdr>
            <w:top w:val="none" w:sz="0" w:space="0" w:color="auto"/>
            <w:left w:val="none" w:sz="0" w:space="0" w:color="auto"/>
            <w:bottom w:val="none" w:sz="0" w:space="0" w:color="auto"/>
            <w:right w:val="none" w:sz="0" w:space="0" w:color="auto"/>
          </w:divBdr>
        </w:div>
        <w:div w:id="895818508">
          <w:marLeft w:val="480"/>
          <w:marRight w:val="0"/>
          <w:marTop w:val="0"/>
          <w:marBottom w:val="0"/>
          <w:divBdr>
            <w:top w:val="none" w:sz="0" w:space="0" w:color="auto"/>
            <w:left w:val="none" w:sz="0" w:space="0" w:color="auto"/>
            <w:bottom w:val="none" w:sz="0" w:space="0" w:color="auto"/>
            <w:right w:val="none" w:sz="0" w:space="0" w:color="auto"/>
          </w:divBdr>
        </w:div>
        <w:div w:id="946237277">
          <w:marLeft w:val="480"/>
          <w:marRight w:val="0"/>
          <w:marTop w:val="0"/>
          <w:marBottom w:val="0"/>
          <w:divBdr>
            <w:top w:val="none" w:sz="0" w:space="0" w:color="auto"/>
            <w:left w:val="none" w:sz="0" w:space="0" w:color="auto"/>
            <w:bottom w:val="none" w:sz="0" w:space="0" w:color="auto"/>
            <w:right w:val="none" w:sz="0" w:space="0" w:color="auto"/>
          </w:divBdr>
        </w:div>
        <w:div w:id="975910293">
          <w:marLeft w:val="480"/>
          <w:marRight w:val="0"/>
          <w:marTop w:val="0"/>
          <w:marBottom w:val="0"/>
          <w:divBdr>
            <w:top w:val="none" w:sz="0" w:space="0" w:color="auto"/>
            <w:left w:val="none" w:sz="0" w:space="0" w:color="auto"/>
            <w:bottom w:val="none" w:sz="0" w:space="0" w:color="auto"/>
            <w:right w:val="none" w:sz="0" w:space="0" w:color="auto"/>
          </w:divBdr>
        </w:div>
        <w:div w:id="1002782647">
          <w:marLeft w:val="480"/>
          <w:marRight w:val="0"/>
          <w:marTop w:val="0"/>
          <w:marBottom w:val="0"/>
          <w:divBdr>
            <w:top w:val="none" w:sz="0" w:space="0" w:color="auto"/>
            <w:left w:val="none" w:sz="0" w:space="0" w:color="auto"/>
            <w:bottom w:val="none" w:sz="0" w:space="0" w:color="auto"/>
            <w:right w:val="none" w:sz="0" w:space="0" w:color="auto"/>
          </w:divBdr>
        </w:div>
        <w:div w:id="1002898175">
          <w:marLeft w:val="480"/>
          <w:marRight w:val="0"/>
          <w:marTop w:val="0"/>
          <w:marBottom w:val="0"/>
          <w:divBdr>
            <w:top w:val="none" w:sz="0" w:space="0" w:color="auto"/>
            <w:left w:val="none" w:sz="0" w:space="0" w:color="auto"/>
            <w:bottom w:val="none" w:sz="0" w:space="0" w:color="auto"/>
            <w:right w:val="none" w:sz="0" w:space="0" w:color="auto"/>
          </w:divBdr>
        </w:div>
        <w:div w:id="1011184621">
          <w:marLeft w:val="480"/>
          <w:marRight w:val="0"/>
          <w:marTop w:val="0"/>
          <w:marBottom w:val="0"/>
          <w:divBdr>
            <w:top w:val="none" w:sz="0" w:space="0" w:color="auto"/>
            <w:left w:val="none" w:sz="0" w:space="0" w:color="auto"/>
            <w:bottom w:val="none" w:sz="0" w:space="0" w:color="auto"/>
            <w:right w:val="none" w:sz="0" w:space="0" w:color="auto"/>
          </w:divBdr>
        </w:div>
        <w:div w:id="1047336469">
          <w:marLeft w:val="480"/>
          <w:marRight w:val="0"/>
          <w:marTop w:val="0"/>
          <w:marBottom w:val="0"/>
          <w:divBdr>
            <w:top w:val="none" w:sz="0" w:space="0" w:color="auto"/>
            <w:left w:val="none" w:sz="0" w:space="0" w:color="auto"/>
            <w:bottom w:val="none" w:sz="0" w:space="0" w:color="auto"/>
            <w:right w:val="none" w:sz="0" w:space="0" w:color="auto"/>
          </w:divBdr>
        </w:div>
        <w:div w:id="1052264774">
          <w:marLeft w:val="480"/>
          <w:marRight w:val="0"/>
          <w:marTop w:val="0"/>
          <w:marBottom w:val="0"/>
          <w:divBdr>
            <w:top w:val="none" w:sz="0" w:space="0" w:color="auto"/>
            <w:left w:val="none" w:sz="0" w:space="0" w:color="auto"/>
            <w:bottom w:val="none" w:sz="0" w:space="0" w:color="auto"/>
            <w:right w:val="none" w:sz="0" w:space="0" w:color="auto"/>
          </w:divBdr>
        </w:div>
        <w:div w:id="1055422804">
          <w:marLeft w:val="480"/>
          <w:marRight w:val="0"/>
          <w:marTop w:val="0"/>
          <w:marBottom w:val="0"/>
          <w:divBdr>
            <w:top w:val="none" w:sz="0" w:space="0" w:color="auto"/>
            <w:left w:val="none" w:sz="0" w:space="0" w:color="auto"/>
            <w:bottom w:val="none" w:sz="0" w:space="0" w:color="auto"/>
            <w:right w:val="none" w:sz="0" w:space="0" w:color="auto"/>
          </w:divBdr>
        </w:div>
        <w:div w:id="1064989926">
          <w:marLeft w:val="480"/>
          <w:marRight w:val="0"/>
          <w:marTop w:val="0"/>
          <w:marBottom w:val="0"/>
          <w:divBdr>
            <w:top w:val="none" w:sz="0" w:space="0" w:color="auto"/>
            <w:left w:val="none" w:sz="0" w:space="0" w:color="auto"/>
            <w:bottom w:val="none" w:sz="0" w:space="0" w:color="auto"/>
            <w:right w:val="none" w:sz="0" w:space="0" w:color="auto"/>
          </w:divBdr>
        </w:div>
        <w:div w:id="1080449422">
          <w:marLeft w:val="480"/>
          <w:marRight w:val="0"/>
          <w:marTop w:val="0"/>
          <w:marBottom w:val="0"/>
          <w:divBdr>
            <w:top w:val="none" w:sz="0" w:space="0" w:color="auto"/>
            <w:left w:val="none" w:sz="0" w:space="0" w:color="auto"/>
            <w:bottom w:val="none" w:sz="0" w:space="0" w:color="auto"/>
            <w:right w:val="none" w:sz="0" w:space="0" w:color="auto"/>
          </w:divBdr>
        </w:div>
        <w:div w:id="1117410117">
          <w:marLeft w:val="480"/>
          <w:marRight w:val="0"/>
          <w:marTop w:val="0"/>
          <w:marBottom w:val="0"/>
          <w:divBdr>
            <w:top w:val="none" w:sz="0" w:space="0" w:color="auto"/>
            <w:left w:val="none" w:sz="0" w:space="0" w:color="auto"/>
            <w:bottom w:val="none" w:sz="0" w:space="0" w:color="auto"/>
            <w:right w:val="none" w:sz="0" w:space="0" w:color="auto"/>
          </w:divBdr>
        </w:div>
        <w:div w:id="1167944592">
          <w:marLeft w:val="480"/>
          <w:marRight w:val="0"/>
          <w:marTop w:val="0"/>
          <w:marBottom w:val="0"/>
          <w:divBdr>
            <w:top w:val="none" w:sz="0" w:space="0" w:color="auto"/>
            <w:left w:val="none" w:sz="0" w:space="0" w:color="auto"/>
            <w:bottom w:val="none" w:sz="0" w:space="0" w:color="auto"/>
            <w:right w:val="none" w:sz="0" w:space="0" w:color="auto"/>
          </w:divBdr>
        </w:div>
        <w:div w:id="1231038619">
          <w:marLeft w:val="480"/>
          <w:marRight w:val="0"/>
          <w:marTop w:val="0"/>
          <w:marBottom w:val="0"/>
          <w:divBdr>
            <w:top w:val="none" w:sz="0" w:space="0" w:color="auto"/>
            <w:left w:val="none" w:sz="0" w:space="0" w:color="auto"/>
            <w:bottom w:val="none" w:sz="0" w:space="0" w:color="auto"/>
            <w:right w:val="none" w:sz="0" w:space="0" w:color="auto"/>
          </w:divBdr>
        </w:div>
        <w:div w:id="1312560053">
          <w:marLeft w:val="480"/>
          <w:marRight w:val="0"/>
          <w:marTop w:val="0"/>
          <w:marBottom w:val="0"/>
          <w:divBdr>
            <w:top w:val="none" w:sz="0" w:space="0" w:color="auto"/>
            <w:left w:val="none" w:sz="0" w:space="0" w:color="auto"/>
            <w:bottom w:val="none" w:sz="0" w:space="0" w:color="auto"/>
            <w:right w:val="none" w:sz="0" w:space="0" w:color="auto"/>
          </w:divBdr>
        </w:div>
        <w:div w:id="1342507192">
          <w:marLeft w:val="480"/>
          <w:marRight w:val="0"/>
          <w:marTop w:val="0"/>
          <w:marBottom w:val="0"/>
          <w:divBdr>
            <w:top w:val="none" w:sz="0" w:space="0" w:color="auto"/>
            <w:left w:val="none" w:sz="0" w:space="0" w:color="auto"/>
            <w:bottom w:val="none" w:sz="0" w:space="0" w:color="auto"/>
            <w:right w:val="none" w:sz="0" w:space="0" w:color="auto"/>
          </w:divBdr>
        </w:div>
        <w:div w:id="1378434186">
          <w:marLeft w:val="480"/>
          <w:marRight w:val="0"/>
          <w:marTop w:val="0"/>
          <w:marBottom w:val="0"/>
          <w:divBdr>
            <w:top w:val="none" w:sz="0" w:space="0" w:color="auto"/>
            <w:left w:val="none" w:sz="0" w:space="0" w:color="auto"/>
            <w:bottom w:val="none" w:sz="0" w:space="0" w:color="auto"/>
            <w:right w:val="none" w:sz="0" w:space="0" w:color="auto"/>
          </w:divBdr>
        </w:div>
        <w:div w:id="1393193755">
          <w:marLeft w:val="480"/>
          <w:marRight w:val="0"/>
          <w:marTop w:val="0"/>
          <w:marBottom w:val="0"/>
          <w:divBdr>
            <w:top w:val="none" w:sz="0" w:space="0" w:color="auto"/>
            <w:left w:val="none" w:sz="0" w:space="0" w:color="auto"/>
            <w:bottom w:val="none" w:sz="0" w:space="0" w:color="auto"/>
            <w:right w:val="none" w:sz="0" w:space="0" w:color="auto"/>
          </w:divBdr>
        </w:div>
        <w:div w:id="1424767440">
          <w:marLeft w:val="480"/>
          <w:marRight w:val="0"/>
          <w:marTop w:val="0"/>
          <w:marBottom w:val="0"/>
          <w:divBdr>
            <w:top w:val="none" w:sz="0" w:space="0" w:color="auto"/>
            <w:left w:val="none" w:sz="0" w:space="0" w:color="auto"/>
            <w:bottom w:val="none" w:sz="0" w:space="0" w:color="auto"/>
            <w:right w:val="none" w:sz="0" w:space="0" w:color="auto"/>
          </w:divBdr>
        </w:div>
        <w:div w:id="1546406236">
          <w:marLeft w:val="480"/>
          <w:marRight w:val="0"/>
          <w:marTop w:val="0"/>
          <w:marBottom w:val="0"/>
          <w:divBdr>
            <w:top w:val="none" w:sz="0" w:space="0" w:color="auto"/>
            <w:left w:val="none" w:sz="0" w:space="0" w:color="auto"/>
            <w:bottom w:val="none" w:sz="0" w:space="0" w:color="auto"/>
            <w:right w:val="none" w:sz="0" w:space="0" w:color="auto"/>
          </w:divBdr>
        </w:div>
        <w:div w:id="1548687832">
          <w:marLeft w:val="480"/>
          <w:marRight w:val="0"/>
          <w:marTop w:val="0"/>
          <w:marBottom w:val="0"/>
          <w:divBdr>
            <w:top w:val="none" w:sz="0" w:space="0" w:color="auto"/>
            <w:left w:val="none" w:sz="0" w:space="0" w:color="auto"/>
            <w:bottom w:val="none" w:sz="0" w:space="0" w:color="auto"/>
            <w:right w:val="none" w:sz="0" w:space="0" w:color="auto"/>
          </w:divBdr>
        </w:div>
        <w:div w:id="1575429007">
          <w:marLeft w:val="480"/>
          <w:marRight w:val="0"/>
          <w:marTop w:val="0"/>
          <w:marBottom w:val="0"/>
          <w:divBdr>
            <w:top w:val="none" w:sz="0" w:space="0" w:color="auto"/>
            <w:left w:val="none" w:sz="0" w:space="0" w:color="auto"/>
            <w:bottom w:val="none" w:sz="0" w:space="0" w:color="auto"/>
            <w:right w:val="none" w:sz="0" w:space="0" w:color="auto"/>
          </w:divBdr>
        </w:div>
        <w:div w:id="1585989309">
          <w:marLeft w:val="480"/>
          <w:marRight w:val="0"/>
          <w:marTop w:val="0"/>
          <w:marBottom w:val="0"/>
          <w:divBdr>
            <w:top w:val="none" w:sz="0" w:space="0" w:color="auto"/>
            <w:left w:val="none" w:sz="0" w:space="0" w:color="auto"/>
            <w:bottom w:val="none" w:sz="0" w:space="0" w:color="auto"/>
            <w:right w:val="none" w:sz="0" w:space="0" w:color="auto"/>
          </w:divBdr>
        </w:div>
        <w:div w:id="1594976178">
          <w:marLeft w:val="480"/>
          <w:marRight w:val="0"/>
          <w:marTop w:val="0"/>
          <w:marBottom w:val="0"/>
          <w:divBdr>
            <w:top w:val="none" w:sz="0" w:space="0" w:color="auto"/>
            <w:left w:val="none" w:sz="0" w:space="0" w:color="auto"/>
            <w:bottom w:val="none" w:sz="0" w:space="0" w:color="auto"/>
            <w:right w:val="none" w:sz="0" w:space="0" w:color="auto"/>
          </w:divBdr>
        </w:div>
        <w:div w:id="1610816420">
          <w:marLeft w:val="480"/>
          <w:marRight w:val="0"/>
          <w:marTop w:val="0"/>
          <w:marBottom w:val="0"/>
          <w:divBdr>
            <w:top w:val="none" w:sz="0" w:space="0" w:color="auto"/>
            <w:left w:val="none" w:sz="0" w:space="0" w:color="auto"/>
            <w:bottom w:val="none" w:sz="0" w:space="0" w:color="auto"/>
            <w:right w:val="none" w:sz="0" w:space="0" w:color="auto"/>
          </w:divBdr>
        </w:div>
        <w:div w:id="1614822665">
          <w:marLeft w:val="480"/>
          <w:marRight w:val="0"/>
          <w:marTop w:val="0"/>
          <w:marBottom w:val="0"/>
          <w:divBdr>
            <w:top w:val="none" w:sz="0" w:space="0" w:color="auto"/>
            <w:left w:val="none" w:sz="0" w:space="0" w:color="auto"/>
            <w:bottom w:val="none" w:sz="0" w:space="0" w:color="auto"/>
            <w:right w:val="none" w:sz="0" w:space="0" w:color="auto"/>
          </w:divBdr>
        </w:div>
        <w:div w:id="1629120834">
          <w:marLeft w:val="480"/>
          <w:marRight w:val="0"/>
          <w:marTop w:val="0"/>
          <w:marBottom w:val="0"/>
          <w:divBdr>
            <w:top w:val="none" w:sz="0" w:space="0" w:color="auto"/>
            <w:left w:val="none" w:sz="0" w:space="0" w:color="auto"/>
            <w:bottom w:val="none" w:sz="0" w:space="0" w:color="auto"/>
            <w:right w:val="none" w:sz="0" w:space="0" w:color="auto"/>
          </w:divBdr>
        </w:div>
        <w:div w:id="1713111731">
          <w:marLeft w:val="480"/>
          <w:marRight w:val="0"/>
          <w:marTop w:val="0"/>
          <w:marBottom w:val="0"/>
          <w:divBdr>
            <w:top w:val="none" w:sz="0" w:space="0" w:color="auto"/>
            <w:left w:val="none" w:sz="0" w:space="0" w:color="auto"/>
            <w:bottom w:val="none" w:sz="0" w:space="0" w:color="auto"/>
            <w:right w:val="none" w:sz="0" w:space="0" w:color="auto"/>
          </w:divBdr>
        </w:div>
        <w:div w:id="1725908488">
          <w:marLeft w:val="480"/>
          <w:marRight w:val="0"/>
          <w:marTop w:val="0"/>
          <w:marBottom w:val="0"/>
          <w:divBdr>
            <w:top w:val="none" w:sz="0" w:space="0" w:color="auto"/>
            <w:left w:val="none" w:sz="0" w:space="0" w:color="auto"/>
            <w:bottom w:val="none" w:sz="0" w:space="0" w:color="auto"/>
            <w:right w:val="none" w:sz="0" w:space="0" w:color="auto"/>
          </w:divBdr>
        </w:div>
        <w:div w:id="1725986720">
          <w:marLeft w:val="480"/>
          <w:marRight w:val="0"/>
          <w:marTop w:val="0"/>
          <w:marBottom w:val="0"/>
          <w:divBdr>
            <w:top w:val="none" w:sz="0" w:space="0" w:color="auto"/>
            <w:left w:val="none" w:sz="0" w:space="0" w:color="auto"/>
            <w:bottom w:val="none" w:sz="0" w:space="0" w:color="auto"/>
            <w:right w:val="none" w:sz="0" w:space="0" w:color="auto"/>
          </w:divBdr>
        </w:div>
        <w:div w:id="1745686902">
          <w:marLeft w:val="480"/>
          <w:marRight w:val="0"/>
          <w:marTop w:val="0"/>
          <w:marBottom w:val="0"/>
          <w:divBdr>
            <w:top w:val="none" w:sz="0" w:space="0" w:color="auto"/>
            <w:left w:val="none" w:sz="0" w:space="0" w:color="auto"/>
            <w:bottom w:val="none" w:sz="0" w:space="0" w:color="auto"/>
            <w:right w:val="none" w:sz="0" w:space="0" w:color="auto"/>
          </w:divBdr>
        </w:div>
        <w:div w:id="1751274978">
          <w:marLeft w:val="480"/>
          <w:marRight w:val="0"/>
          <w:marTop w:val="0"/>
          <w:marBottom w:val="0"/>
          <w:divBdr>
            <w:top w:val="none" w:sz="0" w:space="0" w:color="auto"/>
            <w:left w:val="none" w:sz="0" w:space="0" w:color="auto"/>
            <w:bottom w:val="none" w:sz="0" w:space="0" w:color="auto"/>
            <w:right w:val="none" w:sz="0" w:space="0" w:color="auto"/>
          </w:divBdr>
        </w:div>
        <w:div w:id="1776091489">
          <w:marLeft w:val="480"/>
          <w:marRight w:val="0"/>
          <w:marTop w:val="0"/>
          <w:marBottom w:val="0"/>
          <w:divBdr>
            <w:top w:val="none" w:sz="0" w:space="0" w:color="auto"/>
            <w:left w:val="none" w:sz="0" w:space="0" w:color="auto"/>
            <w:bottom w:val="none" w:sz="0" w:space="0" w:color="auto"/>
            <w:right w:val="none" w:sz="0" w:space="0" w:color="auto"/>
          </w:divBdr>
        </w:div>
        <w:div w:id="1931424465">
          <w:marLeft w:val="480"/>
          <w:marRight w:val="0"/>
          <w:marTop w:val="0"/>
          <w:marBottom w:val="0"/>
          <w:divBdr>
            <w:top w:val="none" w:sz="0" w:space="0" w:color="auto"/>
            <w:left w:val="none" w:sz="0" w:space="0" w:color="auto"/>
            <w:bottom w:val="none" w:sz="0" w:space="0" w:color="auto"/>
            <w:right w:val="none" w:sz="0" w:space="0" w:color="auto"/>
          </w:divBdr>
        </w:div>
        <w:div w:id="1933080150">
          <w:marLeft w:val="480"/>
          <w:marRight w:val="0"/>
          <w:marTop w:val="0"/>
          <w:marBottom w:val="0"/>
          <w:divBdr>
            <w:top w:val="none" w:sz="0" w:space="0" w:color="auto"/>
            <w:left w:val="none" w:sz="0" w:space="0" w:color="auto"/>
            <w:bottom w:val="none" w:sz="0" w:space="0" w:color="auto"/>
            <w:right w:val="none" w:sz="0" w:space="0" w:color="auto"/>
          </w:divBdr>
        </w:div>
        <w:div w:id="1938250143">
          <w:marLeft w:val="480"/>
          <w:marRight w:val="0"/>
          <w:marTop w:val="0"/>
          <w:marBottom w:val="0"/>
          <w:divBdr>
            <w:top w:val="none" w:sz="0" w:space="0" w:color="auto"/>
            <w:left w:val="none" w:sz="0" w:space="0" w:color="auto"/>
            <w:bottom w:val="none" w:sz="0" w:space="0" w:color="auto"/>
            <w:right w:val="none" w:sz="0" w:space="0" w:color="auto"/>
          </w:divBdr>
        </w:div>
        <w:div w:id="1959141235">
          <w:marLeft w:val="480"/>
          <w:marRight w:val="0"/>
          <w:marTop w:val="0"/>
          <w:marBottom w:val="0"/>
          <w:divBdr>
            <w:top w:val="none" w:sz="0" w:space="0" w:color="auto"/>
            <w:left w:val="none" w:sz="0" w:space="0" w:color="auto"/>
            <w:bottom w:val="none" w:sz="0" w:space="0" w:color="auto"/>
            <w:right w:val="none" w:sz="0" w:space="0" w:color="auto"/>
          </w:divBdr>
        </w:div>
        <w:div w:id="1960842274">
          <w:marLeft w:val="480"/>
          <w:marRight w:val="0"/>
          <w:marTop w:val="0"/>
          <w:marBottom w:val="0"/>
          <w:divBdr>
            <w:top w:val="none" w:sz="0" w:space="0" w:color="auto"/>
            <w:left w:val="none" w:sz="0" w:space="0" w:color="auto"/>
            <w:bottom w:val="none" w:sz="0" w:space="0" w:color="auto"/>
            <w:right w:val="none" w:sz="0" w:space="0" w:color="auto"/>
          </w:divBdr>
        </w:div>
        <w:div w:id="1988900293">
          <w:marLeft w:val="480"/>
          <w:marRight w:val="0"/>
          <w:marTop w:val="0"/>
          <w:marBottom w:val="0"/>
          <w:divBdr>
            <w:top w:val="none" w:sz="0" w:space="0" w:color="auto"/>
            <w:left w:val="none" w:sz="0" w:space="0" w:color="auto"/>
            <w:bottom w:val="none" w:sz="0" w:space="0" w:color="auto"/>
            <w:right w:val="none" w:sz="0" w:space="0" w:color="auto"/>
          </w:divBdr>
        </w:div>
        <w:div w:id="2009676305">
          <w:marLeft w:val="480"/>
          <w:marRight w:val="0"/>
          <w:marTop w:val="0"/>
          <w:marBottom w:val="0"/>
          <w:divBdr>
            <w:top w:val="none" w:sz="0" w:space="0" w:color="auto"/>
            <w:left w:val="none" w:sz="0" w:space="0" w:color="auto"/>
            <w:bottom w:val="none" w:sz="0" w:space="0" w:color="auto"/>
            <w:right w:val="none" w:sz="0" w:space="0" w:color="auto"/>
          </w:divBdr>
        </w:div>
        <w:div w:id="2025472176">
          <w:marLeft w:val="480"/>
          <w:marRight w:val="0"/>
          <w:marTop w:val="0"/>
          <w:marBottom w:val="0"/>
          <w:divBdr>
            <w:top w:val="none" w:sz="0" w:space="0" w:color="auto"/>
            <w:left w:val="none" w:sz="0" w:space="0" w:color="auto"/>
            <w:bottom w:val="none" w:sz="0" w:space="0" w:color="auto"/>
            <w:right w:val="none" w:sz="0" w:space="0" w:color="auto"/>
          </w:divBdr>
        </w:div>
        <w:div w:id="2077046035">
          <w:marLeft w:val="480"/>
          <w:marRight w:val="0"/>
          <w:marTop w:val="0"/>
          <w:marBottom w:val="0"/>
          <w:divBdr>
            <w:top w:val="none" w:sz="0" w:space="0" w:color="auto"/>
            <w:left w:val="none" w:sz="0" w:space="0" w:color="auto"/>
            <w:bottom w:val="none" w:sz="0" w:space="0" w:color="auto"/>
            <w:right w:val="none" w:sz="0" w:space="0" w:color="auto"/>
          </w:divBdr>
        </w:div>
        <w:div w:id="2099710155">
          <w:marLeft w:val="480"/>
          <w:marRight w:val="0"/>
          <w:marTop w:val="0"/>
          <w:marBottom w:val="0"/>
          <w:divBdr>
            <w:top w:val="none" w:sz="0" w:space="0" w:color="auto"/>
            <w:left w:val="none" w:sz="0" w:space="0" w:color="auto"/>
            <w:bottom w:val="none" w:sz="0" w:space="0" w:color="auto"/>
            <w:right w:val="none" w:sz="0" w:space="0" w:color="auto"/>
          </w:divBdr>
        </w:div>
        <w:div w:id="2142528459">
          <w:marLeft w:val="480"/>
          <w:marRight w:val="0"/>
          <w:marTop w:val="0"/>
          <w:marBottom w:val="0"/>
          <w:divBdr>
            <w:top w:val="none" w:sz="0" w:space="0" w:color="auto"/>
            <w:left w:val="none" w:sz="0" w:space="0" w:color="auto"/>
            <w:bottom w:val="none" w:sz="0" w:space="0" w:color="auto"/>
            <w:right w:val="none" w:sz="0" w:space="0" w:color="auto"/>
          </w:divBdr>
        </w:div>
      </w:divsChild>
    </w:div>
    <w:div w:id="261651330">
      <w:bodyDiv w:val="1"/>
      <w:marLeft w:val="0"/>
      <w:marRight w:val="0"/>
      <w:marTop w:val="0"/>
      <w:marBottom w:val="0"/>
      <w:divBdr>
        <w:top w:val="none" w:sz="0" w:space="0" w:color="auto"/>
        <w:left w:val="none" w:sz="0" w:space="0" w:color="auto"/>
        <w:bottom w:val="none" w:sz="0" w:space="0" w:color="auto"/>
        <w:right w:val="none" w:sz="0" w:space="0" w:color="auto"/>
      </w:divBdr>
      <w:divsChild>
        <w:div w:id="49620806">
          <w:marLeft w:val="480"/>
          <w:marRight w:val="0"/>
          <w:marTop w:val="0"/>
          <w:marBottom w:val="0"/>
          <w:divBdr>
            <w:top w:val="none" w:sz="0" w:space="0" w:color="auto"/>
            <w:left w:val="none" w:sz="0" w:space="0" w:color="auto"/>
            <w:bottom w:val="none" w:sz="0" w:space="0" w:color="auto"/>
            <w:right w:val="none" w:sz="0" w:space="0" w:color="auto"/>
          </w:divBdr>
        </w:div>
        <w:div w:id="50737155">
          <w:marLeft w:val="480"/>
          <w:marRight w:val="0"/>
          <w:marTop w:val="0"/>
          <w:marBottom w:val="0"/>
          <w:divBdr>
            <w:top w:val="none" w:sz="0" w:space="0" w:color="auto"/>
            <w:left w:val="none" w:sz="0" w:space="0" w:color="auto"/>
            <w:bottom w:val="none" w:sz="0" w:space="0" w:color="auto"/>
            <w:right w:val="none" w:sz="0" w:space="0" w:color="auto"/>
          </w:divBdr>
        </w:div>
        <w:div w:id="86653853">
          <w:marLeft w:val="480"/>
          <w:marRight w:val="0"/>
          <w:marTop w:val="0"/>
          <w:marBottom w:val="0"/>
          <w:divBdr>
            <w:top w:val="none" w:sz="0" w:space="0" w:color="auto"/>
            <w:left w:val="none" w:sz="0" w:space="0" w:color="auto"/>
            <w:bottom w:val="none" w:sz="0" w:space="0" w:color="auto"/>
            <w:right w:val="none" w:sz="0" w:space="0" w:color="auto"/>
          </w:divBdr>
        </w:div>
        <w:div w:id="90787019">
          <w:marLeft w:val="480"/>
          <w:marRight w:val="0"/>
          <w:marTop w:val="0"/>
          <w:marBottom w:val="0"/>
          <w:divBdr>
            <w:top w:val="none" w:sz="0" w:space="0" w:color="auto"/>
            <w:left w:val="none" w:sz="0" w:space="0" w:color="auto"/>
            <w:bottom w:val="none" w:sz="0" w:space="0" w:color="auto"/>
            <w:right w:val="none" w:sz="0" w:space="0" w:color="auto"/>
          </w:divBdr>
        </w:div>
        <w:div w:id="104885815">
          <w:marLeft w:val="480"/>
          <w:marRight w:val="0"/>
          <w:marTop w:val="0"/>
          <w:marBottom w:val="0"/>
          <w:divBdr>
            <w:top w:val="none" w:sz="0" w:space="0" w:color="auto"/>
            <w:left w:val="none" w:sz="0" w:space="0" w:color="auto"/>
            <w:bottom w:val="none" w:sz="0" w:space="0" w:color="auto"/>
            <w:right w:val="none" w:sz="0" w:space="0" w:color="auto"/>
          </w:divBdr>
        </w:div>
        <w:div w:id="106435294">
          <w:marLeft w:val="480"/>
          <w:marRight w:val="0"/>
          <w:marTop w:val="0"/>
          <w:marBottom w:val="0"/>
          <w:divBdr>
            <w:top w:val="none" w:sz="0" w:space="0" w:color="auto"/>
            <w:left w:val="none" w:sz="0" w:space="0" w:color="auto"/>
            <w:bottom w:val="none" w:sz="0" w:space="0" w:color="auto"/>
            <w:right w:val="none" w:sz="0" w:space="0" w:color="auto"/>
          </w:divBdr>
        </w:div>
        <w:div w:id="133915470">
          <w:marLeft w:val="480"/>
          <w:marRight w:val="0"/>
          <w:marTop w:val="0"/>
          <w:marBottom w:val="0"/>
          <w:divBdr>
            <w:top w:val="none" w:sz="0" w:space="0" w:color="auto"/>
            <w:left w:val="none" w:sz="0" w:space="0" w:color="auto"/>
            <w:bottom w:val="none" w:sz="0" w:space="0" w:color="auto"/>
            <w:right w:val="none" w:sz="0" w:space="0" w:color="auto"/>
          </w:divBdr>
        </w:div>
        <w:div w:id="134220222">
          <w:marLeft w:val="480"/>
          <w:marRight w:val="0"/>
          <w:marTop w:val="0"/>
          <w:marBottom w:val="0"/>
          <w:divBdr>
            <w:top w:val="none" w:sz="0" w:space="0" w:color="auto"/>
            <w:left w:val="none" w:sz="0" w:space="0" w:color="auto"/>
            <w:bottom w:val="none" w:sz="0" w:space="0" w:color="auto"/>
            <w:right w:val="none" w:sz="0" w:space="0" w:color="auto"/>
          </w:divBdr>
        </w:div>
        <w:div w:id="207451290">
          <w:marLeft w:val="480"/>
          <w:marRight w:val="0"/>
          <w:marTop w:val="0"/>
          <w:marBottom w:val="0"/>
          <w:divBdr>
            <w:top w:val="none" w:sz="0" w:space="0" w:color="auto"/>
            <w:left w:val="none" w:sz="0" w:space="0" w:color="auto"/>
            <w:bottom w:val="none" w:sz="0" w:space="0" w:color="auto"/>
            <w:right w:val="none" w:sz="0" w:space="0" w:color="auto"/>
          </w:divBdr>
        </w:div>
        <w:div w:id="229775428">
          <w:marLeft w:val="480"/>
          <w:marRight w:val="0"/>
          <w:marTop w:val="0"/>
          <w:marBottom w:val="0"/>
          <w:divBdr>
            <w:top w:val="none" w:sz="0" w:space="0" w:color="auto"/>
            <w:left w:val="none" w:sz="0" w:space="0" w:color="auto"/>
            <w:bottom w:val="none" w:sz="0" w:space="0" w:color="auto"/>
            <w:right w:val="none" w:sz="0" w:space="0" w:color="auto"/>
          </w:divBdr>
        </w:div>
        <w:div w:id="232862019">
          <w:marLeft w:val="480"/>
          <w:marRight w:val="0"/>
          <w:marTop w:val="0"/>
          <w:marBottom w:val="0"/>
          <w:divBdr>
            <w:top w:val="none" w:sz="0" w:space="0" w:color="auto"/>
            <w:left w:val="none" w:sz="0" w:space="0" w:color="auto"/>
            <w:bottom w:val="none" w:sz="0" w:space="0" w:color="auto"/>
            <w:right w:val="none" w:sz="0" w:space="0" w:color="auto"/>
          </w:divBdr>
        </w:div>
        <w:div w:id="256601194">
          <w:marLeft w:val="480"/>
          <w:marRight w:val="0"/>
          <w:marTop w:val="0"/>
          <w:marBottom w:val="0"/>
          <w:divBdr>
            <w:top w:val="none" w:sz="0" w:space="0" w:color="auto"/>
            <w:left w:val="none" w:sz="0" w:space="0" w:color="auto"/>
            <w:bottom w:val="none" w:sz="0" w:space="0" w:color="auto"/>
            <w:right w:val="none" w:sz="0" w:space="0" w:color="auto"/>
          </w:divBdr>
        </w:div>
        <w:div w:id="293220096">
          <w:marLeft w:val="480"/>
          <w:marRight w:val="0"/>
          <w:marTop w:val="0"/>
          <w:marBottom w:val="0"/>
          <w:divBdr>
            <w:top w:val="none" w:sz="0" w:space="0" w:color="auto"/>
            <w:left w:val="none" w:sz="0" w:space="0" w:color="auto"/>
            <w:bottom w:val="none" w:sz="0" w:space="0" w:color="auto"/>
            <w:right w:val="none" w:sz="0" w:space="0" w:color="auto"/>
          </w:divBdr>
        </w:div>
        <w:div w:id="318535700">
          <w:marLeft w:val="480"/>
          <w:marRight w:val="0"/>
          <w:marTop w:val="0"/>
          <w:marBottom w:val="0"/>
          <w:divBdr>
            <w:top w:val="none" w:sz="0" w:space="0" w:color="auto"/>
            <w:left w:val="none" w:sz="0" w:space="0" w:color="auto"/>
            <w:bottom w:val="none" w:sz="0" w:space="0" w:color="auto"/>
            <w:right w:val="none" w:sz="0" w:space="0" w:color="auto"/>
          </w:divBdr>
        </w:div>
        <w:div w:id="384330551">
          <w:marLeft w:val="480"/>
          <w:marRight w:val="0"/>
          <w:marTop w:val="0"/>
          <w:marBottom w:val="0"/>
          <w:divBdr>
            <w:top w:val="none" w:sz="0" w:space="0" w:color="auto"/>
            <w:left w:val="none" w:sz="0" w:space="0" w:color="auto"/>
            <w:bottom w:val="none" w:sz="0" w:space="0" w:color="auto"/>
            <w:right w:val="none" w:sz="0" w:space="0" w:color="auto"/>
          </w:divBdr>
        </w:div>
        <w:div w:id="416561571">
          <w:marLeft w:val="480"/>
          <w:marRight w:val="0"/>
          <w:marTop w:val="0"/>
          <w:marBottom w:val="0"/>
          <w:divBdr>
            <w:top w:val="none" w:sz="0" w:space="0" w:color="auto"/>
            <w:left w:val="none" w:sz="0" w:space="0" w:color="auto"/>
            <w:bottom w:val="none" w:sz="0" w:space="0" w:color="auto"/>
            <w:right w:val="none" w:sz="0" w:space="0" w:color="auto"/>
          </w:divBdr>
        </w:div>
        <w:div w:id="457457249">
          <w:marLeft w:val="480"/>
          <w:marRight w:val="0"/>
          <w:marTop w:val="0"/>
          <w:marBottom w:val="0"/>
          <w:divBdr>
            <w:top w:val="none" w:sz="0" w:space="0" w:color="auto"/>
            <w:left w:val="none" w:sz="0" w:space="0" w:color="auto"/>
            <w:bottom w:val="none" w:sz="0" w:space="0" w:color="auto"/>
            <w:right w:val="none" w:sz="0" w:space="0" w:color="auto"/>
          </w:divBdr>
        </w:div>
        <w:div w:id="469053989">
          <w:marLeft w:val="480"/>
          <w:marRight w:val="0"/>
          <w:marTop w:val="0"/>
          <w:marBottom w:val="0"/>
          <w:divBdr>
            <w:top w:val="none" w:sz="0" w:space="0" w:color="auto"/>
            <w:left w:val="none" w:sz="0" w:space="0" w:color="auto"/>
            <w:bottom w:val="none" w:sz="0" w:space="0" w:color="auto"/>
            <w:right w:val="none" w:sz="0" w:space="0" w:color="auto"/>
          </w:divBdr>
        </w:div>
        <w:div w:id="512572236">
          <w:marLeft w:val="480"/>
          <w:marRight w:val="0"/>
          <w:marTop w:val="0"/>
          <w:marBottom w:val="0"/>
          <w:divBdr>
            <w:top w:val="none" w:sz="0" w:space="0" w:color="auto"/>
            <w:left w:val="none" w:sz="0" w:space="0" w:color="auto"/>
            <w:bottom w:val="none" w:sz="0" w:space="0" w:color="auto"/>
            <w:right w:val="none" w:sz="0" w:space="0" w:color="auto"/>
          </w:divBdr>
        </w:div>
        <w:div w:id="662510700">
          <w:marLeft w:val="480"/>
          <w:marRight w:val="0"/>
          <w:marTop w:val="0"/>
          <w:marBottom w:val="0"/>
          <w:divBdr>
            <w:top w:val="none" w:sz="0" w:space="0" w:color="auto"/>
            <w:left w:val="none" w:sz="0" w:space="0" w:color="auto"/>
            <w:bottom w:val="none" w:sz="0" w:space="0" w:color="auto"/>
            <w:right w:val="none" w:sz="0" w:space="0" w:color="auto"/>
          </w:divBdr>
        </w:div>
        <w:div w:id="675108276">
          <w:marLeft w:val="480"/>
          <w:marRight w:val="0"/>
          <w:marTop w:val="0"/>
          <w:marBottom w:val="0"/>
          <w:divBdr>
            <w:top w:val="none" w:sz="0" w:space="0" w:color="auto"/>
            <w:left w:val="none" w:sz="0" w:space="0" w:color="auto"/>
            <w:bottom w:val="none" w:sz="0" w:space="0" w:color="auto"/>
            <w:right w:val="none" w:sz="0" w:space="0" w:color="auto"/>
          </w:divBdr>
        </w:div>
        <w:div w:id="695732425">
          <w:marLeft w:val="480"/>
          <w:marRight w:val="0"/>
          <w:marTop w:val="0"/>
          <w:marBottom w:val="0"/>
          <w:divBdr>
            <w:top w:val="none" w:sz="0" w:space="0" w:color="auto"/>
            <w:left w:val="none" w:sz="0" w:space="0" w:color="auto"/>
            <w:bottom w:val="none" w:sz="0" w:space="0" w:color="auto"/>
            <w:right w:val="none" w:sz="0" w:space="0" w:color="auto"/>
          </w:divBdr>
        </w:div>
        <w:div w:id="868835628">
          <w:marLeft w:val="480"/>
          <w:marRight w:val="0"/>
          <w:marTop w:val="0"/>
          <w:marBottom w:val="0"/>
          <w:divBdr>
            <w:top w:val="none" w:sz="0" w:space="0" w:color="auto"/>
            <w:left w:val="none" w:sz="0" w:space="0" w:color="auto"/>
            <w:bottom w:val="none" w:sz="0" w:space="0" w:color="auto"/>
            <w:right w:val="none" w:sz="0" w:space="0" w:color="auto"/>
          </w:divBdr>
        </w:div>
        <w:div w:id="901017571">
          <w:marLeft w:val="480"/>
          <w:marRight w:val="0"/>
          <w:marTop w:val="0"/>
          <w:marBottom w:val="0"/>
          <w:divBdr>
            <w:top w:val="none" w:sz="0" w:space="0" w:color="auto"/>
            <w:left w:val="none" w:sz="0" w:space="0" w:color="auto"/>
            <w:bottom w:val="none" w:sz="0" w:space="0" w:color="auto"/>
            <w:right w:val="none" w:sz="0" w:space="0" w:color="auto"/>
          </w:divBdr>
        </w:div>
        <w:div w:id="932905093">
          <w:marLeft w:val="480"/>
          <w:marRight w:val="0"/>
          <w:marTop w:val="0"/>
          <w:marBottom w:val="0"/>
          <w:divBdr>
            <w:top w:val="none" w:sz="0" w:space="0" w:color="auto"/>
            <w:left w:val="none" w:sz="0" w:space="0" w:color="auto"/>
            <w:bottom w:val="none" w:sz="0" w:space="0" w:color="auto"/>
            <w:right w:val="none" w:sz="0" w:space="0" w:color="auto"/>
          </w:divBdr>
        </w:div>
        <w:div w:id="967666869">
          <w:marLeft w:val="480"/>
          <w:marRight w:val="0"/>
          <w:marTop w:val="0"/>
          <w:marBottom w:val="0"/>
          <w:divBdr>
            <w:top w:val="none" w:sz="0" w:space="0" w:color="auto"/>
            <w:left w:val="none" w:sz="0" w:space="0" w:color="auto"/>
            <w:bottom w:val="none" w:sz="0" w:space="0" w:color="auto"/>
            <w:right w:val="none" w:sz="0" w:space="0" w:color="auto"/>
          </w:divBdr>
        </w:div>
        <w:div w:id="993266518">
          <w:marLeft w:val="480"/>
          <w:marRight w:val="0"/>
          <w:marTop w:val="0"/>
          <w:marBottom w:val="0"/>
          <w:divBdr>
            <w:top w:val="none" w:sz="0" w:space="0" w:color="auto"/>
            <w:left w:val="none" w:sz="0" w:space="0" w:color="auto"/>
            <w:bottom w:val="none" w:sz="0" w:space="0" w:color="auto"/>
            <w:right w:val="none" w:sz="0" w:space="0" w:color="auto"/>
          </w:divBdr>
        </w:div>
        <w:div w:id="1015153187">
          <w:marLeft w:val="480"/>
          <w:marRight w:val="0"/>
          <w:marTop w:val="0"/>
          <w:marBottom w:val="0"/>
          <w:divBdr>
            <w:top w:val="none" w:sz="0" w:space="0" w:color="auto"/>
            <w:left w:val="none" w:sz="0" w:space="0" w:color="auto"/>
            <w:bottom w:val="none" w:sz="0" w:space="0" w:color="auto"/>
            <w:right w:val="none" w:sz="0" w:space="0" w:color="auto"/>
          </w:divBdr>
        </w:div>
        <w:div w:id="1042365955">
          <w:marLeft w:val="480"/>
          <w:marRight w:val="0"/>
          <w:marTop w:val="0"/>
          <w:marBottom w:val="0"/>
          <w:divBdr>
            <w:top w:val="none" w:sz="0" w:space="0" w:color="auto"/>
            <w:left w:val="none" w:sz="0" w:space="0" w:color="auto"/>
            <w:bottom w:val="none" w:sz="0" w:space="0" w:color="auto"/>
            <w:right w:val="none" w:sz="0" w:space="0" w:color="auto"/>
          </w:divBdr>
        </w:div>
        <w:div w:id="1045984690">
          <w:marLeft w:val="480"/>
          <w:marRight w:val="0"/>
          <w:marTop w:val="0"/>
          <w:marBottom w:val="0"/>
          <w:divBdr>
            <w:top w:val="none" w:sz="0" w:space="0" w:color="auto"/>
            <w:left w:val="none" w:sz="0" w:space="0" w:color="auto"/>
            <w:bottom w:val="none" w:sz="0" w:space="0" w:color="auto"/>
            <w:right w:val="none" w:sz="0" w:space="0" w:color="auto"/>
          </w:divBdr>
        </w:div>
        <w:div w:id="1068384710">
          <w:marLeft w:val="480"/>
          <w:marRight w:val="0"/>
          <w:marTop w:val="0"/>
          <w:marBottom w:val="0"/>
          <w:divBdr>
            <w:top w:val="none" w:sz="0" w:space="0" w:color="auto"/>
            <w:left w:val="none" w:sz="0" w:space="0" w:color="auto"/>
            <w:bottom w:val="none" w:sz="0" w:space="0" w:color="auto"/>
            <w:right w:val="none" w:sz="0" w:space="0" w:color="auto"/>
          </w:divBdr>
        </w:div>
        <w:div w:id="1108543527">
          <w:marLeft w:val="480"/>
          <w:marRight w:val="0"/>
          <w:marTop w:val="0"/>
          <w:marBottom w:val="0"/>
          <w:divBdr>
            <w:top w:val="none" w:sz="0" w:space="0" w:color="auto"/>
            <w:left w:val="none" w:sz="0" w:space="0" w:color="auto"/>
            <w:bottom w:val="none" w:sz="0" w:space="0" w:color="auto"/>
            <w:right w:val="none" w:sz="0" w:space="0" w:color="auto"/>
          </w:divBdr>
        </w:div>
        <w:div w:id="1138835728">
          <w:marLeft w:val="480"/>
          <w:marRight w:val="0"/>
          <w:marTop w:val="0"/>
          <w:marBottom w:val="0"/>
          <w:divBdr>
            <w:top w:val="none" w:sz="0" w:space="0" w:color="auto"/>
            <w:left w:val="none" w:sz="0" w:space="0" w:color="auto"/>
            <w:bottom w:val="none" w:sz="0" w:space="0" w:color="auto"/>
            <w:right w:val="none" w:sz="0" w:space="0" w:color="auto"/>
          </w:divBdr>
        </w:div>
        <w:div w:id="1143082171">
          <w:marLeft w:val="480"/>
          <w:marRight w:val="0"/>
          <w:marTop w:val="0"/>
          <w:marBottom w:val="0"/>
          <w:divBdr>
            <w:top w:val="none" w:sz="0" w:space="0" w:color="auto"/>
            <w:left w:val="none" w:sz="0" w:space="0" w:color="auto"/>
            <w:bottom w:val="none" w:sz="0" w:space="0" w:color="auto"/>
            <w:right w:val="none" w:sz="0" w:space="0" w:color="auto"/>
          </w:divBdr>
        </w:div>
        <w:div w:id="1145127278">
          <w:marLeft w:val="480"/>
          <w:marRight w:val="0"/>
          <w:marTop w:val="0"/>
          <w:marBottom w:val="0"/>
          <w:divBdr>
            <w:top w:val="none" w:sz="0" w:space="0" w:color="auto"/>
            <w:left w:val="none" w:sz="0" w:space="0" w:color="auto"/>
            <w:bottom w:val="none" w:sz="0" w:space="0" w:color="auto"/>
            <w:right w:val="none" w:sz="0" w:space="0" w:color="auto"/>
          </w:divBdr>
        </w:div>
        <w:div w:id="1146781674">
          <w:marLeft w:val="480"/>
          <w:marRight w:val="0"/>
          <w:marTop w:val="0"/>
          <w:marBottom w:val="0"/>
          <w:divBdr>
            <w:top w:val="none" w:sz="0" w:space="0" w:color="auto"/>
            <w:left w:val="none" w:sz="0" w:space="0" w:color="auto"/>
            <w:bottom w:val="none" w:sz="0" w:space="0" w:color="auto"/>
            <w:right w:val="none" w:sz="0" w:space="0" w:color="auto"/>
          </w:divBdr>
        </w:div>
        <w:div w:id="1156798239">
          <w:marLeft w:val="480"/>
          <w:marRight w:val="0"/>
          <w:marTop w:val="0"/>
          <w:marBottom w:val="0"/>
          <w:divBdr>
            <w:top w:val="none" w:sz="0" w:space="0" w:color="auto"/>
            <w:left w:val="none" w:sz="0" w:space="0" w:color="auto"/>
            <w:bottom w:val="none" w:sz="0" w:space="0" w:color="auto"/>
            <w:right w:val="none" w:sz="0" w:space="0" w:color="auto"/>
          </w:divBdr>
        </w:div>
        <w:div w:id="1181041295">
          <w:marLeft w:val="480"/>
          <w:marRight w:val="0"/>
          <w:marTop w:val="0"/>
          <w:marBottom w:val="0"/>
          <w:divBdr>
            <w:top w:val="none" w:sz="0" w:space="0" w:color="auto"/>
            <w:left w:val="none" w:sz="0" w:space="0" w:color="auto"/>
            <w:bottom w:val="none" w:sz="0" w:space="0" w:color="auto"/>
            <w:right w:val="none" w:sz="0" w:space="0" w:color="auto"/>
          </w:divBdr>
        </w:div>
        <w:div w:id="1200628584">
          <w:marLeft w:val="480"/>
          <w:marRight w:val="0"/>
          <w:marTop w:val="0"/>
          <w:marBottom w:val="0"/>
          <w:divBdr>
            <w:top w:val="none" w:sz="0" w:space="0" w:color="auto"/>
            <w:left w:val="none" w:sz="0" w:space="0" w:color="auto"/>
            <w:bottom w:val="none" w:sz="0" w:space="0" w:color="auto"/>
            <w:right w:val="none" w:sz="0" w:space="0" w:color="auto"/>
          </w:divBdr>
        </w:div>
        <w:div w:id="1210261061">
          <w:marLeft w:val="480"/>
          <w:marRight w:val="0"/>
          <w:marTop w:val="0"/>
          <w:marBottom w:val="0"/>
          <w:divBdr>
            <w:top w:val="none" w:sz="0" w:space="0" w:color="auto"/>
            <w:left w:val="none" w:sz="0" w:space="0" w:color="auto"/>
            <w:bottom w:val="none" w:sz="0" w:space="0" w:color="auto"/>
            <w:right w:val="none" w:sz="0" w:space="0" w:color="auto"/>
          </w:divBdr>
        </w:div>
        <w:div w:id="1242253931">
          <w:marLeft w:val="480"/>
          <w:marRight w:val="0"/>
          <w:marTop w:val="0"/>
          <w:marBottom w:val="0"/>
          <w:divBdr>
            <w:top w:val="none" w:sz="0" w:space="0" w:color="auto"/>
            <w:left w:val="none" w:sz="0" w:space="0" w:color="auto"/>
            <w:bottom w:val="none" w:sz="0" w:space="0" w:color="auto"/>
            <w:right w:val="none" w:sz="0" w:space="0" w:color="auto"/>
          </w:divBdr>
        </w:div>
        <w:div w:id="1335689431">
          <w:marLeft w:val="480"/>
          <w:marRight w:val="0"/>
          <w:marTop w:val="0"/>
          <w:marBottom w:val="0"/>
          <w:divBdr>
            <w:top w:val="none" w:sz="0" w:space="0" w:color="auto"/>
            <w:left w:val="none" w:sz="0" w:space="0" w:color="auto"/>
            <w:bottom w:val="none" w:sz="0" w:space="0" w:color="auto"/>
            <w:right w:val="none" w:sz="0" w:space="0" w:color="auto"/>
          </w:divBdr>
        </w:div>
        <w:div w:id="1360548425">
          <w:marLeft w:val="480"/>
          <w:marRight w:val="0"/>
          <w:marTop w:val="0"/>
          <w:marBottom w:val="0"/>
          <w:divBdr>
            <w:top w:val="none" w:sz="0" w:space="0" w:color="auto"/>
            <w:left w:val="none" w:sz="0" w:space="0" w:color="auto"/>
            <w:bottom w:val="none" w:sz="0" w:space="0" w:color="auto"/>
            <w:right w:val="none" w:sz="0" w:space="0" w:color="auto"/>
          </w:divBdr>
        </w:div>
        <w:div w:id="1369797439">
          <w:marLeft w:val="480"/>
          <w:marRight w:val="0"/>
          <w:marTop w:val="0"/>
          <w:marBottom w:val="0"/>
          <w:divBdr>
            <w:top w:val="none" w:sz="0" w:space="0" w:color="auto"/>
            <w:left w:val="none" w:sz="0" w:space="0" w:color="auto"/>
            <w:bottom w:val="none" w:sz="0" w:space="0" w:color="auto"/>
            <w:right w:val="none" w:sz="0" w:space="0" w:color="auto"/>
          </w:divBdr>
        </w:div>
        <w:div w:id="1414625510">
          <w:marLeft w:val="480"/>
          <w:marRight w:val="0"/>
          <w:marTop w:val="0"/>
          <w:marBottom w:val="0"/>
          <w:divBdr>
            <w:top w:val="none" w:sz="0" w:space="0" w:color="auto"/>
            <w:left w:val="none" w:sz="0" w:space="0" w:color="auto"/>
            <w:bottom w:val="none" w:sz="0" w:space="0" w:color="auto"/>
            <w:right w:val="none" w:sz="0" w:space="0" w:color="auto"/>
          </w:divBdr>
        </w:div>
        <w:div w:id="1419213535">
          <w:marLeft w:val="480"/>
          <w:marRight w:val="0"/>
          <w:marTop w:val="0"/>
          <w:marBottom w:val="0"/>
          <w:divBdr>
            <w:top w:val="none" w:sz="0" w:space="0" w:color="auto"/>
            <w:left w:val="none" w:sz="0" w:space="0" w:color="auto"/>
            <w:bottom w:val="none" w:sz="0" w:space="0" w:color="auto"/>
            <w:right w:val="none" w:sz="0" w:space="0" w:color="auto"/>
          </w:divBdr>
        </w:div>
        <w:div w:id="1420177444">
          <w:marLeft w:val="480"/>
          <w:marRight w:val="0"/>
          <w:marTop w:val="0"/>
          <w:marBottom w:val="0"/>
          <w:divBdr>
            <w:top w:val="none" w:sz="0" w:space="0" w:color="auto"/>
            <w:left w:val="none" w:sz="0" w:space="0" w:color="auto"/>
            <w:bottom w:val="none" w:sz="0" w:space="0" w:color="auto"/>
            <w:right w:val="none" w:sz="0" w:space="0" w:color="auto"/>
          </w:divBdr>
        </w:div>
        <w:div w:id="1460873767">
          <w:marLeft w:val="480"/>
          <w:marRight w:val="0"/>
          <w:marTop w:val="0"/>
          <w:marBottom w:val="0"/>
          <w:divBdr>
            <w:top w:val="none" w:sz="0" w:space="0" w:color="auto"/>
            <w:left w:val="none" w:sz="0" w:space="0" w:color="auto"/>
            <w:bottom w:val="none" w:sz="0" w:space="0" w:color="auto"/>
            <w:right w:val="none" w:sz="0" w:space="0" w:color="auto"/>
          </w:divBdr>
        </w:div>
        <w:div w:id="1478184657">
          <w:marLeft w:val="480"/>
          <w:marRight w:val="0"/>
          <w:marTop w:val="0"/>
          <w:marBottom w:val="0"/>
          <w:divBdr>
            <w:top w:val="none" w:sz="0" w:space="0" w:color="auto"/>
            <w:left w:val="none" w:sz="0" w:space="0" w:color="auto"/>
            <w:bottom w:val="none" w:sz="0" w:space="0" w:color="auto"/>
            <w:right w:val="none" w:sz="0" w:space="0" w:color="auto"/>
          </w:divBdr>
        </w:div>
        <w:div w:id="1516462130">
          <w:marLeft w:val="480"/>
          <w:marRight w:val="0"/>
          <w:marTop w:val="0"/>
          <w:marBottom w:val="0"/>
          <w:divBdr>
            <w:top w:val="none" w:sz="0" w:space="0" w:color="auto"/>
            <w:left w:val="none" w:sz="0" w:space="0" w:color="auto"/>
            <w:bottom w:val="none" w:sz="0" w:space="0" w:color="auto"/>
            <w:right w:val="none" w:sz="0" w:space="0" w:color="auto"/>
          </w:divBdr>
        </w:div>
        <w:div w:id="1520778822">
          <w:marLeft w:val="480"/>
          <w:marRight w:val="0"/>
          <w:marTop w:val="0"/>
          <w:marBottom w:val="0"/>
          <w:divBdr>
            <w:top w:val="none" w:sz="0" w:space="0" w:color="auto"/>
            <w:left w:val="none" w:sz="0" w:space="0" w:color="auto"/>
            <w:bottom w:val="none" w:sz="0" w:space="0" w:color="auto"/>
            <w:right w:val="none" w:sz="0" w:space="0" w:color="auto"/>
          </w:divBdr>
        </w:div>
        <w:div w:id="1544950409">
          <w:marLeft w:val="480"/>
          <w:marRight w:val="0"/>
          <w:marTop w:val="0"/>
          <w:marBottom w:val="0"/>
          <w:divBdr>
            <w:top w:val="none" w:sz="0" w:space="0" w:color="auto"/>
            <w:left w:val="none" w:sz="0" w:space="0" w:color="auto"/>
            <w:bottom w:val="none" w:sz="0" w:space="0" w:color="auto"/>
            <w:right w:val="none" w:sz="0" w:space="0" w:color="auto"/>
          </w:divBdr>
        </w:div>
        <w:div w:id="1577859922">
          <w:marLeft w:val="480"/>
          <w:marRight w:val="0"/>
          <w:marTop w:val="0"/>
          <w:marBottom w:val="0"/>
          <w:divBdr>
            <w:top w:val="none" w:sz="0" w:space="0" w:color="auto"/>
            <w:left w:val="none" w:sz="0" w:space="0" w:color="auto"/>
            <w:bottom w:val="none" w:sz="0" w:space="0" w:color="auto"/>
            <w:right w:val="none" w:sz="0" w:space="0" w:color="auto"/>
          </w:divBdr>
        </w:div>
        <w:div w:id="1588688512">
          <w:marLeft w:val="480"/>
          <w:marRight w:val="0"/>
          <w:marTop w:val="0"/>
          <w:marBottom w:val="0"/>
          <w:divBdr>
            <w:top w:val="none" w:sz="0" w:space="0" w:color="auto"/>
            <w:left w:val="none" w:sz="0" w:space="0" w:color="auto"/>
            <w:bottom w:val="none" w:sz="0" w:space="0" w:color="auto"/>
            <w:right w:val="none" w:sz="0" w:space="0" w:color="auto"/>
          </w:divBdr>
        </w:div>
        <w:div w:id="1594850173">
          <w:marLeft w:val="480"/>
          <w:marRight w:val="0"/>
          <w:marTop w:val="0"/>
          <w:marBottom w:val="0"/>
          <w:divBdr>
            <w:top w:val="none" w:sz="0" w:space="0" w:color="auto"/>
            <w:left w:val="none" w:sz="0" w:space="0" w:color="auto"/>
            <w:bottom w:val="none" w:sz="0" w:space="0" w:color="auto"/>
            <w:right w:val="none" w:sz="0" w:space="0" w:color="auto"/>
          </w:divBdr>
        </w:div>
        <w:div w:id="1607737240">
          <w:marLeft w:val="480"/>
          <w:marRight w:val="0"/>
          <w:marTop w:val="0"/>
          <w:marBottom w:val="0"/>
          <w:divBdr>
            <w:top w:val="none" w:sz="0" w:space="0" w:color="auto"/>
            <w:left w:val="none" w:sz="0" w:space="0" w:color="auto"/>
            <w:bottom w:val="none" w:sz="0" w:space="0" w:color="auto"/>
            <w:right w:val="none" w:sz="0" w:space="0" w:color="auto"/>
          </w:divBdr>
        </w:div>
        <w:div w:id="1622876047">
          <w:marLeft w:val="480"/>
          <w:marRight w:val="0"/>
          <w:marTop w:val="0"/>
          <w:marBottom w:val="0"/>
          <w:divBdr>
            <w:top w:val="none" w:sz="0" w:space="0" w:color="auto"/>
            <w:left w:val="none" w:sz="0" w:space="0" w:color="auto"/>
            <w:bottom w:val="none" w:sz="0" w:space="0" w:color="auto"/>
            <w:right w:val="none" w:sz="0" w:space="0" w:color="auto"/>
          </w:divBdr>
        </w:div>
        <w:div w:id="1638876036">
          <w:marLeft w:val="480"/>
          <w:marRight w:val="0"/>
          <w:marTop w:val="0"/>
          <w:marBottom w:val="0"/>
          <w:divBdr>
            <w:top w:val="none" w:sz="0" w:space="0" w:color="auto"/>
            <w:left w:val="none" w:sz="0" w:space="0" w:color="auto"/>
            <w:bottom w:val="none" w:sz="0" w:space="0" w:color="auto"/>
            <w:right w:val="none" w:sz="0" w:space="0" w:color="auto"/>
          </w:divBdr>
        </w:div>
        <w:div w:id="1642271254">
          <w:marLeft w:val="480"/>
          <w:marRight w:val="0"/>
          <w:marTop w:val="0"/>
          <w:marBottom w:val="0"/>
          <w:divBdr>
            <w:top w:val="none" w:sz="0" w:space="0" w:color="auto"/>
            <w:left w:val="none" w:sz="0" w:space="0" w:color="auto"/>
            <w:bottom w:val="none" w:sz="0" w:space="0" w:color="auto"/>
            <w:right w:val="none" w:sz="0" w:space="0" w:color="auto"/>
          </w:divBdr>
        </w:div>
        <w:div w:id="1691711684">
          <w:marLeft w:val="480"/>
          <w:marRight w:val="0"/>
          <w:marTop w:val="0"/>
          <w:marBottom w:val="0"/>
          <w:divBdr>
            <w:top w:val="none" w:sz="0" w:space="0" w:color="auto"/>
            <w:left w:val="none" w:sz="0" w:space="0" w:color="auto"/>
            <w:bottom w:val="none" w:sz="0" w:space="0" w:color="auto"/>
            <w:right w:val="none" w:sz="0" w:space="0" w:color="auto"/>
          </w:divBdr>
        </w:div>
        <w:div w:id="1708749815">
          <w:marLeft w:val="480"/>
          <w:marRight w:val="0"/>
          <w:marTop w:val="0"/>
          <w:marBottom w:val="0"/>
          <w:divBdr>
            <w:top w:val="none" w:sz="0" w:space="0" w:color="auto"/>
            <w:left w:val="none" w:sz="0" w:space="0" w:color="auto"/>
            <w:bottom w:val="none" w:sz="0" w:space="0" w:color="auto"/>
            <w:right w:val="none" w:sz="0" w:space="0" w:color="auto"/>
          </w:divBdr>
        </w:div>
        <w:div w:id="1729298981">
          <w:marLeft w:val="480"/>
          <w:marRight w:val="0"/>
          <w:marTop w:val="0"/>
          <w:marBottom w:val="0"/>
          <w:divBdr>
            <w:top w:val="none" w:sz="0" w:space="0" w:color="auto"/>
            <w:left w:val="none" w:sz="0" w:space="0" w:color="auto"/>
            <w:bottom w:val="none" w:sz="0" w:space="0" w:color="auto"/>
            <w:right w:val="none" w:sz="0" w:space="0" w:color="auto"/>
          </w:divBdr>
        </w:div>
        <w:div w:id="1791897516">
          <w:marLeft w:val="480"/>
          <w:marRight w:val="0"/>
          <w:marTop w:val="0"/>
          <w:marBottom w:val="0"/>
          <w:divBdr>
            <w:top w:val="none" w:sz="0" w:space="0" w:color="auto"/>
            <w:left w:val="none" w:sz="0" w:space="0" w:color="auto"/>
            <w:bottom w:val="none" w:sz="0" w:space="0" w:color="auto"/>
            <w:right w:val="none" w:sz="0" w:space="0" w:color="auto"/>
          </w:divBdr>
        </w:div>
        <w:div w:id="1802651041">
          <w:marLeft w:val="480"/>
          <w:marRight w:val="0"/>
          <w:marTop w:val="0"/>
          <w:marBottom w:val="0"/>
          <w:divBdr>
            <w:top w:val="none" w:sz="0" w:space="0" w:color="auto"/>
            <w:left w:val="none" w:sz="0" w:space="0" w:color="auto"/>
            <w:bottom w:val="none" w:sz="0" w:space="0" w:color="auto"/>
            <w:right w:val="none" w:sz="0" w:space="0" w:color="auto"/>
          </w:divBdr>
        </w:div>
        <w:div w:id="1803186838">
          <w:marLeft w:val="480"/>
          <w:marRight w:val="0"/>
          <w:marTop w:val="0"/>
          <w:marBottom w:val="0"/>
          <w:divBdr>
            <w:top w:val="none" w:sz="0" w:space="0" w:color="auto"/>
            <w:left w:val="none" w:sz="0" w:space="0" w:color="auto"/>
            <w:bottom w:val="none" w:sz="0" w:space="0" w:color="auto"/>
            <w:right w:val="none" w:sz="0" w:space="0" w:color="auto"/>
          </w:divBdr>
        </w:div>
        <w:div w:id="1875969743">
          <w:marLeft w:val="480"/>
          <w:marRight w:val="0"/>
          <w:marTop w:val="0"/>
          <w:marBottom w:val="0"/>
          <w:divBdr>
            <w:top w:val="none" w:sz="0" w:space="0" w:color="auto"/>
            <w:left w:val="none" w:sz="0" w:space="0" w:color="auto"/>
            <w:bottom w:val="none" w:sz="0" w:space="0" w:color="auto"/>
            <w:right w:val="none" w:sz="0" w:space="0" w:color="auto"/>
          </w:divBdr>
        </w:div>
        <w:div w:id="1886790701">
          <w:marLeft w:val="480"/>
          <w:marRight w:val="0"/>
          <w:marTop w:val="0"/>
          <w:marBottom w:val="0"/>
          <w:divBdr>
            <w:top w:val="none" w:sz="0" w:space="0" w:color="auto"/>
            <w:left w:val="none" w:sz="0" w:space="0" w:color="auto"/>
            <w:bottom w:val="none" w:sz="0" w:space="0" w:color="auto"/>
            <w:right w:val="none" w:sz="0" w:space="0" w:color="auto"/>
          </w:divBdr>
        </w:div>
        <w:div w:id="1911621562">
          <w:marLeft w:val="480"/>
          <w:marRight w:val="0"/>
          <w:marTop w:val="0"/>
          <w:marBottom w:val="0"/>
          <w:divBdr>
            <w:top w:val="none" w:sz="0" w:space="0" w:color="auto"/>
            <w:left w:val="none" w:sz="0" w:space="0" w:color="auto"/>
            <w:bottom w:val="none" w:sz="0" w:space="0" w:color="auto"/>
            <w:right w:val="none" w:sz="0" w:space="0" w:color="auto"/>
          </w:divBdr>
        </w:div>
        <w:div w:id="1916238479">
          <w:marLeft w:val="480"/>
          <w:marRight w:val="0"/>
          <w:marTop w:val="0"/>
          <w:marBottom w:val="0"/>
          <w:divBdr>
            <w:top w:val="none" w:sz="0" w:space="0" w:color="auto"/>
            <w:left w:val="none" w:sz="0" w:space="0" w:color="auto"/>
            <w:bottom w:val="none" w:sz="0" w:space="0" w:color="auto"/>
            <w:right w:val="none" w:sz="0" w:space="0" w:color="auto"/>
          </w:divBdr>
        </w:div>
        <w:div w:id="2035575098">
          <w:marLeft w:val="480"/>
          <w:marRight w:val="0"/>
          <w:marTop w:val="0"/>
          <w:marBottom w:val="0"/>
          <w:divBdr>
            <w:top w:val="none" w:sz="0" w:space="0" w:color="auto"/>
            <w:left w:val="none" w:sz="0" w:space="0" w:color="auto"/>
            <w:bottom w:val="none" w:sz="0" w:space="0" w:color="auto"/>
            <w:right w:val="none" w:sz="0" w:space="0" w:color="auto"/>
          </w:divBdr>
        </w:div>
        <w:div w:id="2047019968">
          <w:marLeft w:val="480"/>
          <w:marRight w:val="0"/>
          <w:marTop w:val="0"/>
          <w:marBottom w:val="0"/>
          <w:divBdr>
            <w:top w:val="none" w:sz="0" w:space="0" w:color="auto"/>
            <w:left w:val="none" w:sz="0" w:space="0" w:color="auto"/>
            <w:bottom w:val="none" w:sz="0" w:space="0" w:color="auto"/>
            <w:right w:val="none" w:sz="0" w:space="0" w:color="auto"/>
          </w:divBdr>
        </w:div>
        <w:div w:id="2070571758">
          <w:marLeft w:val="480"/>
          <w:marRight w:val="0"/>
          <w:marTop w:val="0"/>
          <w:marBottom w:val="0"/>
          <w:divBdr>
            <w:top w:val="none" w:sz="0" w:space="0" w:color="auto"/>
            <w:left w:val="none" w:sz="0" w:space="0" w:color="auto"/>
            <w:bottom w:val="none" w:sz="0" w:space="0" w:color="auto"/>
            <w:right w:val="none" w:sz="0" w:space="0" w:color="auto"/>
          </w:divBdr>
        </w:div>
        <w:div w:id="2074306873">
          <w:marLeft w:val="480"/>
          <w:marRight w:val="0"/>
          <w:marTop w:val="0"/>
          <w:marBottom w:val="0"/>
          <w:divBdr>
            <w:top w:val="none" w:sz="0" w:space="0" w:color="auto"/>
            <w:left w:val="none" w:sz="0" w:space="0" w:color="auto"/>
            <w:bottom w:val="none" w:sz="0" w:space="0" w:color="auto"/>
            <w:right w:val="none" w:sz="0" w:space="0" w:color="auto"/>
          </w:divBdr>
        </w:div>
        <w:div w:id="2115706961">
          <w:marLeft w:val="480"/>
          <w:marRight w:val="0"/>
          <w:marTop w:val="0"/>
          <w:marBottom w:val="0"/>
          <w:divBdr>
            <w:top w:val="none" w:sz="0" w:space="0" w:color="auto"/>
            <w:left w:val="none" w:sz="0" w:space="0" w:color="auto"/>
            <w:bottom w:val="none" w:sz="0" w:space="0" w:color="auto"/>
            <w:right w:val="none" w:sz="0" w:space="0" w:color="auto"/>
          </w:divBdr>
        </w:div>
        <w:div w:id="2116096580">
          <w:marLeft w:val="480"/>
          <w:marRight w:val="0"/>
          <w:marTop w:val="0"/>
          <w:marBottom w:val="0"/>
          <w:divBdr>
            <w:top w:val="none" w:sz="0" w:space="0" w:color="auto"/>
            <w:left w:val="none" w:sz="0" w:space="0" w:color="auto"/>
            <w:bottom w:val="none" w:sz="0" w:space="0" w:color="auto"/>
            <w:right w:val="none" w:sz="0" w:space="0" w:color="auto"/>
          </w:divBdr>
        </w:div>
        <w:div w:id="2117480486">
          <w:marLeft w:val="480"/>
          <w:marRight w:val="0"/>
          <w:marTop w:val="0"/>
          <w:marBottom w:val="0"/>
          <w:divBdr>
            <w:top w:val="none" w:sz="0" w:space="0" w:color="auto"/>
            <w:left w:val="none" w:sz="0" w:space="0" w:color="auto"/>
            <w:bottom w:val="none" w:sz="0" w:space="0" w:color="auto"/>
            <w:right w:val="none" w:sz="0" w:space="0" w:color="auto"/>
          </w:divBdr>
        </w:div>
        <w:div w:id="2145003698">
          <w:marLeft w:val="480"/>
          <w:marRight w:val="0"/>
          <w:marTop w:val="0"/>
          <w:marBottom w:val="0"/>
          <w:divBdr>
            <w:top w:val="none" w:sz="0" w:space="0" w:color="auto"/>
            <w:left w:val="none" w:sz="0" w:space="0" w:color="auto"/>
            <w:bottom w:val="none" w:sz="0" w:space="0" w:color="auto"/>
            <w:right w:val="none" w:sz="0" w:space="0" w:color="auto"/>
          </w:divBdr>
        </w:div>
      </w:divsChild>
    </w:div>
    <w:div w:id="284044038">
      <w:bodyDiv w:val="1"/>
      <w:marLeft w:val="0"/>
      <w:marRight w:val="0"/>
      <w:marTop w:val="0"/>
      <w:marBottom w:val="0"/>
      <w:divBdr>
        <w:top w:val="none" w:sz="0" w:space="0" w:color="auto"/>
        <w:left w:val="none" w:sz="0" w:space="0" w:color="auto"/>
        <w:bottom w:val="none" w:sz="0" w:space="0" w:color="auto"/>
        <w:right w:val="none" w:sz="0" w:space="0" w:color="auto"/>
      </w:divBdr>
      <w:divsChild>
        <w:div w:id="18699929">
          <w:marLeft w:val="480"/>
          <w:marRight w:val="0"/>
          <w:marTop w:val="0"/>
          <w:marBottom w:val="0"/>
          <w:divBdr>
            <w:top w:val="none" w:sz="0" w:space="0" w:color="auto"/>
            <w:left w:val="none" w:sz="0" w:space="0" w:color="auto"/>
            <w:bottom w:val="none" w:sz="0" w:space="0" w:color="auto"/>
            <w:right w:val="none" w:sz="0" w:space="0" w:color="auto"/>
          </w:divBdr>
        </w:div>
        <w:div w:id="24454134">
          <w:marLeft w:val="480"/>
          <w:marRight w:val="0"/>
          <w:marTop w:val="0"/>
          <w:marBottom w:val="0"/>
          <w:divBdr>
            <w:top w:val="none" w:sz="0" w:space="0" w:color="auto"/>
            <w:left w:val="none" w:sz="0" w:space="0" w:color="auto"/>
            <w:bottom w:val="none" w:sz="0" w:space="0" w:color="auto"/>
            <w:right w:val="none" w:sz="0" w:space="0" w:color="auto"/>
          </w:divBdr>
        </w:div>
        <w:div w:id="69086686">
          <w:marLeft w:val="480"/>
          <w:marRight w:val="0"/>
          <w:marTop w:val="0"/>
          <w:marBottom w:val="0"/>
          <w:divBdr>
            <w:top w:val="none" w:sz="0" w:space="0" w:color="auto"/>
            <w:left w:val="none" w:sz="0" w:space="0" w:color="auto"/>
            <w:bottom w:val="none" w:sz="0" w:space="0" w:color="auto"/>
            <w:right w:val="none" w:sz="0" w:space="0" w:color="auto"/>
          </w:divBdr>
        </w:div>
        <w:div w:id="71855254">
          <w:marLeft w:val="480"/>
          <w:marRight w:val="0"/>
          <w:marTop w:val="0"/>
          <w:marBottom w:val="0"/>
          <w:divBdr>
            <w:top w:val="none" w:sz="0" w:space="0" w:color="auto"/>
            <w:left w:val="none" w:sz="0" w:space="0" w:color="auto"/>
            <w:bottom w:val="none" w:sz="0" w:space="0" w:color="auto"/>
            <w:right w:val="none" w:sz="0" w:space="0" w:color="auto"/>
          </w:divBdr>
        </w:div>
        <w:div w:id="94248635">
          <w:marLeft w:val="480"/>
          <w:marRight w:val="0"/>
          <w:marTop w:val="0"/>
          <w:marBottom w:val="0"/>
          <w:divBdr>
            <w:top w:val="none" w:sz="0" w:space="0" w:color="auto"/>
            <w:left w:val="none" w:sz="0" w:space="0" w:color="auto"/>
            <w:bottom w:val="none" w:sz="0" w:space="0" w:color="auto"/>
            <w:right w:val="none" w:sz="0" w:space="0" w:color="auto"/>
          </w:divBdr>
        </w:div>
        <w:div w:id="150340961">
          <w:marLeft w:val="480"/>
          <w:marRight w:val="0"/>
          <w:marTop w:val="0"/>
          <w:marBottom w:val="0"/>
          <w:divBdr>
            <w:top w:val="none" w:sz="0" w:space="0" w:color="auto"/>
            <w:left w:val="none" w:sz="0" w:space="0" w:color="auto"/>
            <w:bottom w:val="none" w:sz="0" w:space="0" w:color="auto"/>
            <w:right w:val="none" w:sz="0" w:space="0" w:color="auto"/>
          </w:divBdr>
        </w:div>
        <w:div w:id="187642329">
          <w:marLeft w:val="480"/>
          <w:marRight w:val="0"/>
          <w:marTop w:val="0"/>
          <w:marBottom w:val="0"/>
          <w:divBdr>
            <w:top w:val="none" w:sz="0" w:space="0" w:color="auto"/>
            <w:left w:val="none" w:sz="0" w:space="0" w:color="auto"/>
            <w:bottom w:val="none" w:sz="0" w:space="0" w:color="auto"/>
            <w:right w:val="none" w:sz="0" w:space="0" w:color="auto"/>
          </w:divBdr>
        </w:div>
        <w:div w:id="292096374">
          <w:marLeft w:val="480"/>
          <w:marRight w:val="0"/>
          <w:marTop w:val="0"/>
          <w:marBottom w:val="0"/>
          <w:divBdr>
            <w:top w:val="none" w:sz="0" w:space="0" w:color="auto"/>
            <w:left w:val="none" w:sz="0" w:space="0" w:color="auto"/>
            <w:bottom w:val="none" w:sz="0" w:space="0" w:color="auto"/>
            <w:right w:val="none" w:sz="0" w:space="0" w:color="auto"/>
          </w:divBdr>
        </w:div>
        <w:div w:id="316806651">
          <w:marLeft w:val="480"/>
          <w:marRight w:val="0"/>
          <w:marTop w:val="0"/>
          <w:marBottom w:val="0"/>
          <w:divBdr>
            <w:top w:val="none" w:sz="0" w:space="0" w:color="auto"/>
            <w:left w:val="none" w:sz="0" w:space="0" w:color="auto"/>
            <w:bottom w:val="none" w:sz="0" w:space="0" w:color="auto"/>
            <w:right w:val="none" w:sz="0" w:space="0" w:color="auto"/>
          </w:divBdr>
        </w:div>
        <w:div w:id="360976176">
          <w:marLeft w:val="480"/>
          <w:marRight w:val="0"/>
          <w:marTop w:val="0"/>
          <w:marBottom w:val="0"/>
          <w:divBdr>
            <w:top w:val="none" w:sz="0" w:space="0" w:color="auto"/>
            <w:left w:val="none" w:sz="0" w:space="0" w:color="auto"/>
            <w:bottom w:val="none" w:sz="0" w:space="0" w:color="auto"/>
            <w:right w:val="none" w:sz="0" w:space="0" w:color="auto"/>
          </w:divBdr>
        </w:div>
        <w:div w:id="387922987">
          <w:marLeft w:val="480"/>
          <w:marRight w:val="0"/>
          <w:marTop w:val="0"/>
          <w:marBottom w:val="0"/>
          <w:divBdr>
            <w:top w:val="none" w:sz="0" w:space="0" w:color="auto"/>
            <w:left w:val="none" w:sz="0" w:space="0" w:color="auto"/>
            <w:bottom w:val="none" w:sz="0" w:space="0" w:color="auto"/>
            <w:right w:val="none" w:sz="0" w:space="0" w:color="auto"/>
          </w:divBdr>
        </w:div>
        <w:div w:id="415171765">
          <w:marLeft w:val="480"/>
          <w:marRight w:val="0"/>
          <w:marTop w:val="0"/>
          <w:marBottom w:val="0"/>
          <w:divBdr>
            <w:top w:val="none" w:sz="0" w:space="0" w:color="auto"/>
            <w:left w:val="none" w:sz="0" w:space="0" w:color="auto"/>
            <w:bottom w:val="none" w:sz="0" w:space="0" w:color="auto"/>
            <w:right w:val="none" w:sz="0" w:space="0" w:color="auto"/>
          </w:divBdr>
        </w:div>
        <w:div w:id="418982714">
          <w:marLeft w:val="480"/>
          <w:marRight w:val="0"/>
          <w:marTop w:val="0"/>
          <w:marBottom w:val="0"/>
          <w:divBdr>
            <w:top w:val="none" w:sz="0" w:space="0" w:color="auto"/>
            <w:left w:val="none" w:sz="0" w:space="0" w:color="auto"/>
            <w:bottom w:val="none" w:sz="0" w:space="0" w:color="auto"/>
            <w:right w:val="none" w:sz="0" w:space="0" w:color="auto"/>
          </w:divBdr>
        </w:div>
        <w:div w:id="428742151">
          <w:marLeft w:val="480"/>
          <w:marRight w:val="0"/>
          <w:marTop w:val="0"/>
          <w:marBottom w:val="0"/>
          <w:divBdr>
            <w:top w:val="none" w:sz="0" w:space="0" w:color="auto"/>
            <w:left w:val="none" w:sz="0" w:space="0" w:color="auto"/>
            <w:bottom w:val="none" w:sz="0" w:space="0" w:color="auto"/>
            <w:right w:val="none" w:sz="0" w:space="0" w:color="auto"/>
          </w:divBdr>
        </w:div>
        <w:div w:id="447819373">
          <w:marLeft w:val="480"/>
          <w:marRight w:val="0"/>
          <w:marTop w:val="0"/>
          <w:marBottom w:val="0"/>
          <w:divBdr>
            <w:top w:val="none" w:sz="0" w:space="0" w:color="auto"/>
            <w:left w:val="none" w:sz="0" w:space="0" w:color="auto"/>
            <w:bottom w:val="none" w:sz="0" w:space="0" w:color="auto"/>
            <w:right w:val="none" w:sz="0" w:space="0" w:color="auto"/>
          </w:divBdr>
        </w:div>
        <w:div w:id="508183084">
          <w:marLeft w:val="480"/>
          <w:marRight w:val="0"/>
          <w:marTop w:val="0"/>
          <w:marBottom w:val="0"/>
          <w:divBdr>
            <w:top w:val="none" w:sz="0" w:space="0" w:color="auto"/>
            <w:left w:val="none" w:sz="0" w:space="0" w:color="auto"/>
            <w:bottom w:val="none" w:sz="0" w:space="0" w:color="auto"/>
            <w:right w:val="none" w:sz="0" w:space="0" w:color="auto"/>
          </w:divBdr>
        </w:div>
        <w:div w:id="579021249">
          <w:marLeft w:val="480"/>
          <w:marRight w:val="0"/>
          <w:marTop w:val="0"/>
          <w:marBottom w:val="0"/>
          <w:divBdr>
            <w:top w:val="none" w:sz="0" w:space="0" w:color="auto"/>
            <w:left w:val="none" w:sz="0" w:space="0" w:color="auto"/>
            <w:bottom w:val="none" w:sz="0" w:space="0" w:color="auto"/>
            <w:right w:val="none" w:sz="0" w:space="0" w:color="auto"/>
          </w:divBdr>
        </w:div>
        <w:div w:id="591739015">
          <w:marLeft w:val="480"/>
          <w:marRight w:val="0"/>
          <w:marTop w:val="0"/>
          <w:marBottom w:val="0"/>
          <w:divBdr>
            <w:top w:val="none" w:sz="0" w:space="0" w:color="auto"/>
            <w:left w:val="none" w:sz="0" w:space="0" w:color="auto"/>
            <w:bottom w:val="none" w:sz="0" w:space="0" w:color="auto"/>
            <w:right w:val="none" w:sz="0" w:space="0" w:color="auto"/>
          </w:divBdr>
        </w:div>
        <w:div w:id="610019410">
          <w:marLeft w:val="480"/>
          <w:marRight w:val="0"/>
          <w:marTop w:val="0"/>
          <w:marBottom w:val="0"/>
          <w:divBdr>
            <w:top w:val="none" w:sz="0" w:space="0" w:color="auto"/>
            <w:left w:val="none" w:sz="0" w:space="0" w:color="auto"/>
            <w:bottom w:val="none" w:sz="0" w:space="0" w:color="auto"/>
            <w:right w:val="none" w:sz="0" w:space="0" w:color="auto"/>
          </w:divBdr>
        </w:div>
        <w:div w:id="610630548">
          <w:marLeft w:val="480"/>
          <w:marRight w:val="0"/>
          <w:marTop w:val="0"/>
          <w:marBottom w:val="0"/>
          <w:divBdr>
            <w:top w:val="none" w:sz="0" w:space="0" w:color="auto"/>
            <w:left w:val="none" w:sz="0" w:space="0" w:color="auto"/>
            <w:bottom w:val="none" w:sz="0" w:space="0" w:color="auto"/>
            <w:right w:val="none" w:sz="0" w:space="0" w:color="auto"/>
          </w:divBdr>
        </w:div>
        <w:div w:id="721515513">
          <w:marLeft w:val="480"/>
          <w:marRight w:val="0"/>
          <w:marTop w:val="0"/>
          <w:marBottom w:val="0"/>
          <w:divBdr>
            <w:top w:val="none" w:sz="0" w:space="0" w:color="auto"/>
            <w:left w:val="none" w:sz="0" w:space="0" w:color="auto"/>
            <w:bottom w:val="none" w:sz="0" w:space="0" w:color="auto"/>
            <w:right w:val="none" w:sz="0" w:space="0" w:color="auto"/>
          </w:divBdr>
        </w:div>
        <w:div w:id="729576617">
          <w:marLeft w:val="480"/>
          <w:marRight w:val="0"/>
          <w:marTop w:val="0"/>
          <w:marBottom w:val="0"/>
          <w:divBdr>
            <w:top w:val="none" w:sz="0" w:space="0" w:color="auto"/>
            <w:left w:val="none" w:sz="0" w:space="0" w:color="auto"/>
            <w:bottom w:val="none" w:sz="0" w:space="0" w:color="auto"/>
            <w:right w:val="none" w:sz="0" w:space="0" w:color="auto"/>
          </w:divBdr>
        </w:div>
        <w:div w:id="734551316">
          <w:marLeft w:val="480"/>
          <w:marRight w:val="0"/>
          <w:marTop w:val="0"/>
          <w:marBottom w:val="0"/>
          <w:divBdr>
            <w:top w:val="none" w:sz="0" w:space="0" w:color="auto"/>
            <w:left w:val="none" w:sz="0" w:space="0" w:color="auto"/>
            <w:bottom w:val="none" w:sz="0" w:space="0" w:color="auto"/>
            <w:right w:val="none" w:sz="0" w:space="0" w:color="auto"/>
          </w:divBdr>
        </w:div>
        <w:div w:id="745301432">
          <w:marLeft w:val="480"/>
          <w:marRight w:val="0"/>
          <w:marTop w:val="0"/>
          <w:marBottom w:val="0"/>
          <w:divBdr>
            <w:top w:val="none" w:sz="0" w:space="0" w:color="auto"/>
            <w:left w:val="none" w:sz="0" w:space="0" w:color="auto"/>
            <w:bottom w:val="none" w:sz="0" w:space="0" w:color="auto"/>
            <w:right w:val="none" w:sz="0" w:space="0" w:color="auto"/>
          </w:divBdr>
        </w:div>
        <w:div w:id="751783073">
          <w:marLeft w:val="480"/>
          <w:marRight w:val="0"/>
          <w:marTop w:val="0"/>
          <w:marBottom w:val="0"/>
          <w:divBdr>
            <w:top w:val="none" w:sz="0" w:space="0" w:color="auto"/>
            <w:left w:val="none" w:sz="0" w:space="0" w:color="auto"/>
            <w:bottom w:val="none" w:sz="0" w:space="0" w:color="auto"/>
            <w:right w:val="none" w:sz="0" w:space="0" w:color="auto"/>
          </w:divBdr>
        </w:div>
        <w:div w:id="754017957">
          <w:marLeft w:val="480"/>
          <w:marRight w:val="0"/>
          <w:marTop w:val="0"/>
          <w:marBottom w:val="0"/>
          <w:divBdr>
            <w:top w:val="none" w:sz="0" w:space="0" w:color="auto"/>
            <w:left w:val="none" w:sz="0" w:space="0" w:color="auto"/>
            <w:bottom w:val="none" w:sz="0" w:space="0" w:color="auto"/>
            <w:right w:val="none" w:sz="0" w:space="0" w:color="auto"/>
          </w:divBdr>
        </w:div>
        <w:div w:id="758405826">
          <w:marLeft w:val="480"/>
          <w:marRight w:val="0"/>
          <w:marTop w:val="0"/>
          <w:marBottom w:val="0"/>
          <w:divBdr>
            <w:top w:val="none" w:sz="0" w:space="0" w:color="auto"/>
            <w:left w:val="none" w:sz="0" w:space="0" w:color="auto"/>
            <w:bottom w:val="none" w:sz="0" w:space="0" w:color="auto"/>
            <w:right w:val="none" w:sz="0" w:space="0" w:color="auto"/>
          </w:divBdr>
        </w:div>
        <w:div w:id="780688181">
          <w:marLeft w:val="480"/>
          <w:marRight w:val="0"/>
          <w:marTop w:val="0"/>
          <w:marBottom w:val="0"/>
          <w:divBdr>
            <w:top w:val="none" w:sz="0" w:space="0" w:color="auto"/>
            <w:left w:val="none" w:sz="0" w:space="0" w:color="auto"/>
            <w:bottom w:val="none" w:sz="0" w:space="0" w:color="auto"/>
            <w:right w:val="none" w:sz="0" w:space="0" w:color="auto"/>
          </w:divBdr>
        </w:div>
        <w:div w:id="827092977">
          <w:marLeft w:val="480"/>
          <w:marRight w:val="0"/>
          <w:marTop w:val="0"/>
          <w:marBottom w:val="0"/>
          <w:divBdr>
            <w:top w:val="none" w:sz="0" w:space="0" w:color="auto"/>
            <w:left w:val="none" w:sz="0" w:space="0" w:color="auto"/>
            <w:bottom w:val="none" w:sz="0" w:space="0" w:color="auto"/>
            <w:right w:val="none" w:sz="0" w:space="0" w:color="auto"/>
          </w:divBdr>
        </w:div>
        <w:div w:id="832796063">
          <w:marLeft w:val="480"/>
          <w:marRight w:val="0"/>
          <w:marTop w:val="0"/>
          <w:marBottom w:val="0"/>
          <w:divBdr>
            <w:top w:val="none" w:sz="0" w:space="0" w:color="auto"/>
            <w:left w:val="none" w:sz="0" w:space="0" w:color="auto"/>
            <w:bottom w:val="none" w:sz="0" w:space="0" w:color="auto"/>
            <w:right w:val="none" w:sz="0" w:space="0" w:color="auto"/>
          </w:divBdr>
        </w:div>
        <w:div w:id="839009488">
          <w:marLeft w:val="480"/>
          <w:marRight w:val="0"/>
          <w:marTop w:val="0"/>
          <w:marBottom w:val="0"/>
          <w:divBdr>
            <w:top w:val="none" w:sz="0" w:space="0" w:color="auto"/>
            <w:left w:val="none" w:sz="0" w:space="0" w:color="auto"/>
            <w:bottom w:val="none" w:sz="0" w:space="0" w:color="auto"/>
            <w:right w:val="none" w:sz="0" w:space="0" w:color="auto"/>
          </w:divBdr>
        </w:div>
        <w:div w:id="844710645">
          <w:marLeft w:val="480"/>
          <w:marRight w:val="0"/>
          <w:marTop w:val="0"/>
          <w:marBottom w:val="0"/>
          <w:divBdr>
            <w:top w:val="none" w:sz="0" w:space="0" w:color="auto"/>
            <w:left w:val="none" w:sz="0" w:space="0" w:color="auto"/>
            <w:bottom w:val="none" w:sz="0" w:space="0" w:color="auto"/>
            <w:right w:val="none" w:sz="0" w:space="0" w:color="auto"/>
          </w:divBdr>
        </w:div>
        <w:div w:id="862523708">
          <w:marLeft w:val="480"/>
          <w:marRight w:val="0"/>
          <w:marTop w:val="0"/>
          <w:marBottom w:val="0"/>
          <w:divBdr>
            <w:top w:val="none" w:sz="0" w:space="0" w:color="auto"/>
            <w:left w:val="none" w:sz="0" w:space="0" w:color="auto"/>
            <w:bottom w:val="none" w:sz="0" w:space="0" w:color="auto"/>
            <w:right w:val="none" w:sz="0" w:space="0" w:color="auto"/>
          </w:divBdr>
        </w:div>
        <w:div w:id="875430393">
          <w:marLeft w:val="480"/>
          <w:marRight w:val="0"/>
          <w:marTop w:val="0"/>
          <w:marBottom w:val="0"/>
          <w:divBdr>
            <w:top w:val="none" w:sz="0" w:space="0" w:color="auto"/>
            <w:left w:val="none" w:sz="0" w:space="0" w:color="auto"/>
            <w:bottom w:val="none" w:sz="0" w:space="0" w:color="auto"/>
            <w:right w:val="none" w:sz="0" w:space="0" w:color="auto"/>
          </w:divBdr>
        </w:div>
        <w:div w:id="881557319">
          <w:marLeft w:val="480"/>
          <w:marRight w:val="0"/>
          <w:marTop w:val="0"/>
          <w:marBottom w:val="0"/>
          <w:divBdr>
            <w:top w:val="none" w:sz="0" w:space="0" w:color="auto"/>
            <w:left w:val="none" w:sz="0" w:space="0" w:color="auto"/>
            <w:bottom w:val="none" w:sz="0" w:space="0" w:color="auto"/>
            <w:right w:val="none" w:sz="0" w:space="0" w:color="auto"/>
          </w:divBdr>
        </w:div>
        <w:div w:id="895626692">
          <w:marLeft w:val="480"/>
          <w:marRight w:val="0"/>
          <w:marTop w:val="0"/>
          <w:marBottom w:val="0"/>
          <w:divBdr>
            <w:top w:val="none" w:sz="0" w:space="0" w:color="auto"/>
            <w:left w:val="none" w:sz="0" w:space="0" w:color="auto"/>
            <w:bottom w:val="none" w:sz="0" w:space="0" w:color="auto"/>
            <w:right w:val="none" w:sz="0" w:space="0" w:color="auto"/>
          </w:divBdr>
        </w:div>
        <w:div w:id="985931996">
          <w:marLeft w:val="480"/>
          <w:marRight w:val="0"/>
          <w:marTop w:val="0"/>
          <w:marBottom w:val="0"/>
          <w:divBdr>
            <w:top w:val="none" w:sz="0" w:space="0" w:color="auto"/>
            <w:left w:val="none" w:sz="0" w:space="0" w:color="auto"/>
            <w:bottom w:val="none" w:sz="0" w:space="0" w:color="auto"/>
            <w:right w:val="none" w:sz="0" w:space="0" w:color="auto"/>
          </w:divBdr>
        </w:div>
        <w:div w:id="1004627579">
          <w:marLeft w:val="480"/>
          <w:marRight w:val="0"/>
          <w:marTop w:val="0"/>
          <w:marBottom w:val="0"/>
          <w:divBdr>
            <w:top w:val="none" w:sz="0" w:space="0" w:color="auto"/>
            <w:left w:val="none" w:sz="0" w:space="0" w:color="auto"/>
            <w:bottom w:val="none" w:sz="0" w:space="0" w:color="auto"/>
            <w:right w:val="none" w:sz="0" w:space="0" w:color="auto"/>
          </w:divBdr>
        </w:div>
        <w:div w:id="1028994469">
          <w:marLeft w:val="480"/>
          <w:marRight w:val="0"/>
          <w:marTop w:val="0"/>
          <w:marBottom w:val="0"/>
          <w:divBdr>
            <w:top w:val="none" w:sz="0" w:space="0" w:color="auto"/>
            <w:left w:val="none" w:sz="0" w:space="0" w:color="auto"/>
            <w:bottom w:val="none" w:sz="0" w:space="0" w:color="auto"/>
            <w:right w:val="none" w:sz="0" w:space="0" w:color="auto"/>
          </w:divBdr>
        </w:div>
        <w:div w:id="1041399660">
          <w:marLeft w:val="480"/>
          <w:marRight w:val="0"/>
          <w:marTop w:val="0"/>
          <w:marBottom w:val="0"/>
          <w:divBdr>
            <w:top w:val="none" w:sz="0" w:space="0" w:color="auto"/>
            <w:left w:val="none" w:sz="0" w:space="0" w:color="auto"/>
            <w:bottom w:val="none" w:sz="0" w:space="0" w:color="auto"/>
            <w:right w:val="none" w:sz="0" w:space="0" w:color="auto"/>
          </w:divBdr>
        </w:div>
        <w:div w:id="1080711953">
          <w:marLeft w:val="480"/>
          <w:marRight w:val="0"/>
          <w:marTop w:val="0"/>
          <w:marBottom w:val="0"/>
          <w:divBdr>
            <w:top w:val="none" w:sz="0" w:space="0" w:color="auto"/>
            <w:left w:val="none" w:sz="0" w:space="0" w:color="auto"/>
            <w:bottom w:val="none" w:sz="0" w:space="0" w:color="auto"/>
            <w:right w:val="none" w:sz="0" w:space="0" w:color="auto"/>
          </w:divBdr>
        </w:div>
        <w:div w:id="1097604424">
          <w:marLeft w:val="480"/>
          <w:marRight w:val="0"/>
          <w:marTop w:val="0"/>
          <w:marBottom w:val="0"/>
          <w:divBdr>
            <w:top w:val="none" w:sz="0" w:space="0" w:color="auto"/>
            <w:left w:val="none" w:sz="0" w:space="0" w:color="auto"/>
            <w:bottom w:val="none" w:sz="0" w:space="0" w:color="auto"/>
            <w:right w:val="none" w:sz="0" w:space="0" w:color="auto"/>
          </w:divBdr>
        </w:div>
        <w:div w:id="1101611066">
          <w:marLeft w:val="480"/>
          <w:marRight w:val="0"/>
          <w:marTop w:val="0"/>
          <w:marBottom w:val="0"/>
          <w:divBdr>
            <w:top w:val="none" w:sz="0" w:space="0" w:color="auto"/>
            <w:left w:val="none" w:sz="0" w:space="0" w:color="auto"/>
            <w:bottom w:val="none" w:sz="0" w:space="0" w:color="auto"/>
            <w:right w:val="none" w:sz="0" w:space="0" w:color="auto"/>
          </w:divBdr>
        </w:div>
        <w:div w:id="1148011157">
          <w:marLeft w:val="480"/>
          <w:marRight w:val="0"/>
          <w:marTop w:val="0"/>
          <w:marBottom w:val="0"/>
          <w:divBdr>
            <w:top w:val="none" w:sz="0" w:space="0" w:color="auto"/>
            <w:left w:val="none" w:sz="0" w:space="0" w:color="auto"/>
            <w:bottom w:val="none" w:sz="0" w:space="0" w:color="auto"/>
            <w:right w:val="none" w:sz="0" w:space="0" w:color="auto"/>
          </w:divBdr>
        </w:div>
        <w:div w:id="1210146337">
          <w:marLeft w:val="480"/>
          <w:marRight w:val="0"/>
          <w:marTop w:val="0"/>
          <w:marBottom w:val="0"/>
          <w:divBdr>
            <w:top w:val="none" w:sz="0" w:space="0" w:color="auto"/>
            <w:left w:val="none" w:sz="0" w:space="0" w:color="auto"/>
            <w:bottom w:val="none" w:sz="0" w:space="0" w:color="auto"/>
            <w:right w:val="none" w:sz="0" w:space="0" w:color="auto"/>
          </w:divBdr>
        </w:div>
        <w:div w:id="1251811001">
          <w:marLeft w:val="480"/>
          <w:marRight w:val="0"/>
          <w:marTop w:val="0"/>
          <w:marBottom w:val="0"/>
          <w:divBdr>
            <w:top w:val="none" w:sz="0" w:space="0" w:color="auto"/>
            <w:left w:val="none" w:sz="0" w:space="0" w:color="auto"/>
            <w:bottom w:val="none" w:sz="0" w:space="0" w:color="auto"/>
            <w:right w:val="none" w:sz="0" w:space="0" w:color="auto"/>
          </w:divBdr>
        </w:div>
        <w:div w:id="1280187243">
          <w:marLeft w:val="480"/>
          <w:marRight w:val="0"/>
          <w:marTop w:val="0"/>
          <w:marBottom w:val="0"/>
          <w:divBdr>
            <w:top w:val="none" w:sz="0" w:space="0" w:color="auto"/>
            <w:left w:val="none" w:sz="0" w:space="0" w:color="auto"/>
            <w:bottom w:val="none" w:sz="0" w:space="0" w:color="auto"/>
            <w:right w:val="none" w:sz="0" w:space="0" w:color="auto"/>
          </w:divBdr>
        </w:div>
        <w:div w:id="1316573195">
          <w:marLeft w:val="480"/>
          <w:marRight w:val="0"/>
          <w:marTop w:val="0"/>
          <w:marBottom w:val="0"/>
          <w:divBdr>
            <w:top w:val="none" w:sz="0" w:space="0" w:color="auto"/>
            <w:left w:val="none" w:sz="0" w:space="0" w:color="auto"/>
            <w:bottom w:val="none" w:sz="0" w:space="0" w:color="auto"/>
            <w:right w:val="none" w:sz="0" w:space="0" w:color="auto"/>
          </w:divBdr>
        </w:div>
        <w:div w:id="1372923307">
          <w:marLeft w:val="480"/>
          <w:marRight w:val="0"/>
          <w:marTop w:val="0"/>
          <w:marBottom w:val="0"/>
          <w:divBdr>
            <w:top w:val="none" w:sz="0" w:space="0" w:color="auto"/>
            <w:left w:val="none" w:sz="0" w:space="0" w:color="auto"/>
            <w:bottom w:val="none" w:sz="0" w:space="0" w:color="auto"/>
            <w:right w:val="none" w:sz="0" w:space="0" w:color="auto"/>
          </w:divBdr>
        </w:div>
        <w:div w:id="1403092747">
          <w:marLeft w:val="480"/>
          <w:marRight w:val="0"/>
          <w:marTop w:val="0"/>
          <w:marBottom w:val="0"/>
          <w:divBdr>
            <w:top w:val="none" w:sz="0" w:space="0" w:color="auto"/>
            <w:left w:val="none" w:sz="0" w:space="0" w:color="auto"/>
            <w:bottom w:val="none" w:sz="0" w:space="0" w:color="auto"/>
            <w:right w:val="none" w:sz="0" w:space="0" w:color="auto"/>
          </w:divBdr>
        </w:div>
        <w:div w:id="1409618971">
          <w:marLeft w:val="480"/>
          <w:marRight w:val="0"/>
          <w:marTop w:val="0"/>
          <w:marBottom w:val="0"/>
          <w:divBdr>
            <w:top w:val="none" w:sz="0" w:space="0" w:color="auto"/>
            <w:left w:val="none" w:sz="0" w:space="0" w:color="auto"/>
            <w:bottom w:val="none" w:sz="0" w:space="0" w:color="auto"/>
            <w:right w:val="none" w:sz="0" w:space="0" w:color="auto"/>
          </w:divBdr>
        </w:div>
        <w:div w:id="1459256861">
          <w:marLeft w:val="480"/>
          <w:marRight w:val="0"/>
          <w:marTop w:val="0"/>
          <w:marBottom w:val="0"/>
          <w:divBdr>
            <w:top w:val="none" w:sz="0" w:space="0" w:color="auto"/>
            <w:left w:val="none" w:sz="0" w:space="0" w:color="auto"/>
            <w:bottom w:val="none" w:sz="0" w:space="0" w:color="auto"/>
            <w:right w:val="none" w:sz="0" w:space="0" w:color="auto"/>
          </w:divBdr>
        </w:div>
        <w:div w:id="1467428946">
          <w:marLeft w:val="480"/>
          <w:marRight w:val="0"/>
          <w:marTop w:val="0"/>
          <w:marBottom w:val="0"/>
          <w:divBdr>
            <w:top w:val="none" w:sz="0" w:space="0" w:color="auto"/>
            <w:left w:val="none" w:sz="0" w:space="0" w:color="auto"/>
            <w:bottom w:val="none" w:sz="0" w:space="0" w:color="auto"/>
            <w:right w:val="none" w:sz="0" w:space="0" w:color="auto"/>
          </w:divBdr>
        </w:div>
        <w:div w:id="1478375145">
          <w:marLeft w:val="480"/>
          <w:marRight w:val="0"/>
          <w:marTop w:val="0"/>
          <w:marBottom w:val="0"/>
          <w:divBdr>
            <w:top w:val="none" w:sz="0" w:space="0" w:color="auto"/>
            <w:left w:val="none" w:sz="0" w:space="0" w:color="auto"/>
            <w:bottom w:val="none" w:sz="0" w:space="0" w:color="auto"/>
            <w:right w:val="none" w:sz="0" w:space="0" w:color="auto"/>
          </w:divBdr>
        </w:div>
        <w:div w:id="1479953737">
          <w:marLeft w:val="480"/>
          <w:marRight w:val="0"/>
          <w:marTop w:val="0"/>
          <w:marBottom w:val="0"/>
          <w:divBdr>
            <w:top w:val="none" w:sz="0" w:space="0" w:color="auto"/>
            <w:left w:val="none" w:sz="0" w:space="0" w:color="auto"/>
            <w:bottom w:val="none" w:sz="0" w:space="0" w:color="auto"/>
            <w:right w:val="none" w:sz="0" w:space="0" w:color="auto"/>
          </w:divBdr>
        </w:div>
        <w:div w:id="1481387706">
          <w:marLeft w:val="480"/>
          <w:marRight w:val="0"/>
          <w:marTop w:val="0"/>
          <w:marBottom w:val="0"/>
          <w:divBdr>
            <w:top w:val="none" w:sz="0" w:space="0" w:color="auto"/>
            <w:left w:val="none" w:sz="0" w:space="0" w:color="auto"/>
            <w:bottom w:val="none" w:sz="0" w:space="0" w:color="auto"/>
            <w:right w:val="none" w:sz="0" w:space="0" w:color="auto"/>
          </w:divBdr>
        </w:div>
        <w:div w:id="1540318463">
          <w:marLeft w:val="480"/>
          <w:marRight w:val="0"/>
          <w:marTop w:val="0"/>
          <w:marBottom w:val="0"/>
          <w:divBdr>
            <w:top w:val="none" w:sz="0" w:space="0" w:color="auto"/>
            <w:left w:val="none" w:sz="0" w:space="0" w:color="auto"/>
            <w:bottom w:val="none" w:sz="0" w:space="0" w:color="auto"/>
            <w:right w:val="none" w:sz="0" w:space="0" w:color="auto"/>
          </w:divBdr>
        </w:div>
        <w:div w:id="1564607593">
          <w:marLeft w:val="480"/>
          <w:marRight w:val="0"/>
          <w:marTop w:val="0"/>
          <w:marBottom w:val="0"/>
          <w:divBdr>
            <w:top w:val="none" w:sz="0" w:space="0" w:color="auto"/>
            <w:left w:val="none" w:sz="0" w:space="0" w:color="auto"/>
            <w:bottom w:val="none" w:sz="0" w:space="0" w:color="auto"/>
            <w:right w:val="none" w:sz="0" w:space="0" w:color="auto"/>
          </w:divBdr>
        </w:div>
        <w:div w:id="1581796611">
          <w:marLeft w:val="480"/>
          <w:marRight w:val="0"/>
          <w:marTop w:val="0"/>
          <w:marBottom w:val="0"/>
          <w:divBdr>
            <w:top w:val="none" w:sz="0" w:space="0" w:color="auto"/>
            <w:left w:val="none" w:sz="0" w:space="0" w:color="auto"/>
            <w:bottom w:val="none" w:sz="0" w:space="0" w:color="auto"/>
            <w:right w:val="none" w:sz="0" w:space="0" w:color="auto"/>
          </w:divBdr>
        </w:div>
        <w:div w:id="1594439616">
          <w:marLeft w:val="480"/>
          <w:marRight w:val="0"/>
          <w:marTop w:val="0"/>
          <w:marBottom w:val="0"/>
          <w:divBdr>
            <w:top w:val="none" w:sz="0" w:space="0" w:color="auto"/>
            <w:left w:val="none" w:sz="0" w:space="0" w:color="auto"/>
            <w:bottom w:val="none" w:sz="0" w:space="0" w:color="auto"/>
            <w:right w:val="none" w:sz="0" w:space="0" w:color="auto"/>
          </w:divBdr>
        </w:div>
        <w:div w:id="1618487144">
          <w:marLeft w:val="480"/>
          <w:marRight w:val="0"/>
          <w:marTop w:val="0"/>
          <w:marBottom w:val="0"/>
          <w:divBdr>
            <w:top w:val="none" w:sz="0" w:space="0" w:color="auto"/>
            <w:left w:val="none" w:sz="0" w:space="0" w:color="auto"/>
            <w:bottom w:val="none" w:sz="0" w:space="0" w:color="auto"/>
            <w:right w:val="none" w:sz="0" w:space="0" w:color="auto"/>
          </w:divBdr>
        </w:div>
        <w:div w:id="1619871100">
          <w:marLeft w:val="480"/>
          <w:marRight w:val="0"/>
          <w:marTop w:val="0"/>
          <w:marBottom w:val="0"/>
          <w:divBdr>
            <w:top w:val="none" w:sz="0" w:space="0" w:color="auto"/>
            <w:left w:val="none" w:sz="0" w:space="0" w:color="auto"/>
            <w:bottom w:val="none" w:sz="0" w:space="0" w:color="auto"/>
            <w:right w:val="none" w:sz="0" w:space="0" w:color="auto"/>
          </w:divBdr>
        </w:div>
        <w:div w:id="1689990285">
          <w:marLeft w:val="480"/>
          <w:marRight w:val="0"/>
          <w:marTop w:val="0"/>
          <w:marBottom w:val="0"/>
          <w:divBdr>
            <w:top w:val="none" w:sz="0" w:space="0" w:color="auto"/>
            <w:left w:val="none" w:sz="0" w:space="0" w:color="auto"/>
            <w:bottom w:val="none" w:sz="0" w:space="0" w:color="auto"/>
            <w:right w:val="none" w:sz="0" w:space="0" w:color="auto"/>
          </w:divBdr>
        </w:div>
        <w:div w:id="1722636821">
          <w:marLeft w:val="480"/>
          <w:marRight w:val="0"/>
          <w:marTop w:val="0"/>
          <w:marBottom w:val="0"/>
          <w:divBdr>
            <w:top w:val="none" w:sz="0" w:space="0" w:color="auto"/>
            <w:left w:val="none" w:sz="0" w:space="0" w:color="auto"/>
            <w:bottom w:val="none" w:sz="0" w:space="0" w:color="auto"/>
            <w:right w:val="none" w:sz="0" w:space="0" w:color="auto"/>
          </w:divBdr>
        </w:div>
        <w:div w:id="1747728254">
          <w:marLeft w:val="480"/>
          <w:marRight w:val="0"/>
          <w:marTop w:val="0"/>
          <w:marBottom w:val="0"/>
          <w:divBdr>
            <w:top w:val="none" w:sz="0" w:space="0" w:color="auto"/>
            <w:left w:val="none" w:sz="0" w:space="0" w:color="auto"/>
            <w:bottom w:val="none" w:sz="0" w:space="0" w:color="auto"/>
            <w:right w:val="none" w:sz="0" w:space="0" w:color="auto"/>
          </w:divBdr>
        </w:div>
        <w:div w:id="1763452063">
          <w:marLeft w:val="480"/>
          <w:marRight w:val="0"/>
          <w:marTop w:val="0"/>
          <w:marBottom w:val="0"/>
          <w:divBdr>
            <w:top w:val="none" w:sz="0" w:space="0" w:color="auto"/>
            <w:left w:val="none" w:sz="0" w:space="0" w:color="auto"/>
            <w:bottom w:val="none" w:sz="0" w:space="0" w:color="auto"/>
            <w:right w:val="none" w:sz="0" w:space="0" w:color="auto"/>
          </w:divBdr>
        </w:div>
        <w:div w:id="1819302648">
          <w:marLeft w:val="480"/>
          <w:marRight w:val="0"/>
          <w:marTop w:val="0"/>
          <w:marBottom w:val="0"/>
          <w:divBdr>
            <w:top w:val="none" w:sz="0" w:space="0" w:color="auto"/>
            <w:left w:val="none" w:sz="0" w:space="0" w:color="auto"/>
            <w:bottom w:val="none" w:sz="0" w:space="0" w:color="auto"/>
            <w:right w:val="none" w:sz="0" w:space="0" w:color="auto"/>
          </w:divBdr>
        </w:div>
        <w:div w:id="1830246628">
          <w:marLeft w:val="480"/>
          <w:marRight w:val="0"/>
          <w:marTop w:val="0"/>
          <w:marBottom w:val="0"/>
          <w:divBdr>
            <w:top w:val="none" w:sz="0" w:space="0" w:color="auto"/>
            <w:left w:val="none" w:sz="0" w:space="0" w:color="auto"/>
            <w:bottom w:val="none" w:sz="0" w:space="0" w:color="auto"/>
            <w:right w:val="none" w:sz="0" w:space="0" w:color="auto"/>
          </w:divBdr>
        </w:div>
        <w:div w:id="1866794746">
          <w:marLeft w:val="480"/>
          <w:marRight w:val="0"/>
          <w:marTop w:val="0"/>
          <w:marBottom w:val="0"/>
          <w:divBdr>
            <w:top w:val="none" w:sz="0" w:space="0" w:color="auto"/>
            <w:left w:val="none" w:sz="0" w:space="0" w:color="auto"/>
            <w:bottom w:val="none" w:sz="0" w:space="0" w:color="auto"/>
            <w:right w:val="none" w:sz="0" w:space="0" w:color="auto"/>
          </w:divBdr>
        </w:div>
        <w:div w:id="1885173754">
          <w:marLeft w:val="480"/>
          <w:marRight w:val="0"/>
          <w:marTop w:val="0"/>
          <w:marBottom w:val="0"/>
          <w:divBdr>
            <w:top w:val="none" w:sz="0" w:space="0" w:color="auto"/>
            <w:left w:val="none" w:sz="0" w:space="0" w:color="auto"/>
            <w:bottom w:val="none" w:sz="0" w:space="0" w:color="auto"/>
            <w:right w:val="none" w:sz="0" w:space="0" w:color="auto"/>
          </w:divBdr>
        </w:div>
        <w:div w:id="1942834327">
          <w:marLeft w:val="480"/>
          <w:marRight w:val="0"/>
          <w:marTop w:val="0"/>
          <w:marBottom w:val="0"/>
          <w:divBdr>
            <w:top w:val="none" w:sz="0" w:space="0" w:color="auto"/>
            <w:left w:val="none" w:sz="0" w:space="0" w:color="auto"/>
            <w:bottom w:val="none" w:sz="0" w:space="0" w:color="auto"/>
            <w:right w:val="none" w:sz="0" w:space="0" w:color="auto"/>
          </w:divBdr>
        </w:div>
        <w:div w:id="1943370942">
          <w:marLeft w:val="480"/>
          <w:marRight w:val="0"/>
          <w:marTop w:val="0"/>
          <w:marBottom w:val="0"/>
          <w:divBdr>
            <w:top w:val="none" w:sz="0" w:space="0" w:color="auto"/>
            <w:left w:val="none" w:sz="0" w:space="0" w:color="auto"/>
            <w:bottom w:val="none" w:sz="0" w:space="0" w:color="auto"/>
            <w:right w:val="none" w:sz="0" w:space="0" w:color="auto"/>
          </w:divBdr>
        </w:div>
        <w:div w:id="1943606976">
          <w:marLeft w:val="480"/>
          <w:marRight w:val="0"/>
          <w:marTop w:val="0"/>
          <w:marBottom w:val="0"/>
          <w:divBdr>
            <w:top w:val="none" w:sz="0" w:space="0" w:color="auto"/>
            <w:left w:val="none" w:sz="0" w:space="0" w:color="auto"/>
            <w:bottom w:val="none" w:sz="0" w:space="0" w:color="auto"/>
            <w:right w:val="none" w:sz="0" w:space="0" w:color="auto"/>
          </w:divBdr>
        </w:div>
        <w:div w:id="1977949214">
          <w:marLeft w:val="480"/>
          <w:marRight w:val="0"/>
          <w:marTop w:val="0"/>
          <w:marBottom w:val="0"/>
          <w:divBdr>
            <w:top w:val="none" w:sz="0" w:space="0" w:color="auto"/>
            <w:left w:val="none" w:sz="0" w:space="0" w:color="auto"/>
            <w:bottom w:val="none" w:sz="0" w:space="0" w:color="auto"/>
            <w:right w:val="none" w:sz="0" w:space="0" w:color="auto"/>
          </w:divBdr>
        </w:div>
        <w:div w:id="2145389317">
          <w:marLeft w:val="480"/>
          <w:marRight w:val="0"/>
          <w:marTop w:val="0"/>
          <w:marBottom w:val="0"/>
          <w:divBdr>
            <w:top w:val="none" w:sz="0" w:space="0" w:color="auto"/>
            <w:left w:val="none" w:sz="0" w:space="0" w:color="auto"/>
            <w:bottom w:val="none" w:sz="0" w:space="0" w:color="auto"/>
            <w:right w:val="none" w:sz="0" w:space="0" w:color="auto"/>
          </w:divBdr>
        </w:div>
        <w:div w:id="2145614935">
          <w:marLeft w:val="480"/>
          <w:marRight w:val="0"/>
          <w:marTop w:val="0"/>
          <w:marBottom w:val="0"/>
          <w:divBdr>
            <w:top w:val="none" w:sz="0" w:space="0" w:color="auto"/>
            <w:left w:val="none" w:sz="0" w:space="0" w:color="auto"/>
            <w:bottom w:val="none" w:sz="0" w:space="0" w:color="auto"/>
            <w:right w:val="none" w:sz="0" w:space="0" w:color="auto"/>
          </w:divBdr>
        </w:div>
      </w:divsChild>
    </w:div>
    <w:div w:id="288049527">
      <w:bodyDiv w:val="1"/>
      <w:marLeft w:val="0"/>
      <w:marRight w:val="0"/>
      <w:marTop w:val="0"/>
      <w:marBottom w:val="0"/>
      <w:divBdr>
        <w:top w:val="none" w:sz="0" w:space="0" w:color="auto"/>
        <w:left w:val="none" w:sz="0" w:space="0" w:color="auto"/>
        <w:bottom w:val="none" w:sz="0" w:space="0" w:color="auto"/>
        <w:right w:val="none" w:sz="0" w:space="0" w:color="auto"/>
      </w:divBdr>
      <w:divsChild>
        <w:div w:id="6953326">
          <w:marLeft w:val="480"/>
          <w:marRight w:val="0"/>
          <w:marTop w:val="0"/>
          <w:marBottom w:val="0"/>
          <w:divBdr>
            <w:top w:val="none" w:sz="0" w:space="0" w:color="auto"/>
            <w:left w:val="none" w:sz="0" w:space="0" w:color="auto"/>
            <w:bottom w:val="none" w:sz="0" w:space="0" w:color="auto"/>
            <w:right w:val="none" w:sz="0" w:space="0" w:color="auto"/>
          </w:divBdr>
        </w:div>
        <w:div w:id="17395460">
          <w:marLeft w:val="480"/>
          <w:marRight w:val="0"/>
          <w:marTop w:val="0"/>
          <w:marBottom w:val="0"/>
          <w:divBdr>
            <w:top w:val="none" w:sz="0" w:space="0" w:color="auto"/>
            <w:left w:val="none" w:sz="0" w:space="0" w:color="auto"/>
            <w:bottom w:val="none" w:sz="0" w:space="0" w:color="auto"/>
            <w:right w:val="none" w:sz="0" w:space="0" w:color="auto"/>
          </w:divBdr>
        </w:div>
        <w:div w:id="131555760">
          <w:marLeft w:val="480"/>
          <w:marRight w:val="0"/>
          <w:marTop w:val="0"/>
          <w:marBottom w:val="0"/>
          <w:divBdr>
            <w:top w:val="none" w:sz="0" w:space="0" w:color="auto"/>
            <w:left w:val="none" w:sz="0" w:space="0" w:color="auto"/>
            <w:bottom w:val="none" w:sz="0" w:space="0" w:color="auto"/>
            <w:right w:val="none" w:sz="0" w:space="0" w:color="auto"/>
          </w:divBdr>
        </w:div>
        <w:div w:id="201207763">
          <w:marLeft w:val="480"/>
          <w:marRight w:val="0"/>
          <w:marTop w:val="0"/>
          <w:marBottom w:val="0"/>
          <w:divBdr>
            <w:top w:val="none" w:sz="0" w:space="0" w:color="auto"/>
            <w:left w:val="none" w:sz="0" w:space="0" w:color="auto"/>
            <w:bottom w:val="none" w:sz="0" w:space="0" w:color="auto"/>
            <w:right w:val="none" w:sz="0" w:space="0" w:color="auto"/>
          </w:divBdr>
        </w:div>
        <w:div w:id="208608780">
          <w:marLeft w:val="480"/>
          <w:marRight w:val="0"/>
          <w:marTop w:val="0"/>
          <w:marBottom w:val="0"/>
          <w:divBdr>
            <w:top w:val="none" w:sz="0" w:space="0" w:color="auto"/>
            <w:left w:val="none" w:sz="0" w:space="0" w:color="auto"/>
            <w:bottom w:val="none" w:sz="0" w:space="0" w:color="auto"/>
            <w:right w:val="none" w:sz="0" w:space="0" w:color="auto"/>
          </w:divBdr>
        </w:div>
        <w:div w:id="280308044">
          <w:marLeft w:val="480"/>
          <w:marRight w:val="0"/>
          <w:marTop w:val="0"/>
          <w:marBottom w:val="0"/>
          <w:divBdr>
            <w:top w:val="none" w:sz="0" w:space="0" w:color="auto"/>
            <w:left w:val="none" w:sz="0" w:space="0" w:color="auto"/>
            <w:bottom w:val="none" w:sz="0" w:space="0" w:color="auto"/>
            <w:right w:val="none" w:sz="0" w:space="0" w:color="auto"/>
          </w:divBdr>
        </w:div>
        <w:div w:id="319626684">
          <w:marLeft w:val="480"/>
          <w:marRight w:val="0"/>
          <w:marTop w:val="0"/>
          <w:marBottom w:val="0"/>
          <w:divBdr>
            <w:top w:val="none" w:sz="0" w:space="0" w:color="auto"/>
            <w:left w:val="none" w:sz="0" w:space="0" w:color="auto"/>
            <w:bottom w:val="none" w:sz="0" w:space="0" w:color="auto"/>
            <w:right w:val="none" w:sz="0" w:space="0" w:color="auto"/>
          </w:divBdr>
        </w:div>
        <w:div w:id="334187586">
          <w:marLeft w:val="480"/>
          <w:marRight w:val="0"/>
          <w:marTop w:val="0"/>
          <w:marBottom w:val="0"/>
          <w:divBdr>
            <w:top w:val="none" w:sz="0" w:space="0" w:color="auto"/>
            <w:left w:val="none" w:sz="0" w:space="0" w:color="auto"/>
            <w:bottom w:val="none" w:sz="0" w:space="0" w:color="auto"/>
            <w:right w:val="none" w:sz="0" w:space="0" w:color="auto"/>
          </w:divBdr>
        </w:div>
        <w:div w:id="355350756">
          <w:marLeft w:val="480"/>
          <w:marRight w:val="0"/>
          <w:marTop w:val="0"/>
          <w:marBottom w:val="0"/>
          <w:divBdr>
            <w:top w:val="none" w:sz="0" w:space="0" w:color="auto"/>
            <w:left w:val="none" w:sz="0" w:space="0" w:color="auto"/>
            <w:bottom w:val="none" w:sz="0" w:space="0" w:color="auto"/>
            <w:right w:val="none" w:sz="0" w:space="0" w:color="auto"/>
          </w:divBdr>
        </w:div>
        <w:div w:id="382364692">
          <w:marLeft w:val="480"/>
          <w:marRight w:val="0"/>
          <w:marTop w:val="0"/>
          <w:marBottom w:val="0"/>
          <w:divBdr>
            <w:top w:val="none" w:sz="0" w:space="0" w:color="auto"/>
            <w:left w:val="none" w:sz="0" w:space="0" w:color="auto"/>
            <w:bottom w:val="none" w:sz="0" w:space="0" w:color="auto"/>
            <w:right w:val="none" w:sz="0" w:space="0" w:color="auto"/>
          </w:divBdr>
        </w:div>
        <w:div w:id="397099130">
          <w:marLeft w:val="480"/>
          <w:marRight w:val="0"/>
          <w:marTop w:val="0"/>
          <w:marBottom w:val="0"/>
          <w:divBdr>
            <w:top w:val="none" w:sz="0" w:space="0" w:color="auto"/>
            <w:left w:val="none" w:sz="0" w:space="0" w:color="auto"/>
            <w:bottom w:val="none" w:sz="0" w:space="0" w:color="auto"/>
            <w:right w:val="none" w:sz="0" w:space="0" w:color="auto"/>
          </w:divBdr>
        </w:div>
        <w:div w:id="402607079">
          <w:marLeft w:val="480"/>
          <w:marRight w:val="0"/>
          <w:marTop w:val="0"/>
          <w:marBottom w:val="0"/>
          <w:divBdr>
            <w:top w:val="none" w:sz="0" w:space="0" w:color="auto"/>
            <w:left w:val="none" w:sz="0" w:space="0" w:color="auto"/>
            <w:bottom w:val="none" w:sz="0" w:space="0" w:color="auto"/>
            <w:right w:val="none" w:sz="0" w:space="0" w:color="auto"/>
          </w:divBdr>
        </w:div>
        <w:div w:id="429858207">
          <w:marLeft w:val="480"/>
          <w:marRight w:val="0"/>
          <w:marTop w:val="0"/>
          <w:marBottom w:val="0"/>
          <w:divBdr>
            <w:top w:val="none" w:sz="0" w:space="0" w:color="auto"/>
            <w:left w:val="none" w:sz="0" w:space="0" w:color="auto"/>
            <w:bottom w:val="none" w:sz="0" w:space="0" w:color="auto"/>
            <w:right w:val="none" w:sz="0" w:space="0" w:color="auto"/>
          </w:divBdr>
        </w:div>
        <w:div w:id="462385900">
          <w:marLeft w:val="480"/>
          <w:marRight w:val="0"/>
          <w:marTop w:val="0"/>
          <w:marBottom w:val="0"/>
          <w:divBdr>
            <w:top w:val="none" w:sz="0" w:space="0" w:color="auto"/>
            <w:left w:val="none" w:sz="0" w:space="0" w:color="auto"/>
            <w:bottom w:val="none" w:sz="0" w:space="0" w:color="auto"/>
            <w:right w:val="none" w:sz="0" w:space="0" w:color="auto"/>
          </w:divBdr>
        </w:div>
        <w:div w:id="504322810">
          <w:marLeft w:val="480"/>
          <w:marRight w:val="0"/>
          <w:marTop w:val="0"/>
          <w:marBottom w:val="0"/>
          <w:divBdr>
            <w:top w:val="none" w:sz="0" w:space="0" w:color="auto"/>
            <w:left w:val="none" w:sz="0" w:space="0" w:color="auto"/>
            <w:bottom w:val="none" w:sz="0" w:space="0" w:color="auto"/>
            <w:right w:val="none" w:sz="0" w:space="0" w:color="auto"/>
          </w:divBdr>
        </w:div>
        <w:div w:id="516849341">
          <w:marLeft w:val="480"/>
          <w:marRight w:val="0"/>
          <w:marTop w:val="0"/>
          <w:marBottom w:val="0"/>
          <w:divBdr>
            <w:top w:val="none" w:sz="0" w:space="0" w:color="auto"/>
            <w:left w:val="none" w:sz="0" w:space="0" w:color="auto"/>
            <w:bottom w:val="none" w:sz="0" w:space="0" w:color="auto"/>
            <w:right w:val="none" w:sz="0" w:space="0" w:color="auto"/>
          </w:divBdr>
        </w:div>
        <w:div w:id="547377881">
          <w:marLeft w:val="480"/>
          <w:marRight w:val="0"/>
          <w:marTop w:val="0"/>
          <w:marBottom w:val="0"/>
          <w:divBdr>
            <w:top w:val="none" w:sz="0" w:space="0" w:color="auto"/>
            <w:left w:val="none" w:sz="0" w:space="0" w:color="auto"/>
            <w:bottom w:val="none" w:sz="0" w:space="0" w:color="auto"/>
            <w:right w:val="none" w:sz="0" w:space="0" w:color="auto"/>
          </w:divBdr>
        </w:div>
        <w:div w:id="590551850">
          <w:marLeft w:val="480"/>
          <w:marRight w:val="0"/>
          <w:marTop w:val="0"/>
          <w:marBottom w:val="0"/>
          <w:divBdr>
            <w:top w:val="none" w:sz="0" w:space="0" w:color="auto"/>
            <w:left w:val="none" w:sz="0" w:space="0" w:color="auto"/>
            <w:bottom w:val="none" w:sz="0" w:space="0" w:color="auto"/>
            <w:right w:val="none" w:sz="0" w:space="0" w:color="auto"/>
          </w:divBdr>
        </w:div>
        <w:div w:id="618492405">
          <w:marLeft w:val="480"/>
          <w:marRight w:val="0"/>
          <w:marTop w:val="0"/>
          <w:marBottom w:val="0"/>
          <w:divBdr>
            <w:top w:val="none" w:sz="0" w:space="0" w:color="auto"/>
            <w:left w:val="none" w:sz="0" w:space="0" w:color="auto"/>
            <w:bottom w:val="none" w:sz="0" w:space="0" w:color="auto"/>
            <w:right w:val="none" w:sz="0" w:space="0" w:color="auto"/>
          </w:divBdr>
        </w:div>
        <w:div w:id="625625972">
          <w:marLeft w:val="480"/>
          <w:marRight w:val="0"/>
          <w:marTop w:val="0"/>
          <w:marBottom w:val="0"/>
          <w:divBdr>
            <w:top w:val="none" w:sz="0" w:space="0" w:color="auto"/>
            <w:left w:val="none" w:sz="0" w:space="0" w:color="auto"/>
            <w:bottom w:val="none" w:sz="0" w:space="0" w:color="auto"/>
            <w:right w:val="none" w:sz="0" w:space="0" w:color="auto"/>
          </w:divBdr>
        </w:div>
        <w:div w:id="659626021">
          <w:marLeft w:val="480"/>
          <w:marRight w:val="0"/>
          <w:marTop w:val="0"/>
          <w:marBottom w:val="0"/>
          <w:divBdr>
            <w:top w:val="none" w:sz="0" w:space="0" w:color="auto"/>
            <w:left w:val="none" w:sz="0" w:space="0" w:color="auto"/>
            <w:bottom w:val="none" w:sz="0" w:space="0" w:color="auto"/>
            <w:right w:val="none" w:sz="0" w:space="0" w:color="auto"/>
          </w:divBdr>
        </w:div>
        <w:div w:id="659887027">
          <w:marLeft w:val="480"/>
          <w:marRight w:val="0"/>
          <w:marTop w:val="0"/>
          <w:marBottom w:val="0"/>
          <w:divBdr>
            <w:top w:val="none" w:sz="0" w:space="0" w:color="auto"/>
            <w:left w:val="none" w:sz="0" w:space="0" w:color="auto"/>
            <w:bottom w:val="none" w:sz="0" w:space="0" w:color="auto"/>
            <w:right w:val="none" w:sz="0" w:space="0" w:color="auto"/>
          </w:divBdr>
        </w:div>
        <w:div w:id="692925845">
          <w:marLeft w:val="480"/>
          <w:marRight w:val="0"/>
          <w:marTop w:val="0"/>
          <w:marBottom w:val="0"/>
          <w:divBdr>
            <w:top w:val="none" w:sz="0" w:space="0" w:color="auto"/>
            <w:left w:val="none" w:sz="0" w:space="0" w:color="auto"/>
            <w:bottom w:val="none" w:sz="0" w:space="0" w:color="auto"/>
            <w:right w:val="none" w:sz="0" w:space="0" w:color="auto"/>
          </w:divBdr>
        </w:div>
        <w:div w:id="711273015">
          <w:marLeft w:val="480"/>
          <w:marRight w:val="0"/>
          <w:marTop w:val="0"/>
          <w:marBottom w:val="0"/>
          <w:divBdr>
            <w:top w:val="none" w:sz="0" w:space="0" w:color="auto"/>
            <w:left w:val="none" w:sz="0" w:space="0" w:color="auto"/>
            <w:bottom w:val="none" w:sz="0" w:space="0" w:color="auto"/>
            <w:right w:val="none" w:sz="0" w:space="0" w:color="auto"/>
          </w:divBdr>
        </w:div>
        <w:div w:id="715202689">
          <w:marLeft w:val="480"/>
          <w:marRight w:val="0"/>
          <w:marTop w:val="0"/>
          <w:marBottom w:val="0"/>
          <w:divBdr>
            <w:top w:val="none" w:sz="0" w:space="0" w:color="auto"/>
            <w:left w:val="none" w:sz="0" w:space="0" w:color="auto"/>
            <w:bottom w:val="none" w:sz="0" w:space="0" w:color="auto"/>
            <w:right w:val="none" w:sz="0" w:space="0" w:color="auto"/>
          </w:divBdr>
        </w:div>
        <w:div w:id="758983492">
          <w:marLeft w:val="480"/>
          <w:marRight w:val="0"/>
          <w:marTop w:val="0"/>
          <w:marBottom w:val="0"/>
          <w:divBdr>
            <w:top w:val="none" w:sz="0" w:space="0" w:color="auto"/>
            <w:left w:val="none" w:sz="0" w:space="0" w:color="auto"/>
            <w:bottom w:val="none" w:sz="0" w:space="0" w:color="auto"/>
            <w:right w:val="none" w:sz="0" w:space="0" w:color="auto"/>
          </w:divBdr>
        </w:div>
        <w:div w:id="844171299">
          <w:marLeft w:val="480"/>
          <w:marRight w:val="0"/>
          <w:marTop w:val="0"/>
          <w:marBottom w:val="0"/>
          <w:divBdr>
            <w:top w:val="none" w:sz="0" w:space="0" w:color="auto"/>
            <w:left w:val="none" w:sz="0" w:space="0" w:color="auto"/>
            <w:bottom w:val="none" w:sz="0" w:space="0" w:color="auto"/>
            <w:right w:val="none" w:sz="0" w:space="0" w:color="auto"/>
          </w:divBdr>
        </w:div>
        <w:div w:id="857767432">
          <w:marLeft w:val="480"/>
          <w:marRight w:val="0"/>
          <w:marTop w:val="0"/>
          <w:marBottom w:val="0"/>
          <w:divBdr>
            <w:top w:val="none" w:sz="0" w:space="0" w:color="auto"/>
            <w:left w:val="none" w:sz="0" w:space="0" w:color="auto"/>
            <w:bottom w:val="none" w:sz="0" w:space="0" w:color="auto"/>
            <w:right w:val="none" w:sz="0" w:space="0" w:color="auto"/>
          </w:divBdr>
        </w:div>
        <w:div w:id="878276680">
          <w:marLeft w:val="480"/>
          <w:marRight w:val="0"/>
          <w:marTop w:val="0"/>
          <w:marBottom w:val="0"/>
          <w:divBdr>
            <w:top w:val="none" w:sz="0" w:space="0" w:color="auto"/>
            <w:left w:val="none" w:sz="0" w:space="0" w:color="auto"/>
            <w:bottom w:val="none" w:sz="0" w:space="0" w:color="auto"/>
            <w:right w:val="none" w:sz="0" w:space="0" w:color="auto"/>
          </w:divBdr>
        </w:div>
        <w:div w:id="894774106">
          <w:marLeft w:val="480"/>
          <w:marRight w:val="0"/>
          <w:marTop w:val="0"/>
          <w:marBottom w:val="0"/>
          <w:divBdr>
            <w:top w:val="none" w:sz="0" w:space="0" w:color="auto"/>
            <w:left w:val="none" w:sz="0" w:space="0" w:color="auto"/>
            <w:bottom w:val="none" w:sz="0" w:space="0" w:color="auto"/>
            <w:right w:val="none" w:sz="0" w:space="0" w:color="auto"/>
          </w:divBdr>
        </w:div>
        <w:div w:id="919947023">
          <w:marLeft w:val="480"/>
          <w:marRight w:val="0"/>
          <w:marTop w:val="0"/>
          <w:marBottom w:val="0"/>
          <w:divBdr>
            <w:top w:val="none" w:sz="0" w:space="0" w:color="auto"/>
            <w:left w:val="none" w:sz="0" w:space="0" w:color="auto"/>
            <w:bottom w:val="none" w:sz="0" w:space="0" w:color="auto"/>
            <w:right w:val="none" w:sz="0" w:space="0" w:color="auto"/>
          </w:divBdr>
        </w:div>
        <w:div w:id="953365941">
          <w:marLeft w:val="480"/>
          <w:marRight w:val="0"/>
          <w:marTop w:val="0"/>
          <w:marBottom w:val="0"/>
          <w:divBdr>
            <w:top w:val="none" w:sz="0" w:space="0" w:color="auto"/>
            <w:left w:val="none" w:sz="0" w:space="0" w:color="auto"/>
            <w:bottom w:val="none" w:sz="0" w:space="0" w:color="auto"/>
            <w:right w:val="none" w:sz="0" w:space="0" w:color="auto"/>
          </w:divBdr>
        </w:div>
        <w:div w:id="958991132">
          <w:marLeft w:val="480"/>
          <w:marRight w:val="0"/>
          <w:marTop w:val="0"/>
          <w:marBottom w:val="0"/>
          <w:divBdr>
            <w:top w:val="none" w:sz="0" w:space="0" w:color="auto"/>
            <w:left w:val="none" w:sz="0" w:space="0" w:color="auto"/>
            <w:bottom w:val="none" w:sz="0" w:space="0" w:color="auto"/>
            <w:right w:val="none" w:sz="0" w:space="0" w:color="auto"/>
          </w:divBdr>
        </w:div>
        <w:div w:id="991711787">
          <w:marLeft w:val="480"/>
          <w:marRight w:val="0"/>
          <w:marTop w:val="0"/>
          <w:marBottom w:val="0"/>
          <w:divBdr>
            <w:top w:val="none" w:sz="0" w:space="0" w:color="auto"/>
            <w:left w:val="none" w:sz="0" w:space="0" w:color="auto"/>
            <w:bottom w:val="none" w:sz="0" w:space="0" w:color="auto"/>
            <w:right w:val="none" w:sz="0" w:space="0" w:color="auto"/>
          </w:divBdr>
        </w:div>
        <w:div w:id="1075280737">
          <w:marLeft w:val="480"/>
          <w:marRight w:val="0"/>
          <w:marTop w:val="0"/>
          <w:marBottom w:val="0"/>
          <w:divBdr>
            <w:top w:val="none" w:sz="0" w:space="0" w:color="auto"/>
            <w:left w:val="none" w:sz="0" w:space="0" w:color="auto"/>
            <w:bottom w:val="none" w:sz="0" w:space="0" w:color="auto"/>
            <w:right w:val="none" w:sz="0" w:space="0" w:color="auto"/>
          </w:divBdr>
        </w:div>
        <w:div w:id="1105878694">
          <w:marLeft w:val="480"/>
          <w:marRight w:val="0"/>
          <w:marTop w:val="0"/>
          <w:marBottom w:val="0"/>
          <w:divBdr>
            <w:top w:val="none" w:sz="0" w:space="0" w:color="auto"/>
            <w:left w:val="none" w:sz="0" w:space="0" w:color="auto"/>
            <w:bottom w:val="none" w:sz="0" w:space="0" w:color="auto"/>
            <w:right w:val="none" w:sz="0" w:space="0" w:color="auto"/>
          </w:divBdr>
        </w:div>
        <w:div w:id="1152138949">
          <w:marLeft w:val="480"/>
          <w:marRight w:val="0"/>
          <w:marTop w:val="0"/>
          <w:marBottom w:val="0"/>
          <w:divBdr>
            <w:top w:val="none" w:sz="0" w:space="0" w:color="auto"/>
            <w:left w:val="none" w:sz="0" w:space="0" w:color="auto"/>
            <w:bottom w:val="none" w:sz="0" w:space="0" w:color="auto"/>
            <w:right w:val="none" w:sz="0" w:space="0" w:color="auto"/>
          </w:divBdr>
        </w:div>
        <w:div w:id="1160119559">
          <w:marLeft w:val="480"/>
          <w:marRight w:val="0"/>
          <w:marTop w:val="0"/>
          <w:marBottom w:val="0"/>
          <w:divBdr>
            <w:top w:val="none" w:sz="0" w:space="0" w:color="auto"/>
            <w:left w:val="none" w:sz="0" w:space="0" w:color="auto"/>
            <w:bottom w:val="none" w:sz="0" w:space="0" w:color="auto"/>
            <w:right w:val="none" w:sz="0" w:space="0" w:color="auto"/>
          </w:divBdr>
        </w:div>
        <w:div w:id="1227955886">
          <w:marLeft w:val="480"/>
          <w:marRight w:val="0"/>
          <w:marTop w:val="0"/>
          <w:marBottom w:val="0"/>
          <w:divBdr>
            <w:top w:val="none" w:sz="0" w:space="0" w:color="auto"/>
            <w:left w:val="none" w:sz="0" w:space="0" w:color="auto"/>
            <w:bottom w:val="none" w:sz="0" w:space="0" w:color="auto"/>
            <w:right w:val="none" w:sz="0" w:space="0" w:color="auto"/>
          </w:divBdr>
        </w:div>
        <w:div w:id="1230459237">
          <w:marLeft w:val="480"/>
          <w:marRight w:val="0"/>
          <w:marTop w:val="0"/>
          <w:marBottom w:val="0"/>
          <w:divBdr>
            <w:top w:val="none" w:sz="0" w:space="0" w:color="auto"/>
            <w:left w:val="none" w:sz="0" w:space="0" w:color="auto"/>
            <w:bottom w:val="none" w:sz="0" w:space="0" w:color="auto"/>
            <w:right w:val="none" w:sz="0" w:space="0" w:color="auto"/>
          </w:divBdr>
        </w:div>
        <w:div w:id="1253662630">
          <w:marLeft w:val="480"/>
          <w:marRight w:val="0"/>
          <w:marTop w:val="0"/>
          <w:marBottom w:val="0"/>
          <w:divBdr>
            <w:top w:val="none" w:sz="0" w:space="0" w:color="auto"/>
            <w:left w:val="none" w:sz="0" w:space="0" w:color="auto"/>
            <w:bottom w:val="none" w:sz="0" w:space="0" w:color="auto"/>
            <w:right w:val="none" w:sz="0" w:space="0" w:color="auto"/>
          </w:divBdr>
        </w:div>
        <w:div w:id="1255701128">
          <w:marLeft w:val="480"/>
          <w:marRight w:val="0"/>
          <w:marTop w:val="0"/>
          <w:marBottom w:val="0"/>
          <w:divBdr>
            <w:top w:val="none" w:sz="0" w:space="0" w:color="auto"/>
            <w:left w:val="none" w:sz="0" w:space="0" w:color="auto"/>
            <w:bottom w:val="none" w:sz="0" w:space="0" w:color="auto"/>
            <w:right w:val="none" w:sz="0" w:space="0" w:color="auto"/>
          </w:divBdr>
        </w:div>
        <w:div w:id="1267427995">
          <w:marLeft w:val="480"/>
          <w:marRight w:val="0"/>
          <w:marTop w:val="0"/>
          <w:marBottom w:val="0"/>
          <w:divBdr>
            <w:top w:val="none" w:sz="0" w:space="0" w:color="auto"/>
            <w:left w:val="none" w:sz="0" w:space="0" w:color="auto"/>
            <w:bottom w:val="none" w:sz="0" w:space="0" w:color="auto"/>
            <w:right w:val="none" w:sz="0" w:space="0" w:color="auto"/>
          </w:divBdr>
        </w:div>
        <w:div w:id="1292707194">
          <w:marLeft w:val="480"/>
          <w:marRight w:val="0"/>
          <w:marTop w:val="0"/>
          <w:marBottom w:val="0"/>
          <w:divBdr>
            <w:top w:val="none" w:sz="0" w:space="0" w:color="auto"/>
            <w:left w:val="none" w:sz="0" w:space="0" w:color="auto"/>
            <w:bottom w:val="none" w:sz="0" w:space="0" w:color="auto"/>
            <w:right w:val="none" w:sz="0" w:space="0" w:color="auto"/>
          </w:divBdr>
        </w:div>
        <w:div w:id="1300497814">
          <w:marLeft w:val="480"/>
          <w:marRight w:val="0"/>
          <w:marTop w:val="0"/>
          <w:marBottom w:val="0"/>
          <w:divBdr>
            <w:top w:val="none" w:sz="0" w:space="0" w:color="auto"/>
            <w:left w:val="none" w:sz="0" w:space="0" w:color="auto"/>
            <w:bottom w:val="none" w:sz="0" w:space="0" w:color="auto"/>
            <w:right w:val="none" w:sz="0" w:space="0" w:color="auto"/>
          </w:divBdr>
        </w:div>
        <w:div w:id="1310859662">
          <w:marLeft w:val="480"/>
          <w:marRight w:val="0"/>
          <w:marTop w:val="0"/>
          <w:marBottom w:val="0"/>
          <w:divBdr>
            <w:top w:val="none" w:sz="0" w:space="0" w:color="auto"/>
            <w:left w:val="none" w:sz="0" w:space="0" w:color="auto"/>
            <w:bottom w:val="none" w:sz="0" w:space="0" w:color="auto"/>
            <w:right w:val="none" w:sz="0" w:space="0" w:color="auto"/>
          </w:divBdr>
        </w:div>
        <w:div w:id="1339038773">
          <w:marLeft w:val="480"/>
          <w:marRight w:val="0"/>
          <w:marTop w:val="0"/>
          <w:marBottom w:val="0"/>
          <w:divBdr>
            <w:top w:val="none" w:sz="0" w:space="0" w:color="auto"/>
            <w:left w:val="none" w:sz="0" w:space="0" w:color="auto"/>
            <w:bottom w:val="none" w:sz="0" w:space="0" w:color="auto"/>
            <w:right w:val="none" w:sz="0" w:space="0" w:color="auto"/>
          </w:divBdr>
        </w:div>
        <w:div w:id="1416316713">
          <w:marLeft w:val="480"/>
          <w:marRight w:val="0"/>
          <w:marTop w:val="0"/>
          <w:marBottom w:val="0"/>
          <w:divBdr>
            <w:top w:val="none" w:sz="0" w:space="0" w:color="auto"/>
            <w:left w:val="none" w:sz="0" w:space="0" w:color="auto"/>
            <w:bottom w:val="none" w:sz="0" w:space="0" w:color="auto"/>
            <w:right w:val="none" w:sz="0" w:space="0" w:color="auto"/>
          </w:divBdr>
        </w:div>
        <w:div w:id="1448693966">
          <w:marLeft w:val="480"/>
          <w:marRight w:val="0"/>
          <w:marTop w:val="0"/>
          <w:marBottom w:val="0"/>
          <w:divBdr>
            <w:top w:val="none" w:sz="0" w:space="0" w:color="auto"/>
            <w:left w:val="none" w:sz="0" w:space="0" w:color="auto"/>
            <w:bottom w:val="none" w:sz="0" w:space="0" w:color="auto"/>
            <w:right w:val="none" w:sz="0" w:space="0" w:color="auto"/>
          </w:divBdr>
        </w:div>
        <w:div w:id="1462697988">
          <w:marLeft w:val="480"/>
          <w:marRight w:val="0"/>
          <w:marTop w:val="0"/>
          <w:marBottom w:val="0"/>
          <w:divBdr>
            <w:top w:val="none" w:sz="0" w:space="0" w:color="auto"/>
            <w:left w:val="none" w:sz="0" w:space="0" w:color="auto"/>
            <w:bottom w:val="none" w:sz="0" w:space="0" w:color="auto"/>
            <w:right w:val="none" w:sz="0" w:space="0" w:color="auto"/>
          </w:divBdr>
        </w:div>
        <w:div w:id="1479805746">
          <w:marLeft w:val="480"/>
          <w:marRight w:val="0"/>
          <w:marTop w:val="0"/>
          <w:marBottom w:val="0"/>
          <w:divBdr>
            <w:top w:val="none" w:sz="0" w:space="0" w:color="auto"/>
            <w:left w:val="none" w:sz="0" w:space="0" w:color="auto"/>
            <w:bottom w:val="none" w:sz="0" w:space="0" w:color="auto"/>
            <w:right w:val="none" w:sz="0" w:space="0" w:color="auto"/>
          </w:divBdr>
        </w:div>
        <w:div w:id="1485505443">
          <w:marLeft w:val="480"/>
          <w:marRight w:val="0"/>
          <w:marTop w:val="0"/>
          <w:marBottom w:val="0"/>
          <w:divBdr>
            <w:top w:val="none" w:sz="0" w:space="0" w:color="auto"/>
            <w:left w:val="none" w:sz="0" w:space="0" w:color="auto"/>
            <w:bottom w:val="none" w:sz="0" w:space="0" w:color="auto"/>
            <w:right w:val="none" w:sz="0" w:space="0" w:color="auto"/>
          </w:divBdr>
        </w:div>
        <w:div w:id="1497573594">
          <w:marLeft w:val="480"/>
          <w:marRight w:val="0"/>
          <w:marTop w:val="0"/>
          <w:marBottom w:val="0"/>
          <w:divBdr>
            <w:top w:val="none" w:sz="0" w:space="0" w:color="auto"/>
            <w:left w:val="none" w:sz="0" w:space="0" w:color="auto"/>
            <w:bottom w:val="none" w:sz="0" w:space="0" w:color="auto"/>
            <w:right w:val="none" w:sz="0" w:space="0" w:color="auto"/>
          </w:divBdr>
        </w:div>
        <w:div w:id="1522016077">
          <w:marLeft w:val="480"/>
          <w:marRight w:val="0"/>
          <w:marTop w:val="0"/>
          <w:marBottom w:val="0"/>
          <w:divBdr>
            <w:top w:val="none" w:sz="0" w:space="0" w:color="auto"/>
            <w:left w:val="none" w:sz="0" w:space="0" w:color="auto"/>
            <w:bottom w:val="none" w:sz="0" w:space="0" w:color="auto"/>
            <w:right w:val="none" w:sz="0" w:space="0" w:color="auto"/>
          </w:divBdr>
        </w:div>
        <w:div w:id="1528373271">
          <w:marLeft w:val="480"/>
          <w:marRight w:val="0"/>
          <w:marTop w:val="0"/>
          <w:marBottom w:val="0"/>
          <w:divBdr>
            <w:top w:val="none" w:sz="0" w:space="0" w:color="auto"/>
            <w:left w:val="none" w:sz="0" w:space="0" w:color="auto"/>
            <w:bottom w:val="none" w:sz="0" w:space="0" w:color="auto"/>
            <w:right w:val="none" w:sz="0" w:space="0" w:color="auto"/>
          </w:divBdr>
        </w:div>
        <w:div w:id="1540625614">
          <w:marLeft w:val="480"/>
          <w:marRight w:val="0"/>
          <w:marTop w:val="0"/>
          <w:marBottom w:val="0"/>
          <w:divBdr>
            <w:top w:val="none" w:sz="0" w:space="0" w:color="auto"/>
            <w:left w:val="none" w:sz="0" w:space="0" w:color="auto"/>
            <w:bottom w:val="none" w:sz="0" w:space="0" w:color="auto"/>
            <w:right w:val="none" w:sz="0" w:space="0" w:color="auto"/>
          </w:divBdr>
        </w:div>
        <w:div w:id="1547838058">
          <w:marLeft w:val="480"/>
          <w:marRight w:val="0"/>
          <w:marTop w:val="0"/>
          <w:marBottom w:val="0"/>
          <w:divBdr>
            <w:top w:val="none" w:sz="0" w:space="0" w:color="auto"/>
            <w:left w:val="none" w:sz="0" w:space="0" w:color="auto"/>
            <w:bottom w:val="none" w:sz="0" w:space="0" w:color="auto"/>
            <w:right w:val="none" w:sz="0" w:space="0" w:color="auto"/>
          </w:divBdr>
        </w:div>
        <w:div w:id="1599950801">
          <w:marLeft w:val="480"/>
          <w:marRight w:val="0"/>
          <w:marTop w:val="0"/>
          <w:marBottom w:val="0"/>
          <w:divBdr>
            <w:top w:val="none" w:sz="0" w:space="0" w:color="auto"/>
            <w:left w:val="none" w:sz="0" w:space="0" w:color="auto"/>
            <w:bottom w:val="none" w:sz="0" w:space="0" w:color="auto"/>
            <w:right w:val="none" w:sz="0" w:space="0" w:color="auto"/>
          </w:divBdr>
        </w:div>
        <w:div w:id="1627543390">
          <w:marLeft w:val="480"/>
          <w:marRight w:val="0"/>
          <w:marTop w:val="0"/>
          <w:marBottom w:val="0"/>
          <w:divBdr>
            <w:top w:val="none" w:sz="0" w:space="0" w:color="auto"/>
            <w:left w:val="none" w:sz="0" w:space="0" w:color="auto"/>
            <w:bottom w:val="none" w:sz="0" w:space="0" w:color="auto"/>
            <w:right w:val="none" w:sz="0" w:space="0" w:color="auto"/>
          </w:divBdr>
        </w:div>
        <w:div w:id="1632439469">
          <w:marLeft w:val="480"/>
          <w:marRight w:val="0"/>
          <w:marTop w:val="0"/>
          <w:marBottom w:val="0"/>
          <w:divBdr>
            <w:top w:val="none" w:sz="0" w:space="0" w:color="auto"/>
            <w:left w:val="none" w:sz="0" w:space="0" w:color="auto"/>
            <w:bottom w:val="none" w:sz="0" w:space="0" w:color="auto"/>
            <w:right w:val="none" w:sz="0" w:space="0" w:color="auto"/>
          </w:divBdr>
        </w:div>
        <w:div w:id="1736466896">
          <w:marLeft w:val="480"/>
          <w:marRight w:val="0"/>
          <w:marTop w:val="0"/>
          <w:marBottom w:val="0"/>
          <w:divBdr>
            <w:top w:val="none" w:sz="0" w:space="0" w:color="auto"/>
            <w:left w:val="none" w:sz="0" w:space="0" w:color="auto"/>
            <w:bottom w:val="none" w:sz="0" w:space="0" w:color="auto"/>
            <w:right w:val="none" w:sz="0" w:space="0" w:color="auto"/>
          </w:divBdr>
        </w:div>
        <w:div w:id="1736970561">
          <w:marLeft w:val="480"/>
          <w:marRight w:val="0"/>
          <w:marTop w:val="0"/>
          <w:marBottom w:val="0"/>
          <w:divBdr>
            <w:top w:val="none" w:sz="0" w:space="0" w:color="auto"/>
            <w:left w:val="none" w:sz="0" w:space="0" w:color="auto"/>
            <w:bottom w:val="none" w:sz="0" w:space="0" w:color="auto"/>
            <w:right w:val="none" w:sz="0" w:space="0" w:color="auto"/>
          </w:divBdr>
        </w:div>
        <w:div w:id="1766729070">
          <w:marLeft w:val="480"/>
          <w:marRight w:val="0"/>
          <w:marTop w:val="0"/>
          <w:marBottom w:val="0"/>
          <w:divBdr>
            <w:top w:val="none" w:sz="0" w:space="0" w:color="auto"/>
            <w:left w:val="none" w:sz="0" w:space="0" w:color="auto"/>
            <w:bottom w:val="none" w:sz="0" w:space="0" w:color="auto"/>
            <w:right w:val="none" w:sz="0" w:space="0" w:color="auto"/>
          </w:divBdr>
        </w:div>
        <w:div w:id="1783837875">
          <w:marLeft w:val="480"/>
          <w:marRight w:val="0"/>
          <w:marTop w:val="0"/>
          <w:marBottom w:val="0"/>
          <w:divBdr>
            <w:top w:val="none" w:sz="0" w:space="0" w:color="auto"/>
            <w:left w:val="none" w:sz="0" w:space="0" w:color="auto"/>
            <w:bottom w:val="none" w:sz="0" w:space="0" w:color="auto"/>
            <w:right w:val="none" w:sz="0" w:space="0" w:color="auto"/>
          </w:divBdr>
        </w:div>
        <w:div w:id="1849828213">
          <w:marLeft w:val="480"/>
          <w:marRight w:val="0"/>
          <w:marTop w:val="0"/>
          <w:marBottom w:val="0"/>
          <w:divBdr>
            <w:top w:val="none" w:sz="0" w:space="0" w:color="auto"/>
            <w:left w:val="none" w:sz="0" w:space="0" w:color="auto"/>
            <w:bottom w:val="none" w:sz="0" w:space="0" w:color="auto"/>
            <w:right w:val="none" w:sz="0" w:space="0" w:color="auto"/>
          </w:divBdr>
        </w:div>
        <w:div w:id="1851138222">
          <w:marLeft w:val="480"/>
          <w:marRight w:val="0"/>
          <w:marTop w:val="0"/>
          <w:marBottom w:val="0"/>
          <w:divBdr>
            <w:top w:val="none" w:sz="0" w:space="0" w:color="auto"/>
            <w:left w:val="none" w:sz="0" w:space="0" w:color="auto"/>
            <w:bottom w:val="none" w:sz="0" w:space="0" w:color="auto"/>
            <w:right w:val="none" w:sz="0" w:space="0" w:color="auto"/>
          </w:divBdr>
        </w:div>
        <w:div w:id="1870873106">
          <w:marLeft w:val="480"/>
          <w:marRight w:val="0"/>
          <w:marTop w:val="0"/>
          <w:marBottom w:val="0"/>
          <w:divBdr>
            <w:top w:val="none" w:sz="0" w:space="0" w:color="auto"/>
            <w:left w:val="none" w:sz="0" w:space="0" w:color="auto"/>
            <w:bottom w:val="none" w:sz="0" w:space="0" w:color="auto"/>
            <w:right w:val="none" w:sz="0" w:space="0" w:color="auto"/>
          </w:divBdr>
        </w:div>
        <w:div w:id="1897550414">
          <w:marLeft w:val="480"/>
          <w:marRight w:val="0"/>
          <w:marTop w:val="0"/>
          <w:marBottom w:val="0"/>
          <w:divBdr>
            <w:top w:val="none" w:sz="0" w:space="0" w:color="auto"/>
            <w:left w:val="none" w:sz="0" w:space="0" w:color="auto"/>
            <w:bottom w:val="none" w:sz="0" w:space="0" w:color="auto"/>
            <w:right w:val="none" w:sz="0" w:space="0" w:color="auto"/>
          </w:divBdr>
        </w:div>
        <w:div w:id="1935550857">
          <w:marLeft w:val="480"/>
          <w:marRight w:val="0"/>
          <w:marTop w:val="0"/>
          <w:marBottom w:val="0"/>
          <w:divBdr>
            <w:top w:val="none" w:sz="0" w:space="0" w:color="auto"/>
            <w:left w:val="none" w:sz="0" w:space="0" w:color="auto"/>
            <w:bottom w:val="none" w:sz="0" w:space="0" w:color="auto"/>
            <w:right w:val="none" w:sz="0" w:space="0" w:color="auto"/>
          </w:divBdr>
        </w:div>
        <w:div w:id="1985506191">
          <w:marLeft w:val="480"/>
          <w:marRight w:val="0"/>
          <w:marTop w:val="0"/>
          <w:marBottom w:val="0"/>
          <w:divBdr>
            <w:top w:val="none" w:sz="0" w:space="0" w:color="auto"/>
            <w:left w:val="none" w:sz="0" w:space="0" w:color="auto"/>
            <w:bottom w:val="none" w:sz="0" w:space="0" w:color="auto"/>
            <w:right w:val="none" w:sz="0" w:space="0" w:color="auto"/>
          </w:divBdr>
        </w:div>
        <w:div w:id="1996907614">
          <w:marLeft w:val="480"/>
          <w:marRight w:val="0"/>
          <w:marTop w:val="0"/>
          <w:marBottom w:val="0"/>
          <w:divBdr>
            <w:top w:val="none" w:sz="0" w:space="0" w:color="auto"/>
            <w:left w:val="none" w:sz="0" w:space="0" w:color="auto"/>
            <w:bottom w:val="none" w:sz="0" w:space="0" w:color="auto"/>
            <w:right w:val="none" w:sz="0" w:space="0" w:color="auto"/>
          </w:divBdr>
        </w:div>
        <w:div w:id="2001107782">
          <w:marLeft w:val="480"/>
          <w:marRight w:val="0"/>
          <w:marTop w:val="0"/>
          <w:marBottom w:val="0"/>
          <w:divBdr>
            <w:top w:val="none" w:sz="0" w:space="0" w:color="auto"/>
            <w:left w:val="none" w:sz="0" w:space="0" w:color="auto"/>
            <w:bottom w:val="none" w:sz="0" w:space="0" w:color="auto"/>
            <w:right w:val="none" w:sz="0" w:space="0" w:color="auto"/>
          </w:divBdr>
        </w:div>
        <w:div w:id="2003464240">
          <w:marLeft w:val="480"/>
          <w:marRight w:val="0"/>
          <w:marTop w:val="0"/>
          <w:marBottom w:val="0"/>
          <w:divBdr>
            <w:top w:val="none" w:sz="0" w:space="0" w:color="auto"/>
            <w:left w:val="none" w:sz="0" w:space="0" w:color="auto"/>
            <w:bottom w:val="none" w:sz="0" w:space="0" w:color="auto"/>
            <w:right w:val="none" w:sz="0" w:space="0" w:color="auto"/>
          </w:divBdr>
        </w:div>
        <w:div w:id="2008483407">
          <w:marLeft w:val="480"/>
          <w:marRight w:val="0"/>
          <w:marTop w:val="0"/>
          <w:marBottom w:val="0"/>
          <w:divBdr>
            <w:top w:val="none" w:sz="0" w:space="0" w:color="auto"/>
            <w:left w:val="none" w:sz="0" w:space="0" w:color="auto"/>
            <w:bottom w:val="none" w:sz="0" w:space="0" w:color="auto"/>
            <w:right w:val="none" w:sz="0" w:space="0" w:color="auto"/>
          </w:divBdr>
        </w:div>
        <w:div w:id="2095930724">
          <w:marLeft w:val="480"/>
          <w:marRight w:val="0"/>
          <w:marTop w:val="0"/>
          <w:marBottom w:val="0"/>
          <w:divBdr>
            <w:top w:val="none" w:sz="0" w:space="0" w:color="auto"/>
            <w:left w:val="none" w:sz="0" w:space="0" w:color="auto"/>
            <w:bottom w:val="none" w:sz="0" w:space="0" w:color="auto"/>
            <w:right w:val="none" w:sz="0" w:space="0" w:color="auto"/>
          </w:divBdr>
        </w:div>
      </w:divsChild>
    </w:div>
    <w:div w:id="297954186">
      <w:bodyDiv w:val="1"/>
      <w:marLeft w:val="0"/>
      <w:marRight w:val="0"/>
      <w:marTop w:val="0"/>
      <w:marBottom w:val="0"/>
      <w:divBdr>
        <w:top w:val="none" w:sz="0" w:space="0" w:color="auto"/>
        <w:left w:val="none" w:sz="0" w:space="0" w:color="auto"/>
        <w:bottom w:val="none" w:sz="0" w:space="0" w:color="auto"/>
        <w:right w:val="none" w:sz="0" w:space="0" w:color="auto"/>
      </w:divBdr>
      <w:divsChild>
        <w:div w:id="49305629">
          <w:marLeft w:val="480"/>
          <w:marRight w:val="0"/>
          <w:marTop w:val="0"/>
          <w:marBottom w:val="0"/>
          <w:divBdr>
            <w:top w:val="none" w:sz="0" w:space="0" w:color="auto"/>
            <w:left w:val="none" w:sz="0" w:space="0" w:color="auto"/>
            <w:bottom w:val="none" w:sz="0" w:space="0" w:color="auto"/>
            <w:right w:val="none" w:sz="0" w:space="0" w:color="auto"/>
          </w:divBdr>
        </w:div>
        <w:div w:id="56251469">
          <w:marLeft w:val="480"/>
          <w:marRight w:val="0"/>
          <w:marTop w:val="0"/>
          <w:marBottom w:val="0"/>
          <w:divBdr>
            <w:top w:val="none" w:sz="0" w:space="0" w:color="auto"/>
            <w:left w:val="none" w:sz="0" w:space="0" w:color="auto"/>
            <w:bottom w:val="none" w:sz="0" w:space="0" w:color="auto"/>
            <w:right w:val="none" w:sz="0" w:space="0" w:color="auto"/>
          </w:divBdr>
        </w:div>
        <w:div w:id="126358739">
          <w:marLeft w:val="480"/>
          <w:marRight w:val="0"/>
          <w:marTop w:val="0"/>
          <w:marBottom w:val="0"/>
          <w:divBdr>
            <w:top w:val="none" w:sz="0" w:space="0" w:color="auto"/>
            <w:left w:val="none" w:sz="0" w:space="0" w:color="auto"/>
            <w:bottom w:val="none" w:sz="0" w:space="0" w:color="auto"/>
            <w:right w:val="none" w:sz="0" w:space="0" w:color="auto"/>
          </w:divBdr>
        </w:div>
        <w:div w:id="132140731">
          <w:marLeft w:val="480"/>
          <w:marRight w:val="0"/>
          <w:marTop w:val="0"/>
          <w:marBottom w:val="0"/>
          <w:divBdr>
            <w:top w:val="none" w:sz="0" w:space="0" w:color="auto"/>
            <w:left w:val="none" w:sz="0" w:space="0" w:color="auto"/>
            <w:bottom w:val="none" w:sz="0" w:space="0" w:color="auto"/>
            <w:right w:val="none" w:sz="0" w:space="0" w:color="auto"/>
          </w:divBdr>
        </w:div>
        <w:div w:id="176890561">
          <w:marLeft w:val="480"/>
          <w:marRight w:val="0"/>
          <w:marTop w:val="0"/>
          <w:marBottom w:val="0"/>
          <w:divBdr>
            <w:top w:val="none" w:sz="0" w:space="0" w:color="auto"/>
            <w:left w:val="none" w:sz="0" w:space="0" w:color="auto"/>
            <w:bottom w:val="none" w:sz="0" w:space="0" w:color="auto"/>
            <w:right w:val="none" w:sz="0" w:space="0" w:color="auto"/>
          </w:divBdr>
        </w:div>
        <w:div w:id="191693584">
          <w:marLeft w:val="480"/>
          <w:marRight w:val="0"/>
          <w:marTop w:val="0"/>
          <w:marBottom w:val="0"/>
          <w:divBdr>
            <w:top w:val="none" w:sz="0" w:space="0" w:color="auto"/>
            <w:left w:val="none" w:sz="0" w:space="0" w:color="auto"/>
            <w:bottom w:val="none" w:sz="0" w:space="0" w:color="auto"/>
            <w:right w:val="none" w:sz="0" w:space="0" w:color="auto"/>
          </w:divBdr>
        </w:div>
        <w:div w:id="198445004">
          <w:marLeft w:val="480"/>
          <w:marRight w:val="0"/>
          <w:marTop w:val="0"/>
          <w:marBottom w:val="0"/>
          <w:divBdr>
            <w:top w:val="none" w:sz="0" w:space="0" w:color="auto"/>
            <w:left w:val="none" w:sz="0" w:space="0" w:color="auto"/>
            <w:bottom w:val="none" w:sz="0" w:space="0" w:color="auto"/>
            <w:right w:val="none" w:sz="0" w:space="0" w:color="auto"/>
          </w:divBdr>
        </w:div>
        <w:div w:id="245191351">
          <w:marLeft w:val="480"/>
          <w:marRight w:val="0"/>
          <w:marTop w:val="0"/>
          <w:marBottom w:val="0"/>
          <w:divBdr>
            <w:top w:val="none" w:sz="0" w:space="0" w:color="auto"/>
            <w:left w:val="none" w:sz="0" w:space="0" w:color="auto"/>
            <w:bottom w:val="none" w:sz="0" w:space="0" w:color="auto"/>
            <w:right w:val="none" w:sz="0" w:space="0" w:color="auto"/>
          </w:divBdr>
        </w:div>
        <w:div w:id="317155950">
          <w:marLeft w:val="480"/>
          <w:marRight w:val="0"/>
          <w:marTop w:val="0"/>
          <w:marBottom w:val="0"/>
          <w:divBdr>
            <w:top w:val="none" w:sz="0" w:space="0" w:color="auto"/>
            <w:left w:val="none" w:sz="0" w:space="0" w:color="auto"/>
            <w:bottom w:val="none" w:sz="0" w:space="0" w:color="auto"/>
            <w:right w:val="none" w:sz="0" w:space="0" w:color="auto"/>
          </w:divBdr>
        </w:div>
        <w:div w:id="332143810">
          <w:marLeft w:val="480"/>
          <w:marRight w:val="0"/>
          <w:marTop w:val="0"/>
          <w:marBottom w:val="0"/>
          <w:divBdr>
            <w:top w:val="none" w:sz="0" w:space="0" w:color="auto"/>
            <w:left w:val="none" w:sz="0" w:space="0" w:color="auto"/>
            <w:bottom w:val="none" w:sz="0" w:space="0" w:color="auto"/>
            <w:right w:val="none" w:sz="0" w:space="0" w:color="auto"/>
          </w:divBdr>
        </w:div>
        <w:div w:id="339819044">
          <w:marLeft w:val="480"/>
          <w:marRight w:val="0"/>
          <w:marTop w:val="0"/>
          <w:marBottom w:val="0"/>
          <w:divBdr>
            <w:top w:val="none" w:sz="0" w:space="0" w:color="auto"/>
            <w:left w:val="none" w:sz="0" w:space="0" w:color="auto"/>
            <w:bottom w:val="none" w:sz="0" w:space="0" w:color="auto"/>
            <w:right w:val="none" w:sz="0" w:space="0" w:color="auto"/>
          </w:divBdr>
        </w:div>
        <w:div w:id="364720856">
          <w:marLeft w:val="480"/>
          <w:marRight w:val="0"/>
          <w:marTop w:val="0"/>
          <w:marBottom w:val="0"/>
          <w:divBdr>
            <w:top w:val="none" w:sz="0" w:space="0" w:color="auto"/>
            <w:left w:val="none" w:sz="0" w:space="0" w:color="auto"/>
            <w:bottom w:val="none" w:sz="0" w:space="0" w:color="auto"/>
            <w:right w:val="none" w:sz="0" w:space="0" w:color="auto"/>
          </w:divBdr>
        </w:div>
        <w:div w:id="378674253">
          <w:marLeft w:val="480"/>
          <w:marRight w:val="0"/>
          <w:marTop w:val="0"/>
          <w:marBottom w:val="0"/>
          <w:divBdr>
            <w:top w:val="none" w:sz="0" w:space="0" w:color="auto"/>
            <w:left w:val="none" w:sz="0" w:space="0" w:color="auto"/>
            <w:bottom w:val="none" w:sz="0" w:space="0" w:color="auto"/>
            <w:right w:val="none" w:sz="0" w:space="0" w:color="auto"/>
          </w:divBdr>
        </w:div>
        <w:div w:id="388575830">
          <w:marLeft w:val="480"/>
          <w:marRight w:val="0"/>
          <w:marTop w:val="0"/>
          <w:marBottom w:val="0"/>
          <w:divBdr>
            <w:top w:val="none" w:sz="0" w:space="0" w:color="auto"/>
            <w:left w:val="none" w:sz="0" w:space="0" w:color="auto"/>
            <w:bottom w:val="none" w:sz="0" w:space="0" w:color="auto"/>
            <w:right w:val="none" w:sz="0" w:space="0" w:color="auto"/>
          </w:divBdr>
        </w:div>
        <w:div w:id="406192419">
          <w:marLeft w:val="480"/>
          <w:marRight w:val="0"/>
          <w:marTop w:val="0"/>
          <w:marBottom w:val="0"/>
          <w:divBdr>
            <w:top w:val="none" w:sz="0" w:space="0" w:color="auto"/>
            <w:left w:val="none" w:sz="0" w:space="0" w:color="auto"/>
            <w:bottom w:val="none" w:sz="0" w:space="0" w:color="auto"/>
            <w:right w:val="none" w:sz="0" w:space="0" w:color="auto"/>
          </w:divBdr>
        </w:div>
        <w:div w:id="424423520">
          <w:marLeft w:val="480"/>
          <w:marRight w:val="0"/>
          <w:marTop w:val="0"/>
          <w:marBottom w:val="0"/>
          <w:divBdr>
            <w:top w:val="none" w:sz="0" w:space="0" w:color="auto"/>
            <w:left w:val="none" w:sz="0" w:space="0" w:color="auto"/>
            <w:bottom w:val="none" w:sz="0" w:space="0" w:color="auto"/>
            <w:right w:val="none" w:sz="0" w:space="0" w:color="auto"/>
          </w:divBdr>
        </w:div>
        <w:div w:id="447628126">
          <w:marLeft w:val="480"/>
          <w:marRight w:val="0"/>
          <w:marTop w:val="0"/>
          <w:marBottom w:val="0"/>
          <w:divBdr>
            <w:top w:val="none" w:sz="0" w:space="0" w:color="auto"/>
            <w:left w:val="none" w:sz="0" w:space="0" w:color="auto"/>
            <w:bottom w:val="none" w:sz="0" w:space="0" w:color="auto"/>
            <w:right w:val="none" w:sz="0" w:space="0" w:color="auto"/>
          </w:divBdr>
        </w:div>
        <w:div w:id="491651124">
          <w:marLeft w:val="480"/>
          <w:marRight w:val="0"/>
          <w:marTop w:val="0"/>
          <w:marBottom w:val="0"/>
          <w:divBdr>
            <w:top w:val="none" w:sz="0" w:space="0" w:color="auto"/>
            <w:left w:val="none" w:sz="0" w:space="0" w:color="auto"/>
            <w:bottom w:val="none" w:sz="0" w:space="0" w:color="auto"/>
            <w:right w:val="none" w:sz="0" w:space="0" w:color="auto"/>
          </w:divBdr>
        </w:div>
        <w:div w:id="545995553">
          <w:marLeft w:val="480"/>
          <w:marRight w:val="0"/>
          <w:marTop w:val="0"/>
          <w:marBottom w:val="0"/>
          <w:divBdr>
            <w:top w:val="none" w:sz="0" w:space="0" w:color="auto"/>
            <w:left w:val="none" w:sz="0" w:space="0" w:color="auto"/>
            <w:bottom w:val="none" w:sz="0" w:space="0" w:color="auto"/>
            <w:right w:val="none" w:sz="0" w:space="0" w:color="auto"/>
          </w:divBdr>
        </w:div>
        <w:div w:id="548565831">
          <w:marLeft w:val="480"/>
          <w:marRight w:val="0"/>
          <w:marTop w:val="0"/>
          <w:marBottom w:val="0"/>
          <w:divBdr>
            <w:top w:val="none" w:sz="0" w:space="0" w:color="auto"/>
            <w:left w:val="none" w:sz="0" w:space="0" w:color="auto"/>
            <w:bottom w:val="none" w:sz="0" w:space="0" w:color="auto"/>
            <w:right w:val="none" w:sz="0" w:space="0" w:color="auto"/>
          </w:divBdr>
        </w:div>
        <w:div w:id="607591556">
          <w:marLeft w:val="480"/>
          <w:marRight w:val="0"/>
          <w:marTop w:val="0"/>
          <w:marBottom w:val="0"/>
          <w:divBdr>
            <w:top w:val="none" w:sz="0" w:space="0" w:color="auto"/>
            <w:left w:val="none" w:sz="0" w:space="0" w:color="auto"/>
            <w:bottom w:val="none" w:sz="0" w:space="0" w:color="auto"/>
            <w:right w:val="none" w:sz="0" w:space="0" w:color="auto"/>
          </w:divBdr>
        </w:div>
        <w:div w:id="615334716">
          <w:marLeft w:val="480"/>
          <w:marRight w:val="0"/>
          <w:marTop w:val="0"/>
          <w:marBottom w:val="0"/>
          <w:divBdr>
            <w:top w:val="none" w:sz="0" w:space="0" w:color="auto"/>
            <w:left w:val="none" w:sz="0" w:space="0" w:color="auto"/>
            <w:bottom w:val="none" w:sz="0" w:space="0" w:color="auto"/>
            <w:right w:val="none" w:sz="0" w:space="0" w:color="auto"/>
          </w:divBdr>
        </w:div>
        <w:div w:id="685449269">
          <w:marLeft w:val="480"/>
          <w:marRight w:val="0"/>
          <w:marTop w:val="0"/>
          <w:marBottom w:val="0"/>
          <w:divBdr>
            <w:top w:val="none" w:sz="0" w:space="0" w:color="auto"/>
            <w:left w:val="none" w:sz="0" w:space="0" w:color="auto"/>
            <w:bottom w:val="none" w:sz="0" w:space="0" w:color="auto"/>
            <w:right w:val="none" w:sz="0" w:space="0" w:color="auto"/>
          </w:divBdr>
        </w:div>
        <w:div w:id="696541652">
          <w:marLeft w:val="480"/>
          <w:marRight w:val="0"/>
          <w:marTop w:val="0"/>
          <w:marBottom w:val="0"/>
          <w:divBdr>
            <w:top w:val="none" w:sz="0" w:space="0" w:color="auto"/>
            <w:left w:val="none" w:sz="0" w:space="0" w:color="auto"/>
            <w:bottom w:val="none" w:sz="0" w:space="0" w:color="auto"/>
            <w:right w:val="none" w:sz="0" w:space="0" w:color="auto"/>
          </w:divBdr>
        </w:div>
        <w:div w:id="723063504">
          <w:marLeft w:val="480"/>
          <w:marRight w:val="0"/>
          <w:marTop w:val="0"/>
          <w:marBottom w:val="0"/>
          <w:divBdr>
            <w:top w:val="none" w:sz="0" w:space="0" w:color="auto"/>
            <w:left w:val="none" w:sz="0" w:space="0" w:color="auto"/>
            <w:bottom w:val="none" w:sz="0" w:space="0" w:color="auto"/>
            <w:right w:val="none" w:sz="0" w:space="0" w:color="auto"/>
          </w:divBdr>
        </w:div>
        <w:div w:id="742678415">
          <w:marLeft w:val="480"/>
          <w:marRight w:val="0"/>
          <w:marTop w:val="0"/>
          <w:marBottom w:val="0"/>
          <w:divBdr>
            <w:top w:val="none" w:sz="0" w:space="0" w:color="auto"/>
            <w:left w:val="none" w:sz="0" w:space="0" w:color="auto"/>
            <w:bottom w:val="none" w:sz="0" w:space="0" w:color="auto"/>
            <w:right w:val="none" w:sz="0" w:space="0" w:color="auto"/>
          </w:divBdr>
        </w:div>
        <w:div w:id="788402319">
          <w:marLeft w:val="480"/>
          <w:marRight w:val="0"/>
          <w:marTop w:val="0"/>
          <w:marBottom w:val="0"/>
          <w:divBdr>
            <w:top w:val="none" w:sz="0" w:space="0" w:color="auto"/>
            <w:left w:val="none" w:sz="0" w:space="0" w:color="auto"/>
            <w:bottom w:val="none" w:sz="0" w:space="0" w:color="auto"/>
            <w:right w:val="none" w:sz="0" w:space="0" w:color="auto"/>
          </w:divBdr>
        </w:div>
        <w:div w:id="802305674">
          <w:marLeft w:val="480"/>
          <w:marRight w:val="0"/>
          <w:marTop w:val="0"/>
          <w:marBottom w:val="0"/>
          <w:divBdr>
            <w:top w:val="none" w:sz="0" w:space="0" w:color="auto"/>
            <w:left w:val="none" w:sz="0" w:space="0" w:color="auto"/>
            <w:bottom w:val="none" w:sz="0" w:space="0" w:color="auto"/>
            <w:right w:val="none" w:sz="0" w:space="0" w:color="auto"/>
          </w:divBdr>
        </w:div>
        <w:div w:id="846216071">
          <w:marLeft w:val="480"/>
          <w:marRight w:val="0"/>
          <w:marTop w:val="0"/>
          <w:marBottom w:val="0"/>
          <w:divBdr>
            <w:top w:val="none" w:sz="0" w:space="0" w:color="auto"/>
            <w:left w:val="none" w:sz="0" w:space="0" w:color="auto"/>
            <w:bottom w:val="none" w:sz="0" w:space="0" w:color="auto"/>
            <w:right w:val="none" w:sz="0" w:space="0" w:color="auto"/>
          </w:divBdr>
        </w:div>
        <w:div w:id="854929767">
          <w:marLeft w:val="480"/>
          <w:marRight w:val="0"/>
          <w:marTop w:val="0"/>
          <w:marBottom w:val="0"/>
          <w:divBdr>
            <w:top w:val="none" w:sz="0" w:space="0" w:color="auto"/>
            <w:left w:val="none" w:sz="0" w:space="0" w:color="auto"/>
            <w:bottom w:val="none" w:sz="0" w:space="0" w:color="auto"/>
            <w:right w:val="none" w:sz="0" w:space="0" w:color="auto"/>
          </w:divBdr>
        </w:div>
        <w:div w:id="856774717">
          <w:marLeft w:val="480"/>
          <w:marRight w:val="0"/>
          <w:marTop w:val="0"/>
          <w:marBottom w:val="0"/>
          <w:divBdr>
            <w:top w:val="none" w:sz="0" w:space="0" w:color="auto"/>
            <w:left w:val="none" w:sz="0" w:space="0" w:color="auto"/>
            <w:bottom w:val="none" w:sz="0" w:space="0" w:color="auto"/>
            <w:right w:val="none" w:sz="0" w:space="0" w:color="auto"/>
          </w:divBdr>
        </w:div>
        <w:div w:id="908613924">
          <w:marLeft w:val="480"/>
          <w:marRight w:val="0"/>
          <w:marTop w:val="0"/>
          <w:marBottom w:val="0"/>
          <w:divBdr>
            <w:top w:val="none" w:sz="0" w:space="0" w:color="auto"/>
            <w:left w:val="none" w:sz="0" w:space="0" w:color="auto"/>
            <w:bottom w:val="none" w:sz="0" w:space="0" w:color="auto"/>
            <w:right w:val="none" w:sz="0" w:space="0" w:color="auto"/>
          </w:divBdr>
        </w:div>
        <w:div w:id="970095028">
          <w:marLeft w:val="480"/>
          <w:marRight w:val="0"/>
          <w:marTop w:val="0"/>
          <w:marBottom w:val="0"/>
          <w:divBdr>
            <w:top w:val="none" w:sz="0" w:space="0" w:color="auto"/>
            <w:left w:val="none" w:sz="0" w:space="0" w:color="auto"/>
            <w:bottom w:val="none" w:sz="0" w:space="0" w:color="auto"/>
            <w:right w:val="none" w:sz="0" w:space="0" w:color="auto"/>
          </w:divBdr>
        </w:div>
        <w:div w:id="1003168641">
          <w:marLeft w:val="480"/>
          <w:marRight w:val="0"/>
          <w:marTop w:val="0"/>
          <w:marBottom w:val="0"/>
          <w:divBdr>
            <w:top w:val="none" w:sz="0" w:space="0" w:color="auto"/>
            <w:left w:val="none" w:sz="0" w:space="0" w:color="auto"/>
            <w:bottom w:val="none" w:sz="0" w:space="0" w:color="auto"/>
            <w:right w:val="none" w:sz="0" w:space="0" w:color="auto"/>
          </w:divBdr>
        </w:div>
        <w:div w:id="1080758932">
          <w:marLeft w:val="480"/>
          <w:marRight w:val="0"/>
          <w:marTop w:val="0"/>
          <w:marBottom w:val="0"/>
          <w:divBdr>
            <w:top w:val="none" w:sz="0" w:space="0" w:color="auto"/>
            <w:left w:val="none" w:sz="0" w:space="0" w:color="auto"/>
            <w:bottom w:val="none" w:sz="0" w:space="0" w:color="auto"/>
            <w:right w:val="none" w:sz="0" w:space="0" w:color="auto"/>
          </w:divBdr>
        </w:div>
        <w:div w:id="1089036717">
          <w:marLeft w:val="480"/>
          <w:marRight w:val="0"/>
          <w:marTop w:val="0"/>
          <w:marBottom w:val="0"/>
          <w:divBdr>
            <w:top w:val="none" w:sz="0" w:space="0" w:color="auto"/>
            <w:left w:val="none" w:sz="0" w:space="0" w:color="auto"/>
            <w:bottom w:val="none" w:sz="0" w:space="0" w:color="auto"/>
            <w:right w:val="none" w:sz="0" w:space="0" w:color="auto"/>
          </w:divBdr>
        </w:div>
        <w:div w:id="1101412291">
          <w:marLeft w:val="480"/>
          <w:marRight w:val="0"/>
          <w:marTop w:val="0"/>
          <w:marBottom w:val="0"/>
          <w:divBdr>
            <w:top w:val="none" w:sz="0" w:space="0" w:color="auto"/>
            <w:left w:val="none" w:sz="0" w:space="0" w:color="auto"/>
            <w:bottom w:val="none" w:sz="0" w:space="0" w:color="auto"/>
            <w:right w:val="none" w:sz="0" w:space="0" w:color="auto"/>
          </w:divBdr>
        </w:div>
        <w:div w:id="1182400980">
          <w:marLeft w:val="480"/>
          <w:marRight w:val="0"/>
          <w:marTop w:val="0"/>
          <w:marBottom w:val="0"/>
          <w:divBdr>
            <w:top w:val="none" w:sz="0" w:space="0" w:color="auto"/>
            <w:left w:val="none" w:sz="0" w:space="0" w:color="auto"/>
            <w:bottom w:val="none" w:sz="0" w:space="0" w:color="auto"/>
            <w:right w:val="none" w:sz="0" w:space="0" w:color="auto"/>
          </w:divBdr>
        </w:div>
        <w:div w:id="1222014347">
          <w:marLeft w:val="480"/>
          <w:marRight w:val="0"/>
          <w:marTop w:val="0"/>
          <w:marBottom w:val="0"/>
          <w:divBdr>
            <w:top w:val="none" w:sz="0" w:space="0" w:color="auto"/>
            <w:left w:val="none" w:sz="0" w:space="0" w:color="auto"/>
            <w:bottom w:val="none" w:sz="0" w:space="0" w:color="auto"/>
            <w:right w:val="none" w:sz="0" w:space="0" w:color="auto"/>
          </w:divBdr>
        </w:div>
        <w:div w:id="1233350778">
          <w:marLeft w:val="480"/>
          <w:marRight w:val="0"/>
          <w:marTop w:val="0"/>
          <w:marBottom w:val="0"/>
          <w:divBdr>
            <w:top w:val="none" w:sz="0" w:space="0" w:color="auto"/>
            <w:left w:val="none" w:sz="0" w:space="0" w:color="auto"/>
            <w:bottom w:val="none" w:sz="0" w:space="0" w:color="auto"/>
            <w:right w:val="none" w:sz="0" w:space="0" w:color="auto"/>
          </w:divBdr>
        </w:div>
        <w:div w:id="1292202902">
          <w:marLeft w:val="480"/>
          <w:marRight w:val="0"/>
          <w:marTop w:val="0"/>
          <w:marBottom w:val="0"/>
          <w:divBdr>
            <w:top w:val="none" w:sz="0" w:space="0" w:color="auto"/>
            <w:left w:val="none" w:sz="0" w:space="0" w:color="auto"/>
            <w:bottom w:val="none" w:sz="0" w:space="0" w:color="auto"/>
            <w:right w:val="none" w:sz="0" w:space="0" w:color="auto"/>
          </w:divBdr>
        </w:div>
        <w:div w:id="1307660946">
          <w:marLeft w:val="480"/>
          <w:marRight w:val="0"/>
          <w:marTop w:val="0"/>
          <w:marBottom w:val="0"/>
          <w:divBdr>
            <w:top w:val="none" w:sz="0" w:space="0" w:color="auto"/>
            <w:left w:val="none" w:sz="0" w:space="0" w:color="auto"/>
            <w:bottom w:val="none" w:sz="0" w:space="0" w:color="auto"/>
            <w:right w:val="none" w:sz="0" w:space="0" w:color="auto"/>
          </w:divBdr>
        </w:div>
        <w:div w:id="1324627224">
          <w:marLeft w:val="480"/>
          <w:marRight w:val="0"/>
          <w:marTop w:val="0"/>
          <w:marBottom w:val="0"/>
          <w:divBdr>
            <w:top w:val="none" w:sz="0" w:space="0" w:color="auto"/>
            <w:left w:val="none" w:sz="0" w:space="0" w:color="auto"/>
            <w:bottom w:val="none" w:sz="0" w:space="0" w:color="auto"/>
            <w:right w:val="none" w:sz="0" w:space="0" w:color="auto"/>
          </w:divBdr>
        </w:div>
        <w:div w:id="1332837140">
          <w:marLeft w:val="480"/>
          <w:marRight w:val="0"/>
          <w:marTop w:val="0"/>
          <w:marBottom w:val="0"/>
          <w:divBdr>
            <w:top w:val="none" w:sz="0" w:space="0" w:color="auto"/>
            <w:left w:val="none" w:sz="0" w:space="0" w:color="auto"/>
            <w:bottom w:val="none" w:sz="0" w:space="0" w:color="auto"/>
            <w:right w:val="none" w:sz="0" w:space="0" w:color="auto"/>
          </w:divBdr>
        </w:div>
        <w:div w:id="1333217287">
          <w:marLeft w:val="480"/>
          <w:marRight w:val="0"/>
          <w:marTop w:val="0"/>
          <w:marBottom w:val="0"/>
          <w:divBdr>
            <w:top w:val="none" w:sz="0" w:space="0" w:color="auto"/>
            <w:left w:val="none" w:sz="0" w:space="0" w:color="auto"/>
            <w:bottom w:val="none" w:sz="0" w:space="0" w:color="auto"/>
            <w:right w:val="none" w:sz="0" w:space="0" w:color="auto"/>
          </w:divBdr>
        </w:div>
        <w:div w:id="1341197686">
          <w:marLeft w:val="480"/>
          <w:marRight w:val="0"/>
          <w:marTop w:val="0"/>
          <w:marBottom w:val="0"/>
          <w:divBdr>
            <w:top w:val="none" w:sz="0" w:space="0" w:color="auto"/>
            <w:left w:val="none" w:sz="0" w:space="0" w:color="auto"/>
            <w:bottom w:val="none" w:sz="0" w:space="0" w:color="auto"/>
            <w:right w:val="none" w:sz="0" w:space="0" w:color="auto"/>
          </w:divBdr>
        </w:div>
        <w:div w:id="1354573644">
          <w:marLeft w:val="480"/>
          <w:marRight w:val="0"/>
          <w:marTop w:val="0"/>
          <w:marBottom w:val="0"/>
          <w:divBdr>
            <w:top w:val="none" w:sz="0" w:space="0" w:color="auto"/>
            <w:left w:val="none" w:sz="0" w:space="0" w:color="auto"/>
            <w:bottom w:val="none" w:sz="0" w:space="0" w:color="auto"/>
            <w:right w:val="none" w:sz="0" w:space="0" w:color="auto"/>
          </w:divBdr>
        </w:div>
        <w:div w:id="1373074758">
          <w:marLeft w:val="480"/>
          <w:marRight w:val="0"/>
          <w:marTop w:val="0"/>
          <w:marBottom w:val="0"/>
          <w:divBdr>
            <w:top w:val="none" w:sz="0" w:space="0" w:color="auto"/>
            <w:left w:val="none" w:sz="0" w:space="0" w:color="auto"/>
            <w:bottom w:val="none" w:sz="0" w:space="0" w:color="auto"/>
            <w:right w:val="none" w:sz="0" w:space="0" w:color="auto"/>
          </w:divBdr>
        </w:div>
        <w:div w:id="1380931810">
          <w:marLeft w:val="480"/>
          <w:marRight w:val="0"/>
          <w:marTop w:val="0"/>
          <w:marBottom w:val="0"/>
          <w:divBdr>
            <w:top w:val="none" w:sz="0" w:space="0" w:color="auto"/>
            <w:left w:val="none" w:sz="0" w:space="0" w:color="auto"/>
            <w:bottom w:val="none" w:sz="0" w:space="0" w:color="auto"/>
            <w:right w:val="none" w:sz="0" w:space="0" w:color="auto"/>
          </w:divBdr>
        </w:div>
        <w:div w:id="1407266705">
          <w:marLeft w:val="480"/>
          <w:marRight w:val="0"/>
          <w:marTop w:val="0"/>
          <w:marBottom w:val="0"/>
          <w:divBdr>
            <w:top w:val="none" w:sz="0" w:space="0" w:color="auto"/>
            <w:left w:val="none" w:sz="0" w:space="0" w:color="auto"/>
            <w:bottom w:val="none" w:sz="0" w:space="0" w:color="auto"/>
            <w:right w:val="none" w:sz="0" w:space="0" w:color="auto"/>
          </w:divBdr>
        </w:div>
        <w:div w:id="1416246848">
          <w:marLeft w:val="480"/>
          <w:marRight w:val="0"/>
          <w:marTop w:val="0"/>
          <w:marBottom w:val="0"/>
          <w:divBdr>
            <w:top w:val="none" w:sz="0" w:space="0" w:color="auto"/>
            <w:left w:val="none" w:sz="0" w:space="0" w:color="auto"/>
            <w:bottom w:val="none" w:sz="0" w:space="0" w:color="auto"/>
            <w:right w:val="none" w:sz="0" w:space="0" w:color="auto"/>
          </w:divBdr>
        </w:div>
        <w:div w:id="1443378556">
          <w:marLeft w:val="480"/>
          <w:marRight w:val="0"/>
          <w:marTop w:val="0"/>
          <w:marBottom w:val="0"/>
          <w:divBdr>
            <w:top w:val="none" w:sz="0" w:space="0" w:color="auto"/>
            <w:left w:val="none" w:sz="0" w:space="0" w:color="auto"/>
            <w:bottom w:val="none" w:sz="0" w:space="0" w:color="auto"/>
            <w:right w:val="none" w:sz="0" w:space="0" w:color="auto"/>
          </w:divBdr>
        </w:div>
        <w:div w:id="1445462062">
          <w:marLeft w:val="480"/>
          <w:marRight w:val="0"/>
          <w:marTop w:val="0"/>
          <w:marBottom w:val="0"/>
          <w:divBdr>
            <w:top w:val="none" w:sz="0" w:space="0" w:color="auto"/>
            <w:left w:val="none" w:sz="0" w:space="0" w:color="auto"/>
            <w:bottom w:val="none" w:sz="0" w:space="0" w:color="auto"/>
            <w:right w:val="none" w:sz="0" w:space="0" w:color="auto"/>
          </w:divBdr>
        </w:div>
        <w:div w:id="1446584568">
          <w:marLeft w:val="480"/>
          <w:marRight w:val="0"/>
          <w:marTop w:val="0"/>
          <w:marBottom w:val="0"/>
          <w:divBdr>
            <w:top w:val="none" w:sz="0" w:space="0" w:color="auto"/>
            <w:left w:val="none" w:sz="0" w:space="0" w:color="auto"/>
            <w:bottom w:val="none" w:sz="0" w:space="0" w:color="auto"/>
            <w:right w:val="none" w:sz="0" w:space="0" w:color="auto"/>
          </w:divBdr>
        </w:div>
        <w:div w:id="1453206685">
          <w:marLeft w:val="480"/>
          <w:marRight w:val="0"/>
          <w:marTop w:val="0"/>
          <w:marBottom w:val="0"/>
          <w:divBdr>
            <w:top w:val="none" w:sz="0" w:space="0" w:color="auto"/>
            <w:left w:val="none" w:sz="0" w:space="0" w:color="auto"/>
            <w:bottom w:val="none" w:sz="0" w:space="0" w:color="auto"/>
            <w:right w:val="none" w:sz="0" w:space="0" w:color="auto"/>
          </w:divBdr>
        </w:div>
        <w:div w:id="1458916506">
          <w:marLeft w:val="480"/>
          <w:marRight w:val="0"/>
          <w:marTop w:val="0"/>
          <w:marBottom w:val="0"/>
          <w:divBdr>
            <w:top w:val="none" w:sz="0" w:space="0" w:color="auto"/>
            <w:left w:val="none" w:sz="0" w:space="0" w:color="auto"/>
            <w:bottom w:val="none" w:sz="0" w:space="0" w:color="auto"/>
            <w:right w:val="none" w:sz="0" w:space="0" w:color="auto"/>
          </w:divBdr>
        </w:div>
        <w:div w:id="1490444343">
          <w:marLeft w:val="480"/>
          <w:marRight w:val="0"/>
          <w:marTop w:val="0"/>
          <w:marBottom w:val="0"/>
          <w:divBdr>
            <w:top w:val="none" w:sz="0" w:space="0" w:color="auto"/>
            <w:left w:val="none" w:sz="0" w:space="0" w:color="auto"/>
            <w:bottom w:val="none" w:sz="0" w:space="0" w:color="auto"/>
            <w:right w:val="none" w:sz="0" w:space="0" w:color="auto"/>
          </w:divBdr>
        </w:div>
        <w:div w:id="1532035997">
          <w:marLeft w:val="480"/>
          <w:marRight w:val="0"/>
          <w:marTop w:val="0"/>
          <w:marBottom w:val="0"/>
          <w:divBdr>
            <w:top w:val="none" w:sz="0" w:space="0" w:color="auto"/>
            <w:left w:val="none" w:sz="0" w:space="0" w:color="auto"/>
            <w:bottom w:val="none" w:sz="0" w:space="0" w:color="auto"/>
            <w:right w:val="none" w:sz="0" w:space="0" w:color="auto"/>
          </w:divBdr>
        </w:div>
        <w:div w:id="1543445310">
          <w:marLeft w:val="480"/>
          <w:marRight w:val="0"/>
          <w:marTop w:val="0"/>
          <w:marBottom w:val="0"/>
          <w:divBdr>
            <w:top w:val="none" w:sz="0" w:space="0" w:color="auto"/>
            <w:left w:val="none" w:sz="0" w:space="0" w:color="auto"/>
            <w:bottom w:val="none" w:sz="0" w:space="0" w:color="auto"/>
            <w:right w:val="none" w:sz="0" w:space="0" w:color="auto"/>
          </w:divBdr>
        </w:div>
        <w:div w:id="1587765999">
          <w:marLeft w:val="480"/>
          <w:marRight w:val="0"/>
          <w:marTop w:val="0"/>
          <w:marBottom w:val="0"/>
          <w:divBdr>
            <w:top w:val="none" w:sz="0" w:space="0" w:color="auto"/>
            <w:left w:val="none" w:sz="0" w:space="0" w:color="auto"/>
            <w:bottom w:val="none" w:sz="0" w:space="0" w:color="auto"/>
            <w:right w:val="none" w:sz="0" w:space="0" w:color="auto"/>
          </w:divBdr>
        </w:div>
        <w:div w:id="1644236554">
          <w:marLeft w:val="480"/>
          <w:marRight w:val="0"/>
          <w:marTop w:val="0"/>
          <w:marBottom w:val="0"/>
          <w:divBdr>
            <w:top w:val="none" w:sz="0" w:space="0" w:color="auto"/>
            <w:left w:val="none" w:sz="0" w:space="0" w:color="auto"/>
            <w:bottom w:val="none" w:sz="0" w:space="0" w:color="auto"/>
            <w:right w:val="none" w:sz="0" w:space="0" w:color="auto"/>
          </w:divBdr>
        </w:div>
        <w:div w:id="1645041852">
          <w:marLeft w:val="480"/>
          <w:marRight w:val="0"/>
          <w:marTop w:val="0"/>
          <w:marBottom w:val="0"/>
          <w:divBdr>
            <w:top w:val="none" w:sz="0" w:space="0" w:color="auto"/>
            <w:left w:val="none" w:sz="0" w:space="0" w:color="auto"/>
            <w:bottom w:val="none" w:sz="0" w:space="0" w:color="auto"/>
            <w:right w:val="none" w:sz="0" w:space="0" w:color="auto"/>
          </w:divBdr>
        </w:div>
        <w:div w:id="1673214448">
          <w:marLeft w:val="480"/>
          <w:marRight w:val="0"/>
          <w:marTop w:val="0"/>
          <w:marBottom w:val="0"/>
          <w:divBdr>
            <w:top w:val="none" w:sz="0" w:space="0" w:color="auto"/>
            <w:left w:val="none" w:sz="0" w:space="0" w:color="auto"/>
            <w:bottom w:val="none" w:sz="0" w:space="0" w:color="auto"/>
            <w:right w:val="none" w:sz="0" w:space="0" w:color="auto"/>
          </w:divBdr>
        </w:div>
        <w:div w:id="1687053934">
          <w:marLeft w:val="480"/>
          <w:marRight w:val="0"/>
          <w:marTop w:val="0"/>
          <w:marBottom w:val="0"/>
          <w:divBdr>
            <w:top w:val="none" w:sz="0" w:space="0" w:color="auto"/>
            <w:left w:val="none" w:sz="0" w:space="0" w:color="auto"/>
            <w:bottom w:val="none" w:sz="0" w:space="0" w:color="auto"/>
            <w:right w:val="none" w:sz="0" w:space="0" w:color="auto"/>
          </w:divBdr>
        </w:div>
        <w:div w:id="1699427397">
          <w:marLeft w:val="480"/>
          <w:marRight w:val="0"/>
          <w:marTop w:val="0"/>
          <w:marBottom w:val="0"/>
          <w:divBdr>
            <w:top w:val="none" w:sz="0" w:space="0" w:color="auto"/>
            <w:left w:val="none" w:sz="0" w:space="0" w:color="auto"/>
            <w:bottom w:val="none" w:sz="0" w:space="0" w:color="auto"/>
            <w:right w:val="none" w:sz="0" w:space="0" w:color="auto"/>
          </w:divBdr>
        </w:div>
        <w:div w:id="1739329526">
          <w:marLeft w:val="480"/>
          <w:marRight w:val="0"/>
          <w:marTop w:val="0"/>
          <w:marBottom w:val="0"/>
          <w:divBdr>
            <w:top w:val="none" w:sz="0" w:space="0" w:color="auto"/>
            <w:left w:val="none" w:sz="0" w:space="0" w:color="auto"/>
            <w:bottom w:val="none" w:sz="0" w:space="0" w:color="auto"/>
            <w:right w:val="none" w:sz="0" w:space="0" w:color="auto"/>
          </w:divBdr>
        </w:div>
        <w:div w:id="1762868881">
          <w:marLeft w:val="480"/>
          <w:marRight w:val="0"/>
          <w:marTop w:val="0"/>
          <w:marBottom w:val="0"/>
          <w:divBdr>
            <w:top w:val="none" w:sz="0" w:space="0" w:color="auto"/>
            <w:left w:val="none" w:sz="0" w:space="0" w:color="auto"/>
            <w:bottom w:val="none" w:sz="0" w:space="0" w:color="auto"/>
            <w:right w:val="none" w:sz="0" w:space="0" w:color="auto"/>
          </w:divBdr>
        </w:div>
        <w:div w:id="1766417814">
          <w:marLeft w:val="480"/>
          <w:marRight w:val="0"/>
          <w:marTop w:val="0"/>
          <w:marBottom w:val="0"/>
          <w:divBdr>
            <w:top w:val="none" w:sz="0" w:space="0" w:color="auto"/>
            <w:left w:val="none" w:sz="0" w:space="0" w:color="auto"/>
            <w:bottom w:val="none" w:sz="0" w:space="0" w:color="auto"/>
            <w:right w:val="none" w:sz="0" w:space="0" w:color="auto"/>
          </w:divBdr>
        </w:div>
        <w:div w:id="1779138161">
          <w:marLeft w:val="480"/>
          <w:marRight w:val="0"/>
          <w:marTop w:val="0"/>
          <w:marBottom w:val="0"/>
          <w:divBdr>
            <w:top w:val="none" w:sz="0" w:space="0" w:color="auto"/>
            <w:left w:val="none" w:sz="0" w:space="0" w:color="auto"/>
            <w:bottom w:val="none" w:sz="0" w:space="0" w:color="auto"/>
            <w:right w:val="none" w:sz="0" w:space="0" w:color="auto"/>
          </w:divBdr>
        </w:div>
        <w:div w:id="1850292855">
          <w:marLeft w:val="480"/>
          <w:marRight w:val="0"/>
          <w:marTop w:val="0"/>
          <w:marBottom w:val="0"/>
          <w:divBdr>
            <w:top w:val="none" w:sz="0" w:space="0" w:color="auto"/>
            <w:left w:val="none" w:sz="0" w:space="0" w:color="auto"/>
            <w:bottom w:val="none" w:sz="0" w:space="0" w:color="auto"/>
            <w:right w:val="none" w:sz="0" w:space="0" w:color="auto"/>
          </w:divBdr>
        </w:div>
        <w:div w:id="1897430843">
          <w:marLeft w:val="480"/>
          <w:marRight w:val="0"/>
          <w:marTop w:val="0"/>
          <w:marBottom w:val="0"/>
          <w:divBdr>
            <w:top w:val="none" w:sz="0" w:space="0" w:color="auto"/>
            <w:left w:val="none" w:sz="0" w:space="0" w:color="auto"/>
            <w:bottom w:val="none" w:sz="0" w:space="0" w:color="auto"/>
            <w:right w:val="none" w:sz="0" w:space="0" w:color="auto"/>
          </w:divBdr>
        </w:div>
        <w:div w:id="1932739763">
          <w:marLeft w:val="480"/>
          <w:marRight w:val="0"/>
          <w:marTop w:val="0"/>
          <w:marBottom w:val="0"/>
          <w:divBdr>
            <w:top w:val="none" w:sz="0" w:space="0" w:color="auto"/>
            <w:left w:val="none" w:sz="0" w:space="0" w:color="auto"/>
            <w:bottom w:val="none" w:sz="0" w:space="0" w:color="auto"/>
            <w:right w:val="none" w:sz="0" w:space="0" w:color="auto"/>
          </w:divBdr>
        </w:div>
        <w:div w:id="1933585375">
          <w:marLeft w:val="480"/>
          <w:marRight w:val="0"/>
          <w:marTop w:val="0"/>
          <w:marBottom w:val="0"/>
          <w:divBdr>
            <w:top w:val="none" w:sz="0" w:space="0" w:color="auto"/>
            <w:left w:val="none" w:sz="0" w:space="0" w:color="auto"/>
            <w:bottom w:val="none" w:sz="0" w:space="0" w:color="auto"/>
            <w:right w:val="none" w:sz="0" w:space="0" w:color="auto"/>
          </w:divBdr>
        </w:div>
        <w:div w:id="1943952414">
          <w:marLeft w:val="480"/>
          <w:marRight w:val="0"/>
          <w:marTop w:val="0"/>
          <w:marBottom w:val="0"/>
          <w:divBdr>
            <w:top w:val="none" w:sz="0" w:space="0" w:color="auto"/>
            <w:left w:val="none" w:sz="0" w:space="0" w:color="auto"/>
            <w:bottom w:val="none" w:sz="0" w:space="0" w:color="auto"/>
            <w:right w:val="none" w:sz="0" w:space="0" w:color="auto"/>
          </w:divBdr>
        </w:div>
        <w:div w:id="1962033892">
          <w:marLeft w:val="480"/>
          <w:marRight w:val="0"/>
          <w:marTop w:val="0"/>
          <w:marBottom w:val="0"/>
          <w:divBdr>
            <w:top w:val="none" w:sz="0" w:space="0" w:color="auto"/>
            <w:left w:val="none" w:sz="0" w:space="0" w:color="auto"/>
            <w:bottom w:val="none" w:sz="0" w:space="0" w:color="auto"/>
            <w:right w:val="none" w:sz="0" w:space="0" w:color="auto"/>
          </w:divBdr>
        </w:div>
        <w:div w:id="2006543747">
          <w:marLeft w:val="480"/>
          <w:marRight w:val="0"/>
          <w:marTop w:val="0"/>
          <w:marBottom w:val="0"/>
          <w:divBdr>
            <w:top w:val="none" w:sz="0" w:space="0" w:color="auto"/>
            <w:left w:val="none" w:sz="0" w:space="0" w:color="auto"/>
            <w:bottom w:val="none" w:sz="0" w:space="0" w:color="auto"/>
            <w:right w:val="none" w:sz="0" w:space="0" w:color="auto"/>
          </w:divBdr>
        </w:div>
        <w:div w:id="2060669967">
          <w:marLeft w:val="480"/>
          <w:marRight w:val="0"/>
          <w:marTop w:val="0"/>
          <w:marBottom w:val="0"/>
          <w:divBdr>
            <w:top w:val="none" w:sz="0" w:space="0" w:color="auto"/>
            <w:left w:val="none" w:sz="0" w:space="0" w:color="auto"/>
            <w:bottom w:val="none" w:sz="0" w:space="0" w:color="auto"/>
            <w:right w:val="none" w:sz="0" w:space="0" w:color="auto"/>
          </w:divBdr>
        </w:div>
        <w:div w:id="2075082453">
          <w:marLeft w:val="480"/>
          <w:marRight w:val="0"/>
          <w:marTop w:val="0"/>
          <w:marBottom w:val="0"/>
          <w:divBdr>
            <w:top w:val="none" w:sz="0" w:space="0" w:color="auto"/>
            <w:left w:val="none" w:sz="0" w:space="0" w:color="auto"/>
            <w:bottom w:val="none" w:sz="0" w:space="0" w:color="auto"/>
            <w:right w:val="none" w:sz="0" w:space="0" w:color="auto"/>
          </w:divBdr>
        </w:div>
        <w:div w:id="2107267142">
          <w:marLeft w:val="480"/>
          <w:marRight w:val="0"/>
          <w:marTop w:val="0"/>
          <w:marBottom w:val="0"/>
          <w:divBdr>
            <w:top w:val="none" w:sz="0" w:space="0" w:color="auto"/>
            <w:left w:val="none" w:sz="0" w:space="0" w:color="auto"/>
            <w:bottom w:val="none" w:sz="0" w:space="0" w:color="auto"/>
            <w:right w:val="none" w:sz="0" w:space="0" w:color="auto"/>
          </w:divBdr>
        </w:div>
      </w:divsChild>
    </w:div>
    <w:div w:id="312416749">
      <w:bodyDiv w:val="1"/>
      <w:marLeft w:val="0"/>
      <w:marRight w:val="0"/>
      <w:marTop w:val="0"/>
      <w:marBottom w:val="0"/>
      <w:divBdr>
        <w:top w:val="none" w:sz="0" w:space="0" w:color="auto"/>
        <w:left w:val="none" w:sz="0" w:space="0" w:color="auto"/>
        <w:bottom w:val="none" w:sz="0" w:space="0" w:color="auto"/>
        <w:right w:val="none" w:sz="0" w:space="0" w:color="auto"/>
      </w:divBdr>
      <w:divsChild>
        <w:div w:id="4947507">
          <w:marLeft w:val="480"/>
          <w:marRight w:val="0"/>
          <w:marTop w:val="0"/>
          <w:marBottom w:val="0"/>
          <w:divBdr>
            <w:top w:val="none" w:sz="0" w:space="0" w:color="auto"/>
            <w:left w:val="none" w:sz="0" w:space="0" w:color="auto"/>
            <w:bottom w:val="none" w:sz="0" w:space="0" w:color="auto"/>
            <w:right w:val="none" w:sz="0" w:space="0" w:color="auto"/>
          </w:divBdr>
        </w:div>
        <w:div w:id="17699947">
          <w:marLeft w:val="480"/>
          <w:marRight w:val="0"/>
          <w:marTop w:val="0"/>
          <w:marBottom w:val="0"/>
          <w:divBdr>
            <w:top w:val="none" w:sz="0" w:space="0" w:color="auto"/>
            <w:left w:val="none" w:sz="0" w:space="0" w:color="auto"/>
            <w:bottom w:val="none" w:sz="0" w:space="0" w:color="auto"/>
            <w:right w:val="none" w:sz="0" w:space="0" w:color="auto"/>
          </w:divBdr>
        </w:div>
        <w:div w:id="39327584">
          <w:marLeft w:val="480"/>
          <w:marRight w:val="0"/>
          <w:marTop w:val="0"/>
          <w:marBottom w:val="0"/>
          <w:divBdr>
            <w:top w:val="none" w:sz="0" w:space="0" w:color="auto"/>
            <w:left w:val="none" w:sz="0" w:space="0" w:color="auto"/>
            <w:bottom w:val="none" w:sz="0" w:space="0" w:color="auto"/>
            <w:right w:val="none" w:sz="0" w:space="0" w:color="auto"/>
          </w:divBdr>
        </w:div>
        <w:div w:id="84613666">
          <w:marLeft w:val="480"/>
          <w:marRight w:val="0"/>
          <w:marTop w:val="0"/>
          <w:marBottom w:val="0"/>
          <w:divBdr>
            <w:top w:val="none" w:sz="0" w:space="0" w:color="auto"/>
            <w:left w:val="none" w:sz="0" w:space="0" w:color="auto"/>
            <w:bottom w:val="none" w:sz="0" w:space="0" w:color="auto"/>
            <w:right w:val="none" w:sz="0" w:space="0" w:color="auto"/>
          </w:divBdr>
        </w:div>
        <w:div w:id="121701937">
          <w:marLeft w:val="480"/>
          <w:marRight w:val="0"/>
          <w:marTop w:val="0"/>
          <w:marBottom w:val="0"/>
          <w:divBdr>
            <w:top w:val="none" w:sz="0" w:space="0" w:color="auto"/>
            <w:left w:val="none" w:sz="0" w:space="0" w:color="auto"/>
            <w:bottom w:val="none" w:sz="0" w:space="0" w:color="auto"/>
            <w:right w:val="none" w:sz="0" w:space="0" w:color="auto"/>
          </w:divBdr>
        </w:div>
        <w:div w:id="123550392">
          <w:marLeft w:val="480"/>
          <w:marRight w:val="0"/>
          <w:marTop w:val="0"/>
          <w:marBottom w:val="0"/>
          <w:divBdr>
            <w:top w:val="none" w:sz="0" w:space="0" w:color="auto"/>
            <w:left w:val="none" w:sz="0" w:space="0" w:color="auto"/>
            <w:bottom w:val="none" w:sz="0" w:space="0" w:color="auto"/>
            <w:right w:val="none" w:sz="0" w:space="0" w:color="auto"/>
          </w:divBdr>
        </w:div>
        <w:div w:id="203643632">
          <w:marLeft w:val="480"/>
          <w:marRight w:val="0"/>
          <w:marTop w:val="0"/>
          <w:marBottom w:val="0"/>
          <w:divBdr>
            <w:top w:val="none" w:sz="0" w:space="0" w:color="auto"/>
            <w:left w:val="none" w:sz="0" w:space="0" w:color="auto"/>
            <w:bottom w:val="none" w:sz="0" w:space="0" w:color="auto"/>
            <w:right w:val="none" w:sz="0" w:space="0" w:color="auto"/>
          </w:divBdr>
        </w:div>
        <w:div w:id="217326141">
          <w:marLeft w:val="480"/>
          <w:marRight w:val="0"/>
          <w:marTop w:val="0"/>
          <w:marBottom w:val="0"/>
          <w:divBdr>
            <w:top w:val="none" w:sz="0" w:space="0" w:color="auto"/>
            <w:left w:val="none" w:sz="0" w:space="0" w:color="auto"/>
            <w:bottom w:val="none" w:sz="0" w:space="0" w:color="auto"/>
            <w:right w:val="none" w:sz="0" w:space="0" w:color="auto"/>
          </w:divBdr>
        </w:div>
        <w:div w:id="244922007">
          <w:marLeft w:val="480"/>
          <w:marRight w:val="0"/>
          <w:marTop w:val="0"/>
          <w:marBottom w:val="0"/>
          <w:divBdr>
            <w:top w:val="none" w:sz="0" w:space="0" w:color="auto"/>
            <w:left w:val="none" w:sz="0" w:space="0" w:color="auto"/>
            <w:bottom w:val="none" w:sz="0" w:space="0" w:color="auto"/>
            <w:right w:val="none" w:sz="0" w:space="0" w:color="auto"/>
          </w:divBdr>
        </w:div>
        <w:div w:id="272397284">
          <w:marLeft w:val="480"/>
          <w:marRight w:val="0"/>
          <w:marTop w:val="0"/>
          <w:marBottom w:val="0"/>
          <w:divBdr>
            <w:top w:val="none" w:sz="0" w:space="0" w:color="auto"/>
            <w:left w:val="none" w:sz="0" w:space="0" w:color="auto"/>
            <w:bottom w:val="none" w:sz="0" w:space="0" w:color="auto"/>
            <w:right w:val="none" w:sz="0" w:space="0" w:color="auto"/>
          </w:divBdr>
        </w:div>
        <w:div w:id="295838725">
          <w:marLeft w:val="480"/>
          <w:marRight w:val="0"/>
          <w:marTop w:val="0"/>
          <w:marBottom w:val="0"/>
          <w:divBdr>
            <w:top w:val="none" w:sz="0" w:space="0" w:color="auto"/>
            <w:left w:val="none" w:sz="0" w:space="0" w:color="auto"/>
            <w:bottom w:val="none" w:sz="0" w:space="0" w:color="auto"/>
            <w:right w:val="none" w:sz="0" w:space="0" w:color="auto"/>
          </w:divBdr>
        </w:div>
        <w:div w:id="296571388">
          <w:marLeft w:val="480"/>
          <w:marRight w:val="0"/>
          <w:marTop w:val="0"/>
          <w:marBottom w:val="0"/>
          <w:divBdr>
            <w:top w:val="none" w:sz="0" w:space="0" w:color="auto"/>
            <w:left w:val="none" w:sz="0" w:space="0" w:color="auto"/>
            <w:bottom w:val="none" w:sz="0" w:space="0" w:color="auto"/>
            <w:right w:val="none" w:sz="0" w:space="0" w:color="auto"/>
          </w:divBdr>
        </w:div>
        <w:div w:id="305621749">
          <w:marLeft w:val="480"/>
          <w:marRight w:val="0"/>
          <w:marTop w:val="0"/>
          <w:marBottom w:val="0"/>
          <w:divBdr>
            <w:top w:val="none" w:sz="0" w:space="0" w:color="auto"/>
            <w:left w:val="none" w:sz="0" w:space="0" w:color="auto"/>
            <w:bottom w:val="none" w:sz="0" w:space="0" w:color="auto"/>
            <w:right w:val="none" w:sz="0" w:space="0" w:color="auto"/>
          </w:divBdr>
        </w:div>
        <w:div w:id="437868880">
          <w:marLeft w:val="480"/>
          <w:marRight w:val="0"/>
          <w:marTop w:val="0"/>
          <w:marBottom w:val="0"/>
          <w:divBdr>
            <w:top w:val="none" w:sz="0" w:space="0" w:color="auto"/>
            <w:left w:val="none" w:sz="0" w:space="0" w:color="auto"/>
            <w:bottom w:val="none" w:sz="0" w:space="0" w:color="auto"/>
            <w:right w:val="none" w:sz="0" w:space="0" w:color="auto"/>
          </w:divBdr>
        </w:div>
        <w:div w:id="459805466">
          <w:marLeft w:val="480"/>
          <w:marRight w:val="0"/>
          <w:marTop w:val="0"/>
          <w:marBottom w:val="0"/>
          <w:divBdr>
            <w:top w:val="none" w:sz="0" w:space="0" w:color="auto"/>
            <w:left w:val="none" w:sz="0" w:space="0" w:color="auto"/>
            <w:bottom w:val="none" w:sz="0" w:space="0" w:color="auto"/>
            <w:right w:val="none" w:sz="0" w:space="0" w:color="auto"/>
          </w:divBdr>
        </w:div>
        <w:div w:id="460004411">
          <w:marLeft w:val="480"/>
          <w:marRight w:val="0"/>
          <w:marTop w:val="0"/>
          <w:marBottom w:val="0"/>
          <w:divBdr>
            <w:top w:val="none" w:sz="0" w:space="0" w:color="auto"/>
            <w:left w:val="none" w:sz="0" w:space="0" w:color="auto"/>
            <w:bottom w:val="none" w:sz="0" w:space="0" w:color="auto"/>
            <w:right w:val="none" w:sz="0" w:space="0" w:color="auto"/>
          </w:divBdr>
        </w:div>
        <w:div w:id="464547592">
          <w:marLeft w:val="480"/>
          <w:marRight w:val="0"/>
          <w:marTop w:val="0"/>
          <w:marBottom w:val="0"/>
          <w:divBdr>
            <w:top w:val="none" w:sz="0" w:space="0" w:color="auto"/>
            <w:left w:val="none" w:sz="0" w:space="0" w:color="auto"/>
            <w:bottom w:val="none" w:sz="0" w:space="0" w:color="auto"/>
            <w:right w:val="none" w:sz="0" w:space="0" w:color="auto"/>
          </w:divBdr>
        </w:div>
        <w:div w:id="481428730">
          <w:marLeft w:val="480"/>
          <w:marRight w:val="0"/>
          <w:marTop w:val="0"/>
          <w:marBottom w:val="0"/>
          <w:divBdr>
            <w:top w:val="none" w:sz="0" w:space="0" w:color="auto"/>
            <w:left w:val="none" w:sz="0" w:space="0" w:color="auto"/>
            <w:bottom w:val="none" w:sz="0" w:space="0" w:color="auto"/>
            <w:right w:val="none" w:sz="0" w:space="0" w:color="auto"/>
          </w:divBdr>
        </w:div>
        <w:div w:id="528184073">
          <w:marLeft w:val="480"/>
          <w:marRight w:val="0"/>
          <w:marTop w:val="0"/>
          <w:marBottom w:val="0"/>
          <w:divBdr>
            <w:top w:val="none" w:sz="0" w:space="0" w:color="auto"/>
            <w:left w:val="none" w:sz="0" w:space="0" w:color="auto"/>
            <w:bottom w:val="none" w:sz="0" w:space="0" w:color="auto"/>
            <w:right w:val="none" w:sz="0" w:space="0" w:color="auto"/>
          </w:divBdr>
        </w:div>
        <w:div w:id="574634493">
          <w:marLeft w:val="480"/>
          <w:marRight w:val="0"/>
          <w:marTop w:val="0"/>
          <w:marBottom w:val="0"/>
          <w:divBdr>
            <w:top w:val="none" w:sz="0" w:space="0" w:color="auto"/>
            <w:left w:val="none" w:sz="0" w:space="0" w:color="auto"/>
            <w:bottom w:val="none" w:sz="0" w:space="0" w:color="auto"/>
            <w:right w:val="none" w:sz="0" w:space="0" w:color="auto"/>
          </w:divBdr>
        </w:div>
        <w:div w:id="579868840">
          <w:marLeft w:val="480"/>
          <w:marRight w:val="0"/>
          <w:marTop w:val="0"/>
          <w:marBottom w:val="0"/>
          <w:divBdr>
            <w:top w:val="none" w:sz="0" w:space="0" w:color="auto"/>
            <w:left w:val="none" w:sz="0" w:space="0" w:color="auto"/>
            <w:bottom w:val="none" w:sz="0" w:space="0" w:color="auto"/>
            <w:right w:val="none" w:sz="0" w:space="0" w:color="auto"/>
          </w:divBdr>
        </w:div>
        <w:div w:id="615719335">
          <w:marLeft w:val="480"/>
          <w:marRight w:val="0"/>
          <w:marTop w:val="0"/>
          <w:marBottom w:val="0"/>
          <w:divBdr>
            <w:top w:val="none" w:sz="0" w:space="0" w:color="auto"/>
            <w:left w:val="none" w:sz="0" w:space="0" w:color="auto"/>
            <w:bottom w:val="none" w:sz="0" w:space="0" w:color="auto"/>
            <w:right w:val="none" w:sz="0" w:space="0" w:color="auto"/>
          </w:divBdr>
        </w:div>
        <w:div w:id="628316042">
          <w:marLeft w:val="480"/>
          <w:marRight w:val="0"/>
          <w:marTop w:val="0"/>
          <w:marBottom w:val="0"/>
          <w:divBdr>
            <w:top w:val="none" w:sz="0" w:space="0" w:color="auto"/>
            <w:left w:val="none" w:sz="0" w:space="0" w:color="auto"/>
            <w:bottom w:val="none" w:sz="0" w:space="0" w:color="auto"/>
            <w:right w:val="none" w:sz="0" w:space="0" w:color="auto"/>
          </w:divBdr>
        </w:div>
        <w:div w:id="646130285">
          <w:marLeft w:val="480"/>
          <w:marRight w:val="0"/>
          <w:marTop w:val="0"/>
          <w:marBottom w:val="0"/>
          <w:divBdr>
            <w:top w:val="none" w:sz="0" w:space="0" w:color="auto"/>
            <w:left w:val="none" w:sz="0" w:space="0" w:color="auto"/>
            <w:bottom w:val="none" w:sz="0" w:space="0" w:color="auto"/>
            <w:right w:val="none" w:sz="0" w:space="0" w:color="auto"/>
          </w:divBdr>
        </w:div>
        <w:div w:id="646936076">
          <w:marLeft w:val="480"/>
          <w:marRight w:val="0"/>
          <w:marTop w:val="0"/>
          <w:marBottom w:val="0"/>
          <w:divBdr>
            <w:top w:val="none" w:sz="0" w:space="0" w:color="auto"/>
            <w:left w:val="none" w:sz="0" w:space="0" w:color="auto"/>
            <w:bottom w:val="none" w:sz="0" w:space="0" w:color="auto"/>
            <w:right w:val="none" w:sz="0" w:space="0" w:color="auto"/>
          </w:divBdr>
        </w:div>
        <w:div w:id="648441575">
          <w:marLeft w:val="480"/>
          <w:marRight w:val="0"/>
          <w:marTop w:val="0"/>
          <w:marBottom w:val="0"/>
          <w:divBdr>
            <w:top w:val="none" w:sz="0" w:space="0" w:color="auto"/>
            <w:left w:val="none" w:sz="0" w:space="0" w:color="auto"/>
            <w:bottom w:val="none" w:sz="0" w:space="0" w:color="auto"/>
            <w:right w:val="none" w:sz="0" w:space="0" w:color="auto"/>
          </w:divBdr>
        </w:div>
        <w:div w:id="702556620">
          <w:marLeft w:val="480"/>
          <w:marRight w:val="0"/>
          <w:marTop w:val="0"/>
          <w:marBottom w:val="0"/>
          <w:divBdr>
            <w:top w:val="none" w:sz="0" w:space="0" w:color="auto"/>
            <w:left w:val="none" w:sz="0" w:space="0" w:color="auto"/>
            <w:bottom w:val="none" w:sz="0" w:space="0" w:color="auto"/>
            <w:right w:val="none" w:sz="0" w:space="0" w:color="auto"/>
          </w:divBdr>
        </w:div>
        <w:div w:id="788814380">
          <w:marLeft w:val="480"/>
          <w:marRight w:val="0"/>
          <w:marTop w:val="0"/>
          <w:marBottom w:val="0"/>
          <w:divBdr>
            <w:top w:val="none" w:sz="0" w:space="0" w:color="auto"/>
            <w:left w:val="none" w:sz="0" w:space="0" w:color="auto"/>
            <w:bottom w:val="none" w:sz="0" w:space="0" w:color="auto"/>
            <w:right w:val="none" w:sz="0" w:space="0" w:color="auto"/>
          </w:divBdr>
        </w:div>
        <w:div w:id="799227913">
          <w:marLeft w:val="480"/>
          <w:marRight w:val="0"/>
          <w:marTop w:val="0"/>
          <w:marBottom w:val="0"/>
          <w:divBdr>
            <w:top w:val="none" w:sz="0" w:space="0" w:color="auto"/>
            <w:left w:val="none" w:sz="0" w:space="0" w:color="auto"/>
            <w:bottom w:val="none" w:sz="0" w:space="0" w:color="auto"/>
            <w:right w:val="none" w:sz="0" w:space="0" w:color="auto"/>
          </w:divBdr>
        </w:div>
        <w:div w:id="806242476">
          <w:marLeft w:val="480"/>
          <w:marRight w:val="0"/>
          <w:marTop w:val="0"/>
          <w:marBottom w:val="0"/>
          <w:divBdr>
            <w:top w:val="none" w:sz="0" w:space="0" w:color="auto"/>
            <w:left w:val="none" w:sz="0" w:space="0" w:color="auto"/>
            <w:bottom w:val="none" w:sz="0" w:space="0" w:color="auto"/>
            <w:right w:val="none" w:sz="0" w:space="0" w:color="auto"/>
          </w:divBdr>
        </w:div>
        <w:div w:id="807746214">
          <w:marLeft w:val="480"/>
          <w:marRight w:val="0"/>
          <w:marTop w:val="0"/>
          <w:marBottom w:val="0"/>
          <w:divBdr>
            <w:top w:val="none" w:sz="0" w:space="0" w:color="auto"/>
            <w:left w:val="none" w:sz="0" w:space="0" w:color="auto"/>
            <w:bottom w:val="none" w:sz="0" w:space="0" w:color="auto"/>
            <w:right w:val="none" w:sz="0" w:space="0" w:color="auto"/>
          </w:divBdr>
        </w:div>
        <w:div w:id="824130873">
          <w:marLeft w:val="480"/>
          <w:marRight w:val="0"/>
          <w:marTop w:val="0"/>
          <w:marBottom w:val="0"/>
          <w:divBdr>
            <w:top w:val="none" w:sz="0" w:space="0" w:color="auto"/>
            <w:left w:val="none" w:sz="0" w:space="0" w:color="auto"/>
            <w:bottom w:val="none" w:sz="0" w:space="0" w:color="auto"/>
            <w:right w:val="none" w:sz="0" w:space="0" w:color="auto"/>
          </w:divBdr>
        </w:div>
        <w:div w:id="833449341">
          <w:marLeft w:val="480"/>
          <w:marRight w:val="0"/>
          <w:marTop w:val="0"/>
          <w:marBottom w:val="0"/>
          <w:divBdr>
            <w:top w:val="none" w:sz="0" w:space="0" w:color="auto"/>
            <w:left w:val="none" w:sz="0" w:space="0" w:color="auto"/>
            <w:bottom w:val="none" w:sz="0" w:space="0" w:color="auto"/>
            <w:right w:val="none" w:sz="0" w:space="0" w:color="auto"/>
          </w:divBdr>
        </w:div>
        <w:div w:id="916478556">
          <w:marLeft w:val="480"/>
          <w:marRight w:val="0"/>
          <w:marTop w:val="0"/>
          <w:marBottom w:val="0"/>
          <w:divBdr>
            <w:top w:val="none" w:sz="0" w:space="0" w:color="auto"/>
            <w:left w:val="none" w:sz="0" w:space="0" w:color="auto"/>
            <w:bottom w:val="none" w:sz="0" w:space="0" w:color="auto"/>
            <w:right w:val="none" w:sz="0" w:space="0" w:color="auto"/>
          </w:divBdr>
        </w:div>
        <w:div w:id="954020662">
          <w:marLeft w:val="480"/>
          <w:marRight w:val="0"/>
          <w:marTop w:val="0"/>
          <w:marBottom w:val="0"/>
          <w:divBdr>
            <w:top w:val="none" w:sz="0" w:space="0" w:color="auto"/>
            <w:left w:val="none" w:sz="0" w:space="0" w:color="auto"/>
            <w:bottom w:val="none" w:sz="0" w:space="0" w:color="auto"/>
            <w:right w:val="none" w:sz="0" w:space="0" w:color="auto"/>
          </w:divBdr>
        </w:div>
        <w:div w:id="978806115">
          <w:marLeft w:val="480"/>
          <w:marRight w:val="0"/>
          <w:marTop w:val="0"/>
          <w:marBottom w:val="0"/>
          <w:divBdr>
            <w:top w:val="none" w:sz="0" w:space="0" w:color="auto"/>
            <w:left w:val="none" w:sz="0" w:space="0" w:color="auto"/>
            <w:bottom w:val="none" w:sz="0" w:space="0" w:color="auto"/>
            <w:right w:val="none" w:sz="0" w:space="0" w:color="auto"/>
          </w:divBdr>
        </w:div>
        <w:div w:id="983971981">
          <w:marLeft w:val="480"/>
          <w:marRight w:val="0"/>
          <w:marTop w:val="0"/>
          <w:marBottom w:val="0"/>
          <w:divBdr>
            <w:top w:val="none" w:sz="0" w:space="0" w:color="auto"/>
            <w:left w:val="none" w:sz="0" w:space="0" w:color="auto"/>
            <w:bottom w:val="none" w:sz="0" w:space="0" w:color="auto"/>
            <w:right w:val="none" w:sz="0" w:space="0" w:color="auto"/>
          </w:divBdr>
        </w:div>
        <w:div w:id="1054698365">
          <w:marLeft w:val="480"/>
          <w:marRight w:val="0"/>
          <w:marTop w:val="0"/>
          <w:marBottom w:val="0"/>
          <w:divBdr>
            <w:top w:val="none" w:sz="0" w:space="0" w:color="auto"/>
            <w:left w:val="none" w:sz="0" w:space="0" w:color="auto"/>
            <w:bottom w:val="none" w:sz="0" w:space="0" w:color="auto"/>
            <w:right w:val="none" w:sz="0" w:space="0" w:color="auto"/>
          </w:divBdr>
        </w:div>
        <w:div w:id="1076170357">
          <w:marLeft w:val="480"/>
          <w:marRight w:val="0"/>
          <w:marTop w:val="0"/>
          <w:marBottom w:val="0"/>
          <w:divBdr>
            <w:top w:val="none" w:sz="0" w:space="0" w:color="auto"/>
            <w:left w:val="none" w:sz="0" w:space="0" w:color="auto"/>
            <w:bottom w:val="none" w:sz="0" w:space="0" w:color="auto"/>
            <w:right w:val="none" w:sz="0" w:space="0" w:color="auto"/>
          </w:divBdr>
        </w:div>
        <w:div w:id="1094665141">
          <w:marLeft w:val="480"/>
          <w:marRight w:val="0"/>
          <w:marTop w:val="0"/>
          <w:marBottom w:val="0"/>
          <w:divBdr>
            <w:top w:val="none" w:sz="0" w:space="0" w:color="auto"/>
            <w:left w:val="none" w:sz="0" w:space="0" w:color="auto"/>
            <w:bottom w:val="none" w:sz="0" w:space="0" w:color="auto"/>
            <w:right w:val="none" w:sz="0" w:space="0" w:color="auto"/>
          </w:divBdr>
        </w:div>
        <w:div w:id="1149322283">
          <w:marLeft w:val="480"/>
          <w:marRight w:val="0"/>
          <w:marTop w:val="0"/>
          <w:marBottom w:val="0"/>
          <w:divBdr>
            <w:top w:val="none" w:sz="0" w:space="0" w:color="auto"/>
            <w:left w:val="none" w:sz="0" w:space="0" w:color="auto"/>
            <w:bottom w:val="none" w:sz="0" w:space="0" w:color="auto"/>
            <w:right w:val="none" w:sz="0" w:space="0" w:color="auto"/>
          </w:divBdr>
        </w:div>
        <w:div w:id="1158764308">
          <w:marLeft w:val="480"/>
          <w:marRight w:val="0"/>
          <w:marTop w:val="0"/>
          <w:marBottom w:val="0"/>
          <w:divBdr>
            <w:top w:val="none" w:sz="0" w:space="0" w:color="auto"/>
            <w:left w:val="none" w:sz="0" w:space="0" w:color="auto"/>
            <w:bottom w:val="none" w:sz="0" w:space="0" w:color="auto"/>
            <w:right w:val="none" w:sz="0" w:space="0" w:color="auto"/>
          </w:divBdr>
        </w:div>
        <w:div w:id="1278639280">
          <w:marLeft w:val="480"/>
          <w:marRight w:val="0"/>
          <w:marTop w:val="0"/>
          <w:marBottom w:val="0"/>
          <w:divBdr>
            <w:top w:val="none" w:sz="0" w:space="0" w:color="auto"/>
            <w:left w:val="none" w:sz="0" w:space="0" w:color="auto"/>
            <w:bottom w:val="none" w:sz="0" w:space="0" w:color="auto"/>
            <w:right w:val="none" w:sz="0" w:space="0" w:color="auto"/>
          </w:divBdr>
        </w:div>
        <w:div w:id="1312708258">
          <w:marLeft w:val="480"/>
          <w:marRight w:val="0"/>
          <w:marTop w:val="0"/>
          <w:marBottom w:val="0"/>
          <w:divBdr>
            <w:top w:val="none" w:sz="0" w:space="0" w:color="auto"/>
            <w:left w:val="none" w:sz="0" w:space="0" w:color="auto"/>
            <w:bottom w:val="none" w:sz="0" w:space="0" w:color="auto"/>
            <w:right w:val="none" w:sz="0" w:space="0" w:color="auto"/>
          </w:divBdr>
        </w:div>
        <w:div w:id="1316450481">
          <w:marLeft w:val="480"/>
          <w:marRight w:val="0"/>
          <w:marTop w:val="0"/>
          <w:marBottom w:val="0"/>
          <w:divBdr>
            <w:top w:val="none" w:sz="0" w:space="0" w:color="auto"/>
            <w:left w:val="none" w:sz="0" w:space="0" w:color="auto"/>
            <w:bottom w:val="none" w:sz="0" w:space="0" w:color="auto"/>
            <w:right w:val="none" w:sz="0" w:space="0" w:color="auto"/>
          </w:divBdr>
        </w:div>
        <w:div w:id="1325280831">
          <w:marLeft w:val="480"/>
          <w:marRight w:val="0"/>
          <w:marTop w:val="0"/>
          <w:marBottom w:val="0"/>
          <w:divBdr>
            <w:top w:val="none" w:sz="0" w:space="0" w:color="auto"/>
            <w:left w:val="none" w:sz="0" w:space="0" w:color="auto"/>
            <w:bottom w:val="none" w:sz="0" w:space="0" w:color="auto"/>
            <w:right w:val="none" w:sz="0" w:space="0" w:color="auto"/>
          </w:divBdr>
        </w:div>
        <w:div w:id="1359618478">
          <w:marLeft w:val="480"/>
          <w:marRight w:val="0"/>
          <w:marTop w:val="0"/>
          <w:marBottom w:val="0"/>
          <w:divBdr>
            <w:top w:val="none" w:sz="0" w:space="0" w:color="auto"/>
            <w:left w:val="none" w:sz="0" w:space="0" w:color="auto"/>
            <w:bottom w:val="none" w:sz="0" w:space="0" w:color="auto"/>
            <w:right w:val="none" w:sz="0" w:space="0" w:color="auto"/>
          </w:divBdr>
        </w:div>
        <w:div w:id="1369333481">
          <w:marLeft w:val="480"/>
          <w:marRight w:val="0"/>
          <w:marTop w:val="0"/>
          <w:marBottom w:val="0"/>
          <w:divBdr>
            <w:top w:val="none" w:sz="0" w:space="0" w:color="auto"/>
            <w:left w:val="none" w:sz="0" w:space="0" w:color="auto"/>
            <w:bottom w:val="none" w:sz="0" w:space="0" w:color="auto"/>
            <w:right w:val="none" w:sz="0" w:space="0" w:color="auto"/>
          </w:divBdr>
        </w:div>
        <w:div w:id="1377853496">
          <w:marLeft w:val="480"/>
          <w:marRight w:val="0"/>
          <w:marTop w:val="0"/>
          <w:marBottom w:val="0"/>
          <w:divBdr>
            <w:top w:val="none" w:sz="0" w:space="0" w:color="auto"/>
            <w:left w:val="none" w:sz="0" w:space="0" w:color="auto"/>
            <w:bottom w:val="none" w:sz="0" w:space="0" w:color="auto"/>
            <w:right w:val="none" w:sz="0" w:space="0" w:color="auto"/>
          </w:divBdr>
        </w:div>
        <w:div w:id="1393700753">
          <w:marLeft w:val="480"/>
          <w:marRight w:val="0"/>
          <w:marTop w:val="0"/>
          <w:marBottom w:val="0"/>
          <w:divBdr>
            <w:top w:val="none" w:sz="0" w:space="0" w:color="auto"/>
            <w:left w:val="none" w:sz="0" w:space="0" w:color="auto"/>
            <w:bottom w:val="none" w:sz="0" w:space="0" w:color="auto"/>
            <w:right w:val="none" w:sz="0" w:space="0" w:color="auto"/>
          </w:divBdr>
        </w:div>
        <w:div w:id="1393847758">
          <w:marLeft w:val="480"/>
          <w:marRight w:val="0"/>
          <w:marTop w:val="0"/>
          <w:marBottom w:val="0"/>
          <w:divBdr>
            <w:top w:val="none" w:sz="0" w:space="0" w:color="auto"/>
            <w:left w:val="none" w:sz="0" w:space="0" w:color="auto"/>
            <w:bottom w:val="none" w:sz="0" w:space="0" w:color="auto"/>
            <w:right w:val="none" w:sz="0" w:space="0" w:color="auto"/>
          </w:divBdr>
        </w:div>
        <w:div w:id="1412458984">
          <w:marLeft w:val="480"/>
          <w:marRight w:val="0"/>
          <w:marTop w:val="0"/>
          <w:marBottom w:val="0"/>
          <w:divBdr>
            <w:top w:val="none" w:sz="0" w:space="0" w:color="auto"/>
            <w:left w:val="none" w:sz="0" w:space="0" w:color="auto"/>
            <w:bottom w:val="none" w:sz="0" w:space="0" w:color="auto"/>
            <w:right w:val="none" w:sz="0" w:space="0" w:color="auto"/>
          </w:divBdr>
        </w:div>
        <w:div w:id="1453785159">
          <w:marLeft w:val="480"/>
          <w:marRight w:val="0"/>
          <w:marTop w:val="0"/>
          <w:marBottom w:val="0"/>
          <w:divBdr>
            <w:top w:val="none" w:sz="0" w:space="0" w:color="auto"/>
            <w:left w:val="none" w:sz="0" w:space="0" w:color="auto"/>
            <w:bottom w:val="none" w:sz="0" w:space="0" w:color="auto"/>
            <w:right w:val="none" w:sz="0" w:space="0" w:color="auto"/>
          </w:divBdr>
        </w:div>
        <w:div w:id="1490706626">
          <w:marLeft w:val="480"/>
          <w:marRight w:val="0"/>
          <w:marTop w:val="0"/>
          <w:marBottom w:val="0"/>
          <w:divBdr>
            <w:top w:val="none" w:sz="0" w:space="0" w:color="auto"/>
            <w:left w:val="none" w:sz="0" w:space="0" w:color="auto"/>
            <w:bottom w:val="none" w:sz="0" w:space="0" w:color="auto"/>
            <w:right w:val="none" w:sz="0" w:space="0" w:color="auto"/>
          </w:divBdr>
        </w:div>
        <w:div w:id="1496803034">
          <w:marLeft w:val="480"/>
          <w:marRight w:val="0"/>
          <w:marTop w:val="0"/>
          <w:marBottom w:val="0"/>
          <w:divBdr>
            <w:top w:val="none" w:sz="0" w:space="0" w:color="auto"/>
            <w:left w:val="none" w:sz="0" w:space="0" w:color="auto"/>
            <w:bottom w:val="none" w:sz="0" w:space="0" w:color="auto"/>
            <w:right w:val="none" w:sz="0" w:space="0" w:color="auto"/>
          </w:divBdr>
        </w:div>
        <w:div w:id="1548563835">
          <w:marLeft w:val="480"/>
          <w:marRight w:val="0"/>
          <w:marTop w:val="0"/>
          <w:marBottom w:val="0"/>
          <w:divBdr>
            <w:top w:val="none" w:sz="0" w:space="0" w:color="auto"/>
            <w:left w:val="none" w:sz="0" w:space="0" w:color="auto"/>
            <w:bottom w:val="none" w:sz="0" w:space="0" w:color="auto"/>
            <w:right w:val="none" w:sz="0" w:space="0" w:color="auto"/>
          </w:divBdr>
        </w:div>
        <w:div w:id="1569655882">
          <w:marLeft w:val="480"/>
          <w:marRight w:val="0"/>
          <w:marTop w:val="0"/>
          <w:marBottom w:val="0"/>
          <w:divBdr>
            <w:top w:val="none" w:sz="0" w:space="0" w:color="auto"/>
            <w:left w:val="none" w:sz="0" w:space="0" w:color="auto"/>
            <w:bottom w:val="none" w:sz="0" w:space="0" w:color="auto"/>
            <w:right w:val="none" w:sz="0" w:space="0" w:color="auto"/>
          </w:divBdr>
        </w:div>
        <w:div w:id="1591355010">
          <w:marLeft w:val="480"/>
          <w:marRight w:val="0"/>
          <w:marTop w:val="0"/>
          <w:marBottom w:val="0"/>
          <w:divBdr>
            <w:top w:val="none" w:sz="0" w:space="0" w:color="auto"/>
            <w:left w:val="none" w:sz="0" w:space="0" w:color="auto"/>
            <w:bottom w:val="none" w:sz="0" w:space="0" w:color="auto"/>
            <w:right w:val="none" w:sz="0" w:space="0" w:color="auto"/>
          </w:divBdr>
        </w:div>
        <w:div w:id="1595086256">
          <w:marLeft w:val="480"/>
          <w:marRight w:val="0"/>
          <w:marTop w:val="0"/>
          <w:marBottom w:val="0"/>
          <w:divBdr>
            <w:top w:val="none" w:sz="0" w:space="0" w:color="auto"/>
            <w:left w:val="none" w:sz="0" w:space="0" w:color="auto"/>
            <w:bottom w:val="none" w:sz="0" w:space="0" w:color="auto"/>
            <w:right w:val="none" w:sz="0" w:space="0" w:color="auto"/>
          </w:divBdr>
        </w:div>
        <w:div w:id="1595741827">
          <w:marLeft w:val="480"/>
          <w:marRight w:val="0"/>
          <w:marTop w:val="0"/>
          <w:marBottom w:val="0"/>
          <w:divBdr>
            <w:top w:val="none" w:sz="0" w:space="0" w:color="auto"/>
            <w:left w:val="none" w:sz="0" w:space="0" w:color="auto"/>
            <w:bottom w:val="none" w:sz="0" w:space="0" w:color="auto"/>
            <w:right w:val="none" w:sz="0" w:space="0" w:color="auto"/>
          </w:divBdr>
        </w:div>
        <w:div w:id="1612782755">
          <w:marLeft w:val="480"/>
          <w:marRight w:val="0"/>
          <w:marTop w:val="0"/>
          <w:marBottom w:val="0"/>
          <w:divBdr>
            <w:top w:val="none" w:sz="0" w:space="0" w:color="auto"/>
            <w:left w:val="none" w:sz="0" w:space="0" w:color="auto"/>
            <w:bottom w:val="none" w:sz="0" w:space="0" w:color="auto"/>
            <w:right w:val="none" w:sz="0" w:space="0" w:color="auto"/>
          </w:divBdr>
        </w:div>
        <w:div w:id="1638560052">
          <w:marLeft w:val="480"/>
          <w:marRight w:val="0"/>
          <w:marTop w:val="0"/>
          <w:marBottom w:val="0"/>
          <w:divBdr>
            <w:top w:val="none" w:sz="0" w:space="0" w:color="auto"/>
            <w:left w:val="none" w:sz="0" w:space="0" w:color="auto"/>
            <w:bottom w:val="none" w:sz="0" w:space="0" w:color="auto"/>
            <w:right w:val="none" w:sz="0" w:space="0" w:color="auto"/>
          </w:divBdr>
        </w:div>
        <w:div w:id="1660965342">
          <w:marLeft w:val="480"/>
          <w:marRight w:val="0"/>
          <w:marTop w:val="0"/>
          <w:marBottom w:val="0"/>
          <w:divBdr>
            <w:top w:val="none" w:sz="0" w:space="0" w:color="auto"/>
            <w:left w:val="none" w:sz="0" w:space="0" w:color="auto"/>
            <w:bottom w:val="none" w:sz="0" w:space="0" w:color="auto"/>
            <w:right w:val="none" w:sz="0" w:space="0" w:color="auto"/>
          </w:divBdr>
        </w:div>
        <w:div w:id="1676104884">
          <w:marLeft w:val="480"/>
          <w:marRight w:val="0"/>
          <w:marTop w:val="0"/>
          <w:marBottom w:val="0"/>
          <w:divBdr>
            <w:top w:val="none" w:sz="0" w:space="0" w:color="auto"/>
            <w:left w:val="none" w:sz="0" w:space="0" w:color="auto"/>
            <w:bottom w:val="none" w:sz="0" w:space="0" w:color="auto"/>
            <w:right w:val="none" w:sz="0" w:space="0" w:color="auto"/>
          </w:divBdr>
        </w:div>
        <w:div w:id="1691835559">
          <w:marLeft w:val="480"/>
          <w:marRight w:val="0"/>
          <w:marTop w:val="0"/>
          <w:marBottom w:val="0"/>
          <w:divBdr>
            <w:top w:val="none" w:sz="0" w:space="0" w:color="auto"/>
            <w:left w:val="none" w:sz="0" w:space="0" w:color="auto"/>
            <w:bottom w:val="none" w:sz="0" w:space="0" w:color="auto"/>
            <w:right w:val="none" w:sz="0" w:space="0" w:color="auto"/>
          </w:divBdr>
        </w:div>
        <w:div w:id="1699115659">
          <w:marLeft w:val="480"/>
          <w:marRight w:val="0"/>
          <w:marTop w:val="0"/>
          <w:marBottom w:val="0"/>
          <w:divBdr>
            <w:top w:val="none" w:sz="0" w:space="0" w:color="auto"/>
            <w:left w:val="none" w:sz="0" w:space="0" w:color="auto"/>
            <w:bottom w:val="none" w:sz="0" w:space="0" w:color="auto"/>
            <w:right w:val="none" w:sz="0" w:space="0" w:color="auto"/>
          </w:divBdr>
        </w:div>
        <w:div w:id="1761026535">
          <w:marLeft w:val="480"/>
          <w:marRight w:val="0"/>
          <w:marTop w:val="0"/>
          <w:marBottom w:val="0"/>
          <w:divBdr>
            <w:top w:val="none" w:sz="0" w:space="0" w:color="auto"/>
            <w:left w:val="none" w:sz="0" w:space="0" w:color="auto"/>
            <w:bottom w:val="none" w:sz="0" w:space="0" w:color="auto"/>
            <w:right w:val="none" w:sz="0" w:space="0" w:color="auto"/>
          </w:divBdr>
        </w:div>
        <w:div w:id="1783920260">
          <w:marLeft w:val="480"/>
          <w:marRight w:val="0"/>
          <w:marTop w:val="0"/>
          <w:marBottom w:val="0"/>
          <w:divBdr>
            <w:top w:val="none" w:sz="0" w:space="0" w:color="auto"/>
            <w:left w:val="none" w:sz="0" w:space="0" w:color="auto"/>
            <w:bottom w:val="none" w:sz="0" w:space="0" w:color="auto"/>
            <w:right w:val="none" w:sz="0" w:space="0" w:color="auto"/>
          </w:divBdr>
        </w:div>
        <w:div w:id="1816213508">
          <w:marLeft w:val="480"/>
          <w:marRight w:val="0"/>
          <w:marTop w:val="0"/>
          <w:marBottom w:val="0"/>
          <w:divBdr>
            <w:top w:val="none" w:sz="0" w:space="0" w:color="auto"/>
            <w:left w:val="none" w:sz="0" w:space="0" w:color="auto"/>
            <w:bottom w:val="none" w:sz="0" w:space="0" w:color="auto"/>
            <w:right w:val="none" w:sz="0" w:space="0" w:color="auto"/>
          </w:divBdr>
        </w:div>
        <w:div w:id="1826235927">
          <w:marLeft w:val="480"/>
          <w:marRight w:val="0"/>
          <w:marTop w:val="0"/>
          <w:marBottom w:val="0"/>
          <w:divBdr>
            <w:top w:val="none" w:sz="0" w:space="0" w:color="auto"/>
            <w:left w:val="none" w:sz="0" w:space="0" w:color="auto"/>
            <w:bottom w:val="none" w:sz="0" w:space="0" w:color="auto"/>
            <w:right w:val="none" w:sz="0" w:space="0" w:color="auto"/>
          </w:divBdr>
        </w:div>
        <w:div w:id="1841197512">
          <w:marLeft w:val="480"/>
          <w:marRight w:val="0"/>
          <w:marTop w:val="0"/>
          <w:marBottom w:val="0"/>
          <w:divBdr>
            <w:top w:val="none" w:sz="0" w:space="0" w:color="auto"/>
            <w:left w:val="none" w:sz="0" w:space="0" w:color="auto"/>
            <w:bottom w:val="none" w:sz="0" w:space="0" w:color="auto"/>
            <w:right w:val="none" w:sz="0" w:space="0" w:color="auto"/>
          </w:divBdr>
        </w:div>
        <w:div w:id="1856504571">
          <w:marLeft w:val="480"/>
          <w:marRight w:val="0"/>
          <w:marTop w:val="0"/>
          <w:marBottom w:val="0"/>
          <w:divBdr>
            <w:top w:val="none" w:sz="0" w:space="0" w:color="auto"/>
            <w:left w:val="none" w:sz="0" w:space="0" w:color="auto"/>
            <w:bottom w:val="none" w:sz="0" w:space="0" w:color="auto"/>
            <w:right w:val="none" w:sz="0" w:space="0" w:color="auto"/>
          </w:divBdr>
        </w:div>
        <w:div w:id="1881479009">
          <w:marLeft w:val="480"/>
          <w:marRight w:val="0"/>
          <w:marTop w:val="0"/>
          <w:marBottom w:val="0"/>
          <w:divBdr>
            <w:top w:val="none" w:sz="0" w:space="0" w:color="auto"/>
            <w:left w:val="none" w:sz="0" w:space="0" w:color="auto"/>
            <w:bottom w:val="none" w:sz="0" w:space="0" w:color="auto"/>
            <w:right w:val="none" w:sz="0" w:space="0" w:color="auto"/>
          </w:divBdr>
        </w:div>
        <w:div w:id="1930650814">
          <w:marLeft w:val="480"/>
          <w:marRight w:val="0"/>
          <w:marTop w:val="0"/>
          <w:marBottom w:val="0"/>
          <w:divBdr>
            <w:top w:val="none" w:sz="0" w:space="0" w:color="auto"/>
            <w:left w:val="none" w:sz="0" w:space="0" w:color="auto"/>
            <w:bottom w:val="none" w:sz="0" w:space="0" w:color="auto"/>
            <w:right w:val="none" w:sz="0" w:space="0" w:color="auto"/>
          </w:divBdr>
        </w:div>
        <w:div w:id="1932930939">
          <w:marLeft w:val="480"/>
          <w:marRight w:val="0"/>
          <w:marTop w:val="0"/>
          <w:marBottom w:val="0"/>
          <w:divBdr>
            <w:top w:val="none" w:sz="0" w:space="0" w:color="auto"/>
            <w:left w:val="none" w:sz="0" w:space="0" w:color="auto"/>
            <w:bottom w:val="none" w:sz="0" w:space="0" w:color="auto"/>
            <w:right w:val="none" w:sz="0" w:space="0" w:color="auto"/>
          </w:divBdr>
        </w:div>
        <w:div w:id="2045523256">
          <w:marLeft w:val="480"/>
          <w:marRight w:val="0"/>
          <w:marTop w:val="0"/>
          <w:marBottom w:val="0"/>
          <w:divBdr>
            <w:top w:val="none" w:sz="0" w:space="0" w:color="auto"/>
            <w:left w:val="none" w:sz="0" w:space="0" w:color="auto"/>
            <w:bottom w:val="none" w:sz="0" w:space="0" w:color="auto"/>
            <w:right w:val="none" w:sz="0" w:space="0" w:color="auto"/>
          </w:divBdr>
        </w:div>
        <w:div w:id="2071489649">
          <w:marLeft w:val="480"/>
          <w:marRight w:val="0"/>
          <w:marTop w:val="0"/>
          <w:marBottom w:val="0"/>
          <w:divBdr>
            <w:top w:val="none" w:sz="0" w:space="0" w:color="auto"/>
            <w:left w:val="none" w:sz="0" w:space="0" w:color="auto"/>
            <w:bottom w:val="none" w:sz="0" w:space="0" w:color="auto"/>
            <w:right w:val="none" w:sz="0" w:space="0" w:color="auto"/>
          </w:divBdr>
        </w:div>
        <w:div w:id="2129473321">
          <w:marLeft w:val="480"/>
          <w:marRight w:val="0"/>
          <w:marTop w:val="0"/>
          <w:marBottom w:val="0"/>
          <w:divBdr>
            <w:top w:val="none" w:sz="0" w:space="0" w:color="auto"/>
            <w:left w:val="none" w:sz="0" w:space="0" w:color="auto"/>
            <w:bottom w:val="none" w:sz="0" w:space="0" w:color="auto"/>
            <w:right w:val="none" w:sz="0" w:space="0" w:color="auto"/>
          </w:divBdr>
        </w:div>
        <w:div w:id="2146660860">
          <w:marLeft w:val="480"/>
          <w:marRight w:val="0"/>
          <w:marTop w:val="0"/>
          <w:marBottom w:val="0"/>
          <w:divBdr>
            <w:top w:val="none" w:sz="0" w:space="0" w:color="auto"/>
            <w:left w:val="none" w:sz="0" w:space="0" w:color="auto"/>
            <w:bottom w:val="none" w:sz="0" w:space="0" w:color="auto"/>
            <w:right w:val="none" w:sz="0" w:space="0" w:color="auto"/>
          </w:divBdr>
        </w:div>
      </w:divsChild>
    </w:div>
    <w:div w:id="320962309">
      <w:bodyDiv w:val="1"/>
      <w:marLeft w:val="0"/>
      <w:marRight w:val="0"/>
      <w:marTop w:val="0"/>
      <w:marBottom w:val="0"/>
      <w:divBdr>
        <w:top w:val="none" w:sz="0" w:space="0" w:color="auto"/>
        <w:left w:val="none" w:sz="0" w:space="0" w:color="auto"/>
        <w:bottom w:val="none" w:sz="0" w:space="0" w:color="auto"/>
        <w:right w:val="none" w:sz="0" w:space="0" w:color="auto"/>
      </w:divBdr>
      <w:divsChild>
        <w:div w:id="8143548">
          <w:marLeft w:val="480"/>
          <w:marRight w:val="0"/>
          <w:marTop w:val="0"/>
          <w:marBottom w:val="0"/>
          <w:divBdr>
            <w:top w:val="none" w:sz="0" w:space="0" w:color="auto"/>
            <w:left w:val="none" w:sz="0" w:space="0" w:color="auto"/>
            <w:bottom w:val="none" w:sz="0" w:space="0" w:color="auto"/>
            <w:right w:val="none" w:sz="0" w:space="0" w:color="auto"/>
          </w:divBdr>
        </w:div>
        <w:div w:id="74404992">
          <w:marLeft w:val="480"/>
          <w:marRight w:val="0"/>
          <w:marTop w:val="0"/>
          <w:marBottom w:val="0"/>
          <w:divBdr>
            <w:top w:val="none" w:sz="0" w:space="0" w:color="auto"/>
            <w:left w:val="none" w:sz="0" w:space="0" w:color="auto"/>
            <w:bottom w:val="none" w:sz="0" w:space="0" w:color="auto"/>
            <w:right w:val="none" w:sz="0" w:space="0" w:color="auto"/>
          </w:divBdr>
        </w:div>
        <w:div w:id="88737972">
          <w:marLeft w:val="480"/>
          <w:marRight w:val="0"/>
          <w:marTop w:val="0"/>
          <w:marBottom w:val="0"/>
          <w:divBdr>
            <w:top w:val="none" w:sz="0" w:space="0" w:color="auto"/>
            <w:left w:val="none" w:sz="0" w:space="0" w:color="auto"/>
            <w:bottom w:val="none" w:sz="0" w:space="0" w:color="auto"/>
            <w:right w:val="none" w:sz="0" w:space="0" w:color="auto"/>
          </w:divBdr>
        </w:div>
        <w:div w:id="91824124">
          <w:marLeft w:val="480"/>
          <w:marRight w:val="0"/>
          <w:marTop w:val="0"/>
          <w:marBottom w:val="0"/>
          <w:divBdr>
            <w:top w:val="none" w:sz="0" w:space="0" w:color="auto"/>
            <w:left w:val="none" w:sz="0" w:space="0" w:color="auto"/>
            <w:bottom w:val="none" w:sz="0" w:space="0" w:color="auto"/>
            <w:right w:val="none" w:sz="0" w:space="0" w:color="auto"/>
          </w:divBdr>
        </w:div>
        <w:div w:id="176585101">
          <w:marLeft w:val="480"/>
          <w:marRight w:val="0"/>
          <w:marTop w:val="0"/>
          <w:marBottom w:val="0"/>
          <w:divBdr>
            <w:top w:val="none" w:sz="0" w:space="0" w:color="auto"/>
            <w:left w:val="none" w:sz="0" w:space="0" w:color="auto"/>
            <w:bottom w:val="none" w:sz="0" w:space="0" w:color="auto"/>
            <w:right w:val="none" w:sz="0" w:space="0" w:color="auto"/>
          </w:divBdr>
        </w:div>
        <w:div w:id="211775951">
          <w:marLeft w:val="480"/>
          <w:marRight w:val="0"/>
          <w:marTop w:val="0"/>
          <w:marBottom w:val="0"/>
          <w:divBdr>
            <w:top w:val="none" w:sz="0" w:space="0" w:color="auto"/>
            <w:left w:val="none" w:sz="0" w:space="0" w:color="auto"/>
            <w:bottom w:val="none" w:sz="0" w:space="0" w:color="auto"/>
            <w:right w:val="none" w:sz="0" w:space="0" w:color="auto"/>
          </w:divBdr>
        </w:div>
        <w:div w:id="291326021">
          <w:marLeft w:val="480"/>
          <w:marRight w:val="0"/>
          <w:marTop w:val="0"/>
          <w:marBottom w:val="0"/>
          <w:divBdr>
            <w:top w:val="none" w:sz="0" w:space="0" w:color="auto"/>
            <w:left w:val="none" w:sz="0" w:space="0" w:color="auto"/>
            <w:bottom w:val="none" w:sz="0" w:space="0" w:color="auto"/>
            <w:right w:val="none" w:sz="0" w:space="0" w:color="auto"/>
          </w:divBdr>
        </w:div>
        <w:div w:id="298264690">
          <w:marLeft w:val="480"/>
          <w:marRight w:val="0"/>
          <w:marTop w:val="0"/>
          <w:marBottom w:val="0"/>
          <w:divBdr>
            <w:top w:val="none" w:sz="0" w:space="0" w:color="auto"/>
            <w:left w:val="none" w:sz="0" w:space="0" w:color="auto"/>
            <w:bottom w:val="none" w:sz="0" w:space="0" w:color="auto"/>
            <w:right w:val="none" w:sz="0" w:space="0" w:color="auto"/>
          </w:divBdr>
        </w:div>
        <w:div w:id="309869705">
          <w:marLeft w:val="480"/>
          <w:marRight w:val="0"/>
          <w:marTop w:val="0"/>
          <w:marBottom w:val="0"/>
          <w:divBdr>
            <w:top w:val="none" w:sz="0" w:space="0" w:color="auto"/>
            <w:left w:val="none" w:sz="0" w:space="0" w:color="auto"/>
            <w:bottom w:val="none" w:sz="0" w:space="0" w:color="auto"/>
            <w:right w:val="none" w:sz="0" w:space="0" w:color="auto"/>
          </w:divBdr>
        </w:div>
        <w:div w:id="324941537">
          <w:marLeft w:val="480"/>
          <w:marRight w:val="0"/>
          <w:marTop w:val="0"/>
          <w:marBottom w:val="0"/>
          <w:divBdr>
            <w:top w:val="none" w:sz="0" w:space="0" w:color="auto"/>
            <w:left w:val="none" w:sz="0" w:space="0" w:color="auto"/>
            <w:bottom w:val="none" w:sz="0" w:space="0" w:color="auto"/>
            <w:right w:val="none" w:sz="0" w:space="0" w:color="auto"/>
          </w:divBdr>
        </w:div>
        <w:div w:id="332223730">
          <w:marLeft w:val="480"/>
          <w:marRight w:val="0"/>
          <w:marTop w:val="0"/>
          <w:marBottom w:val="0"/>
          <w:divBdr>
            <w:top w:val="none" w:sz="0" w:space="0" w:color="auto"/>
            <w:left w:val="none" w:sz="0" w:space="0" w:color="auto"/>
            <w:bottom w:val="none" w:sz="0" w:space="0" w:color="auto"/>
            <w:right w:val="none" w:sz="0" w:space="0" w:color="auto"/>
          </w:divBdr>
        </w:div>
        <w:div w:id="346517518">
          <w:marLeft w:val="480"/>
          <w:marRight w:val="0"/>
          <w:marTop w:val="0"/>
          <w:marBottom w:val="0"/>
          <w:divBdr>
            <w:top w:val="none" w:sz="0" w:space="0" w:color="auto"/>
            <w:left w:val="none" w:sz="0" w:space="0" w:color="auto"/>
            <w:bottom w:val="none" w:sz="0" w:space="0" w:color="auto"/>
            <w:right w:val="none" w:sz="0" w:space="0" w:color="auto"/>
          </w:divBdr>
        </w:div>
        <w:div w:id="360513973">
          <w:marLeft w:val="480"/>
          <w:marRight w:val="0"/>
          <w:marTop w:val="0"/>
          <w:marBottom w:val="0"/>
          <w:divBdr>
            <w:top w:val="none" w:sz="0" w:space="0" w:color="auto"/>
            <w:left w:val="none" w:sz="0" w:space="0" w:color="auto"/>
            <w:bottom w:val="none" w:sz="0" w:space="0" w:color="auto"/>
            <w:right w:val="none" w:sz="0" w:space="0" w:color="auto"/>
          </w:divBdr>
        </w:div>
        <w:div w:id="380789206">
          <w:marLeft w:val="480"/>
          <w:marRight w:val="0"/>
          <w:marTop w:val="0"/>
          <w:marBottom w:val="0"/>
          <w:divBdr>
            <w:top w:val="none" w:sz="0" w:space="0" w:color="auto"/>
            <w:left w:val="none" w:sz="0" w:space="0" w:color="auto"/>
            <w:bottom w:val="none" w:sz="0" w:space="0" w:color="auto"/>
            <w:right w:val="none" w:sz="0" w:space="0" w:color="auto"/>
          </w:divBdr>
        </w:div>
        <w:div w:id="403139546">
          <w:marLeft w:val="480"/>
          <w:marRight w:val="0"/>
          <w:marTop w:val="0"/>
          <w:marBottom w:val="0"/>
          <w:divBdr>
            <w:top w:val="none" w:sz="0" w:space="0" w:color="auto"/>
            <w:left w:val="none" w:sz="0" w:space="0" w:color="auto"/>
            <w:bottom w:val="none" w:sz="0" w:space="0" w:color="auto"/>
            <w:right w:val="none" w:sz="0" w:space="0" w:color="auto"/>
          </w:divBdr>
        </w:div>
        <w:div w:id="523982927">
          <w:marLeft w:val="480"/>
          <w:marRight w:val="0"/>
          <w:marTop w:val="0"/>
          <w:marBottom w:val="0"/>
          <w:divBdr>
            <w:top w:val="none" w:sz="0" w:space="0" w:color="auto"/>
            <w:left w:val="none" w:sz="0" w:space="0" w:color="auto"/>
            <w:bottom w:val="none" w:sz="0" w:space="0" w:color="auto"/>
            <w:right w:val="none" w:sz="0" w:space="0" w:color="auto"/>
          </w:divBdr>
        </w:div>
        <w:div w:id="542716325">
          <w:marLeft w:val="480"/>
          <w:marRight w:val="0"/>
          <w:marTop w:val="0"/>
          <w:marBottom w:val="0"/>
          <w:divBdr>
            <w:top w:val="none" w:sz="0" w:space="0" w:color="auto"/>
            <w:left w:val="none" w:sz="0" w:space="0" w:color="auto"/>
            <w:bottom w:val="none" w:sz="0" w:space="0" w:color="auto"/>
            <w:right w:val="none" w:sz="0" w:space="0" w:color="auto"/>
          </w:divBdr>
        </w:div>
        <w:div w:id="572086270">
          <w:marLeft w:val="480"/>
          <w:marRight w:val="0"/>
          <w:marTop w:val="0"/>
          <w:marBottom w:val="0"/>
          <w:divBdr>
            <w:top w:val="none" w:sz="0" w:space="0" w:color="auto"/>
            <w:left w:val="none" w:sz="0" w:space="0" w:color="auto"/>
            <w:bottom w:val="none" w:sz="0" w:space="0" w:color="auto"/>
            <w:right w:val="none" w:sz="0" w:space="0" w:color="auto"/>
          </w:divBdr>
        </w:div>
        <w:div w:id="595748444">
          <w:marLeft w:val="480"/>
          <w:marRight w:val="0"/>
          <w:marTop w:val="0"/>
          <w:marBottom w:val="0"/>
          <w:divBdr>
            <w:top w:val="none" w:sz="0" w:space="0" w:color="auto"/>
            <w:left w:val="none" w:sz="0" w:space="0" w:color="auto"/>
            <w:bottom w:val="none" w:sz="0" w:space="0" w:color="auto"/>
            <w:right w:val="none" w:sz="0" w:space="0" w:color="auto"/>
          </w:divBdr>
        </w:div>
        <w:div w:id="686833064">
          <w:marLeft w:val="480"/>
          <w:marRight w:val="0"/>
          <w:marTop w:val="0"/>
          <w:marBottom w:val="0"/>
          <w:divBdr>
            <w:top w:val="none" w:sz="0" w:space="0" w:color="auto"/>
            <w:left w:val="none" w:sz="0" w:space="0" w:color="auto"/>
            <w:bottom w:val="none" w:sz="0" w:space="0" w:color="auto"/>
            <w:right w:val="none" w:sz="0" w:space="0" w:color="auto"/>
          </w:divBdr>
        </w:div>
        <w:div w:id="695082669">
          <w:marLeft w:val="480"/>
          <w:marRight w:val="0"/>
          <w:marTop w:val="0"/>
          <w:marBottom w:val="0"/>
          <w:divBdr>
            <w:top w:val="none" w:sz="0" w:space="0" w:color="auto"/>
            <w:left w:val="none" w:sz="0" w:space="0" w:color="auto"/>
            <w:bottom w:val="none" w:sz="0" w:space="0" w:color="auto"/>
            <w:right w:val="none" w:sz="0" w:space="0" w:color="auto"/>
          </w:divBdr>
        </w:div>
        <w:div w:id="733089465">
          <w:marLeft w:val="480"/>
          <w:marRight w:val="0"/>
          <w:marTop w:val="0"/>
          <w:marBottom w:val="0"/>
          <w:divBdr>
            <w:top w:val="none" w:sz="0" w:space="0" w:color="auto"/>
            <w:left w:val="none" w:sz="0" w:space="0" w:color="auto"/>
            <w:bottom w:val="none" w:sz="0" w:space="0" w:color="auto"/>
            <w:right w:val="none" w:sz="0" w:space="0" w:color="auto"/>
          </w:divBdr>
        </w:div>
        <w:div w:id="734544829">
          <w:marLeft w:val="480"/>
          <w:marRight w:val="0"/>
          <w:marTop w:val="0"/>
          <w:marBottom w:val="0"/>
          <w:divBdr>
            <w:top w:val="none" w:sz="0" w:space="0" w:color="auto"/>
            <w:left w:val="none" w:sz="0" w:space="0" w:color="auto"/>
            <w:bottom w:val="none" w:sz="0" w:space="0" w:color="auto"/>
            <w:right w:val="none" w:sz="0" w:space="0" w:color="auto"/>
          </w:divBdr>
        </w:div>
        <w:div w:id="741487231">
          <w:marLeft w:val="480"/>
          <w:marRight w:val="0"/>
          <w:marTop w:val="0"/>
          <w:marBottom w:val="0"/>
          <w:divBdr>
            <w:top w:val="none" w:sz="0" w:space="0" w:color="auto"/>
            <w:left w:val="none" w:sz="0" w:space="0" w:color="auto"/>
            <w:bottom w:val="none" w:sz="0" w:space="0" w:color="auto"/>
            <w:right w:val="none" w:sz="0" w:space="0" w:color="auto"/>
          </w:divBdr>
        </w:div>
        <w:div w:id="804006744">
          <w:marLeft w:val="480"/>
          <w:marRight w:val="0"/>
          <w:marTop w:val="0"/>
          <w:marBottom w:val="0"/>
          <w:divBdr>
            <w:top w:val="none" w:sz="0" w:space="0" w:color="auto"/>
            <w:left w:val="none" w:sz="0" w:space="0" w:color="auto"/>
            <w:bottom w:val="none" w:sz="0" w:space="0" w:color="auto"/>
            <w:right w:val="none" w:sz="0" w:space="0" w:color="auto"/>
          </w:divBdr>
        </w:div>
        <w:div w:id="823400825">
          <w:marLeft w:val="480"/>
          <w:marRight w:val="0"/>
          <w:marTop w:val="0"/>
          <w:marBottom w:val="0"/>
          <w:divBdr>
            <w:top w:val="none" w:sz="0" w:space="0" w:color="auto"/>
            <w:left w:val="none" w:sz="0" w:space="0" w:color="auto"/>
            <w:bottom w:val="none" w:sz="0" w:space="0" w:color="auto"/>
            <w:right w:val="none" w:sz="0" w:space="0" w:color="auto"/>
          </w:divBdr>
        </w:div>
        <w:div w:id="845287991">
          <w:marLeft w:val="480"/>
          <w:marRight w:val="0"/>
          <w:marTop w:val="0"/>
          <w:marBottom w:val="0"/>
          <w:divBdr>
            <w:top w:val="none" w:sz="0" w:space="0" w:color="auto"/>
            <w:left w:val="none" w:sz="0" w:space="0" w:color="auto"/>
            <w:bottom w:val="none" w:sz="0" w:space="0" w:color="auto"/>
            <w:right w:val="none" w:sz="0" w:space="0" w:color="auto"/>
          </w:divBdr>
        </w:div>
        <w:div w:id="854073157">
          <w:marLeft w:val="480"/>
          <w:marRight w:val="0"/>
          <w:marTop w:val="0"/>
          <w:marBottom w:val="0"/>
          <w:divBdr>
            <w:top w:val="none" w:sz="0" w:space="0" w:color="auto"/>
            <w:left w:val="none" w:sz="0" w:space="0" w:color="auto"/>
            <w:bottom w:val="none" w:sz="0" w:space="0" w:color="auto"/>
            <w:right w:val="none" w:sz="0" w:space="0" w:color="auto"/>
          </w:divBdr>
        </w:div>
        <w:div w:id="865413577">
          <w:marLeft w:val="480"/>
          <w:marRight w:val="0"/>
          <w:marTop w:val="0"/>
          <w:marBottom w:val="0"/>
          <w:divBdr>
            <w:top w:val="none" w:sz="0" w:space="0" w:color="auto"/>
            <w:left w:val="none" w:sz="0" w:space="0" w:color="auto"/>
            <w:bottom w:val="none" w:sz="0" w:space="0" w:color="auto"/>
            <w:right w:val="none" w:sz="0" w:space="0" w:color="auto"/>
          </w:divBdr>
        </w:div>
        <w:div w:id="868103053">
          <w:marLeft w:val="480"/>
          <w:marRight w:val="0"/>
          <w:marTop w:val="0"/>
          <w:marBottom w:val="0"/>
          <w:divBdr>
            <w:top w:val="none" w:sz="0" w:space="0" w:color="auto"/>
            <w:left w:val="none" w:sz="0" w:space="0" w:color="auto"/>
            <w:bottom w:val="none" w:sz="0" w:space="0" w:color="auto"/>
            <w:right w:val="none" w:sz="0" w:space="0" w:color="auto"/>
          </w:divBdr>
        </w:div>
        <w:div w:id="871068392">
          <w:marLeft w:val="480"/>
          <w:marRight w:val="0"/>
          <w:marTop w:val="0"/>
          <w:marBottom w:val="0"/>
          <w:divBdr>
            <w:top w:val="none" w:sz="0" w:space="0" w:color="auto"/>
            <w:left w:val="none" w:sz="0" w:space="0" w:color="auto"/>
            <w:bottom w:val="none" w:sz="0" w:space="0" w:color="auto"/>
            <w:right w:val="none" w:sz="0" w:space="0" w:color="auto"/>
          </w:divBdr>
        </w:div>
        <w:div w:id="880019847">
          <w:marLeft w:val="480"/>
          <w:marRight w:val="0"/>
          <w:marTop w:val="0"/>
          <w:marBottom w:val="0"/>
          <w:divBdr>
            <w:top w:val="none" w:sz="0" w:space="0" w:color="auto"/>
            <w:left w:val="none" w:sz="0" w:space="0" w:color="auto"/>
            <w:bottom w:val="none" w:sz="0" w:space="0" w:color="auto"/>
            <w:right w:val="none" w:sz="0" w:space="0" w:color="auto"/>
          </w:divBdr>
        </w:div>
        <w:div w:id="894657954">
          <w:marLeft w:val="480"/>
          <w:marRight w:val="0"/>
          <w:marTop w:val="0"/>
          <w:marBottom w:val="0"/>
          <w:divBdr>
            <w:top w:val="none" w:sz="0" w:space="0" w:color="auto"/>
            <w:left w:val="none" w:sz="0" w:space="0" w:color="auto"/>
            <w:bottom w:val="none" w:sz="0" w:space="0" w:color="auto"/>
            <w:right w:val="none" w:sz="0" w:space="0" w:color="auto"/>
          </w:divBdr>
        </w:div>
        <w:div w:id="918490140">
          <w:marLeft w:val="480"/>
          <w:marRight w:val="0"/>
          <w:marTop w:val="0"/>
          <w:marBottom w:val="0"/>
          <w:divBdr>
            <w:top w:val="none" w:sz="0" w:space="0" w:color="auto"/>
            <w:left w:val="none" w:sz="0" w:space="0" w:color="auto"/>
            <w:bottom w:val="none" w:sz="0" w:space="0" w:color="auto"/>
            <w:right w:val="none" w:sz="0" w:space="0" w:color="auto"/>
          </w:divBdr>
        </w:div>
        <w:div w:id="926578504">
          <w:marLeft w:val="480"/>
          <w:marRight w:val="0"/>
          <w:marTop w:val="0"/>
          <w:marBottom w:val="0"/>
          <w:divBdr>
            <w:top w:val="none" w:sz="0" w:space="0" w:color="auto"/>
            <w:left w:val="none" w:sz="0" w:space="0" w:color="auto"/>
            <w:bottom w:val="none" w:sz="0" w:space="0" w:color="auto"/>
            <w:right w:val="none" w:sz="0" w:space="0" w:color="auto"/>
          </w:divBdr>
        </w:div>
        <w:div w:id="959914574">
          <w:marLeft w:val="480"/>
          <w:marRight w:val="0"/>
          <w:marTop w:val="0"/>
          <w:marBottom w:val="0"/>
          <w:divBdr>
            <w:top w:val="none" w:sz="0" w:space="0" w:color="auto"/>
            <w:left w:val="none" w:sz="0" w:space="0" w:color="auto"/>
            <w:bottom w:val="none" w:sz="0" w:space="0" w:color="auto"/>
            <w:right w:val="none" w:sz="0" w:space="0" w:color="auto"/>
          </w:divBdr>
        </w:div>
        <w:div w:id="1024014011">
          <w:marLeft w:val="480"/>
          <w:marRight w:val="0"/>
          <w:marTop w:val="0"/>
          <w:marBottom w:val="0"/>
          <w:divBdr>
            <w:top w:val="none" w:sz="0" w:space="0" w:color="auto"/>
            <w:left w:val="none" w:sz="0" w:space="0" w:color="auto"/>
            <w:bottom w:val="none" w:sz="0" w:space="0" w:color="auto"/>
            <w:right w:val="none" w:sz="0" w:space="0" w:color="auto"/>
          </w:divBdr>
        </w:div>
        <w:div w:id="1055394902">
          <w:marLeft w:val="480"/>
          <w:marRight w:val="0"/>
          <w:marTop w:val="0"/>
          <w:marBottom w:val="0"/>
          <w:divBdr>
            <w:top w:val="none" w:sz="0" w:space="0" w:color="auto"/>
            <w:left w:val="none" w:sz="0" w:space="0" w:color="auto"/>
            <w:bottom w:val="none" w:sz="0" w:space="0" w:color="auto"/>
            <w:right w:val="none" w:sz="0" w:space="0" w:color="auto"/>
          </w:divBdr>
        </w:div>
        <w:div w:id="1155418708">
          <w:marLeft w:val="480"/>
          <w:marRight w:val="0"/>
          <w:marTop w:val="0"/>
          <w:marBottom w:val="0"/>
          <w:divBdr>
            <w:top w:val="none" w:sz="0" w:space="0" w:color="auto"/>
            <w:left w:val="none" w:sz="0" w:space="0" w:color="auto"/>
            <w:bottom w:val="none" w:sz="0" w:space="0" w:color="auto"/>
            <w:right w:val="none" w:sz="0" w:space="0" w:color="auto"/>
          </w:divBdr>
        </w:div>
        <w:div w:id="1161702174">
          <w:marLeft w:val="480"/>
          <w:marRight w:val="0"/>
          <w:marTop w:val="0"/>
          <w:marBottom w:val="0"/>
          <w:divBdr>
            <w:top w:val="none" w:sz="0" w:space="0" w:color="auto"/>
            <w:left w:val="none" w:sz="0" w:space="0" w:color="auto"/>
            <w:bottom w:val="none" w:sz="0" w:space="0" w:color="auto"/>
            <w:right w:val="none" w:sz="0" w:space="0" w:color="auto"/>
          </w:divBdr>
        </w:div>
        <w:div w:id="1191845510">
          <w:marLeft w:val="480"/>
          <w:marRight w:val="0"/>
          <w:marTop w:val="0"/>
          <w:marBottom w:val="0"/>
          <w:divBdr>
            <w:top w:val="none" w:sz="0" w:space="0" w:color="auto"/>
            <w:left w:val="none" w:sz="0" w:space="0" w:color="auto"/>
            <w:bottom w:val="none" w:sz="0" w:space="0" w:color="auto"/>
            <w:right w:val="none" w:sz="0" w:space="0" w:color="auto"/>
          </w:divBdr>
        </w:div>
        <w:div w:id="1227449762">
          <w:marLeft w:val="480"/>
          <w:marRight w:val="0"/>
          <w:marTop w:val="0"/>
          <w:marBottom w:val="0"/>
          <w:divBdr>
            <w:top w:val="none" w:sz="0" w:space="0" w:color="auto"/>
            <w:left w:val="none" w:sz="0" w:space="0" w:color="auto"/>
            <w:bottom w:val="none" w:sz="0" w:space="0" w:color="auto"/>
            <w:right w:val="none" w:sz="0" w:space="0" w:color="auto"/>
          </w:divBdr>
        </w:div>
        <w:div w:id="1257328747">
          <w:marLeft w:val="480"/>
          <w:marRight w:val="0"/>
          <w:marTop w:val="0"/>
          <w:marBottom w:val="0"/>
          <w:divBdr>
            <w:top w:val="none" w:sz="0" w:space="0" w:color="auto"/>
            <w:left w:val="none" w:sz="0" w:space="0" w:color="auto"/>
            <w:bottom w:val="none" w:sz="0" w:space="0" w:color="auto"/>
            <w:right w:val="none" w:sz="0" w:space="0" w:color="auto"/>
          </w:divBdr>
        </w:div>
        <w:div w:id="1271357376">
          <w:marLeft w:val="480"/>
          <w:marRight w:val="0"/>
          <w:marTop w:val="0"/>
          <w:marBottom w:val="0"/>
          <w:divBdr>
            <w:top w:val="none" w:sz="0" w:space="0" w:color="auto"/>
            <w:left w:val="none" w:sz="0" w:space="0" w:color="auto"/>
            <w:bottom w:val="none" w:sz="0" w:space="0" w:color="auto"/>
            <w:right w:val="none" w:sz="0" w:space="0" w:color="auto"/>
          </w:divBdr>
        </w:div>
        <w:div w:id="1284966372">
          <w:marLeft w:val="480"/>
          <w:marRight w:val="0"/>
          <w:marTop w:val="0"/>
          <w:marBottom w:val="0"/>
          <w:divBdr>
            <w:top w:val="none" w:sz="0" w:space="0" w:color="auto"/>
            <w:left w:val="none" w:sz="0" w:space="0" w:color="auto"/>
            <w:bottom w:val="none" w:sz="0" w:space="0" w:color="auto"/>
            <w:right w:val="none" w:sz="0" w:space="0" w:color="auto"/>
          </w:divBdr>
        </w:div>
        <w:div w:id="1296177532">
          <w:marLeft w:val="480"/>
          <w:marRight w:val="0"/>
          <w:marTop w:val="0"/>
          <w:marBottom w:val="0"/>
          <w:divBdr>
            <w:top w:val="none" w:sz="0" w:space="0" w:color="auto"/>
            <w:left w:val="none" w:sz="0" w:space="0" w:color="auto"/>
            <w:bottom w:val="none" w:sz="0" w:space="0" w:color="auto"/>
            <w:right w:val="none" w:sz="0" w:space="0" w:color="auto"/>
          </w:divBdr>
        </w:div>
        <w:div w:id="1345520416">
          <w:marLeft w:val="480"/>
          <w:marRight w:val="0"/>
          <w:marTop w:val="0"/>
          <w:marBottom w:val="0"/>
          <w:divBdr>
            <w:top w:val="none" w:sz="0" w:space="0" w:color="auto"/>
            <w:left w:val="none" w:sz="0" w:space="0" w:color="auto"/>
            <w:bottom w:val="none" w:sz="0" w:space="0" w:color="auto"/>
            <w:right w:val="none" w:sz="0" w:space="0" w:color="auto"/>
          </w:divBdr>
        </w:div>
        <w:div w:id="1394230001">
          <w:marLeft w:val="480"/>
          <w:marRight w:val="0"/>
          <w:marTop w:val="0"/>
          <w:marBottom w:val="0"/>
          <w:divBdr>
            <w:top w:val="none" w:sz="0" w:space="0" w:color="auto"/>
            <w:left w:val="none" w:sz="0" w:space="0" w:color="auto"/>
            <w:bottom w:val="none" w:sz="0" w:space="0" w:color="auto"/>
            <w:right w:val="none" w:sz="0" w:space="0" w:color="auto"/>
          </w:divBdr>
        </w:div>
        <w:div w:id="1419208008">
          <w:marLeft w:val="480"/>
          <w:marRight w:val="0"/>
          <w:marTop w:val="0"/>
          <w:marBottom w:val="0"/>
          <w:divBdr>
            <w:top w:val="none" w:sz="0" w:space="0" w:color="auto"/>
            <w:left w:val="none" w:sz="0" w:space="0" w:color="auto"/>
            <w:bottom w:val="none" w:sz="0" w:space="0" w:color="auto"/>
            <w:right w:val="none" w:sz="0" w:space="0" w:color="auto"/>
          </w:divBdr>
        </w:div>
        <w:div w:id="1425882950">
          <w:marLeft w:val="480"/>
          <w:marRight w:val="0"/>
          <w:marTop w:val="0"/>
          <w:marBottom w:val="0"/>
          <w:divBdr>
            <w:top w:val="none" w:sz="0" w:space="0" w:color="auto"/>
            <w:left w:val="none" w:sz="0" w:space="0" w:color="auto"/>
            <w:bottom w:val="none" w:sz="0" w:space="0" w:color="auto"/>
            <w:right w:val="none" w:sz="0" w:space="0" w:color="auto"/>
          </w:divBdr>
        </w:div>
        <w:div w:id="1475947346">
          <w:marLeft w:val="480"/>
          <w:marRight w:val="0"/>
          <w:marTop w:val="0"/>
          <w:marBottom w:val="0"/>
          <w:divBdr>
            <w:top w:val="none" w:sz="0" w:space="0" w:color="auto"/>
            <w:left w:val="none" w:sz="0" w:space="0" w:color="auto"/>
            <w:bottom w:val="none" w:sz="0" w:space="0" w:color="auto"/>
            <w:right w:val="none" w:sz="0" w:space="0" w:color="auto"/>
          </w:divBdr>
        </w:div>
        <w:div w:id="1516727841">
          <w:marLeft w:val="480"/>
          <w:marRight w:val="0"/>
          <w:marTop w:val="0"/>
          <w:marBottom w:val="0"/>
          <w:divBdr>
            <w:top w:val="none" w:sz="0" w:space="0" w:color="auto"/>
            <w:left w:val="none" w:sz="0" w:space="0" w:color="auto"/>
            <w:bottom w:val="none" w:sz="0" w:space="0" w:color="auto"/>
            <w:right w:val="none" w:sz="0" w:space="0" w:color="auto"/>
          </w:divBdr>
        </w:div>
        <w:div w:id="1537426358">
          <w:marLeft w:val="480"/>
          <w:marRight w:val="0"/>
          <w:marTop w:val="0"/>
          <w:marBottom w:val="0"/>
          <w:divBdr>
            <w:top w:val="none" w:sz="0" w:space="0" w:color="auto"/>
            <w:left w:val="none" w:sz="0" w:space="0" w:color="auto"/>
            <w:bottom w:val="none" w:sz="0" w:space="0" w:color="auto"/>
            <w:right w:val="none" w:sz="0" w:space="0" w:color="auto"/>
          </w:divBdr>
        </w:div>
        <w:div w:id="1547985529">
          <w:marLeft w:val="480"/>
          <w:marRight w:val="0"/>
          <w:marTop w:val="0"/>
          <w:marBottom w:val="0"/>
          <w:divBdr>
            <w:top w:val="none" w:sz="0" w:space="0" w:color="auto"/>
            <w:left w:val="none" w:sz="0" w:space="0" w:color="auto"/>
            <w:bottom w:val="none" w:sz="0" w:space="0" w:color="auto"/>
            <w:right w:val="none" w:sz="0" w:space="0" w:color="auto"/>
          </w:divBdr>
        </w:div>
        <w:div w:id="1588422463">
          <w:marLeft w:val="480"/>
          <w:marRight w:val="0"/>
          <w:marTop w:val="0"/>
          <w:marBottom w:val="0"/>
          <w:divBdr>
            <w:top w:val="none" w:sz="0" w:space="0" w:color="auto"/>
            <w:left w:val="none" w:sz="0" w:space="0" w:color="auto"/>
            <w:bottom w:val="none" w:sz="0" w:space="0" w:color="auto"/>
            <w:right w:val="none" w:sz="0" w:space="0" w:color="auto"/>
          </w:divBdr>
        </w:div>
        <w:div w:id="1617171794">
          <w:marLeft w:val="480"/>
          <w:marRight w:val="0"/>
          <w:marTop w:val="0"/>
          <w:marBottom w:val="0"/>
          <w:divBdr>
            <w:top w:val="none" w:sz="0" w:space="0" w:color="auto"/>
            <w:left w:val="none" w:sz="0" w:space="0" w:color="auto"/>
            <w:bottom w:val="none" w:sz="0" w:space="0" w:color="auto"/>
            <w:right w:val="none" w:sz="0" w:space="0" w:color="auto"/>
          </w:divBdr>
        </w:div>
        <w:div w:id="1629622684">
          <w:marLeft w:val="480"/>
          <w:marRight w:val="0"/>
          <w:marTop w:val="0"/>
          <w:marBottom w:val="0"/>
          <w:divBdr>
            <w:top w:val="none" w:sz="0" w:space="0" w:color="auto"/>
            <w:left w:val="none" w:sz="0" w:space="0" w:color="auto"/>
            <w:bottom w:val="none" w:sz="0" w:space="0" w:color="auto"/>
            <w:right w:val="none" w:sz="0" w:space="0" w:color="auto"/>
          </w:divBdr>
        </w:div>
        <w:div w:id="1697730722">
          <w:marLeft w:val="480"/>
          <w:marRight w:val="0"/>
          <w:marTop w:val="0"/>
          <w:marBottom w:val="0"/>
          <w:divBdr>
            <w:top w:val="none" w:sz="0" w:space="0" w:color="auto"/>
            <w:left w:val="none" w:sz="0" w:space="0" w:color="auto"/>
            <w:bottom w:val="none" w:sz="0" w:space="0" w:color="auto"/>
            <w:right w:val="none" w:sz="0" w:space="0" w:color="auto"/>
          </w:divBdr>
        </w:div>
        <w:div w:id="1712922623">
          <w:marLeft w:val="480"/>
          <w:marRight w:val="0"/>
          <w:marTop w:val="0"/>
          <w:marBottom w:val="0"/>
          <w:divBdr>
            <w:top w:val="none" w:sz="0" w:space="0" w:color="auto"/>
            <w:left w:val="none" w:sz="0" w:space="0" w:color="auto"/>
            <w:bottom w:val="none" w:sz="0" w:space="0" w:color="auto"/>
            <w:right w:val="none" w:sz="0" w:space="0" w:color="auto"/>
          </w:divBdr>
        </w:div>
        <w:div w:id="1719933402">
          <w:marLeft w:val="480"/>
          <w:marRight w:val="0"/>
          <w:marTop w:val="0"/>
          <w:marBottom w:val="0"/>
          <w:divBdr>
            <w:top w:val="none" w:sz="0" w:space="0" w:color="auto"/>
            <w:left w:val="none" w:sz="0" w:space="0" w:color="auto"/>
            <w:bottom w:val="none" w:sz="0" w:space="0" w:color="auto"/>
            <w:right w:val="none" w:sz="0" w:space="0" w:color="auto"/>
          </w:divBdr>
        </w:div>
        <w:div w:id="1724451615">
          <w:marLeft w:val="480"/>
          <w:marRight w:val="0"/>
          <w:marTop w:val="0"/>
          <w:marBottom w:val="0"/>
          <w:divBdr>
            <w:top w:val="none" w:sz="0" w:space="0" w:color="auto"/>
            <w:left w:val="none" w:sz="0" w:space="0" w:color="auto"/>
            <w:bottom w:val="none" w:sz="0" w:space="0" w:color="auto"/>
            <w:right w:val="none" w:sz="0" w:space="0" w:color="auto"/>
          </w:divBdr>
        </w:div>
        <w:div w:id="1793665492">
          <w:marLeft w:val="480"/>
          <w:marRight w:val="0"/>
          <w:marTop w:val="0"/>
          <w:marBottom w:val="0"/>
          <w:divBdr>
            <w:top w:val="none" w:sz="0" w:space="0" w:color="auto"/>
            <w:left w:val="none" w:sz="0" w:space="0" w:color="auto"/>
            <w:bottom w:val="none" w:sz="0" w:space="0" w:color="auto"/>
            <w:right w:val="none" w:sz="0" w:space="0" w:color="auto"/>
          </w:divBdr>
        </w:div>
        <w:div w:id="1805854992">
          <w:marLeft w:val="480"/>
          <w:marRight w:val="0"/>
          <w:marTop w:val="0"/>
          <w:marBottom w:val="0"/>
          <w:divBdr>
            <w:top w:val="none" w:sz="0" w:space="0" w:color="auto"/>
            <w:left w:val="none" w:sz="0" w:space="0" w:color="auto"/>
            <w:bottom w:val="none" w:sz="0" w:space="0" w:color="auto"/>
            <w:right w:val="none" w:sz="0" w:space="0" w:color="auto"/>
          </w:divBdr>
        </w:div>
        <w:div w:id="1822303684">
          <w:marLeft w:val="480"/>
          <w:marRight w:val="0"/>
          <w:marTop w:val="0"/>
          <w:marBottom w:val="0"/>
          <w:divBdr>
            <w:top w:val="none" w:sz="0" w:space="0" w:color="auto"/>
            <w:left w:val="none" w:sz="0" w:space="0" w:color="auto"/>
            <w:bottom w:val="none" w:sz="0" w:space="0" w:color="auto"/>
            <w:right w:val="none" w:sz="0" w:space="0" w:color="auto"/>
          </w:divBdr>
        </w:div>
        <w:div w:id="1833138058">
          <w:marLeft w:val="480"/>
          <w:marRight w:val="0"/>
          <w:marTop w:val="0"/>
          <w:marBottom w:val="0"/>
          <w:divBdr>
            <w:top w:val="none" w:sz="0" w:space="0" w:color="auto"/>
            <w:left w:val="none" w:sz="0" w:space="0" w:color="auto"/>
            <w:bottom w:val="none" w:sz="0" w:space="0" w:color="auto"/>
            <w:right w:val="none" w:sz="0" w:space="0" w:color="auto"/>
          </w:divBdr>
        </w:div>
        <w:div w:id="1850214431">
          <w:marLeft w:val="480"/>
          <w:marRight w:val="0"/>
          <w:marTop w:val="0"/>
          <w:marBottom w:val="0"/>
          <w:divBdr>
            <w:top w:val="none" w:sz="0" w:space="0" w:color="auto"/>
            <w:left w:val="none" w:sz="0" w:space="0" w:color="auto"/>
            <w:bottom w:val="none" w:sz="0" w:space="0" w:color="auto"/>
            <w:right w:val="none" w:sz="0" w:space="0" w:color="auto"/>
          </w:divBdr>
        </w:div>
        <w:div w:id="1885865680">
          <w:marLeft w:val="480"/>
          <w:marRight w:val="0"/>
          <w:marTop w:val="0"/>
          <w:marBottom w:val="0"/>
          <w:divBdr>
            <w:top w:val="none" w:sz="0" w:space="0" w:color="auto"/>
            <w:left w:val="none" w:sz="0" w:space="0" w:color="auto"/>
            <w:bottom w:val="none" w:sz="0" w:space="0" w:color="auto"/>
            <w:right w:val="none" w:sz="0" w:space="0" w:color="auto"/>
          </w:divBdr>
        </w:div>
        <w:div w:id="1911427604">
          <w:marLeft w:val="480"/>
          <w:marRight w:val="0"/>
          <w:marTop w:val="0"/>
          <w:marBottom w:val="0"/>
          <w:divBdr>
            <w:top w:val="none" w:sz="0" w:space="0" w:color="auto"/>
            <w:left w:val="none" w:sz="0" w:space="0" w:color="auto"/>
            <w:bottom w:val="none" w:sz="0" w:space="0" w:color="auto"/>
            <w:right w:val="none" w:sz="0" w:space="0" w:color="auto"/>
          </w:divBdr>
        </w:div>
        <w:div w:id="1939822921">
          <w:marLeft w:val="480"/>
          <w:marRight w:val="0"/>
          <w:marTop w:val="0"/>
          <w:marBottom w:val="0"/>
          <w:divBdr>
            <w:top w:val="none" w:sz="0" w:space="0" w:color="auto"/>
            <w:left w:val="none" w:sz="0" w:space="0" w:color="auto"/>
            <w:bottom w:val="none" w:sz="0" w:space="0" w:color="auto"/>
            <w:right w:val="none" w:sz="0" w:space="0" w:color="auto"/>
          </w:divBdr>
        </w:div>
        <w:div w:id="1949579417">
          <w:marLeft w:val="480"/>
          <w:marRight w:val="0"/>
          <w:marTop w:val="0"/>
          <w:marBottom w:val="0"/>
          <w:divBdr>
            <w:top w:val="none" w:sz="0" w:space="0" w:color="auto"/>
            <w:left w:val="none" w:sz="0" w:space="0" w:color="auto"/>
            <w:bottom w:val="none" w:sz="0" w:space="0" w:color="auto"/>
            <w:right w:val="none" w:sz="0" w:space="0" w:color="auto"/>
          </w:divBdr>
        </w:div>
        <w:div w:id="1977485922">
          <w:marLeft w:val="480"/>
          <w:marRight w:val="0"/>
          <w:marTop w:val="0"/>
          <w:marBottom w:val="0"/>
          <w:divBdr>
            <w:top w:val="none" w:sz="0" w:space="0" w:color="auto"/>
            <w:left w:val="none" w:sz="0" w:space="0" w:color="auto"/>
            <w:bottom w:val="none" w:sz="0" w:space="0" w:color="auto"/>
            <w:right w:val="none" w:sz="0" w:space="0" w:color="auto"/>
          </w:divBdr>
        </w:div>
        <w:div w:id="1978223082">
          <w:marLeft w:val="480"/>
          <w:marRight w:val="0"/>
          <w:marTop w:val="0"/>
          <w:marBottom w:val="0"/>
          <w:divBdr>
            <w:top w:val="none" w:sz="0" w:space="0" w:color="auto"/>
            <w:left w:val="none" w:sz="0" w:space="0" w:color="auto"/>
            <w:bottom w:val="none" w:sz="0" w:space="0" w:color="auto"/>
            <w:right w:val="none" w:sz="0" w:space="0" w:color="auto"/>
          </w:divBdr>
        </w:div>
        <w:div w:id="1996910217">
          <w:marLeft w:val="480"/>
          <w:marRight w:val="0"/>
          <w:marTop w:val="0"/>
          <w:marBottom w:val="0"/>
          <w:divBdr>
            <w:top w:val="none" w:sz="0" w:space="0" w:color="auto"/>
            <w:left w:val="none" w:sz="0" w:space="0" w:color="auto"/>
            <w:bottom w:val="none" w:sz="0" w:space="0" w:color="auto"/>
            <w:right w:val="none" w:sz="0" w:space="0" w:color="auto"/>
          </w:divBdr>
        </w:div>
        <w:div w:id="2011370639">
          <w:marLeft w:val="480"/>
          <w:marRight w:val="0"/>
          <w:marTop w:val="0"/>
          <w:marBottom w:val="0"/>
          <w:divBdr>
            <w:top w:val="none" w:sz="0" w:space="0" w:color="auto"/>
            <w:left w:val="none" w:sz="0" w:space="0" w:color="auto"/>
            <w:bottom w:val="none" w:sz="0" w:space="0" w:color="auto"/>
            <w:right w:val="none" w:sz="0" w:space="0" w:color="auto"/>
          </w:divBdr>
        </w:div>
        <w:div w:id="2037383830">
          <w:marLeft w:val="480"/>
          <w:marRight w:val="0"/>
          <w:marTop w:val="0"/>
          <w:marBottom w:val="0"/>
          <w:divBdr>
            <w:top w:val="none" w:sz="0" w:space="0" w:color="auto"/>
            <w:left w:val="none" w:sz="0" w:space="0" w:color="auto"/>
            <w:bottom w:val="none" w:sz="0" w:space="0" w:color="auto"/>
            <w:right w:val="none" w:sz="0" w:space="0" w:color="auto"/>
          </w:divBdr>
        </w:div>
        <w:div w:id="2079283628">
          <w:marLeft w:val="480"/>
          <w:marRight w:val="0"/>
          <w:marTop w:val="0"/>
          <w:marBottom w:val="0"/>
          <w:divBdr>
            <w:top w:val="none" w:sz="0" w:space="0" w:color="auto"/>
            <w:left w:val="none" w:sz="0" w:space="0" w:color="auto"/>
            <w:bottom w:val="none" w:sz="0" w:space="0" w:color="auto"/>
            <w:right w:val="none" w:sz="0" w:space="0" w:color="auto"/>
          </w:divBdr>
        </w:div>
        <w:div w:id="2090301359">
          <w:marLeft w:val="480"/>
          <w:marRight w:val="0"/>
          <w:marTop w:val="0"/>
          <w:marBottom w:val="0"/>
          <w:divBdr>
            <w:top w:val="none" w:sz="0" w:space="0" w:color="auto"/>
            <w:left w:val="none" w:sz="0" w:space="0" w:color="auto"/>
            <w:bottom w:val="none" w:sz="0" w:space="0" w:color="auto"/>
            <w:right w:val="none" w:sz="0" w:space="0" w:color="auto"/>
          </w:divBdr>
        </w:div>
        <w:div w:id="2127894116">
          <w:marLeft w:val="480"/>
          <w:marRight w:val="0"/>
          <w:marTop w:val="0"/>
          <w:marBottom w:val="0"/>
          <w:divBdr>
            <w:top w:val="none" w:sz="0" w:space="0" w:color="auto"/>
            <w:left w:val="none" w:sz="0" w:space="0" w:color="auto"/>
            <w:bottom w:val="none" w:sz="0" w:space="0" w:color="auto"/>
            <w:right w:val="none" w:sz="0" w:space="0" w:color="auto"/>
          </w:divBdr>
        </w:div>
      </w:divsChild>
    </w:div>
    <w:div w:id="340816789">
      <w:bodyDiv w:val="1"/>
      <w:marLeft w:val="0"/>
      <w:marRight w:val="0"/>
      <w:marTop w:val="0"/>
      <w:marBottom w:val="0"/>
      <w:divBdr>
        <w:top w:val="none" w:sz="0" w:space="0" w:color="auto"/>
        <w:left w:val="none" w:sz="0" w:space="0" w:color="auto"/>
        <w:bottom w:val="none" w:sz="0" w:space="0" w:color="auto"/>
        <w:right w:val="none" w:sz="0" w:space="0" w:color="auto"/>
      </w:divBdr>
      <w:divsChild>
        <w:div w:id="55012479">
          <w:marLeft w:val="480"/>
          <w:marRight w:val="0"/>
          <w:marTop w:val="0"/>
          <w:marBottom w:val="0"/>
          <w:divBdr>
            <w:top w:val="none" w:sz="0" w:space="0" w:color="auto"/>
            <w:left w:val="none" w:sz="0" w:space="0" w:color="auto"/>
            <w:bottom w:val="none" w:sz="0" w:space="0" w:color="auto"/>
            <w:right w:val="none" w:sz="0" w:space="0" w:color="auto"/>
          </w:divBdr>
        </w:div>
        <w:div w:id="76365826">
          <w:marLeft w:val="480"/>
          <w:marRight w:val="0"/>
          <w:marTop w:val="0"/>
          <w:marBottom w:val="0"/>
          <w:divBdr>
            <w:top w:val="none" w:sz="0" w:space="0" w:color="auto"/>
            <w:left w:val="none" w:sz="0" w:space="0" w:color="auto"/>
            <w:bottom w:val="none" w:sz="0" w:space="0" w:color="auto"/>
            <w:right w:val="none" w:sz="0" w:space="0" w:color="auto"/>
          </w:divBdr>
        </w:div>
        <w:div w:id="105464294">
          <w:marLeft w:val="480"/>
          <w:marRight w:val="0"/>
          <w:marTop w:val="0"/>
          <w:marBottom w:val="0"/>
          <w:divBdr>
            <w:top w:val="none" w:sz="0" w:space="0" w:color="auto"/>
            <w:left w:val="none" w:sz="0" w:space="0" w:color="auto"/>
            <w:bottom w:val="none" w:sz="0" w:space="0" w:color="auto"/>
            <w:right w:val="none" w:sz="0" w:space="0" w:color="auto"/>
          </w:divBdr>
        </w:div>
        <w:div w:id="144667841">
          <w:marLeft w:val="480"/>
          <w:marRight w:val="0"/>
          <w:marTop w:val="0"/>
          <w:marBottom w:val="0"/>
          <w:divBdr>
            <w:top w:val="none" w:sz="0" w:space="0" w:color="auto"/>
            <w:left w:val="none" w:sz="0" w:space="0" w:color="auto"/>
            <w:bottom w:val="none" w:sz="0" w:space="0" w:color="auto"/>
            <w:right w:val="none" w:sz="0" w:space="0" w:color="auto"/>
          </w:divBdr>
        </w:div>
        <w:div w:id="199362544">
          <w:marLeft w:val="480"/>
          <w:marRight w:val="0"/>
          <w:marTop w:val="0"/>
          <w:marBottom w:val="0"/>
          <w:divBdr>
            <w:top w:val="none" w:sz="0" w:space="0" w:color="auto"/>
            <w:left w:val="none" w:sz="0" w:space="0" w:color="auto"/>
            <w:bottom w:val="none" w:sz="0" w:space="0" w:color="auto"/>
            <w:right w:val="none" w:sz="0" w:space="0" w:color="auto"/>
          </w:divBdr>
        </w:div>
        <w:div w:id="216017071">
          <w:marLeft w:val="480"/>
          <w:marRight w:val="0"/>
          <w:marTop w:val="0"/>
          <w:marBottom w:val="0"/>
          <w:divBdr>
            <w:top w:val="none" w:sz="0" w:space="0" w:color="auto"/>
            <w:left w:val="none" w:sz="0" w:space="0" w:color="auto"/>
            <w:bottom w:val="none" w:sz="0" w:space="0" w:color="auto"/>
            <w:right w:val="none" w:sz="0" w:space="0" w:color="auto"/>
          </w:divBdr>
        </w:div>
        <w:div w:id="244995089">
          <w:marLeft w:val="480"/>
          <w:marRight w:val="0"/>
          <w:marTop w:val="0"/>
          <w:marBottom w:val="0"/>
          <w:divBdr>
            <w:top w:val="none" w:sz="0" w:space="0" w:color="auto"/>
            <w:left w:val="none" w:sz="0" w:space="0" w:color="auto"/>
            <w:bottom w:val="none" w:sz="0" w:space="0" w:color="auto"/>
            <w:right w:val="none" w:sz="0" w:space="0" w:color="auto"/>
          </w:divBdr>
        </w:div>
        <w:div w:id="251933330">
          <w:marLeft w:val="480"/>
          <w:marRight w:val="0"/>
          <w:marTop w:val="0"/>
          <w:marBottom w:val="0"/>
          <w:divBdr>
            <w:top w:val="none" w:sz="0" w:space="0" w:color="auto"/>
            <w:left w:val="none" w:sz="0" w:space="0" w:color="auto"/>
            <w:bottom w:val="none" w:sz="0" w:space="0" w:color="auto"/>
            <w:right w:val="none" w:sz="0" w:space="0" w:color="auto"/>
          </w:divBdr>
        </w:div>
        <w:div w:id="259027773">
          <w:marLeft w:val="480"/>
          <w:marRight w:val="0"/>
          <w:marTop w:val="0"/>
          <w:marBottom w:val="0"/>
          <w:divBdr>
            <w:top w:val="none" w:sz="0" w:space="0" w:color="auto"/>
            <w:left w:val="none" w:sz="0" w:space="0" w:color="auto"/>
            <w:bottom w:val="none" w:sz="0" w:space="0" w:color="auto"/>
            <w:right w:val="none" w:sz="0" w:space="0" w:color="auto"/>
          </w:divBdr>
        </w:div>
        <w:div w:id="351348043">
          <w:marLeft w:val="480"/>
          <w:marRight w:val="0"/>
          <w:marTop w:val="0"/>
          <w:marBottom w:val="0"/>
          <w:divBdr>
            <w:top w:val="none" w:sz="0" w:space="0" w:color="auto"/>
            <w:left w:val="none" w:sz="0" w:space="0" w:color="auto"/>
            <w:bottom w:val="none" w:sz="0" w:space="0" w:color="auto"/>
            <w:right w:val="none" w:sz="0" w:space="0" w:color="auto"/>
          </w:divBdr>
        </w:div>
        <w:div w:id="365834838">
          <w:marLeft w:val="480"/>
          <w:marRight w:val="0"/>
          <w:marTop w:val="0"/>
          <w:marBottom w:val="0"/>
          <w:divBdr>
            <w:top w:val="none" w:sz="0" w:space="0" w:color="auto"/>
            <w:left w:val="none" w:sz="0" w:space="0" w:color="auto"/>
            <w:bottom w:val="none" w:sz="0" w:space="0" w:color="auto"/>
            <w:right w:val="none" w:sz="0" w:space="0" w:color="auto"/>
          </w:divBdr>
        </w:div>
        <w:div w:id="392041526">
          <w:marLeft w:val="480"/>
          <w:marRight w:val="0"/>
          <w:marTop w:val="0"/>
          <w:marBottom w:val="0"/>
          <w:divBdr>
            <w:top w:val="none" w:sz="0" w:space="0" w:color="auto"/>
            <w:left w:val="none" w:sz="0" w:space="0" w:color="auto"/>
            <w:bottom w:val="none" w:sz="0" w:space="0" w:color="auto"/>
            <w:right w:val="none" w:sz="0" w:space="0" w:color="auto"/>
          </w:divBdr>
        </w:div>
        <w:div w:id="395202325">
          <w:marLeft w:val="480"/>
          <w:marRight w:val="0"/>
          <w:marTop w:val="0"/>
          <w:marBottom w:val="0"/>
          <w:divBdr>
            <w:top w:val="none" w:sz="0" w:space="0" w:color="auto"/>
            <w:left w:val="none" w:sz="0" w:space="0" w:color="auto"/>
            <w:bottom w:val="none" w:sz="0" w:space="0" w:color="auto"/>
            <w:right w:val="none" w:sz="0" w:space="0" w:color="auto"/>
          </w:divBdr>
        </w:div>
        <w:div w:id="403138876">
          <w:marLeft w:val="480"/>
          <w:marRight w:val="0"/>
          <w:marTop w:val="0"/>
          <w:marBottom w:val="0"/>
          <w:divBdr>
            <w:top w:val="none" w:sz="0" w:space="0" w:color="auto"/>
            <w:left w:val="none" w:sz="0" w:space="0" w:color="auto"/>
            <w:bottom w:val="none" w:sz="0" w:space="0" w:color="auto"/>
            <w:right w:val="none" w:sz="0" w:space="0" w:color="auto"/>
          </w:divBdr>
        </w:div>
        <w:div w:id="431902115">
          <w:marLeft w:val="480"/>
          <w:marRight w:val="0"/>
          <w:marTop w:val="0"/>
          <w:marBottom w:val="0"/>
          <w:divBdr>
            <w:top w:val="none" w:sz="0" w:space="0" w:color="auto"/>
            <w:left w:val="none" w:sz="0" w:space="0" w:color="auto"/>
            <w:bottom w:val="none" w:sz="0" w:space="0" w:color="auto"/>
            <w:right w:val="none" w:sz="0" w:space="0" w:color="auto"/>
          </w:divBdr>
        </w:div>
        <w:div w:id="485362887">
          <w:marLeft w:val="480"/>
          <w:marRight w:val="0"/>
          <w:marTop w:val="0"/>
          <w:marBottom w:val="0"/>
          <w:divBdr>
            <w:top w:val="none" w:sz="0" w:space="0" w:color="auto"/>
            <w:left w:val="none" w:sz="0" w:space="0" w:color="auto"/>
            <w:bottom w:val="none" w:sz="0" w:space="0" w:color="auto"/>
            <w:right w:val="none" w:sz="0" w:space="0" w:color="auto"/>
          </w:divBdr>
        </w:div>
        <w:div w:id="519244182">
          <w:marLeft w:val="480"/>
          <w:marRight w:val="0"/>
          <w:marTop w:val="0"/>
          <w:marBottom w:val="0"/>
          <w:divBdr>
            <w:top w:val="none" w:sz="0" w:space="0" w:color="auto"/>
            <w:left w:val="none" w:sz="0" w:space="0" w:color="auto"/>
            <w:bottom w:val="none" w:sz="0" w:space="0" w:color="auto"/>
            <w:right w:val="none" w:sz="0" w:space="0" w:color="auto"/>
          </w:divBdr>
        </w:div>
        <w:div w:id="534541364">
          <w:marLeft w:val="480"/>
          <w:marRight w:val="0"/>
          <w:marTop w:val="0"/>
          <w:marBottom w:val="0"/>
          <w:divBdr>
            <w:top w:val="none" w:sz="0" w:space="0" w:color="auto"/>
            <w:left w:val="none" w:sz="0" w:space="0" w:color="auto"/>
            <w:bottom w:val="none" w:sz="0" w:space="0" w:color="auto"/>
            <w:right w:val="none" w:sz="0" w:space="0" w:color="auto"/>
          </w:divBdr>
        </w:div>
        <w:div w:id="536625661">
          <w:marLeft w:val="480"/>
          <w:marRight w:val="0"/>
          <w:marTop w:val="0"/>
          <w:marBottom w:val="0"/>
          <w:divBdr>
            <w:top w:val="none" w:sz="0" w:space="0" w:color="auto"/>
            <w:left w:val="none" w:sz="0" w:space="0" w:color="auto"/>
            <w:bottom w:val="none" w:sz="0" w:space="0" w:color="auto"/>
            <w:right w:val="none" w:sz="0" w:space="0" w:color="auto"/>
          </w:divBdr>
        </w:div>
        <w:div w:id="539515784">
          <w:marLeft w:val="480"/>
          <w:marRight w:val="0"/>
          <w:marTop w:val="0"/>
          <w:marBottom w:val="0"/>
          <w:divBdr>
            <w:top w:val="none" w:sz="0" w:space="0" w:color="auto"/>
            <w:left w:val="none" w:sz="0" w:space="0" w:color="auto"/>
            <w:bottom w:val="none" w:sz="0" w:space="0" w:color="auto"/>
            <w:right w:val="none" w:sz="0" w:space="0" w:color="auto"/>
          </w:divBdr>
        </w:div>
        <w:div w:id="594679214">
          <w:marLeft w:val="480"/>
          <w:marRight w:val="0"/>
          <w:marTop w:val="0"/>
          <w:marBottom w:val="0"/>
          <w:divBdr>
            <w:top w:val="none" w:sz="0" w:space="0" w:color="auto"/>
            <w:left w:val="none" w:sz="0" w:space="0" w:color="auto"/>
            <w:bottom w:val="none" w:sz="0" w:space="0" w:color="auto"/>
            <w:right w:val="none" w:sz="0" w:space="0" w:color="auto"/>
          </w:divBdr>
        </w:div>
        <w:div w:id="653023321">
          <w:marLeft w:val="480"/>
          <w:marRight w:val="0"/>
          <w:marTop w:val="0"/>
          <w:marBottom w:val="0"/>
          <w:divBdr>
            <w:top w:val="none" w:sz="0" w:space="0" w:color="auto"/>
            <w:left w:val="none" w:sz="0" w:space="0" w:color="auto"/>
            <w:bottom w:val="none" w:sz="0" w:space="0" w:color="auto"/>
            <w:right w:val="none" w:sz="0" w:space="0" w:color="auto"/>
          </w:divBdr>
        </w:div>
        <w:div w:id="667489448">
          <w:marLeft w:val="480"/>
          <w:marRight w:val="0"/>
          <w:marTop w:val="0"/>
          <w:marBottom w:val="0"/>
          <w:divBdr>
            <w:top w:val="none" w:sz="0" w:space="0" w:color="auto"/>
            <w:left w:val="none" w:sz="0" w:space="0" w:color="auto"/>
            <w:bottom w:val="none" w:sz="0" w:space="0" w:color="auto"/>
            <w:right w:val="none" w:sz="0" w:space="0" w:color="auto"/>
          </w:divBdr>
        </w:div>
        <w:div w:id="668409934">
          <w:marLeft w:val="480"/>
          <w:marRight w:val="0"/>
          <w:marTop w:val="0"/>
          <w:marBottom w:val="0"/>
          <w:divBdr>
            <w:top w:val="none" w:sz="0" w:space="0" w:color="auto"/>
            <w:left w:val="none" w:sz="0" w:space="0" w:color="auto"/>
            <w:bottom w:val="none" w:sz="0" w:space="0" w:color="auto"/>
            <w:right w:val="none" w:sz="0" w:space="0" w:color="auto"/>
          </w:divBdr>
        </w:div>
        <w:div w:id="710374737">
          <w:marLeft w:val="480"/>
          <w:marRight w:val="0"/>
          <w:marTop w:val="0"/>
          <w:marBottom w:val="0"/>
          <w:divBdr>
            <w:top w:val="none" w:sz="0" w:space="0" w:color="auto"/>
            <w:left w:val="none" w:sz="0" w:space="0" w:color="auto"/>
            <w:bottom w:val="none" w:sz="0" w:space="0" w:color="auto"/>
            <w:right w:val="none" w:sz="0" w:space="0" w:color="auto"/>
          </w:divBdr>
        </w:div>
        <w:div w:id="760222164">
          <w:marLeft w:val="480"/>
          <w:marRight w:val="0"/>
          <w:marTop w:val="0"/>
          <w:marBottom w:val="0"/>
          <w:divBdr>
            <w:top w:val="none" w:sz="0" w:space="0" w:color="auto"/>
            <w:left w:val="none" w:sz="0" w:space="0" w:color="auto"/>
            <w:bottom w:val="none" w:sz="0" w:space="0" w:color="auto"/>
            <w:right w:val="none" w:sz="0" w:space="0" w:color="auto"/>
          </w:divBdr>
        </w:div>
        <w:div w:id="811403620">
          <w:marLeft w:val="480"/>
          <w:marRight w:val="0"/>
          <w:marTop w:val="0"/>
          <w:marBottom w:val="0"/>
          <w:divBdr>
            <w:top w:val="none" w:sz="0" w:space="0" w:color="auto"/>
            <w:left w:val="none" w:sz="0" w:space="0" w:color="auto"/>
            <w:bottom w:val="none" w:sz="0" w:space="0" w:color="auto"/>
            <w:right w:val="none" w:sz="0" w:space="0" w:color="auto"/>
          </w:divBdr>
        </w:div>
        <w:div w:id="815875772">
          <w:marLeft w:val="480"/>
          <w:marRight w:val="0"/>
          <w:marTop w:val="0"/>
          <w:marBottom w:val="0"/>
          <w:divBdr>
            <w:top w:val="none" w:sz="0" w:space="0" w:color="auto"/>
            <w:left w:val="none" w:sz="0" w:space="0" w:color="auto"/>
            <w:bottom w:val="none" w:sz="0" w:space="0" w:color="auto"/>
            <w:right w:val="none" w:sz="0" w:space="0" w:color="auto"/>
          </w:divBdr>
        </w:div>
        <w:div w:id="843587346">
          <w:marLeft w:val="480"/>
          <w:marRight w:val="0"/>
          <w:marTop w:val="0"/>
          <w:marBottom w:val="0"/>
          <w:divBdr>
            <w:top w:val="none" w:sz="0" w:space="0" w:color="auto"/>
            <w:left w:val="none" w:sz="0" w:space="0" w:color="auto"/>
            <w:bottom w:val="none" w:sz="0" w:space="0" w:color="auto"/>
            <w:right w:val="none" w:sz="0" w:space="0" w:color="auto"/>
          </w:divBdr>
        </w:div>
        <w:div w:id="851802956">
          <w:marLeft w:val="480"/>
          <w:marRight w:val="0"/>
          <w:marTop w:val="0"/>
          <w:marBottom w:val="0"/>
          <w:divBdr>
            <w:top w:val="none" w:sz="0" w:space="0" w:color="auto"/>
            <w:left w:val="none" w:sz="0" w:space="0" w:color="auto"/>
            <w:bottom w:val="none" w:sz="0" w:space="0" w:color="auto"/>
            <w:right w:val="none" w:sz="0" w:space="0" w:color="auto"/>
          </w:divBdr>
        </w:div>
        <w:div w:id="876282211">
          <w:marLeft w:val="480"/>
          <w:marRight w:val="0"/>
          <w:marTop w:val="0"/>
          <w:marBottom w:val="0"/>
          <w:divBdr>
            <w:top w:val="none" w:sz="0" w:space="0" w:color="auto"/>
            <w:left w:val="none" w:sz="0" w:space="0" w:color="auto"/>
            <w:bottom w:val="none" w:sz="0" w:space="0" w:color="auto"/>
            <w:right w:val="none" w:sz="0" w:space="0" w:color="auto"/>
          </w:divBdr>
        </w:div>
        <w:div w:id="949625424">
          <w:marLeft w:val="480"/>
          <w:marRight w:val="0"/>
          <w:marTop w:val="0"/>
          <w:marBottom w:val="0"/>
          <w:divBdr>
            <w:top w:val="none" w:sz="0" w:space="0" w:color="auto"/>
            <w:left w:val="none" w:sz="0" w:space="0" w:color="auto"/>
            <w:bottom w:val="none" w:sz="0" w:space="0" w:color="auto"/>
            <w:right w:val="none" w:sz="0" w:space="0" w:color="auto"/>
          </w:divBdr>
        </w:div>
        <w:div w:id="967050065">
          <w:marLeft w:val="480"/>
          <w:marRight w:val="0"/>
          <w:marTop w:val="0"/>
          <w:marBottom w:val="0"/>
          <w:divBdr>
            <w:top w:val="none" w:sz="0" w:space="0" w:color="auto"/>
            <w:left w:val="none" w:sz="0" w:space="0" w:color="auto"/>
            <w:bottom w:val="none" w:sz="0" w:space="0" w:color="auto"/>
            <w:right w:val="none" w:sz="0" w:space="0" w:color="auto"/>
          </w:divBdr>
        </w:div>
        <w:div w:id="968626647">
          <w:marLeft w:val="480"/>
          <w:marRight w:val="0"/>
          <w:marTop w:val="0"/>
          <w:marBottom w:val="0"/>
          <w:divBdr>
            <w:top w:val="none" w:sz="0" w:space="0" w:color="auto"/>
            <w:left w:val="none" w:sz="0" w:space="0" w:color="auto"/>
            <w:bottom w:val="none" w:sz="0" w:space="0" w:color="auto"/>
            <w:right w:val="none" w:sz="0" w:space="0" w:color="auto"/>
          </w:divBdr>
        </w:div>
        <w:div w:id="1063917677">
          <w:marLeft w:val="480"/>
          <w:marRight w:val="0"/>
          <w:marTop w:val="0"/>
          <w:marBottom w:val="0"/>
          <w:divBdr>
            <w:top w:val="none" w:sz="0" w:space="0" w:color="auto"/>
            <w:left w:val="none" w:sz="0" w:space="0" w:color="auto"/>
            <w:bottom w:val="none" w:sz="0" w:space="0" w:color="auto"/>
            <w:right w:val="none" w:sz="0" w:space="0" w:color="auto"/>
          </w:divBdr>
        </w:div>
        <w:div w:id="1072700851">
          <w:marLeft w:val="480"/>
          <w:marRight w:val="0"/>
          <w:marTop w:val="0"/>
          <w:marBottom w:val="0"/>
          <w:divBdr>
            <w:top w:val="none" w:sz="0" w:space="0" w:color="auto"/>
            <w:left w:val="none" w:sz="0" w:space="0" w:color="auto"/>
            <w:bottom w:val="none" w:sz="0" w:space="0" w:color="auto"/>
            <w:right w:val="none" w:sz="0" w:space="0" w:color="auto"/>
          </w:divBdr>
        </w:div>
        <w:div w:id="1098990931">
          <w:marLeft w:val="480"/>
          <w:marRight w:val="0"/>
          <w:marTop w:val="0"/>
          <w:marBottom w:val="0"/>
          <w:divBdr>
            <w:top w:val="none" w:sz="0" w:space="0" w:color="auto"/>
            <w:left w:val="none" w:sz="0" w:space="0" w:color="auto"/>
            <w:bottom w:val="none" w:sz="0" w:space="0" w:color="auto"/>
            <w:right w:val="none" w:sz="0" w:space="0" w:color="auto"/>
          </w:divBdr>
        </w:div>
        <w:div w:id="1121992368">
          <w:marLeft w:val="480"/>
          <w:marRight w:val="0"/>
          <w:marTop w:val="0"/>
          <w:marBottom w:val="0"/>
          <w:divBdr>
            <w:top w:val="none" w:sz="0" w:space="0" w:color="auto"/>
            <w:left w:val="none" w:sz="0" w:space="0" w:color="auto"/>
            <w:bottom w:val="none" w:sz="0" w:space="0" w:color="auto"/>
            <w:right w:val="none" w:sz="0" w:space="0" w:color="auto"/>
          </w:divBdr>
        </w:div>
        <w:div w:id="1140919691">
          <w:marLeft w:val="480"/>
          <w:marRight w:val="0"/>
          <w:marTop w:val="0"/>
          <w:marBottom w:val="0"/>
          <w:divBdr>
            <w:top w:val="none" w:sz="0" w:space="0" w:color="auto"/>
            <w:left w:val="none" w:sz="0" w:space="0" w:color="auto"/>
            <w:bottom w:val="none" w:sz="0" w:space="0" w:color="auto"/>
            <w:right w:val="none" w:sz="0" w:space="0" w:color="auto"/>
          </w:divBdr>
        </w:div>
        <w:div w:id="1219395401">
          <w:marLeft w:val="480"/>
          <w:marRight w:val="0"/>
          <w:marTop w:val="0"/>
          <w:marBottom w:val="0"/>
          <w:divBdr>
            <w:top w:val="none" w:sz="0" w:space="0" w:color="auto"/>
            <w:left w:val="none" w:sz="0" w:space="0" w:color="auto"/>
            <w:bottom w:val="none" w:sz="0" w:space="0" w:color="auto"/>
            <w:right w:val="none" w:sz="0" w:space="0" w:color="auto"/>
          </w:divBdr>
        </w:div>
        <w:div w:id="1247105473">
          <w:marLeft w:val="480"/>
          <w:marRight w:val="0"/>
          <w:marTop w:val="0"/>
          <w:marBottom w:val="0"/>
          <w:divBdr>
            <w:top w:val="none" w:sz="0" w:space="0" w:color="auto"/>
            <w:left w:val="none" w:sz="0" w:space="0" w:color="auto"/>
            <w:bottom w:val="none" w:sz="0" w:space="0" w:color="auto"/>
            <w:right w:val="none" w:sz="0" w:space="0" w:color="auto"/>
          </w:divBdr>
        </w:div>
        <w:div w:id="1247302641">
          <w:marLeft w:val="480"/>
          <w:marRight w:val="0"/>
          <w:marTop w:val="0"/>
          <w:marBottom w:val="0"/>
          <w:divBdr>
            <w:top w:val="none" w:sz="0" w:space="0" w:color="auto"/>
            <w:left w:val="none" w:sz="0" w:space="0" w:color="auto"/>
            <w:bottom w:val="none" w:sz="0" w:space="0" w:color="auto"/>
            <w:right w:val="none" w:sz="0" w:space="0" w:color="auto"/>
          </w:divBdr>
        </w:div>
        <w:div w:id="1286959149">
          <w:marLeft w:val="480"/>
          <w:marRight w:val="0"/>
          <w:marTop w:val="0"/>
          <w:marBottom w:val="0"/>
          <w:divBdr>
            <w:top w:val="none" w:sz="0" w:space="0" w:color="auto"/>
            <w:left w:val="none" w:sz="0" w:space="0" w:color="auto"/>
            <w:bottom w:val="none" w:sz="0" w:space="0" w:color="auto"/>
            <w:right w:val="none" w:sz="0" w:space="0" w:color="auto"/>
          </w:divBdr>
        </w:div>
        <w:div w:id="1293173500">
          <w:marLeft w:val="480"/>
          <w:marRight w:val="0"/>
          <w:marTop w:val="0"/>
          <w:marBottom w:val="0"/>
          <w:divBdr>
            <w:top w:val="none" w:sz="0" w:space="0" w:color="auto"/>
            <w:left w:val="none" w:sz="0" w:space="0" w:color="auto"/>
            <w:bottom w:val="none" w:sz="0" w:space="0" w:color="auto"/>
            <w:right w:val="none" w:sz="0" w:space="0" w:color="auto"/>
          </w:divBdr>
        </w:div>
        <w:div w:id="1306087997">
          <w:marLeft w:val="480"/>
          <w:marRight w:val="0"/>
          <w:marTop w:val="0"/>
          <w:marBottom w:val="0"/>
          <w:divBdr>
            <w:top w:val="none" w:sz="0" w:space="0" w:color="auto"/>
            <w:left w:val="none" w:sz="0" w:space="0" w:color="auto"/>
            <w:bottom w:val="none" w:sz="0" w:space="0" w:color="auto"/>
            <w:right w:val="none" w:sz="0" w:space="0" w:color="auto"/>
          </w:divBdr>
        </w:div>
        <w:div w:id="1334601184">
          <w:marLeft w:val="480"/>
          <w:marRight w:val="0"/>
          <w:marTop w:val="0"/>
          <w:marBottom w:val="0"/>
          <w:divBdr>
            <w:top w:val="none" w:sz="0" w:space="0" w:color="auto"/>
            <w:left w:val="none" w:sz="0" w:space="0" w:color="auto"/>
            <w:bottom w:val="none" w:sz="0" w:space="0" w:color="auto"/>
            <w:right w:val="none" w:sz="0" w:space="0" w:color="auto"/>
          </w:divBdr>
        </w:div>
        <w:div w:id="1352294209">
          <w:marLeft w:val="480"/>
          <w:marRight w:val="0"/>
          <w:marTop w:val="0"/>
          <w:marBottom w:val="0"/>
          <w:divBdr>
            <w:top w:val="none" w:sz="0" w:space="0" w:color="auto"/>
            <w:left w:val="none" w:sz="0" w:space="0" w:color="auto"/>
            <w:bottom w:val="none" w:sz="0" w:space="0" w:color="auto"/>
            <w:right w:val="none" w:sz="0" w:space="0" w:color="auto"/>
          </w:divBdr>
        </w:div>
        <w:div w:id="1354573753">
          <w:marLeft w:val="480"/>
          <w:marRight w:val="0"/>
          <w:marTop w:val="0"/>
          <w:marBottom w:val="0"/>
          <w:divBdr>
            <w:top w:val="none" w:sz="0" w:space="0" w:color="auto"/>
            <w:left w:val="none" w:sz="0" w:space="0" w:color="auto"/>
            <w:bottom w:val="none" w:sz="0" w:space="0" w:color="auto"/>
            <w:right w:val="none" w:sz="0" w:space="0" w:color="auto"/>
          </w:divBdr>
        </w:div>
        <w:div w:id="1361199011">
          <w:marLeft w:val="480"/>
          <w:marRight w:val="0"/>
          <w:marTop w:val="0"/>
          <w:marBottom w:val="0"/>
          <w:divBdr>
            <w:top w:val="none" w:sz="0" w:space="0" w:color="auto"/>
            <w:left w:val="none" w:sz="0" w:space="0" w:color="auto"/>
            <w:bottom w:val="none" w:sz="0" w:space="0" w:color="auto"/>
            <w:right w:val="none" w:sz="0" w:space="0" w:color="auto"/>
          </w:divBdr>
        </w:div>
        <w:div w:id="1368530224">
          <w:marLeft w:val="480"/>
          <w:marRight w:val="0"/>
          <w:marTop w:val="0"/>
          <w:marBottom w:val="0"/>
          <w:divBdr>
            <w:top w:val="none" w:sz="0" w:space="0" w:color="auto"/>
            <w:left w:val="none" w:sz="0" w:space="0" w:color="auto"/>
            <w:bottom w:val="none" w:sz="0" w:space="0" w:color="auto"/>
            <w:right w:val="none" w:sz="0" w:space="0" w:color="auto"/>
          </w:divBdr>
        </w:div>
        <w:div w:id="1369448285">
          <w:marLeft w:val="480"/>
          <w:marRight w:val="0"/>
          <w:marTop w:val="0"/>
          <w:marBottom w:val="0"/>
          <w:divBdr>
            <w:top w:val="none" w:sz="0" w:space="0" w:color="auto"/>
            <w:left w:val="none" w:sz="0" w:space="0" w:color="auto"/>
            <w:bottom w:val="none" w:sz="0" w:space="0" w:color="auto"/>
            <w:right w:val="none" w:sz="0" w:space="0" w:color="auto"/>
          </w:divBdr>
        </w:div>
        <w:div w:id="1433358351">
          <w:marLeft w:val="480"/>
          <w:marRight w:val="0"/>
          <w:marTop w:val="0"/>
          <w:marBottom w:val="0"/>
          <w:divBdr>
            <w:top w:val="none" w:sz="0" w:space="0" w:color="auto"/>
            <w:left w:val="none" w:sz="0" w:space="0" w:color="auto"/>
            <w:bottom w:val="none" w:sz="0" w:space="0" w:color="auto"/>
            <w:right w:val="none" w:sz="0" w:space="0" w:color="auto"/>
          </w:divBdr>
        </w:div>
        <w:div w:id="1446316267">
          <w:marLeft w:val="480"/>
          <w:marRight w:val="0"/>
          <w:marTop w:val="0"/>
          <w:marBottom w:val="0"/>
          <w:divBdr>
            <w:top w:val="none" w:sz="0" w:space="0" w:color="auto"/>
            <w:left w:val="none" w:sz="0" w:space="0" w:color="auto"/>
            <w:bottom w:val="none" w:sz="0" w:space="0" w:color="auto"/>
            <w:right w:val="none" w:sz="0" w:space="0" w:color="auto"/>
          </w:divBdr>
        </w:div>
        <w:div w:id="1448619795">
          <w:marLeft w:val="480"/>
          <w:marRight w:val="0"/>
          <w:marTop w:val="0"/>
          <w:marBottom w:val="0"/>
          <w:divBdr>
            <w:top w:val="none" w:sz="0" w:space="0" w:color="auto"/>
            <w:left w:val="none" w:sz="0" w:space="0" w:color="auto"/>
            <w:bottom w:val="none" w:sz="0" w:space="0" w:color="auto"/>
            <w:right w:val="none" w:sz="0" w:space="0" w:color="auto"/>
          </w:divBdr>
        </w:div>
        <w:div w:id="1515340758">
          <w:marLeft w:val="480"/>
          <w:marRight w:val="0"/>
          <w:marTop w:val="0"/>
          <w:marBottom w:val="0"/>
          <w:divBdr>
            <w:top w:val="none" w:sz="0" w:space="0" w:color="auto"/>
            <w:left w:val="none" w:sz="0" w:space="0" w:color="auto"/>
            <w:bottom w:val="none" w:sz="0" w:space="0" w:color="auto"/>
            <w:right w:val="none" w:sz="0" w:space="0" w:color="auto"/>
          </w:divBdr>
        </w:div>
        <w:div w:id="1534226985">
          <w:marLeft w:val="480"/>
          <w:marRight w:val="0"/>
          <w:marTop w:val="0"/>
          <w:marBottom w:val="0"/>
          <w:divBdr>
            <w:top w:val="none" w:sz="0" w:space="0" w:color="auto"/>
            <w:left w:val="none" w:sz="0" w:space="0" w:color="auto"/>
            <w:bottom w:val="none" w:sz="0" w:space="0" w:color="auto"/>
            <w:right w:val="none" w:sz="0" w:space="0" w:color="auto"/>
          </w:divBdr>
        </w:div>
        <w:div w:id="1568565804">
          <w:marLeft w:val="480"/>
          <w:marRight w:val="0"/>
          <w:marTop w:val="0"/>
          <w:marBottom w:val="0"/>
          <w:divBdr>
            <w:top w:val="none" w:sz="0" w:space="0" w:color="auto"/>
            <w:left w:val="none" w:sz="0" w:space="0" w:color="auto"/>
            <w:bottom w:val="none" w:sz="0" w:space="0" w:color="auto"/>
            <w:right w:val="none" w:sz="0" w:space="0" w:color="auto"/>
          </w:divBdr>
        </w:div>
        <w:div w:id="1581671774">
          <w:marLeft w:val="480"/>
          <w:marRight w:val="0"/>
          <w:marTop w:val="0"/>
          <w:marBottom w:val="0"/>
          <w:divBdr>
            <w:top w:val="none" w:sz="0" w:space="0" w:color="auto"/>
            <w:left w:val="none" w:sz="0" w:space="0" w:color="auto"/>
            <w:bottom w:val="none" w:sz="0" w:space="0" w:color="auto"/>
            <w:right w:val="none" w:sz="0" w:space="0" w:color="auto"/>
          </w:divBdr>
        </w:div>
        <w:div w:id="1628001510">
          <w:marLeft w:val="480"/>
          <w:marRight w:val="0"/>
          <w:marTop w:val="0"/>
          <w:marBottom w:val="0"/>
          <w:divBdr>
            <w:top w:val="none" w:sz="0" w:space="0" w:color="auto"/>
            <w:left w:val="none" w:sz="0" w:space="0" w:color="auto"/>
            <w:bottom w:val="none" w:sz="0" w:space="0" w:color="auto"/>
            <w:right w:val="none" w:sz="0" w:space="0" w:color="auto"/>
          </w:divBdr>
        </w:div>
        <w:div w:id="1742555567">
          <w:marLeft w:val="480"/>
          <w:marRight w:val="0"/>
          <w:marTop w:val="0"/>
          <w:marBottom w:val="0"/>
          <w:divBdr>
            <w:top w:val="none" w:sz="0" w:space="0" w:color="auto"/>
            <w:left w:val="none" w:sz="0" w:space="0" w:color="auto"/>
            <w:bottom w:val="none" w:sz="0" w:space="0" w:color="auto"/>
            <w:right w:val="none" w:sz="0" w:space="0" w:color="auto"/>
          </w:divBdr>
        </w:div>
        <w:div w:id="1749957322">
          <w:marLeft w:val="480"/>
          <w:marRight w:val="0"/>
          <w:marTop w:val="0"/>
          <w:marBottom w:val="0"/>
          <w:divBdr>
            <w:top w:val="none" w:sz="0" w:space="0" w:color="auto"/>
            <w:left w:val="none" w:sz="0" w:space="0" w:color="auto"/>
            <w:bottom w:val="none" w:sz="0" w:space="0" w:color="auto"/>
            <w:right w:val="none" w:sz="0" w:space="0" w:color="auto"/>
          </w:divBdr>
        </w:div>
        <w:div w:id="1759062969">
          <w:marLeft w:val="480"/>
          <w:marRight w:val="0"/>
          <w:marTop w:val="0"/>
          <w:marBottom w:val="0"/>
          <w:divBdr>
            <w:top w:val="none" w:sz="0" w:space="0" w:color="auto"/>
            <w:left w:val="none" w:sz="0" w:space="0" w:color="auto"/>
            <w:bottom w:val="none" w:sz="0" w:space="0" w:color="auto"/>
            <w:right w:val="none" w:sz="0" w:space="0" w:color="auto"/>
          </w:divBdr>
        </w:div>
        <w:div w:id="1765614091">
          <w:marLeft w:val="480"/>
          <w:marRight w:val="0"/>
          <w:marTop w:val="0"/>
          <w:marBottom w:val="0"/>
          <w:divBdr>
            <w:top w:val="none" w:sz="0" w:space="0" w:color="auto"/>
            <w:left w:val="none" w:sz="0" w:space="0" w:color="auto"/>
            <w:bottom w:val="none" w:sz="0" w:space="0" w:color="auto"/>
            <w:right w:val="none" w:sz="0" w:space="0" w:color="auto"/>
          </w:divBdr>
        </w:div>
        <w:div w:id="1810202249">
          <w:marLeft w:val="480"/>
          <w:marRight w:val="0"/>
          <w:marTop w:val="0"/>
          <w:marBottom w:val="0"/>
          <w:divBdr>
            <w:top w:val="none" w:sz="0" w:space="0" w:color="auto"/>
            <w:left w:val="none" w:sz="0" w:space="0" w:color="auto"/>
            <w:bottom w:val="none" w:sz="0" w:space="0" w:color="auto"/>
            <w:right w:val="none" w:sz="0" w:space="0" w:color="auto"/>
          </w:divBdr>
        </w:div>
        <w:div w:id="1811482690">
          <w:marLeft w:val="480"/>
          <w:marRight w:val="0"/>
          <w:marTop w:val="0"/>
          <w:marBottom w:val="0"/>
          <w:divBdr>
            <w:top w:val="none" w:sz="0" w:space="0" w:color="auto"/>
            <w:left w:val="none" w:sz="0" w:space="0" w:color="auto"/>
            <w:bottom w:val="none" w:sz="0" w:space="0" w:color="auto"/>
            <w:right w:val="none" w:sz="0" w:space="0" w:color="auto"/>
          </w:divBdr>
        </w:div>
        <w:div w:id="1814564386">
          <w:marLeft w:val="480"/>
          <w:marRight w:val="0"/>
          <w:marTop w:val="0"/>
          <w:marBottom w:val="0"/>
          <w:divBdr>
            <w:top w:val="none" w:sz="0" w:space="0" w:color="auto"/>
            <w:left w:val="none" w:sz="0" w:space="0" w:color="auto"/>
            <w:bottom w:val="none" w:sz="0" w:space="0" w:color="auto"/>
            <w:right w:val="none" w:sz="0" w:space="0" w:color="auto"/>
          </w:divBdr>
        </w:div>
        <w:div w:id="1821187946">
          <w:marLeft w:val="480"/>
          <w:marRight w:val="0"/>
          <w:marTop w:val="0"/>
          <w:marBottom w:val="0"/>
          <w:divBdr>
            <w:top w:val="none" w:sz="0" w:space="0" w:color="auto"/>
            <w:left w:val="none" w:sz="0" w:space="0" w:color="auto"/>
            <w:bottom w:val="none" w:sz="0" w:space="0" w:color="auto"/>
            <w:right w:val="none" w:sz="0" w:space="0" w:color="auto"/>
          </w:divBdr>
        </w:div>
        <w:div w:id="1844590070">
          <w:marLeft w:val="480"/>
          <w:marRight w:val="0"/>
          <w:marTop w:val="0"/>
          <w:marBottom w:val="0"/>
          <w:divBdr>
            <w:top w:val="none" w:sz="0" w:space="0" w:color="auto"/>
            <w:left w:val="none" w:sz="0" w:space="0" w:color="auto"/>
            <w:bottom w:val="none" w:sz="0" w:space="0" w:color="auto"/>
            <w:right w:val="none" w:sz="0" w:space="0" w:color="auto"/>
          </w:divBdr>
        </w:div>
        <w:div w:id="1922324227">
          <w:marLeft w:val="480"/>
          <w:marRight w:val="0"/>
          <w:marTop w:val="0"/>
          <w:marBottom w:val="0"/>
          <w:divBdr>
            <w:top w:val="none" w:sz="0" w:space="0" w:color="auto"/>
            <w:left w:val="none" w:sz="0" w:space="0" w:color="auto"/>
            <w:bottom w:val="none" w:sz="0" w:space="0" w:color="auto"/>
            <w:right w:val="none" w:sz="0" w:space="0" w:color="auto"/>
          </w:divBdr>
        </w:div>
        <w:div w:id="1941907760">
          <w:marLeft w:val="480"/>
          <w:marRight w:val="0"/>
          <w:marTop w:val="0"/>
          <w:marBottom w:val="0"/>
          <w:divBdr>
            <w:top w:val="none" w:sz="0" w:space="0" w:color="auto"/>
            <w:left w:val="none" w:sz="0" w:space="0" w:color="auto"/>
            <w:bottom w:val="none" w:sz="0" w:space="0" w:color="auto"/>
            <w:right w:val="none" w:sz="0" w:space="0" w:color="auto"/>
          </w:divBdr>
        </w:div>
        <w:div w:id="1951158228">
          <w:marLeft w:val="480"/>
          <w:marRight w:val="0"/>
          <w:marTop w:val="0"/>
          <w:marBottom w:val="0"/>
          <w:divBdr>
            <w:top w:val="none" w:sz="0" w:space="0" w:color="auto"/>
            <w:left w:val="none" w:sz="0" w:space="0" w:color="auto"/>
            <w:bottom w:val="none" w:sz="0" w:space="0" w:color="auto"/>
            <w:right w:val="none" w:sz="0" w:space="0" w:color="auto"/>
          </w:divBdr>
        </w:div>
        <w:div w:id="1959607495">
          <w:marLeft w:val="480"/>
          <w:marRight w:val="0"/>
          <w:marTop w:val="0"/>
          <w:marBottom w:val="0"/>
          <w:divBdr>
            <w:top w:val="none" w:sz="0" w:space="0" w:color="auto"/>
            <w:left w:val="none" w:sz="0" w:space="0" w:color="auto"/>
            <w:bottom w:val="none" w:sz="0" w:space="0" w:color="auto"/>
            <w:right w:val="none" w:sz="0" w:space="0" w:color="auto"/>
          </w:divBdr>
        </w:div>
        <w:div w:id="1984500193">
          <w:marLeft w:val="480"/>
          <w:marRight w:val="0"/>
          <w:marTop w:val="0"/>
          <w:marBottom w:val="0"/>
          <w:divBdr>
            <w:top w:val="none" w:sz="0" w:space="0" w:color="auto"/>
            <w:left w:val="none" w:sz="0" w:space="0" w:color="auto"/>
            <w:bottom w:val="none" w:sz="0" w:space="0" w:color="auto"/>
            <w:right w:val="none" w:sz="0" w:space="0" w:color="auto"/>
          </w:divBdr>
        </w:div>
        <w:div w:id="2035693443">
          <w:marLeft w:val="480"/>
          <w:marRight w:val="0"/>
          <w:marTop w:val="0"/>
          <w:marBottom w:val="0"/>
          <w:divBdr>
            <w:top w:val="none" w:sz="0" w:space="0" w:color="auto"/>
            <w:left w:val="none" w:sz="0" w:space="0" w:color="auto"/>
            <w:bottom w:val="none" w:sz="0" w:space="0" w:color="auto"/>
            <w:right w:val="none" w:sz="0" w:space="0" w:color="auto"/>
          </w:divBdr>
        </w:div>
        <w:div w:id="2084335512">
          <w:marLeft w:val="480"/>
          <w:marRight w:val="0"/>
          <w:marTop w:val="0"/>
          <w:marBottom w:val="0"/>
          <w:divBdr>
            <w:top w:val="none" w:sz="0" w:space="0" w:color="auto"/>
            <w:left w:val="none" w:sz="0" w:space="0" w:color="auto"/>
            <w:bottom w:val="none" w:sz="0" w:space="0" w:color="auto"/>
            <w:right w:val="none" w:sz="0" w:space="0" w:color="auto"/>
          </w:divBdr>
        </w:div>
        <w:div w:id="2100562725">
          <w:marLeft w:val="480"/>
          <w:marRight w:val="0"/>
          <w:marTop w:val="0"/>
          <w:marBottom w:val="0"/>
          <w:divBdr>
            <w:top w:val="none" w:sz="0" w:space="0" w:color="auto"/>
            <w:left w:val="none" w:sz="0" w:space="0" w:color="auto"/>
            <w:bottom w:val="none" w:sz="0" w:space="0" w:color="auto"/>
            <w:right w:val="none" w:sz="0" w:space="0" w:color="auto"/>
          </w:divBdr>
        </w:div>
        <w:div w:id="2124810069">
          <w:marLeft w:val="480"/>
          <w:marRight w:val="0"/>
          <w:marTop w:val="0"/>
          <w:marBottom w:val="0"/>
          <w:divBdr>
            <w:top w:val="none" w:sz="0" w:space="0" w:color="auto"/>
            <w:left w:val="none" w:sz="0" w:space="0" w:color="auto"/>
            <w:bottom w:val="none" w:sz="0" w:space="0" w:color="auto"/>
            <w:right w:val="none" w:sz="0" w:space="0" w:color="auto"/>
          </w:divBdr>
        </w:div>
      </w:divsChild>
    </w:div>
    <w:div w:id="347293544">
      <w:bodyDiv w:val="1"/>
      <w:marLeft w:val="0"/>
      <w:marRight w:val="0"/>
      <w:marTop w:val="0"/>
      <w:marBottom w:val="0"/>
      <w:divBdr>
        <w:top w:val="none" w:sz="0" w:space="0" w:color="auto"/>
        <w:left w:val="none" w:sz="0" w:space="0" w:color="auto"/>
        <w:bottom w:val="none" w:sz="0" w:space="0" w:color="auto"/>
        <w:right w:val="none" w:sz="0" w:space="0" w:color="auto"/>
      </w:divBdr>
      <w:divsChild>
        <w:div w:id="59180030">
          <w:marLeft w:val="480"/>
          <w:marRight w:val="0"/>
          <w:marTop w:val="0"/>
          <w:marBottom w:val="0"/>
          <w:divBdr>
            <w:top w:val="none" w:sz="0" w:space="0" w:color="auto"/>
            <w:left w:val="none" w:sz="0" w:space="0" w:color="auto"/>
            <w:bottom w:val="none" w:sz="0" w:space="0" w:color="auto"/>
            <w:right w:val="none" w:sz="0" w:space="0" w:color="auto"/>
          </w:divBdr>
        </w:div>
        <w:div w:id="71969489">
          <w:marLeft w:val="480"/>
          <w:marRight w:val="0"/>
          <w:marTop w:val="0"/>
          <w:marBottom w:val="0"/>
          <w:divBdr>
            <w:top w:val="none" w:sz="0" w:space="0" w:color="auto"/>
            <w:left w:val="none" w:sz="0" w:space="0" w:color="auto"/>
            <w:bottom w:val="none" w:sz="0" w:space="0" w:color="auto"/>
            <w:right w:val="none" w:sz="0" w:space="0" w:color="auto"/>
          </w:divBdr>
        </w:div>
        <w:div w:id="96486844">
          <w:marLeft w:val="480"/>
          <w:marRight w:val="0"/>
          <w:marTop w:val="0"/>
          <w:marBottom w:val="0"/>
          <w:divBdr>
            <w:top w:val="none" w:sz="0" w:space="0" w:color="auto"/>
            <w:left w:val="none" w:sz="0" w:space="0" w:color="auto"/>
            <w:bottom w:val="none" w:sz="0" w:space="0" w:color="auto"/>
            <w:right w:val="none" w:sz="0" w:space="0" w:color="auto"/>
          </w:divBdr>
        </w:div>
        <w:div w:id="98256662">
          <w:marLeft w:val="480"/>
          <w:marRight w:val="0"/>
          <w:marTop w:val="0"/>
          <w:marBottom w:val="0"/>
          <w:divBdr>
            <w:top w:val="none" w:sz="0" w:space="0" w:color="auto"/>
            <w:left w:val="none" w:sz="0" w:space="0" w:color="auto"/>
            <w:bottom w:val="none" w:sz="0" w:space="0" w:color="auto"/>
            <w:right w:val="none" w:sz="0" w:space="0" w:color="auto"/>
          </w:divBdr>
        </w:div>
        <w:div w:id="169759320">
          <w:marLeft w:val="480"/>
          <w:marRight w:val="0"/>
          <w:marTop w:val="0"/>
          <w:marBottom w:val="0"/>
          <w:divBdr>
            <w:top w:val="none" w:sz="0" w:space="0" w:color="auto"/>
            <w:left w:val="none" w:sz="0" w:space="0" w:color="auto"/>
            <w:bottom w:val="none" w:sz="0" w:space="0" w:color="auto"/>
            <w:right w:val="none" w:sz="0" w:space="0" w:color="auto"/>
          </w:divBdr>
        </w:div>
        <w:div w:id="173106425">
          <w:marLeft w:val="480"/>
          <w:marRight w:val="0"/>
          <w:marTop w:val="0"/>
          <w:marBottom w:val="0"/>
          <w:divBdr>
            <w:top w:val="none" w:sz="0" w:space="0" w:color="auto"/>
            <w:left w:val="none" w:sz="0" w:space="0" w:color="auto"/>
            <w:bottom w:val="none" w:sz="0" w:space="0" w:color="auto"/>
            <w:right w:val="none" w:sz="0" w:space="0" w:color="auto"/>
          </w:divBdr>
        </w:div>
        <w:div w:id="198277484">
          <w:marLeft w:val="480"/>
          <w:marRight w:val="0"/>
          <w:marTop w:val="0"/>
          <w:marBottom w:val="0"/>
          <w:divBdr>
            <w:top w:val="none" w:sz="0" w:space="0" w:color="auto"/>
            <w:left w:val="none" w:sz="0" w:space="0" w:color="auto"/>
            <w:bottom w:val="none" w:sz="0" w:space="0" w:color="auto"/>
            <w:right w:val="none" w:sz="0" w:space="0" w:color="auto"/>
          </w:divBdr>
        </w:div>
        <w:div w:id="209612895">
          <w:marLeft w:val="480"/>
          <w:marRight w:val="0"/>
          <w:marTop w:val="0"/>
          <w:marBottom w:val="0"/>
          <w:divBdr>
            <w:top w:val="none" w:sz="0" w:space="0" w:color="auto"/>
            <w:left w:val="none" w:sz="0" w:space="0" w:color="auto"/>
            <w:bottom w:val="none" w:sz="0" w:space="0" w:color="auto"/>
            <w:right w:val="none" w:sz="0" w:space="0" w:color="auto"/>
          </w:divBdr>
        </w:div>
        <w:div w:id="233783834">
          <w:marLeft w:val="480"/>
          <w:marRight w:val="0"/>
          <w:marTop w:val="0"/>
          <w:marBottom w:val="0"/>
          <w:divBdr>
            <w:top w:val="none" w:sz="0" w:space="0" w:color="auto"/>
            <w:left w:val="none" w:sz="0" w:space="0" w:color="auto"/>
            <w:bottom w:val="none" w:sz="0" w:space="0" w:color="auto"/>
            <w:right w:val="none" w:sz="0" w:space="0" w:color="auto"/>
          </w:divBdr>
        </w:div>
        <w:div w:id="236981674">
          <w:marLeft w:val="480"/>
          <w:marRight w:val="0"/>
          <w:marTop w:val="0"/>
          <w:marBottom w:val="0"/>
          <w:divBdr>
            <w:top w:val="none" w:sz="0" w:space="0" w:color="auto"/>
            <w:left w:val="none" w:sz="0" w:space="0" w:color="auto"/>
            <w:bottom w:val="none" w:sz="0" w:space="0" w:color="auto"/>
            <w:right w:val="none" w:sz="0" w:space="0" w:color="auto"/>
          </w:divBdr>
        </w:div>
        <w:div w:id="287128236">
          <w:marLeft w:val="480"/>
          <w:marRight w:val="0"/>
          <w:marTop w:val="0"/>
          <w:marBottom w:val="0"/>
          <w:divBdr>
            <w:top w:val="none" w:sz="0" w:space="0" w:color="auto"/>
            <w:left w:val="none" w:sz="0" w:space="0" w:color="auto"/>
            <w:bottom w:val="none" w:sz="0" w:space="0" w:color="auto"/>
            <w:right w:val="none" w:sz="0" w:space="0" w:color="auto"/>
          </w:divBdr>
        </w:div>
        <w:div w:id="355278460">
          <w:marLeft w:val="480"/>
          <w:marRight w:val="0"/>
          <w:marTop w:val="0"/>
          <w:marBottom w:val="0"/>
          <w:divBdr>
            <w:top w:val="none" w:sz="0" w:space="0" w:color="auto"/>
            <w:left w:val="none" w:sz="0" w:space="0" w:color="auto"/>
            <w:bottom w:val="none" w:sz="0" w:space="0" w:color="auto"/>
            <w:right w:val="none" w:sz="0" w:space="0" w:color="auto"/>
          </w:divBdr>
        </w:div>
        <w:div w:id="376929859">
          <w:marLeft w:val="480"/>
          <w:marRight w:val="0"/>
          <w:marTop w:val="0"/>
          <w:marBottom w:val="0"/>
          <w:divBdr>
            <w:top w:val="none" w:sz="0" w:space="0" w:color="auto"/>
            <w:left w:val="none" w:sz="0" w:space="0" w:color="auto"/>
            <w:bottom w:val="none" w:sz="0" w:space="0" w:color="auto"/>
            <w:right w:val="none" w:sz="0" w:space="0" w:color="auto"/>
          </w:divBdr>
        </w:div>
        <w:div w:id="407458835">
          <w:marLeft w:val="480"/>
          <w:marRight w:val="0"/>
          <w:marTop w:val="0"/>
          <w:marBottom w:val="0"/>
          <w:divBdr>
            <w:top w:val="none" w:sz="0" w:space="0" w:color="auto"/>
            <w:left w:val="none" w:sz="0" w:space="0" w:color="auto"/>
            <w:bottom w:val="none" w:sz="0" w:space="0" w:color="auto"/>
            <w:right w:val="none" w:sz="0" w:space="0" w:color="auto"/>
          </w:divBdr>
        </w:div>
        <w:div w:id="432359779">
          <w:marLeft w:val="480"/>
          <w:marRight w:val="0"/>
          <w:marTop w:val="0"/>
          <w:marBottom w:val="0"/>
          <w:divBdr>
            <w:top w:val="none" w:sz="0" w:space="0" w:color="auto"/>
            <w:left w:val="none" w:sz="0" w:space="0" w:color="auto"/>
            <w:bottom w:val="none" w:sz="0" w:space="0" w:color="auto"/>
            <w:right w:val="none" w:sz="0" w:space="0" w:color="auto"/>
          </w:divBdr>
        </w:div>
        <w:div w:id="492994159">
          <w:marLeft w:val="480"/>
          <w:marRight w:val="0"/>
          <w:marTop w:val="0"/>
          <w:marBottom w:val="0"/>
          <w:divBdr>
            <w:top w:val="none" w:sz="0" w:space="0" w:color="auto"/>
            <w:left w:val="none" w:sz="0" w:space="0" w:color="auto"/>
            <w:bottom w:val="none" w:sz="0" w:space="0" w:color="auto"/>
            <w:right w:val="none" w:sz="0" w:space="0" w:color="auto"/>
          </w:divBdr>
        </w:div>
        <w:div w:id="497815135">
          <w:marLeft w:val="480"/>
          <w:marRight w:val="0"/>
          <w:marTop w:val="0"/>
          <w:marBottom w:val="0"/>
          <w:divBdr>
            <w:top w:val="none" w:sz="0" w:space="0" w:color="auto"/>
            <w:left w:val="none" w:sz="0" w:space="0" w:color="auto"/>
            <w:bottom w:val="none" w:sz="0" w:space="0" w:color="auto"/>
            <w:right w:val="none" w:sz="0" w:space="0" w:color="auto"/>
          </w:divBdr>
        </w:div>
        <w:div w:id="522522922">
          <w:marLeft w:val="480"/>
          <w:marRight w:val="0"/>
          <w:marTop w:val="0"/>
          <w:marBottom w:val="0"/>
          <w:divBdr>
            <w:top w:val="none" w:sz="0" w:space="0" w:color="auto"/>
            <w:left w:val="none" w:sz="0" w:space="0" w:color="auto"/>
            <w:bottom w:val="none" w:sz="0" w:space="0" w:color="auto"/>
            <w:right w:val="none" w:sz="0" w:space="0" w:color="auto"/>
          </w:divBdr>
        </w:div>
        <w:div w:id="532184802">
          <w:marLeft w:val="480"/>
          <w:marRight w:val="0"/>
          <w:marTop w:val="0"/>
          <w:marBottom w:val="0"/>
          <w:divBdr>
            <w:top w:val="none" w:sz="0" w:space="0" w:color="auto"/>
            <w:left w:val="none" w:sz="0" w:space="0" w:color="auto"/>
            <w:bottom w:val="none" w:sz="0" w:space="0" w:color="auto"/>
            <w:right w:val="none" w:sz="0" w:space="0" w:color="auto"/>
          </w:divBdr>
        </w:div>
        <w:div w:id="535000196">
          <w:marLeft w:val="480"/>
          <w:marRight w:val="0"/>
          <w:marTop w:val="0"/>
          <w:marBottom w:val="0"/>
          <w:divBdr>
            <w:top w:val="none" w:sz="0" w:space="0" w:color="auto"/>
            <w:left w:val="none" w:sz="0" w:space="0" w:color="auto"/>
            <w:bottom w:val="none" w:sz="0" w:space="0" w:color="auto"/>
            <w:right w:val="none" w:sz="0" w:space="0" w:color="auto"/>
          </w:divBdr>
        </w:div>
        <w:div w:id="574508300">
          <w:marLeft w:val="480"/>
          <w:marRight w:val="0"/>
          <w:marTop w:val="0"/>
          <w:marBottom w:val="0"/>
          <w:divBdr>
            <w:top w:val="none" w:sz="0" w:space="0" w:color="auto"/>
            <w:left w:val="none" w:sz="0" w:space="0" w:color="auto"/>
            <w:bottom w:val="none" w:sz="0" w:space="0" w:color="auto"/>
            <w:right w:val="none" w:sz="0" w:space="0" w:color="auto"/>
          </w:divBdr>
        </w:div>
        <w:div w:id="604463469">
          <w:marLeft w:val="480"/>
          <w:marRight w:val="0"/>
          <w:marTop w:val="0"/>
          <w:marBottom w:val="0"/>
          <w:divBdr>
            <w:top w:val="none" w:sz="0" w:space="0" w:color="auto"/>
            <w:left w:val="none" w:sz="0" w:space="0" w:color="auto"/>
            <w:bottom w:val="none" w:sz="0" w:space="0" w:color="auto"/>
            <w:right w:val="none" w:sz="0" w:space="0" w:color="auto"/>
          </w:divBdr>
        </w:div>
        <w:div w:id="652686261">
          <w:marLeft w:val="480"/>
          <w:marRight w:val="0"/>
          <w:marTop w:val="0"/>
          <w:marBottom w:val="0"/>
          <w:divBdr>
            <w:top w:val="none" w:sz="0" w:space="0" w:color="auto"/>
            <w:left w:val="none" w:sz="0" w:space="0" w:color="auto"/>
            <w:bottom w:val="none" w:sz="0" w:space="0" w:color="auto"/>
            <w:right w:val="none" w:sz="0" w:space="0" w:color="auto"/>
          </w:divBdr>
        </w:div>
        <w:div w:id="655456631">
          <w:marLeft w:val="480"/>
          <w:marRight w:val="0"/>
          <w:marTop w:val="0"/>
          <w:marBottom w:val="0"/>
          <w:divBdr>
            <w:top w:val="none" w:sz="0" w:space="0" w:color="auto"/>
            <w:left w:val="none" w:sz="0" w:space="0" w:color="auto"/>
            <w:bottom w:val="none" w:sz="0" w:space="0" w:color="auto"/>
            <w:right w:val="none" w:sz="0" w:space="0" w:color="auto"/>
          </w:divBdr>
        </w:div>
        <w:div w:id="678392722">
          <w:marLeft w:val="480"/>
          <w:marRight w:val="0"/>
          <w:marTop w:val="0"/>
          <w:marBottom w:val="0"/>
          <w:divBdr>
            <w:top w:val="none" w:sz="0" w:space="0" w:color="auto"/>
            <w:left w:val="none" w:sz="0" w:space="0" w:color="auto"/>
            <w:bottom w:val="none" w:sz="0" w:space="0" w:color="auto"/>
            <w:right w:val="none" w:sz="0" w:space="0" w:color="auto"/>
          </w:divBdr>
        </w:div>
        <w:div w:id="702167033">
          <w:marLeft w:val="480"/>
          <w:marRight w:val="0"/>
          <w:marTop w:val="0"/>
          <w:marBottom w:val="0"/>
          <w:divBdr>
            <w:top w:val="none" w:sz="0" w:space="0" w:color="auto"/>
            <w:left w:val="none" w:sz="0" w:space="0" w:color="auto"/>
            <w:bottom w:val="none" w:sz="0" w:space="0" w:color="auto"/>
            <w:right w:val="none" w:sz="0" w:space="0" w:color="auto"/>
          </w:divBdr>
        </w:div>
        <w:div w:id="708067491">
          <w:marLeft w:val="480"/>
          <w:marRight w:val="0"/>
          <w:marTop w:val="0"/>
          <w:marBottom w:val="0"/>
          <w:divBdr>
            <w:top w:val="none" w:sz="0" w:space="0" w:color="auto"/>
            <w:left w:val="none" w:sz="0" w:space="0" w:color="auto"/>
            <w:bottom w:val="none" w:sz="0" w:space="0" w:color="auto"/>
            <w:right w:val="none" w:sz="0" w:space="0" w:color="auto"/>
          </w:divBdr>
        </w:div>
        <w:div w:id="747387032">
          <w:marLeft w:val="480"/>
          <w:marRight w:val="0"/>
          <w:marTop w:val="0"/>
          <w:marBottom w:val="0"/>
          <w:divBdr>
            <w:top w:val="none" w:sz="0" w:space="0" w:color="auto"/>
            <w:left w:val="none" w:sz="0" w:space="0" w:color="auto"/>
            <w:bottom w:val="none" w:sz="0" w:space="0" w:color="auto"/>
            <w:right w:val="none" w:sz="0" w:space="0" w:color="auto"/>
          </w:divBdr>
        </w:div>
        <w:div w:id="771167470">
          <w:marLeft w:val="480"/>
          <w:marRight w:val="0"/>
          <w:marTop w:val="0"/>
          <w:marBottom w:val="0"/>
          <w:divBdr>
            <w:top w:val="none" w:sz="0" w:space="0" w:color="auto"/>
            <w:left w:val="none" w:sz="0" w:space="0" w:color="auto"/>
            <w:bottom w:val="none" w:sz="0" w:space="0" w:color="auto"/>
            <w:right w:val="none" w:sz="0" w:space="0" w:color="auto"/>
          </w:divBdr>
        </w:div>
        <w:div w:id="861161840">
          <w:marLeft w:val="480"/>
          <w:marRight w:val="0"/>
          <w:marTop w:val="0"/>
          <w:marBottom w:val="0"/>
          <w:divBdr>
            <w:top w:val="none" w:sz="0" w:space="0" w:color="auto"/>
            <w:left w:val="none" w:sz="0" w:space="0" w:color="auto"/>
            <w:bottom w:val="none" w:sz="0" w:space="0" w:color="auto"/>
            <w:right w:val="none" w:sz="0" w:space="0" w:color="auto"/>
          </w:divBdr>
        </w:div>
        <w:div w:id="882787370">
          <w:marLeft w:val="480"/>
          <w:marRight w:val="0"/>
          <w:marTop w:val="0"/>
          <w:marBottom w:val="0"/>
          <w:divBdr>
            <w:top w:val="none" w:sz="0" w:space="0" w:color="auto"/>
            <w:left w:val="none" w:sz="0" w:space="0" w:color="auto"/>
            <w:bottom w:val="none" w:sz="0" w:space="0" w:color="auto"/>
            <w:right w:val="none" w:sz="0" w:space="0" w:color="auto"/>
          </w:divBdr>
        </w:div>
        <w:div w:id="886450728">
          <w:marLeft w:val="480"/>
          <w:marRight w:val="0"/>
          <w:marTop w:val="0"/>
          <w:marBottom w:val="0"/>
          <w:divBdr>
            <w:top w:val="none" w:sz="0" w:space="0" w:color="auto"/>
            <w:left w:val="none" w:sz="0" w:space="0" w:color="auto"/>
            <w:bottom w:val="none" w:sz="0" w:space="0" w:color="auto"/>
            <w:right w:val="none" w:sz="0" w:space="0" w:color="auto"/>
          </w:divBdr>
        </w:div>
        <w:div w:id="900360378">
          <w:marLeft w:val="480"/>
          <w:marRight w:val="0"/>
          <w:marTop w:val="0"/>
          <w:marBottom w:val="0"/>
          <w:divBdr>
            <w:top w:val="none" w:sz="0" w:space="0" w:color="auto"/>
            <w:left w:val="none" w:sz="0" w:space="0" w:color="auto"/>
            <w:bottom w:val="none" w:sz="0" w:space="0" w:color="auto"/>
            <w:right w:val="none" w:sz="0" w:space="0" w:color="auto"/>
          </w:divBdr>
        </w:div>
        <w:div w:id="907306492">
          <w:marLeft w:val="480"/>
          <w:marRight w:val="0"/>
          <w:marTop w:val="0"/>
          <w:marBottom w:val="0"/>
          <w:divBdr>
            <w:top w:val="none" w:sz="0" w:space="0" w:color="auto"/>
            <w:left w:val="none" w:sz="0" w:space="0" w:color="auto"/>
            <w:bottom w:val="none" w:sz="0" w:space="0" w:color="auto"/>
            <w:right w:val="none" w:sz="0" w:space="0" w:color="auto"/>
          </w:divBdr>
        </w:div>
        <w:div w:id="916280305">
          <w:marLeft w:val="480"/>
          <w:marRight w:val="0"/>
          <w:marTop w:val="0"/>
          <w:marBottom w:val="0"/>
          <w:divBdr>
            <w:top w:val="none" w:sz="0" w:space="0" w:color="auto"/>
            <w:left w:val="none" w:sz="0" w:space="0" w:color="auto"/>
            <w:bottom w:val="none" w:sz="0" w:space="0" w:color="auto"/>
            <w:right w:val="none" w:sz="0" w:space="0" w:color="auto"/>
          </w:divBdr>
        </w:div>
        <w:div w:id="976837977">
          <w:marLeft w:val="480"/>
          <w:marRight w:val="0"/>
          <w:marTop w:val="0"/>
          <w:marBottom w:val="0"/>
          <w:divBdr>
            <w:top w:val="none" w:sz="0" w:space="0" w:color="auto"/>
            <w:left w:val="none" w:sz="0" w:space="0" w:color="auto"/>
            <w:bottom w:val="none" w:sz="0" w:space="0" w:color="auto"/>
            <w:right w:val="none" w:sz="0" w:space="0" w:color="auto"/>
          </w:divBdr>
        </w:div>
        <w:div w:id="1007558601">
          <w:marLeft w:val="480"/>
          <w:marRight w:val="0"/>
          <w:marTop w:val="0"/>
          <w:marBottom w:val="0"/>
          <w:divBdr>
            <w:top w:val="none" w:sz="0" w:space="0" w:color="auto"/>
            <w:left w:val="none" w:sz="0" w:space="0" w:color="auto"/>
            <w:bottom w:val="none" w:sz="0" w:space="0" w:color="auto"/>
            <w:right w:val="none" w:sz="0" w:space="0" w:color="auto"/>
          </w:divBdr>
        </w:div>
        <w:div w:id="1029839066">
          <w:marLeft w:val="480"/>
          <w:marRight w:val="0"/>
          <w:marTop w:val="0"/>
          <w:marBottom w:val="0"/>
          <w:divBdr>
            <w:top w:val="none" w:sz="0" w:space="0" w:color="auto"/>
            <w:left w:val="none" w:sz="0" w:space="0" w:color="auto"/>
            <w:bottom w:val="none" w:sz="0" w:space="0" w:color="auto"/>
            <w:right w:val="none" w:sz="0" w:space="0" w:color="auto"/>
          </w:divBdr>
        </w:div>
        <w:div w:id="1061488136">
          <w:marLeft w:val="480"/>
          <w:marRight w:val="0"/>
          <w:marTop w:val="0"/>
          <w:marBottom w:val="0"/>
          <w:divBdr>
            <w:top w:val="none" w:sz="0" w:space="0" w:color="auto"/>
            <w:left w:val="none" w:sz="0" w:space="0" w:color="auto"/>
            <w:bottom w:val="none" w:sz="0" w:space="0" w:color="auto"/>
            <w:right w:val="none" w:sz="0" w:space="0" w:color="auto"/>
          </w:divBdr>
        </w:div>
        <w:div w:id="1095592378">
          <w:marLeft w:val="480"/>
          <w:marRight w:val="0"/>
          <w:marTop w:val="0"/>
          <w:marBottom w:val="0"/>
          <w:divBdr>
            <w:top w:val="none" w:sz="0" w:space="0" w:color="auto"/>
            <w:left w:val="none" w:sz="0" w:space="0" w:color="auto"/>
            <w:bottom w:val="none" w:sz="0" w:space="0" w:color="auto"/>
            <w:right w:val="none" w:sz="0" w:space="0" w:color="auto"/>
          </w:divBdr>
        </w:div>
        <w:div w:id="1130247913">
          <w:marLeft w:val="480"/>
          <w:marRight w:val="0"/>
          <w:marTop w:val="0"/>
          <w:marBottom w:val="0"/>
          <w:divBdr>
            <w:top w:val="none" w:sz="0" w:space="0" w:color="auto"/>
            <w:left w:val="none" w:sz="0" w:space="0" w:color="auto"/>
            <w:bottom w:val="none" w:sz="0" w:space="0" w:color="auto"/>
            <w:right w:val="none" w:sz="0" w:space="0" w:color="auto"/>
          </w:divBdr>
        </w:div>
        <w:div w:id="1176768337">
          <w:marLeft w:val="480"/>
          <w:marRight w:val="0"/>
          <w:marTop w:val="0"/>
          <w:marBottom w:val="0"/>
          <w:divBdr>
            <w:top w:val="none" w:sz="0" w:space="0" w:color="auto"/>
            <w:left w:val="none" w:sz="0" w:space="0" w:color="auto"/>
            <w:bottom w:val="none" w:sz="0" w:space="0" w:color="auto"/>
            <w:right w:val="none" w:sz="0" w:space="0" w:color="auto"/>
          </w:divBdr>
        </w:div>
        <w:div w:id="1279990863">
          <w:marLeft w:val="480"/>
          <w:marRight w:val="0"/>
          <w:marTop w:val="0"/>
          <w:marBottom w:val="0"/>
          <w:divBdr>
            <w:top w:val="none" w:sz="0" w:space="0" w:color="auto"/>
            <w:left w:val="none" w:sz="0" w:space="0" w:color="auto"/>
            <w:bottom w:val="none" w:sz="0" w:space="0" w:color="auto"/>
            <w:right w:val="none" w:sz="0" w:space="0" w:color="auto"/>
          </w:divBdr>
        </w:div>
        <w:div w:id="1289355538">
          <w:marLeft w:val="480"/>
          <w:marRight w:val="0"/>
          <w:marTop w:val="0"/>
          <w:marBottom w:val="0"/>
          <w:divBdr>
            <w:top w:val="none" w:sz="0" w:space="0" w:color="auto"/>
            <w:left w:val="none" w:sz="0" w:space="0" w:color="auto"/>
            <w:bottom w:val="none" w:sz="0" w:space="0" w:color="auto"/>
            <w:right w:val="none" w:sz="0" w:space="0" w:color="auto"/>
          </w:divBdr>
        </w:div>
        <w:div w:id="1336765637">
          <w:marLeft w:val="480"/>
          <w:marRight w:val="0"/>
          <w:marTop w:val="0"/>
          <w:marBottom w:val="0"/>
          <w:divBdr>
            <w:top w:val="none" w:sz="0" w:space="0" w:color="auto"/>
            <w:left w:val="none" w:sz="0" w:space="0" w:color="auto"/>
            <w:bottom w:val="none" w:sz="0" w:space="0" w:color="auto"/>
            <w:right w:val="none" w:sz="0" w:space="0" w:color="auto"/>
          </w:divBdr>
        </w:div>
        <w:div w:id="1345204605">
          <w:marLeft w:val="480"/>
          <w:marRight w:val="0"/>
          <w:marTop w:val="0"/>
          <w:marBottom w:val="0"/>
          <w:divBdr>
            <w:top w:val="none" w:sz="0" w:space="0" w:color="auto"/>
            <w:left w:val="none" w:sz="0" w:space="0" w:color="auto"/>
            <w:bottom w:val="none" w:sz="0" w:space="0" w:color="auto"/>
            <w:right w:val="none" w:sz="0" w:space="0" w:color="auto"/>
          </w:divBdr>
        </w:div>
        <w:div w:id="1371608805">
          <w:marLeft w:val="480"/>
          <w:marRight w:val="0"/>
          <w:marTop w:val="0"/>
          <w:marBottom w:val="0"/>
          <w:divBdr>
            <w:top w:val="none" w:sz="0" w:space="0" w:color="auto"/>
            <w:left w:val="none" w:sz="0" w:space="0" w:color="auto"/>
            <w:bottom w:val="none" w:sz="0" w:space="0" w:color="auto"/>
            <w:right w:val="none" w:sz="0" w:space="0" w:color="auto"/>
          </w:divBdr>
        </w:div>
        <w:div w:id="1389455389">
          <w:marLeft w:val="480"/>
          <w:marRight w:val="0"/>
          <w:marTop w:val="0"/>
          <w:marBottom w:val="0"/>
          <w:divBdr>
            <w:top w:val="none" w:sz="0" w:space="0" w:color="auto"/>
            <w:left w:val="none" w:sz="0" w:space="0" w:color="auto"/>
            <w:bottom w:val="none" w:sz="0" w:space="0" w:color="auto"/>
            <w:right w:val="none" w:sz="0" w:space="0" w:color="auto"/>
          </w:divBdr>
        </w:div>
        <w:div w:id="1437477806">
          <w:marLeft w:val="480"/>
          <w:marRight w:val="0"/>
          <w:marTop w:val="0"/>
          <w:marBottom w:val="0"/>
          <w:divBdr>
            <w:top w:val="none" w:sz="0" w:space="0" w:color="auto"/>
            <w:left w:val="none" w:sz="0" w:space="0" w:color="auto"/>
            <w:bottom w:val="none" w:sz="0" w:space="0" w:color="auto"/>
            <w:right w:val="none" w:sz="0" w:space="0" w:color="auto"/>
          </w:divBdr>
        </w:div>
        <w:div w:id="1478449291">
          <w:marLeft w:val="480"/>
          <w:marRight w:val="0"/>
          <w:marTop w:val="0"/>
          <w:marBottom w:val="0"/>
          <w:divBdr>
            <w:top w:val="none" w:sz="0" w:space="0" w:color="auto"/>
            <w:left w:val="none" w:sz="0" w:space="0" w:color="auto"/>
            <w:bottom w:val="none" w:sz="0" w:space="0" w:color="auto"/>
            <w:right w:val="none" w:sz="0" w:space="0" w:color="auto"/>
          </w:divBdr>
        </w:div>
        <w:div w:id="1492713906">
          <w:marLeft w:val="480"/>
          <w:marRight w:val="0"/>
          <w:marTop w:val="0"/>
          <w:marBottom w:val="0"/>
          <w:divBdr>
            <w:top w:val="none" w:sz="0" w:space="0" w:color="auto"/>
            <w:left w:val="none" w:sz="0" w:space="0" w:color="auto"/>
            <w:bottom w:val="none" w:sz="0" w:space="0" w:color="auto"/>
            <w:right w:val="none" w:sz="0" w:space="0" w:color="auto"/>
          </w:divBdr>
        </w:div>
        <w:div w:id="1536430074">
          <w:marLeft w:val="480"/>
          <w:marRight w:val="0"/>
          <w:marTop w:val="0"/>
          <w:marBottom w:val="0"/>
          <w:divBdr>
            <w:top w:val="none" w:sz="0" w:space="0" w:color="auto"/>
            <w:left w:val="none" w:sz="0" w:space="0" w:color="auto"/>
            <w:bottom w:val="none" w:sz="0" w:space="0" w:color="auto"/>
            <w:right w:val="none" w:sz="0" w:space="0" w:color="auto"/>
          </w:divBdr>
        </w:div>
        <w:div w:id="1540162131">
          <w:marLeft w:val="480"/>
          <w:marRight w:val="0"/>
          <w:marTop w:val="0"/>
          <w:marBottom w:val="0"/>
          <w:divBdr>
            <w:top w:val="none" w:sz="0" w:space="0" w:color="auto"/>
            <w:left w:val="none" w:sz="0" w:space="0" w:color="auto"/>
            <w:bottom w:val="none" w:sz="0" w:space="0" w:color="auto"/>
            <w:right w:val="none" w:sz="0" w:space="0" w:color="auto"/>
          </w:divBdr>
        </w:div>
        <w:div w:id="1566990567">
          <w:marLeft w:val="480"/>
          <w:marRight w:val="0"/>
          <w:marTop w:val="0"/>
          <w:marBottom w:val="0"/>
          <w:divBdr>
            <w:top w:val="none" w:sz="0" w:space="0" w:color="auto"/>
            <w:left w:val="none" w:sz="0" w:space="0" w:color="auto"/>
            <w:bottom w:val="none" w:sz="0" w:space="0" w:color="auto"/>
            <w:right w:val="none" w:sz="0" w:space="0" w:color="auto"/>
          </w:divBdr>
        </w:div>
        <w:div w:id="1596938097">
          <w:marLeft w:val="480"/>
          <w:marRight w:val="0"/>
          <w:marTop w:val="0"/>
          <w:marBottom w:val="0"/>
          <w:divBdr>
            <w:top w:val="none" w:sz="0" w:space="0" w:color="auto"/>
            <w:left w:val="none" w:sz="0" w:space="0" w:color="auto"/>
            <w:bottom w:val="none" w:sz="0" w:space="0" w:color="auto"/>
            <w:right w:val="none" w:sz="0" w:space="0" w:color="auto"/>
          </w:divBdr>
        </w:div>
        <w:div w:id="1637907205">
          <w:marLeft w:val="480"/>
          <w:marRight w:val="0"/>
          <w:marTop w:val="0"/>
          <w:marBottom w:val="0"/>
          <w:divBdr>
            <w:top w:val="none" w:sz="0" w:space="0" w:color="auto"/>
            <w:left w:val="none" w:sz="0" w:space="0" w:color="auto"/>
            <w:bottom w:val="none" w:sz="0" w:space="0" w:color="auto"/>
            <w:right w:val="none" w:sz="0" w:space="0" w:color="auto"/>
          </w:divBdr>
        </w:div>
        <w:div w:id="1661881403">
          <w:marLeft w:val="480"/>
          <w:marRight w:val="0"/>
          <w:marTop w:val="0"/>
          <w:marBottom w:val="0"/>
          <w:divBdr>
            <w:top w:val="none" w:sz="0" w:space="0" w:color="auto"/>
            <w:left w:val="none" w:sz="0" w:space="0" w:color="auto"/>
            <w:bottom w:val="none" w:sz="0" w:space="0" w:color="auto"/>
            <w:right w:val="none" w:sz="0" w:space="0" w:color="auto"/>
          </w:divBdr>
        </w:div>
        <w:div w:id="1694067191">
          <w:marLeft w:val="480"/>
          <w:marRight w:val="0"/>
          <w:marTop w:val="0"/>
          <w:marBottom w:val="0"/>
          <w:divBdr>
            <w:top w:val="none" w:sz="0" w:space="0" w:color="auto"/>
            <w:left w:val="none" w:sz="0" w:space="0" w:color="auto"/>
            <w:bottom w:val="none" w:sz="0" w:space="0" w:color="auto"/>
            <w:right w:val="none" w:sz="0" w:space="0" w:color="auto"/>
          </w:divBdr>
        </w:div>
        <w:div w:id="1721516394">
          <w:marLeft w:val="480"/>
          <w:marRight w:val="0"/>
          <w:marTop w:val="0"/>
          <w:marBottom w:val="0"/>
          <w:divBdr>
            <w:top w:val="none" w:sz="0" w:space="0" w:color="auto"/>
            <w:left w:val="none" w:sz="0" w:space="0" w:color="auto"/>
            <w:bottom w:val="none" w:sz="0" w:space="0" w:color="auto"/>
            <w:right w:val="none" w:sz="0" w:space="0" w:color="auto"/>
          </w:divBdr>
        </w:div>
        <w:div w:id="1768387314">
          <w:marLeft w:val="480"/>
          <w:marRight w:val="0"/>
          <w:marTop w:val="0"/>
          <w:marBottom w:val="0"/>
          <w:divBdr>
            <w:top w:val="none" w:sz="0" w:space="0" w:color="auto"/>
            <w:left w:val="none" w:sz="0" w:space="0" w:color="auto"/>
            <w:bottom w:val="none" w:sz="0" w:space="0" w:color="auto"/>
            <w:right w:val="none" w:sz="0" w:space="0" w:color="auto"/>
          </w:divBdr>
        </w:div>
        <w:div w:id="1781102333">
          <w:marLeft w:val="480"/>
          <w:marRight w:val="0"/>
          <w:marTop w:val="0"/>
          <w:marBottom w:val="0"/>
          <w:divBdr>
            <w:top w:val="none" w:sz="0" w:space="0" w:color="auto"/>
            <w:left w:val="none" w:sz="0" w:space="0" w:color="auto"/>
            <w:bottom w:val="none" w:sz="0" w:space="0" w:color="auto"/>
            <w:right w:val="none" w:sz="0" w:space="0" w:color="auto"/>
          </w:divBdr>
        </w:div>
        <w:div w:id="1796487212">
          <w:marLeft w:val="480"/>
          <w:marRight w:val="0"/>
          <w:marTop w:val="0"/>
          <w:marBottom w:val="0"/>
          <w:divBdr>
            <w:top w:val="none" w:sz="0" w:space="0" w:color="auto"/>
            <w:left w:val="none" w:sz="0" w:space="0" w:color="auto"/>
            <w:bottom w:val="none" w:sz="0" w:space="0" w:color="auto"/>
            <w:right w:val="none" w:sz="0" w:space="0" w:color="auto"/>
          </w:divBdr>
        </w:div>
        <w:div w:id="1827890784">
          <w:marLeft w:val="480"/>
          <w:marRight w:val="0"/>
          <w:marTop w:val="0"/>
          <w:marBottom w:val="0"/>
          <w:divBdr>
            <w:top w:val="none" w:sz="0" w:space="0" w:color="auto"/>
            <w:left w:val="none" w:sz="0" w:space="0" w:color="auto"/>
            <w:bottom w:val="none" w:sz="0" w:space="0" w:color="auto"/>
            <w:right w:val="none" w:sz="0" w:space="0" w:color="auto"/>
          </w:divBdr>
        </w:div>
        <w:div w:id="1840072490">
          <w:marLeft w:val="480"/>
          <w:marRight w:val="0"/>
          <w:marTop w:val="0"/>
          <w:marBottom w:val="0"/>
          <w:divBdr>
            <w:top w:val="none" w:sz="0" w:space="0" w:color="auto"/>
            <w:left w:val="none" w:sz="0" w:space="0" w:color="auto"/>
            <w:bottom w:val="none" w:sz="0" w:space="0" w:color="auto"/>
            <w:right w:val="none" w:sz="0" w:space="0" w:color="auto"/>
          </w:divBdr>
        </w:div>
        <w:div w:id="1843470211">
          <w:marLeft w:val="480"/>
          <w:marRight w:val="0"/>
          <w:marTop w:val="0"/>
          <w:marBottom w:val="0"/>
          <w:divBdr>
            <w:top w:val="none" w:sz="0" w:space="0" w:color="auto"/>
            <w:left w:val="none" w:sz="0" w:space="0" w:color="auto"/>
            <w:bottom w:val="none" w:sz="0" w:space="0" w:color="auto"/>
            <w:right w:val="none" w:sz="0" w:space="0" w:color="auto"/>
          </w:divBdr>
        </w:div>
        <w:div w:id="1859662404">
          <w:marLeft w:val="480"/>
          <w:marRight w:val="0"/>
          <w:marTop w:val="0"/>
          <w:marBottom w:val="0"/>
          <w:divBdr>
            <w:top w:val="none" w:sz="0" w:space="0" w:color="auto"/>
            <w:left w:val="none" w:sz="0" w:space="0" w:color="auto"/>
            <w:bottom w:val="none" w:sz="0" w:space="0" w:color="auto"/>
            <w:right w:val="none" w:sz="0" w:space="0" w:color="auto"/>
          </w:divBdr>
        </w:div>
        <w:div w:id="1860124411">
          <w:marLeft w:val="480"/>
          <w:marRight w:val="0"/>
          <w:marTop w:val="0"/>
          <w:marBottom w:val="0"/>
          <w:divBdr>
            <w:top w:val="none" w:sz="0" w:space="0" w:color="auto"/>
            <w:left w:val="none" w:sz="0" w:space="0" w:color="auto"/>
            <w:bottom w:val="none" w:sz="0" w:space="0" w:color="auto"/>
            <w:right w:val="none" w:sz="0" w:space="0" w:color="auto"/>
          </w:divBdr>
        </w:div>
        <w:div w:id="1935630100">
          <w:marLeft w:val="480"/>
          <w:marRight w:val="0"/>
          <w:marTop w:val="0"/>
          <w:marBottom w:val="0"/>
          <w:divBdr>
            <w:top w:val="none" w:sz="0" w:space="0" w:color="auto"/>
            <w:left w:val="none" w:sz="0" w:space="0" w:color="auto"/>
            <w:bottom w:val="none" w:sz="0" w:space="0" w:color="auto"/>
            <w:right w:val="none" w:sz="0" w:space="0" w:color="auto"/>
          </w:divBdr>
        </w:div>
        <w:div w:id="1944529283">
          <w:marLeft w:val="480"/>
          <w:marRight w:val="0"/>
          <w:marTop w:val="0"/>
          <w:marBottom w:val="0"/>
          <w:divBdr>
            <w:top w:val="none" w:sz="0" w:space="0" w:color="auto"/>
            <w:left w:val="none" w:sz="0" w:space="0" w:color="auto"/>
            <w:bottom w:val="none" w:sz="0" w:space="0" w:color="auto"/>
            <w:right w:val="none" w:sz="0" w:space="0" w:color="auto"/>
          </w:divBdr>
        </w:div>
        <w:div w:id="1945652498">
          <w:marLeft w:val="480"/>
          <w:marRight w:val="0"/>
          <w:marTop w:val="0"/>
          <w:marBottom w:val="0"/>
          <w:divBdr>
            <w:top w:val="none" w:sz="0" w:space="0" w:color="auto"/>
            <w:left w:val="none" w:sz="0" w:space="0" w:color="auto"/>
            <w:bottom w:val="none" w:sz="0" w:space="0" w:color="auto"/>
            <w:right w:val="none" w:sz="0" w:space="0" w:color="auto"/>
          </w:divBdr>
        </w:div>
        <w:div w:id="1970627418">
          <w:marLeft w:val="480"/>
          <w:marRight w:val="0"/>
          <w:marTop w:val="0"/>
          <w:marBottom w:val="0"/>
          <w:divBdr>
            <w:top w:val="none" w:sz="0" w:space="0" w:color="auto"/>
            <w:left w:val="none" w:sz="0" w:space="0" w:color="auto"/>
            <w:bottom w:val="none" w:sz="0" w:space="0" w:color="auto"/>
            <w:right w:val="none" w:sz="0" w:space="0" w:color="auto"/>
          </w:divBdr>
        </w:div>
        <w:div w:id="2012952341">
          <w:marLeft w:val="480"/>
          <w:marRight w:val="0"/>
          <w:marTop w:val="0"/>
          <w:marBottom w:val="0"/>
          <w:divBdr>
            <w:top w:val="none" w:sz="0" w:space="0" w:color="auto"/>
            <w:left w:val="none" w:sz="0" w:space="0" w:color="auto"/>
            <w:bottom w:val="none" w:sz="0" w:space="0" w:color="auto"/>
            <w:right w:val="none" w:sz="0" w:space="0" w:color="auto"/>
          </w:divBdr>
        </w:div>
        <w:div w:id="2077821319">
          <w:marLeft w:val="480"/>
          <w:marRight w:val="0"/>
          <w:marTop w:val="0"/>
          <w:marBottom w:val="0"/>
          <w:divBdr>
            <w:top w:val="none" w:sz="0" w:space="0" w:color="auto"/>
            <w:left w:val="none" w:sz="0" w:space="0" w:color="auto"/>
            <w:bottom w:val="none" w:sz="0" w:space="0" w:color="auto"/>
            <w:right w:val="none" w:sz="0" w:space="0" w:color="auto"/>
          </w:divBdr>
        </w:div>
        <w:div w:id="2082407329">
          <w:marLeft w:val="480"/>
          <w:marRight w:val="0"/>
          <w:marTop w:val="0"/>
          <w:marBottom w:val="0"/>
          <w:divBdr>
            <w:top w:val="none" w:sz="0" w:space="0" w:color="auto"/>
            <w:left w:val="none" w:sz="0" w:space="0" w:color="auto"/>
            <w:bottom w:val="none" w:sz="0" w:space="0" w:color="auto"/>
            <w:right w:val="none" w:sz="0" w:space="0" w:color="auto"/>
          </w:divBdr>
        </w:div>
        <w:div w:id="2094232827">
          <w:marLeft w:val="480"/>
          <w:marRight w:val="0"/>
          <w:marTop w:val="0"/>
          <w:marBottom w:val="0"/>
          <w:divBdr>
            <w:top w:val="none" w:sz="0" w:space="0" w:color="auto"/>
            <w:left w:val="none" w:sz="0" w:space="0" w:color="auto"/>
            <w:bottom w:val="none" w:sz="0" w:space="0" w:color="auto"/>
            <w:right w:val="none" w:sz="0" w:space="0" w:color="auto"/>
          </w:divBdr>
        </w:div>
        <w:div w:id="2105106872">
          <w:marLeft w:val="480"/>
          <w:marRight w:val="0"/>
          <w:marTop w:val="0"/>
          <w:marBottom w:val="0"/>
          <w:divBdr>
            <w:top w:val="none" w:sz="0" w:space="0" w:color="auto"/>
            <w:left w:val="none" w:sz="0" w:space="0" w:color="auto"/>
            <w:bottom w:val="none" w:sz="0" w:space="0" w:color="auto"/>
            <w:right w:val="none" w:sz="0" w:space="0" w:color="auto"/>
          </w:divBdr>
        </w:div>
        <w:div w:id="2105224374">
          <w:marLeft w:val="480"/>
          <w:marRight w:val="0"/>
          <w:marTop w:val="0"/>
          <w:marBottom w:val="0"/>
          <w:divBdr>
            <w:top w:val="none" w:sz="0" w:space="0" w:color="auto"/>
            <w:left w:val="none" w:sz="0" w:space="0" w:color="auto"/>
            <w:bottom w:val="none" w:sz="0" w:space="0" w:color="auto"/>
            <w:right w:val="none" w:sz="0" w:space="0" w:color="auto"/>
          </w:divBdr>
        </w:div>
        <w:div w:id="2111851931">
          <w:marLeft w:val="480"/>
          <w:marRight w:val="0"/>
          <w:marTop w:val="0"/>
          <w:marBottom w:val="0"/>
          <w:divBdr>
            <w:top w:val="none" w:sz="0" w:space="0" w:color="auto"/>
            <w:left w:val="none" w:sz="0" w:space="0" w:color="auto"/>
            <w:bottom w:val="none" w:sz="0" w:space="0" w:color="auto"/>
            <w:right w:val="none" w:sz="0" w:space="0" w:color="auto"/>
          </w:divBdr>
        </w:div>
      </w:divsChild>
    </w:div>
    <w:div w:id="356011269">
      <w:bodyDiv w:val="1"/>
      <w:marLeft w:val="0"/>
      <w:marRight w:val="0"/>
      <w:marTop w:val="0"/>
      <w:marBottom w:val="0"/>
      <w:divBdr>
        <w:top w:val="none" w:sz="0" w:space="0" w:color="auto"/>
        <w:left w:val="none" w:sz="0" w:space="0" w:color="auto"/>
        <w:bottom w:val="none" w:sz="0" w:space="0" w:color="auto"/>
        <w:right w:val="none" w:sz="0" w:space="0" w:color="auto"/>
      </w:divBdr>
      <w:divsChild>
        <w:div w:id="16347222">
          <w:marLeft w:val="480"/>
          <w:marRight w:val="0"/>
          <w:marTop w:val="0"/>
          <w:marBottom w:val="0"/>
          <w:divBdr>
            <w:top w:val="none" w:sz="0" w:space="0" w:color="auto"/>
            <w:left w:val="none" w:sz="0" w:space="0" w:color="auto"/>
            <w:bottom w:val="none" w:sz="0" w:space="0" w:color="auto"/>
            <w:right w:val="none" w:sz="0" w:space="0" w:color="auto"/>
          </w:divBdr>
        </w:div>
        <w:div w:id="57636908">
          <w:marLeft w:val="480"/>
          <w:marRight w:val="0"/>
          <w:marTop w:val="0"/>
          <w:marBottom w:val="0"/>
          <w:divBdr>
            <w:top w:val="none" w:sz="0" w:space="0" w:color="auto"/>
            <w:left w:val="none" w:sz="0" w:space="0" w:color="auto"/>
            <w:bottom w:val="none" w:sz="0" w:space="0" w:color="auto"/>
            <w:right w:val="none" w:sz="0" w:space="0" w:color="auto"/>
          </w:divBdr>
        </w:div>
        <w:div w:id="59407184">
          <w:marLeft w:val="480"/>
          <w:marRight w:val="0"/>
          <w:marTop w:val="0"/>
          <w:marBottom w:val="0"/>
          <w:divBdr>
            <w:top w:val="none" w:sz="0" w:space="0" w:color="auto"/>
            <w:left w:val="none" w:sz="0" w:space="0" w:color="auto"/>
            <w:bottom w:val="none" w:sz="0" w:space="0" w:color="auto"/>
            <w:right w:val="none" w:sz="0" w:space="0" w:color="auto"/>
          </w:divBdr>
        </w:div>
        <w:div w:id="86655717">
          <w:marLeft w:val="480"/>
          <w:marRight w:val="0"/>
          <w:marTop w:val="0"/>
          <w:marBottom w:val="0"/>
          <w:divBdr>
            <w:top w:val="none" w:sz="0" w:space="0" w:color="auto"/>
            <w:left w:val="none" w:sz="0" w:space="0" w:color="auto"/>
            <w:bottom w:val="none" w:sz="0" w:space="0" w:color="auto"/>
            <w:right w:val="none" w:sz="0" w:space="0" w:color="auto"/>
          </w:divBdr>
        </w:div>
        <w:div w:id="137185443">
          <w:marLeft w:val="480"/>
          <w:marRight w:val="0"/>
          <w:marTop w:val="0"/>
          <w:marBottom w:val="0"/>
          <w:divBdr>
            <w:top w:val="none" w:sz="0" w:space="0" w:color="auto"/>
            <w:left w:val="none" w:sz="0" w:space="0" w:color="auto"/>
            <w:bottom w:val="none" w:sz="0" w:space="0" w:color="auto"/>
            <w:right w:val="none" w:sz="0" w:space="0" w:color="auto"/>
          </w:divBdr>
        </w:div>
        <w:div w:id="142283002">
          <w:marLeft w:val="480"/>
          <w:marRight w:val="0"/>
          <w:marTop w:val="0"/>
          <w:marBottom w:val="0"/>
          <w:divBdr>
            <w:top w:val="none" w:sz="0" w:space="0" w:color="auto"/>
            <w:left w:val="none" w:sz="0" w:space="0" w:color="auto"/>
            <w:bottom w:val="none" w:sz="0" w:space="0" w:color="auto"/>
            <w:right w:val="none" w:sz="0" w:space="0" w:color="auto"/>
          </w:divBdr>
        </w:div>
        <w:div w:id="199128842">
          <w:marLeft w:val="480"/>
          <w:marRight w:val="0"/>
          <w:marTop w:val="0"/>
          <w:marBottom w:val="0"/>
          <w:divBdr>
            <w:top w:val="none" w:sz="0" w:space="0" w:color="auto"/>
            <w:left w:val="none" w:sz="0" w:space="0" w:color="auto"/>
            <w:bottom w:val="none" w:sz="0" w:space="0" w:color="auto"/>
            <w:right w:val="none" w:sz="0" w:space="0" w:color="auto"/>
          </w:divBdr>
        </w:div>
        <w:div w:id="214388938">
          <w:marLeft w:val="480"/>
          <w:marRight w:val="0"/>
          <w:marTop w:val="0"/>
          <w:marBottom w:val="0"/>
          <w:divBdr>
            <w:top w:val="none" w:sz="0" w:space="0" w:color="auto"/>
            <w:left w:val="none" w:sz="0" w:space="0" w:color="auto"/>
            <w:bottom w:val="none" w:sz="0" w:space="0" w:color="auto"/>
            <w:right w:val="none" w:sz="0" w:space="0" w:color="auto"/>
          </w:divBdr>
        </w:div>
        <w:div w:id="217476585">
          <w:marLeft w:val="480"/>
          <w:marRight w:val="0"/>
          <w:marTop w:val="0"/>
          <w:marBottom w:val="0"/>
          <w:divBdr>
            <w:top w:val="none" w:sz="0" w:space="0" w:color="auto"/>
            <w:left w:val="none" w:sz="0" w:space="0" w:color="auto"/>
            <w:bottom w:val="none" w:sz="0" w:space="0" w:color="auto"/>
            <w:right w:val="none" w:sz="0" w:space="0" w:color="auto"/>
          </w:divBdr>
        </w:div>
        <w:div w:id="243612251">
          <w:marLeft w:val="480"/>
          <w:marRight w:val="0"/>
          <w:marTop w:val="0"/>
          <w:marBottom w:val="0"/>
          <w:divBdr>
            <w:top w:val="none" w:sz="0" w:space="0" w:color="auto"/>
            <w:left w:val="none" w:sz="0" w:space="0" w:color="auto"/>
            <w:bottom w:val="none" w:sz="0" w:space="0" w:color="auto"/>
            <w:right w:val="none" w:sz="0" w:space="0" w:color="auto"/>
          </w:divBdr>
        </w:div>
        <w:div w:id="310645195">
          <w:marLeft w:val="480"/>
          <w:marRight w:val="0"/>
          <w:marTop w:val="0"/>
          <w:marBottom w:val="0"/>
          <w:divBdr>
            <w:top w:val="none" w:sz="0" w:space="0" w:color="auto"/>
            <w:left w:val="none" w:sz="0" w:space="0" w:color="auto"/>
            <w:bottom w:val="none" w:sz="0" w:space="0" w:color="auto"/>
            <w:right w:val="none" w:sz="0" w:space="0" w:color="auto"/>
          </w:divBdr>
        </w:div>
        <w:div w:id="335353546">
          <w:marLeft w:val="480"/>
          <w:marRight w:val="0"/>
          <w:marTop w:val="0"/>
          <w:marBottom w:val="0"/>
          <w:divBdr>
            <w:top w:val="none" w:sz="0" w:space="0" w:color="auto"/>
            <w:left w:val="none" w:sz="0" w:space="0" w:color="auto"/>
            <w:bottom w:val="none" w:sz="0" w:space="0" w:color="auto"/>
            <w:right w:val="none" w:sz="0" w:space="0" w:color="auto"/>
          </w:divBdr>
        </w:div>
        <w:div w:id="356548030">
          <w:marLeft w:val="480"/>
          <w:marRight w:val="0"/>
          <w:marTop w:val="0"/>
          <w:marBottom w:val="0"/>
          <w:divBdr>
            <w:top w:val="none" w:sz="0" w:space="0" w:color="auto"/>
            <w:left w:val="none" w:sz="0" w:space="0" w:color="auto"/>
            <w:bottom w:val="none" w:sz="0" w:space="0" w:color="auto"/>
            <w:right w:val="none" w:sz="0" w:space="0" w:color="auto"/>
          </w:divBdr>
        </w:div>
        <w:div w:id="405419327">
          <w:marLeft w:val="480"/>
          <w:marRight w:val="0"/>
          <w:marTop w:val="0"/>
          <w:marBottom w:val="0"/>
          <w:divBdr>
            <w:top w:val="none" w:sz="0" w:space="0" w:color="auto"/>
            <w:left w:val="none" w:sz="0" w:space="0" w:color="auto"/>
            <w:bottom w:val="none" w:sz="0" w:space="0" w:color="auto"/>
            <w:right w:val="none" w:sz="0" w:space="0" w:color="auto"/>
          </w:divBdr>
        </w:div>
        <w:div w:id="497774582">
          <w:marLeft w:val="480"/>
          <w:marRight w:val="0"/>
          <w:marTop w:val="0"/>
          <w:marBottom w:val="0"/>
          <w:divBdr>
            <w:top w:val="none" w:sz="0" w:space="0" w:color="auto"/>
            <w:left w:val="none" w:sz="0" w:space="0" w:color="auto"/>
            <w:bottom w:val="none" w:sz="0" w:space="0" w:color="auto"/>
            <w:right w:val="none" w:sz="0" w:space="0" w:color="auto"/>
          </w:divBdr>
        </w:div>
        <w:div w:id="563567121">
          <w:marLeft w:val="480"/>
          <w:marRight w:val="0"/>
          <w:marTop w:val="0"/>
          <w:marBottom w:val="0"/>
          <w:divBdr>
            <w:top w:val="none" w:sz="0" w:space="0" w:color="auto"/>
            <w:left w:val="none" w:sz="0" w:space="0" w:color="auto"/>
            <w:bottom w:val="none" w:sz="0" w:space="0" w:color="auto"/>
            <w:right w:val="none" w:sz="0" w:space="0" w:color="auto"/>
          </w:divBdr>
        </w:div>
        <w:div w:id="567619430">
          <w:marLeft w:val="480"/>
          <w:marRight w:val="0"/>
          <w:marTop w:val="0"/>
          <w:marBottom w:val="0"/>
          <w:divBdr>
            <w:top w:val="none" w:sz="0" w:space="0" w:color="auto"/>
            <w:left w:val="none" w:sz="0" w:space="0" w:color="auto"/>
            <w:bottom w:val="none" w:sz="0" w:space="0" w:color="auto"/>
            <w:right w:val="none" w:sz="0" w:space="0" w:color="auto"/>
          </w:divBdr>
        </w:div>
        <w:div w:id="587272322">
          <w:marLeft w:val="480"/>
          <w:marRight w:val="0"/>
          <w:marTop w:val="0"/>
          <w:marBottom w:val="0"/>
          <w:divBdr>
            <w:top w:val="none" w:sz="0" w:space="0" w:color="auto"/>
            <w:left w:val="none" w:sz="0" w:space="0" w:color="auto"/>
            <w:bottom w:val="none" w:sz="0" w:space="0" w:color="auto"/>
            <w:right w:val="none" w:sz="0" w:space="0" w:color="auto"/>
          </w:divBdr>
        </w:div>
        <w:div w:id="598220422">
          <w:marLeft w:val="480"/>
          <w:marRight w:val="0"/>
          <w:marTop w:val="0"/>
          <w:marBottom w:val="0"/>
          <w:divBdr>
            <w:top w:val="none" w:sz="0" w:space="0" w:color="auto"/>
            <w:left w:val="none" w:sz="0" w:space="0" w:color="auto"/>
            <w:bottom w:val="none" w:sz="0" w:space="0" w:color="auto"/>
            <w:right w:val="none" w:sz="0" w:space="0" w:color="auto"/>
          </w:divBdr>
        </w:div>
        <w:div w:id="768887454">
          <w:marLeft w:val="480"/>
          <w:marRight w:val="0"/>
          <w:marTop w:val="0"/>
          <w:marBottom w:val="0"/>
          <w:divBdr>
            <w:top w:val="none" w:sz="0" w:space="0" w:color="auto"/>
            <w:left w:val="none" w:sz="0" w:space="0" w:color="auto"/>
            <w:bottom w:val="none" w:sz="0" w:space="0" w:color="auto"/>
            <w:right w:val="none" w:sz="0" w:space="0" w:color="auto"/>
          </w:divBdr>
        </w:div>
        <w:div w:id="775052890">
          <w:marLeft w:val="480"/>
          <w:marRight w:val="0"/>
          <w:marTop w:val="0"/>
          <w:marBottom w:val="0"/>
          <w:divBdr>
            <w:top w:val="none" w:sz="0" w:space="0" w:color="auto"/>
            <w:left w:val="none" w:sz="0" w:space="0" w:color="auto"/>
            <w:bottom w:val="none" w:sz="0" w:space="0" w:color="auto"/>
            <w:right w:val="none" w:sz="0" w:space="0" w:color="auto"/>
          </w:divBdr>
        </w:div>
        <w:div w:id="783886561">
          <w:marLeft w:val="480"/>
          <w:marRight w:val="0"/>
          <w:marTop w:val="0"/>
          <w:marBottom w:val="0"/>
          <w:divBdr>
            <w:top w:val="none" w:sz="0" w:space="0" w:color="auto"/>
            <w:left w:val="none" w:sz="0" w:space="0" w:color="auto"/>
            <w:bottom w:val="none" w:sz="0" w:space="0" w:color="auto"/>
            <w:right w:val="none" w:sz="0" w:space="0" w:color="auto"/>
          </w:divBdr>
        </w:div>
        <w:div w:id="806557153">
          <w:marLeft w:val="480"/>
          <w:marRight w:val="0"/>
          <w:marTop w:val="0"/>
          <w:marBottom w:val="0"/>
          <w:divBdr>
            <w:top w:val="none" w:sz="0" w:space="0" w:color="auto"/>
            <w:left w:val="none" w:sz="0" w:space="0" w:color="auto"/>
            <w:bottom w:val="none" w:sz="0" w:space="0" w:color="auto"/>
            <w:right w:val="none" w:sz="0" w:space="0" w:color="auto"/>
          </w:divBdr>
        </w:div>
        <w:div w:id="869032411">
          <w:marLeft w:val="480"/>
          <w:marRight w:val="0"/>
          <w:marTop w:val="0"/>
          <w:marBottom w:val="0"/>
          <w:divBdr>
            <w:top w:val="none" w:sz="0" w:space="0" w:color="auto"/>
            <w:left w:val="none" w:sz="0" w:space="0" w:color="auto"/>
            <w:bottom w:val="none" w:sz="0" w:space="0" w:color="auto"/>
            <w:right w:val="none" w:sz="0" w:space="0" w:color="auto"/>
          </w:divBdr>
        </w:div>
        <w:div w:id="950626116">
          <w:marLeft w:val="480"/>
          <w:marRight w:val="0"/>
          <w:marTop w:val="0"/>
          <w:marBottom w:val="0"/>
          <w:divBdr>
            <w:top w:val="none" w:sz="0" w:space="0" w:color="auto"/>
            <w:left w:val="none" w:sz="0" w:space="0" w:color="auto"/>
            <w:bottom w:val="none" w:sz="0" w:space="0" w:color="auto"/>
            <w:right w:val="none" w:sz="0" w:space="0" w:color="auto"/>
          </w:divBdr>
        </w:div>
        <w:div w:id="969820367">
          <w:marLeft w:val="480"/>
          <w:marRight w:val="0"/>
          <w:marTop w:val="0"/>
          <w:marBottom w:val="0"/>
          <w:divBdr>
            <w:top w:val="none" w:sz="0" w:space="0" w:color="auto"/>
            <w:left w:val="none" w:sz="0" w:space="0" w:color="auto"/>
            <w:bottom w:val="none" w:sz="0" w:space="0" w:color="auto"/>
            <w:right w:val="none" w:sz="0" w:space="0" w:color="auto"/>
          </w:divBdr>
        </w:div>
        <w:div w:id="972515460">
          <w:marLeft w:val="480"/>
          <w:marRight w:val="0"/>
          <w:marTop w:val="0"/>
          <w:marBottom w:val="0"/>
          <w:divBdr>
            <w:top w:val="none" w:sz="0" w:space="0" w:color="auto"/>
            <w:left w:val="none" w:sz="0" w:space="0" w:color="auto"/>
            <w:bottom w:val="none" w:sz="0" w:space="0" w:color="auto"/>
            <w:right w:val="none" w:sz="0" w:space="0" w:color="auto"/>
          </w:divBdr>
        </w:div>
        <w:div w:id="976451735">
          <w:marLeft w:val="480"/>
          <w:marRight w:val="0"/>
          <w:marTop w:val="0"/>
          <w:marBottom w:val="0"/>
          <w:divBdr>
            <w:top w:val="none" w:sz="0" w:space="0" w:color="auto"/>
            <w:left w:val="none" w:sz="0" w:space="0" w:color="auto"/>
            <w:bottom w:val="none" w:sz="0" w:space="0" w:color="auto"/>
            <w:right w:val="none" w:sz="0" w:space="0" w:color="auto"/>
          </w:divBdr>
        </w:div>
        <w:div w:id="990907916">
          <w:marLeft w:val="480"/>
          <w:marRight w:val="0"/>
          <w:marTop w:val="0"/>
          <w:marBottom w:val="0"/>
          <w:divBdr>
            <w:top w:val="none" w:sz="0" w:space="0" w:color="auto"/>
            <w:left w:val="none" w:sz="0" w:space="0" w:color="auto"/>
            <w:bottom w:val="none" w:sz="0" w:space="0" w:color="auto"/>
            <w:right w:val="none" w:sz="0" w:space="0" w:color="auto"/>
          </w:divBdr>
        </w:div>
        <w:div w:id="1034235496">
          <w:marLeft w:val="480"/>
          <w:marRight w:val="0"/>
          <w:marTop w:val="0"/>
          <w:marBottom w:val="0"/>
          <w:divBdr>
            <w:top w:val="none" w:sz="0" w:space="0" w:color="auto"/>
            <w:left w:val="none" w:sz="0" w:space="0" w:color="auto"/>
            <w:bottom w:val="none" w:sz="0" w:space="0" w:color="auto"/>
            <w:right w:val="none" w:sz="0" w:space="0" w:color="auto"/>
          </w:divBdr>
        </w:div>
        <w:div w:id="1055931665">
          <w:marLeft w:val="480"/>
          <w:marRight w:val="0"/>
          <w:marTop w:val="0"/>
          <w:marBottom w:val="0"/>
          <w:divBdr>
            <w:top w:val="none" w:sz="0" w:space="0" w:color="auto"/>
            <w:left w:val="none" w:sz="0" w:space="0" w:color="auto"/>
            <w:bottom w:val="none" w:sz="0" w:space="0" w:color="auto"/>
            <w:right w:val="none" w:sz="0" w:space="0" w:color="auto"/>
          </w:divBdr>
        </w:div>
        <w:div w:id="1057557318">
          <w:marLeft w:val="480"/>
          <w:marRight w:val="0"/>
          <w:marTop w:val="0"/>
          <w:marBottom w:val="0"/>
          <w:divBdr>
            <w:top w:val="none" w:sz="0" w:space="0" w:color="auto"/>
            <w:left w:val="none" w:sz="0" w:space="0" w:color="auto"/>
            <w:bottom w:val="none" w:sz="0" w:space="0" w:color="auto"/>
            <w:right w:val="none" w:sz="0" w:space="0" w:color="auto"/>
          </w:divBdr>
        </w:div>
        <w:div w:id="1077367209">
          <w:marLeft w:val="480"/>
          <w:marRight w:val="0"/>
          <w:marTop w:val="0"/>
          <w:marBottom w:val="0"/>
          <w:divBdr>
            <w:top w:val="none" w:sz="0" w:space="0" w:color="auto"/>
            <w:left w:val="none" w:sz="0" w:space="0" w:color="auto"/>
            <w:bottom w:val="none" w:sz="0" w:space="0" w:color="auto"/>
            <w:right w:val="none" w:sz="0" w:space="0" w:color="auto"/>
          </w:divBdr>
        </w:div>
        <w:div w:id="1097411495">
          <w:marLeft w:val="480"/>
          <w:marRight w:val="0"/>
          <w:marTop w:val="0"/>
          <w:marBottom w:val="0"/>
          <w:divBdr>
            <w:top w:val="none" w:sz="0" w:space="0" w:color="auto"/>
            <w:left w:val="none" w:sz="0" w:space="0" w:color="auto"/>
            <w:bottom w:val="none" w:sz="0" w:space="0" w:color="auto"/>
            <w:right w:val="none" w:sz="0" w:space="0" w:color="auto"/>
          </w:divBdr>
        </w:div>
        <w:div w:id="1118453826">
          <w:marLeft w:val="480"/>
          <w:marRight w:val="0"/>
          <w:marTop w:val="0"/>
          <w:marBottom w:val="0"/>
          <w:divBdr>
            <w:top w:val="none" w:sz="0" w:space="0" w:color="auto"/>
            <w:left w:val="none" w:sz="0" w:space="0" w:color="auto"/>
            <w:bottom w:val="none" w:sz="0" w:space="0" w:color="auto"/>
            <w:right w:val="none" w:sz="0" w:space="0" w:color="auto"/>
          </w:divBdr>
        </w:div>
        <w:div w:id="1123036655">
          <w:marLeft w:val="480"/>
          <w:marRight w:val="0"/>
          <w:marTop w:val="0"/>
          <w:marBottom w:val="0"/>
          <w:divBdr>
            <w:top w:val="none" w:sz="0" w:space="0" w:color="auto"/>
            <w:left w:val="none" w:sz="0" w:space="0" w:color="auto"/>
            <w:bottom w:val="none" w:sz="0" w:space="0" w:color="auto"/>
            <w:right w:val="none" w:sz="0" w:space="0" w:color="auto"/>
          </w:divBdr>
        </w:div>
        <w:div w:id="1130198875">
          <w:marLeft w:val="480"/>
          <w:marRight w:val="0"/>
          <w:marTop w:val="0"/>
          <w:marBottom w:val="0"/>
          <w:divBdr>
            <w:top w:val="none" w:sz="0" w:space="0" w:color="auto"/>
            <w:left w:val="none" w:sz="0" w:space="0" w:color="auto"/>
            <w:bottom w:val="none" w:sz="0" w:space="0" w:color="auto"/>
            <w:right w:val="none" w:sz="0" w:space="0" w:color="auto"/>
          </w:divBdr>
        </w:div>
        <w:div w:id="1135485626">
          <w:marLeft w:val="480"/>
          <w:marRight w:val="0"/>
          <w:marTop w:val="0"/>
          <w:marBottom w:val="0"/>
          <w:divBdr>
            <w:top w:val="none" w:sz="0" w:space="0" w:color="auto"/>
            <w:left w:val="none" w:sz="0" w:space="0" w:color="auto"/>
            <w:bottom w:val="none" w:sz="0" w:space="0" w:color="auto"/>
            <w:right w:val="none" w:sz="0" w:space="0" w:color="auto"/>
          </w:divBdr>
        </w:div>
        <w:div w:id="1137533602">
          <w:marLeft w:val="480"/>
          <w:marRight w:val="0"/>
          <w:marTop w:val="0"/>
          <w:marBottom w:val="0"/>
          <w:divBdr>
            <w:top w:val="none" w:sz="0" w:space="0" w:color="auto"/>
            <w:left w:val="none" w:sz="0" w:space="0" w:color="auto"/>
            <w:bottom w:val="none" w:sz="0" w:space="0" w:color="auto"/>
            <w:right w:val="none" w:sz="0" w:space="0" w:color="auto"/>
          </w:divBdr>
        </w:div>
        <w:div w:id="1140463587">
          <w:marLeft w:val="480"/>
          <w:marRight w:val="0"/>
          <w:marTop w:val="0"/>
          <w:marBottom w:val="0"/>
          <w:divBdr>
            <w:top w:val="none" w:sz="0" w:space="0" w:color="auto"/>
            <w:left w:val="none" w:sz="0" w:space="0" w:color="auto"/>
            <w:bottom w:val="none" w:sz="0" w:space="0" w:color="auto"/>
            <w:right w:val="none" w:sz="0" w:space="0" w:color="auto"/>
          </w:divBdr>
        </w:div>
        <w:div w:id="1222640934">
          <w:marLeft w:val="480"/>
          <w:marRight w:val="0"/>
          <w:marTop w:val="0"/>
          <w:marBottom w:val="0"/>
          <w:divBdr>
            <w:top w:val="none" w:sz="0" w:space="0" w:color="auto"/>
            <w:left w:val="none" w:sz="0" w:space="0" w:color="auto"/>
            <w:bottom w:val="none" w:sz="0" w:space="0" w:color="auto"/>
            <w:right w:val="none" w:sz="0" w:space="0" w:color="auto"/>
          </w:divBdr>
        </w:div>
        <w:div w:id="1225993335">
          <w:marLeft w:val="480"/>
          <w:marRight w:val="0"/>
          <w:marTop w:val="0"/>
          <w:marBottom w:val="0"/>
          <w:divBdr>
            <w:top w:val="none" w:sz="0" w:space="0" w:color="auto"/>
            <w:left w:val="none" w:sz="0" w:space="0" w:color="auto"/>
            <w:bottom w:val="none" w:sz="0" w:space="0" w:color="auto"/>
            <w:right w:val="none" w:sz="0" w:space="0" w:color="auto"/>
          </w:divBdr>
        </w:div>
        <w:div w:id="1285772712">
          <w:marLeft w:val="480"/>
          <w:marRight w:val="0"/>
          <w:marTop w:val="0"/>
          <w:marBottom w:val="0"/>
          <w:divBdr>
            <w:top w:val="none" w:sz="0" w:space="0" w:color="auto"/>
            <w:left w:val="none" w:sz="0" w:space="0" w:color="auto"/>
            <w:bottom w:val="none" w:sz="0" w:space="0" w:color="auto"/>
            <w:right w:val="none" w:sz="0" w:space="0" w:color="auto"/>
          </w:divBdr>
        </w:div>
        <w:div w:id="1326933851">
          <w:marLeft w:val="480"/>
          <w:marRight w:val="0"/>
          <w:marTop w:val="0"/>
          <w:marBottom w:val="0"/>
          <w:divBdr>
            <w:top w:val="none" w:sz="0" w:space="0" w:color="auto"/>
            <w:left w:val="none" w:sz="0" w:space="0" w:color="auto"/>
            <w:bottom w:val="none" w:sz="0" w:space="0" w:color="auto"/>
            <w:right w:val="none" w:sz="0" w:space="0" w:color="auto"/>
          </w:divBdr>
        </w:div>
        <w:div w:id="1334651868">
          <w:marLeft w:val="480"/>
          <w:marRight w:val="0"/>
          <w:marTop w:val="0"/>
          <w:marBottom w:val="0"/>
          <w:divBdr>
            <w:top w:val="none" w:sz="0" w:space="0" w:color="auto"/>
            <w:left w:val="none" w:sz="0" w:space="0" w:color="auto"/>
            <w:bottom w:val="none" w:sz="0" w:space="0" w:color="auto"/>
            <w:right w:val="none" w:sz="0" w:space="0" w:color="auto"/>
          </w:divBdr>
        </w:div>
        <w:div w:id="1346400713">
          <w:marLeft w:val="480"/>
          <w:marRight w:val="0"/>
          <w:marTop w:val="0"/>
          <w:marBottom w:val="0"/>
          <w:divBdr>
            <w:top w:val="none" w:sz="0" w:space="0" w:color="auto"/>
            <w:left w:val="none" w:sz="0" w:space="0" w:color="auto"/>
            <w:bottom w:val="none" w:sz="0" w:space="0" w:color="auto"/>
            <w:right w:val="none" w:sz="0" w:space="0" w:color="auto"/>
          </w:divBdr>
        </w:div>
        <w:div w:id="1367876170">
          <w:marLeft w:val="480"/>
          <w:marRight w:val="0"/>
          <w:marTop w:val="0"/>
          <w:marBottom w:val="0"/>
          <w:divBdr>
            <w:top w:val="none" w:sz="0" w:space="0" w:color="auto"/>
            <w:left w:val="none" w:sz="0" w:space="0" w:color="auto"/>
            <w:bottom w:val="none" w:sz="0" w:space="0" w:color="auto"/>
            <w:right w:val="none" w:sz="0" w:space="0" w:color="auto"/>
          </w:divBdr>
        </w:div>
        <w:div w:id="1373841412">
          <w:marLeft w:val="480"/>
          <w:marRight w:val="0"/>
          <w:marTop w:val="0"/>
          <w:marBottom w:val="0"/>
          <w:divBdr>
            <w:top w:val="none" w:sz="0" w:space="0" w:color="auto"/>
            <w:left w:val="none" w:sz="0" w:space="0" w:color="auto"/>
            <w:bottom w:val="none" w:sz="0" w:space="0" w:color="auto"/>
            <w:right w:val="none" w:sz="0" w:space="0" w:color="auto"/>
          </w:divBdr>
        </w:div>
        <w:div w:id="1382361710">
          <w:marLeft w:val="480"/>
          <w:marRight w:val="0"/>
          <w:marTop w:val="0"/>
          <w:marBottom w:val="0"/>
          <w:divBdr>
            <w:top w:val="none" w:sz="0" w:space="0" w:color="auto"/>
            <w:left w:val="none" w:sz="0" w:space="0" w:color="auto"/>
            <w:bottom w:val="none" w:sz="0" w:space="0" w:color="auto"/>
            <w:right w:val="none" w:sz="0" w:space="0" w:color="auto"/>
          </w:divBdr>
        </w:div>
        <w:div w:id="1382367857">
          <w:marLeft w:val="480"/>
          <w:marRight w:val="0"/>
          <w:marTop w:val="0"/>
          <w:marBottom w:val="0"/>
          <w:divBdr>
            <w:top w:val="none" w:sz="0" w:space="0" w:color="auto"/>
            <w:left w:val="none" w:sz="0" w:space="0" w:color="auto"/>
            <w:bottom w:val="none" w:sz="0" w:space="0" w:color="auto"/>
            <w:right w:val="none" w:sz="0" w:space="0" w:color="auto"/>
          </w:divBdr>
        </w:div>
        <w:div w:id="1384673070">
          <w:marLeft w:val="480"/>
          <w:marRight w:val="0"/>
          <w:marTop w:val="0"/>
          <w:marBottom w:val="0"/>
          <w:divBdr>
            <w:top w:val="none" w:sz="0" w:space="0" w:color="auto"/>
            <w:left w:val="none" w:sz="0" w:space="0" w:color="auto"/>
            <w:bottom w:val="none" w:sz="0" w:space="0" w:color="auto"/>
            <w:right w:val="none" w:sz="0" w:space="0" w:color="auto"/>
          </w:divBdr>
        </w:div>
        <w:div w:id="1449592139">
          <w:marLeft w:val="480"/>
          <w:marRight w:val="0"/>
          <w:marTop w:val="0"/>
          <w:marBottom w:val="0"/>
          <w:divBdr>
            <w:top w:val="none" w:sz="0" w:space="0" w:color="auto"/>
            <w:left w:val="none" w:sz="0" w:space="0" w:color="auto"/>
            <w:bottom w:val="none" w:sz="0" w:space="0" w:color="auto"/>
            <w:right w:val="none" w:sz="0" w:space="0" w:color="auto"/>
          </w:divBdr>
        </w:div>
        <w:div w:id="1477868811">
          <w:marLeft w:val="480"/>
          <w:marRight w:val="0"/>
          <w:marTop w:val="0"/>
          <w:marBottom w:val="0"/>
          <w:divBdr>
            <w:top w:val="none" w:sz="0" w:space="0" w:color="auto"/>
            <w:left w:val="none" w:sz="0" w:space="0" w:color="auto"/>
            <w:bottom w:val="none" w:sz="0" w:space="0" w:color="auto"/>
            <w:right w:val="none" w:sz="0" w:space="0" w:color="auto"/>
          </w:divBdr>
        </w:div>
        <w:div w:id="1497458312">
          <w:marLeft w:val="480"/>
          <w:marRight w:val="0"/>
          <w:marTop w:val="0"/>
          <w:marBottom w:val="0"/>
          <w:divBdr>
            <w:top w:val="none" w:sz="0" w:space="0" w:color="auto"/>
            <w:left w:val="none" w:sz="0" w:space="0" w:color="auto"/>
            <w:bottom w:val="none" w:sz="0" w:space="0" w:color="auto"/>
            <w:right w:val="none" w:sz="0" w:space="0" w:color="auto"/>
          </w:divBdr>
        </w:div>
        <w:div w:id="1504513188">
          <w:marLeft w:val="480"/>
          <w:marRight w:val="0"/>
          <w:marTop w:val="0"/>
          <w:marBottom w:val="0"/>
          <w:divBdr>
            <w:top w:val="none" w:sz="0" w:space="0" w:color="auto"/>
            <w:left w:val="none" w:sz="0" w:space="0" w:color="auto"/>
            <w:bottom w:val="none" w:sz="0" w:space="0" w:color="auto"/>
            <w:right w:val="none" w:sz="0" w:space="0" w:color="auto"/>
          </w:divBdr>
        </w:div>
        <w:div w:id="1531259204">
          <w:marLeft w:val="480"/>
          <w:marRight w:val="0"/>
          <w:marTop w:val="0"/>
          <w:marBottom w:val="0"/>
          <w:divBdr>
            <w:top w:val="none" w:sz="0" w:space="0" w:color="auto"/>
            <w:left w:val="none" w:sz="0" w:space="0" w:color="auto"/>
            <w:bottom w:val="none" w:sz="0" w:space="0" w:color="auto"/>
            <w:right w:val="none" w:sz="0" w:space="0" w:color="auto"/>
          </w:divBdr>
        </w:div>
        <w:div w:id="1538423760">
          <w:marLeft w:val="480"/>
          <w:marRight w:val="0"/>
          <w:marTop w:val="0"/>
          <w:marBottom w:val="0"/>
          <w:divBdr>
            <w:top w:val="none" w:sz="0" w:space="0" w:color="auto"/>
            <w:left w:val="none" w:sz="0" w:space="0" w:color="auto"/>
            <w:bottom w:val="none" w:sz="0" w:space="0" w:color="auto"/>
            <w:right w:val="none" w:sz="0" w:space="0" w:color="auto"/>
          </w:divBdr>
        </w:div>
        <w:div w:id="1563101049">
          <w:marLeft w:val="480"/>
          <w:marRight w:val="0"/>
          <w:marTop w:val="0"/>
          <w:marBottom w:val="0"/>
          <w:divBdr>
            <w:top w:val="none" w:sz="0" w:space="0" w:color="auto"/>
            <w:left w:val="none" w:sz="0" w:space="0" w:color="auto"/>
            <w:bottom w:val="none" w:sz="0" w:space="0" w:color="auto"/>
            <w:right w:val="none" w:sz="0" w:space="0" w:color="auto"/>
          </w:divBdr>
        </w:div>
        <w:div w:id="1595701436">
          <w:marLeft w:val="480"/>
          <w:marRight w:val="0"/>
          <w:marTop w:val="0"/>
          <w:marBottom w:val="0"/>
          <w:divBdr>
            <w:top w:val="none" w:sz="0" w:space="0" w:color="auto"/>
            <w:left w:val="none" w:sz="0" w:space="0" w:color="auto"/>
            <w:bottom w:val="none" w:sz="0" w:space="0" w:color="auto"/>
            <w:right w:val="none" w:sz="0" w:space="0" w:color="auto"/>
          </w:divBdr>
        </w:div>
        <w:div w:id="1604074508">
          <w:marLeft w:val="480"/>
          <w:marRight w:val="0"/>
          <w:marTop w:val="0"/>
          <w:marBottom w:val="0"/>
          <w:divBdr>
            <w:top w:val="none" w:sz="0" w:space="0" w:color="auto"/>
            <w:left w:val="none" w:sz="0" w:space="0" w:color="auto"/>
            <w:bottom w:val="none" w:sz="0" w:space="0" w:color="auto"/>
            <w:right w:val="none" w:sz="0" w:space="0" w:color="auto"/>
          </w:divBdr>
        </w:div>
        <w:div w:id="1628315814">
          <w:marLeft w:val="480"/>
          <w:marRight w:val="0"/>
          <w:marTop w:val="0"/>
          <w:marBottom w:val="0"/>
          <w:divBdr>
            <w:top w:val="none" w:sz="0" w:space="0" w:color="auto"/>
            <w:left w:val="none" w:sz="0" w:space="0" w:color="auto"/>
            <w:bottom w:val="none" w:sz="0" w:space="0" w:color="auto"/>
            <w:right w:val="none" w:sz="0" w:space="0" w:color="auto"/>
          </w:divBdr>
        </w:div>
        <w:div w:id="1701512281">
          <w:marLeft w:val="480"/>
          <w:marRight w:val="0"/>
          <w:marTop w:val="0"/>
          <w:marBottom w:val="0"/>
          <w:divBdr>
            <w:top w:val="none" w:sz="0" w:space="0" w:color="auto"/>
            <w:left w:val="none" w:sz="0" w:space="0" w:color="auto"/>
            <w:bottom w:val="none" w:sz="0" w:space="0" w:color="auto"/>
            <w:right w:val="none" w:sz="0" w:space="0" w:color="auto"/>
          </w:divBdr>
        </w:div>
        <w:div w:id="1779716041">
          <w:marLeft w:val="480"/>
          <w:marRight w:val="0"/>
          <w:marTop w:val="0"/>
          <w:marBottom w:val="0"/>
          <w:divBdr>
            <w:top w:val="none" w:sz="0" w:space="0" w:color="auto"/>
            <w:left w:val="none" w:sz="0" w:space="0" w:color="auto"/>
            <w:bottom w:val="none" w:sz="0" w:space="0" w:color="auto"/>
            <w:right w:val="none" w:sz="0" w:space="0" w:color="auto"/>
          </w:divBdr>
        </w:div>
        <w:div w:id="1792089143">
          <w:marLeft w:val="480"/>
          <w:marRight w:val="0"/>
          <w:marTop w:val="0"/>
          <w:marBottom w:val="0"/>
          <w:divBdr>
            <w:top w:val="none" w:sz="0" w:space="0" w:color="auto"/>
            <w:left w:val="none" w:sz="0" w:space="0" w:color="auto"/>
            <w:bottom w:val="none" w:sz="0" w:space="0" w:color="auto"/>
            <w:right w:val="none" w:sz="0" w:space="0" w:color="auto"/>
          </w:divBdr>
        </w:div>
        <w:div w:id="1828591696">
          <w:marLeft w:val="480"/>
          <w:marRight w:val="0"/>
          <w:marTop w:val="0"/>
          <w:marBottom w:val="0"/>
          <w:divBdr>
            <w:top w:val="none" w:sz="0" w:space="0" w:color="auto"/>
            <w:left w:val="none" w:sz="0" w:space="0" w:color="auto"/>
            <w:bottom w:val="none" w:sz="0" w:space="0" w:color="auto"/>
            <w:right w:val="none" w:sz="0" w:space="0" w:color="auto"/>
          </w:divBdr>
        </w:div>
        <w:div w:id="1847210482">
          <w:marLeft w:val="480"/>
          <w:marRight w:val="0"/>
          <w:marTop w:val="0"/>
          <w:marBottom w:val="0"/>
          <w:divBdr>
            <w:top w:val="none" w:sz="0" w:space="0" w:color="auto"/>
            <w:left w:val="none" w:sz="0" w:space="0" w:color="auto"/>
            <w:bottom w:val="none" w:sz="0" w:space="0" w:color="auto"/>
            <w:right w:val="none" w:sz="0" w:space="0" w:color="auto"/>
          </w:divBdr>
        </w:div>
        <w:div w:id="1852603125">
          <w:marLeft w:val="480"/>
          <w:marRight w:val="0"/>
          <w:marTop w:val="0"/>
          <w:marBottom w:val="0"/>
          <w:divBdr>
            <w:top w:val="none" w:sz="0" w:space="0" w:color="auto"/>
            <w:left w:val="none" w:sz="0" w:space="0" w:color="auto"/>
            <w:bottom w:val="none" w:sz="0" w:space="0" w:color="auto"/>
            <w:right w:val="none" w:sz="0" w:space="0" w:color="auto"/>
          </w:divBdr>
        </w:div>
        <w:div w:id="1877310933">
          <w:marLeft w:val="480"/>
          <w:marRight w:val="0"/>
          <w:marTop w:val="0"/>
          <w:marBottom w:val="0"/>
          <w:divBdr>
            <w:top w:val="none" w:sz="0" w:space="0" w:color="auto"/>
            <w:left w:val="none" w:sz="0" w:space="0" w:color="auto"/>
            <w:bottom w:val="none" w:sz="0" w:space="0" w:color="auto"/>
            <w:right w:val="none" w:sz="0" w:space="0" w:color="auto"/>
          </w:divBdr>
        </w:div>
        <w:div w:id="1917090305">
          <w:marLeft w:val="480"/>
          <w:marRight w:val="0"/>
          <w:marTop w:val="0"/>
          <w:marBottom w:val="0"/>
          <w:divBdr>
            <w:top w:val="none" w:sz="0" w:space="0" w:color="auto"/>
            <w:left w:val="none" w:sz="0" w:space="0" w:color="auto"/>
            <w:bottom w:val="none" w:sz="0" w:space="0" w:color="auto"/>
            <w:right w:val="none" w:sz="0" w:space="0" w:color="auto"/>
          </w:divBdr>
        </w:div>
        <w:div w:id="1921867782">
          <w:marLeft w:val="480"/>
          <w:marRight w:val="0"/>
          <w:marTop w:val="0"/>
          <w:marBottom w:val="0"/>
          <w:divBdr>
            <w:top w:val="none" w:sz="0" w:space="0" w:color="auto"/>
            <w:left w:val="none" w:sz="0" w:space="0" w:color="auto"/>
            <w:bottom w:val="none" w:sz="0" w:space="0" w:color="auto"/>
            <w:right w:val="none" w:sz="0" w:space="0" w:color="auto"/>
          </w:divBdr>
        </w:div>
        <w:div w:id="1991254254">
          <w:marLeft w:val="480"/>
          <w:marRight w:val="0"/>
          <w:marTop w:val="0"/>
          <w:marBottom w:val="0"/>
          <w:divBdr>
            <w:top w:val="none" w:sz="0" w:space="0" w:color="auto"/>
            <w:left w:val="none" w:sz="0" w:space="0" w:color="auto"/>
            <w:bottom w:val="none" w:sz="0" w:space="0" w:color="auto"/>
            <w:right w:val="none" w:sz="0" w:space="0" w:color="auto"/>
          </w:divBdr>
        </w:div>
        <w:div w:id="1992058491">
          <w:marLeft w:val="480"/>
          <w:marRight w:val="0"/>
          <w:marTop w:val="0"/>
          <w:marBottom w:val="0"/>
          <w:divBdr>
            <w:top w:val="none" w:sz="0" w:space="0" w:color="auto"/>
            <w:left w:val="none" w:sz="0" w:space="0" w:color="auto"/>
            <w:bottom w:val="none" w:sz="0" w:space="0" w:color="auto"/>
            <w:right w:val="none" w:sz="0" w:space="0" w:color="auto"/>
          </w:divBdr>
        </w:div>
        <w:div w:id="2027052830">
          <w:marLeft w:val="480"/>
          <w:marRight w:val="0"/>
          <w:marTop w:val="0"/>
          <w:marBottom w:val="0"/>
          <w:divBdr>
            <w:top w:val="none" w:sz="0" w:space="0" w:color="auto"/>
            <w:left w:val="none" w:sz="0" w:space="0" w:color="auto"/>
            <w:bottom w:val="none" w:sz="0" w:space="0" w:color="auto"/>
            <w:right w:val="none" w:sz="0" w:space="0" w:color="auto"/>
          </w:divBdr>
        </w:div>
        <w:div w:id="2038893239">
          <w:marLeft w:val="480"/>
          <w:marRight w:val="0"/>
          <w:marTop w:val="0"/>
          <w:marBottom w:val="0"/>
          <w:divBdr>
            <w:top w:val="none" w:sz="0" w:space="0" w:color="auto"/>
            <w:left w:val="none" w:sz="0" w:space="0" w:color="auto"/>
            <w:bottom w:val="none" w:sz="0" w:space="0" w:color="auto"/>
            <w:right w:val="none" w:sz="0" w:space="0" w:color="auto"/>
          </w:divBdr>
        </w:div>
        <w:div w:id="2091197030">
          <w:marLeft w:val="480"/>
          <w:marRight w:val="0"/>
          <w:marTop w:val="0"/>
          <w:marBottom w:val="0"/>
          <w:divBdr>
            <w:top w:val="none" w:sz="0" w:space="0" w:color="auto"/>
            <w:left w:val="none" w:sz="0" w:space="0" w:color="auto"/>
            <w:bottom w:val="none" w:sz="0" w:space="0" w:color="auto"/>
            <w:right w:val="none" w:sz="0" w:space="0" w:color="auto"/>
          </w:divBdr>
        </w:div>
        <w:div w:id="2106613630">
          <w:marLeft w:val="480"/>
          <w:marRight w:val="0"/>
          <w:marTop w:val="0"/>
          <w:marBottom w:val="0"/>
          <w:divBdr>
            <w:top w:val="none" w:sz="0" w:space="0" w:color="auto"/>
            <w:left w:val="none" w:sz="0" w:space="0" w:color="auto"/>
            <w:bottom w:val="none" w:sz="0" w:space="0" w:color="auto"/>
            <w:right w:val="none" w:sz="0" w:space="0" w:color="auto"/>
          </w:divBdr>
        </w:div>
      </w:divsChild>
    </w:div>
    <w:div w:id="363485882">
      <w:bodyDiv w:val="1"/>
      <w:marLeft w:val="0"/>
      <w:marRight w:val="0"/>
      <w:marTop w:val="0"/>
      <w:marBottom w:val="0"/>
      <w:divBdr>
        <w:top w:val="none" w:sz="0" w:space="0" w:color="auto"/>
        <w:left w:val="none" w:sz="0" w:space="0" w:color="auto"/>
        <w:bottom w:val="none" w:sz="0" w:space="0" w:color="auto"/>
        <w:right w:val="none" w:sz="0" w:space="0" w:color="auto"/>
      </w:divBdr>
      <w:divsChild>
        <w:div w:id="17199296">
          <w:marLeft w:val="480"/>
          <w:marRight w:val="0"/>
          <w:marTop w:val="0"/>
          <w:marBottom w:val="0"/>
          <w:divBdr>
            <w:top w:val="none" w:sz="0" w:space="0" w:color="auto"/>
            <w:left w:val="none" w:sz="0" w:space="0" w:color="auto"/>
            <w:bottom w:val="none" w:sz="0" w:space="0" w:color="auto"/>
            <w:right w:val="none" w:sz="0" w:space="0" w:color="auto"/>
          </w:divBdr>
        </w:div>
        <w:div w:id="27491851">
          <w:marLeft w:val="480"/>
          <w:marRight w:val="0"/>
          <w:marTop w:val="0"/>
          <w:marBottom w:val="0"/>
          <w:divBdr>
            <w:top w:val="none" w:sz="0" w:space="0" w:color="auto"/>
            <w:left w:val="none" w:sz="0" w:space="0" w:color="auto"/>
            <w:bottom w:val="none" w:sz="0" w:space="0" w:color="auto"/>
            <w:right w:val="none" w:sz="0" w:space="0" w:color="auto"/>
          </w:divBdr>
        </w:div>
        <w:div w:id="41757873">
          <w:marLeft w:val="480"/>
          <w:marRight w:val="0"/>
          <w:marTop w:val="0"/>
          <w:marBottom w:val="0"/>
          <w:divBdr>
            <w:top w:val="none" w:sz="0" w:space="0" w:color="auto"/>
            <w:left w:val="none" w:sz="0" w:space="0" w:color="auto"/>
            <w:bottom w:val="none" w:sz="0" w:space="0" w:color="auto"/>
            <w:right w:val="none" w:sz="0" w:space="0" w:color="auto"/>
          </w:divBdr>
        </w:div>
        <w:div w:id="64685752">
          <w:marLeft w:val="480"/>
          <w:marRight w:val="0"/>
          <w:marTop w:val="0"/>
          <w:marBottom w:val="0"/>
          <w:divBdr>
            <w:top w:val="none" w:sz="0" w:space="0" w:color="auto"/>
            <w:left w:val="none" w:sz="0" w:space="0" w:color="auto"/>
            <w:bottom w:val="none" w:sz="0" w:space="0" w:color="auto"/>
            <w:right w:val="none" w:sz="0" w:space="0" w:color="auto"/>
          </w:divBdr>
        </w:div>
        <w:div w:id="147015242">
          <w:marLeft w:val="480"/>
          <w:marRight w:val="0"/>
          <w:marTop w:val="0"/>
          <w:marBottom w:val="0"/>
          <w:divBdr>
            <w:top w:val="none" w:sz="0" w:space="0" w:color="auto"/>
            <w:left w:val="none" w:sz="0" w:space="0" w:color="auto"/>
            <w:bottom w:val="none" w:sz="0" w:space="0" w:color="auto"/>
            <w:right w:val="none" w:sz="0" w:space="0" w:color="auto"/>
          </w:divBdr>
        </w:div>
        <w:div w:id="147329676">
          <w:marLeft w:val="480"/>
          <w:marRight w:val="0"/>
          <w:marTop w:val="0"/>
          <w:marBottom w:val="0"/>
          <w:divBdr>
            <w:top w:val="none" w:sz="0" w:space="0" w:color="auto"/>
            <w:left w:val="none" w:sz="0" w:space="0" w:color="auto"/>
            <w:bottom w:val="none" w:sz="0" w:space="0" w:color="auto"/>
            <w:right w:val="none" w:sz="0" w:space="0" w:color="auto"/>
          </w:divBdr>
        </w:div>
        <w:div w:id="153763277">
          <w:marLeft w:val="480"/>
          <w:marRight w:val="0"/>
          <w:marTop w:val="0"/>
          <w:marBottom w:val="0"/>
          <w:divBdr>
            <w:top w:val="none" w:sz="0" w:space="0" w:color="auto"/>
            <w:left w:val="none" w:sz="0" w:space="0" w:color="auto"/>
            <w:bottom w:val="none" w:sz="0" w:space="0" w:color="auto"/>
            <w:right w:val="none" w:sz="0" w:space="0" w:color="auto"/>
          </w:divBdr>
        </w:div>
        <w:div w:id="160968030">
          <w:marLeft w:val="480"/>
          <w:marRight w:val="0"/>
          <w:marTop w:val="0"/>
          <w:marBottom w:val="0"/>
          <w:divBdr>
            <w:top w:val="none" w:sz="0" w:space="0" w:color="auto"/>
            <w:left w:val="none" w:sz="0" w:space="0" w:color="auto"/>
            <w:bottom w:val="none" w:sz="0" w:space="0" w:color="auto"/>
            <w:right w:val="none" w:sz="0" w:space="0" w:color="auto"/>
          </w:divBdr>
        </w:div>
        <w:div w:id="187185060">
          <w:marLeft w:val="480"/>
          <w:marRight w:val="0"/>
          <w:marTop w:val="0"/>
          <w:marBottom w:val="0"/>
          <w:divBdr>
            <w:top w:val="none" w:sz="0" w:space="0" w:color="auto"/>
            <w:left w:val="none" w:sz="0" w:space="0" w:color="auto"/>
            <w:bottom w:val="none" w:sz="0" w:space="0" w:color="auto"/>
            <w:right w:val="none" w:sz="0" w:space="0" w:color="auto"/>
          </w:divBdr>
        </w:div>
        <w:div w:id="210196707">
          <w:marLeft w:val="480"/>
          <w:marRight w:val="0"/>
          <w:marTop w:val="0"/>
          <w:marBottom w:val="0"/>
          <w:divBdr>
            <w:top w:val="none" w:sz="0" w:space="0" w:color="auto"/>
            <w:left w:val="none" w:sz="0" w:space="0" w:color="auto"/>
            <w:bottom w:val="none" w:sz="0" w:space="0" w:color="auto"/>
            <w:right w:val="none" w:sz="0" w:space="0" w:color="auto"/>
          </w:divBdr>
        </w:div>
        <w:div w:id="220481308">
          <w:marLeft w:val="480"/>
          <w:marRight w:val="0"/>
          <w:marTop w:val="0"/>
          <w:marBottom w:val="0"/>
          <w:divBdr>
            <w:top w:val="none" w:sz="0" w:space="0" w:color="auto"/>
            <w:left w:val="none" w:sz="0" w:space="0" w:color="auto"/>
            <w:bottom w:val="none" w:sz="0" w:space="0" w:color="auto"/>
            <w:right w:val="none" w:sz="0" w:space="0" w:color="auto"/>
          </w:divBdr>
        </w:div>
        <w:div w:id="254292457">
          <w:marLeft w:val="480"/>
          <w:marRight w:val="0"/>
          <w:marTop w:val="0"/>
          <w:marBottom w:val="0"/>
          <w:divBdr>
            <w:top w:val="none" w:sz="0" w:space="0" w:color="auto"/>
            <w:left w:val="none" w:sz="0" w:space="0" w:color="auto"/>
            <w:bottom w:val="none" w:sz="0" w:space="0" w:color="auto"/>
            <w:right w:val="none" w:sz="0" w:space="0" w:color="auto"/>
          </w:divBdr>
        </w:div>
        <w:div w:id="367992943">
          <w:marLeft w:val="480"/>
          <w:marRight w:val="0"/>
          <w:marTop w:val="0"/>
          <w:marBottom w:val="0"/>
          <w:divBdr>
            <w:top w:val="none" w:sz="0" w:space="0" w:color="auto"/>
            <w:left w:val="none" w:sz="0" w:space="0" w:color="auto"/>
            <w:bottom w:val="none" w:sz="0" w:space="0" w:color="auto"/>
            <w:right w:val="none" w:sz="0" w:space="0" w:color="auto"/>
          </w:divBdr>
        </w:div>
        <w:div w:id="388652804">
          <w:marLeft w:val="480"/>
          <w:marRight w:val="0"/>
          <w:marTop w:val="0"/>
          <w:marBottom w:val="0"/>
          <w:divBdr>
            <w:top w:val="none" w:sz="0" w:space="0" w:color="auto"/>
            <w:left w:val="none" w:sz="0" w:space="0" w:color="auto"/>
            <w:bottom w:val="none" w:sz="0" w:space="0" w:color="auto"/>
            <w:right w:val="none" w:sz="0" w:space="0" w:color="auto"/>
          </w:divBdr>
        </w:div>
        <w:div w:id="392896992">
          <w:marLeft w:val="480"/>
          <w:marRight w:val="0"/>
          <w:marTop w:val="0"/>
          <w:marBottom w:val="0"/>
          <w:divBdr>
            <w:top w:val="none" w:sz="0" w:space="0" w:color="auto"/>
            <w:left w:val="none" w:sz="0" w:space="0" w:color="auto"/>
            <w:bottom w:val="none" w:sz="0" w:space="0" w:color="auto"/>
            <w:right w:val="none" w:sz="0" w:space="0" w:color="auto"/>
          </w:divBdr>
        </w:div>
        <w:div w:id="403263977">
          <w:marLeft w:val="480"/>
          <w:marRight w:val="0"/>
          <w:marTop w:val="0"/>
          <w:marBottom w:val="0"/>
          <w:divBdr>
            <w:top w:val="none" w:sz="0" w:space="0" w:color="auto"/>
            <w:left w:val="none" w:sz="0" w:space="0" w:color="auto"/>
            <w:bottom w:val="none" w:sz="0" w:space="0" w:color="auto"/>
            <w:right w:val="none" w:sz="0" w:space="0" w:color="auto"/>
          </w:divBdr>
        </w:div>
        <w:div w:id="453063054">
          <w:marLeft w:val="480"/>
          <w:marRight w:val="0"/>
          <w:marTop w:val="0"/>
          <w:marBottom w:val="0"/>
          <w:divBdr>
            <w:top w:val="none" w:sz="0" w:space="0" w:color="auto"/>
            <w:left w:val="none" w:sz="0" w:space="0" w:color="auto"/>
            <w:bottom w:val="none" w:sz="0" w:space="0" w:color="auto"/>
            <w:right w:val="none" w:sz="0" w:space="0" w:color="auto"/>
          </w:divBdr>
        </w:div>
        <w:div w:id="474757194">
          <w:marLeft w:val="480"/>
          <w:marRight w:val="0"/>
          <w:marTop w:val="0"/>
          <w:marBottom w:val="0"/>
          <w:divBdr>
            <w:top w:val="none" w:sz="0" w:space="0" w:color="auto"/>
            <w:left w:val="none" w:sz="0" w:space="0" w:color="auto"/>
            <w:bottom w:val="none" w:sz="0" w:space="0" w:color="auto"/>
            <w:right w:val="none" w:sz="0" w:space="0" w:color="auto"/>
          </w:divBdr>
        </w:div>
        <w:div w:id="480662125">
          <w:marLeft w:val="480"/>
          <w:marRight w:val="0"/>
          <w:marTop w:val="0"/>
          <w:marBottom w:val="0"/>
          <w:divBdr>
            <w:top w:val="none" w:sz="0" w:space="0" w:color="auto"/>
            <w:left w:val="none" w:sz="0" w:space="0" w:color="auto"/>
            <w:bottom w:val="none" w:sz="0" w:space="0" w:color="auto"/>
            <w:right w:val="none" w:sz="0" w:space="0" w:color="auto"/>
          </w:divBdr>
        </w:div>
        <w:div w:id="490682961">
          <w:marLeft w:val="480"/>
          <w:marRight w:val="0"/>
          <w:marTop w:val="0"/>
          <w:marBottom w:val="0"/>
          <w:divBdr>
            <w:top w:val="none" w:sz="0" w:space="0" w:color="auto"/>
            <w:left w:val="none" w:sz="0" w:space="0" w:color="auto"/>
            <w:bottom w:val="none" w:sz="0" w:space="0" w:color="auto"/>
            <w:right w:val="none" w:sz="0" w:space="0" w:color="auto"/>
          </w:divBdr>
        </w:div>
        <w:div w:id="536432642">
          <w:marLeft w:val="480"/>
          <w:marRight w:val="0"/>
          <w:marTop w:val="0"/>
          <w:marBottom w:val="0"/>
          <w:divBdr>
            <w:top w:val="none" w:sz="0" w:space="0" w:color="auto"/>
            <w:left w:val="none" w:sz="0" w:space="0" w:color="auto"/>
            <w:bottom w:val="none" w:sz="0" w:space="0" w:color="auto"/>
            <w:right w:val="none" w:sz="0" w:space="0" w:color="auto"/>
          </w:divBdr>
        </w:div>
        <w:div w:id="564948317">
          <w:marLeft w:val="480"/>
          <w:marRight w:val="0"/>
          <w:marTop w:val="0"/>
          <w:marBottom w:val="0"/>
          <w:divBdr>
            <w:top w:val="none" w:sz="0" w:space="0" w:color="auto"/>
            <w:left w:val="none" w:sz="0" w:space="0" w:color="auto"/>
            <w:bottom w:val="none" w:sz="0" w:space="0" w:color="auto"/>
            <w:right w:val="none" w:sz="0" w:space="0" w:color="auto"/>
          </w:divBdr>
        </w:div>
        <w:div w:id="583147719">
          <w:marLeft w:val="480"/>
          <w:marRight w:val="0"/>
          <w:marTop w:val="0"/>
          <w:marBottom w:val="0"/>
          <w:divBdr>
            <w:top w:val="none" w:sz="0" w:space="0" w:color="auto"/>
            <w:left w:val="none" w:sz="0" w:space="0" w:color="auto"/>
            <w:bottom w:val="none" w:sz="0" w:space="0" w:color="auto"/>
            <w:right w:val="none" w:sz="0" w:space="0" w:color="auto"/>
          </w:divBdr>
        </w:div>
        <w:div w:id="584151134">
          <w:marLeft w:val="480"/>
          <w:marRight w:val="0"/>
          <w:marTop w:val="0"/>
          <w:marBottom w:val="0"/>
          <w:divBdr>
            <w:top w:val="none" w:sz="0" w:space="0" w:color="auto"/>
            <w:left w:val="none" w:sz="0" w:space="0" w:color="auto"/>
            <w:bottom w:val="none" w:sz="0" w:space="0" w:color="auto"/>
            <w:right w:val="none" w:sz="0" w:space="0" w:color="auto"/>
          </w:divBdr>
        </w:div>
        <w:div w:id="603683825">
          <w:marLeft w:val="480"/>
          <w:marRight w:val="0"/>
          <w:marTop w:val="0"/>
          <w:marBottom w:val="0"/>
          <w:divBdr>
            <w:top w:val="none" w:sz="0" w:space="0" w:color="auto"/>
            <w:left w:val="none" w:sz="0" w:space="0" w:color="auto"/>
            <w:bottom w:val="none" w:sz="0" w:space="0" w:color="auto"/>
            <w:right w:val="none" w:sz="0" w:space="0" w:color="auto"/>
          </w:divBdr>
        </w:div>
        <w:div w:id="608585067">
          <w:marLeft w:val="480"/>
          <w:marRight w:val="0"/>
          <w:marTop w:val="0"/>
          <w:marBottom w:val="0"/>
          <w:divBdr>
            <w:top w:val="none" w:sz="0" w:space="0" w:color="auto"/>
            <w:left w:val="none" w:sz="0" w:space="0" w:color="auto"/>
            <w:bottom w:val="none" w:sz="0" w:space="0" w:color="auto"/>
            <w:right w:val="none" w:sz="0" w:space="0" w:color="auto"/>
          </w:divBdr>
        </w:div>
        <w:div w:id="642462767">
          <w:marLeft w:val="480"/>
          <w:marRight w:val="0"/>
          <w:marTop w:val="0"/>
          <w:marBottom w:val="0"/>
          <w:divBdr>
            <w:top w:val="none" w:sz="0" w:space="0" w:color="auto"/>
            <w:left w:val="none" w:sz="0" w:space="0" w:color="auto"/>
            <w:bottom w:val="none" w:sz="0" w:space="0" w:color="auto"/>
            <w:right w:val="none" w:sz="0" w:space="0" w:color="auto"/>
          </w:divBdr>
        </w:div>
        <w:div w:id="736126933">
          <w:marLeft w:val="480"/>
          <w:marRight w:val="0"/>
          <w:marTop w:val="0"/>
          <w:marBottom w:val="0"/>
          <w:divBdr>
            <w:top w:val="none" w:sz="0" w:space="0" w:color="auto"/>
            <w:left w:val="none" w:sz="0" w:space="0" w:color="auto"/>
            <w:bottom w:val="none" w:sz="0" w:space="0" w:color="auto"/>
            <w:right w:val="none" w:sz="0" w:space="0" w:color="auto"/>
          </w:divBdr>
        </w:div>
        <w:div w:id="748188447">
          <w:marLeft w:val="480"/>
          <w:marRight w:val="0"/>
          <w:marTop w:val="0"/>
          <w:marBottom w:val="0"/>
          <w:divBdr>
            <w:top w:val="none" w:sz="0" w:space="0" w:color="auto"/>
            <w:left w:val="none" w:sz="0" w:space="0" w:color="auto"/>
            <w:bottom w:val="none" w:sz="0" w:space="0" w:color="auto"/>
            <w:right w:val="none" w:sz="0" w:space="0" w:color="auto"/>
          </w:divBdr>
        </w:div>
        <w:div w:id="787628890">
          <w:marLeft w:val="480"/>
          <w:marRight w:val="0"/>
          <w:marTop w:val="0"/>
          <w:marBottom w:val="0"/>
          <w:divBdr>
            <w:top w:val="none" w:sz="0" w:space="0" w:color="auto"/>
            <w:left w:val="none" w:sz="0" w:space="0" w:color="auto"/>
            <w:bottom w:val="none" w:sz="0" w:space="0" w:color="auto"/>
            <w:right w:val="none" w:sz="0" w:space="0" w:color="auto"/>
          </w:divBdr>
        </w:div>
        <w:div w:id="800538262">
          <w:marLeft w:val="480"/>
          <w:marRight w:val="0"/>
          <w:marTop w:val="0"/>
          <w:marBottom w:val="0"/>
          <w:divBdr>
            <w:top w:val="none" w:sz="0" w:space="0" w:color="auto"/>
            <w:left w:val="none" w:sz="0" w:space="0" w:color="auto"/>
            <w:bottom w:val="none" w:sz="0" w:space="0" w:color="auto"/>
            <w:right w:val="none" w:sz="0" w:space="0" w:color="auto"/>
          </w:divBdr>
        </w:div>
        <w:div w:id="811097282">
          <w:marLeft w:val="480"/>
          <w:marRight w:val="0"/>
          <w:marTop w:val="0"/>
          <w:marBottom w:val="0"/>
          <w:divBdr>
            <w:top w:val="none" w:sz="0" w:space="0" w:color="auto"/>
            <w:left w:val="none" w:sz="0" w:space="0" w:color="auto"/>
            <w:bottom w:val="none" w:sz="0" w:space="0" w:color="auto"/>
            <w:right w:val="none" w:sz="0" w:space="0" w:color="auto"/>
          </w:divBdr>
        </w:div>
        <w:div w:id="844322760">
          <w:marLeft w:val="480"/>
          <w:marRight w:val="0"/>
          <w:marTop w:val="0"/>
          <w:marBottom w:val="0"/>
          <w:divBdr>
            <w:top w:val="none" w:sz="0" w:space="0" w:color="auto"/>
            <w:left w:val="none" w:sz="0" w:space="0" w:color="auto"/>
            <w:bottom w:val="none" w:sz="0" w:space="0" w:color="auto"/>
            <w:right w:val="none" w:sz="0" w:space="0" w:color="auto"/>
          </w:divBdr>
        </w:div>
        <w:div w:id="855652333">
          <w:marLeft w:val="480"/>
          <w:marRight w:val="0"/>
          <w:marTop w:val="0"/>
          <w:marBottom w:val="0"/>
          <w:divBdr>
            <w:top w:val="none" w:sz="0" w:space="0" w:color="auto"/>
            <w:left w:val="none" w:sz="0" w:space="0" w:color="auto"/>
            <w:bottom w:val="none" w:sz="0" w:space="0" w:color="auto"/>
            <w:right w:val="none" w:sz="0" w:space="0" w:color="auto"/>
          </w:divBdr>
        </w:div>
        <w:div w:id="858204082">
          <w:marLeft w:val="480"/>
          <w:marRight w:val="0"/>
          <w:marTop w:val="0"/>
          <w:marBottom w:val="0"/>
          <w:divBdr>
            <w:top w:val="none" w:sz="0" w:space="0" w:color="auto"/>
            <w:left w:val="none" w:sz="0" w:space="0" w:color="auto"/>
            <w:bottom w:val="none" w:sz="0" w:space="0" w:color="auto"/>
            <w:right w:val="none" w:sz="0" w:space="0" w:color="auto"/>
          </w:divBdr>
        </w:div>
        <w:div w:id="899829220">
          <w:marLeft w:val="480"/>
          <w:marRight w:val="0"/>
          <w:marTop w:val="0"/>
          <w:marBottom w:val="0"/>
          <w:divBdr>
            <w:top w:val="none" w:sz="0" w:space="0" w:color="auto"/>
            <w:left w:val="none" w:sz="0" w:space="0" w:color="auto"/>
            <w:bottom w:val="none" w:sz="0" w:space="0" w:color="auto"/>
            <w:right w:val="none" w:sz="0" w:space="0" w:color="auto"/>
          </w:divBdr>
        </w:div>
        <w:div w:id="965500516">
          <w:marLeft w:val="480"/>
          <w:marRight w:val="0"/>
          <w:marTop w:val="0"/>
          <w:marBottom w:val="0"/>
          <w:divBdr>
            <w:top w:val="none" w:sz="0" w:space="0" w:color="auto"/>
            <w:left w:val="none" w:sz="0" w:space="0" w:color="auto"/>
            <w:bottom w:val="none" w:sz="0" w:space="0" w:color="auto"/>
            <w:right w:val="none" w:sz="0" w:space="0" w:color="auto"/>
          </w:divBdr>
        </w:div>
        <w:div w:id="979767652">
          <w:marLeft w:val="480"/>
          <w:marRight w:val="0"/>
          <w:marTop w:val="0"/>
          <w:marBottom w:val="0"/>
          <w:divBdr>
            <w:top w:val="none" w:sz="0" w:space="0" w:color="auto"/>
            <w:left w:val="none" w:sz="0" w:space="0" w:color="auto"/>
            <w:bottom w:val="none" w:sz="0" w:space="0" w:color="auto"/>
            <w:right w:val="none" w:sz="0" w:space="0" w:color="auto"/>
          </w:divBdr>
        </w:div>
        <w:div w:id="1048719451">
          <w:marLeft w:val="480"/>
          <w:marRight w:val="0"/>
          <w:marTop w:val="0"/>
          <w:marBottom w:val="0"/>
          <w:divBdr>
            <w:top w:val="none" w:sz="0" w:space="0" w:color="auto"/>
            <w:left w:val="none" w:sz="0" w:space="0" w:color="auto"/>
            <w:bottom w:val="none" w:sz="0" w:space="0" w:color="auto"/>
            <w:right w:val="none" w:sz="0" w:space="0" w:color="auto"/>
          </w:divBdr>
        </w:div>
        <w:div w:id="1052315384">
          <w:marLeft w:val="480"/>
          <w:marRight w:val="0"/>
          <w:marTop w:val="0"/>
          <w:marBottom w:val="0"/>
          <w:divBdr>
            <w:top w:val="none" w:sz="0" w:space="0" w:color="auto"/>
            <w:left w:val="none" w:sz="0" w:space="0" w:color="auto"/>
            <w:bottom w:val="none" w:sz="0" w:space="0" w:color="auto"/>
            <w:right w:val="none" w:sz="0" w:space="0" w:color="auto"/>
          </w:divBdr>
        </w:div>
        <w:div w:id="1070496059">
          <w:marLeft w:val="480"/>
          <w:marRight w:val="0"/>
          <w:marTop w:val="0"/>
          <w:marBottom w:val="0"/>
          <w:divBdr>
            <w:top w:val="none" w:sz="0" w:space="0" w:color="auto"/>
            <w:left w:val="none" w:sz="0" w:space="0" w:color="auto"/>
            <w:bottom w:val="none" w:sz="0" w:space="0" w:color="auto"/>
            <w:right w:val="none" w:sz="0" w:space="0" w:color="auto"/>
          </w:divBdr>
        </w:div>
        <w:div w:id="1085956058">
          <w:marLeft w:val="480"/>
          <w:marRight w:val="0"/>
          <w:marTop w:val="0"/>
          <w:marBottom w:val="0"/>
          <w:divBdr>
            <w:top w:val="none" w:sz="0" w:space="0" w:color="auto"/>
            <w:left w:val="none" w:sz="0" w:space="0" w:color="auto"/>
            <w:bottom w:val="none" w:sz="0" w:space="0" w:color="auto"/>
            <w:right w:val="none" w:sz="0" w:space="0" w:color="auto"/>
          </w:divBdr>
        </w:div>
        <w:div w:id="1100612994">
          <w:marLeft w:val="480"/>
          <w:marRight w:val="0"/>
          <w:marTop w:val="0"/>
          <w:marBottom w:val="0"/>
          <w:divBdr>
            <w:top w:val="none" w:sz="0" w:space="0" w:color="auto"/>
            <w:left w:val="none" w:sz="0" w:space="0" w:color="auto"/>
            <w:bottom w:val="none" w:sz="0" w:space="0" w:color="auto"/>
            <w:right w:val="none" w:sz="0" w:space="0" w:color="auto"/>
          </w:divBdr>
        </w:div>
        <w:div w:id="1170948249">
          <w:marLeft w:val="480"/>
          <w:marRight w:val="0"/>
          <w:marTop w:val="0"/>
          <w:marBottom w:val="0"/>
          <w:divBdr>
            <w:top w:val="none" w:sz="0" w:space="0" w:color="auto"/>
            <w:left w:val="none" w:sz="0" w:space="0" w:color="auto"/>
            <w:bottom w:val="none" w:sz="0" w:space="0" w:color="auto"/>
            <w:right w:val="none" w:sz="0" w:space="0" w:color="auto"/>
          </w:divBdr>
        </w:div>
        <w:div w:id="1215503707">
          <w:marLeft w:val="480"/>
          <w:marRight w:val="0"/>
          <w:marTop w:val="0"/>
          <w:marBottom w:val="0"/>
          <w:divBdr>
            <w:top w:val="none" w:sz="0" w:space="0" w:color="auto"/>
            <w:left w:val="none" w:sz="0" w:space="0" w:color="auto"/>
            <w:bottom w:val="none" w:sz="0" w:space="0" w:color="auto"/>
            <w:right w:val="none" w:sz="0" w:space="0" w:color="auto"/>
          </w:divBdr>
        </w:div>
        <w:div w:id="1217739302">
          <w:marLeft w:val="480"/>
          <w:marRight w:val="0"/>
          <w:marTop w:val="0"/>
          <w:marBottom w:val="0"/>
          <w:divBdr>
            <w:top w:val="none" w:sz="0" w:space="0" w:color="auto"/>
            <w:left w:val="none" w:sz="0" w:space="0" w:color="auto"/>
            <w:bottom w:val="none" w:sz="0" w:space="0" w:color="auto"/>
            <w:right w:val="none" w:sz="0" w:space="0" w:color="auto"/>
          </w:divBdr>
        </w:div>
        <w:div w:id="1236277711">
          <w:marLeft w:val="480"/>
          <w:marRight w:val="0"/>
          <w:marTop w:val="0"/>
          <w:marBottom w:val="0"/>
          <w:divBdr>
            <w:top w:val="none" w:sz="0" w:space="0" w:color="auto"/>
            <w:left w:val="none" w:sz="0" w:space="0" w:color="auto"/>
            <w:bottom w:val="none" w:sz="0" w:space="0" w:color="auto"/>
            <w:right w:val="none" w:sz="0" w:space="0" w:color="auto"/>
          </w:divBdr>
        </w:div>
        <w:div w:id="1261792164">
          <w:marLeft w:val="480"/>
          <w:marRight w:val="0"/>
          <w:marTop w:val="0"/>
          <w:marBottom w:val="0"/>
          <w:divBdr>
            <w:top w:val="none" w:sz="0" w:space="0" w:color="auto"/>
            <w:left w:val="none" w:sz="0" w:space="0" w:color="auto"/>
            <w:bottom w:val="none" w:sz="0" w:space="0" w:color="auto"/>
            <w:right w:val="none" w:sz="0" w:space="0" w:color="auto"/>
          </w:divBdr>
        </w:div>
        <w:div w:id="1268349146">
          <w:marLeft w:val="480"/>
          <w:marRight w:val="0"/>
          <w:marTop w:val="0"/>
          <w:marBottom w:val="0"/>
          <w:divBdr>
            <w:top w:val="none" w:sz="0" w:space="0" w:color="auto"/>
            <w:left w:val="none" w:sz="0" w:space="0" w:color="auto"/>
            <w:bottom w:val="none" w:sz="0" w:space="0" w:color="auto"/>
            <w:right w:val="none" w:sz="0" w:space="0" w:color="auto"/>
          </w:divBdr>
        </w:div>
        <w:div w:id="1369839924">
          <w:marLeft w:val="480"/>
          <w:marRight w:val="0"/>
          <w:marTop w:val="0"/>
          <w:marBottom w:val="0"/>
          <w:divBdr>
            <w:top w:val="none" w:sz="0" w:space="0" w:color="auto"/>
            <w:left w:val="none" w:sz="0" w:space="0" w:color="auto"/>
            <w:bottom w:val="none" w:sz="0" w:space="0" w:color="auto"/>
            <w:right w:val="none" w:sz="0" w:space="0" w:color="auto"/>
          </w:divBdr>
        </w:div>
        <w:div w:id="1372225281">
          <w:marLeft w:val="480"/>
          <w:marRight w:val="0"/>
          <w:marTop w:val="0"/>
          <w:marBottom w:val="0"/>
          <w:divBdr>
            <w:top w:val="none" w:sz="0" w:space="0" w:color="auto"/>
            <w:left w:val="none" w:sz="0" w:space="0" w:color="auto"/>
            <w:bottom w:val="none" w:sz="0" w:space="0" w:color="auto"/>
            <w:right w:val="none" w:sz="0" w:space="0" w:color="auto"/>
          </w:divBdr>
        </w:div>
        <w:div w:id="1455756042">
          <w:marLeft w:val="480"/>
          <w:marRight w:val="0"/>
          <w:marTop w:val="0"/>
          <w:marBottom w:val="0"/>
          <w:divBdr>
            <w:top w:val="none" w:sz="0" w:space="0" w:color="auto"/>
            <w:left w:val="none" w:sz="0" w:space="0" w:color="auto"/>
            <w:bottom w:val="none" w:sz="0" w:space="0" w:color="auto"/>
            <w:right w:val="none" w:sz="0" w:space="0" w:color="auto"/>
          </w:divBdr>
        </w:div>
        <w:div w:id="1482426567">
          <w:marLeft w:val="480"/>
          <w:marRight w:val="0"/>
          <w:marTop w:val="0"/>
          <w:marBottom w:val="0"/>
          <w:divBdr>
            <w:top w:val="none" w:sz="0" w:space="0" w:color="auto"/>
            <w:left w:val="none" w:sz="0" w:space="0" w:color="auto"/>
            <w:bottom w:val="none" w:sz="0" w:space="0" w:color="auto"/>
            <w:right w:val="none" w:sz="0" w:space="0" w:color="auto"/>
          </w:divBdr>
        </w:div>
        <w:div w:id="1487360749">
          <w:marLeft w:val="480"/>
          <w:marRight w:val="0"/>
          <w:marTop w:val="0"/>
          <w:marBottom w:val="0"/>
          <w:divBdr>
            <w:top w:val="none" w:sz="0" w:space="0" w:color="auto"/>
            <w:left w:val="none" w:sz="0" w:space="0" w:color="auto"/>
            <w:bottom w:val="none" w:sz="0" w:space="0" w:color="auto"/>
            <w:right w:val="none" w:sz="0" w:space="0" w:color="auto"/>
          </w:divBdr>
        </w:div>
        <w:div w:id="1501771400">
          <w:marLeft w:val="480"/>
          <w:marRight w:val="0"/>
          <w:marTop w:val="0"/>
          <w:marBottom w:val="0"/>
          <w:divBdr>
            <w:top w:val="none" w:sz="0" w:space="0" w:color="auto"/>
            <w:left w:val="none" w:sz="0" w:space="0" w:color="auto"/>
            <w:bottom w:val="none" w:sz="0" w:space="0" w:color="auto"/>
            <w:right w:val="none" w:sz="0" w:space="0" w:color="auto"/>
          </w:divBdr>
        </w:div>
        <w:div w:id="1587303913">
          <w:marLeft w:val="480"/>
          <w:marRight w:val="0"/>
          <w:marTop w:val="0"/>
          <w:marBottom w:val="0"/>
          <w:divBdr>
            <w:top w:val="none" w:sz="0" w:space="0" w:color="auto"/>
            <w:left w:val="none" w:sz="0" w:space="0" w:color="auto"/>
            <w:bottom w:val="none" w:sz="0" w:space="0" w:color="auto"/>
            <w:right w:val="none" w:sz="0" w:space="0" w:color="auto"/>
          </w:divBdr>
        </w:div>
        <w:div w:id="1590387514">
          <w:marLeft w:val="480"/>
          <w:marRight w:val="0"/>
          <w:marTop w:val="0"/>
          <w:marBottom w:val="0"/>
          <w:divBdr>
            <w:top w:val="none" w:sz="0" w:space="0" w:color="auto"/>
            <w:left w:val="none" w:sz="0" w:space="0" w:color="auto"/>
            <w:bottom w:val="none" w:sz="0" w:space="0" w:color="auto"/>
            <w:right w:val="none" w:sz="0" w:space="0" w:color="auto"/>
          </w:divBdr>
        </w:div>
        <w:div w:id="1619143553">
          <w:marLeft w:val="480"/>
          <w:marRight w:val="0"/>
          <w:marTop w:val="0"/>
          <w:marBottom w:val="0"/>
          <w:divBdr>
            <w:top w:val="none" w:sz="0" w:space="0" w:color="auto"/>
            <w:left w:val="none" w:sz="0" w:space="0" w:color="auto"/>
            <w:bottom w:val="none" w:sz="0" w:space="0" w:color="auto"/>
            <w:right w:val="none" w:sz="0" w:space="0" w:color="auto"/>
          </w:divBdr>
        </w:div>
        <w:div w:id="1654216831">
          <w:marLeft w:val="480"/>
          <w:marRight w:val="0"/>
          <w:marTop w:val="0"/>
          <w:marBottom w:val="0"/>
          <w:divBdr>
            <w:top w:val="none" w:sz="0" w:space="0" w:color="auto"/>
            <w:left w:val="none" w:sz="0" w:space="0" w:color="auto"/>
            <w:bottom w:val="none" w:sz="0" w:space="0" w:color="auto"/>
            <w:right w:val="none" w:sz="0" w:space="0" w:color="auto"/>
          </w:divBdr>
        </w:div>
        <w:div w:id="1689718412">
          <w:marLeft w:val="480"/>
          <w:marRight w:val="0"/>
          <w:marTop w:val="0"/>
          <w:marBottom w:val="0"/>
          <w:divBdr>
            <w:top w:val="none" w:sz="0" w:space="0" w:color="auto"/>
            <w:left w:val="none" w:sz="0" w:space="0" w:color="auto"/>
            <w:bottom w:val="none" w:sz="0" w:space="0" w:color="auto"/>
            <w:right w:val="none" w:sz="0" w:space="0" w:color="auto"/>
          </w:divBdr>
        </w:div>
        <w:div w:id="1736204007">
          <w:marLeft w:val="480"/>
          <w:marRight w:val="0"/>
          <w:marTop w:val="0"/>
          <w:marBottom w:val="0"/>
          <w:divBdr>
            <w:top w:val="none" w:sz="0" w:space="0" w:color="auto"/>
            <w:left w:val="none" w:sz="0" w:space="0" w:color="auto"/>
            <w:bottom w:val="none" w:sz="0" w:space="0" w:color="auto"/>
            <w:right w:val="none" w:sz="0" w:space="0" w:color="auto"/>
          </w:divBdr>
        </w:div>
        <w:div w:id="1760635987">
          <w:marLeft w:val="480"/>
          <w:marRight w:val="0"/>
          <w:marTop w:val="0"/>
          <w:marBottom w:val="0"/>
          <w:divBdr>
            <w:top w:val="none" w:sz="0" w:space="0" w:color="auto"/>
            <w:left w:val="none" w:sz="0" w:space="0" w:color="auto"/>
            <w:bottom w:val="none" w:sz="0" w:space="0" w:color="auto"/>
            <w:right w:val="none" w:sz="0" w:space="0" w:color="auto"/>
          </w:divBdr>
        </w:div>
        <w:div w:id="1768774506">
          <w:marLeft w:val="480"/>
          <w:marRight w:val="0"/>
          <w:marTop w:val="0"/>
          <w:marBottom w:val="0"/>
          <w:divBdr>
            <w:top w:val="none" w:sz="0" w:space="0" w:color="auto"/>
            <w:left w:val="none" w:sz="0" w:space="0" w:color="auto"/>
            <w:bottom w:val="none" w:sz="0" w:space="0" w:color="auto"/>
            <w:right w:val="none" w:sz="0" w:space="0" w:color="auto"/>
          </w:divBdr>
        </w:div>
        <w:div w:id="1811169361">
          <w:marLeft w:val="480"/>
          <w:marRight w:val="0"/>
          <w:marTop w:val="0"/>
          <w:marBottom w:val="0"/>
          <w:divBdr>
            <w:top w:val="none" w:sz="0" w:space="0" w:color="auto"/>
            <w:left w:val="none" w:sz="0" w:space="0" w:color="auto"/>
            <w:bottom w:val="none" w:sz="0" w:space="0" w:color="auto"/>
            <w:right w:val="none" w:sz="0" w:space="0" w:color="auto"/>
          </w:divBdr>
        </w:div>
        <w:div w:id="1882357023">
          <w:marLeft w:val="480"/>
          <w:marRight w:val="0"/>
          <w:marTop w:val="0"/>
          <w:marBottom w:val="0"/>
          <w:divBdr>
            <w:top w:val="none" w:sz="0" w:space="0" w:color="auto"/>
            <w:left w:val="none" w:sz="0" w:space="0" w:color="auto"/>
            <w:bottom w:val="none" w:sz="0" w:space="0" w:color="auto"/>
            <w:right w:val="none" w:sz="0" w:space="0" w:color="auto"/>
          </w:divBdr>
        </w:div>
        <w:div w:id="1901358892">
          <w:marLeft w:val="480"/>
          <w:marRight w:val="0"/>
          <w:marTop w:val="0"/>
          <w:marBottom w:val="0"/>
          <w:divBdr>
            <w:top w:val="none" w:sz="0" w:space="0" w:color="auto"/>
            <w:left w:val="none" w:sz="0" w:space="0" w:color="auto"/>
            <w:bottom w:val="none" w:sz="0" w:space="0" w:color="auto"/>
            <w:right w:val="none" w:sz="0" w:space="0" w:color="auto"/>
          </w:divBdr>
        </w:div>
        <w:div w:id="1942302378">
          <w:marLeft w:val="480"/>
          <w:marRight w:val="0"/>
          <w:marTop w:val="0"/>
          <w:marBottom w:val="0"/>
          <w:divBdr>
            <w:top w:val="none" w:sz="0" w:space="0" w:color="auto"/>
            <w:left w:val="none" w:sz="0" w:space="0" w:color="auto"/>
            <w:bottom w:val="none" w:sz="0" w:space="0" w:color="auto"/>
            <w:right w:val="none" w:sz="0" w:space="0" w:color="auto"/>
          </w:divBdr>
        </w:div>
        <w:div w:id="1949312588">
          <w:marLeft w:val="480"/>
          <w:marRight w:val="0"/>
          <w:marTop w:val="0"/>
          <w:marBottom w:val="0"/>
          <w:divBdr>
            <w:top w:val="none" w:sz="0" w:space="0" w:color="auto"/>
            <w:left w:val="none" w:sz="0" w:space="0" w:color="auto"/>
            <w:bottom w:val="none" w:sz="0" w:space="0" w:color="auto"/>
            <w:right w:val="none" w:sz="0" w:space="0" w:color="auto"/>
          </w:divBdr>
        </w:div>
        <w:div w:id="1972975451">
          <w:marLeft w:val="480"/>
          <w:marRight w:val="0"/>
          <w:marTop w:val="0"/>
          <w:marBottom w:val="0"/>
          <w:divBdr>
            <w:top w:val="none" w:sz="0" w:space="0" w:color="auto"/>
            <w:left w:val="none" w:sz="0" w:space="0" w:color="auto"/>
            <w:bottom w:val="none" w:sz="0" w:space="0" w:color="auto"/>
            <w:right w:val="none" w:sz="0" w:space="0" w:color="auto"/>
          </w:divBdr>
        </w:div>
        <w:div w:id="1999067795">
          <w:marLeft w:val="480"/>
          <w:marRight w:val="0"/>
          <w:marTop w:val="0"/>
          <w:marBottom w:val="0"/>
          <w:divBdr>
            <w:top w:val="none" w:sz="0" w:space="0" w:color="auto"/>
            <w:left w:val="none" w:sz="0" w:space="0" w:color="auto"/>
            <w:bottom w:val="none" w:sz="0" w:space="0" w:color="auto"/>
            <w:right w:val="none" w:sz="0" w:space="0" w:color="auto"/>
          </w:divBdr>
        </w:div>
        <w:div w:id="2013797508">
          <w:marLeft w:val="480"/>
          <w:marRight w:val="0"/>
          <w:marTop w:val="0"/>
          <w:marBottom w:val="0"/>
          <w:divBdr>
            <w:top w:val="none" w:sz="0" w:space="0" w:color="auto"/>
            <w:left w:val="none" w:sz="0" w:space="0" w:color="auto"/>
            <w:bottom w:val="none" w:sz="0" w:space="0" w:color="auto"/>
            <w:right w:val="none" w:sz="0" w:space="0" w:color="auto"/>
          </w:divBdr>
        </w:div>
        <w:div w:id="2033456188">
          <w:marLeft w:val="480"/>
          <w:marRight w:val="0"/>
          <w:marTop w:val="0"/>
          <w:marBottom w:val="0"/>
          <w:divBdr>
            <w:top w:val="none" w:sz="0" w:space="0" w:color="auto"/>
            <w:left w:val="none" w:sz="0" w:space="0" w:color="auto"/>
            <w:bottom w:val="none" w:sz="0" w:space="0" w:color="auto"/>
            <w:right w:val="none" w:sz="0" w:space="0" w:color="auto"/>
          </w:divBdr>
        </w:div>
        <w:div w:id="2039155395">
          <w:marLeft w:val="480"/>
          <w:marRight w:val="0"/>
          <w:marTop w:val="0"/>
          <w:marBottom w:val="0"/>
          <w:divBdr>
            <w:top w:val="none" w:sz="0" w:space="0" w:color="auto"/>
            <w:left w:val="none" w:sz="0" w:space="0" w:color="auto"/>
            <w:bottom w:val="none" w:sz="0" w:space="0" w:color="auto"/>
            <w:right w:val="none" w:sz="0" w:space="0" w:color="auto"/>
          </w:divBdr>
        </w:div>
        <w:div w:id="2057199926">
          <w:marLeft w:val="480"/>
          <w:marRight w:val="0"/>
          <w:marTop w:val="0"/>
          <w:marBottom w:val="0"/>
          <w:divBdr>
            <w:top w:val="none" w:sz="0" w:space="0" w:color="auto"/>
            <w:left w:val="none" w:sz="0" w:space="0" w:color="auto"/>
            <w:bottom w:val="none" w:sz="0" w:space="0" w:color="auto"/>
            <w:right w:val="none" w:sz="0" w:space="0" w:color="auto"/>
          </w:divBdr>
        </w:div>
        <w:div w:id="2065442785">
          <w:marLeft w:val="480"/>
          <w:marRight w:val="0"/>
          <w:marTop w:val="0"/>
          <w:marBottom w:val="0"/>
          <w:divBdr>
            <w:top w:val="none" w:sz="0" w:space="0" w:color="auto"/>
            <w:left w:val="none" w:sz="0" w:space="0" w:color="auto"/>
            <w:bottom w:val="none" w:sz="0" w:space="0" w:color="auto"/>
            <w:right w:val="none" w:sz="0" w:space="0" w:color="auto"/>
          </w:divBdr>
        </w:div>
        <w:div w:id="2078169444">
          <w:marLeft w:val="480"/>
          <w:marRight w:val="0"/>
          <w:marTop w:val="0"/>
          <w:marBottom w:val="0"/>
          <w:divBdr>
            <w:top w:val="none" w:sz="0" w:space="0" w:color="auto"/>
            <w:left w:val="none" w:sz="0" w:space="0" w:color="auto"/>
            <w:bottom w:val="none" w:sz="0" w:space="0" w:color="auto"/>
            <w:right w:val="none" w:sz="0" w:space="0" w:color="auto"/>
          </w:divBdr>
        </w:div>
        <w:div w:id="2127697043">
          <w:marLeft w:val="480"/>
          <w:marRight w:val="0"/>
          <w:marTop w:val="0"/>
          <w:marBottom w:val="0"/>
          <w:divBdr>
            <w:top w:val="none" w:sz="0" w:space="0" w:color="auto"/>
            <w:left w:val="none" w:sz="0" w:space="0" w:color="auto"/>
            <w:bottom w:val="none" w:sz="0" w:space="0" w:color="auto"/>
            <w:right w:val="none" w:sz="0" w:space="0" w:color="auto"/>
          </w:divBdr>
        </w:div>
      </w:divsChild>
    </w:div>
    <w:div w:id="393892773">
      <w:bodyDiv w:val="1"/>
      <w:marLeft w:val="0"/>
      <w:marRight w:val="0"/>
      <w:marTop w:val="0"/>
      <w:marBottom w:val="0"/>
      <w:divBdr>
        <w:top w:val="none" w:sz="0" w:space="0" w:color="auto"/>
        <w:left w:val="none" w:sz="0" w:space="0" w:color="auto"/>
        <w:bottom w:val="none" w:sz="0" w:space="0" w:color="auto"/>
        <w:right w:val="none" w:sz="0" w:space="0" w:color="auto"/>
      </w:divBdr>
      <w:divsChild>
        <w:div w:id="22176316">
          <w:marLeft w:val="480"/>
          <w:marRight w:val="0"/>
          <w:marTop w:val="0"/>
          <w:marBottom w:val="0"/>
          <w:divBdr>
            <w:top w:val="none" w:sz="0" w:space="0" w:color="auto"/>
            <w:left w:val="none" w:sz="0" w:space="0" w:color="auto"/>
            <w:bottom w:val="none" w:sz="0" w:space="0" w:color="auto"/>
            <w:right w:val="none" w:sz="0" w:space="0" w:color="auto"/>
          </w:divBdr>
        </w:div>
        <w:div w:id="40982729">
          <w:marLeft w:val="480"/>
          <w:marRight w:val="0"/>
          <w:marTop w:val="0"/>
          <w:marBottom w:val="0"/>
          <w:divBdr>
            <w:top w:val="none" w:sz="0" w:space="0" w:color="auto"/>
            <w:left w:val="none" w:sz="0" w:space="0" w:color="auto"/>
            <w:bottom w:val="none" w:sz="0" w:space="0" w:color="auto"/>
            <w:right w:val="none" w:sz="0" w:space="0" w:color="auto"/>
          </w:divBdr>
        </w:div>
        <w:div w:id="88239823">
          <w:marLeft w:val="480"/>
          <w:marRight w:val="0"/>
          <w:marTop w:val="0"/>
          <w:marBottom w:val="0"/>
          <w:divBdr>
            <w:top w:val="none" w:sz="0" w:space="0" w:color="auto"/>
            <w:left w:val="none" w:sz="0" w:space="0" w:color="auto"/>
            <w:bottom w:val="none" w:sz="0" w:space="0" w:color="auto"/>
            <w:right w:val="none" w:sz="0" w:space="0" w:color="auto"/>
          </w:divBdr>
        </w:div>
        <w:div w:id="90514889">
          <w:marLeft w:val="480"/>
          <w:marRight w:val="0"/>
          <w:marTop w:val="0"/>
          <w:marBottom w:val="0"/>
          <w:divBdr>
            <w:top w:val="none" w:sz="0" w:space="0" w:color="auto"/>
            <w:left w:val="none" w:sz="0" w:space="0" w:color="auto"/>
            <w:bottom w:val="none" w:sz="0" w:space="0" w:color="auto"/>
            <w:right w:val="none" w:sz="0" w:space="0" w:color="auto"/>
          </w:divBdr>
        </w:div>
        <w:div w:id="117188919">
          <w:marLeft w:val="480"/>
          <w:marRight w:val="0"/>
          <w:marTop w:val="0"/>
          <w:marBottom w:val="0"/>
          <w:divBdr>
            <w:top w:val="none" w:sz="0" w:space="0" w:color="auto"/>
            <w:left w:val="none" w:sz="0" w:space="0" w:color="auto"/>
            <w:bottom w:val="none" w:sz="0" w:space="0" w:color="auto"/>
            <w:right w:val="none" w:sz="0" w:space="0" w:color="auto"/>
          </w:divBdr>
        </w:div>
        <w:div w:id="165558551">
          <w:marLeft w:val="480"/>
          <w:marRight w:val="0"/>
          <w:marTop w:val="0"/>
          <w:marBottom w:val="0"/>
          <w:divBdr>
            <w:top w:val="none" w:sz="0" w:space="0" w:color="auto"/>
            <w:left w:val="none" w:sz="0" w:space="0" w:color="auto"/>
            <w:bottom w:val="none" w:sz="0" w:space="0" w:color="auto"/>
            <w:right w:val="none" w:sz="0" w:space="0" w:color="auto"/>
          </w:divBdr>
        </w:div>
        <w:div w:id="187568224">
          <w:marLeft w:val="480"/>
          <w:marRight w:val="0"/>
          <w:marTop w:val="0"/>
          <w:marBottom w:val="0"/>
          <w:divBdr>
            <w:top w:val="none" w:sz="0" w:space="0" w:color="auto"/>
            <w:left w:val="none" w:sz="0" w:space="0" w:color="auto"/>
            <w:bottom w:val="none" w:sz="0" w:space="0" w:color="auto"/>
            <w:right w:val="none" w:sz="0" w:space="0" w:color="auto"/>
          </w:divBdr>
        </w:div>
        <w:div w:id="203761843">
          <w:marLeft w:val="480"/>
          <w:marRight w:val="0"/>
          <w:marTop w:val="0"/>
          <w:marBottom w:val="0"/>
          <w:divBdr>
            <w:top w:val="none" w:sz="0" w:space="0" w:color="auto"/>
            <w:left w:val="none" w:sz="0" w:space="0" w:color="auto"/>
            <w:bottom w:val="none" w:sz="0" w:space="0" w:color="auto"/>
            <w:right w:val="none" w:sz="0" w:space="0" w:color="auto"/>
          </w:divBdr>
        </w:div>
        <w:div w:id="210503835">
          <w:marLeft w:val="480"/>
          <w:marRight w:val="0"/>
          <w:marTop w:val="0"/>
          <w:marBottom w:val="0"/>
          <w:divBdr>
            <w:top w:val="none" w:sz="0" w:space="0" w:color="auto"/>
            <w:left w:val="none" w:sz="0" w:space="0" w:color="auto"/>
            <w:bottom w:val="none" w:sz="0" w:space="0" w:color="auto"/>
            <w:right w:val="none" w:sz="0" w:space="0" w:color="auto"/>
          </w:divBdr>
        </w:div>
        <w:div w:id="229384714">
          <w:marLeft w:val="480"/>
          <w:marRight w:val="0"/>
          <w:marTop w:val="0"/>
          <w:marBottom w:val="0"/>
          <w:divBdr>
            <w:top w:val="none" w:sz="0" w:space="0" w:color="auto"/>
            <w:left w:val="none" w:sz="0" w:space="0" w:color="auto"/>
            <w:bottom w:val="none" w:sz="0" w:space="0" w:color="auto"/>
            <w:right w:val="none" w:sz="0" w:space="0" w:color="auto"/>
          </w:divBdr>
        </w:div>
        <w:div w:id="285427214">
          <w:marLeft w:val="480"/>
          <w:marRight w:val="0"/>
          <w:marTop w:val="0"/>
          <w:marBottom w:val="0"/>
          <w:divBdr>
            <w:top w:val="none" w:sz="0" w:space="0" w:color="auto"/>
            <w:left w:val="none" w:sz="0" w:space="0" w:color="auto"/>
            <w:bottom w:val="none" w:sz="0" w:space="0" w:color="auto"/>
            <w:right w:val="none" w:sz="0" w:space="0" w:color="auto"/>
          </w:divBdr>
        </w:div>
        <w:div w:id="326708372">
          <w:marLeft w:val="480"/>
          <w:marRight w:val="0"/>
          <w:marTop w:val="0"/>
          <w:marBottom w:val="0"/>
          <w:divBdr>
            <w:top w:val="none" w:sz="0" w:space="0" w:color="auto"/>
            <w:left w:val="none" w:sz="0" w:space="0" w:color="auto"/>
            <w:bottom w:val="none" w:sz="0" w:space="0" w:color="auto"/>
            <w:right w:val="none" w:sz="0" w:space="0" w:color="auto"/>
          </w:divBdr>
        </w:div>
        <w:div w:id="330716931">
          <w:marLeft w:val="480"/>
          <w:marRight w:val="0"/>
          <w:marTop w:val="0"/>
          <w:marBottom w:val="0"/>
          <w:divBdr>
            <w:top w:val="none" w:sz="0" w:space="0" w:color="auto"/>
            <w:left w:val="none" w:sz="0" w:space="0" w:color="auto"/>
            <w:bottom w:val="none" w:sz="0" w:space="0" w:color="auto"/>
            <w:right w:val="none" w:sz="0" w:space="0" w:color="auto"/>
          </w:divBdr>
        </w:div>
        <w:div w:id="356470517">
          <w:marLeft w:val="480"/>
          <w:marRight w:val="0"/>
          <w:marTop w:val="0"/>
          <w:marBottom w:val="0"/>
          <w:divBdr>
            <w:top w:val="none" w:sz="0" w:space="0" w:color="auto"/>
            <w:left w:val="none" w:sz="0" w:space="0" w:color="auto"/>
            <w:bottom w:val="none" w:sz="0" w:space="0" w:color="auto"/>
            <w:right w:val="none" w:sz="0" w:space="0" w:color="auto"/>
          </w:divBdr>
        </w:div>
        <w:div w:id="369575204">
          <w:marLeft w:val="480"/>
          <w:marRight w:val="0"/>
          <w:marTop w:val="0"/>
          <w:marBottom w:val="0"/>
          <w:divBdr>
            <w:top w:val="none" w:sz="0" w:space="0" w:color="auto"/>
            <w:left w:val="none" w:sz="0" w:space="0" w:color="auto"/>
            <w:bottom w:val="none" w:sz="0" w:space="0" w:color="auto"/>
            <w:right w:val="none" w:sz="0" w:space="0" w:color="auto"/>
          </w:divBdr>
        </w:div>
        <w:div w:id="388654535">
          <w:marLeft w:val="480"/>
          <w:marRight w:val="0"/>
          <w:marTop w:val="0"/>
          <w:marBottom w:val="0"/>
          <w:divBdr>
            <w:top w:val="none" w:sz="0" w:space="0" w:color="auto"/>
            <w:left w:val="none" w:sz="0" w:space="0" w:color="auto"/>
            <w:bottom w:val="none" w:sz="0" w:space="0" w:color="auto"/>
            <w:right w:val="none" w:sz="0" w:space="0" w:color="auto"/>
          </w:divBdr>
        </w:div>
        <w:div w:id="393117220">
          <w:marLeft w:val="480"/>
          <w:marRight w:val="0"/>
          <w:marTop w:val="0"/>
          <w:marBottom w:val="0"/>
          <w:divBdr>
            <w:top w:val="none" w:sz="0" w:space="0" w:color="auto"/>
            <w:left w:val="none" w:sz="0" w:space="0" w:color="auto"/>
            <w:bottom w:val="none" w:sz="0" w:space="0" w:color="auto"/>
            <w:right w:val="none" w:sz="0" w:space="0" w:color="auto"/>
          </w:divBdr>
        </w:div>
        <w:div w:id="406340471">
          <w:marLeft w:val="480"/>
          <w:marRight w:val="0"/>
          <w:marTop w:val="0"/>
          <w:marBottom w:val="0"/>
          <w:divBdr>
            <w:top w:val="none" w:sz="0" w:space="0" w:color="auto"/>
            <w:left w:val="none" w:sz="0" w:space="0" w:color="auto"/>
            <w:bottom w:val="none" w:sz="0" w:space="0" w:color="auto"/>
            <w:right w:val="none" w:sz="0" w:space="0" w:color="auto"/>
          </w:divBdr>
        </w:div>
        <w:div w:id="412699788">
          <w:marLeft w:val="480"/>
          <w:marRight w:val="0"/>
          <w:marTop w:val="0"/>
          <w:marBottom w:val="0"/>
          <w:divBdr>
            <w:top w:val="none" w:sz="0" w:space="0" w:color="auto"/>
            <w:left w:val="none" w:sz="0" w:space="0" w:color="auto"/>
            <w:bottom w:val="none" w:sz="0" w:space="0" w:color="auto"/>
            <w:right w:val="none" w:sz="0" w:space="0" w:color="auto"/>
          </w:divBdr>
        </w:div>
        <w:div w:id="424960507">
          <w:marLeft w:val="480"/>
          <w:marRight w:val="0"/>
          <w:marTop w:val="0"/>
          <w:marBottom w:val="0"/>
          <w:divBdr>
            <w:top w:val="none" w:sz="0" w:space="0" w:color="auto"/>
            <w:left w:val="none" w:sz="0" w:space="0" w:color="auto"/>
            <w:bottom w:val="none" w:sz="0" w:space="0" w:color="auto"/>
            <w:right w:val="none" w:sz="0" w:space="0" w:color="auto"/>
          </w:divBdr>
        </w:div>
        <w:div w:id="471097460">
          <w:marLeft w:val="480"/>
          <w:marRight w:val="0"/>
          <w:marTop w:val="0"/>
          <w:marBottom w:val="0"/>
          <w:divBdr>
            <w:top w:val="none" w:sz="0" w:space="0" w:color="auto"/>
            <w:left w:val="none" w:sz="0" w:space="0" w:color="auto"/>
            <w:bottom w:val="none" w:sz="0" w:space="0" w:color="auto"/>
            <w:right w:val="none" w:sz="0" w:space="0" w:color="auto"/>
          </w:divBdr>
        </w:div>
        <w:div w:id="516386412">
          <w:marLeft w:val="480"/>
          <w:marRight w:val="0"/>
          <w:marTop w:val="0"/>
          <w:marBottom w:val="0"/>
          <w:divBdr>
            <w:top w:val="none" w:sz="0" w:space="0" w:color="auto"/>
            <w:left w:val="none" w:sz="0" w:space="0" w:color="auto"/>
            <w:bottom w:val="none" w:sz="0" w:space="0" w:color="auto"/>
            <w:right w:val="none" w:sz="0" w:space="0" w:color="auto"/>
          </w:divBdr>
        </w:div>
        <w:div w:id="596252146">
          <w:marLeft w:val="480"/>
          <w:marRight w:val="0"/>
          <w:marTop w:val="0"/>
          <w:marBottom w:val="0"/>
          <w:divBdr>
            <w:top w:val="none" w:sz="0" w:space="0" w:color="auto"/>
            <w:left w:val="none" w:sz="0" w:space="0" w:color="auto"/>
            <w:bottom w:val="none" w:sz="0" w:space="0" w:color="auto"/>
            <w:right w:val="none" w:sz="0" w:space="0" w:color="auto"/>
          </w:divBdr>
        </w:div>
        <w:div w:id="598292332">
          <w:marLeft w:val="480"/>
          <w:marRight w:val="0"/>
          <w:marTop w:val="0"/>
          <w:marBottom w:val="0"/>
          <w:divBdr>
            <w:top w:val="none" w:sz="0" w:space="0" w:color="auto"/>
            <w:left w:val="none" w:sz="0" w:space="0" w:color="auto"/>
            <w:bottom w:val="none" w:sz="0" w:space="0" w:color="auto"/>
            <w:right w:val="none" w:sz="0" w:space="0" w:color="auto"/>
          </w:divBdr>
        </w:div>
        <w:div w:id="624822240">
          <w:marLeft w:val="480"/>
          <w:marRight w:val="0"/>
          <w:marTop w:val="0"/>
          <w:marBottom w:val="0"/>
          <w:divBdr>
            <w:top w:val="none" w:sz="0" w:space="0" w:color="auto"/>
            <w:left w:val="none" w:sz="0" w:space="0" w:color="auto"/>
            <w:bottom w:val="none" w:sz="0" w:space="0" w:color="auto"/>
            <w:right w:val="none" w:sz="0" w:space="0" w:color="auto"/>
          </w:divBdr>
        </w:div>
        <w:div w:id="656225981">
          <w:marLeft w:val="480"/>
          <w:marRight w:val="0"/>
          <w:marTop w:val="0"/>
          <w:marBottom w:val="0"/>
          <w:divBdr>
            <w:top w:val="none" w:sz="0" w:space="0" w:color="auto"/>
            <w:left w:val="none" w:sz="0" w:space="0" w:color="auto"/>
            <w:bottom w:val="none" w:sz="0" w:space="0" w:color="auto"/>
            <w:right w:val="none" w:sz="0" w:space="0" w:color="auto"/>
          </w:divBdr>
        </w:div>
        <w:div w:id="665866122">
          <w:marLeft w:val="480"/>
          <w:marRight w:val="0"/>
          <w:marTop w:val="0"/>
          <w:marBottom w:val="0"/>
          <w:divBdr>
            <w:top w:val="none" w:sz="0" w:space="0" w:color="auto"/>
            <w:left w:val="none" w:sz="0" w:space="0" w:color="auto"/>
            <w:bottom w:val="none" w:sz="0" w:space="0" w:color="auto"/>
            <w:right w:val="none" w:sz="0" w:space="0" w:color="auto"/>
          </w:divBdr>
        </w:div>
        <w:div w:id="689180414">
          <w:marLeft w:val="480"/>
          <w:marRight w:val="0"/>
          <w:marTop w:val="0"/>
          <w:marBottom w:val="0"/>
          <w:divBdr>
            <w:top w:val="none" w:sz="0" w:space="0" w:color="auto"/>
            <w:left w:val="none" w:sz="0" w:space="0" w:color="auto"/>
            <w:bottom w:val="none" w:sz="0" w:space="0" w:color="auto"/>
            <w:right w:val="none" w:sz="0" w:space="0" w:color="auto"/>
          </w:divBdr>
        </w:div>
        <w:div w:id="747189650">
          <w:marLeft w:val="480"/>
          <w:marRight w:val="0"/>
          <w:marTop w:val="0"/>
          <w:marBottom w:val="0"/>
          <w:divBdr>
            <w:top w:val="none" w:sz="0" w:space="0" w:color="auto"/>
            <w:left w:val="none" w:sz="0" w:space="0" w:color="auto"/>
            <w:bottom w:val="none" w:sz="0" w:space="0" w:color="auto"/>
            <w:right w:val="none" w:sz="0" w:space="0" w:color="auto"/>
          </w:divBdr>
        </w:div>
        <w:div w:id="784353290">
          <w:marLeft w:val="480"/>
          <w:marRight w:val="0"/>
          <w:marTop w:val="0"/>
          <w:marBottom w:val="0"/>
          <w:divBdr>
            <w:top w:val="none" w:sz="0" w:space="0" w:color="auto"/>
            <w:left w:val="none" w:sz="0" w:space="0" w:color="auto"/>
            <w:bottom w:val="none" w:sz="0" w:space="0" w:color="auto"/>
            <w:right w:val="none" w:sz="0" w:space="0" w:color="auto"/>
          </w:divBdr>
        </w:div>
        <w:div w:id="794443748">
          <w:marLeft w:val="480"/>
          <w:marRight w:val="0"/>
          <w:marTop w:val="0"/>
          <w:marBottom w:val="0"/>
          <w:divBdr>
            <w:top w:val="none" w:sz="0" w:space="0" w:color="auto"/>
            <w:left w:val="none" w:sz="0" w:space="0" w:color="auto"/>
            <w:bottom w:val="none" w:sz="0" w:space="0" w:color="auto"/>
            <w:right w:val="none" w:sz="0" w:space="0" w:color="auto"/>
          </w:divBdr>
        </w:div>
        <w:div w:id="825902701">
          <w:marLeft w:val="480"/>
          <w:marRight w:val="0"/>
          <w:marTop w:val="0"/>
          <w:marBottom w:val="0"/>
          <w:divBdr>
            <w:top w:val="none" w:sz="0" w:space="0" w:color="auto"/>
            <w:left w:val="none" w:sz="0" w:space="0" w:color="auto"/>
            <w:bottom w:val="none" w:sz="0" w:space="0" w:color="auto"/>
            <w:right w:val="none" w:sz="0" w:space="0" w:color="auto"/>
          </w:divBdr>
        </w:div>
        <w:div w:id="865605977">
          <w:marLeft w:val="480"/>
          <w:marRight w:val="0"/>
          <w:marTop w:val="0"/>
          <w:marBottom w:val="0"/>
          <w:divBdr>
            <w:top w:val="none" w:sz="0" w:space="0" w:color="auto"/>
            <w:left w:val="none" w:sz="0" w:space="0" w:color="auto"/>
            <w:bottom w:val="none" w:sz="0" w:space="0" w:color="auto"/>
            <w:right w:val="none" w:sz="0" w:space="0" w:color="auto"/>
          </w:divBdr>
        </w:div>
        <w:div w:id="886839269">
          <w:marLeft w:val="480"/>
          <w:marRight w:val="0"/>
          <w:marTop w:val="0"/>
          <w:marBottom w:val="0"/>
          <w:divBdr>
            <w:top w:val="none" w:sz="0" w:space="0" w:color="auto"/>
            <w:left w:val="none" w:sz="0" w:space="0" w:color="auto"/>
            <w:bottom w:val="none" w:sz="0" w:space="0" w:color="auto"/>
            <w:right w:val="none" w:sz="0" w:space="0" w:color="auto"/>
          </w:divBdr>
        </w:div>
        <w:div w:id="911549314">
          <w:marLeft w:val="480"/>
          <w:marRight w:val="0"/>
          <w:marTop w:val="0"/>
          <w:marBottom w:val="0"/>
          <w:divBdr>
            <w:top w:val="none" w:sz="0" w:space="0" w:color="auto"/>
            <w:left w:val="none" w:sz="0" w:space="0" w:color="auto"/>
            <w:bottom w:val="none" w:sz="0" w:space="0" w:color="auto"/>
            <w:right w:val="none" w:sz="0" w:space="0" w:color="auto"/>
          </w:divBdr>
        </w:div>
        <w:div w:id="942960207">
          <w:marLeft w:val="480"/>
          <w:marRight w:val="0"/>
          <w:marTop w:val="0"/>
          <w:marBottom w:val="0"/>
          <w:divBdr>
            <w:top w:val="none" w:sz="0" w:space="0" w:color="auto"/>
            <w:left w:val="none" w:sz="0" w:space="0" w:color="auto"/>
            <w:bottom w:val="none" w:sz="0" w:space="0" w:color="auto"/>
            <w:right w:val="none" w:sz="0" w:space="0" w:color="auto"/>
          </w:divBdr>
        </w:div>
        <w:div w:id="950207831">
          <w:marLeft w:val="480"/>
          <w:marRight w:val="0"/>
          <w:marTop w:val="0"/>
          <w:marBottom w:val="0"/>
          <w:divBdr>
            <w:top w:val="none" w:sz="0" w:space="0" w:color="auto"/>
            <w:left w:val="none" w:sz="0" w:space="0" w:color="auto"/>
            <w:bottom w:val="none" w:sz="0" w:space="0" w:color="auto"/>
            <w:right w:val="none" w:sz="0" w:space="0" w:color="auto"/>
          </w:divBdr>
        </w:div>
        <w:div w:id="966740740">
          <w:marLeft w:val="480"/>
          <w:marRight w:val="0"/>
          <w:marTop w:val="0"/>
          <w:marBottom w:val="0"/>
          <w:divBdr>
            <w:top w:val="none" w:sz="0" w:space="0" w:color="auto"/>
            <w:left w:val="none" w:sz="0" w:space="0" w:color="auto"/>
            <w:bottom w:val="none" w:sz="0" w:space="0" w:color="auto"/>
            <w:right w:val="none" w:sz="0" w:space="0" w:color="auto"/>
          </w:divBdr>
        </w:div>
        <w:div w:id="995186129">
          <w:marLeft w:val="480"/>
          <w:marRight w:val="0"/>
          <w:marTop w:val="0"/>
          <w:marBottom w:val="0"/>
          <w:divBdr>
            <w:top w:val="none" w:sz="0" w:space="0" w:color="auto"/>
            <w:left w:val="none" w:sz="0" w:space="0" w:color="auto"/>
            <w:bottom w:val="none" w:sz="0" w:space="0" w:color="auto"/>
            <w:right w:val="none" w:sz="0" w:space="0" w:color="auto"/>
          </w:divBdr>
        </w:div>
        <w:div w:id="1017466535">
          <w:marLeft w:val="480"/>
          <w:marRight w:val="0"/>
          <w:marTop w:val="0"/>
          <w:marBottom w:val="0"/>
          <w:divBdr>
            <w:top w:val="none" w:sz="0" w:space="0" w:color="auto"/>
            <w:left w:val="none" w:sz="0" w:space="0" w:color="auto"/>
            <w:bottom w:val="none" w:sz="0" w:space="0" w:color="auto"/>
            <w:right w:val="none" w:sz="0" w:space="0" w:color="auto"/>
          </w:divBdr>
        </w:div>
        <w:div w:id="1026252058">
          <w:marLeft w:val="480"/>
          <w:marRight w:val="0"/>
          <w:marTop w:val="0"/>
          <w:marBottom w:val="0"/>
          <w:divBdr>
            <w:top w:val="none" w:sz="0" w:space="0" w:color="auto"/>
            <w:left w:val="none" w:sz="0" w:space="0" w:color="auto"/>
            <w:bottom w:val="none" w:sz="0" w:space="0" w:color="auto"/>
            <w:right w:val="none" w:sz="0" w:space="0" w:color="auto"/>
          </w:divBdr>
        </w:div>
        <w:div w:id="1063597764">
          <w:marLeft w:val="480"/>
          <w:marRight w:val="0"/>
          <w:marTop w:val="0"/>
          <w:marBottom w:val="0"/>
          <w:divBdr>
            <w:top w:val="none" w:sz="0" w:space="0" w:color="auto"/>
            <w:left w:val="none" w:sz="0" w:space="0" w:color="auto"/>
            <w:bottom w:val="none" w:sz="0" w:space="0" w:color="auto"/>
            <w:right w:val="none" w:sz="0" w:space="0" w:color="auto"/>
          </w:divBdr>
        </w:div>
        <w:div w:id="1075782252">
          <w:marLeft w:val="480"/>
          <w:marRight w:val="0"/>
          <w:marTop w:val="0"/>
          <w:marBottom w:val="0"/>
          <w:divBdr>
            <w:top w:val="none" w:sz="0" w:space="0" w:color="auto"/>
            <w:left w:val="none" w:sz="0" w:space="0" w:color="auto"/>
            <w:bottom w:val="none" w:sz="0" w:space="0" w:color="auto"/>
            <w:right w:val="none" w:sz="0" w:space="0" w:color="auto"/>
          </w:divBdr>
        </w:div>
        <w:div w:id="1081947393">
          <w:marLeft w:val="480"/>
          <w:marRight w:val="0"/>
          <w:marTop w:val="0"/>
          <w:marBottom w:val="0"/>
          <w:divBdr>
            <w:top w:val="none" w:sz="0" w:space="0" w:color="auto"/>
            <w:left w:val="none" w:sz="0" w:space="0" w:color="auto"/>
            <w:bottom w:val="none" w:sz="0" w:space="0" w:color="auto"/>
            <w:right w:val="none" w:sz="0" w:space="0" w:color="auto"/>
          </w:divBdr>
        </w:div>
        <w:div w:id="1098211127">
          <w:marLeft w:val="480"/>
          <w:marRight w:val="0"/>
          <w:marTop w:val="0"/>
          <w:marBottom w:val="0"/>
          <w:divBdr>
            <w:top w:val="none" w:sz="0" w:space="0" w:color="auto"/>
            <w:left w:val="none" w:sz="0" w:space="0" w:color="auto"/>
            <w:bottom w:val="none" w:sz="0" w:space="0" w:color="auto"/>
            <w:right w:val="none" w:sz="0" w:space="0" w:color="auto"/>
          </w:divBdr>
        </w:div>
        <w:div w:id="1118717005">
          <w:marLeft w:val="480"/>
          <w:marRight w:val="0"/>
          <w:marTop w:val="0"/>
          <w:marBottom w:val="0"/>
          <w:divBdr>
            <w:top w:val="none" w:sz="0" w:space="0" w:color="auto"/>
            <w:left w:val="none" w:sz="0" w:space="0" w:color="auto"/>
            <w:bottom w:val="none" w:sz="0" w:space="0" w:color="auto"/>
            <w:right w:val="none" w:sz="0" w:space="0" w:color="auto"/>
          </w:divBdr>
        </w:div>
        <w:div w:id="1131098972">
          <w:marLeft w:val="480"/>
          <w:marRight w:val="0"/>
          <w:marTop w:val="0"/>
          <w:marBottom w:val="0"/>
          <w:divBdr>
            <w:top w:val="none" w:sz="0" w:space="0" w:color="auto"/>
            <w:left w:val="none" w:sz="0" w:space="0" w:color="auto"/>
            <w:bottom w:val="none" w:sz="0" w:space="0" w:color="auto"/>
            <w:right w:val="none" w:sz="0" w:space="0" w:color="auto"/>
          </w:divBdr>
        </w:div>
        <w:div w:id="1148397278">
          <w:marLeft w:val="480"/>
          <w:marRight w:val="0"/>
          <w:marTop w:val="0"/>
          <w:marBottom w:val="0"/>
          <w:divBdr>
            <w:top w:val="none" w:sz="0" w:space="0" w:color="auto"/>
            <w:left w:val="none" w:sz="0" w:space="0" w:color="auto"/>
            <w:bottom w:val="none" w:sz="0" w:space="0" w:color="auto"/>
            <w:right w:val="none" w:sz="0" w:space="0" w:color="auto"/>
          </w:divBdr>
        </w:div>
        <w:div w:id="1156529268">
          <w:marLeft w:val="480"/>
          <w:marRight w:val="0"/>
          <w:marTop w:val="0"/>
          <w:marBottom w:val="0"/>
          <w:divBdr>
            <w:top w:val="none" w:sz="0" w:space="0" w:color="auto"/>
            <w:left w:val="none" w:sz="0" w:space="0" w:color="auto"/>
            <w:bottom w:val="none" w:sz="0" w:space="0" w:color="auto"/>
            <w:right w:val="none" w:sz="0" w:space="0" w:color="auto"/>
          </w:divBdr>
        </w:div>
        <w:div w:id="1273979034">
          <w:marLeft w:val="480"/>
          <w:marRight w:val="0"/>
          <w:marTop w:val="0"/>
          <w:marBottom w:val="0"/>
          <w:divBdr>
            <w:top w:val="none" w:sz="0" w:space="0" w:color="auto"/>
            <w:left w:val="none" w:sz="0" w:space="0" w:color="auto"/>
            <w:bottom w:val="none" w:sz="0" w:space="0" w:color="auto"/>
            <w:right w:val="none" w:sz="0" w:space="0" w:color="auto"/>
          </w:divBdr>
        </w:div>
        <w:div w:id="1282765952">
          <w:marLeft w:val="480"/>
          <w:marRight w:val="0"/>
          <w:marTop w:val="0"/>
          <w:marBottom w:val="0"/>
          <w:divBdr>
            <w:top w:val="none" w:sz="0" w:space="0" w:color="auto"/>
            <w:left w:val="none" w:sz="0" w:space="0" w:color="auto"/>
            <w:bottom w:val="none" w:sz="0" w:space="0" w:color="auto"/>
            <w:right w:val="none" w:sz="0" w:space="0" w:color="auto"/>
          </w:divBdr>
        </w:div>
        <w:div w:id="1327435689">
          <w:marLeft w:val="480"/>
          <w:marRight w:val="0"/>
          <w:marTop w:val="0"/>
          <w:marBottom w:val="0"/>
          <w:divBdr>
            <w:top w:val="none" w:sz="0" w:space="0" w:color="auto"/>
            <w:left w:val="none" w:sz="0" w:space="0" w:color="auto"/>
            <w:bottom w:val="none" w:sz="0" w:space="0" w:color="auto"/>
            <w:right w:val="none" w:sz="0" w:space="0" w:color="auto"/>
          </w:divBdr>
        </w:div>
        <w:div w:id="1331256394">
          <w:marLeft w:val="480"/>
          <w:marRight w:val="0"/>
          <w:marTop w:val="0"/>
          <w:marBottom w:val="0"/>
          <w:divBdr>
            <w:top w:val="none" w:sz="0" w:space="0" w:color="auto"/>
            <w:left w:val="none" w:sz="0" w:space="0" w:color="auto"/>
            <w:bottom w:val="none" w:sz="0" w:space="0" w:color="auto"/>
            <w:right w:val="none" w:sz="0" w:space="0" w:color="auto"/>
          </w:divBdr>
        </w:div>
        <w:div w:id="1353848280">
          <w:marLeft w:val="480"/>
          <w:marRight w:val="0"/>
          <w:marTop w:val="0"/>
          <w:marBottom w:val="0"/>
          <w:divBdr>
            <w:top w:val="none" w:sz="0" w:space="0" w:color="auto"/>
            <w:left w:val="none" w:sz="0" w:space="0" w:color="auto"/>
            <w:bottom w:val="none" w:sz="0" w:space="0" w:color="auto"/>
            <w:right w:val="none" w:sz="0" w:space="0" w:color="auto"/>
          </w:divBdr>
        </w:div>
        <w:div w:id="1360861660">
          <w:marLeft w:val="480"/>
          <w:marRight w:val="0"/>
          <w:marTop w:val="0"/>
          <w:marBottom w:val="0"/>
          <w:divBdr>
            <w:top w:val="none" w:sz="0" w:space="0" w:color="auto"/>
            <w:left w:val="none" w:sz="0" w:space="0" w:color="auto"/>
            <w:bottom w:val="none" w:sz="0" w:space="0" w:color="auto"/>
            <w:right w:val="none" w:sz="0" w:space="0" w:color="auto"/>
          </w:divBdr>
        </w:div>
        <w:div w:id="1361080705">
          <w:marLeft w:val="480"/>
          <w:marRight w:val="0"/>
          <w:marTop w:val="0"/>
          <w:marBottom w:val="0"/>
          <w:divBdr>
            <w:top w:val="none" w:sz="0" w:space="0" w:color="auto"/>
            <w:left w:val="none" w:sz="0" w:space="0" w:color="auto"/>
            <w:bottom w:val="none" w:sz="0" w:space="0" w:color="auto"/>
            <w:right w:val="none" w:sz="0" w:space="0" w:color="auto"/>
          </w:divBdr>
        </w:div>
        <w:div w:id="1456176731">
          <w:marLeft w:val="480"/>
          <w:marRight w:val="0"/>
          <w:marTop w:val="0"/>
          <w:marBottom w:val="0"/>
          <w:divBdr>
            <w:top w:val="none" w:sz="0" w:space="0" w:color="auto"/>
            <w:left w:val="none" w:sz="0" w:space="0" w:color="auto"/>
            <w:bottom w:val="none" w:sz="0" w:space="0" w:color="auto"/>
            <w:right w:val="none" w:sz="0" w:space="0" w:color="auto"/>
          </w:divBdr>
        </w:div>
        <w:div w:id="1464691709">
          <w:marLeft w:val="480"/>
          <w:marRight w:val="0"/>
          <w:marTop w:val="0"/>
          <w:marBottom w:val="0"/>
          <w:divBdr>
            <w:top w:val="none" w:sz="0" w:space="0" w:color="auto"/>
            <w:left w:val="none" w:sz="0" w:space="0" w:color="auto"/>
            <w:bottom w:val="none" w:sz="0" w:space="0" w:color="auto"/>
            <w:right w:val="none" w:sz="0" w:space="0" w:color="auto"/>
          </w:divBdr>
        </w:div>
        <w:div w:id="1486319552">
          <w:marLeft w:val="480"/>
          <w:marRight w:val="0"/>
          <w:marTop w:val="0"/>
          <w:marBottom w:val="0"/>
          <w:divBdr>
            <w:top w:val="none" w:sz="0" w:space="0" w:color="auto"/>
            <w:left w:val="none" w:sz="0" w:space="0" w:color="auto"/>
            <w:bottom w:val="none" w:sz="0" w:space="0" w:color="auto"/>
            <w:right w:val="none" w:sz="0" w:space="0" w:color="auto"/>
          </w:divBdr>
        </w:div>
        <w:div w:id="1489518495">
          <w:marLeft w:val="480"/>
          <w:marRight w:val="0"/>
          <w:marTop w:val="0"/>
          <w:marBottom w:val="0"/>
          <w:divBdr>
            <w:top w:val="none" w:sz="0" w:space="0" w:color="auto"/>
            <w:left w:val="none" w:sz="0" w:space="0" w:color="auto"/>
            <w:bottom w:val="none" w:sz="0" w:space="0" w:color="auto"/>
            <w:right w:val="none" w:sz="0" w:space="0" w:color="auto"/>
          </w:divBdr>
        </w:div>
        <w:div w:id="1503081242">
          <w:marLeft w:val="480"/>
          <w:marRight w:val="0"/>
          <w:marTop w:val="0"/>
          <w:marBottom w:val="0"/>
          <w:divBdr>
            <w:top w:val="none" w:sz="0" w:space="0" w:color="auto"/>
            <w:left w:val="none" w:sz="0" w:space="0" w:color="auto"/>
            <w:bottom w:val="none" w:sz="0" w:space="0" w:color="auto"/>
            <w:right w:val="none" w:sz="0" w:space="0" w:color="auto"/>
          </w:divBdr>
        </w:div>
        <w:div w:id="1506091472">
          <w:marLeft w:val="480"/>
          <w:marRight w:val="0"/>
          <w:marTop w:val="0"/>
          <w:marBottom w:val="0"/>
          <w:divBdr>
            <w:top w:val="none" w:sz="0" w:space="0" w:color="auto"/>
            <w:left w:val="none" w:sz="0" w:space="0" w:color="auto"/>
            <w:bottom w:val="none" w:sz="0" w:space="0" w:color="auto"/>
            <w:right w:val="none" w:sz="0" w:space="0" w:color="auto"/>
          </w:divBdr>
        </w:div>
        <w:div w:id="1532838217">
          <w:marLeft w:val="480"/>
          <w:marRight w:val="0"/>
          <w:marTop w:val="0"/>
          <w:marBottom w:val="0"/>
          <w:divBdr>
            <w:top w:val="none" w:sz="0" w:space="0" w:color="auto"/>
            <w:left w:val="none" w:sz="0" w:space="0" w:color="auto"/>
            <w:bottom w:val="none" w:sz="0" w:space="0" w:color="auto"/>
            <w:right w:val="none" w:sz="0" w:space="0" w:color="auto"/>
          </w:divBdr>
        </w:div>
        <w:div w:id="1587230573">
          <w:marLeft w:val="480"/>
          <w:marRight w:val="0"/>
          <w:marTop w:val="0"/>
          <w:marBottom w:val="0"/>
          <w:divBdr>
            <w:top w:val="none" w:sz="0" w:space="0" w:color="auto"/>
            <w:left w:val="none" w:sz="0" w:space="0" w:color="auto"/>
            <w:bottom w:val="none" w:sz="0" w:space="0" w:color="auto"/>
            <w:right w:val="none" w:sz="0" w:space="0" w:color="auto"/>
          </w:divBdr>
        </w:div>
        <w:div w:id="1615746632">
          <w:marLeft w:val="480"/>
          <w:marRight w:val="0"/>
          <w:marTop w:val="0"/>
          <w:marBottom w:val="0"/>
          <w:divBdr>
            <w:top w:val="none" w:sz="0" w:space="0" w:color="auto"/>
            <w:left w:val="none" w:sz="0" w:space="0" w:color="auto"/>
            <w:bottom w:val="none" w:sz="0" w:space="0" w:color="auto"/>
            <w:right w:val="none" w:sz="0" w:space="0" w:color="auto"/>
          </w:divBdr>
        </w:div>
        <w:div w:id="1739672782">
          <w:marLeft w:val="480"/>
          <w:marRight w:val="0"/>
          <w:marTop w:val="0"/>
          <w:marBottom w:val="0"/>
          <w:divBdr>
            <w:top w:val="none" w:sz="0" w:space="0" w:color="auto"/>
            <w:left w:val="none" w:sz="0" w:space="0" w:color="auto"/>
            <w:bottom w:val="none" w:sz="0" w:space="0" w:color="auto"/>
            <w:right w:val="none" w:sz="0" w:space="0" w:color="auto"/>
          </w:divBdr>
        </w:div>
        <w:div w:id="1758867206">
          <w:marLeft w:val="480"/>
          <w:marRight w:val="0"/>
          <w:marTop w:val="0"/>
          <w:marBottom w:val="0"/>
          <w:divBdr>
            <w:top w:val="none" w:sz="0" w:space="0" w:color="auto"/>
            <w:left w:val="none" w:sz="0" w:space="0" w:color="auto"/>
            <w:bottom w:val="none" w:sz="0" w:space="0" w:color="auto"/>
            <w:right w:val="none" w:sz="0" w:space="0" w:color="auto"/>
          </w:divBdr>
        </w:div>
        <w:div w:id="1821074281">
          <w:marLeft w:val="480"/>
          <w:marRight w:val="0"/>
          <w:marTop w:val="0"/>
          <w:marBottom w:val="0"/>
          <w:divBdr>
            <w:top w:val="none" w:sz="0" w:space="0" w:color="auto"/>
            <w:left w:val="none" w:sz="0" w:space="0" w:color="auto"/>
            <w:bottom w:val="none" w:sz="0" w:space="0" w:color="auto"/>
            <w:right w:val="none" w:sz="0" w:space="0" w:color="auto"/>
          </w:divBdr>
        </w:div>
        <w:div w:id="1830903718">
          <w:marLeft w:val="480"/>
          <w:marRight w:val="0"/>
          <w:marTop w:val="0"/>
          <w:marBottom w:val="0"/>
          <w:divBdr>
            <w:top w:val="none" w:sz="0" w:space="0" w:color="auto"/>
            <w:left w:val="none" w:sz="0" w:space="0" w:color="auto"/>
            <w:bottom w:val="none" w:sz="0" w:space="0" w:color="auto"/>
            <w:right w:val="none" w:sz="0" w:space="0" w:color="auto"/>
          </w:divBdr>
        </w:div>
        <w:div w:id="1837067051">
          <w:marLeft w:val="480"/>
          <w:marRight w:val="0"/>
          <w:marTop w:val="0"/>
          <w:marBottom w:val="0"/>
          <w:divBdr>
            <w:top w:val="none" w:sz="0" w:space="0" w:color="auto"/>
            <w:left w:val="none" w:sz="0" w:space="0" w:color="auto"/>
            <w:bottom w:val="none" w:sz="0" w:space="0" w:color="auto"/>
            <w:right w:val="none" w:sz="0" w:space="0" w:color="auto"/>
          </w:divBdr>
        </w:div>
        <w:div w:id="1903327922">
          <w:marLeft w:val="480"/>
          <w:marRight w:val="0"/>
          <w:marTop w:val="0"/>
          <w:marBottom w:val="0"/>
          <w:divBdr>
            <w:top w:val="none" w:sz="0" w:space="0" w:color="auto"/>
            <w:left w:val="none" w:sz="0" w:space="0" w:color="auto"/>
            <w:bottom w:val="none" w:sz="0" w:space="0" w:color="auto"/>
            <w:right w:val="none" w:sz="0" w:space="0" w:color="auto"/>
          </w:divBdr>
        </w:div>
        <w:div w:id="1909147015">
          <w:marLeft w:val="480"/>
          <w:marRight w:val="0"/>
          <w:marTop w:val="0"/>
          <w:marBottom w:val="0"/>
          <w:divBdr>
            <w:top w:val="none" w:sz="0" w:space="0" w:color="auto"/>
            <w:left w:val="none" w:sz="0" w:space="0" w:color="auto"/>
            <w:bottom w:val="none" w:sz="0" w:space="0" w:color="auto"/>
            <w:right w:val="none" w:sz="0" w:space="0" w:color="auto"/>
          </w:divBdr>
        </w:div>
        <w:div w:id="1921524502">
          <w:marLeft w:val="480"/>
          <w:marRight w:val="0"/>
          <w:marTop w:val="0"/>
          <w:marBottom w:val="0"/>
          <w:divBdr>
            <w:top w:val="none" w:sz="0" w:space="0" w:color="auto"/>
            <w:left w:val="none" w:sz="0" w:space="0" w:color="auto"/>
            <w:bottom w:val="none" w:sz="0" w:space="0" w:color="auto"/>
            <w:right w:val="none" w:sz="0" w:space="0" w:color="auto"/>
          </w:divBdr>
        </w:div>
        <w:div w:id="1925797470">
          <w:marLeft w:val="480"/>
          <w:marRight w:val="0"/>
          <w:marTop w:val="0"/>
          <w:marBottom w:val="0"/>
          <w:divBdr>
            <w:top w:val="none" w:sz="0" w:space="0" w:color="auto"/>
            <w:left w:val="none" w:sz="0" w:space="0" w:color="auto"/>
            <w:bottom w:val="none" w:sz="0" w:space="0" w:color="auto"/>
            <w:right w:val="none" w:sz="0" w:space="0" w:color="auto"/>
          </w:divBdr>
        </w:div>
        <w:div w:id="1926962163">
          <w:marLeft w:val="480"/>
          <w:marRight w:val="0"/>
          <w:marTop w:val="0"/>
          <w:marBottom w:val="0"/>
          <w:divBdr>
            <w:top w:val="none" w:sz="0" w:space="0" w:color="auto"/>
            <w:left w:val="none" w:sz="0" w:space="0" w:color="auto"/>
            <w:bottom w:val="none" w:sz="0" w:space="0" w:color="auto"/>
            <w:right w:val="none" w:sz="0" w:space="0" w:color="auto"/>
          </w:divBdr>
        </w:div>
        <w:div w:id="2002460651">
          <w:marLeft w:val="480"/>
          <w:marRight w:val="0"/>
          <w:marTop w:val="0"/>
          <w:marBottom w:val="0"/>
          <w:divBdr>
            <w:top w:val="none" w:sz="0" w:space="0" w:color="auto"/>
            <w:left w:val="none" w:sz="0" w:space="0" w:color="auto"/>
            <w:bottom w:val="none" w:sz="0" w:space="0" w:color="auto"/>
            <w:right w:val="none" w:sz="0" w:space="0" w:color="auto"/>
          </w:divBdr>
        </w:div>
        <w:div w:id="2010978995">
          <w:marLeft w:val="480"/>
          <w:marRight w:val="0"/>
          <w:marTop w:val="0"/>
          <w:marBottom w:val="0"/>
          <w:divBdr>
            <w:top w:val="none" w:sz="0" w:space="0" w:color="auto"/>
            <w:left w:val="none" w:sz="0" w:space="0" w:color="auto"/>
            <w:bottom w:val="none" w:sz="0" w:space="0" w:color="auto"/>
            <w:right w:val="none" w:sz="0" w:space="0" w:color="auto"/>
          </w:divBdr>
        </w:div>
        <w:div w:id="2038777543">
          <w:marLeft w:val="480"/>
          <w:marRight w:val="0"/>
          <w:marTop w:val="0"/>
          <w:marBottom w:val="0"/>
          <w:divBdr>
            <w:top w:val="none" w:sz="0" w:space="0" w:color="auto"/>
            <w:left w:val="none" w:sz="0" w:space="0" w:color="auto"/>
            <w:bottom w:val="none" w:sz="0" w:space="0" w:color="auto"/>
            <w:right w:val="none" w:sz="0" w:space="0" w:color="auto"/>
          </w:divBdr>
        </w:div>
        <w:div w:id="2048138040">
          <w:marLeft w:val="480"/>
          <w:marRight w:val="0"/>
          <w:marTop w:val="0"/>
          <w:marBottom w:val="0"/>
          <w:divBdr>
            <w:top w:val="none" w:sz="0" w:space="0" w:color="auto"/>
            <w:left w:val="none" w:sz="0" w:space="0" w:color="auto"/>
            <w:bottom w:val="none" w:sz="0" w:space="0" w:color="auto"/>
            <w:right w:val="none" w:sz="0" w:space="0" w:color="auto"/>
          </w:divBdr>
        </w:div>
      </w:divsChild>
    </w:div>
    <w:div w:id="395855063">
      <w:bodyDiv w:val="1"/>
      <w:marLeft w:val="0"/>
      <w:marRight w:val="0"/>
      <w:marTop w:val="0"/>
      <w:marBottom w:val="0"/>
      <w:divBdr>
        <w:top w:val="none" w:sz="0" w:space="0" w:color="auto"/>
        <w:left w:val="none" w:sz="0" w:space="0" w:color="auto"/>
        <w:bottom w:val="none" w:sz="0" w:space="0" w:color="auto"/>
        <w:right w:val="none" w:sz="0" w:space="0" w:color="auto"/>
      </w:divBdr>
      <w:divsChild>
        <w:div w:id="34086794">
          <w:marLeft w:val="480"/>
          <w:marRight w:val="0"/>
          <w:marTop w:val="0"/>
          <w:marBottom w:val="0"/>
          <w:divBdr>
            <w:top w:val="none" w:sz="0" w:space="0" w:color="auto"/>
            <w:left w:val="none" w:sz="0" w:space="0" w:color="auto"/>
            <w:bottom w:val="none" w:sz="0" w:space="0" w:color="auto"/>
            <w:right w:val="none" w:sz="0" w:space="0" w:color="auto"/>
          </w:divBdr>
        </w:div>
        <w:div w:id="38627698">
          <w:marLeft w:val="480"/>
          <w:marRight w:val="0"/>
          <w:marTop w:val="0"/>
          <w:marBottom w:val="0"/>
          <w:divBdr>
            <w:top w:val="none" w:sz="0" w:space="0" w:color="auto"/>
            <w:left w:val="none" w:sz="0" w:space="0" w:color="auto"/>
            <w:bottom w:val="none" w:sz="0" w:space="0" w:color="auto"/>
            <w:right w:val="none" w:sz="0" w:space="0" w:color="auto"/>
          </w:divBdr>
        </w:div>
        <w:div w:id="81996497">
          <w:marLeft w:val="480"/>
          <w:marRight w:val="0"/>
          <w:marTop w:val="0"/>
          <w:marBottom w:val="0"/>
          <w:divBdr>
            <w:top w:val="none" w:sz="0" w:space="0" w:color="auto"/>
            <w:left w:val="none" w:sz="0" w:space="0" w:color="auto"/>
            <w:bottom w:val="none" w:sz="0" w:space="0" w:color="auto"/>
            <w:right w:val="none" w:sz="0" w:space="0" w:color="auto"/>
          </w:divBdr>
        </w:div>
        <w:div w:id="95253233">
          <w:marLeft w:val="480"/>
          <w:marRight w:val="0"/>
          <w:marTop w:val="0"/>
          <w:marBottom w:val="0"/>
          <w:divBdr>
            <w:top w:val="none" w:sz="0" w:space="0" w:color="auto"/>
            <w:left w:val="none" w:sz="0" w:space="0" w:color="auto"/>
            <w:bottom w:val="none" w:sz="0" w:space="0" w:color="auto"/>
            <w:right w:val="none" w:sz="0" w:space="0" w:color="auto"/>
          </w:divBdr>
        </w:div>
        <w:div w:id="110588479">
          <w:marLeft w:val="480"/>
          <w:marRight w:val="0"/>
          <w:marTop w:val="0"/>
          <w:marBottom w:val="0"/>
          <w:divBdr>
            <w:top w:val="none" w:sz="0" w:space="0" w:color="auto"/>
            <w:left w:val="none" w:sz="0" w:space="0" w:color="auto"/>
            <w:bottom w:val="none" w:sz="0" w:space="0" w:color="auto"/>
            <w:right w:val="none" w:sz="0" w:space="0" w:color="auto"/>
          </w:divBdr>
        </w:div>
        <w:div w:id="117652133">
          <w:marLeft w:val="480"/>
          <w:marRight w:val="0"/>
          <w:marTop w:val="0"/>
          <w:marBottom w:val="0"/>
          <w:divBdr>
            <w:top w:val="none" w:sz="0" w:space="0" w:color="auto"/>
            <w:left w:val="none" w:sz="0" w:space="0" w:color="auto"/>
            <w:bottom w:val="none" w:sz="0" w:space="0" w:color="auto"/>
            <w:right w:val="none" w:sz="0" w:space="0" w:color="auto"/>
          </w:divBdr>
        </w:div>
        <w:div w:id="163979833">
          <w:marLeft w:val="480"/>
          <w:marRight w:val="0"/>
          <w:marTop w:val="0"/>
          <w:marBottom w:val="0"/>
          <w:divBdr>
            <w:top w:val="none" w:sz="0" w:space="0" w:color="auto"/>
            <w:left w:val="none" w:sz="0" w:space="0" w:color="auto"/>
            <w:bottom w:val="none" w:sz="0" w:space="0" w:color="auto"/>
            <w:right w:val="none" w:sz="0" w:space="0" w:color="auto"/>
          </w:divBdr>
        </w:div>
        <w:div w:id="226232088">
          <w:marLeft w:val="480"/>
          <w:marRight w:val="0"/>
          <w:marTop w:val="0"/>
          <w:marBottom w:val="0"/>
          <w:divBdr>
            <w:top w:val="none" w:sz="0" w:space="0" w:color="auto"/>
            <w:left w:val="none" w:sz="0" w:space="0" w:color="auto"/>
            <w:bottom w:val="none" w:sz="0" w:space="0" w:color="auto"/>
            <w:right w:val="none" w:sz="0" w:space="0" w:color="auto"/>
          </w:divBdr>
        </w:div>
        <w:div w:id="269433072">
          <w:marLeft w:val="480"/>
          <w:marRight w:val="0"/>
          <w:marTop w:val="0"/>
          <w:marBottom w:val="0"/>
          <w:divBdr>
            <w:top w:val="none" w:sz="0" w:space="0" w:color="auto"/>
            <w:left w:val="none" w:sz="0" w:space="0" w:color="auto"/>
            <w:bottom w:val="none" w:sz="0" w:space="0" w:color="auto"/>
            <w:right w:val="none" w:sz="0" w:space="0" w:color="auto"/>
          </w:divBdr>
        </w:div>
        <w:div w:id="307327963">
          <w:marLeft w:val="480"/>
          <w:marRight w:val="0"/>
          <w:marTop w:val="0"/>
          <w:marBottom w:val="0"/>
          <w:divBdr>
            <w:top w:val="none" w:sz="0" w:space="0" w:color="auto"/>
            <w:left w:val="none" w:sz="0" w:space="0" w:color="auto"/>
            <w:bottom w:val="none" w:sz="0" w:space="0" w:color="auto"/>
            <w:right w:val="none" w:sz="0" w:space="0" w:color="auto"/>
          </w:divBdr>
        </w:div>
        <w:div w:id="343751009">
          <w:marLeft w:val="480"/>
          <w:marRight w:val="0"/>
          <w:marTop w:val="0"/>
          <w:marBottom w:val="0"/>
          <w:divBdr>
            <w:top w:val="none" w:sz="0" w:space="0" w:color="auto"/>
            <w:left w:val="none" w:sz="0" w:space="0" w:color="auto"/>
            <w:bottom w:val="none" w:sz="0" w:space="0" w:color="auto"/>
            <w:right w:val="none" w:sz="0" w:space="0" w:color="auto"/>
          </w:divBdr>
        </w:div>
        <w:div w:id="350448392">
          <w:marLeft w:val="480"/>
          <w:marRight w:val="0"/>
          <w:marTop w:val="0"/>
          <w:marBottom w:val="0"/>
          <w:divBdr>
            <w:top w:val="none" w:sz="0" w:space="0" w:color="auto"/>
            <w:left w:val="none" w:sz="0" w:space="0" w:color="auto"/>
            <w:bottom w:val="none" w:sz="0" w:space="0" w:color="auto"/>
            <w:right w:val="none" w:sz="0" w:space="0" w:color="auto"/>
          </w:divBdr>
        </w:div>
        <w:div w:id="366444072">
          <w:marLeft w:val="480"/>
          <w:marRight w:val="0"/>
          <w:marTop w:val="0"/>
          <w:marBottom w:val="0"/>
          <w:divBdr>
            <w:top w:val="none" w:sz="0" w:space="0" w:color="auto"/>
            <w:left w:val="none" w:sz="0" w:space="0" w:color="auto"/>
            <w:bottom w:val="none" w:sz="0" w:space="0" w:color="auto"/>
            <w:right w:val="none" w:sz="0" w:space="0" w:color="auto"/>
          </w:divBdr>
        </w:div>
        <w:div w:id="370619969">
          <w:marLeft w:val="480"/>
          <w:marRight w:val="0"/>
          <w:marTop w:val="0"/>
          <w:marBottom w:val="0"/>
          <w:divBdr>
            <w:top w:val="none" w:sz="0" w:space="0" w:color="auto"/>
            <w:left w:val="none" w:sz="0" w:space="0" w:color="auto"/>
            <w:bottom w:val="none" w:sz="0" w:space="0" w:color="auto"/>
            <w:right w:val="none" w:sz="0" w:space="0" w:color="auto"/>
          </w:divBdr>
        </w:div>
        <w:div w:id="473915479">
          <w:marLeft w:val="480"/>
          <w:marRight w:val="0"/>
          <w:marTop w:val="0"/>
          <w:marBottom w:val="0"/>
          <w:divBdr>
            <w:top w:val="none" w:sz="0" w:space="0" w:color="auto"/>
            <w:left w:val="none" w:sz="0" w:space="0" w:color="auto"/>
            <w:bottom w:val="none" w:sz="0" w:space="0" w:color="auto"/>
            <w:right w:val="none" w:sz="0" w:space="0" w:color="auto"/>
          </w:divBdr>
        </w:div>
        <w:div w:id="497813080">
          <w:marLeft w:val="480"/>
          <w:marRight w:val="0"/>
          <w:marTop w:val="0"/>
          <w:marBottom w:val="0"/>
          <w:divBdr>
            <w:top w:val="none" w:sz="0" w:space="0" w:color="auto"/>
            <w:left w:val="none" w:sz="0" w:space="0" w:color="auto"/>
            <w:bottom w:val="none" w:sz="0" w:space="0" w:color="auto"/>
            <w:right w:val="none" w:sz="0" w:space="0" w:color="auto"/>
          </w:divBdr>
        </w:div>
        <w:div w:id="537359214">
          <w:marLeft w:val="480"/>
          <w:marRight w:val="0"/>
          <w:marTop w:val="0"/>
          <w:marBottom w:val="0"/>
          <w:divBdr>
            <w:top w:val="none" w:sz="0" w:space="0" w:color="auto"/>
            <w:left w:val="none" w:sz="0" w:space="0" w:color="auto"/>
            <w:bottom w:val="none" w:sz="0" w:space="0" w:color="auto"/>
            <w:right w:val="none" w:sz="0" w:space="0" w:color="auto"/>
          </w:divBdr>
        </w:div>
        <w:div w:id="570388696">
          <w:marLeft w:val="480"/>
          <w:marRight w:val="0"/>
          <w:marTop w:val="0"/>
          <w:marBottom w:val="0"/>
          <w:divBdr>
            <w:top w:val="none" w:sz="0" w:space="0" w:color="auto"/>
            <w:left w:val="none" w:sz="0" w:space="0" w:color="auto"/>
            <w:bottom w:val="none" w:sz="0" w:space="0" w:color="auto"/>
            <w:right w:val="none" w:sz="0" w:space="0" w:color="auto"/>
          </w:divBdr>
        </w:div>
        <w:div w:id="578558085">
          <w:marLeft w:val="480"/>
          <w:marRight w:val="0"/>
          <w:marTop w:val="0"/>
          <w:marBottom w:val="0"/>
          <w:divBdr>
            <w:top w:val="none" w:sz="0" w:space="0" w:color="auto"/>
            <w:left w:val="none" w:sz="0" w:space="0" w:color="auto"/>
            <w:bottom w:val="none" w:sz="0" w:space="0" w:color="auto"/>
            <w:right w:val="none" w:sz="0" w:space="0" w:color="auto"/>
          </w:divBdr>
        </w:div>
        <w:div w:id="600650908">
          <w:marLeft w:val="480"/>
          <w:marRight w:val="0"/>
          <w:marTop w:val="0"/>
          <w:marBottom w:val="0"/>
          <w:divBdr>
            <w:top w:val="none" w:sz="0" w:space="0" w:color="auto"/>
            <w:left w:val="none" w:sz="0" w:space="0" w:color="auto"/>
            <w:bottom w:val="none" w:sz="0" w:space="0" w:color="auto"/>
            <w:right w:val="none" w:sz="0" w:space="0" w:color="auto"/>
          </w:divBdr>
        </w:div>
        <w:div w:id="636842613">
          <w:marLeft w:val="480"/>
          <w:marRight w:val="0"/>
          <w:marTop w:val="0"/>
          <w:marBottom w:val="0"/>
          <w:divBdr>
            <w:top w:val="none" w:sz="0" w:space="0" w:color="auto"/>
            <w:left w:val="none" w:sz="0" w:space="0" w:color="auto"/>
            <w:bottom w:val="none" w:sz="0" w:space="0" w:color="auto"/>
            <w:right w:val="none" w:sz="0" w:space="0" w:color="auto"/>
          </w:divBdr>
        </w:div>
        <w:div w:id="651563771">
          <w:marLeft w:val="480"/>
          <w:marRight w:val="0"/>
          <w:marTop w:val="0"/>
          <w:marBottom w:val="0"/>
          <w:divBdr>
            <w:top w:val="none" w:sz="0" w:space="0" w:color="auto"/>
            <w:left w:val="none" w:sz="0" w:space="0" w:color="auto"/>
            <w:bottom w:val="none" w:sz="0" w:space="0" w:color="auto"/>
            <w:right w:val="none" w:sz="0" w:space="0" w:color="auto"/>
          </w:divBdr>
        </w:div>
        <w:div w:id="748622436">
          <w:marLeft w:val="480"/>
          <w:marRight w:val="0"/>
          <w:marTop w:val="0"/>
          <w:marBottom w:val="0"/>
          <w:divBdr>
            <w:top w:val="none" w:sz="0" w:space="0" w:color="auto"/>
            <w:left w:val="none" w:sz="0" w:space="0" w:color="auto"/>
            <w:bottom w:val="none" w:sz="0" w:space="0" w:color="auto"/>
            <w:right w:val="none" w:sz="0" w:space="0" w:color="auto"/>
          </w:divBdr>
        </w:div>
        <w:div w:id="749425678">
          <w:marLeft w:val="480"/>
          <w:marRight w:val="0"/>
          <w:marTop w:val="0"/>
          <w:marBottom w:val="0"/>
          <w:divBdr>
            <w:top w:val="none" w:sz="0" w:space="0" w:color="auto"/>
            <w:left w:val="none" w:sz="0" w:space="0" w:color="auto"/>
            <w:bottom w:val="none" w:sz="0" w:space="0" w:color="auto"/>
            <w:right w:val="none" w:sz="0" w:space="0" w:color="auto"/>
          </w:divBdr>
        </w:div>
        <w:div w:id="771626380">
          <w:marLeft w:val="480"/>
          <w:marRight w:val="0"/>
          <w:marTop w:val="0"/>
          <w:marBottom w:val="0"/>
          <w:divBdr>
            <w:top w:val="none" w:sz="0" w:space="0" w:color="auto"/>
            <w:left w:val="none" w:sz="0" w:space="0" w:color="auto"/>
            <w:bottom w:val="none" w:sz="0" w:space="0" w:color="auto"/>
            <w:right w:val="none" w:sz="0" w:space="0" w:color="auto"/>
          </w:divBdr>
        </w:div>
        <w:div w:id="798033188">
          <w:marLeft w:val="480"/>
          <w:marRight w:val="0"/>
          <w:marTop w:val="0"/>
          <w:marBottom w:val="0"/>
          <w:divBdr>
            <w:top w:val="none" w:sz="0" w:space="0" w:color="auto"/>
            <w:left w:val="none" w:sz="0" w:space="0" w:color="auto"/>
            <w:bottom w:val="none" w:sz="0" w:space="0" w:color="auto"/>
            <w:right w:val="none" w:sz="0" w:space="0" w:color="auto"/>
          </w:divBdr>
        </w:div>
        <w:div w:id="839933808">
          <w:marLeft w:val="480"/>
          <w:marRight w:val="0"/>
          <w:marTop w:val="0"/>
          <w:marBottom w:val="0"/>
          <w:divBdr>
            <w:top w:val="none" w:sz="0" w:space="0" w:color="auto"/>
            <w:left w:val="none" w:sz="0" w:space="0" w:color="auto"/>
            <w:bottom w:val="none" w:sz="0" w:space="0" w:color="auto"/>
            <w:right w:val="none" w:sz="0" w:space="0" w:color="auto"/>
          </w:divBdr>
        </w:div>
        <w:div w:id="848253160">
          <w:marLeft w:val="480"/>
          <w:marRight w:val="0"/>
          <w:marTop w:val="0"/>
          <w:marBottom w:val="0"/>
          <w:divBdr>
            <w:top w:val="none" w:sz="0" w:space="0" w:color="auto"/>
            <w:left w:val="none" w:sz="0" w:space="0" w:color="auto"/>
            <w:bottom w:val="none" w:sz="0" w:space="0" w:color="auto"/>
            <w:right w:val="none" w:sz="0" w:space="0" w:color="auto"/>
          </w:divBdr>
        </w:div>
        <w:div w:id="867764474">
          <w:marLeft w:val="480"/>
          <w:marRight w:val="0"/>
          <w:marTop w:val="0"/>
          <w:marBottom w:val="0"/>
          <w:divBdr>
            <w:top w:val="none" w:sz="0" w:space="0" w:color="auto"/>
            <w:left w:val="none" w:sz="0" w:space="0" w:color="auto"/>
            <w:bottom w:val="none" w:sz="0" w:space="0" w:color="auto"/>
            <w:right w:val="none" w:sz="0" w:space="0" w:color="auto"/>
          </w:divBdr>
        </w:div>
        <w:div w:id="896360810">
          <w:marLeft w:val="480"/>
          <w:marRight w:val="0"/>
          <w:marTop w:val="0"/>
          <w:marBottom w:val="0"/>
          <w:divBdr>
            <w:top w:val="none" w:sz="0" w:space="0" w:color="auto"/>
            <w:left w:val="none" w:sz="0" w:space="0" w:color="auto"/>
            <w:bottom w:val="none" w:sz="0" w:space="0" w:color="auto"/>
            <w:right w:val="none" w:sz="0" w:space="0" w:color="auto"/>
          </w:divBdr>
        </w:div>
        <w:div w:id="910654463">
          <w:marLeft w:val="480"/>
          <w:marRight w:val="0"/>
          <w:marTop w:val="0"/>
          <w:marBottom w:val="0"/>
          <w:divBdr>
            <w:top w:val="none" w:sz="0" w:space="0" w:color="auto"/>
            <w:left w:val="none" w:sz="0" w:space="0" w:color="auto"/>
            <w:bottom w:val="none" w:sz="0" w:space="0" w:color="auto"/>
            <w:right w:val="none" w:sz="0" w:space="0" w:color="auto"/>
          </w:divBdr>
        </w:div>
        <w:div w:id="917446574">
          <w:marLeft w:val="480"/>
          <w:marRight w:val="0"/>
          <w:marTop w:val="0"/>
          <w:marBottom w:val="0"/>
          <w:divBdr>
            <w:top w:val="none" w:sz="0" w:space="0" w:color="auto"/>
            <w:left w:val="none" w:sz="0" w:space="0" w:color="auto"/>
            <w:bottom w:val="none" w:sz="0" w:space="0" w:color="auto"/>
            <w:right w:val="none" w:sz="0" w:space="0" w:color="auto"/>
          </w:divBdr>
        </w:div>
        <w:div w:id="918292714">
          <w:marLeft w:val="480"/>
          <w:marRight w:val="0"/>
          <w:marTop w:val="0"/>
          <w:marBottom w:val="0"/>
          <w:divBdr>
            <w:top w:val="none" w:sz="0" w:space="0" w:color="auto"/>
            <w:left w:val="none" w:sz="0" w:space="0" w:color="auto"/>
            <w:bottom w:val="none" w:sz="0" w:space="0" w:color="auto"/>
            <w:right w:val="none" w:sz="0" w:space="0" w:color="auto"/>
          </w:divBdr>
        </w:div>
        <w:div w:id="937369181">
          <w:marLeft w:val="480"/>
          <w:marRight w:val="0"/>
          <w:marTop w:val="0"/>
          <w:marBottom w:val="0"/>
          <w:divBdr>
            <w:top w:val="none" w:sz="0" w:space="0" w:color="auto"/>
            <w:left w:val="none" w:sz="0" w:space="0" w:color="auto"/>
            <w:bottom w:val="none" w:sz="0" w:space="0" w:color="auto"/>
            <w:right w:val="none" w:sz="0" w:space="0" w:color="auto"/>
          </w:divBdr>
        </w:div>
        <w:div w:id="941109270">
          <w:marLeft w:val="480"/>
          <w:marRight w:val="0"/>
          <w:marTop w:val="0"/>
          <w:marBottom w:val="0"/>
          <w:divBdr>
            <w:top w:val="none" w:sz="0" w:space="0" w:color="auto"/>
            <w:left w:val="none" w:sz="0" w:space="0" w:color="auto"/>
            <w:bottom w:val="none" w:sz="0" w:space="0" w:color="auto"/>
            <w:right w:val="none" w:sz="0" w:space="0" w:color="auto"/>
          </w:divBdr>
        </w:div>
        <w:div w:id="1050153844">
          <w:marLeft w:val="480"/>
          <w:marRight w:val="0"/>
          <w:marTop w:val="0"/>
          <w:marBottom w:val="0"/>
          <w:divBdr>
            <w:top w:val="none" w:sz="0" w:space="0" w:color="auto"/>
            <w:left w:val="none" w:sz="0" w:space="0" w:color="auto"/>
            <w:bottom w:val="none" w:sz="0" w:space="0" w:color="auto"/>
            <w:right w:val="none" w:sz="0" w:space="0" w:color="auto"/>
          </w:divBdr>
        </w:div>
        <w:div w:id="1052654813">
          <w:marLeft w:val="480"/>
          <w:marRight w:val="0"/>
          <w:marTop w:val="0"/>
          <w:marBottom w:val="0"/>
          <w:divBdr>
            <w:top w:val="none" w:sz="0" w:space="0" w:color="auto"/>
            <w:left w:val="none" w:sz="0" w:space="0" w:color="auto"/>
            <w:bottom w:val="none" w:sz="0" w:space="0" w:color="auto"/>
            <w:right w:val="none" w:sz="0" w:space="0" w:color="auto"/>
          </w:divBdr>
        </w:div>
        <w:div w:id="1058555144">
          <w:marLeft w:val="480"/>
          <w:marRight w:val="0"/>
          <w:marTop w:val="0"/>
          <w:marBottom w:val="0"/>
          <w:divBdr>
            <w:top w:val="none" w:sz="0" w:space="0" w:color="auto"/>
            <w:left w:val="none" w:sz="0" w:space="0" w:color="auto"/>
            <w:bottom w:val="none" w:sz="0" w:space="0" w:color="auto"/>
            <w:right w:val="none" w:sz="0" w:space="0" w:color="auto"/>
          </w:divBdr>
        </w:div>
        <w:div w:id="1107892351">
          <w:marLeft w:val="480"/>
          <w:marRight w:val="0"/>
          <w:marTop w:val="0"/>
          <w:marBottom w:val="0"/>
          <w:divBdr>
            <w:top w:val="none" w:sz="0" w:space="0" w:color="auto"/>
            <w:left w:val="none" w:sz="0" w:space="0" w:color="auto"/>
            <w:bottom w:val="none" w:sz="0" w:space="0" w:color="auto"/>
            <w:right w:val="none" w:sz="0" w:space="0" w:color="auto"/>
          </w:divBdr>
        </w:div>
        <w:div w:id="1116683019">
          <w:marLeft w:val="480"/>
          <w:marRight w:val="0"/>
          <w:marTop w:val="0"/>
          <w:marBottom w:val="0"/>
          <w:divBdr>
            <w:top w:val="none" w:sz="0" w:space="0" w:color="auto"/>
            <w:left w:val="none" w:sz="0" w:space="0" w:color="auto"/>
            <w:bottom w:val="none" w:sz="0" w:space="0" w:color="auto"/>
            <w:right w:val="none" w:sz="0" w:space="0" w:color="auto"/>
          </w:divBdr>
        </w:div>
        <w:div w:id="1137717955">
          <w:marLeft w:val="480"/>
          <w:marRight w:val="0"/>
          <w:marTop w:val="0"/>
          <w:marBottom w:val="0"/>
          <w:divBdr>
            <w:top w:val="none" w:sz="0" w:space="0" w:color="auto"/>
            <w:left w:val="none" w:sz="0" w:space="0" w:color="auto"/>
            <w:bottom w:val="none" w:sz="0" w:space="0" w:color="auto"/>
            <w:right w:val="none" w:sz="0" w:space="0" w:color="auto"/>
          </w:divBdr>
        </w:div>
        <w:div w:id="1138491901">
          <w:marLeft w:val="480"/>
          <w:marRight w:val="0"/>
          <w:marTop w:val="0"/>
          <w:marBottom w:val="0"/>
          <w:divBdr>
            <w:top w:val="none" w:sz="0" w:space="0" w:color="auto"/>
            <w:left w:val="none" w:sz="0" w:space="0" w:color="auto"/>
            <w:bottom w:val="none" w:sz="0" w:space="0" w:color="auto"/>
            <w:right w:val="none" w:sz="0" w:space="0" w:color="auto"/>
          </w:divBdr>
        </w:div>
        <w:div w:id="1204247491">
          <w:marLeft w:val="480"/>
          <w:marRight w:val="0"/>
          <w:marTop w:val="0"/>
          <w:marBottom w:val="0"/>
          <w:divBdr>
            <w:top w:val="none" w:sz="0" w:space="0" w:color="auto"/>
            <w:left w:val="none" w:sz="0" w:space="0" w:color="auto"/>
            <w:bottom w:val="none" w:sz="0" w:space="0" w:color="auto"/>
            <w:right w:val="none" w:sz="0" w:space="0" w:color="auto"/>
          </w:divBdr>
        </w:div>
        <w:div w:id="1212228889">
          <w:marLeft w:val="480"/>
          <w:marRight w:val="0"/>
          <w:marTop w:val="0"/>
          <w:marBottom w:val="0"/>
          <w:divBdr>
            <w:top w:val="none" w:sz="0" w:space="0" w:color="auto"/>
            <w:left w:val="none" w:sz="0" w:space="0" w:color="auto"/>
            <w:bottom w:val="none" w:sz="0" w:space="0" w:color="auto"/>
            <w:right w:val="none" w:sz="0" w:space="0" w:color="auto"/>
          </w:divBdr>
        </w:div>
        <w:div w:id="1303927512">
          <w:marLeft w:val="480"/>
          <w:marRight w:val="0"/>
          <w:marTop w:val="0"/>
          <w:marBottom w:val="0"/>
          <w:divBdr>
            <w:top w:val="none" w:sz="0" w:space="0" w:color="auto"/>
            <w:left w:val="none" w:sz="0" w:space="0" w:color="auto"/>
            <w:bottom w:val="none" w:sz="0" w:space="0" w:color="auto"/>
            <w:right w:val="none" w:sz="0" w:space="0" w:color="auto"/>
          </w:divBdr>
        </w:div>
        <w:div w:id="1335106835">
          <w:marLeft w:val="480"/>
          <w:marRight w:val="0"/>
          <w:marTop w:val="0"/>
          <w:marBottom w:val="0"/>
          <w:divBdr>
            <w:top w:val="none" w:sz="0" w:space="0" w:color="auto"/>
            <w:left w:val="none" w:sz="0" w:space="0" w:color="auto"/>
            <w:bottom w:val="none" w:sz="0" w:space="0" w:color="auto"/>
            <w:right w:val="none" w:sz="0" w:space="0" w:color="auto"/>
          </w:divBdr>
        </w:div>
        <w:div w:id="1345327610">
          <w:marLeft w:val="480"/>
          <w:marRight w:val="0"/>
          <w:marTop w:val="0"/>
          <w:marBottom w:val="0"/>
          <w:divBdr>
            <w:top w:val="none" w:sz="0" w:space="0" w:color="auto"/>
            <w:left w:val="none" w:sz="0" w:space="0" w:color="auto"/>
            <w:bottom w:val="none" w:sz="0" w:space="0" w:color="auto"/>
            <w:right w:val="none" w:sz="0" w:space="0" w:color="auto"/>
          </w:divBdr>
        </w:div>
        <w:div w:id="1361931453">
          <w:marLeft w:val="480"/>
          <w:marRight w:val="0"/>
          <w:marTop w:val="0"/>
          <w:marBottom w:val="0"/>
          <w:divBdr>
            <w:top w:val="none" w:sz="0" w:space="0" w:color="auto"/>
            <w:left w:val="none" w:sz="0" w:space="0" w:color="auto"/>
            <w:bottom w:val="none" w:sz="0" w:space="0" w:color="auto"/>
            <w:right w:val="none" w:sz="0" w:space="0" w:color="auto"/>
          </w:divBdr>
        </w:div>
        <w:div w:id="1392147042">
          <w:marLeft w:val="480"/>
          <w:marRight w:val="0"/>
          <w:marTop w:val="0"/>
          <w:marBottom w:val="0"/>
          <w:divBdr>
            <w:top w:val="none" w:sz="0" w:space="0" w:color="auto"/>
            <w:left w:val="none" w:sz="0" w:space="0" w:color="auto"/>
            <w:bottom w:val="none" w:sz="0" w:space="0" w:color="auto"/>
            <w:right w:val="none" w:sz="0" w:space="0" w:color="auto"/>
          </w:divBdr>
        </w:div>
        <w:div w:id="1412239611">
          <w:marLeft w:val="480"/>
          <w:marRight w:val="0"/>
          <w:marTop w:val="0"/>
          <w:marBottom w:val="0"/>
          <w:divBdr>
            <w:top w:val="none" w:sz="0" w:space="0" w:color="auto"/>
            <w:left w:val="none" w:sz="0" w:space="0" w:color="auto"/>
            <w:bottom w:val="none" w:sz="0" w:space="0" w:color="auto"/>
            <w:right w:val="none" w:sz="0" w:space="0" w:color="auto"/>
          </w:divBdr>
        </w:div>
        <w:div w:id="1476527939">
          <w:marLeft w:val="480"/>
          <w:marRight w:val="0"/>
          <w:marTop w:val="0"/>
          <w:marBottom w:val="0"/>
          <w:divBdr>
            <w:top w:val="none" w:sz="0" w:space="0" w:color="auto"/>
            <w:left w:val="none" w:sz="0" w:space="0" w:color="auto"/>
            <w:bottom w:val="none" w:sz="0" w:space="0" w:color="auto"/>
            <w:right w:val="none" w:sz="0" w:space="0" w:color="auto"/>
          </w:divBdr>
        </w:div>
        <w:div w:id="1529636444">
          <w:marLeft w:val="480"/>
          <w:marRight w:val="0"/>
          <w:marTop w:val="0"/>
          <w:marBottom w:val="0"/>
          <w:divBdr>
            <w:top w:val="none" w:sz="0" w:space="0" w:color="auto"/>
            <w:left w:val="none" w:sz="0" w:space="0" w:color="auto"/>
            <w:bottom w:val="none" w:sz="0" w:space="0" w:color="auto"/>
            <w:right w:val="none" w:sz="0" w:space="0" w:color="auto"/>
          </w:divBdr>
        </w:div>
        <w:div w:id="1532911005">
          <w:marLeft w:val="480"/>
          <w:marRight w:val="0"/>
          <w:marTop w:val="0"/>
          <w:marBottom w:val="0"/>
          <w:divBdr>
            <w:top w:val="none" w:sz="0" w:space="0" w:color="auto"/>
            <w:left w:val="none" w:sz="0" w:space="0" w:color="auto"/>
            <w:bottom w:val="none" w:sz="0" w:space="0" w:color="auto"/>
            <w:right w:val="none" w:sz="0" w:space="0" w:color="auto"/>
          </w:divBdr>
        </w:div>
        <w:div w:id="1591355112">
          <w:marLeft w:val="480"/>
          <w:marRight w:val="0"/>
          <w:marTop w:val="0"/>
          <w:marBottom w:val="0"/>
          <w:divBdr>
            <w:top w:val="none" w:sz="0" w:space="0" w:color="auto"/>
            <w:left w:val="none" w:sz="0" w:space="0" w:color="auto"/>
            <w:bottom w:val="none" w:sz="0" w:space="0" w:color="auto"/>
            <w:right w:val="none" w:sz="0" w:space="0" w:color="auto"/>
          </w:divBdr>
        </w:div>
        <w:div w:id="1594699747">
          <w:marLeft w:val="480"/>
          <w:marRight w:val="0"/>
          <w:marTop w:val="0"/>
          <w:marBottom w:val="0"/>
          <w:divBdr>
            <w:top w:val="none" w:sz="0" w:space="0" w:color="auto"/>
            <w:left w:val="none" w:sz="0" w:space="0" w:color="auto"/>
            <w:bottom w:val="none" w:sz="0" w:space="0" w:color="auto"/>
            <w:right w:val="none" w:sz="0" w:space="0" w:color="auto"/>
          </w:divBdr>
        </w:div>
        <w:div w:id="1606838787">
          <w:marLeft w:val="480"/>
          <w:marRight w:val="0"/>
          <w:marTop w:val="0"/>
          <w:marBottom w:val="0"/>
          <w:divBdr>
            <w:top w:val="none" w:sz="0" w:space="0" w:color="auto"/>
            <w:left w:val="none" w:sz="0" w:space="0" w:color="auto"/>
            <w:bottom w:val="none" w:sz="0" w:space="0" w:color="auto"/>
            <w:right w:val="none" w:sz="0" w:space="0" w:color="auto"/>
          </w:divBdr>
        </w:div>
        <w:div w:id="1634090846">
          <w:marLeft w:val="480"/>
          <w:marRight w:val="0"/>
          <w:marTop w:val="0"/>
          <w:marBottom w:val="0"/>
          <w:divBdr>
            <w:top w:val="none" w:sz="0" w:space="0" w:color="auto"/>
            <w:left w:val="none" w:sz="0" w:space="0" w:color="auto"/>
            <w:bottom w:val="none" w:sz="0" w:space="0" w:color="auto"/>
            <w:right w:val="none" w:sz="0" w:space="0" w:color="auto"/>
          </w:divBdr>
        </w:div>
        <w:div w:id="1634091480">
          <w:marLeft w:val="480"/>
          <w:marRight w:val="0"/>
          <w:marTop w:val="0"/>
          <w:marBottom w:val="0"/>
          <w:divBdr>
            <w:top w:val="none" w:sz="0" w:space="0" w:color="auto"/>
            <w:left w:val="none" w:sz="0" w:space="0" w:color="auto"/>
            <w:bottom w:val="none" w:sz="0" w:space="0" w:color="auto"/>
            <w:right w:val="none" w:sz="0" w:space="0" w:color="auto"/>
          </w:divBdr>
        </w:div>
        <w:div w:id="1671372289">
          <w:marLeft w:val="480"/>
          <w:marRight w:val="0"/>
          <w:marTop w:val="0"/>
          <w:marBottom w:val="0"/>
          <w:divBdr>
            <w:top w:val="none" w:sz="0" w:space="0" w:color="auto"/>
            <w:left w:val="none" w:sz="0" w:space="0" w:color="auto"/>
            <w:bottom w:val="none" w:sz="0" w:space="0" w:color="auto"/>
            <w:right w:val="none" w:sz="0" w:space="0" w:color="auto"/>
          </w:divBdr>
        </w:div>
        <w:div w:id="1699968499">
          <w:marLeft w:val="480"/>
          <w:marRight w:val="0"/>
          <w:marTop w:val="0"/>
          <w:marBottom w:val="0"/>
          <w:divBdr>
            <w:top w:val="none" w:sz="0" w:space="0" w:color="auto"/>
            <w:left w:val="none" w:sz="0" w:space="0" w:color="auto"/>
            <w:bottom w:val="none" w:sz="0" w:space="0" w:color="auto"/>
            <w:right w:val="none" w:sz="0" w:space="0" w:color="auto"/>
          </w:divBdr>
        </w:div>
        <w:div w:id="1730807537">
          <w:marLeft w:val="480"/>
          <w:marRight w:val="0"/>
          <w:marTop w:val="0"/>
          <w:marBottom w:val="0"/>
          <w:divBdr>
            <w:top w:val="none" w:sz="0" w:space="0" w:color="auto"/>
            <w:left w:val="none" w:sz="0" w:space="0" w:color="auto"/>
            <w:bottom w:val="none" w:sz="0" w:space="0" w:color="auto"/>
            <w:right w:val="none" w:sz="0" w:space="0" w:color="auto"/>
          </w:divBdr>
        </w:div>
        <w:div w:id="1732465934">
          <w:marLeft w:val="480"/>
          <w:marRight w:val="0"/>
          <w:marTop w:val="0"/>
          <w:marBottom w:val="0"/>
          <w:divBdr>
            <w:top w:val="none" w:sz="0" w:space="0" w:color="auto"/>
            <w:left w:val="none" w:sz="0" w:space="0" w:color="auto"/>
            <w:bottom w:val="none" w:sz="0" w:space="0" w:color="auto"/>
            <w:right w:val="none" w:sz="0" w:space="0" w:color="auto"/>
          </w:divBdr>
        </w:div>
        <w:div w:id="1739136387">
          <w:marLeft w:val="480"/>
          <w:marRight w:val="0"/>
          <w:marTop w:val="0"/>
          <w:marBottom w:val="0"/>
          <w:divBdr>
            <w:top w:val="none" w:sz="0" w:space="0" w:color="auto"/>
            <w:left w:val="none" w:sz="0" w:space="0" w:color="auto"/>
            <w:bottom w:val="none" w:sz="0" w:space="0" w:color="auto"/>
            <w:right w:val="none" w:sz="0" w:space="0" w:color="auto"/>
          </w:divBdr>
        </w:div>
        <w:div w:id="1745833978">
          <w:marLeft w:val="480"/>
          <w:marRight w:val="0"/>
          <w:marTop w:val="0"/>
          <w:marBottom w:val="0"/>
          <w:divBdr>
            <w:top w:val="none" w:sz="0" w:space="0" w:color="auto"/>
            <w:left w:val="none" w:sz="0" w:space="0" w:color="auto"/>
            <w:bottom w:val="none" w:sz="0" w:space="0" w:color="auto"/>
            <w:right w:val="none" w:sz="0" w:space="0" w:color="auto"/>
          </w:divBdr>
        </w:div>
        <w:div w:id="1751152371">
          <w:marLeft w:val="480"/>
          <w:marRight w:val="0"/>
          <w:marTop w:val="0"/>
          <w:marBottom w:val="0"/>
          <w:divBdr>
            <w:top w:val="none" w:sz="0" w:space="0" w:color="auto"/>
            <w:left w:val="none" w:sz="0" w:space="0" w:color="auto"/>
            <w:bottom w:val="none" w:sz="0" w:space="0" w:color="auto"/>
            <w:right w:val="none" w:sz="0" w:space="0" w:color="auto"/>
          </w:divBdr>
        </w:div>
        <w:div w:id="1752043856">
          <w:marLeft w:val="480"/>
          <w:marRight w:val="0"/>
          <w:marTop w:val="0"/>
          <w:marBottom w:val="0"/>
          <w:divBdr>
            <w:top w:val="none" w:sz="0" w:space="0" w:color="auto"/>
            <w:left w:val="none" w:sz="0" w:space="0" w:color="auto"/>
            <w:bottom w:val="none" w:sz="0" w:space="0" w:color="auto"/>
            <w:right w:val="none" w:sz="0" w:space="0" w:color="auto"/>
          </w:divBdr>
        </w:div>
        <w:div w:id="1752385780">
          <w:marLeft w:val="480"/>
          <w:marRight w:val="0"/>
          <w:marTop w:val="0"/>
          <w:marBottom w:val="0"/>
          <w:divBdr>
            <w:top w:val="none" w:sz="0" w:space="0" w:color="auto"/>
            <w:left w:val="none" w:sz="0" w:space="0" w:color="auto"/>
            <w:bottom w:val="none" w:sz="0" w:space="0" w:color="auto"/>
            <w:right w:val="none" w:sz="0" w:space="0" w:color="auto"/>
          </w:divBdr>
        </w:div>
        <w:div w:id="1757359826">
          <w:marLeft w:val="480"/>
          <w:marRight w:val="0"/>
          <w:marTop w:val="0"/>
          <w:marBottom w:val="0"/>
          <w:divBdr>
            <w:top w:val="none" w:sz="0" w:space="0" w:color="auto"/>
            <w:left w:val="none" w:sz="0" w:space="0" w:color="auto"/>
            <w:bottom w:val="none" w:sz="0" w:space="0" w:color="auto"/>
            <w:right w:val="none" w:sz="0" w:space="0" w:color="auto"/>
          </w:divBdr>
        </w:div>
        <w:div w:id="1769111312">
          <w:marLeft w:val="480"/>
          <w:marRight w:val="0"/>
          <w:marTop w:val="0"/>
          <w:marBottom w:val="0"/>
          <w:divBdr>
            <w:top w:val="none" w:sz="0" w:space="0" w:color="auto"/>
            <w:left w:val="none" w:sz="0" w:space="0" w:color="auto"/>
            <w:bottom w:val="none" w:sz="0" w:space="0" w:color="auto"/>
            <w:right w:val="none" w:sz="0" w:space="0" w:color="auto"/>
          </w:divBdr>
        </w:div>
        <w:div w:id="1770463612">
          <w:marLeft w:val="480"/>
          <w:marRight w:val="0"/>
          <w:marTop w:val="0"/>
          <w:marBottom w:val="0"/>
          <w:divBdr>
            <w:top w:val="none" w:sz="0" w:space="0" w:color="auto"/>
            <w:left w:val="none" w:sz="0" w:space="0" w:color="auto"/>
            <w:bottom w:val="none" w:sz="0" w:space="0" w:color="auto"/>
            <w:right w:val="none" w:sz="0" w:space="0" w:color="auto"/>
          </w:divBdr>
        </w:div>
        <w:div w:id="1827285222">
          <w:marLeft w:val="480"/>
          <w:marRight w:val="0"/>
          <w:marTop w:val="0"/>
          <w:marBottom w:val="0"/>
          <w:divBdr>
            <w:top w:val="none" w:sz="0" w:space="0" w:color="auto"/>
            <w:left w:val="none" w:sz="0" w:space="0" w:color="auto"/>
            <w:bottom w:val="none" w:sz="0" w:space="0" w:color="auto"/>
            <w:right w:val="none" w:sz="0" w:space="0" w:color="auto"/>
          </w:divBdr>
        </w:div>
        <w:div w:id="1833443749">
          <w:marLeft w:val="480"/>
          <w:marRight w:val="0"/>
          <w:marTop w:val="0"/>
          <w:marBottom w:val="0"/>
          <w:divBdr>
            <w:top w:val="none" w:sz="0" w:space="0" w:color="auto"/>
            <w:left w:val="none" w:sz="0" w:space="0" w:color="auto"/>
            <w:bottom w:val="none" w:sz="0" w:space="0" w:color="auto"/>
            <w:right w:val="none" w:sz="0" w:space="0" w:color="auto"/>
          </w:divBdr>
        </w:div>
        <w:div w:id="1909609693">
          <w:marLeft w:val="480"/>
          <w:marRight w:val="0"/>
          <w:marTop w:val="0"/>
          <w:marBottom w:val="0"/>
          <w:divBdr>
            <w:top w:val="none" w:sz="0" w:space="0" w:color="auto"/>
            <w:left w:val="none" w:sz="0" w:space="0" w:color="auto"/>
            <w:bottom w:val="none" w:sz="0" w:space="0" w:color="auto"/>
            <w:right w:val="none" w:sz="0" w:space="0" w:color="auto"/>
          </w:divBdr>
        </w:div>
        <w:div w:id="1925649716">
          <w:marLeft w:val="480"/>
          <w:marRight w:val="0"/>
          <w:marTop w:val="0"/>
          <w:marBottom w:val="0"/>
          <w:divBdr>
            <w:top w:val="none" w:sz="0" w:space="0" w:color="auto"/>
            <w:left w:val="none" w:sz="0" w:space="0" w:color="auto"/>
            <w:bottom w:val="none" w:sz="0" w:space="0" w:color="auto"/>
            <w:right w:val="none" w:sz="0" w:space="0" w:color="auto"/>
          </w:divBdr>
        </w:div>
        <w:div w:id="1965772418">
          <w:marLeft w:val="480"/>
          <w:marRight w:val="0"/>
          <w:marTop w:val="0"/>
          <w:marBottom w:val="0"/>
          <w:divBdr>
            <w:top w:val="none" w:sz="0" w:space="0" w:color="auto"/>
            <w:left w:val="none" w:sz="0" w:space="0" w:color="auto"/>
            <w:bottom w:val="none" w:sz="0" w:space="0" w:color="auto"/>
            <w:right w:val="none" w:sz="0" w:space="0" w:color="auto"/>
          </w:divBdr>
        </w:div>
        <w:div w:id="1979263247">
          <w:marLeft w:val="480"/>
          <w:marRight w:val="0"/>
          <w:marTop w:val="0"/>
          <w:marBottom w:val="0"/>
          <w:divBdr>
            <w:top w:val="none" w:sz="0" w:space="0" w:color="auto"/>
            <w:left w:val="none" w:sz="0" w:space="0" w:color="auto"/>
            <w:bottom w:val="none" w:sz="0" w:space="0" w:color="auto"/>
            <w:right w:val="none" w:sz="0" w:space="0" w:color="auto"/>
          </w:divBdr>
        </w:div>
        <w:div w:id="1982885042">
          <w:marLeft w:val="480"/>
          <w:marRight w:val="0"/>
          <w:marTop w:val="0"/>
          <w:marBottom w:val="0"/>
          <w:divBdr>
            <w:top w:val="none" w:sz="0" w:space="0" w:color="auto"/>
            <w:left w:val="none" w:sz="0" w:space="0" w:color="auto"/>
            <w:bottom w:val="none" w:sz="0" w:space="0" w:color="auto"/>
            <w:right w:val="none" w:sz="0" w:space="0" w:color="auto"/>
          </w:divBdr>
        </w:div>
        <w:div w:id="2029211407">
          <w:marLeft w:val="480"/>
          <w:marRight w:val="0"/>
          <w:marTop w:val="0"/>
          <w:marBottom w:val="0"/>
          <w:divBdr>
            <w:top w:val="none" w:sz="0" w:space="0" w:color="auto"/>
            <w:left w:val="none" w:sz="0" w:space="0" w:color="auto"/>
            <w:bottom w:val="none" w:sz="0" w:space="0" w:color="auto"/>
            <w:right w:val="none" w:sz="0" w:space="0" w:color="auto"/>
          </w:divBdr>
        </w:div>
        <w:div w:id="2106071115">
          <w:marLeft w:val="480"/>
          <w:marRight w:val="0"/>
          <w:marTop w:val="0"/>
          <w:marBottom w:val="0"/>
          <w:divBdr>
            <w:top w:val="none" w:sz="0" w:space="0" w:color="auto"/>
            <w:left w:val="none" w:sz="0" w:space="0" w:color="auto"/>
            <w:bottom w:val="none" w:sz="0" w:space="0" w:color="auto"/>
            <w:right w:val="none" w:sz="0" w:space="0" w:color="auto"/>
          </w:divBdr>
        </w:div>
        <w:div w:id="2131513479">
          <w:marLeft w:val="480"/>
          <w:marRight w:val="0"/>
          <w:marTop w:val="0"/>
          <w:marBottom w:val="0"/>
          <w:divBdr>
            <w:top w:val="none" w:sz="0" w:space="0" w:color="auto"/>
            <w:left w:val="none" w:sz="0" w:space="0" w:color="auto"/>
            <w:bottom w:val="none" w:sz="0" w:space="0" w:color="auto"/>
            <w:right w:val="none" w:sz="0" w:space="0" w:color="auto"/>
          </w:divBdr>
        </w:div>
      </w:divsChild>
    </w:div>
    <w:div w:id="398479492">
      <w:bodyDiv w:val="1"/>
      <w:marLeft w:val="0"/>
      <w:marRight w:val="0"/>
      <w:marTop w:val="0"/>
      <w:marBottom w:val="0"/>
      <w:divBdr>
        <w:top w:val="none" w:sz="0" w:space="0" w:color="auto"/>
        <w:left w:val="none" w:sz="0" w:space="0" w:color="auto"/>
        <w:bottom w:val="none" w:sz="0" w:space="0" w:color="auto"/>
        <w:right w:val="none" w:sz="0" w:space="0" w:color="auto"/>
      </w:divBdr>
    </w:div>
    <w:div w:id="418407668">
      <w:bodyDiv w:val="1"/>
      <w:marLeft w:val="0"/>
      <w:marRight w:val="0"/>
      <w:marTop w:val="0"/>
      <w:marBottom w:val="0"/>
      <w:divBdr>
        <w:top w:val="none" w:sz="0" w:space="0" w:color="auto"/>
        <w:left w:val="none" w:sz="0" w:space="0" w:color="auto"/>
        <w:bottom w:val="none" w:sz="0" w:space="0" w:color="auto"/>
        <w:right w:val="none" w:sz="0" w:space="0" w:color="auto"/>
      </w:divBdr>
      <w:divsChild>
        <w:div w:id="4600737">
          <w:marLeft w:val="480"/>
          <w:marRight w:val="0"/>
          <w:marTop w:val="0"/>
          <w:marBottom w:val="0"/>
          <w:divBdr>
            <w:top w:val="none" w:sz="0" w:space="0" w:color="auto"/>
            <w:left w:val="none" w:sz="0" w:space="0" w:color="auto"/>
            <w:bottom w:val="none" w:sz="0" w:space="0" w:color="auto"/>
            <w:right w:val="none" w:sz="0" w:space="0" w:color="auto"/>
          </w:divBdr>
        </w:div>
        <w:div w:id="27218629">
          <w:marLeft w:val="480"/>
          <w:marRight w:val="0"/>
          <w:marTop w:val="0"/>
          <w:marBottom w:val="0"/>
          <w:divBdr>
            <w:top w:val="none" w:sz="0" w:space="0" w:color="auto"/>
            <w:left w:val="none" w:sz="0" w:space="0" w:color="auto"/>
            <w:bottom w:val="none" w:sz="0" w:space="0" w:color="auto"/>
            <w:right w:val="none" w:sz="0" w:space="0" w:color="auto"/>
          </w:divBdr>
        </w:div>
        <w:div w:id="76484131">
          <w:marLeft w:val="480"/>
          <w:marRight w:val="0"/>
          <w:marTop w:val="0"/>
          <w:marBottom w:val="0"/>
          <w:divBdr>
            <w:top w:val="none" w:sz="0" w:space="0" w:color="auto"/>
            <w:left w:val="none" w:sz="0" w:space="0" w:color="auto"/>
            <w:bottom w:val="none" w:sz="0" w:space="0" w:color="auto"/>
            <w:right w:val="none" w:sz="0" w:space="0" w:color="auto"/>
          </w:divBdr>
        </w:div>
        <w:div w:id="84885509">
          <w:marLeft w:val="480"/>
          <w:marRight w:val="0"/>
          <w:marTop w:val="0"/>
          <w:marBottom w:val="0"/>
          <w:divBdr>
            <w:top w:val="none" w:sz="0" w:space="0" w:color="auto"/>
            <w:left w:val="none" w:sz="0" w:space="0" w:color="auto"/>
            <w:bottom w:val="none" w:sz="0" w:space="0" w:color="auto"/>
            <w:right w:val="none" w:sz="0" w:space="0" w:color="auto"/>
          </w:divBdr>
        </w:div>
        <w:div w:id="108160092">
          <w:marLeft w:val="480"/>
          <w:marRight w:val="0"/>
          <w:marTop w:val="0"/>
          <w:marBottom w:val="0"/>
          <w:divBdr>
            <w:top w:val="none" w:sz="0" w:space="0" w:color="auto"/>
            <w:left w:val="none" w:sz="0" w:space="0" w:color="auto"/>
            <w:bottom w:val="none" w:sz="0" w:space="0" w:color="auto"/>
            <w:right w:val="none" w:sz="0" w:space="0" w:color="auto"/>
          </w:divBdr>
        </w:div>
        <w:div w:id="121460852">
          <w:marLeft w:val="480"/>
          <w:marRight w:val="0"/>
          <w:marTop w:val="0"/>
          <w:marBottom w:val="0"/>
          <w:divBdr>
            <w:top w:val="none" w:sz="0" w:space="0" w:color="auto"/>
            <w:left w:val="none" w:sz="0" w:space="0" w:color="auto"/>
            <w:bottom w:val="none" w:sz="0" w:space="0" w:color="auto"/>
            <w:right w:val="none" w:sz="0" w:space="0" w:color="auto"/>
          </w:divBdr>
        </w:div>
        <w:div w:id="155802937">
          <w:marLeft w:val="480"/>
          <w:marRight w:val="0"/>
          <w:marTop w:val="0"/>
          <w:marBottom w:val="0"/>
          <w:divBdr>
            <w:top w:val="none" w:sz="0" w:space="0" w:color="auto"/>
            <w:left w:val="none" w:sz="0" w:space="0" w:color="auto"/>
            <w:bottom w:val="none" w:sz="0" w:space="0" w:color="auto"/>
            <w:right w:val="none" w:sz="0" w:space="0" w:color="auto"/>
          </w:divBdr>
        </w:div>
        <w:div w:id="165706686">
          <w:marLeft w:val="480"/>
          <w:marRight w:val="0"/>
          <w:marTop w:val="0"/>
          <w:marBottom w:val="0"/>
          <w:divBdr>
            <w:top w:val="none" w:sz="0" w:space="0" w:color="auto"/>
            <w:left w:val="none" w:sz="0" w:space="0" w:color="auto"/>
            <w:bottom w:val="none" w:sz="0" w:space="0" w:color="auto"/>
            <w:right w:val="none" w:sz="0" w:space="0" w:color="auto"/>
          </w:divBdr>
        </w:div>
        <w:div w:id="172033154">
          <w:marLeft w:val="480"/>
          <w:marRight w:val="0"/>
          <w:marTop w:val="0"/>
          <w:marBottom w:val="0"/>
          <w:divBdr>
            <w:top w:val="none" w:sz="0" w:space="0" w:color="auto"/>
            <w:left w:val="none" w:sz="0" w:space="0" w:color="auto"/>
            <w:bottom w:val="none" w:sz="0" w:space="0" w:color="auto"/>
            <w:right w:val="none" w:sz="0" w:space="0" w:color="auto"/>
          </w:divBdr>
        </w:div>
        <w:div w:id="179786033">
          <w:marLeft w:val="480"/>
          <w:marRight w:val="0"/>
          <w:marTop w:val="0"/>
          <w:marBottom w:val="0"/>
          <w:divBdr>
            <w:top w:val="none" w:sz="0" w:space="0" w:color="auto"/>
            <w:left w:val="none" w:sz="0" w:space="0" w:color="auto"/>
            <w:bottom w:val="none" w:sz="0" w:space="0" w:color="auto"/>
            <w:right w:val="none" w:sz="0" w:space="0" w:color="auto"/>
          </w:divBdr>
        </w:div>
        <w:div w:id="210192074">
          <w:marLeft w:val="480"/>
          <w:marRight w:val="0"/>
          <w:marTop w:val="0"/>
          <w:marBottom w:val="0"/>
          <w:divBdr>
            <w:top w:val="none" w:sz="0" w:space="0" w:color="auto"/>
            <w:left w:val="none" w:sz="0" w:space="0" w:color="auto"/>
            <w:bottom w:val="none" w:sz="0" w:space="0" w:color="auto"/>
            <w:right w:val="none" w:sz="0" w:space="0" w:color="auto"/>
          </w:divBdr>
        </w:div>
        <w:div w:id="220211873">
          <w:marLeft w:val="480"/>
          <w:marRight w:val="0"/>
          <w:marTop w:val="0"/>
          <w:marBottom w:val="0"/>
          <w:divBdr>
            <w:top w:val="none" w:sz="0" w:space="0" w:color="auto"/>
            <w:left w:val="none" w:sz="0" w:space="0" w:color="auto"/>
            <w:bottom w:val="none" w:sz="0" w:space="0" w:color="auto"/>
            <w:right w:val="none" w:sz="0" w:space="0" w:color="auto"/>
          </w:divBdr>
        </w:div>
        <w:div w:id="247429924">
          <w:marLeft w:val="480"/>
          <w:marRight w:val="0"/>
          <w:marTop w:val="0"/>
          <w:marBottom w:val="0"/>
          <w:divBdr>
            <w:top w:val="none" w:sz="0" w:space="0" w:color="auto"/>
            <w:left w:val="none" w:sz="0" w:space="0" w:color="auto"/>
            <w:bottom w:val="none" w:sz="0" w:space="0" w:color="auto"/>
            <w:right w:val="none" w:sz="0" w:space="0" w:color="auto"/>
          </w:divBdr>
        </w:div>
        <w:div w:id="289751767">
          <w:marLeft w:val="480"/>
          <w:marRight w:val="0"/>
          <w:marTop w:val="0"/>
          <w:marBottom w:val="0"/>
          <w:divBdr>
            <w:top w:val="none" w:sz="0" w:space="0" w:color="auto"/>
            <w:left w:val="none" w:sz="0" w:space="0" w:color="auto"/>
            <w:bottom w:val="none" w:sz="0" w:space="0" w:color="auto"/>
            <w:right w:val="none" w:sz="0" w:space="0" w:color="auto"/>
          </w:divBdr>
        </w:div>
        <w:div w:id="291786063">
          <w:marLeft w:val="480"/>
          <w:marRight w:val="0"/>
          <w:marTop w:val="0"/>
          <w:marBottom w:val="0"/>
          <w:divBdr>
            <w:top w:val="none" w:sz="0" w:space="0" w:color="auto"/>
            <w:left w:val="none" w:sz="0" w:space="0" w:color="auto"/>
            <w:bottom w:val="none" w:sz="0" w:space="0" w:color="auto"/>
            <w:right w:val="none" w:sz="0" w:space="0" w:color="auto"/>
          </w:divBdr>
        </w:div>
        <w:div w:id="296959543">
          <w:marLeft w:val="480"/>
          <w:marRight w:val="0"/>
          <w:marTop w:val="0"/>
          <w:marBottom w:val="0"/>
          <w:divBdr>
            <w:top w:val="none" w:sz="0" w:space="0" w:color="auto"/>
            <w:left w:val="none" w:sz="0" w:space="0" w:color="auto"/>
            <w:bottom w:val="none" w:sz="0" w:space="0" w:color="auto"/>
            <w:right w:val="none" w:sz="0" w:space="0" w:color="auto"/>
          </w:divBdr>
        </w:div>
        <w:div w:id="339235356">
          <w:marLeft w:val="480"/>
          <w:marRight w:val="0"/>
          <w:marTop w:val="0"/>
          <w:marBottom w:val="0"/>
          <w:divBdr>
            <w:top w:val="none" w:sz="0" w:space="0" w:color="auto"/>
            <w:left w:val="none" w:sz="0" w:space="0" w:color="auto"/>
            <w:bottom w:val="none" w:sz="0" w:space="0" w:color="auto"/>
            <w:right w:val="none" w:sz="0" w:space="0" w:color="auto"/>
          </w:divBdr>
        </w:div>
        <w:div w:id="376200063">
          <w:marLeft w:val="480"/>
          <w:marRight w:val="0"/>
          <w:marTop w:val="0"/>
          <w:marBottom w:val="0"/>
          <w:divBdr>
            <w:top w:val="none" w:sz="0" w:space="0" w:color="auto"/>
            <w:left w:val="none" w:sz="0" w:space="0" w:color="auto"/>
            <w:bottom w:val="none" w:sz="0" w:space="0" w:color="auto"/>
            <w:right w:val="none" w:sz="0" w:space="0" w:color="auto"/>
          </w:divBdr>
        </w:div>
        <w:div w:id="379402704">
          <w:marLeft w:val="480"/>
          <w:marRight w:val="0"/>
          <w:marTop w:val="0"/>
          <w:marBottom w:val="0"/>
          <w:divBdr>
            <w:top w:val="none" w:sz="0" w:space="0" w:color="auto"/>
            <w:left w:val="none" w:sz="0" w:space="0" w:color="auto"/>
            <w:bottom w:val="none" w:sz="0" w:space="0" w:color="auto"/>
            <w:right w:val="none" w:sz="0" w:space="0" w:color="auto"/>
          </w:divBdr>
        </w:div>
        <w:div w:id="382408663">
          <w:marLeft w:val="480"/>
          <w:marRight w:val="0"/>
          <w:marTop w:val="0"/>
          <w:marBottom w:val="0"/>
          <w:divBdr>
            <w:top w:val="none" w:sz="0" w:space="0" w:color="auto"/>
            <w:left w:val="none" w:sz="0" w:space="0" w:color="auto"/>
            <w:bottom w:val="none" w:sz="0" w:space="0" w:color="auto"/>
            <w:right w:val="none" w:sz="0" w:space="0" w:color="auto"/>
          </w:divBdr>
        </w:div>
        <w:div w:id="388652193">
          <w:marLeft w:val="480"/>
          <w:marRight w:val="0"/>
          <w:marTop w:val="0"/>
          <w:marBottom w:val="0"/>
          <w:divBdr>
            <w:top w:val="none" w:sz="0" w:space="0" w:color="auto"/>
            <w:left w:val="none" w:sz="0" w:space="0" w:color="auto"/>
            <w:bottom w:val="none" w:sz="0" w:space="0" w:color="auto"/>
            <w:right w:val="none" w:sz="0" w:space="0" w:color="auto"/>
          </w:divBdr>
        </w:div>
        <w:div w:id="436368880">
          <w:marLeft w:val="480"/>
          <w:marRight w:val="0"/>
          <w:marTop w:val="0"/>
          <w:marBottom w:val="0"/>
          <w:divBdr>
            <w:top w:val="none" w:sz="0" w:space="0" w:color="auto"/>
            <w:left w:val="none" w:sz="0" w:space="0" w:color="auto"/>
            <w:bottom w:val="none" w:sz="0" w:space="0" w:color="auto"/>
            <w:right w:val="none" w:sz="0" w:space="0" w:color="auto"/>
          </w:divBdr>
        </w:div>
        <w:div w:id="597492454">
          <w:marLeft w:val="480"/>
          <w:marRight w:val="0"/>
          <w:marTop w:val="0"/>
          <w:marBottom w:val="0"/>
          <w:divBdr>
            <w:top w:val="none" w:sz="0" w:space="0" w:color="auto"/>
            <w:left w:val="none" w:sz="0" w:space="0" w:color="auto"/>
            <w:bottom w:val="none" w:sz="0" w:space="0" w:color="auto"/>
            <w:right w:val="none" w:sz="0" w:space="0" w:color="auto"/>
          </w:divBdr>
        </w:div>
        <w:div w:id="607734224">
          <w:marLeft w:val="480"/>
          <w:marRight w:val="0"/>
          <w:marTop w:val="0"/>
          <w:marBottom w:val="0"/>
          <w:divBdr>
            <w:top w:val="none" w:sz="0" w:space="0" w:color="auto"/>
            <w:left w:val="none" w:sz="0" w:space="0" w:color="auto"/>
            <w:bottom w:val="none" w:sz="0" w:space="0" w:color="auto"/>
            <w:right w:val="none" w:sz="0" w:space="0" w:color="auto"/>
          </w:divBdr>
        </w:div>
        <w:div w:id="619381500">
          <w:marLeft w:val="480"/>
          <w:marRight w:val="0"/>
          <w:marTop w:val="0"/>
          <w:marBottom w:val="0"/>
          <w:divBdr>
            <w:top w:val="none" w:sz="0" w:space="0" w:color="auto"/>
            <w:left w:val="none" w:sz="0" w:space="0" w:color="auto"/>
            <w:bottom w:val="none" w:sz="0" w:space="0" w:color="auto"/>
            <w:right w:val="none" w:sz="0" w:space="0" w:color="auto"/>
          </w:divBdr>
        </w:div>
        <w:div w:id="656151147">
          <w:marLeft w:val="480"/>
          <w:marRight w:val="0"/>
          <w:marTop w:val="0"/>
          <w:marBottom w:val="0"/>
          <w:divBdr>
            <w:top w:val="none" w:sz="0" w:space="0" w:color="auto"/>
            <w:left w:val="none" w:sz="0" w:space="0" w:color="auto"/>
            <w:bottom w:val="none" w:sz="0" w:space="0" w:color="auto"/>
            <w:right w:val="none" w:sz="0" w:space="0" w:color="auto"/>
          </w:divBdr>
        </w:div>
        <w:div w:id="691801086">
          <w:marLeft w:val="480"/>
          <w:marRight w:val="0"/>
          <w:marTop w:val="0"/>
          <w:marBottom w:val="0"/>
          <w:divBdr>
            <w:top w:val="none" w:sz="0" w:space="0" w:color="auto"/>
            <w:left w:val="none" w:sz="0" w:space="0" w:color="auto"/>
            <w:bottom w:val="none" w:sz="0" w:space="0" w:color="auto"/>
            <w:right w:val="none" w:sz="0" w:space="0" w:color="auto"/>
          </w:divBdr>
        </w:div>
        <w:div w:id="765424114">
          <w:marLeft w:val="480"/>
          <w:marRight w:val="0"/>
          <w:marTop w:val="0"/>
          <w:marBottom w:val="0"/>
          <w:divBdr>
            <w:top w:val="none" w:sz="0" w:space="0" w:color="auto"/>
            <w:left w:val="none" w:sz="0" w:space="0" w:color="auto"/>
            <w:bottom w:val="none" w:sz="0" w:space="0" w:color="auto"/>
            <w:right w:val="none" w:sz="0" w:space="0" w:color="auto"/>
          </w:divBdr>
        </w:div>
        <w:div w:id="769012361">
          <w:marLeft w:val="480"/>
          <w:marRight w:val="0"/>
          <w:marTop w:val="0"/>
          <w:marBottom w:val="0"/>
          <w:divBdr>
            <w:top w:val="none" w:sz="0" w:space="0" w:color="auto"/>
            <w:left w:val="none" w:sz="0" w:space="0" w:color="auto"/>
            <w:bottom w:val="none" w:sz="0" w:space="0" w:color="auto"/>
            <w:right w:val="none" w:sz="0" w:space="0" w:color="auto"/>
          </w:divBdr>
        </w:div>
        <w:div w:id="796410771">
          <w:marLeft w:val="480"/>
          <w:marRight w:val="0"/>
          <w:marTop w:val="0"/>
          <w:marBottom w:val="0"/>
          <w:divBdr>
            <w:top w:val="none" w:sz="0" w:space="0" w:color="auto"/>
            <w:left w:val="none" w:sz="0" w:space="0" w:color="auto"/>
            <w:bottom w:val="none" w:sz="0" w:space="0" w:color="auto"/>
            <w:right w:val="none" w:sz="0" w:space="0" w:color="auto"/>
          </w:divBdr>
        </w:div>
        <w:div w:id="811405297">
          <w:marLeft w:val="480"/>
          <w:marRight w:val="0"/>
          <w:marTop w:val="0"/>
          <w:marBottom w:val="0"/>
          <w:divBdr>
            <w:top w:val="none" w:sz="0" w:space="0" w:color="auto"/>
            <w:left w:val="none" w:sz="0" w:space="0" w:color="auto"/>
            <w:bottom w:val="none" w:sz="0" w:space="0" w:color="auto"/>
            <w:right w:val="none" w:sz="0" w:space="0" w:color="auto"/>
          </w:divBdr>
        </w:div>
        <w:div w:id="815418195">
          <w:marLeft w:val="480"/>
          <w:marRight w:val="0"/>
          <w:marTop w:val="0"/>
          <w:marBottom w:val="0"/>
          <w:divBdr>
            <w:top w:val="none" w:sz="0" w:space="0" w:color="auto"/>
            <w:left w:val="none" w:sz="0" w:space="0" w:color="auto"/>
            <w:bottom w:val="none" w:sz="0" w:space="0" w:color="auto"/>
            <w:right w:val="none" w:sz="0" w:space="0" w:color="auto"/>
          </w:divBdr>
        </w:div>
        <w:div w:id="820733676">
          <w:marLeft w:val="480"/>
          <w:marRight w:val="0"/>
          <w:marTop w:val="0"/>
          <w:marBottom w:val="0"/>
          <w:divBdr>
            <w:top w:val="none" w:sz="0" w:space="0" w:color="auto"/>
            <w:left w:val="none" w:sz="0" w:space="0" w:color="auto"/>
            <w:bottom w:val="none" w:sz="0" w:space="0" w:color="auto"/>
            <w:right w:val="none" w:sz="0" w:space="0" w:color="auto"/>
          </w:divBdr>
        </w:div>
        <w:div w:id="866526968">
          <w:marLeft w:val="480"/>
          <w:marRight w:val="0"/>
          <w:marTop w:val="0"/>
          <w:marBottom w:val="0"/>
          <w:divBdr>
            <w:top w:val="none" w:sz="0" w:space="0" w:color="auto"/>
            <w:left w:val="none" w:sz="0" w:space="0" w:color="auto"/>
            <w:bottom w:val="none" w:sz="0" w:space="0" w:color="auto"/>
            <w:right w:val="none" w:sz="0" w:space="0" w:color="auto"/>
          </w:divBdr>
        </w:div>
        <w:div w:id="874655891">
          <w:marLeft w:val="480"/>
          <w:marRight w:val="0"/>
          <w:marTop w:val="0"/>
          <w:marBottom w:val="0"/>
          <w:divBdr>
            <w:top w:val="none" w:sz="0" w:space="0" w:color="auto"/>
            <w:left w:val="none" w:sz="0" w:space="0" w:color="auto"/>
            <w:bottom w:val="none" w:sz="0" w:space="0" w:color="auto"/>
            <w:right w:val="none" w:sz="0" w:space="0" w:color="auto"/>
          </w:divBdr>
        </w:div>
        <w:div w:id="887454042">
          <w:marLeft w:val="480"/>
          <w:marRight w:val="0"/>
          <w:marTop w:val="0"/>
          <w:marBottom w:val="0"/>
          <w:divBdr>
            <w:top w:val="none" w:sz="0" w:space="0" w:color="auto"/>
            <w:left w:val="none" w:sz="0" w:space="0" w:color="auto"/>
            <w:bottom w:val="none" w:sz="0" w:space="0" w:color="auto"/>
            <w:right w:val="none" w:sz="0" w:space="0" w:color="auto"/>
          </w:divBdr>
        </w:div>
        <w:div w:id="909466043">
          <w:marLeft w:val="480"/>
          <w:marRight w:val="0"/>
          <w:marTop w:val="0"/>
          <w:marBottom w:val="0"/>
          <w:divBdr>
            <w:top w:val="none" w:sz="0" w:space="0" w:color="auto"/>
            <w:left w:val="none" w:sz="0" w:space="0" w:color="auto"/>
            <w:bottom w:val="none" w:sz="0" w:space="0" w:color="auto"/>
            <w:right w:val="none" w:sz="0" w:space="0" w:color="auto"/>
          </w:divBdr>
        </w:div>
        <w:div w:id="968045878">
          <w:marLeft w:val="480"/>
          <w:marRight w:val="0"/>
          <w:marTop w:val="0"/>
          <w:marBottom w:val="0"/>
          <w:divBdr>
            <w:top w:val="none" w:sz="0" w:space="0" w:color="auto"/>
            <w:left w:val="none" w:sz="0" w:space="0" w:color="auto"/>
            <w:bottom w:val="none" w:sz="0" w:space="0" w:color="auto"/>
            <w:right w:val="none" w:sz="0" w:space="0" w:color="auto"/>
          </w:divBdr>
        </w:div>
        <w:div w:id="992682578">
          <w:marLeft w:val="480"/>
          <w:marRight w:val="0"/>
          <w:marTop w:val="0"/>
          <w:marBottom w:val="0"/>
          <w:divBdr>
            <w:top w:val="none" w:sz="0" w:space="0" w:color="auto"/>
            <w:left w:val="none" w:sz="0" w:space="0" w:color="auto"/>
            <w:bottom w:val="none" w:sz="0" w:space="0" w:color="auto"/>
            <w:right w:val="none" w:sz="0" w:space="0" w:color="auto"/>
          </w:divBdr>
        </w:div>
        <w:div w:id="1098478384">
          <w:marLeft w:val="480"/>
          <w:marRight w:val="0"/>
          <w:marTop w:val="0"/>
          <w:marBottom w:val="0"/>
          <w:divBdr>
            <w:top w:val="none" w:sz="0" w:space="0" w:color="auto"/>
            <w:left w:val="none" w:sz="0" w:space="0" w:color="auto"/>
            <w:bottom w:val="none" w:sz="0" w:space="0" w:color="auto"/>
            <w:right w:val="none" w:sz="0" w:space="0" w:color="auto"/>
          </w:divBdr>
        </w:div>
        <w:div w:id="1105031562">
          <w:marLeft w:val="480"/>
          <w:marRight w:val="0"/>
          <w:marTop w:val="0"/>
          <w:marBottom w:val="0"/>
          <w:divBdr>
            <w:top w:val="none" w:sz="0" w:space="0" w:color="auto"/>
            <w:left w:val="none" w:sz="0" w:space="0" w:color="auto"/>
            <w:bottom w:val="none" w:sz="0" w:space="0" w:color="auto"/>
            <w:right w:val="none" w:sz="0" w:space="0" w:color="auto"/>
          </w:divBdr>
        </w:div>
        <w:div w:id="1169100690">
          <w:marLeft w:val="480"/>
          <w:marRight w:val="0"/>
          <w:marTop w:val="0"/>
          <w:marBottom w:val="0"/>
          <w:divBdr>
            <w:top w:val="none" w:sz="0" w:space="0" w:color="auto"/>
            <w:left w:val="none" w:sz="0" w:space="0" w:color="auto"/>
            <w:bottom w:val="none" w:sz="0" w:space="0" w:color="auto"/>
            <w:right w:val="none" w:sz="0" w:space="0" w:color="auto"/>
          </w:divBdr>
        </w:div>
        <w:div w:id="1193768630">
          <w:marLeft w:val="480"/>
          <w:marRight w:val="0"/>
          <w:marTop w:val="0"/>
          <w:marBottom w:val="0"/>
          <w:divBdr>
            <w:top w:val="none" w:sz="0" w:space="0" w:color="auto"/>
            <w:left w:val="none" w:sz="0" w:space="0" w:color="auto"/>
            <w:bottom w:val="none" w:sz="0" w:space="0" w:color="auto"/>
            <w:right w:val="none" w:sz="0" w:space="0" w:color="auto"/>
          </w:divBdr>
        </w:div>
        <w:div w:id="1211527300">
          <w:marLeft w:val="480"/>
          <w:marRight w:val="0"/>
          <w:marTop w:val="0"/>
          <w:marBottom w:val="0"/>
          <w:divBdr>
            <w:top w:val="none" w:sz="0" w:space="0" w:color="auto"/>
            <w:left w:val="none" w:sz="0" w:space="0" w:color="auto"/>
            <w:bottom w:val="none" w:sz="0" w:space="0" w:color="auto"/>
            <w:right w:val="none" w:sz="0" w:space="0" w:color="auto"/>
          </w:divBdr>
        </w:div>
        <w:div w:id="1222903470">
          <w:marLeft w:val="480"/>
          <w:marRight w:val="0"/>
          <w:marTop w:val="0"/>
          <w:marBottom w:val="0"/>
          <w:divBdr>
            <w:top w:val="none" w:sz="0" w:space="0" w:color="auto"/>
            <w:left w:val="none" w:sz="0" w:space="0" w:color="auto"/>
            <w:bottom w:val="none" w:sz="0" w:space="0" w:color="auto"/>
            <w:right w:val="none" w:sz="0" w:space="0" w:color="auto"/>
          </w:divBdr>
        </w:div>
        <w:div w:id="1241792009">
          <w:marLeft w:val="480"/>
          <w:marRight w:val="0"/>
          <w:marTop w:val="0"/>
          <w:marBottom w:val="0"/>
          <w:divBdr>
            <w:top w:val="none" w:sz="0" w:space="0" w:color="auto"/>
            <w:left w:val="none" w:sz="0" w:space="0" w:color="auto"/>
            <w:bottom w:val="none" w:sz="0" w:space="0" w:color="auto"/>
            <w:right w:val="none" w:sz="0" w:space="0" w:color="auto"/>
          </w:divBdr>
        </w:div>
        <w:div w:id="1292516002">
          <w:marLeft w:val="480"/>
          <w:marRight w:val="0"/>
          <w:marTop w:val="0"/>
          <w:marBottom w:val="0"/>
          <w:divBdr>
            <w:top w:val="none" w:sz="0" w:space="0" w:color="auto"/>
            <w:left w:val="none" w:sz="0" w:space="0" w:color="auto"/>
            <w:bottom w:val="none" w:sz="0" w:space="0" w:color="auto"/>
            <w:right w:val="none" w:sz="0" w:space="0" w:color="auto"/>
          </w:divBdr>
        </w:div>
        <w:div w:id="1298678448">
          <w:marLeft w:val="480"/>
          <w:marRight w:val="0"/>
          <w:marTop w:val="0"/>
          <w:marBottom w:val="0"/>
          <w:divBdr>
            <w:top w:val="none" w:sz="0" w:space="0" w:color="auto"/>
            <w:left w:val="none" w:sz="0" w:space="0" w:color="auto"/>
            <w:bottom w:val="none" w:sz="0" w:space="0" w:color="auto"/>
            <w:right w:val="none" w:sz="0" w:space="0" w:color="auto"/>
          </w:divBdr>
        </w:div>
        <w:div w:id="1300647218">
          <w:marLeft w:val="480"/>
          <w:marRight w:val="0"/>
          <w:marTop w:val="0"/>
          <w:marBottom w:val="0"/>
          <w:divBdr>
            <w:top w:val="none" w:sz="0" w:space="0" w:color="auto"/>
            <w:left w:val="none" w:sz="0" w:space="0" w:color="auto"/>
            <w:bottom w:val="none" w:sz="0" w:space="0" w:color="auto"/>
            <w:right w:val="none" w:sz="0" w:space="0" w:color="auto"/>
          </w:divBdr>
        </w:div>
        <w:div w:id="1309243267">
          <w:marLeft w:val="480"/>
          <w:marRight w:val="0"/>
          <w:marTop w:val="0"/>
          <w:marBottom w:val="0"/>
          <w:divBdr>
            <w:top w:val="none" w:sz="0" w:space="0" w:color="auto"/>
            <w:left w:val="none" w:sz="0" w:space="0" w:color="auto"/>
            <w:bottom w:val="none" w:sz="0" w:space="0" w:color="auto"/>
            <w:right w:val="none" w:sz="0" w:space="0" w:color="auto"/>
          </w:divBdr>
        </w:div>
        <w:div w:id="1339190284">
          <w:marLeft w:val="480"/>
          <w:marRight w:val="0"/>
          <w:marTop w:val="0"/>
          <w:marBottom w:val="0"/>
          <w:divBdr>
            <w:top w:val="none" w:sz="0" w:space="0" w:color="auto"/>
            <w:left w:val="none" w:sz="0" w:space="0" w:color="auto"/>
            <w:bottom w:val="none" w:sz="0" w:space="0" w:color="auto"/>
            <w:right w:val="none" w:sz="0" w:space="0" w:color="auto"/>
          </w:divBdr>
        </w:div>
        <w:div w:id="1342121773">
          <w:marLeft w:val="480"/>
          <w:marRight w:val="0"/>
          <w:marTop w:val="0"/>
          <w:marBottom w:val="0"/>
          <w:divBdr>
            <w:top w:val="none" w:sz="0" w:space="0" w:color="auto"/>
            <w:left w:val="none" w:sz="0" w:space="0" w:color="auto"/>
            <w:bottom w:val="none" w:sz="0" w:space="0" w:color="auto"/>
            <w:right w:val="none" w:sz="0" w:space="0" w:color="auto"/>
          </w:divBdr>
        </w:div>
        <w:div w:id="1371110446">
          <w:marLeft w:val="480"/>
          <w:marRight w:val="0"/>
          <w:marTop w:val="0"/>
          <w:marBottom w:val="0"/>
          <w:divBdr>
            <w:top w:val="none" w:sz="0" w:space="0" w:color="auto"/>
            <w:left w:val="none" w:sz="0" w:space="0" w:color="auto"/>
            <w:bottom w:val="none" w:sz="0" w:space="0" w:color="auto"/>
            <w:right w:val="none" w:sz="0" w:space="0" w:color="auto"/>
          </w:divBdr>
        </w:div>
        <w:div w:id="1426001416">
          <w:marLeft w:val="480"/>
          <w:marRight w:val="0"/>
          <w:marTop w:val="0"/>
          <w:marBottom w:val="0"/>
          <w:divBdr>
            <w:top w:val="none" w:sz="0" w:space="0" w:color="auto"/>
            <w:left w:val="none" w:sz="0" w:space="0" w:color="auto"/>
            <w:bottom w:val="none" w:sz="0" w:space="0" w:color="auto"/>
            <w:right w:val="none" w:sz="0" w:space="0" w:color="auto"/>
          </w:divBdr>
        </w:div>
        <w:div w:id="1454599103">
          <w:marLeft w:val="480"/>
          <w:marRight w:val="0"/>
          <w:marTop w:val="0"/>
          <w:marBottom w:val="0"/>
          <w:divBdr>
            <w:top w:val="none" w:sz="0" w:space="0" w:color="auto"/>
            <w:left w:val="none" w:sz="0" w:space="0" w:color="auto"/>
            <w:bottom w:val="none" w:sz="0" w:space="0" w:color="auto"/>
            <w:right w:val="none" w:sz="0" w:space="0" w:color="auto"/>
          </w:divBdr>
        </w:div>
        <w:div w:id="1508986116">
          <w:marLeft w:val="480"/>
          <w:marRight w:val="0"/>
          <w:marTop w:val="0"/>
          <w:marBottom w:val="0"/>
          <w:divBdr>
            <w:top w:val="none" w:sz="0" w:space="0" w:color="auto"/>
            <w:left w:val="none" w:sz="0" w:space="0" w:color="auto"/>
            <w:bottom w:val="none" w:sz="0" w:space="0" w:color="auto"/>
            <w:right w:val="none" w:sz="0" w:space="0" w:color="auto"/>
          </w:divBdr>
        </w:div>
        <w:div w:id="1525822598">
          <w:marLeft w:val="480"/>
          <w:marRight w:val="0"/>
          <w:marTop w:val="0"/>
          <w:marBottom w:val="0"/>
          <w:divBdr>
            <w:top w:val="none" w:sz="0" w:space="0" w:color="auto"/>
            <w:left w:val="none" w:sz="0" w:space="0" w:color="auto"/>
            <w:bottom w:val="none" w:sz="0" w:space="0" w:color="auto"/>
            <w:right w:val="none" w:sz="0" w:space="0" w:color="auto"/>
          </w:divBdr>
        </w:div>
        <w:div w:id="1566334626">
          <w:marLeft w:val="480"/>
          <w:marRight w:val="0"/>
          <w:marTop w:val="0"/>
          <w:marBottom w:val="0"/>
          <w:divBdr>
            <w:top w:val="none" w:sz="0" w:space="0" w:color="auto"/>
            <w:left w:val="none" w:sz="0" w:space="0" w:color="auto"/>
            <w:bottom w:val="none" w:sz="0" w:space="0" w:color="auto"/>
            <w:right w:val="none" w:sz="0" w:space="0" w:color="auto"/>
          </w:divBdr>
        </w:div>
        <w:div w:id="1616324884">
          <w:marLeft w:val="480"/>
          <w:marRight w:val="0"/>
          <w:marTop w:val="0"/>
          <w:marBottom w:val="0"/>
          <w:divBdr>
            <w:top w:val="none" w:sz="0" w:space="0" w:color="auto"/>
            <w:left w:val="none" w:sz="0" w:space="0" w:color="auto"/>
            <w:bottom w:val="none" w:sz="0" w:space="0" w:color="auto"/>
            <w:right w:val="none" w:sz="0" w:space="0" w:color="auto"/>
          </w:divBdr>
        </w:div>
        <w:div w:id="1633169212">
          <w:marLeft w:val="480"/>
          <w:marRight w:val="0"/>
          <w:marTop w:val="0"/>
          <w:marBottom w:val="0"/>
          <w:divBdr>
            <w:top w:val="none" w:sz="0" w:space="0" w:color="auto"/>
            <w:left w:val="none" w:sz="0" w:space="0" w:color="auto"/>
            <w:bottom w:val="none" w:sz="0" w:space="0" w:color="auto"/>
            <w:right w:val="none" w:sz="0" w:space="0" w:color="auto"/>
          </w:divBdr>
        </w:div>
        <w:div w:id="1681471676">
          <w:marLeft w:val="480"/>
          <w:marRight w:val="0"/>
          <w:marTop w:val="0"/>
          <w:marBottom w:val="0"/>
          <w:divBdr>
            <w:top w:val="none" w:sz="0" w:space="0" w:color="auto"/>
            <w:left w:val="none" w:sz="0" w:space="0" w:color="auto"/>
            <w:bottom w:val="none" w:sz="0" w:space="0" w:color="auto"/>
            <w:right w:val="none" w:sz="0" w:space="0" w:color="auto"/>
          </w:divBdr>
        </w:div>
        <w:div w:id="1682273307">
          <w:marLeft w:val="480"/>
          <w:marRight w:val="0"/>
          <w:marTop w:val="0"/>
          <w:marBottom w:val="0"/>
          <w:divBdr>
            <w:top w:val="none" w:sz="0" w:space="0" w:color="auto"/>
            <w:left w:val="none" w:sz="0" w:space="0" w:color="auto"/>
            <w:bottom w:val="none" w:sz="0" w:space="0" w:color="auto"/>
            <w:right w:val="none" w:sz="0" w:space="0" w:color="auto"/>
          </w:divBdr>
        </w:div>
        <w:div w:id="1700937177">
          <w:marLeft w:val="480"/>
          <w:marRight w:val="0"/>
          <w:marTop w:val="0"/>
          <w:marBottom w:val="0"/>
          <w:divBdr>
            <w:top w:val="none" w:sz="0" w:space="0" w:color="auto"/>
            <w:left w:val="none" w:sz="0" w:space="0" w:color="auto"/>
            <w:bottom w:val="none" w:sz="0" w:space="0" w:color="auto"/>
            <w:right w:val="none" w:sz="0" w:space="0" w:color="auto"/>
          </w:divBdr>
        </w:div>
        <w:div w:id="1721704299">
          <w:marLeft w:val="480"/>
          <w:marRight w:val="0"/>
          <w:marTop w:val="0"/>
          <w:marBottom w:val="0"/>
          <w:divBdr>
            <w:top w:val="none" w:sz="0" w:space="0" w:color="auto"/>
            <w:left w:val="none" w:sz="0" w:space="0" w:color="auto"/>
            <w:bottom w:val="none" w:sz="0" w:space="0" w:color="auto"/>
            <w:right w:val="none" w:sz="0" w:space="0" w:color="auto"/>
          </w:divBdr>
        </w:div>
        <w:div w:id="1757097013">
          <w:marLeft w:val="480"/>
          <w:marRight w:val="0"/>
          <w:marTop w:val="0"/>
          <w:marBottom w:val="0"/>
          <w:divBdr>
            <w:top w:val="none" w:sz="0" w:space="0" w:color="auto"/>
            <w:left w:val="none" w:sz="0" w:space="0" w:color="auto"/>
            <w:bottom w:val="none" w:sz="0" w:space="0" w:color="auto"/>
            <w:right w:val="none" w:sz="0" w:space="0" w:color="auto"/>
          </w:divBdr>
        </w:div>
        <w:div w:id="1763449584">
          <w:marLeft w:val="480"/>
          <w:marRight w:val="0"/>
          <w:marTop w:val="0"/>
          <w:marBottom w:val="0"/>
          <w:divBdr>
            <w:top w:val="none" w:sz="0" w:space="0" w:color="auto"/>
            <w:left w:val="none" w:sz="0" w:space="0" w:color="auto"/>
            <w:bottom w:val="none" w:sz="0" w:space="0" w:color="auto"/>
            <w:right w:val="none" w:sz="0" w:space="0" w:color="auto"/>
          </w:divBdr>
        </w:div>
        <w:div w:id="1783573640">
          <w:marLeft w:val="480"/>
          <w:marRight w:val="0"/>
          <w:marTop w:val="0"/>
          <w:marBottom w:val="0"/>
          <w:divBdr>
            <w:top w:val="none" w:sz="0" w:space="0" w:color="auto"/>
            <w:left w:val="none" w:sz="0" w:space="0" w:color="auto"/>
            <w:bottom w:val="none" w:sz="0" w:space="0" w:color="auto"/>
            <w:right w:val="none" w:sz="0" w:space="0" w:color="auto"/>
          </w:divBdr>
        </w:div>
        <w:div w:id="1797793918">
          <w:marLeft w:val="480"/>
          <w:marRight w:val="0"/>
          <w:marTop w:val="0"/>
          <w:marBottom w:val="0"/>
          <w:divBdr>
            <w:top w:val="none" w:sz="0" w:space="0" w:color="auto"/>
            <w:left w:val="none" w:sz="0" w:space="0" w:color="auto"/>
            <w:bottom w:val="none" w:sz="0" w:space="0" w:color="auto"/>
            <w:right w:val="none" w:sz="0" w:space="0" w:color="auto"/>
          </w:divBdr>
        </w:div>
        <w:div w:id="1807119844">
          <w:marLeft w:val="480"/>
          <w:marRight w:val="0"/>
          <w:marTop w:val="0"/>
          <w:marBottom w:val="0"/>
          <w:divBdr>
            <w:top w:val="none" w:sz="0" w:space="0" w:color="auto"/>
            <w:left w:val="none" w:sz="0" w:space="0" w:color="auto"/>
            <w:bottom w:val="none" w:sz="0" w:space="0" w:color="auto"/>
            <w:right w:val="none" w:sz="0" w:space="0" w:color="auto"/>
          </w:divBdr>
        </w:div>
        <w:div w:id="1807815687">
          <w:marLeft w:val="480"/>
          <w:marRight w:val="0"/>
          <w:marTop w:val="0"/>
          <w:marBottom w:val="0"/>
          <w:divBdr>
            <w:top w:val="none" w:sz="0" w:space="0" w:color="auto"/>
            <w:left w:val="none" w:sz="0" w:space="0" w:color="auto"/>
            <w:bottom w:val="none" w:sz="0" w:space="0" w:color="auto"/>
            <w:right w:val="none" w:sz="0" w:space="0" w:color="auto"/>
          </w:divBdr>
        </w:div>
        <w:div w:id="1844202074">
          <w:marLeft w:val="480"/>
          <w:marRight w:val="0"/>
          <w:marTop w:val="0"/>
          <w:marBottom w:val="0"/>
          <w:divBdr>
            <w:top w:val="none" w:sz="0" w:space="0" w:color="auto"/>
            <w:left w:val="none" w:sz="0" w:space="0" w:color="auto"/>
            <w:bottom w:val="none" w:sz="0" w:space="0" w:color="auto"/>
            <w:right w:val="none" w:sz="0" w:space="0" w:color="auto"/>
          </w:divBdr>
        </w:div>
        <w:div w:id="1908373006">
          <w:marLeft w:val="480"/>
          <w:marRight w:val="0"/>
          <w:marTop w:val="0"/>
          <w:marBottom w:val="0"/>
          <w:divBdr>
            <w:top w:val="none" w:sz="0" w:space="0" w:color="auto"/>
            <w:left w:val="none" w:sz="0" w:space="0" w:color="auto"/>
            <w:bottom w:val="none" w:sz="0" w:space="0" w:color="auto"/>
            <w:right w:val="none" w:sz="0" w:space="0" w:color="auto"/>
          </w:divBdr>
        </w:div>
        <w:div w:id="1968853805">
          <w:marLeft w:val="480"/>
          <w:marRight w:val="0"/>
          <w:marTop w:val="0"/>
          <w:marBottom w:val="0"/>
          <w:divBdr>
            <w:top w:val="none" w:sz="0" w:space="0" w:color="auto"/>
            <w:left w:val="none" w:sz="0" w:space="0" w:color="auto"/>
            <w:bottom w:val="none" w:sz="0" w:space="0" w:color="auto"/>
            <w:right w:val="none" w:sz="0" w:space="0" w:color="auto"/>
          </w:divBdr>
        </w:div>
        <w:div w:id="2003507535">
          <w:marLeft w:val="480"/>
          <w:marRight w:val="0"/>
          <w:marTop w:val="0"/>
          <w:marBottom w:val="0"/>
          <w:divBdr>
            <w:top w:val="none" w:sz="0" w:space="0" w:color="auto"/>
            <w:left w:val="none" w:sz="0" w:space="0" w:color="auto"/>
            <w:bottom w:val="none" w:sz="0" w:space="0" w:color="auto"/>
            <w:right w:val="none" w:sz="0" w:space="0" w:color="auto"/>
          </w:divBdr>
        </w:div>
        <w:div w:id="2010473956">
          <w:marLeft w:val="480"/>
          <w:marRight w:val="0"/>
          <w:marTop w:val="0"/>
          <w:marBottom w:val="0"/>
          <w:divBdr>
            <w:top w:val="none" w:sz="0" w:space="0" w:color="auto"/>
            <w:left w:val="none" w:sz="0" w:space="0" w:color="auto"/>
            <w:bottom w:val="none" w:sz="0" w:space="0" w:color="auto"/>
            <w:right w:val="none" w:sz="0" w:space="0" w:color="auto"/>
          </w:divBdr>
        </w:div>
        <w:div w:id="2049989936">
          <w:marLeft w:val="480"/>
          <w:marRight w:val="0"/>
          <w:marTop w:val="0"/>
          <w:marBottom w:val="0"/>
          <w:divBdr>
            <w:top w:val="none" w:sz="0" w:space="0" w:color="auto"/>
            <w:left w:val="none" w:sz="0" w:space="0" w:color="auto"/>
            <w:bottom w:val="none" w:sz="0" w:space="0" w:color="auto"/>
            <w:right w:val="none" w:sz="0" w:space="0" w:color="auto"/>
          </w:divBdr>
        </w:div>
        <w:div w:id="2055541613">
          <w:marLeft w:val="480"/>
          <w:marRight w:val="0"/>
          <w:marTop w:val="0"/>
          <w:marBottom w:val="0"/>
          <w:divBdr>
            <w:top w:val="none" w:sz="0" w:space="0" w:color="auto"/>
            <w:left w:val="none" w:sz="0" w:space="0" w:color="auto"/>
            <w:bottom w:val="none" w:sz="0" w:space="0" w:color="auto"/>
            <w:right w:val="none" w:sz="0" w:space="0" w:color="auto"/>
          </w:divBdr>
        </w:div>
        <w:div w:id="2058553150">
          <w:marLeft w:val="480"/>
          <w:marRight w:val="0"/>
          <w:marTop w:val="0"/>
          <w:marBottom w:val="0"/>
          <w:divBdr>
            <w:top w:val="none" w:sz="0" w:space="0" w:color="auto"/>
            <w:left w:val="none" w:sz="0" w:space="0" w:color="auto"/>
            <w:bottom w:val="none" w:sz="0" w:space="0" w:color="auto"/>
            <w:right w:val="none" w:sz="0" w:space="0" w:color="auto"/>
          </w:divBdr>
        </w:div>
        <w:div w:id="2069641938">
          <w:marLeft w:val="480"/>
          <w:marRight w:val="0"/>
          <w:marTop w:val="0"/>
          <w:marBottom w:val="0"/>
          <w:divBdr>
            <w:top w:val="none" w:sz="0" w:space="0" w:color="auto"/>
            <w:left w:val="none" w:sz="0" w:space="0" w:color="auto"/>
            <w:bottom w:val="none" w:sz="0" w:space="0" w:color="auto"/>
            <w:right w:val="none" w:sz="0" w:space="0" w:color="auto"/>
          </w:divBdr>
        </w:div>
        <w:div w:id="2093771445">
          <w:marLeft w:val="480"/>
          <w:marRight w:val="0"/>
          <w:marTop w:val="0"/>
          <w:marBottom w:val="0"/>
          <w:divBdr>
            <w:top w:val="none" w:sz="0" w:space="0" w:color="auto"/>
            <w:left w:val="none" w:sz="0" w:space="0" w:color="auto"/>
            <w:bottom w:val="none" w:sz="0" w:space="0" w:color="auto"/>
            <w:right w:val="none" w:sz="0" w:space="0" w:color="auto"/>
          </w:divBdr>
        </w:div>
      </w:divsChild>
    </w:div>
    <w:div w:id="458574799">
      <w:bodyDiv w:val="1"/>
      <w:marLeft w:val="0"/>
      <w:marRight w:val="0"/>
      <w:marTop w:val="0"/>
      <w:marBottom w:val="0"/>
      <w:divBdr>
        <w:top w:val="none" w:sz="0" w:space="0" w:color="auto"/>
        <w:left w:val="none" w:sz="0" w:space="0" w:color="auto"/>
        <w:bottom w:val="none" w:sz="0" w:space="0" w:color="auto"/>
        <w:right w:val="none" w:sz="0" w:space="0" w:color="auto"/>
      </w:divBdr>
      <w:divsChild>
        <w:div w:id="20907666">
          <w:marLeft w:val="480"/>
          <w:marRight w:val="0"/>
          <w:marTop w:val="0"/>
          <w:marBottom w:val="0"/>
          <w:divBdr>
            <w:top w:val="none" w:sz="0" w:space="0" w:color="auto"/>
            <w:left w:val="none" w:sz="0" w:space="0" w:color="auto"/>
            <w:bottom w:val="none" w:sz="0" w:space="0" w:color="auto"/>
            <w:right w:val="none" w:sz="0" w:space="0" w:color="auto"/>
          </w:divBdr>
        </w:div>
        <w:div w:id="104279179">
          <w:marLeft w:val="480"/>
          <w:marRight w:val="0"/>
          <w:marTop w:val="0"/>
          <w:marBottom w:val="0"/>
          <w:divBdr>
            <w:top w:val="none" w:sz="0" w:space="0" w:color="auto"/>
            <w:left w:val="none" w:sz="0" w:space="0" w:color="auto"/>
            <w:bottom w:val="none" w:sz="0" w:space="0" w:color="auto"/>
            <w:right w:val="none" w:sz="0" w:space="0" w:color="auto"/>
          </w:divBdr>
        </w:div>
        <w:div w:id="114174983">
          <w:marLeft w:val="480"/>
          <w:marRight w:val="0"/>
          <w:marTop w:val="0"/>
          <w:marBottom w:val="0"/>
          <w:divBdr>
            <w:top w:val="none" w:sz="0" w:space="0" w:color="auto"/>
            <w:left w:val="none" w:sz="0" w:space="0" w:color="auto"/>
            <w:bottom w:val="none" w:sz="0" w:space="0" w:color="auto"/>
            <w:right w:val="none" w:sz="0" w:space="0" w:color="auto"/>
          </w:divBdr>
        </w:div>
        <w:div w:id="219368473">
          <w:marLeft w:val="480"/>
          <w:marRight w:val="0"/>
          <w:marTop w:val="0"/>
          <w:marBottom w:val="0"/>
          <w:divBdr>
            <w:top w:val="none" w:sz="0" w:space="0" w:color="auto"/>
            <w:left w:val="none" w:sz="0" w:space="0" w:color="auto"/>
            <w:bottom w:val="none" w:sz="0" w:space="0" w:color="auto"/>
            <w:right w:val="none" w:sz="0" w:space="0" w:color="auto"/>
          </w:divBdr>
        </w:div>
        <w:div w:id="272786240">
          <w:marLeft w:val="480"/>
          <w:marRight w:val="0"/>
          <w:marTop w:val="0"/>
          <w:marBottom w:val="0"/>
          <w:divBdr>
            <w:top w:val="none" w:sz="0" w:space="0" w:color="auto"/>
            <w:left w:val="none" w:sz="0" w:space="0" w:color="auto"/>
            <w:bottom w:val="none" w:sz="0" w:space="0" w:color="auto"/>
            <w:right w:val="none" w:sz="0" w:space="0" w:color="auto"/>
          </w:divBdr>
        </w:div>
        <w:div w:id="307441428">
          <w:marLeft w:val="480"/>
          <w:marRight w:val="0"/>
          <w:marTop w:val="0"/>
          <w:marBottom w:val="0"/>
          <w:divBdr>
            <w:top w:val="none" w:sz="0" w:space="0" w:color="auto"/>
            <w:left w:val="none" w:sz="0" w:space="0" w:color="auto"/>
            <w:bottom w:val="none" w:sz="0" w:space="0" w:color="auto"/>
            <w:right w:val="none" w:sz="0" w:space="0" w:color="auto"/>
          </w:divBdr>
        </w:div>
        <w:div w:id="319776937">
          <w:marLeft w:val="480"/>
          <w:marRight w:val="0"/>
          <w:marTop w:val="0"/>
          <w:marBottom w:val="0"/>
          <w:divBdr>
            <w:top w:val="none" w:sz="0" w:space="0" w:color="auto"/>
            <w:left w:val="none" w:sz="0" w:space="0" w:color="auto"/>
            <w:bottom w:val="none" w:sz="0" w:space="0" w:color="auto"/>
            <w:right w:val="none" w:sz="0" w:space="0" w:color="auto"/>
          </w:divBdr>
        </w:div>
        <w:div w:id="341592808">
          <w:marLeft w:val="480"/>
          <w:marRight w:val="0"/>
          <w:marTop w:val="0"/>
          <w:marBottom w:val="0"/>
          <w:divBdr>
            <w:top w:val="none" w:sz="0" w:space="0" w:color="auto"/>
            <w:left w:val="none" w:sz="0" w:space="0" w:color="auto"/>
            <w:bottom w:val="none" w:sz="0" w:space="0" w:color="auto"/>
            <w:right w:val="none" w:sz="0" w:space="0" w:color="auto"/>
          </w:divBdr>
        </w:div>
        <w:div w:id="408116223">
          <w:marLeft w:val="480"/>
          <w:marRight w:val="0"/>
          <w:marTop w:val="0"/>
          <w:marBottom w:val="0"/>
          <w:divBdr>
            <w:top w:val="none" w:sz="0" w:space="0" w:color="auto"/>
            <w:left w:val="none" w:sz="0" w:space="0" w:color="auto"/>
            <w:bottom w:val="none" w:sz="0" w:space="0" w:color="auto"/>
            <w:right w:val="none" w:sz="0" w:space="0" w:color="auto"/>
          </w:divBdr>
        </w:div>
        <w:div w:id="418020438">
          <w:marLeft w:val="480"/>
          <w:marRight w:val="0"/>
          <w:marTop w:val="0"/>
          <w:marBottom w:val="0"/>
          <w:divBdr>
            <w:top w:val="none" w:sz="0" w:space="0" w:color="auto"/>
            <w:left w:val="none" w:sz="0" w:space="0" w:color="auto"/>
            <w:bottom w:val="none" w:sz="0" w:space="0" w:color="auto"/>
            <w:right w:val="none" w:sz="0" w:space="0" w:color="auto"/>
          </w:divBdr>
        </w:div>
        <w:div w:id="419447965">
          <w:marLeft w:val="480"/>
          <w:marRight w:val="0"/>
          <w:marTop w:val="0"/>
          <w:marBottom w:val="0"/>
          <w:divBdr>
            <w:top w:val="none" w:sz="0" w:space="0" w:color="auto"/>
            <w:left w:val="none" w:sz="0" w:space="0" w:color="auto"/>
            <w:bottom w:val="none" w:sz="0" w:space="0" w:color="auto"/>
            <w:right w:val="none" w:sz="0" w:space="0" w:color="auto"/>
          </w:divBdr>
        </w:div>
        <w:div w:id="432819582">
          <w:marLeft w:val="480"/>
          <w:marRight w:val="0"/>
          <w:marTop w:val="0"/>
          <w:marBottom w:val="0"/>
          <w:divBdr>
            <w:top w:val="none" w:sz="0" w:space="0" w:color="auto"/>
            <w:left w:val="none" w:sz="0" w:space="0" w:color="auto"/>
            <w:bottom w:val="none" w:sz="0" w:space="0" w:color="auto"/>
            <w:right w:val="none" w:sz="0" w:space="0" w:color="auto"/>
          </w:divBdr>
        </w:div>
        <w:div w:id="442650303">
          <w:marLeft w:val="480"/>
          <w:marRight w:val="0"/>
          <w:marTop w:val="0"/>
          <w:marBottom w:val="0"/>
          <w:divBdr>
            <w:top w:val="none" w:sz="0" w:space="0" w:color="auto"/>
            <w:left w:val="none" w:sz="0" w:space="0" w:color="auto"/>
            <w:bottom w:val="none" w:sz="0" w:space="0" w:color="auto"/>
            <w:right w:val="none" w:sz="0" w:space="0" w:color="auto"/>
          </w:divBdr>
        </w:div>
        <w:div w:id="463280755">
          <w:marLeft w:val="480"/>
          <w:marRight w:val="0"/>
          <w:marTop w:val="0"/>
          <w:marBottom w:val="0"/>
          <w:divBdr>
            <w:top w:val="none" w:sz="0" w:space="0" w:color="auto"/>
            <w:left w:val="none" w:sz="0" w:space="0" w:color="auto"/>
            <w:bottom w:val="none" w:sz="0" w:space="0" w:color="auto"/>
            <w:right w:val="none" w:sz="0" w:space="0" w:color="auto"/>
          </w:divBdr>
        </w:div>
        <w:div w:id="483668541">
          <w:marLeft w:val="480"/>
          <w:marRight w:val="0"/>
          <w:marTop w:val="0"/>
          <w:marBottom w:val="0"/>
          <w:divBdr>
            <w:top w:val="none" w:sz="0" w:space="0" w:color="auto"/>
            <w:left w:val="none" w:sz="0" w:space="0" w:color="auto"/>
            <w:bottom w:val="none" w:sz="0" w:space="0" w:color="auto"/>
            <w:right w:val="none" w:sz="0" w:space="0" w:color="auto"/>
          </w:divBdr>
        </w:div>
        <w:div w:id="561715442">
          <w:marLeft w:val="480"/>
          <w:marRight w:val="0"/>
          <w:marTop w:val="0"/>
          <w:marBottom w:val="0"/>
          <w:divBdr>
            <w:top w:val="none" w:sz="0" w:space="0" w:color="auto"/>
            <w:left w:val="none" w:sz="0" w:space="0" w:color="auto"/>
            <w:bottom w:val="none" w:sz="0" w:space="0" w:color="auto"/>
            <w:right w:val="none" w:sz="0" w:space="0" w:color="auto"/>
          </w:divBdr>
        </w:div>
        <w:div w:id="613177249">
          <w:marLeft w:val="480"/>
          <w:marRight w:val="0"/>
          <w:marTop w:val="0"/>
          <w:marBottom w:val="0"/>
          <w:divBdr>
            <w:top w:val="none" w:sz="0" w:space="0" w:color="auto"/>
            <w:left w:val="none" w:sz="0" w:space="0" w:color="auto"/>
            <w:bottom w:val="none" w:sz="0" w:space="0" w:color="auto"/>
            <w:right w:val="none" w:sz="0" w:space="0" w:color="auto"/>
          </w:divBdr>
        </w:div>
        <w:div w:id="627977609">
          <w:marLeft w:val="480"/>
          <w:marRight w:val="0"/>
          <w:marTop w:val="0"/>
          <w:marBottom w:val="0"/>
          <w:divBdr>
            <w:top w:val="none" w:sz="0" w:space="0" w:color="auto"/>
            <w:left w:val="none" w:sz="0" w:space="0" w:color="auto"/>
            <w:bottom w:val="none" w:sz="0" w:space="0" w:color="auto"/>
            <w:right w:val="none" w:sz="0" w:space="0" w:color="auto"/>
          </w:divBdr>
        </w:div>
        <w:div w:id="632713830">
          <w:marLeft w:val="480"/>
          <w:marRight w:val="0"/>
          <w:marTop w:val="0"/>
          <w:marBottom w:val="0"/>
          <w:divBdr>
            <w:top w:val="none" w:sz="0" w:space="0" w:color="auto"/>
            <w:left w:val="none" w:sz="0" w:space="0" w:color="auto"/>
            <w:bottom w:val="none" w:sz="0" w:space="0" w:color="auto"/>
            <w:right w:val="none" w:sz="0" w:space="0" w:color="auto"/>
          </w:divBdr>
        </w:div>
        <w:div w:id="648170718">
          <w:marLeft w:val="480"/>
          <w:marRight w:val="0"/>
          <w:marTop w:val="0"/>
          <w:marBottom w:val="0"/>
          <w:divBdr>
            <w:top w:val="none" w:sz="0" w:space="0" w:color="auto"/>
            <w:left w:val="none" w:sz="0" w:space="0" w:color="auto"/>
            <w:bottom w:val="none" w:sz="0" w:space="0" w:color="auto"/>
            <w:right w:val="none" w:sz="0" w:space="0" w:color="auto"/>
          </w:divBdr>
        </w:div>
        <w:div w:id="661083882">
          <w:marLeft w:val="480"/>
          <w:marRight w:val="0"/>
          <w:marTop w:val="0"/>
          <w:marBottom w:val="0"/>
          <w:divBdr>
            <w:top w:val="none" w:sz="0" w:space="0" w:color="auto"/>
            <w:left w:val="none" w:sz="0" w:space="0" w:color="auto"/>
            <w:bottom w:val="none" w:sz="0" w:space="0" w:color="auto"/>
            <w:right w:val="none" w:sz="0" w:space="0" w:color="auto"/>
          </w:divBdr>
        </w:div>
        <w:div w:id="665474635">
          <w:marLeft w:val="480"/>
          <w:marRight w:val="0"/>
          <w:marTop w:val="0"/>
          <w:marBottom w:val="0"/>
          <w:divBdr>
            <w:top w:val="none" w:sz="0" w:space="0" w:color="auto"/>
            <w:left w:val="none" w:sz="0" w:space="0" w:color="auto"/>
            <w:bottom w:val="none" w:sz="0" w:space="0" w:color="auto"/>
            <w:right w:val="none" w:sz="0" w:space="0" w:color="auto"/>
          </w:divBdr>
        </w:div>
        <w:div w:id="678194432">
          <w:marLeft w:val="480"/>
          <w:marRight w:val="0"/>
          <w:marTop w:val="0"/>
          <w:marBottom w:val="0"/>
          <w:divBdr>
            <w:top w:val="none" w:sz="0" w:space="0" w:color="auto"/>
            <w:left w:val="none" w:sz="0" w:space="0" w:color="auto"/>
            <w:bottom w:val="none" w:sz="0" w:space="0" w:color="auto"/>
            <w:right w:val="none" w:sz="0" w:space="0" w:color="auto"/>
          </w:divBdr>
        </w:div>
        <w:div w:id="679741115">
          <w:marLeft w:val="480"/>
          <w:marRight w:val="0"/>
          <w:marTop w:val="0"/>
          <w:marBottom w:val="0"/>
          <w:divBdr>
            <w:top w:val="none" w:sz="0" w:space="0" w:color="auto"/>
            <w:left w:val="none" w:sz="0" w:space="0" w:color="auto"/>
            <w:bottom w:val="none" w:sz="0" w:space="0" w:color="auto"/>
            <w:right w:val="none" w:sz="0" w:space="0" w:color="auto"/>
          </w:divBdr>
        </w:div>
        <w:div w:id="753821485">
          <w:marLeft w:val="480"/>
          <w:marRight w:val="0"/>
          <w:marTop w:val="0"/>
          <w:marBottom w:val="0"/>
          <w:divBdr>
            <w:top w:val="none" w:sz="0" w:space="0" w:color="auto"/>
            <w:left w:val="none" w:sz="0" w:space="0" w:color="auto"/>
            <w:bottom w:val="none" w:sz="0" w:space="0" w:color="auto"/>
            <w:right w:val="none" w:sz="0" w:space="0" w:color="auto"/>
          </w:divBdr>
        </w:div>
        <w:div w:id="779376364">
          <w:marLeft w:val="480"/>
          <w:marRight w:val="0"/>
          <w:marTop w:val="0"/>
          <w:marBottom w:val="0"/>
          <w:divBdr>
            <w:top w:val="none" w:sz="0" w:space="0" w:color="auto"/>
            <w:left w:val="none" w:sz="0" w:space="0" w:color="auto"/>
            <w:bottom w:val="none" w:sz="0" w:space="0" w:color="auto"/>
            <w:right w:val="none" w:sz="0" w:space="0" w:color="auto"/>
          </w:divBdr>
        </w:div>
        <w:div w:id="780876432">
          <w:marLeft w:val="480"/>
          <w:marRight w:val="0"/>
          <w:marTop w:val="0"/>
          <w:marBottom w:val="0"/>
          <w:divBdr>
            <w:top w:val="none" w:sz="0" w:space="0" w:color="auto"/>
            <w:left w:val="none" w:sz="0" w:space="0" w:color="auto"/>
            <w:bottom w:val="none" w:sz="0" w:space="0" w:color="auto"/>
            <w:right w:val="none" w:sz="0" w:space="0" w:color="auto"/>
          </w:divBdr>
        </w:div>
        <w:div w:id="788202281">
          <w:marLeft w:val="480"/>
          <w:marRight w:val="0"/>
          <w:marTop w:val="0"/>
          <w:marBottom w:val="0"/>
          <w:divBdr>
            <w:top w:val="none" w:sz="0" w:space="0" w:color="auto"/>
            <w:left w:val="none" w:sz="0" w:space="0" w:color="auto"/>
            <w:bottom w:val="none" w:sz="0" w:space="0" w:color="auto"/>
            <w:right w:val="none" w:sz="0" w:space="0" w:color="auto"/>
          </w:divBdr>
        </w:div>
        <w:div w:id="817191878">
          <w:marLeft w:val="480"/>
          <w:marRight w:val="0"/>
          <w:marTop w:val="0"/>
          <w:marBottom w:val="0"/>
          <w:divBdr>
            <w:top w:val="none" w:sz="0" w:space="0" w:color="auto"/>
            <w:left w:val="none" w:sz="0" w:space="0" w:color="auto"/>
            <w:bottom w:val="none" w:sz="0" w:space="0" w:color="auto"/>
            <w:right w:val="none" w:sz="0" w:space="0" w:color="auto"/>
          </w:divBdr>
        </w:div>
        <w:div w:id="829520500">
          <w:marLeft w:val="480"/>
          <w:marRight w:val="0"/>
          <w:marTop w:val="0"/>
          <w:marBottom w:val="0"/>
          <w:divBdr>
            <w:top w:val="none" w:sz="0" w:space="0" w:color="auto"/>
            <w:left w:val="none" w:sz="0" w:space="0" w:color="auto"/>
            <w:bottom w:val="none" w:sz="0" w:space="0" w:color="auto"/>
            <w:right w:val="none" w:sz="0" w:space="0" w:color="auto"/>
          </w:divBdr>
        </w:div>
        <w:div w:id="831214909">
          <w:marLeft w:val="480"/>
          <w:marRight w:val="0"/>
          <w:marTop w:val="0"/>
          <w:marBottom w:val="0"/>
          <w:divBdr>
            <w:top w:val="none" w:sz="0" w:space="0" w:color="auto"/>
            <w:left w:val="none" w:sz="0" w:space="0" w:color="auto"/>
            <w:bottom w:val="none" w:sz="0" w:space="0" w:color="auto"/>
            <w:right w:val="none" w:sz="0" w:space="0" w:color="auto"/>
          </w:divBdr>
        </w:div>
        <w:div w:id="886140153">
          <w:marLeft w:val="480"/>
          <w:marRight w:val="0"/>
          <w:marTop w:val="0"/>
          <w:marBottom w:val="0"/>
          <w:divBdr>
            <w:top w:val="none" w:sz="0" w:space="0" w:color="auto"/>
            <w:left w:val="none" w:sz="0" w:space="0" w:color="auto"/>
            <w:bottom w:val="none" w:sz="0" w:space="0" w:color="auto"/>
            <w:right w:val="none" w:sz="0" w:space="0" w:color="auto"/>
          </w:divBdr>
        </w:div>
        <w:div w:id="904953764">
          <w:marLeft w:val="480"/>
          <w:marRight w:val="0"/>
          <w:marTop w:val="0"/>
          <w:marBottom w:val="0"/>
          <w:divBdr>
            <w:top w:val="none" w:sz="0" w:space="0" w:color="auto"/>
            <w:left w:val="none" w:sz="0" w:space="0" w:color="auto"/>
            <w:bottom w:val="none" w:sz="0" w:space="0" w:color="auto"/>
            <w:right w:val="none" w:sz="0" w:space="0" w:color="auto"/>
          </w:divBdr>
        </w:div>
        <w:div w:id="930773477">
          <w:marLeft w:val="480"/>
          <w:marRight w:val="0"/>
          <w:marTop w:val="0"/>
          <w:marBottom w:val="0"/>
          <w:divBdr>
            <w:top w:val="none" w:sz="0" w:space="0" w:color="auto"/>
            <w:left w:val="none" w:sz="0" w:space="0" w:color="auto"/>
            <w:bottom w:val="none" w:sz="0" w:space="0" w:color="auto"/>
            <w:right w:val="none" w:sz="0" w:space="0" w:color="auto"/>
          </w:divBdr>
        </w:div>
        <w:div w:id="980423927">
          <w:marLeft w:val="480"/>
          <w:marRight w:val="0"/>
          <w:marTop w:val="0"/>
          <w:marBottom w:val="0"/>
          <w:divBdr>
            <w:top w:val="none" w:sz="0" w:space="0" w:color="auto"/>
            <w:left w:val="none" w:sz="0" w:space="0" w:color="auto"/>
            <w:bottom w:val="none" w:sz="0" w:space="0" w:color="auto"/>
            <w:right w:val="none" w:sz="0" w:space="0" w:color="auto"/>
          </w:divBdr>
        </w:div>
        <w:div w:id="987710262">
          <w:marLeft w:val="480"/>
          <w:marRight w:val="0"/>
          <w:marTop w:val="0"/>
          <w:marBottom w:val="0"/>
          <w:divBdr>
            <w:top w:val="none" w:sz="0" w:space="0" w:color="auto"/>
            <w:left w:val="none" w:sz="0" w:space="0" w:color="auto"/>
            <w:bottom w:val="none" w:sz="0" w:space="0" w:color="auto"/>
            <w:right w:val="none" w:sz="0" w:space="0" w:color="auto"/>
          </w:divBdr>
        </w:div>
        <w:div w:id="1009216190">
          <w:marLeft w:val="480"/>
          <w:marRight w:val="0"/>
          <w:marTop w:val="0"/>
          <w:marBottom w:val="0"/>
          <w:divBdr>
            <w:top w:val="none" w:sz="0" w:space="0" w:color="auto"/>
            <w:left w:val="none" w:sz="0" w:space="0" w:color="auto"/>
            <w:bottom w:val="none" w:sz="0" w:space="0" w:color="auto"/>
            <w:right w:val="none" w:sz="0" w:space="0" w:color="auto"/>
          </w:divBdr>
        </w:div>
        <w:div w:id="1050373808">
          <w:marLeft w:val="480"/>
          <w:marRight w:val="0"/>
          <w:marTop w:val="0"/>
          <w:marBottom w:val="0"/>
          <w:divBdr>
            <w:top w:val="none" w:sz="0" w:space="0" w:color="auto"/>
            <w:left w:val="none" w:sz="0" w:space="0" w:color="auto"/>
            <w:bottom w:val="none" w:sz="0" w:space="0" w:color="auto"/>
            <w:right w:val="none" w:sz="0" w:space="0" w:color="auto"/>
          </w:divBdr>
        </w:div>
        <w:div w:id="1051072359">
          <w:marLeft w:val="480"/>
          <w:marRight w:val="0"/>
          <w:marTop w:val="0"/>
          <w:marBottom w:val="0"/>
          <w:divBdr>
            <w:top w:val="none" w:sz="0" w:space="0" w:color="auto"/>
            <w:left w:val="none" w:sz="0" w:space="0" w:color="auto"/>
            <w:bottom w:val="none" w:sz="0" w:space="0" w:color="auto"/>
            <w:right w:val="none" w:sz="0" w:space="0" w:color="auto"/>
          </w:divBdr>
        </w:div>
        <w:div w:id="1062211373">
          <w:marLeft w:val="480"/>
          <w:marRight w:val="0"/>
          <w:marTop w:val="0"/>
          <w:marBottom w:val="0"/>
          <w:divBdr>
            <w:top w:val="none" w:sz="0" w:space="0" w:color="auto"/>
            <w:left w:val="none" w:sz="0" w:space="0" w:color="auto"/>
            <w:bottom w:val="none" w:sz="0" w:space="0" w:color="auto"/>
            <w:right w:val="none" w:sz="0" w:space="0" w:color="auto"/>
          </w:divBdr>
        </w:div>
        <w:div w:id="1119374534">
          <w:marLeft w:val="480"/>
          <w:marRight w:val="0"/>
          <w:marTop w:val="0"/>
          <w:marBottom w:val="0"/>
          <w:divBdr>
            <w:top w:val="none" w:sz="0" w:space="0" w:color="auto"/>
            <w:left w:val="none" w:sz="0" w:space="0" w:color="auto"/>
            <w:bottom w:val="none" w:sz="0" w:space="0" w:color="auto"/>
            <w:right w:val="none" w:sz="0" w:space="0" w:color="auto"/>
          </w:divBdr>
        </w:div>
        <w:div w:id="1120030528">
          <w:marLeft w:val="480"/>
          <w:marRight w:val="0"/>
          <w:marTop w:val="0"/>
          <w:marBottom w:val="0"/>
          <w:divBdr>
            <w:top w:val="none" w:sz="0" w:space="0" w:color="auto"/>
            <w:left w:val="none" w:sz="0" w:space="0" w:color="auto"/>
            <w:bottom w:val="none" w:sz="0" w:space="0" w:color="auto"/>
            <w:right w:val="none" w:sz="0" w:space="0" w:color="auto"/>
          </w:divBdr>
        </w:div>
        <w:div w:id="1171943364">
          <w:marLeft w:val="480"/>
          <w:marRight w:val="0"/>
          <w:marTop w:val="0"/>
          <w:marBottom w:val="0"/>
          <w:divBdr>
            <w:top w:val="none" w:sz="0" w:space="0" w:color="auto"/>
            <w:left w:val="none" w:sz="0" w:space="0" w:color="auto"/>
            <w:bottom w:val="none" w:sz="0" w:space="0" w:color="auto"/>
            <w:right w:val="none" w:sz="0" w:space="0" w:color="auto"/>
          </w:divBdr>
        </w:div>
        <w:div w:id="1204975927">
          <w:marLeft w:val="480"/>
          <w:marRight w:val="0"/>
          <w:marTop w:val="0"/>
          <w:marBottom w:val="0"/>
          <w:divBdr>
            <w:top w:val="none" w:sz="0" w:space="0" w:color="auto"/>
            <w:left w:val="none" w:sz="0" w:space="0" w:color="auto"/>
            <w:bottom w:val="none" w:sz="0" w:space="0" w:color="auto"/>
            <w:right w:val="none" w:sz="0" w:space="0" w:color="auto"/>
          </w:divBdr>
        </w:div>
        <w:div w:id="1207643751">
          <w:marLeft w:val="480"/>
          <w:marRight w:val="0"/>
          <w:marTop w:val="0"/>
          <w:marBottom w:val="0"/>
          <w:divBdr>
            <w:top w:val="none" w:sz="0" w:space="0" w:color="auto"/>
            <w:left w:val="none" w:sz="0" w:space="0" w:color="auto"/>
            <w:bottom w:val="none" w:sz="0" w:space="0" w:color="auto"/>
            <w:right w:val="none" w:sz="0" w:space="0" w:color="auto"/>
          </w:divBdr>
        </w:div>
        <w:div w:id="1255625431">
          <w:marLeft w:val="480"/>
          <w:marRight w:val="0"/>
          <w:marTop w:val="0"/>
          <w:marBottom w:val="0"/>
          <w:divBdr>
            <w:top w:val="none" w:sz="0" w:space="0" w:color="auto"/>
            <w:left w:val="none" w:sz="0" w:space="0" w:color="auto"/>
            <w:bottom w:val="none" w:sz="0" w:space="0" w:color="auto"/>
            <w:right w:val="none" w:sz="0" w:space="0" w:color="auto"/>
          </w:divBdr>
        </w:div>
        <w:div w:id="1263949720">
          <w:marLeft w:val="480"/>
          <w:marRight w:val="0"/>
          <w:marTop w:val="0"/>
          <w:marBottom w:val="0"/>
          <w:divBdr>
            <w:top w:val="none" w:sz="0" w:space="0" w:color="auto"/>
            <w:left w:val="none" w:sz="0" w:space="0" w:color="auto"/>
            <w:bottom w:val="none" w:sz="0" w:space="0" w:color="auto"/>
            <w:right w:val="none" w:sz="0" w:space="0" w:color="auto"/>
          </w:divBdr>
        </w:div>
        <w:div w:id="1277370392">
          <w:marLeft w:val="480"/>
          <w:marRight w:val="0"/>
          <w:marTop w:val="0"/>
          <w:marBottom w:val="0"/>
          <w:divBdr>
            <w:top w:val="none" w:sz="0" w:space="0" w:color="auto"/>
            <w:left w:val="none" w:sz="0" w:space="0" w:color="auto"/>
            <w:bottom w:val="none" w:sz="0" w:space="0" w:color="auto"/>
            <w:right w:val="none" w:sz="0" w:space="0" w:color="auto"/>
          </w:divBdr>
        </w:div>
        <w:div w:id="1330132285">
          <w:marLeft w:val="480"/>
          <w:marRight w:val="0"/>
          <w:marTop w:val="0"/>
          <w:marBottom w:val="0"/>
          <w:divBdr>
            <w:top w:val="none" w:sz="0" w:space="0" w:color="auto"/>
            <w:left w:val="none" w:sz="0" w:space="0" w:color="auto"/>
            <w:bottom w:val="none" w:sz="0" w:space="0" w:color="auto"/>
            <w:right w:val="none" w:sz="0" w:space="0" w:color="auto"/>
          </w:divBdr>
        </w:div>
        <w:div w:id="1340809346">
          <w:marLeft w:val="480"/>
          <w:marRight w:val="0"/>
          <w:marTop w:val="0"/>
          <w:marBottom w:val="0"/>
          <w:divBdr>
            <w:top w:val="none" w:sz="0" w:space="0" w:color="auto"/>
            <w:left w:val="none" w:sz="0" w:space="0" w:color="auto"/>
            <w:bottom w:val="none" w:sz="0" w:space="0" w:color="auto"/>
            <w:right w:val="none" w:sz="0" w:space="0" w:color="auto"/>
          </w:divBdr>
        </w:div>
        <w:div w:id="1368213805">
          <w:marLeft w:val="480"/>
          <w:marRight w:val="0"/>
          <w:marTop w:val="0"/>
          <w:marBottom w:val="0"/>
          <w:divBdr>
            <w:top w:val="none" w:sz="0" w:space="0" w:color="auto"/>
            <w:left w:val="none" w:sz="0" w:space="0" w:color="auto"/>
            <w:bottom w:val="none" w:sz="0" w:space="0" w:color="auto"/>
            <w:right w:val="none" w:sz="0" w:space="0" w:color="auto"/>
          </w:divBdr>
        </w:div>
        <w:div w:id="1387601823">
          <w:marLeft w:val="480"/>
          <w:marRight w:val="0"/>
          <w:marTop w:val="0"/>
          <w:marBottom w:val="0"/>
          <w:divBdr>
            <w:top w:val="none" w:sz="0" w:space="0" w:color="auto"/>
            <w:left w:val="none" w:sz="0" w:space="0" w:color="auto"/>
            <w:bottom w:val="none" w:sz="0" w:space="0" w:color="auto"/>
            <w:right w:val="none" w:sz="0" w:space="0" w:color="auto"/>
          </w:divBdr>
        </w:div>
        <w:div w:id="1471555867">
          <w:marLeft w:val="480"/>
          <w:marRight w:val="0"/>
          <w:marTop w:val="0"/>
          <w:marBottom w:val="0"/>
          <w:divBdr>
            <w:top w:val="none" w:sz="0" w:space="0" w:color="auto"/>
            <w:left w:val="none" w:sz="0" w:space="0" w:color="auto"/>
            <w:bottom w:val="none" w:sz="0" w:space="0" w:color="auto"/>
            <w:right w:val="none" w:sz="0" w:space="0" w:color="auto"/>
          </w:divBdr>
        </w:div>
        <w:div w:id="1480420088">
          <w:marLeft w:val="480"/>
          <w:marRight w:val="0"/>
          <w:marTop w:val="0"/>
          <w:marBottom w:val="0"/>
          <w:divBdr>
            <w:top w:val="none" w:sz="0" w:space="0" w:color="auto"/>
            <w:left w:val="none" w:sz="0" w:space="0" w:color="auto"/>
            <w:bottom w:val="none" w:sz="0" w:space="0" w:color="auto"/>
            <w:right w:val="none" w:sz="0" w:space="0" w:color="auto"/>
          </w:divBdr>
        </w:div>
        <w:div w:id="1484199311">
          <w:marLeft w:val="480"/>
          <w:marRight w:val="0"/>
          <w:marTop w:val="0"/>
          <w:marBottom w:val="0"/>
          <w:divBdr>
            <w:top w:val="none" w:sz="0" w:space="0" w:color="auto"/>
            <w:left w:val="none" w:sz="0" w:space="0" w:color="auto"/>
            <w:bottom w:val="none" w:sz="0" w:space="0" w:color="auto"/>
            <w:right w:val="none" w:sz="0" w:space="0" w:color="auto"/>
          </w:divBdr>
        </w:div>
        <w:div w:id="1497912607">
          <w:marLeft w:val="480"/>
          <w:marRight w:val="0"/>
          <w:marTop w:val="0"/>
          <w:marBottom w:val="0"/>
          <w:divBdr>
            <w:top w:val="none" w:sz="0" w:space="0" w:color="auto"/>
            <w:left w:val="none" w:sz="0" w:space="0" w:color="auto"/>
            <w:bottom w:val="none" w:sz="0" w:space="0" w:color="auto"/>
            <w:right w:val="none" w:sz="0" w:space="0" w:color="auto"/>
          </w:divBdr>
        </w:div>
        <w:div w:id="1531383262">
          <w:marLeft w:val="480"/>
          <w:marRight w:val="0"/>
          <w:marTop w:val="0"/>
          <w:marBottom w:val="0"/>
          <w:divBdr>
            <w:top w:val="none" w:sz="0" w:space="0" w:color="auto"/>
            <w:left w:val="none" w:sz="0" w:space="0" w:color="auto"/>
            <w:bottom w:val="none" w:sz="0" w:space="0" w:color="auto"/>
            <w:right w:val="none" w:sz="0" w:space="0" w:color="auto"/>
          </w:divBdr>
        </w:div>
        <w:div w:id="1616280933">
          <w:marLeft w:val="480"/>
          <w:marRight w:val="0"/>
          <w:marTop w:val="0"/>
          <w:marBottom w:val="0"/>
          <w:divBdr>
            <w:top w:val="none" w:sz="0" w:space="0" w:color="auto"/>
            <w:left w:val="none" w:sz="0" w:space="0" w:color="auto"/>
            <w:bottom w:val="none" w:sz="0" w:space="0" w:color="auto"/>
            <w:right w:val="none" w:sz="0" w:space="0" w:color="auto"/>
          </w:divBdr>
        </w:div>
        <w:div w:id="1627926472">
          <w:marLeft w:val="480"/>
          <w:marRight w:val="0"/>
          <w:marTop w:val="0"/>
          <w:marBottom w:val="0"/>
          <w:divBdr>
            <w:top w:val="none" w:sz="0" w:space="0" w:color="auto"/>
            <w:left w:val="none" w:sz="0" w:space="0" w:color="auto"/>
            <w:bottom w:val="none" w:sz="0" w:space="0" w:color="auto"/>
            <w:right w:val="none" w:sz="0" w:space="0" w:color="auto"/>
          </w:divBdr>
        </w:div>
        <w:div w:id="1662807448">
          <w:marLeft w:val="480"/>
          <w:marRight w:val="0"/>
          <w:marTop w:val="0"/>
          <w:marBottom w:val="0"/>
          <w:divBdr>
            <w:top w:val="none" w:sz="0" w:space="0" w:color="auto"/>
            <w:left w:val="none" w:sz="0" w:space="0" w:color="auto"/>
            <w:bottom w:val="none" w:sz="0" w:space="0" w:color="auto"/>
            <w:right w:val="none" w:sz="0" w:space="0" w:color="auto"/>
          </w:divBdr>
        </w:div>
        <w:div w:id="1675647889">
          <w:marLeft w:val="480"/>
          <w:marRight w:val="0"/>
          <w:marTop w:val="0"/>
          <w:marBottom w:val="0"/>
          <w:divBdr>
            <w:top w:val="none" w:sz="0" w:space="0" w:color="auto"/>
            <w:left w:val="none" w:sz="0" w:space="0" w:color="auto"/>
            <w:bottom w:val="none" w:sz="0" w:space="0" w:color="auto"/>
            <w:right w:val="none" w:sz="0" w:space="0" w:color="auto"/>
          </w:divBdr>
        </w:div>
        <w:div w:id="1696006838">
          <w:marLeft w:val="480"/>
          <w:marRight w:val="0"/>
          <w:marTop w:val="0"/>
          <w:marBottom w:val="0"/>
          <w:divBdr>
            <w:top w:val="none" w:sz="0" w:space="0" w:color="auto"/>
            <w:left w:val="none" w:sz="0" w:space="0" w:color="auto"/>
            <w:bottom w:val="none" w:sz="0" w:space="0" w:color="auto"/>
            <w:right w:val="none" w:sz="0" w:space="0" w:color="auto"/>
          </w:divBdr>
        </w:div>
        <w:div w:id="1708793382">
          <w:marLeft w:val="480"/>
          <w:marRight w:val="0"/>
          <w:marTop w:val="0"/>
          <w:marBottom w:val="0"/>
          <w:divBdr>
            <w:top w:val="none" w:sz="0" w:space="0" w:color="auto"/>
            <w:left w:val="none" w:sz="0" w:space="0" w:color="auto"/>
            <w:bottom w:val="none" w:sz="0" w:space="0" w:color="auto"/>
            <w:right w:val="none" w:sz="0" w:space="0" w:color="auto"/>
          </w:divBdr>
        </w:div>
        <w:div w:id="1722972689">
          <w:marLeft w:val="480"/>
          <w:marRight w:val="0"/>
          <w:marTop w:val="0"/>
          <w:marBottom w:val="0"/>
          <w:divBdr>
            <w:top w:val="none" w:sz="0" w:space="0" w:color="auto"/>
            <w:left w:val="none" w:sz="0" w:space="0" w:color="auto"/>
            <w:bottom w:val="none" w:sz="0" w:space="0" w:color="auto"/>
            <w:right w:val="none" w:sz="0" w:space="0" w:color="auto"/>
          </w:divBdr>
        </w:div>
        <w:div w:id="1799569994">
          <w:marLeft w:val="480"/>
          <w:marRight w:val="0"/>
          <w:marTop w:val="0"/>
          <w:marBottom w:val="0"/>
          <w:divBdr>
            <w:top w:val="none" w:sz="0" w:space="0" w:color="auto"/>
            <w:left w:val="none" w:sz="0" w:space="0" w:color="auto"/>
            <w:bottom w:val="none" w:sz="0" w:space="0" w:color="auto"/>
            <w:right w:val="none" w:sz="0" w:space="0" w:color="auto"/>
          </w:divBdr>
        </w:div>
        <w:div w:id="1825854971">
          <w:marLeft w:val="480"/>
          <w:marRight w:val="0"/>
          <w:marTop w:val="0"/>
          <w:marBottom w:val="0"/>
          <w:divBdr>
            <w:top w:val="none" w:sz="0" w:space="0" w:color="auto"/>
            <w:left w:val="none" w:sz="0" w:space="0" w:color="auto"/>
            <w:bottom w:val="none" w:sz="0" w:space="0" w:color="auto"/>
            <w:right w:val="none" w:sz="0" w:space="0" w:color="auto"/>
          </w:divBdr>
        </w:div>
        <w:div w:id="1848594059">
          <w:marLeft w:val="480"/>
          <w:marRight w:val="0"/>
          <w:marTop w:val="0"/>
          <w:marBottom w:val="0"/>
          <w:divBdr>
            <w:top w:val="none" w:sz="0" w:space="0" w:color="auto"/>
            <w:left w:val="none" w:sz="0" w:space="0" w:color="auto"/>
            <w:bottom w:val="none" w:sz="0" w:space="0" w:color="auto"/>
            <w:right w:val="none" w:sz="0" w:space="0" w:color="auto"/>
          </w:divBdr>
        </w:div>
        <w:div w:id="1886411536">
          <w:marLeft w:val="480"/>
          <w:marRight w:val="0"/>
          <w:marTop w:val="0"/>
          <w:marBottom w:val="0"/>
          <w:divBdr>
            <w:top w:val="none" w:sz="0" w:space="0" w:color="auto"/>
            <w:left w:val="none" w:sz="0" w:space="0" w:color="auto"/>
            <w:bottom w:val="none" w:sz="0" w:space="0" w:color="auto"/>
            <w:right w:val="none" w:sz="0" w:space="0" w:color="auto"/>
          </w:divBdr>
        </w:div>
        <w:div w:id="1918591175">
          <w:marLeft w:val="480"/>
          <w:marRight w:val="0"/>
          <w:marTop w:val="0"/>
          <w:marBottom w:val="0"/>
          <w:divBdr>
            <w:top w:val="none" w:sz="0" w:space="0" w:color="auto"/>
            <w:left w:val="none" w:sz="0" w:space="0" w:color="auto"/>
            <w:bottom w:val="none" w:sz="0" w:space="0" w:color="auto"/>
            <w:right w:val="none" w:sz="0" w:space="0" w:color="auto"/>
          </w:divBdr>
        </w:div>
        <w:div w:id="1918787176">
          <w:marLeft w:val="480"/>
          <w:marRight w:val="0"/>
          <w:marTop w:val="0"/>
          <w:marBottom w:val="0"/>
          <w:divBdr>
            <w:top w:val="none" w:sz="0" w:space="0" w:color="auto"/>
            <w:left w:val="none" w:sz="0" w:space="0" w:color="auto"/>
            <w:bottom w:val="none" w:sz="0" w:space="0" w:color="auto"/>
            <w:right w:val="none" w:sz="0" w:space="0" w:color="auto"/>
          </w:divBdr>
        </w:div>
        <w:div w:id="1944612229">
          <w:marLeft w:val="480"/>
          <w:marRight w:val="0"/>
          <w:marTop w:val="0"/>
          <w:marBottom w:val="0"/>
          <w:divBdr>
            <w:top w:val="none" w:sz="0" w:space="0" w:color="auto"/>
            <w:left w:val="none" w:sz="0" w:space="0" w:color="auto"/>
            <w:bottom w:val="none" w:sz="0" w:space="0" w:color="auto"/>
            <w:right w:val="none" w:sz="0" w:space="0" w:color="auto"/>
          </w:divBdr>
        </w:div>
        <w:div w:id="1987736986">
          <w:marLeft w:val="480"/>
          <w:marRight w:val="0"/>
          <w:marTop w:val="0"/>
          <w:marBottom w:val="0"/>
          <w:divBdr>
            <w:top w:val="none" w:sz="0" w:space="0" w:color="auto"/>
            <w:left w:val="none" w:sz="0" w:space="0" w:color="auto"/>
            <w:bottom w:val="none" w:sz="0" w:space="0" w:color="auto"/>
            <w:right w:val="none" w:sz="0" w:space="0" w:color="auto"/>
          </w:divBdr>
        </w:div>
        <w:div w:id="2032488004">
          <w:marLeft w:val="480"/>
          <w:marRight w:val="0"/>
          <w:marTop w:val="0"/>
          <w:marBottom w:val="0"/>
          <w:divBdr>
            <w:top w:val="none" w:sz="0" w:space="0" w:color="auto"/>
            <w:left w:val="none" w:sz="0" w:space="0" w:color="auto"/>
            <w:bottom w:val="none" w:sz="0" w:space="0" w:color="auto"/>
            <w:right w:val="none" w:sz="0" w:space="0" w:color="auto"/>
          </w:divBdr>
        </w:div>
        <w:div w:id="2047828368">
          <w:marLeft w:val="480"/>
          <w:marRight w:val="0"/>
          <w:marTop w:val="0"/>
          <w:marBottom w:val="0"/>
          <w:divBdr>
            <w:top w:val="none" w:sz="0" w:space="0" w:color="auto"/>
            <w:left w:val="none" w:sz="0" w:space="0" w:color="auto"/>
            <w:bottom w:val="none" w:sz="0" w:space="0" w:color="auto"/>
            <w:right w:val="none" w:sz="0" w:space="0" w:color="auto"/>
          </w:divBdr>
        </w:div>
        <w:div w:id="2112361071">
          <w:marLeft w:val="480"/>
          <w:marRight w:val="0"/>
          <w:marTop w:val="0"/>
          <w:marBottom w:val="0"/>
          <w:divBdr>
            <w:top w:val="none" w:sz="0" w:space="0" w:color="auto"/>
            <w:left w:val="none" w:sz="0" w:space="0" w:color="auto"/>
            <w:bottom w:val="none" w:sz="0" w:space="0" w:color="auto"/>
            <w:right w:val="none" w:sz="0" w:space="0" w:color="auto"/>
          </w:divBdr>
        </w:div>
        <w:div w:id="2117171849">
          <w:marLeft w:val="480"/>
          <w:marRight w:val="0"/>
          <w:marTop w:val="0"/>
          <w:marBottom w:val="0"/>
          <w:divBdr>
            <w:top w:val="none" w:sz="0" w:space="0" w:color="auto"/>
            <w:left w:val="none" w:sz="0" w:space="0" w:color="auto"/>
            <w:bottom w:val="none" w:sz="0" w:space="0" w:color="auto"/>
            <w:right w:val="none" w:sz="0" w:space="0" w:color="auto"/>
          </w:divBdr>
        </w:div>
        <w:div w:id="2134640005">
          <w:marLeft w:val="480"/>
          <w:marRight w:val="0"/>
          <w:marTop w:val="0"/>
          <w:marBottom w:val="0"/>
          <w:divBdr>
            <w:top w:val="none" w:sz="0" w:space="0" w:color="auto"/>
            <w:left w:val="none" w:sz="0" w:space="0" w:color="auto"/>
            <w:bottom w:val="none" w:sz="0" w:space="0" w:color="auto"/>
            <w:right w:val="none" w:sz="0" w:space="0" w:color="auto"/>
          </w:divBdr>
        </w:div>
      </w:divsChild>
    </w:div>
    <w:div w:id="461583255">
      <w:bodyDiv w:val="1"/>
      <w:marLeft w:val="0"/>
      <w:marRight w:val="0"/>
      <w:marTop w:val="0"/>
      <w:marBottom w:val="0"/>
      <w:divBdr>
        <w:top w:val="none" w:sz="0" w:space="0" w:color="auto"/>
        <w:left w:val="none" w:sz="0" w:space="0" w:color="auto"/>
        <w:bottom w:val="none" w:sz="0" w:space="0" w:color="auto"/>
        <w:right w:val="none" w:sz="0" w:space="0" w:color="auto"/>
      </w:divBdr>
      <w:divsChild>
        <w:div w:id="125197476">
          <w:marLeft w:val="480"/>
          <w:marRight w:val="0"/>
          <w:marTop w:val="0"/>
          <w:marBottom w:val="0"/>
          <w:divBdr>
            <w:top w:val="none" w:sz="0" w:space="0" w:color="auto"/>
            <w:left w:val="none" w:sz="0" w:space="0" w:color="auto"/>
            <w:bottom w:val="none" w:sz="0" w:space="0" w:color="auto"/>
            <w:right w:val="none" w:sz="0" w:space="0" w:color="auto"/>
          </w:divBdr>
        </w:div>
        <w:div w:id="128280022">
          <w:marLeft w:val="480"/>
          <w:marRight w:val="0"/>
          <w:marTop w:val="0"/>
          <w:marBottom w:val="0"/>
          <w:divBdr>
            <w:top w:val="none" w:sz="0" w:space="0" w:color="auto"/>
            <w:left w:val="none" w:sz="0" w:space="0" w:color="auto"/>
            <w:bottom w:val="none" w:sz="0" w:space="0" w:color="auto"/>
            <w:right w:val="none" w:sz="0" w:space="0" w:color="auto"/>
          </w:divBdr>
        </w:div>
        <w:div w:id="152643903">
          <w:marLeft w:val="480"/>
          <w:marRight w:val="0"/>
          <w:marTop w:val="0"/>
          <w:marBottom w:val="0"/>
          <w:divBdr>
            <w:top w:val="none" w:sz="0" w:space="0" w:color="auto"/>
            <w:left w:val="none" w:sz="0" w:space="0" w:color="auto"/>
            <w:bottom w:val="none" w:sz="0" w:space="0" w:color="auto"/>
            <w:right w:val="none" w:sz="0" w:space="0" w:color="auto"/>
          </w:divBdr>
        </w:div>
        <w:div w:id="161894117">
          <w:marLeft w:val="480"/>
          <w:marRight w:val="0"/>
          <w:marTop w:val="0"/>
          <w:marBottom w:val="0"/>
          <w:divBdr>
            <w:top w:val="none" w:sz="0" w:space="0" w:color="auto"/>
            <w:left w:val="none" w:sz="0" w:space="0" w:color="auto"/>
            <w:bottom w:val="none" w:sz="0" w:space="0" w:color="auto"/>
            <w:right w:val="none" w:sz="0" w:space="0" w:color="auto"/>
          </w:divBdr>
        </w:div>
        <w:div w:id="215314685">
          <w:marLeft w:val="480"/>
          <w:marRight w:val="0"/>
          <w:marTop w:val="0"/>
          <w:marBottom w:val="0"/>
          <w:divBdr>
            <w:top w:val="none" w:sz="0" w:space="0" w:color="auto"/>
            <w:left w:val="none" w:sz="0" w:space="0" w:color="auto"/>
            <w:bottom w:val="none" w:sz="0" w:space="0" w:color="auto"/>
            <w:right w:val="none" w:sz="0" w:space="0" w:color="auto"/>
          </w:divBdr>
        </w:div>
        <w:div w:id="222958822">
          <w:marLeft w:val="480"/>
          <w:marRight w:val="0"/>
          <w:marTop w:val="0"/>
          <w:marBottom w:val="0"/>
          <w:divBdr>
            <w:top w:val="none" w:sz="0" w:space="0" w:color="auto"/>
            <w:left w:val="none" w:sz="0" w:space="0" w:color="auto"/>
            <w:bottom w:val="none" w:sz="0" w:space="0" w:color="auto"/>
            <w:right w:val="none" w:sz="0" w:space="0" w:color="auto"/>
          </w:divBdr>
        </w:div>
        <w:div w:id="225267854">
          <w:marLeft w:val="480"/>
          <w:marRight w:val="0"/>
          <w:marTop w:val="0"/>
          <w:marBottom w:val="0"/>
          <w:divBdr>
            <w:top w:val="none" w:sz="0" w:space="0" w:color="auto"/>
            <w:left w:val="none" w:sz="0" w:space="0" w:color="auto"/>
            <w:bottom w:val="none" w:sz="0" w:space="0" w:color="auto"/>
            <w:right w:val="none" w:sz="0" w:space="0" w:color="auto"/>
          </w:divBdr>
        </w:div>
        <w:div w:id="259261998">
          <w:marLeft w:val="480"/>
          <w:marRight w:val="0"/>
          <w:marTop w:val="0"/>
          <w:marBottom w:val="0"/>
          <w:divBdr>
            <w:top w:val="none" w:sz="0" w:space="0" w:color="auto"/>
            <w:left w:val="none" w:sz="0" w:space="0" w:color="auto"/>
            <w:bottom w:val="none" w:sz="0" w:space="0" w:color="auto"/>
            <w:right w:val="none" w:sz="0" w:space="0" w:color="auto"/>
          </w:divBdr>
        </w:div>
        <w:div w:id="286282708">
          <w:marLeft w:val="480"/>
          <w:marRight w:val="0"/>
          <w:marTop w:val="0"/>
          <w:marBottom w:val="0"/>
          <w:divBdr>
            <w:top w:val="none" w:sz="0" w:space="0" w:color="auto"/>
            <w:left w:val="none" w:sz="0" w:space="0" w:color="auto"/>
            <w:bottom w:val="none" w:sz="0" w:space="0" w:color="auto"/>
            <w:right w:val="none" w:sz="0" w:space="0" w:color="auto"/>
          </w:divBdr>
        </w:div>
        <w:div w:id="286663527">
          <w:marLeft w:val="480"/>
          <w:marRight w:val="0"/>
          <w:marTop w:val="0"/>
          <w:marBottom w:val="0"/>
          <w:divBdr>
            <w:top w:val="none" w:sz="0" w:space="0" w:color="auto"/>
            <w:left w:val="none" w:sz="0" w:space="0" w:color="auto"/>
            <w:bottom w:val="none" w:sz="0" w:space="0" w:color="auto"/>
            <w:right w:val="none" w:sz="0" w:space="0" w:color="auto"/>
          </w:divBdr>
        </w:div>
        <w:div w:id="384716801">
          <w:marLeft w:val="480"/>
          <w:marRight w:val="0"/>
          <w:marTop w:val="0"/>
          <w:marBottom w:val="0"/>
          <w:divBdr>
            <w:top w:val="none" w:sz="0" w:space="0" w:color="auto"/>
            <w:left w:val="none" w:sz="0" w:space="0" w:color="auto"/>
            <w:bottom w:val="none" w:sz="0" w:space="0" w:color="auto"/>
            <w:right w:val="none" w:sz="0" w:space="0" w:color="auto"/>
          </w:divBdr>
        </w:div>
        <w:div w:id="420294347">
          <w:marLeft w:val="480"/>
          <w:marRight w:val="0"/>
          <w:marTop w:val="0"/>
          <w:marBottom w:val="0"/>
          <w:divBdr>
            <w:top w:val="none" w:sz="0" w:space="0" w:color="auto"/>
            <w:left w:val="none" w:sz="0" w:space="0" w:color="auto"/>
            <w:bottom w:val="none" w:sz="0" w:space="0" w:color="auto"/>
            <w:right w:val="none" w:sz="0" w:space="0" w:color="auto"/>
          </w:divBdr>
        </w:div>
        <w:div w:id="424813094">
          <w:marLeft w:val="480"/>
          <w:marRight w:val="0"/>
          <w:marTop w:val="0"/>
          <w:marBottom w:val="0"/>
          <w:divBdr>
            <w:top w:val="none" w:sz="0" w:space="0" w:color="auto"/>
            <w:left w:val="none" w:sz="0" w:space="0" w:color="auto"/>
            <w:bottom w:val="none" w:sz="0" w:space="0" w:color="auto"/>
            <w:right w:val="none" w:sz="0" w:space="0" w:color="auto"/>
          </w:divBdr>
        </w:div>
        <w:div w:id="502086925">
          <w:marLeft w:val="480"/>
          <w:marRight w:val="0"/>
          <w:marTop w:val="0"/>
          <w:marBottom w:val="0"/>
          <w:divBdr>
            <w:top w:val="none" w:sz="0" w:space="0" w:color="auto"/>
            <w:left w:val="none" w:sz="0" w:space="0" w:color="auto"/>
            <w:bottom w:val="none" w:sz="0" w:space="0" w:color="auto"/>
            <w:right w:val="none" w:sz="0" w:space="0" w:color="auto"/>
          </w:divBdr>
        </w:div>
        <w:div w:id="531458876">
          <w:marLeft w:val="480"/>
          <w:marRight w:val="0"/>
          <w:marTop w:val="0"/>
          <w:marBottom w:val="0"/>
          <w:divBdr>
            <w:top w:val="none" w:sz="0" w:space="0" w:color="auto"/>
            <w:left w:val="none" w:sz="0" w:space="0" w:color="auto"/>
            <w:bottom w:val="none" w:sz="0" w:space="0" w:color="auto"/>
            <w:right w:val="none" w:sz="0" w:space="0" w:color="auto"/>
          </w:divBdr>
        </w:div>
        <w:div w:id="538473541">
          <w:marLeft w:val="480"/>
          <w:marRight w:val="0"/>
          <w:marTop w:val="0"/>
          <w:marBottom w:val="0"/>
          <w:divBdr>
            <w:top w:val="none" w:sz="0" w:space="0" w:color="auto"/>
            <w:left w:val="none" w:sz="0" w:space="0" w:color="auto"/>
            <w:bottom w:val="none" w:sz="0" w:space="0" w:color="auto"/>
            <w:right w:val="none" w:sz="0" w:space="0" w:color="auto"/>
          </w:divBdr>
        </w:div>
        <w:div w:id="574433401">
          <w:marLeft w:val="480"/>
          <w:marRight w:val="0"/>
          <w:marTop w:val="0"/>
          <w:marBottom w:val="0"/>
          <w:divBdr>
            <w:top w:val="none" w:sz="0" w:space="0" w:color="auto"/>
            <w:left w:val="none" w:sz="0" w:space="0" w:color="auto"/>
            <w:bottom w:val="none" w:sz="0" w:space="0" w:color="auto"/>
            <w:right w:val="none" w:sz="0" w:space="0" w:color="auto"/>
          </w:divBdr>
        </w:div>
        <w:div w:id="581987805">
          <w:marLeft w:val="480"/>
          <w:marRight w:val="0"/>
          <w:marTop w:val="0"/>
          <w:marBottom w:val="0"/>
          <w:divBdr>
            <w:top w:val="none" w:sz="0" w:space="0" w:color="auto"/>
            <w:left w:val="none" w:sz="0" w:space="0" w:color="auto"/>
            <w:bottom w:val="none" w:sz="0" w:space="0" w:color="auto"/>
            <w:right w:val="none" w:sz="0" w:space="0" w:color="auto"/>
          </w:divBdr>
        </w:div>
        <w:div w:id="600793702">
          <w:marLeft w:val="480"/>
          <w:marRight w:val="0"/>
          <w:marTop w:val="0"/>
          <w:marBottom w:val="0"/>
          <w:divBdr>
            <w:top w:val="none" w:sz="0" w:space="0" w:color="auto"/>
            <w:left w:val="none" w:sz="0" w:space="0" w:color="auto"/>
            <w:bottom w:val="none" w:sz="0" w:space="0" w:color="auto"/>
            <w:right w:val="none" w:sz="0" w:space="0" w:color="auto"/>
          </w:divBdr>
        </w:div>
        <w:div w:id="615060777">
          <w:marLeft w:val="480"/>
          <w:marRight w:val="0"/>
          <w:marTop w:val="0"/>
          <w:marBottom w:val="0"/>
          <w:divBdr>
            <w:top w:val="none" w:sz="0" w:space="0" w:color="auto"/>
            <w:left w:val="none" w:sz="0" w:space="0" w:color="auto"/>
            <w:bottom w:val="none" w:sz="0" w:space="0" w:color="auto"/>
            <w:right w:val="none" w:sz="0" w:space="0" w:color="auto"/>
          </w:divBdr>
        </w:div>
        <w:div w:id="691495852">
          <w:marLeft w:val="480"/>
          <w:marRight w:val="0"/>
          <w:marTop w:val="0"/>
          <w:marBottom w:val="0"/>
          <w:divBdr>
            <w:top w:val="none" w:sz="0" w:space="0" w:color="auto"/>
            <w:left w:val="none" w:sz="0" w:space="0" w:color="auto"/>
            <w:bottom w:val="none" w:sz="0" w:space="0" w:color="auto"/>
            <w:right w:val="none" w:sz="0" w:space="0" w:color="auto"/>
          </w:divBdr>
        </w:div>
        <w:div w:id="707921530">
          <w:marLeft w:val="480"/>
          <w:marRight w:val="0"/>
          <w:marTop w:val="0"/>
          <w:marBottom w:val="0"/>
          <w:divBdr>
            <w:top w:val="none" w:sz="0" w:space="0" w:color="auto"/>
            <w:left w:val="none" w:sz="0" w:space="0" w:color="auto"/>
            <w:bottom w:val="none" w:sz="0" w:space="0" w:color="auto"/>
            <w:right w:val="none" w:sz="0" w:space="0" w:color="auto"/>
          </w:divBdr>
        </w:div>
        <w:div w:id="713698860">
          <w:marLeft w:val="480"/>
          <w:marRight w:val="0"/>
          <w:marTop w:val="0"/>
          <w:marBottom w:val="0"/>
          <w:divBdr>
            <w:top w:val="none" w:sz="0" w:space="0" w:color="auto"/>
            <w:left w:val="none" w:sz="0" w:space="0" w:color="auto"/>
            <w:bottom w:val="none" w:sz="0" w:space="0" w:color="auto"/>
            <w:right w:val="none" w:sz="0" w:space="0" w:color="auto"/>
          </w:divBdr>
        </w:div>
        <w:div w:id="773289133">
          <w:marLeft w:val="480"/>
          <w:marRight w:val="0"/>
          <w:marTop w:val="0"/>
          <w:marBottom w:val="0"/>
          <w:divBdr>
            <w:top w:val="none" w:sz="0" w:space="0" w:color="auto"/>
            <w:left w:val="none" w:sz="0" w:space="0" w:color="auto"/>
            <w:bottom w:val="none" w:sz="0" w:space="0" w:color="auto"/>
            <w:right w:val="none" w:sz="0" w:space="0" w:color="auto"/>
          </w:divBdr>
        </w:div>
        <w:div w:id="793016397">
          <w:marLeft w:val="480"/>
          <w:marRight w:val="0"/>
          <w:marTop w:val="0"/>
          <w:marBottom w:val="0"/>
          <w:divBdr>
            <w:top w:val="none" w:sz="0" w:space="0" w:color="auto"/>
            <w:left w:val="none" w:sz="0" w:space="0" w:color="auto"/>
            <w:bottom w:val="none" w:sz="0" w:space="0" w:color="auto"/>
            <w:right w:val="none" w:sz="0" w:space="0" w:color="auto"/>
          </w:divBdr>
        </w:div>
        <w:div w:id="820464281">
          <w:marLeft w:val="480"/>
          <w:marRight w:val="0"/>
          <w:marTop w:val="0"/>
          <w:marBottom w:val="0"/>
          <w:divBdr>
            <w:top w:val="none" w:sz="0" w:space="0" w:color="auto"/>
            <w:left w:val="none" w:sz="0" w:space="0" w:color="auto"/>
            <w:bottom w:val="none" w:sz="0" w:space="0" w:color="auto"/>
            <w:right w:val="none" w:sz="0" w:space="0" w:color="auto"/>
          </w:divBdr>
        </w:div>
        <w:div w:id="907501716">
          <w:marLeft w:val="480"/>
          <w:marRight w:val="0"/>
          <w:marTop w:val="0"/>
          <w:marBottom w:val="0"/>
          <w:divBdr>
            <w:top w:val="none" w:sz="0" w:space="0" w:color="auto"/>
            <w:left w:val="none" w:sz="0" w:space="0" w:color="auto"/>
            <w:bottom w:val="none" w:sz="0" w:space="0" w:color="auto"/>
            <w:right w:val="none" w:sz="0" w:space="0" w:color="auto"/>
          </w:divBdr>
        </w:div>
        <w:div w:id="908418611">
          <w:marLeft w:val="480"/>
          <w:marRight w:val="0"/>
          <w:marTop w:val="0"/>
          <w:marBottom w:val="0"/>
          <w:divBdr>
            <w:top w:val="none" w:sz="0" w:space="0" w:color="auto"/>
            <w:left w:val="none" w:sz="0" w:space="0" w:color="auto"/>
            <w:bottom w:val="none" w:sz="0" w:space="0" w:color="auto"/>
            <w:right w:val="none" w:sz="0" w:space="0" w:color="auto"/>
          </w:divBdr>
        </w:div>
        <w:div w:id="912082480">
          <w:marLeft w:val="480"/>
          <w:marRight w:val="0"/>
          <w:marTop w:val="0"/>
          <w:marBottom w:val="0"/>
          <w:divBdr>
            <w:top w:val="none" w:sz="0" w:space="0" w:color="auto"/>
            <w:left w:val="none" w:sz="0" w:space="0" w:color="auto"/>
            <w:bottom w:val="none" w:sz="0" w:space="0" w:color="auto"/>
            <w:right w:val="none" w:sz="0" w:space="0" w:color="auto"/>
          </w:divBdr>
        </w:div>
        <w:div w:id="936986280">
          <w:marLeft w:val="480"/>
          <w:marRight w:val="0"/>
          <w:marTop w:val="0"/>
          <w:marBottom w:val="0"/>
          <w:divBdr>
            <w:top w:val="none" w:sz="0" w:space="0" w:color="auto"/>
            <w:left w:val="none" w:sz="0" w:space="0" w:color="auto"/>
            <w:bottom w:val="none" w:sz="0" w:space="0" w:color="auto"/>
            <w:right w:val="none" w:sz="0" w:space="0" w:color="auto"/>
          </w:divBdr>
        </w:div>
        <w:div w:id="953442316">
          <w:marLeft w:val="480"/>
          <w:marRight w:val="0"/>
          <w:marTop w:val="0"/>
          <w:marBottom w:val="0"/>
          <w:divBdr>
            <w:top w:val="none" w:sz="0" w:space="0" w:color="auto"/>
            <w:left w:val="none" w:sz="0" w:space="0" w:color="auto"/>
            <w:bottom w:val="none" w:sz="0" w:space="0" w:color="auto"/>
            <w:right w:val="none" w:sz="0" w:space="0" w:color="auto"/>
          </w:divBdr>
        </w:div>
        <w:div w:id="995106810">
          <w:marLeft w:val="480"/>
          <w:marRight w:val="0"/>
          <w:marTop w:val="0"/>
          <w:marBottom w:val="0"/>
          <w:divBdr>
            <w:top w:val="none" w:sz="0" w:space="0" w:color="auto"/>
            <w:left w:val="none" w:sz="0" w:space="0" w:color="auto"/>
            <w:bottom w:val="none" w:sz="0" w:space="0" w:color="auto"/>
            <w:right w:val="none" w:sz="0" w:space="0" w:color="auto"/>
          </w:divBdr>
        </w:div>
        <w:div w:id="996764471">
          <w:marLeft w:val="480"/>
          <w:marRight w:val="0"/>
          <w:marTop w:val="0"/>
          <w:marBottom w:val="0"/>
          <w:divBdr>
            <w:top w:val="none" w:sz="0" w:space="0" w:color="auto"/>
            <w:left w:val="none" w:sz="0" w:space="0" w:color="auto"/>
            <w:bottom w:val="none" w:sz="0" w:space="0" w:color="auto"/>
            <w:right w:val="none" w:sz="0" w:space="0" w:color="auto"/>
          </w:divBdr>
        </w:div>
        <w:div w:id="1014190256">
          <w:marLeft w:val="480"/>
          <w:marRight w:val="0"/>
          <w:marTop w:val="0"/>
          <w:marBottom w:val="0"/>
          <w:divBdr>
            <w:top w:val="none" w:sz="0" w:space="0" w:color="auto"/>
            <w:left w:val="none" w:sz="0" w:space="0" w:color="auto"/>
            <w:bottom w:val="none" w:sz="0" w:space="0" w:color="auto"/>
            <w:right w:val="none" w:sz="0" w:space="0" w:color="auto"/>
          </w:divBdr>
        </w:div>
        <w:div w:id="1045717167">
          <w:marLeft w:val="480"/>
          <w:marRight w:val="0"/>
          <w:marTop w:val="0"/>
          <w:marBottom w:val="0"/>
          <w:divBdr>
            <w:top w:val="none" w:sz="0" w:space="0" w:color="auto"/>
            <w:left w:val="none" w:sz="0" w:space="0" w:color="auto"/>
            <w:bottom w:val="none" w:sz="0" w:space="0" w:color="auto"/>
            <w:right w:val="none" w:sz="0" w:space="0" w:color="auto"/>
          </w:divBdr>
        </w:div>
        <w:div w:id="1050226021">
          <w:marLeft w:val="480"/>
          <w:marRight w:val="0"/>
          <w:marTop w:val="0"/>
          <w:marBottom w:val="0"/>
          <w:divBdr>
            <w:top w:val="none" w:sz="0" w:space="0" w:color="auto"/>
            <w:left w:val="none" w:sz="0" w:space="0" w:color="auto"/>
            <w:bottom w:val="none" w:sz="0" w:space="0" w:color="auto"/>
            <w:right w:val="none" w:sz="0" w:space="0" w:color="auto"/>
          </w:divBdr>
        </w:div>
        <w:div w:id="1067074700">
          <w:marLeft w:val="480"/>
          <w:marRight w:val="0"/>
          <w:marTop w:val="0"/>
          <w:marBottom w:val="0"/>
          <w:divBdr>
            <w:top w:val="none" w:sz="0" w:space="0" w:color="auto"/>
            <w:left w:val="none" w:sz="0" w:space="0" w:color="auto"/>
            <w:bottom w:val="none" w:sz="0" w:space="0" w:color="auto"/>
            <w:right w:val="none" w:sz="0" w:space="0" w:color="auto"/>
          </w:divBdr>
        </w:div>
        <w:div w:id="1112818055">
          <w:marLeft w:val="480"/>
          <w:marRight w:val="0"/>
          <w:marTop w:val="0"/>
          <w:marBottom w:val="0"/>
          <w:divBdr>
            <w:top w:val="none" w:sz="0" w:space="0" w:color="auto"/>
            <w:left w:val="none" w:sz="0" w:space="0" w:color="auto"/>
            <w:bottom w:val="none" w:sz="0" w:space="0" w:color="auto"/>
            <w:right w:val="none" w:sz="0" w:space="0" w:color="auto"/>
          </w:divBdr>
        </w:div>
        <w:div w:id="1147166584">
          <w:marLeft w:val="480"/>
          <w:marRight w:val="0"/>
          <w:marTop w:val="0"/>
          <w:marBottom w:val="0"/>
          <w:divBdr>
            <w:top w:val="none" w:sz="0" w:space="0" w:color="auto"/>
            <w:left w:val="none" w:sz="0" w:space="0" w:color="auto"/>
            <w:bottom w:val="none" w:sz="0" w:space="0" w:color="auto"/>
            <w:right w:val="none" w:sz="0" w:space="0" w:color="auto"/>
          </w:divBdr>
        </w:div>
        <w:div w:id="1152678065">
          <w:marLeft w:val="480"/>
          <w:marRight w:val="0"/>
          <w:marTop w:val="0"/>
          <w:marBottom w:val="0"/>
          <w:divBdr>
            <w:top w:val="none" w:sz="0" w:space="0" w:color="auto"/>
            <w:left w:val="none" w:sz="0" w:space="0" w:color="auto"/>
            <w:bottom w:val="none" w:sz="0" w:space="0" w:color="auto"/>
            <w:right w:val="none" w:sz="0" w:space="0" w:color="auto"/>
          </w:divBdr>
        </w:div>
        <w:div w:id="1164979698">
          <w:marLeft w:val="480"/>
          <w:marRight w:val="0"/>
          <w:marTop w:val="0"/>
          <w:marBottom w:val="0"/>
          <w:divBdr>
            <w:top w:val="none" w:sz="0" w:space="0" w:color="auto"/>
            <w:left w:val="none" w:sz="0" w:space="0" w:color="auto"/>
            <w:bottom w:val="none" w:sz="0" w:space="0" w:color="auto"/>
            <w:right w:val="none" w:sz="0" w:space="0" w:color="auto"/>
          </w:divBdr>
        </w:div>
        <w:div w:id="1170944606">
          <w:marLeft w:val="480"/>
          <w:marRight w:val="0"/>
          <w:marTop w:val="0"/>
          <w:marBottom w:val="0"/>
          <w:divBdr>
            <w:top w:val="none" w:sz="0" w:space="0" w:color="auto"/>
            <w:left w:val="none" w:sz="0" w:space="0" w:color="auto"/>
            <w:bottom w:val="none" w:sz="0" w:space="0" w:color="auto"/>
            <w:right w:val="none" w:sz="0" w:space="0" w:color="auto"/>
          </w:divBdr>
        </w:div>
        <w:div w:id="1182938683">
          <w:marLeft w:val="480"/>
          <w:marRight w:val="0"/>
          <w:marTop w:val="0"/>
          <w:marBottom w:val="0"/>
          <w:divBdr>
            <w:top w:val="none" w:sz="0" w:space="0" w:color="auto"/>
            <w:left w:val="none" w:sz="0" w:space="0" w:color="auto"/>
            <w:bottom w:val="none" w:sz="0" w:space="0" w:color="auto"/>
            <w:right w:val="none" w:sz="0" w:space="0" w:color="auto"/>
          </w:divBdr>
        </w:div>
        <w:div w:id="1251231994">
          <w:marLeft w:val="480"/>
          <w:marRight w:val="0"/>
          <w:marTop w:val="0"/>
          <w:marBottom w:val="0"/>
          <w:divBdr>
            <w:top w:val="none" w:sz="0" w:space="0" w:color="auto"/>
            <w:left w:val="none" w:sz="0" w:space="0" w:color="auto"/>
            <w:bottom w:val="none" w:sz="0" w:space="0" w:color="auto"/>
            <w:right w:val="none" w:sz="0" w:space="0" w:color="auto"/>
          </w:divBdr>
        </w:div>
        <w:div w:id="1264612798">
          <w:marLeft w:val="480"/>
          <w:marRight w:val="0"/>
          <w:marTop w:val="0"/>
          <w:marBottom w:val="0"/>
          <w:divBdr>
            <w:top w:val="none" w:sz="0" w:space="0" w:color="auto"/>
            <w:left w:val="none" w:sz="0" w:space="0" w:color="auto"/>
            <w:bottom w:val="none" w:sz="0" w:space="0" w:color="auto"/>
            <w:right w:val="none" w:sz="0" w:space="0" w:color="auto"/>
          </w:divBdr>
        </w:div>
        <w:div w:id="1295064121">
          <w:marLeft w:val="480"/>
          <w:marRight w:val="0"/>
          <w:marTop w:val="0"/>
          <w:marBottom w:val="0"/>
          <w:divBdr>
            <w:top w:val="none" w:sz="0" w:space="0" w:color="auto"/>
            <w:left w:val="none" w:sz="0" w:space="0" w:color="auto"/>
            <w:bottom w:val="none" w:sz="0" w:space="0" w:color="auto"/>
            <w:right w:val="none" w:sz="0" w:space="0" w:color="auto"/>
          </w:divBdr>
        </w:div>
        <w:div w:id="1309361846">
          <w:marLeft w:val="480"/>
          <w:marRight w:val="0"/>
          <w:marTop w:val="0"/>
          <w:marBottom w:val="0"/>
          <w:divBdr>
            <w:top w:val="none" w:sz="0" w:space="0" w:color="auto"/>
            <w:left w:val="none" w:sz="0" w:space="0" w:color="auto"/>
            <w:bottom w:val="none" w:sz="0" w:space="0" w:color="auto"/>
            <w:right w:val="none" w:sz="0" w:space="0" w:color="auto"/>
          </w:divBdr>
        </w:div>
        <w:div w:id="1346051926">
          <w:marLeft w:val="480"/>
          <w:marRight w:val="0"/>
          <w:marTop w:val="0"/>
          <w:marBottom w:val="0"/>
          <w:divBdr>
            <w:top w:val="none" w:sz="0" w:space="0" w:color="auto"/>
            <w:left w:val="none" w:sz="0" w:space="0" w:color="auto"/>
            <w:bottom w:val="none" w:sz="0" w:space="0" w:color="auto"/>
            <w:right w:val="none" w:sz="0" w:space="0" w:color="auto"/>
          </w:divBdr>
        </w:div>
        <w:div w:id="1378434331">
          <w:marLeft w:val="480"/>
          <w:marRight w:val="0"/>
          <w:marTop w:val="0"/>
          <w:marBottom w:val="0"/>
          <w:divBdr>
            <w:top w:val="none" w:sz="0" w:space="0" w:color="auto"/>
            <w:left w:val="none" w:sz="0" w:space="0" w:color="auto"/>
            <w:bottom w:val="none" w:sz="0" w:space="0" w:color="auto"/>
            <w:right w:val="none" w:sz="0" w:space="0" w:color="auto"/>
          </w:divBdr>
        </w:div>
        <w:div w:id="1378896419">
          <w:marLeft w:val="480"/>
          <w:marRight w:val="0"/>
          <w:marTop w:val="0"/>
          <w:marBottom w:val="0"/>
          <w:divBdr>
            <w:top w:val="none" w:sz="0" w:space="0" w:color="auto"/>
            <w:left w:val="none" w:sz="0" w:space="0" w:color="auto"/>
            <w:bottom w:val="none" w:sz="0" w:space="0" w:color="auto"/>
            <w:right w:val="none" w:sz="0" w:space="0" w:color="auto"/>
          </w:divBdr>
        </w:div>
        <w:div w:id="1390153561">
          <w:marLeft w:val="480"/>
          <w:marRight w:val="0"/>
          <w:marTop w:val="0"/>
          <w:marBottom w:val="0"/>
          <w:divBdr>
            <w:top w:val="none" w:sz="0" w:space="0" w:color="auto"/>
            <w:left w:val="none" w:sz="0" w:space="0" w:color="auto"/>
            <w:bottom w:val="none" w:sz="0" w:space="0" w:color="auto"/>
            <w:right w:val="none" w:sz="0" w:space="0" w:color="auto"/>
          </w:divBdr>
        </w:div>
        <w:div w:id="1397901597">
          <w:marLeft w:val="480"/>
          <w:marRight w:val="0"/>
          <w:marTop w:val="0"/>
          <w:marBottom w:val="0"/>
          <w:divBdr>
            <w:top w:val="none" w:sz="0" w:space="0" w:color="auto"/>
            <w:left w:val="none" w:sz="0" w:space="0" w:color="auto"/>
            <w:bottom w:val="none" w:sz="0" w:space="0" w:color="auto"/>
            <w:right w:val="none" w:sz="0" w:space="0" w:color="auto"/>
          </w:divBdr>
        </w:div>
        <w:div w:id="1407073533">
          <w:marLeft w:val="480"/>
          <w:marRight w:val="0"/>
          <w:marTop w:val="0"/>
          <w:marBottom w:val="0"/>
          <w:divBdr>
            <w:top w:val="none" w:sz="0" w:space="0" w:color="auto"/>
            <w:left w:val="none" w:sz="0" w:space="0" w:color="auto"/>
            <w:bottom w:val="none" w:sz="0" w:space="0" w:color="auto"/>
            <w:right w:val="none" w:sz="0" w:space="0" w:color="auto"/>
          </w:divBdr>
        </w:div>
        <w:div w:id="1440371291">
          <w:marLeft w:val="480"/>
          <w:marRight w:val="0"/>
          <w:marTop w:val="0"/>
          <w:marBottom w:val="0"/>
          <w:divBdr>
            <w:top w:val="none" w:sz="0" w:space="0" w:color="auto"/>
            <w:left w:val="none" w:sz="0" w:space="0" w:color="auto"/>
            <w:bottom w:val="none" w:sz="0" w:space="0" w:color="auto"/>
            <w:right w:val="none" w:sz="0" w:space="0" w:color="auto"/>
          </w:divBdr>
        </w:div>
        <w:div w:id="1451781260">
          <w:marLeft w:val="480"/>
          <w:marRight w:val="0"/>
          <w:marTop w:val="0"/>
          <w:marBottom w:val="0"/>
          <w:divBdr>
            <w:top w:val="none" w:sz="0" w:space="0" w:color="auto"/>
            <w:left w:val="none" w:sz="0" w:space="0" w:color="auto"/>
            <w:bottom w:val="none" w:sz="0" w:space="0" w:color="auto"/>
            <w:right w:val="none" w:sz="0" w:space="0" w:color="auto"/>
          </w:divBdr>
        </w:div>
        <w:div w:id="1504200535">
          <w:marLeft w:val="480"/>
          <w:marRight w:val="0"/>
          <w:marTop w:val="0"/>
          <w:marBottom w:val="0"/>
          <w:divBdr>
            <w:top w:val="none" w:sz="0" w:space="0" w:color="auto"/>
            <w:left w:val="none" w:sz="0" w:space="0" w:color="auto"/>
            <w:bottom w:val="none" w:sz="0" w:space="0" w:color="auto"/>
            <w:right w:val="none" w:sz="0" w:space="0" w:color="auto"/>
          </w:divBdr>
        </w:div>
        <w:div w:id="1520698106">
          <w:marLeft w:val="480"/>
          <w:marRight w:val="0"/>
          <w:marTop w:val="0"/>
          <w:marBottom w:val="0"/>
          <w:divBdr>
            <w:top w:val="none" w:sz="0" w:space="0" w:color="auto"/>
            <w:left w:val="none" w:sz="0" w:space="0" w:color="auto"/>
            <w:bottom w:val="none" w:sz="0" w:space="0" w:color="auto"/>
            <w:right w:val="none" w:sz="0" w:space="0" w:color="auto"/>
          </w:divBdr>
        </w:div>
        <w:div w:id="1522892446">
          <w:marLeft w:val="480"/>
          <w:marRight w:val="0"/>
          <w:marTop w:val="0"/>
          <w:marBottom w:val="0"/>
          <w:divBdr>
            <w:top w:val="none" w:sz="0" w:space="0" w:color="auto"/>
            <w:left w:val="none" w:sz="0" w:space="0" w:color="auto"/>
            <w:bottom w:val="none" w:sz="0" w:space="0" w:color="auto"/>
            <w:right w:val="none" w:sz="0" w:space="0" w:color="auto"/>
          </w:divBdr>
        </w:div>
        <w:div w:id="1548494024">
          <w:marLeft w:val="480"/>
          <w:marRight w:val="0"/>
          <w:marTop w:val="0"/>
          <w:marBottom w:val="0"/>
          <w:divBdr>
            <w:top w:val="none" w:sz="0" w:space="0" w:color="auto"/>
            <w:left w:val="none" w:sz="0" w:space="0" w:color="auto"/>
            <w:bottom w:val="none" w:sz="0" w:space="0" w:color="auto"/>
            <w:right w:val="none" w:sz="0" w:space="0" w:color="auto"/>
          </w:divBdr>
        </w:div>
        <w:div w:id="1557928697">
          <w:marLeft w:val="480"/>
          <w:marRight w:val="0"/>
          <w:marTop w:val="0"/>
          <w:marBottom w:val="0"/>
          <w:divBdr>
            <w:top w:val="none" w:sz="0" w:space="0" w:color="auto"/>
            <w:left w:val="none" w:sz="0" w:space="0" w:color="auto"/>
            <w:bottom w:val="none" w:sz="0" w:space="0" w:color="auto"/>
            <w:right w:val="none" w:sz="0" w:space="0" w:color="auto"/>
          </w:divBdr>
        </w:div>
        <w:div w:id="1558317957">
          <w:marLeft w:val="480"/>
          <w:marRight w:val="0"/>
          <w:marTop w:val="0"/>
          <w:marBottom w:val="0"/>
          <w:divBdr>
            <w:top w:val="none" w:sz="0" w:space="0" w:color="auto"/>
            <w:left w:val="none" w:sz="0" w:space="0" w:color="auto"/>
            <w:bottom w:val="none" w:sz="0" w:space="0" w:color="auto"/>
            <w:right w:val="none" w:sz="0" w:space="0" w:color="auto"/>
          </w:divBdr>
        </w:div>
        <w:div w:id="1563834990">
          <w:marLeft w:val="480"/>
          <w:marRight w:val="0"/>
          <w:marTop w:val="0"/>
          <w:marBottom w:val="0"/>
          <w:divBdr>
            <w:top w:val="none" w:sz="0" w:space="0" w:color="auto"/>
            <w:left w:val="none" w:sz="0" w:space="0" w:color="auto"/>
            <w:bottom w:val="none" w:sz="0" w:space="0" w:color="auto"/>
            <w:right w:val="none" w:sz="0" w:space="0" w:color="auto"/>
          </w:divBdr>
        </w:div>
        <w:div w:id="1567111531">
          <w:marLeft w:val="480"/>
          <w:marRight w:val="0"/>
          <w:marTop w:val="0"/>
          <w:marBottom w:val="0"/>
          <w:divBdr>
            <w:top w:val="none" w:sz="0" w:space="0" w:color="auto"/>
            <w:left w:val="none" w:sz="0" w:space="0" w:color="auto"/>
            <w:bottom w:val="none" w:sz="0" w:space="0" w:color="auto"/>
            <w:right w:val="none" w:sz="0" w:space="0" w:color="auto"/>
          </w:divBdr>
        </w:div>
        <w:div w:id="1587809463">
          <w:marLeft w:val="480"/>
          <w:marRight w:val="0"/>
          <w:marTop w:val="0"/>
          <w:marBottom w:val="0"/>
          <w:divBdr>
            <w:top w:val="none" w:sz="0" w:space="0" w:color="auto"/>
            <w:left w:val="none" w:sz="0" w:space="0" w:color="auto"/>
            <w:bottom w:val="none" w:sz="0" w:space="0" w:color="auto"/>
            <w:right w:val="none" w:sz="0" w:space="0" w:color="auto"/>
          </w:divBdr>
        </w:div>
        <w:div w:id="1616400861">
          <w:marLeft w:val="480"/>
          <w:marRight w:val="0"/>
          <w:marTop w:val="0"/>
          <w:marBottom w:val="0"/>
          <w:divBdr>
            <w:top w:val="none" w:sz="0" w:space="0" w:color="auto"/>
            <w:left w:val="none" w:sz="0" w:space="0" w:color="auto"/>
            <w:bottom w:val="none" w:sz="0" w:space="0" w:color="auto"/>
            <w:right w:val="none" w:sz="0" w:space="0" w:color="auto"/>
          </w:divBdr>
        </w:div>
        <w:div w:id="1620380124">
          <w:marLeft w:val="480"/>
          <w:marRight w:val="0"/>
          <w:marTop w:val="0"/>
          <w:marBottom w:val="0"/>
          <w:divBdr>
            <w:top w:val="none" w:sz="0" w:space="0" w:color="auto"/>
            <w:left w:val="none" w:sz="0" w:space="0" w:color="auto"/>
            <w:bottom w:val="none" w:sz="0" w:space="0" w:color="auto"/>
            <w:right w:val="none" w:sz="0" w:space="0" w:color="auto"/>
          </w:divBdr>
        </w:div>
        <w:div w:id="1625236807">
          <w:marLeft w:val="480"/>
          <w:marRight w:val="0"/>
          <w:marTop w:val="0"/>
          <w:marBottom w:val="0"/>
          <w:divBdr>
            <w:top w:val="none" w:sz="0" w:space="0" w:color="auto"/>
            <w:left w:val="none" w:sz="0" w:space="0" w:color="auto"/>
            <w:bottom w:val="none" w:sz="0" w:space="0" w:color="auto"/>
            <w:right w:val="none" w:sz="0" w:space="0" w:color="auto"/>
          </w:divBdr>
        </w:div>
        <w:div w:id="1678120496">
          <w:marLeft w:val="480"/>
          <w:marRight w:val="0"/>
          <w:marTop w:val="0"/>
          <w:marBottom w:val="0"/>
          <w:divBdr>
            <w:top w:val="none" w:sz="0" w:space="0" w:color="auto"/>
            <w:left w:val="none" w:sz="0" w:space="0" w:color="auto"/>
            <w:bottom w:val="none" w:sz="0" w:space="0" w:color="auto"/>
            <w:right w:val="none" w:sz="0" w:space="0" w:color="auto"/>
          </w:divBdr>
        </w:div>
        <w:div w:id="1685404100">
          <w:marLeft w:val="480"/>
          <w:marRight w:val="0"/>
          <w:marTop w:val="0"/>
          <w:marBottom w:val="0"/>
          <w:divBdr>
            <w:top w:val="none" w:sz="0" w:space="0" w:color="auto"/>
            <w:left w:val="none" w:sz="0" w:space="0" w:color="auto"/>
            <w:bottom w:val="none" w:sz="0" w:space="0" w:color="auto"/>
            <w:right w:val="none" w:sz="0" w:space="0" w:color="auto"/>
          </w:divBdr>
        </w:div>
        <w:div w:id="1704361250">
          <w:marLeft w:val="480"/>
          <w:marRight w:val="0"/>
          <w:marTop w:val="0"/>
          <w:marBottom w:val="0"/>
          <w:divBdr>
            <w:top w:val="none" w:sz="0" w:space="0" w:color="auto"/>
            <w:left w:val="none" w:sz="0" w:space="0" w:color="auto"/>
            <w:bottom w:val="none" w:sz="0" w:space="0" w:color="auto"/>
            <w:right w:val="none" w:sz="0" w:space="0" w:color="auto"/>
          </w:divBdr>
        </w:div>
        <w:div w:id="1776899222">
          <w:marLeft w:val="480"/>
          <w:marRight w:val="0"/>
          <w:marTop w:val="0"/>
          <w:marBottom w:val="0"/>
          <w:divBdr>
            <w:top w:val="none" w:sz="0" w:space="0" w:color="auto"/>
            <w:left w:val="none" w:sz="0" w:space="0" w:color="auto"/>
            <w:bottom w:val="none" w:sz="0" w:space="0" w:color="auto"/>
            <w:right w:val="none" w:sz="0" w:space="0" w:color="auto"/>
          </w:divBdr>
        </w:div>
        <w:div w:id="1852599143">
          <w:marLeft w:val="480"/>
          <w:marRight w:val="0"/>
          <w:marTop w:val="0"/>
          <w:marBottom w:val="0"/>
          <w:divBdr>
            <w:top w:val="none" w:sz="0" w:space="0" w:color="auto"/>
            <w:left w:val="none" w:sz="0" w:space="0" w:color="auto"/>
            <w:bottom w:val="none" w:sz="0" w:space="0" w:color="auto"/>
            <w:right w:val="none" w:sz="0" w:space="0" w:color="auto"/>
          </w:divBdr>
        </w:div>
        <w:div w:id="1853376557">
          <w:marLeft w:val="480"/>
          <w:marRight w:val="0"/>
          <w:marTop w:val="0"/>
          <w:marBottom w:val="0"/>
          <w:divBdr>
            <w:top w:val="none" w:sz="0" w:space="0" w:color="auto"/>
            <w:left w:val="none" w:sz="0" w:space="0" w:color="auto"/>
            <w:bottom w:val="none" w:sz="0" w:space="0" w:color="auto"/>
            <w:right w:val="none" w:sz="0" w:space="0" w:color="auto"/>
          </w:divBdr>
        </w:div>
        <w:div w:id="1998071479">
          <w:marLeft w:val="480"/>
          <w:marRight w:val="0"/>
          <w:marTop w:val="0"/>
          <w:marBottom w:val="0"/>
          <w:divBdr>
            <w:top w:val="none" w:sz="0" w:space="0" w:color="auto"/>
            <w:left w:val="none" w:sz="0" w:space="0" w:color="auto"/>
            <w:bottom w:val="none" w:sz="0" w:space="0" w:color="auto"/>
            <w:right w:val="none" w:sz="0" w:space="0" w:color="auto"/>
          </w:divBdr>
        </w:div>
        <w:div w:id="2072146215">
          <w:marLeft w:val="480"/>
          <w:marRight w:val="0"/>
          <w:marTop w:val="0"/>
          <w:marBottom w:val="0"/>
          <w:divBdr>
            <w:top w:val="none" w:sz="0" w:space="0" w:color="auto"/>
            <w:left w:val="none" w:sz="0" w:space="0" w:color="auto"/>
            <w:bottom w:val="none" w:sz="0" w:space="0" w:color="auto"/>
            <w:right w:val="none" w:sz="0" w:space="0" w:color="auto"/>
          </w:divBdr>
        </w:div>
        <w:div w:id="2072457895">
          <w:marLeft w:val="480"/>
          <w:marRight w:val="0"/>
          <w:marTop w:val="0"/>
          <w:marBottom w:val="0"/>
          <w:divBdr>
            <w:top w:val="none" w:sz="0" w:space="0" w:color="auto"/>
            <w:left w:val="none" w:sz="0" w:space="0" w:color="auto"/>
            <w:bottom w:val="none" w:sz="0" w:space="0" w:color="auto"/>
            <w:right w:val="none" w:sz="0" w:space="0" w:color="auto"/>
          </w:divBdr>
        </w:div>
        <w:div w:id="2132359690">
          <w:marLeft w:val="480"/>
          <w:marRight w:val="0"/>
          <w:marTop w:val="0"/>
          <w:marBottom w:val="0"/>
          <w:divBdr>
            <w:top w:val="none" w:sz="0" w:space="0" w:color="auto"/>
            <w:left w:val="none" w:sz="0" w:space="0" w:color="auto"/>
            <w:bottom w:val="none" w:sz="0" w:space="0" w:color="auto"/>
            <w:right w:val="none" w:sz="0" w:space="0" w:color="auto"/>
          </w:divBdr>
        </w:div>
        <w:div w:id="2142258994">
          <w:marLeft w:val="480"/>
          <w:marRight w:val="0"/>
          <w:marTop w:val="0"/>
          <w:marBottom w:val="0"/>
          <w:divBdr>
            <w:top w:val="none" w:sz="0" w:space="0" w:color="auto"/>
            <w:left w:val="none" w:sz="0" w:space="0" w:color="auto"/>
            <w:bottom w:val="none" w:sz="0" w:space="0" w:color="auto"/>
            <w:right w:val="none" w:sz="0" w:space="0" w:color="auto"/>
          </w:divBdr>
        </w:div>
      </w:divsChild>
    </w:div>
    <w:div w:id="463427576">
      <w:bodyDiv w:val="1"/>
      <w:marLeft w:val="0"/>
      <w:marRight w:val="0"/>
      <w:marTop w:val="0"/>
      <w:marBottom w:val="0"/>
      <w:divBdr>
        <w:top w:val="none" w:sz="0" w:space="0" w:color="auto"/>
        <w:left w:val="none" w:sz="0" w:space="0" w:color="auto"/>
        <w:bottom w:val="none" w:sz="0" w:space="0" w:color="auto"/>
        <w:right w:val="none" w:sz="0" w:space="0" w:color="auto"/>
      </w:divBdr>
      <w:divsChild>
        <w:div w:id="88161457">
          <w:marLeft w:val="480"/>
          <w:marRight w:val="0"/>
          <w:marTop w:val="0"/>
          <w:marBottom w:val="0"/>
          <w:divBdr>
            <w:top w:val="none" w:sz="0" w:space="0" w:color="auto"/>
            <w:left w:val="none" w:sz="0" w:space="0" w:color="auto"/>
            <w:bottom w:val="none" w:sz="0" w:space="0" w:color="auto"/>
            <w:right w:val="none" w:sz="0" w:space="0" w:color="auto"/>
          </w:divBdr>
        </w:div>
        <w:div w:id="134027597">
          <w:marLeft w:val="480"/>
          <w:marRight w:val="0"/>
          <w:marTop w:val="0"/>
          <w:marBottom w:val="0"/>
          <w:divBdr>
            <w:top w:val="none" w:sz="0" w:space="0" w:color="auto"/>
            <w:left w:val="none" w:sz="0" w:space="0" w:color="auto"/>
            <w:bottom w:val="none" w:sz="0" w:space="0" w:color="auto"/>
            <w:right w:val="none" w:sz="0" w:space="0" w:color="auto"/>
          </w:divBdr>
        </w:div>
        <w:div w:id="139616339">
          <w:marLeft w:val="480"/>
          <w:marRight w:val="0"/>
          <w:marTop w:val="0"/>
          <w:marBottom w:val="0"/>
          <w:divBdr>
            <w:top w:val="none" w:sz="0" w:space="0" w:color="auto"/>
            <w:left w:val="none" w:sz="0" w:space="0" w:color="auto"/>
            <w:bottom w:val="none" w:sz="0" w:space="0" w:color="auto"/>
            <w:right w:val="none" w:sz="0" w:space="0" w:color="auto"/>
          </w:divBdr>
        </w:div>
        <w:div w:id="142552629">
          <w:marLeft w:val="480"/>
          <w:marRight w:val="0"/>
          <w:marTop w:val="0"/>
          <w:marBottom w:val="0"/>
          <w:divBdr>
            <w:top w:val="none" w:sz="0" w:space="0" w:color="auto"/>
            <w:left w:val="none" w:sz="0" w:space="0" w:color="auto"/>
            <w:bottom w:val="none" w:sz="0" w:space="0" w:color="auto"/>
            <w:right w:val="none" w:sz="0" w:space="0" w:color="auto"/>
          </w:divBdr>
        </w:div>
        <w:div w:id="152569048">
          <w:marLeft w:val="480"/>
          <w:marRight w:val="0"/>
          <w:marTop w:val="0"/>
          <w:marBottom w:val="0"/>
          <w:divBdr>
            <w:top w:val="none" w:sz="0" w:space="0" w:color="auto"/>
            <w:left w:val="none" w:sz="0" w:space="0" w:color="auto"/>
            <w:bottom w:val="none" w:sz="0" w:space="0" w:color="auto"/>
            <w:right w:val="none" w:sz="0" w:space="0" w:color="auto"/>
          </w:divBdr>
        </w:div>
        <w:div w:id="165171432">
          <w:marLeft w:val="480"/>
          <w:marRight w:val="0"/>
          <w:marTop w:val="0"/>
          <w:marBottom w:val="0"/>
          <w:divBdr>
            <w:top w:val="none" w:sz="0" w:space="0" w:color="auto"/>
            <w:left w:val="none" w:sz="0" w:space="0" w:color="auto"/>
            <w:bottom w:val="none" w:sz="0" w:space="0" w:color="auto"/>
            <w:right w:val="none" w:sz="0" w:space="0" w:color="auto"/>
          </w:divBdr>
        </w:div>
        <w:div w:id="173998242">
          <w:marLeft w:val="480"/>
          <w:marRight w:val="0"/>
          <w:marTop w:val="0"/>
          <w:marBottom w:val="0"/>
          <w:divBdr>
            <w:top w:val="none" w:sz="0" w:space="0" w:color="auto"/>
            <w:left w:val="none" w:sz="0" w:space="0" w:color="auto"/>
            <w:bottom w:val="none" w:sz="0" w:space="0" w:color="auto"/>
            <w:right w:val="none" w:sz="0" w:space="0" w:color="auto"/>
          </w:divBdr>
        </w:div>
        <w:div w:id="221910020">
          <w:marLeft w:val="480"/>
          <w:marRight w:val="0"/>
          <w:marTop w:val="0"/>
          <w:marBottom w:val="0"/>
          <w:divBdr>
            <w:top w:val="none" w:sz="0" w:space="0" w:color="auto"/>
            <w:left w:val="none" w:sz="0" w:space="0" w:color="auto"/>
            <w:bottom w:val="none" w:sz="0" w:space="0" w:color="auto"/>
            <w:right w:val="none" w:sz="0" w:space="0" w:color="auto"/>
          </w:divBdr>
        </w:div>
        <w:div w:id="251284502">
          <w:marLeft w:val="480"/>
          <w:marRight w:val="0"/>
          <w:marTop w:val="0"/>
          <w:marBottom w:val="0"/>
          <w:divBdr>
            <w:top w:val="none" w:sz="0" w:space="0" w:color="auto"/>
            <w:left w:val="none" w:sz="0" w:space="0" w:color="auto"/>
            <w:bottom w:val="none" w:sz="0" w:space="0" w:color="auto"/>
            <w:right w:val="none" w:sz="0" w:space="0" w:color="auto"/>
          </w:divBdr>
        </w:div>
        <w:div w:id="260572221">
          <w:marLeft w:val="480"/>
          <w:marRight w:val="0"/>
          <w:marTop w:val="0"/>
          <w:marBottom w:val="0"/>
          <w:divBdr>
            <w:top w:val="none" w:sz="0" w:space="0" w:color="auto"/>
            <w:left w:val="none" w:sz="0" w:space="0" w:color="auto"/>
            <w:bottom w:val="none" w:sz="0" w:space="0" w:color="auto"/>
            <w:right w:val="none" w:sz="0" w:space="0" w:color="auto"/>
          </w:divBdr>
        </w:div>
        <w:div w:id="299464547">
          <w:marLeft w:val="480"/>
          <w:marRight w:val="0"/>
          <w:marTop w:val="0"/>
          <w:marBottom w:val="0"/>
          <w:divBdr>
            <w:top w:val="none" w:sz="0" w:space="0" w:color="auto"/>
            <w:left w:val="none" w:sz="0" w:space="0" w:color="auto"/>
            <w:bottom w:val="none" w:sz="0" w:space="0" w:color="auto"/>
            <w:right w:val="none" w:sz="0" w:space="0" w:color="auto"/>
          </w:divBdr>
        </w:div>
        <w:div w:id="318733788">
          <w:marLeft w:val="480"/>
          <w:marRight w:val="0"/>
          <w:marTop w:val="0"/>
          <w:marBottom w:val="0"/>
          <w:divBdr>
            <w:top w:val="none" w:sz="0" w:space="0" w:color="auto"/>
            <w:left w:val="none" w:sz="0" w:space="0" w:color="auto"/>
            <w:bottom w:val="none" w:sz="0" w:space="0" w:color="auto"/>
            <w:right w:val="none" w:sz="0" w:space="0" w:color="auto"/>
          </w:divBdr>
        </w:div>
        <w:div w:id="352728027">
          <w:marLeft w:val="480"/>
          <w:marRight w:val="0"/>
          <w:marTop w:val="0"/>
          <w:marBottom w:val="0"/>
          <w:divBdr>
            <w:top w:val="none" w:sz="0" w:space="0" w:color="auto"/>
            <w:left w:val="none" w:sz="0" w:space="0" w:color="auto"/>
            <w:bottom w:val="none" w:sz="0" w:space="0" w:color="auto"/>
            <w:right w:val="none" w:sz="0" w:space="0" w:color="auto"/>
          </w:divBdr>
        </w:div>
        <w:div w:id="359865003">
          <w:marLeft w:val="480"/>
          <w:marRight w:val="0"/>
          <w:marTop w:val="0"/>
          <w:marBottom w:val="0"/>
          <w:divBdr>
            <w:top w:val="none" w:sz="0" w:space="0" w:color="auto"/>
            <w:left w:val="none" w:sz="0" w:space="0" w:color="auto"/>
            <w:bottom w:val="none" w:sz="0" w:space="0" w:color="auto"/>
            <w:right w:val="none" w:sz="0" w:space="0" w:color="auto"/>
          </w:divBdr>
        </w:div>
        <w:div w:id="381290743">
          <w:marLeft w:val="480"/>
          <w:marRight w:val="0"/>
          <w:marTop w:val="0"/>
          <w:marBottom w:val="0"/>
          <w:divBdr>
            <w:top w:val="none" w:sz="0" w:space="0" w:color="auto"/>
            <w:left w:val="none" w:sz="0" w:space="0" w:color="auto"/>
            <w:bottom w:val="none" w:sz="0" w:space="0" w:color="auto"/>
            <w:right w:val="none" w:sz="0" w:space="0" w:color="auto"/>
          </w:divBdr>
        </w:div>
        <w:div w:id="397434500">
          <w:marLeft w:val="480"/>
          <w:marRight w:val="0"/>
          <w:marTop w:val="0"/>
          <w:marBottom w:val="0"/>
          <w:divBdr>
            <w:top w:val="none" w:sz="0" w:space="0" w:color="auto"/>
            <w:left w:val="none" w:sz="0" w:space="0" w:color="auto"/>
            <w:bottom w:val="none" w:sz="0" w:space="0" w:color="auto"/>
            <w:right w:val="none" w:sz="0" w:space="0" w:color="auto"/>
          </w:divBdr>
        </w:div>
        <w:div w:id="401484313">
          <w:marLeft w:val="480"/>
          <w:marRight w:val="0"/>
          <w:marTop w:val="0"/>
          <w:marBottom w:val="0"/>
          <w:divBdr>
            <w:top w:val="none" w:sz="0" w:space="0" w:color="auto"/>
            <w:left w:val="none" w:sz="0" w:space="0" w:color="auto"/>
            <w:bottom w:val="none" w:sz="0" w:space="0" w:color="auto"/>
            <w:right w:val="none" w:sz="0" w:space="0" w:color="auto"/>
          </w:divBdr>
        </w:div>
        <w:div w:id="515778433">
          <w:marLeft w:val="480"/>
          <w:marRight w:val="0"/>
          <w:marTop w:val="0"/>
          <w:marBottom w:val="0"/>
          <w:divBdr>
            <w:top w:val="none" w:sz="0" w:space="0" w:color="auto"/>
            <w:left w:val="none" w:sz="0" w:space="0" w:color="auto"/>
            <w:bottom w:val="none" w:sz="0" w:space="0" w:color="auto"/>
            <w:right w:val="none" w:sz="0" w:space="0" w:color="auto"/>
          </w:divBdr>
        </w:div>
        <w:div w:id="574323820">
          <w:marLeft w:val="480"/>
          <w:marRight w:val="0"/>
          <w:marTop w:val="0"/>
          <w:marBottom w:val="0"/>
          <w:divBdr>
            <w:top w:val="none" w:sz="0" w:space="0" w:color="auto"/>
            <w:left w:val="none" w:sz="0" w:space="0" w:color="auto"/>
            <w:bottom w:val="none" w:sz="0" w:space="0" w:color="auto"/>
            <w:right w:val="none" w:sz="0" w:space="0" w:color="auto"/>
          </w:divBdr>
        </w:div>
        <w:div w:id="652568656">
          <w:marLeft w:val="480"/>
          <w:marRight w:val="0"/>
          <w:marTop w:val="0"/>
          <w:marBottom w:val="0"/>
          <w:divBdr>
            <w:top w:val="none" w:sz="0" w:space="0" w:color="auto"/>
            <w:left w:val="none" w:sz="0" w:space="0" w:color="auto"/>
            <w:bottom w:val="none" w:sz="0" w:space="0" w:color="auto"/>
            <w:right w:val="none" w:sz="0" w:space="0" w:color="auto"/>
          </w:divBdr>
        </w:div>
        <w:div w:id="702242672">
          <w:marLeft w:val="480"/>
          <w:marRight w:val="0"/>
          <w:marTop w:val="0"/>
          <w:marBottom w:val="0"/>
          <w:divBdr>
            <w:top w:val="none" w:sz="0" w:space="0" w:color="auto"/>
            <w:left w:val="none" w:sz="0" w:space="0" w:color="auto"/>
            <w:bottom w:val="none" w:sz="0" w:space="0" w:color="auto"/>
            <w:right w:val="none" w:sz="0" w:space="0" w:color="auto"/>
          </w:divBdr>
        </w:div>
        <w:div w:id="721052544">
          <w:marLeft w:val="480"/>
          <w:marRight w:val="0"/>
          <w:marTop w:val="0"/>
          <w:marBottom w:val="0"/>
          <w:divBdr>
            <w:top w:val="none" w:sz="0" w:space="0" w:color="auto"/>
            <w:left w:val="none" w:sz="0" w:space="0" w:color="auto"/>
            <w:bottom w:val="none" w:sz="0" w:space="0" w:color="auto"/>
            <w:right w:val="none" w:sz="0" w:space="0" w:color="auto"/>
          </w:divBdr>
        </w:div>
        <w:div w:id="736048618">
          <w:marLeft w:val="480"/>
          <w:marRight w:val="0"/>
          <w:marTop w:val="0"/>
          <w:marBottom w:val="0"/>
          <w:divBdr>
            <w:top w:val="none" w:sz="0" w:space="0" w:color="auto"/>
            <w:left w:val="none" w:sz="0" w:space="0" w:color="auto"/>
            <w:bottom w:val="none" w:sz="0" w:space="0" w:color="auto"/>
            <w:right w:val="none" w:sz="0" w:space="0" w:color="auto"/>
          </w:divBdr>
        </w:div>
        <w:div w:id="793601395">
          <w:marLeft w:val="480"/>
          <w:marRight w:val="0"/>
          <w:marTop w:val="0"/>
          <w:marBottom w:val="0"/>
          <w:divBdr>
            <w:top w:val="none" w:sz="0" w:space="0" w:color="auto"/>
            <w:left w:val="none" w:sz="0" w:space="0" w:color="auto"/>
            <w:bottom w:val="none" w:sz="0" w:space="0" w:color="auto"/>
            <w:right w:val="none" w:sz="0" w:space="0" w:color="auto"/>
          </w:divBdr>
        </w:div>
        <w:div w:id="817840591">
          <w:marLeft w:val="480"/>
          <w:marRight w:val="0"/>
          <w:marTop w:val="0"/>
          <w:marBottom w:val="0"/>
          <w:divBdr>
            <w:top w:val="none" w:sz="0" w:space="0" w:color="auto"/>
            <w:left w:val="none" w:sz="0" w:space="0" w:color="auto"/>
            <w:bottom w:val="none" w:sz="0" w:space="0" w:color="auto"/>
            <w:right w:val="none" w:sz="0" w:space="0" w:color="auto"/>
          </w:divBdr>
        </w:div>
        <w:div w:id="830408593">
          <w:marLeft w:val="480"/>
          <w:marRight w:val="0"/>
          <w:marTop w:val="0"/>
          <w:marBottom w:val="0"/>
          <w:divBdr>
            <w:top w:val="none" w:sz="0" w:space="0" w:color="auto"/>
            <w:left w:val="none" w:sz="0" w:space="0" w:color="auto"/>
            <w:bottom w:val="none" w:sz="0" w:space="0" w:color="auto"/>
            <w:right w:val="none" w:sz="0" w:space="0" w:color="auto"/>
          </w:divBdr>
        </w:div>
        <w:div w:id="868879002">
          <w:marLeft w:val="480"/>
          <w:marRight w:val="0"/>
          <w:marTop w:val="0"/>
          <w:marBottom w:val="0"/>
          <w:divBdr>
            <w:top w:val="none" w:sz="0" w:space="0" w:color="auto"/>
            <w:left w:val="none" w:sz="0" w:space="0" w:color="auto"/>
            <w:bottom w:val="none" w:sz="0" w:space="0" w:color="auto"/>
            <w:right w:val="none" w:sz="0" w:space="0" w:color="auto"/>
          </w:divBdr>
        </w:div>
        <w:div w:id="897932832">
          <w:marLeft w:val="480"/>
          <w:marRight w:val="0"/>
          <w:marTop w:val="0"/>
          <w:marBottom w:val="0"/>
          <w:divBdr>
            <w:top w:val="none" w:sz="0" w:space="0" w:color="auto"/>
            <w:left w:val="none" w:sz="0" w:space="0" w:color="auto"/>
            <w:bottom w:val="none" w:sz="0" w:space="0" w:color="auto"/>
            <w:right w:val="none" w:sz="0" w:space="0" w:color="auto"/>
          </w:divBdr>
        </w:div>
        <w:div w:id="929852350">
          <w:marLeft w:val="480"/>
          <w:marRight w:val="0"/>
          <w:marTop w:val="0"/>
          <w:marBottom w:val="0"/>
          <w:divBdr>
            <w:top w:val="none" w:sz="0" w:space="0" w:color="auto"/>
            <w:left w:val="none" w:sz="0" w:space="0" w:color="auto"/>
            <w:bottom w:val="none" w:sz="0" w:space="0" w:color="auto"/>
            <w:right w:val="none" w:sz="0" w:space="0" w:color="auto"/>
          </w:divBdr>
        </w:div>
        <w:div w:id="986471094">
          <w:marLeft w:val="480"/>
          <w:marRight w:val="0"/>
          <w:marTop w:val="0"/>
          <w:marBottom w:val="0"/>
          <w:divBdr>
            <w:top w:val="none" w:sz="0" w:space="0" w:color="auto"/>
            <w:left w:val="none" w:sz="0" w:space="0" w:color="auto"/>
            <w:bottom w:val="none" w:sz="0" w:space="0" w:color="auto"/>
            <w:right w:val="none" w:sz="0" w:space="0" w:color="auto"/>
          </w:divBdr>
        </w:div>
        <w:div w:id="1061755531">
          <w:marLeft w:val="480"/>
          <w:marRight w:val="0"/>
          <w:marTop w:val="0"/>
          <w:marBottom w:val="0"/>
          <w:divBdr>
            <w:top w:val="none" w:sz="0" w:space="0" w:color="auto"/>
            <w:left w:val="none" w:sz="0" w:space="0" w:color="auto"/>
            <w:bottom w:val="none" w:sz="0" w:space="0" w:color="auto"/>
            <w:right w:val="none" w:sz="0" w:space="0" w:color="auto"/>
          </w:divBdr>
        </w:div>
        <w:div w:id="1090275845">
          <w:marLeft w:val="480"/>
          <w:marRight w:val="0"/>
          <w:marTop w:val="0"/>
          <w:marBottom w:val="0"/>
          <w:divBdr>
            <w:top w:val="none" w:sz="0" w:space="0" w:color="auto"/>
            <w:left w:val="none" w:sz="0" w:space="0" w:color="auto"/>
            <w:bottom w:val="none" w:sz="0" w:space="0" w:color="auto"/>
            <w:right w:val="none" w:sz="0" w:space="0" w:color="auto"/>
          </w:divBdr>
        </w:div>
        <w:div w:id="1120876440">
          <w:marLeft w:val="480"/>
          <w:marRight w:val="0"/>
          <w:marTop w:val="0"/>
          <w:marBottom w:val="0"/>
          <w:divBdr>
            <w:top w:val="none" w:sz="0" w:space="0" w:color="auto"/>
            <w:left w:val="none" w:sz="0" w:space="0" w:color="auto"/>
            <w:bottom w:val="none" w:sz="0" w:space="0" w:color="auto"/>
            <w:right w:val="none" w:sz="0" w:space="0" w:color="auto"/>
          </w:divBdr>
        </w:div>
        <w:div w:id="1164390973">
          <w:marLeft w:val="480"/>
          <w:marRight w:val="0"/>
          <w:marTop w:val="0"/>
          <w:marBottom w:val="0"/>
          <w:divBdr>
            <w:top w:val="none" w:sz="0" w:space="0" w:color="auto"/>
            <w:left w:val="none" w:sz="0" w:space="0" w:color="auto"/>
            <w:bottom w:val="none" w:sz="0" w:space="0" w:color="auto"/>
            <w:right w:val="none" w:sz="0" w:space="0" w:color="auto"/>
          </w:divBdr>
        </w:div>
        <w:div w:id="1225721536">
          <w:marLeft w:val="480"/>
          <w:marRight w:val="0"/>
          <w:marTop w:val="0"/>
          <w:marBottom w:val="0"/>
          <w:divBdr>
            <w:top w:val="none" w:sz="0" w:space="0" w:color="auto"/>
            <w:left w:val="none" w:sz="0" w:space="0" w:color="auto"/>
            <w:bottom w:val="none" w:sz="0" w:space="0" w:color="auto"/>
            <w:right w:val="none" w:sz="0" w:space="0" w:color="auto"/>
          </w:divBdr>
        </w:div>
        <w:div w:id="1229345904">
          <w:marLeft w:val="480"/>
          <w:marRight w:val="0"/>
          <w:marTop w:val="0"/>
          <w:marBottom w:val="0"/>
          <w:divBdr>
            <w:top w:val="none" w:sz="0" w:space="0" w:color="auto"/>
            <w:left w:val="none" w:sz="0" w:space="0" w:color="auto"/>
            <w:bottom w:val="none" w:sz="0" w:space="0" w:color="auto"/>
            <w:right w:val="none" w:sz="0" w:space="0" w:color="auto"/>
          </w:divBdr>
        </w:div>
        <w:div w:id="1257520111">
          <w:marLeft w:val="480"/>
          <w:marRight w:val="0"/>
          <w:marTop w:val="0"/>
          <w:marBottom w:val="0"/>
          <w:divBdr>
            <w:top w:val="none" w:sz="0" w:space="0" w:color="auto"/>
            <w:left w:val="none" w:sz="0" w:space="0" w:color="auto"/>
            <w:bottom w:val="none" w:sz="0" w:space="0" w:color="auto"/>
            <w:right w:val="none" w:sz="0" w:space="0" w:color="auto"/>
          </w:divBdr>
        </w:div>
        <w:div w:id="1266309263">
          <w:marLeft w:val="480"/>
          <w:marRight w:val="0"/>
          <w:marTop w:val="0"/>
          <w:marBottom w:val="0"/>
          <w:divBdr>
            <w:top w:val="none" w:sz="0" w:space="0" w:color="auto"/>
            <w:left w:val="none" w:sz="0" w:space="0" w:color="auto"/>
            <w:bottom w:val="none" w:sz="0" w:space="0" w:color="auto"/>
            <w:right w:val="none" w:sz="0" w:space="0" w:color="auto"/>
          </w:divBdr>
        </w:div>
        <w:div w:id="1355106955">
          <w:marLeft w:val="480"/>
          <w:marRight w:val="0"/>
          <w:marTop w:val="0"/>
          <w:marBottom w:val="0"/>
          <w:divBdr>
            <w:top w:val="none" w:sz="0" w:space="0" w:color="auto"/>
            <w:left w:val="none" w:sz="0" w:space="0" w:color="auto"/>
            <w:bottom w:val="none" w:sz="0" w:space="0" w:color="auto"/>
            <w:right w:val="none" w:sz="0" w:space="0" w:color="auto"/>
          </w:divBdr>
        </w:div>
        <w:div w:id="1355964806">
          <w:marLeft w:val="480"/>
          <w:marRight w:val="0"/>
          <w:marTop w:val="0"/>
          <w:marBottom w:val="0"/>
          <w:divBdr>
            <w:top w:val="none" w:sz="0" w:space="0" w:color="auto"/>
            <w:left w:val="none" w:sz="0" w:space="0" w:color="auto"/>
            <w:bottom w:val="none" w:sz="0" w:space="0" w:color="auto"/>
            <w:right w:val="none" w:sz="0" w:space="0" w:color="auto"/>
          </w:divBdr>
        </w:div>
        <w:div w:id="1488286134">
          <w:marLeft w:val="480"/>
          <w:marRight w:val="0"/>
          <w:marTop w:val="0"/>
          <w:marBottom w:val="0"/>
          <w:divBdr>
            <w:top w:val="none" w:sz="0" w:space="0" w:color="auto"/>
            <w:left w:val="none" w:sz="0" w:space="0" w:color="auto"/>
            <w:bottom w:val="none" w:sz="0" w:space="0" w:color="auto"/>
            <w:right w:val="none" w:sz="0" w:space="0" w:color="auto"/>
          </w:divBdr>
        </w:div>
        <w:div w:id="1521816557">
          <w:marLeft w:val="480"/>
          <w:marRight w:val="0"/>
          <w:marTop w:val="0"/>
          <w:marBottom w:val="0"/>
          <w:divBdr>
            <w:top w:val="none" w:sz="0" w:space="0" w:color="auto"/>
            <w:left w:val="none" w:sz="0" w:space="0" w:color="auto"/>
            <w:bottom w:val="none" w:sz="0" w:space="0" w:color="auto"/>
            <w:right w:val="none" w:sz="0" w:space="0" w:color="auto"/>
          </w:divBdr>
        </w:div>
        <w:div w:id="1542742988">
          <w:marLeft w:val="480"/>
          <w:marRight w:val="0"/>
          <w:marTop w:val="0"/>
          <w:marBottom w:val="0"/>
          <w:divBdr>
            <w:top w:val="none" w:sz="0" w:space="0" w:color="auto"/>
            <w:left w:val="none" w:sz="0" w:space="0" w:color="auto"/>
            <w:bottom w:val="none" w:sz="0" w:space="0" w:color="auto"/>
            <w:right w:val="none" w:sz="0" w:space="0" w:color="auto"/>
          </w:divBdr>
        </w:div>
        <w:div w:id="1552502796">
          <w:marLeft w:val="480"/>
          <w:marRight w:val="0"/>
          <w:marTop w:val="0"/>
          <w:marBottom w:val="0"/>
          <w:divBdr>
            <w:top w:val="none" w:sz="0" w:space="0" w:color="auto"/>
            <w:left w:val="none" w:sz="0" w:space="0" w:color="auto"/>
            <w:bottom w:val="none" w:sz="0" w:space="0" w:color="auto"/>
            <w:right w:val="none" w:sz="0" w:space="0" w:color="auto"/>
          </w:divBdr>
        </w:div>
        <w:div w:id="1586719355">
          <w:marLeft w:val="480"/>
          <w:marRight w:val="0"/>
          <w:marTop w:val="0"/>
          <w:marBottom w:val="0"/>
          <w:divBdr>
            <w:top w:val="none" w:sz="0" w:space="0" w:color="auto"/>
            <w:left w:val="none" w:sz="0" w:space="0" w:color="auto"/>
            <w:bottom w:val="none" w:sz="0" w:space="0" w:color="auto"/>
            <w:right w:val="none" w:sz="0" w:space="0" w:color="auto"/>
          </w:divBdr>
        </w:div>
        <w:div w:id="1596285342">
          <w:marLeft w:val="480"/>
          <w:marRight w:val="0"/>
          <w:marTop w:val="0"/>
          <w:marBottom w:val="0"/>
          <w:divBdr>
            <w:top w:val="none" w:sz="0" w:space="0" w:color="auto"/>
            <w:left w:val="none" w:sz="0" w:space="0" w:color="auto"/>
            <w:bottom w:val="none" w:sz="0" w:space="0" w:color="auto"/>
            <w:right w:val="none" w:sz="0" w:space="0" w:color="auto"/>
          </w:divBdr>
        </w:div>
        <w:div w:id="1599867961">
          <w:marLeft w:val="480"/>
          <w:marRight w:val="0"/>
          <w:marTop w:val="0"/>
          <w:marBottom w:val="0"/>
          <w:divBdr>
            <w:top w:val="none" w:sz="0" w:space="0" w:color="auto"/>
            <w:left w:val="none" w:sz="0" w:space="0" w:color="auto"/>
            <w:bottom w:val="none" w:sz="0" w:space="0" w:color="auto"/>
            <w:right w:val="none" w:sz="0" w:space="0" w:color="auto"/>
          </w:divBdr>
        </w:div>
        <w:div w:id="1610043247">
          <w:marLeft w:val="480"/>
          <w:marRight w:val="0"/>
          <w:marTop w:val="0"/>
          <w:marBottom w:val="0"/>
          <w:divBdr>
            <w:top w:val="none" w:sz="0" w:space="0" w:color="auto"/>
            <w:left w:val="none" w:sz="0" w:space="0" w:color="auto"/>
            <w:bottom w:val="none" w:sz="0" w:space="0" w:color="auto"/>
            <w:right w:val="none" w:sz="0" w:space="0" w:color="auto"/>
          </w:divBdr>
        </w:div>
        <w:div w:id="1624192930">
          <w:marLeft w:val="480"/>
          <w:marRight w:val="0"/>
          <w:marTop w:val="0"/>
          <w:marBottom w:val="0"/>
          <w:divBdr>
            <w:top w:val="none" w:sz="0" w:space="0" w:color="auto"/>
            <w:left w:val="none" w:sz="0" w:space="0" w:color="auto"/>
            <w:bottom w:val="none" w:sz="0" w:space="0" w:color="auto"/>
            <w:right w:val="none" w:sz="0" w:space="0" w:color="auto"/>
          </w:divBdr>
        </w:div>
        <w:div w:id="1644771790">
          <w:marLeft w:val="480"/>
          <w:marRight w:val="0"/>
          <w:marTop w:val="0"/>
          <w:marBottom w:val="0"/>
          <w:divBdr>
            <w:top w:val="none" w:sz="0" w:space="0" w:color="auto"/>
            <w:left w:val="none" w:sz="0" w:space="0" w:color="auto"/>
            <w:bottom w:val="none" w:sz="0" w:space="0" w:color="auto"/>
            <w:right w:val="none" w:sz="0" w:space="0" w:color="auto"/>
          </w:divBdr>
        </w:div>
        <w:div w:id="1649823353">
          <w:marLeft w:val="480"/>
          <w:marRight w:val="0"/>
          <w:marTop w:val="0"/>
          <w:marBottom w:val="0"/>
          <w:divBdr>
            <w:top w:val="none" w:sz="0" w:space="0" w:color="auto"/>
            <w:left w:val="none" w:sz="0" w:space="0" w:color="auto"/>
            <w:bottom w:val="none" w:sz="0" w:space="0" w:color="auto"/>
            <w:right w:val="none" w:sz="0" w:space="0" w:color="auto"/>
          </w:divBdr>
        </w:div>
        <w:div w:id="1652639882">
          <w:marLeft w:val="480"/>
          <w:marRight w:val="0"/>
          <w:marTop w:val="0"/>
          <w:marBottom w:val="0"/>
          <w:divBdr>
            <w:top w:val="none" w:sz="0" w:space="0" w:color="auto"/>
            <w:left w:val="none" w:sz="0" w:space="0" w:color="auto"/>
            <w:bottom w:val="none" w:sz="0" w:space="0" w:color="auto"/>
            <w:right w:val="none" w:sz="0" w:space="0" w:color="auto"/>
          </w:divBdr>
        </w:div>
        <w:div w:id="1685479539">
          <w:marLeft w:val="480"/>
          <w:marRight w:val="0"/>
          <w:marTop w:val="0"/>
          <w:marBottom w:val="0"/>
          <w:divBdr>
            <w:top w:val="none" w:sz="0" w:space="0" w:color="auto"/>
            <w:left w:val="none" w:sz="0" w:space="0" w:color="auto"/>
            <w:bottom w:val="none" w:sz="0" w:space="0" w:color="auto"/>
            <w:right w:val="none" w:sz="0" w:space="0" w:color="auto"/>
          </w:divBdr>
        </w:div>
        <w:div w:id="1703289256">
          <w:marLeft w:val="480"/>
          <w:marRight w:val="0"/>
          <w:marTop w:val="0"/>
          <w:marBottom w:val="0"/>
          <w:divBdr>
            <w:top w:val="none" w:sz="0" w:space="0" w:color="auto"/>
            <w:left w:val="none" w:sz="0" w:space="0" w:color="auto"/>
            <w:bottom w:val="none" w:sz="0" w:space="0" w:color="auto"/>
            <w:right w:val="none" w:sz="0" w:space="0" w:color="auto"/>
          </w:divBdr>
        </w:div>
        <w:div w:id="1705865897">
          <w:marLeft w:val="480"/>
          <w:marRight w:val="0"/>
          <w:marTop w:val="0"/>
          <w:marBottom w:val="0"/>
          <w:divBdr>
            <w:top w:val="none" w:sz="0" w:space="0" w:color="auto"/>
            <w:left w:val="none" w:sz="0" w:space="0" w:color="auto"/>
            <w:bottom w:val="none" w:sz="0" w:space="0" w:color="auto"/>
            <w:right w:val="none" w:sz="0" w:space="0" w:color="auto"/>
          </w:divBdr>
        </w:div>
        <w:div w:id="1734741492">
          <w:marLeft w:val="480"/>
          <w:marRight w:val="0"/>
          <w:marTop w:val="0"/>
          <w:marBottom w:val="0"/>
          <w:divBdr>
            <w:top w:val="none" w:sz="0" w:space="0" w:color="auto"/>
            <w:left w:val="none" w:sz="0" w:space="0" w:color="auto"/>
            <w:bottom w:val="none" w:sz="0" w:space="0" w:color="auto"/>
            <w:right w:val="none" w:sz="0" w:space="0" w:color="auto"/>
          </w:divBdr>
        </w:div>
        <w:div w:id="1756974380">
          <w:marLeft w:val="480"/>
          <w:marRight w:val="0"/>
          <w:marTop w:val="0"/>
          <w:marBottom w:val="0"/>
          <w:divBdr>
            <w:top w:val="none" w:sz="0" w:space="0" w:color="auto"/>
            <w:left w:val="none" w:sz="0" w:space="0" w:color="auto"/>
            <w:bottom w:val="none" w:sz="0" w:space="0" w:color="auto"/>
            <w:right w:val="none" w:sz="0" w:space="0" w:color="auto"/>
          </w:divBdr>
        </w:div>
        <w:div w:id="1780024246">
          <w:marLeft w:val="480"/>
          <w:marRight w:val="0"/>
          <w:marTop w:val="0"/>
          <w:marBottom w:val="0"/>
          <w:divBdr>
            <w:top w:val="none" w:sz="0" w:space="0" w:color="auto"/>
            <w:left w:val="none" w:sz="0" w:space="0" w:color="auto"/>
            <w:bottom w:val="none" w:sz="0" w:space="0" w:color="auto"/>
            <w:right w:val="none" w:sz="0" w:space="0" w:color="auto"/>
          </w:divBdr>
        </w:div>
        <w:div w:id="1806776718">
          <w:marLeft w:val="480"/>
          <w:marRight w:val="0"/>
          <w:marTop w:val="0"/>
          <w:marBottom w:val="0"/>
          <w:divBdr>
            <w:top w:val="none" w:sz="0" w:space="0" w:color="auto"/>
            <w:left w:val="none" w:sz="0" w:space="0" w:color="auto"/>
            <w:bottom w:val="none" w:sz="0" w:space="0" w:color="auto"/>
            <w:right w:val="none" w:sz="0" w:space="0" w:color="auto"/>
          </w:divBdr>
        </w:div>
        <w:div w:id="1837840006">
          <w:marLeft w:val="480"/>
          <w:marRight w:val="0"/>
          <w:marTop w:val="0"/>
          <w:marBottom w:val="0"/>
          <w:divBdr>
            <w:top w:val="none" w:sz="0" w:space="0" w:color="auto"/>
            <w:left w:val="none" w:sz="0" w:space="0" w:color="auto"/>
            <w:bottom w:val="none" w:sz="0" w:space="0" w:color="auto"/>
            <w:right w:val="none" w:sz="0" w:space="0" w:color="auto"/>
          </w:divBdr>
        </w:div>
        <w:div w:id="1862166313">
          <w:marLeft w:val="480"/>
          <w:marRight w:val="0"/>
          <w:marTop w:val="0"/>
          <w:marBottom w:val="0"/>
          <w:divBdr>
            <w:top w:val="none" w:sz="0" w:space="0" w:color="auto"/>
            <w:left w:val="none" w:sz="0" w:space="0" w:color="auto"/>
            <w:bottom w:val="none" w:sz="0" w:space="0" w:color="auto"/>
            <w:right w:val="none" w:sz="0" w:space="0" w:color="auto"/>
          </w:divBdr>
        </w:div>
        <w:div w:id="1878393150">
          <w:marLeft w:val="480"/>
          <w:marRight w:val="0"/>
          <w:marTop w:val="0"/>
          <w:marBottom w:val="0"/>
          <w:divBdr>
            <w:top w:val="none" w:sz="0" w:space="0" w:color="auto"/>
            <w:left w:val="none" w:sz="0" w:space="0" w:color="auto"/>
            <w:bottom w:val="none" w:sz="0" w:space="0" w:color="auto"/>
            <w:right w:val="none" w:sz="0" w:space="0" w:color="auto"/>
          </w:divBdr>
        </w:div>
        <w:div w:id="1906338305">
          <w:marLeft w:val="480"/>
          <w:marRight w:val="0"/>
          <w:marTop w:val="0"/>
          <w:marBottom w:val="0"/>
          <w:divBdr>
            <w:top w:val="none" w:sz="0" w:space="0" w:color="auto"/>
            <w:left w:val="none" w:sz="0" w:space="0" w:color="auto"/>
            <w:bottom w:val="none" w:sz="0" w:space="0" w:color="auto"/>
            <w:right w:val="none" w:sz="0" w:space="0" w:color="auto"/>
          </w:divBdr>
        </w:div>
        <w:div w:id="1929733040">
          <w:marLeft w:val="480"/>
          <w:marRight w:val="0"/>
          <w:marTop w:val="0"/>
          <w:marBottom w:val="0"/>
          <w:divBdr>
            <w:top w:val="none" w:sz="0" w:space="0" w:color="auto"/>
            <w:left w:val="none" w:sz="0" w:space="0" w:color="auto"/>
            <w:bottom w:val="none" w:sz="0" w:space="0" w:color="auto"/>
            <w:right w:val="none" w:sz="0" w:space="0" w:color="auto"/>
          </w:divBdr>
        </w:div>
        <w:div w:id="1969162814">
          <w:marLeft w:val="480"/>
          <w:marRight w:val="0"/>
          <w:marTop w:val="0"/>
          <w:marBottom w:val="0"/>
          <w:divBdr>
            <w:top w:val="none" w:sz="0" w:space="0" w:color="auto"/>
            <w:left w:val="none" w:sz="0" w:space="0" w:color="auto"/>
            <w:bottom w:val="none" w:sz="0" w:space="0" w:color="auto"/>
            <w:right w:val="none" w:sz="0" w:space="0" w:color="auto"/>
          </w:divBdr>
        </w:div>
        <w:div w:id="1979263966">
          <w:marLeft w:val="480"/>
          <w:marRight w:val="0"/>
          <w:marTop w:val="0"/>
          <w:marBottom w:val="0"/>
          <w:divBdr>
            <w:top w:val="none" w:sz="0" w:space="0" w:color="auto"/>
            <w:left w:val="none" w:sz="0" w:space="0" w:color="auto"/>
            <w:bottom w:val="none" w:sz="0" w:space="0" w:color="auto"/>
            <w:right w:val="none" w:sz="0" w:space="0" w:color="auto"/>
          </w:divBdr>
        </w:div>
        <w:div w:id="2012751976">
          <w:marLeft w:val="480"/>
          <w:marRight w:val="0"/>
          <w:marTop w:val="0"/>
          <w:marBottom w:val="0"/>
          <w:divBdr>
            <w:top w:val="none" w:sz="0" w:space="0" w:color="auto"/>
            <w:left w:val="none" w:sz="0" w:space="0" w:color="auto"/>
            <w:bottom w:val="none" w:sz="0" w:space="0" w:color="auto"/>
            <w:right w:val="none" w:sz="0" w:space="0" w:color="auto"/>
          </w:divBdr>
        </w:div>
        <w:div w:id="2026402016">
          <w:marLeft w:val="480"/>
          <w:marRight w:val="0"/>
          <w:marTop w:val="0"/>
          <w:marBottom w:val="0"/>
          <w:divBdr>
            <w:top w:val="none" w:sz="0" w:space="0" w:color="auto"/>
            <w:left w:val="none" w:sz="0" w:space="0" w:color="auto"/>
            <w:bottom w:val="none" w:sz="0" w:space="0" w:color="auto"/>
            <w:right w:val="none" w:sz="0" w:space="0" w:color="auto"/>
          </w:divBdr>
        </w:div>
        <w:div w:id="2028367021">
          <w:marLeft w:val="480"/>
          <w:marRight w:val="0"/>
          <w:marTop w:val="0"/>
          <w:marBottom w:val="0"/>
          <w:divBdr>
            <w:top w:val="none" w:sz="0" w:space="0" w:color="auto"/>
            <w:left w:val="none" w:sz="0" w:space="0" w:color="auto"/>
            <w:bottom w:val="none" w:sz="0" w:space="0" w:color="auto"/>
            <w:right w:val="none" w:sz="0" w:space="0" w:color="auto"/>
          </w:divBdr>
        </w:div>
        <w:div w:id="2029015018">
          <w:marLeft w:val="480"/>
          <w:marRight w:val="0"/>
          <w:marTop w:val="0"/>
          <w:marBottom w:val="0"/>
          <w:divBdr>
            <w:top w:val="none" w:sz="0" w:space="0" w:color="auto"/>
            <w:left w:val="none" w:sz="0" w:space="0" w:color="auto"/>
            <w:bottom w:val="none" w:sz="0" w:space="0" w:color="auto"/>
            <w:right w:val="none" w:sz="0" w:space="0" w:color="auto"/>
          </w:divBdr>
        </w:div>
        <w:div w:id="2039119728">
          <w:marLeft w:val="480"/>
          <w:marRight w:val="0"/>
          <w:marTop w:val="0"/>
          <w:marBottom w:val="0"/>
          <w:divBdr>
            <w:top w:val="none" w:sz="0" w:space="0" w:color="auto"/>
            <w:left w:val="none" w:sz="0" w:space="0" w:color="auto"/>
            <w:bottom w:val="none" w:sz="0" w:space="0" w:color="auto"/>
            <w:right w:val="none" w:sz="0" w:space="0" w:color="auto"/>
          </w:divBdr>
        </w:div>
        <w:div w:id="2042823948">
          <w:marLeft w:val="480"/>
          <w:marRight w:val="0"/>
          <w:marTop w:val="0"/>
          <w:marBottom w:val="0"/>
          <w:divBdr>
            <w:top w:val="none" w:sz="0" w:space="0" w:color="auto"/>
            <w:left w:val="none" w:sz="0" w:space="0" w:color="auto"/>
            <w:bottom w:val="none" w:sz="0" w:space="0" w:color="auto"/>
            <w:right w:val="none" w:sz="0" w:space="0" w:color="auto"/>
          </w:divBdr>
        </w:div>
        <w:div w:id="2108650347">
          <w:marLeft w:val="480"/>
          <w:marRight w:val="0"/>
          <w:marTop w:val="0"/>
          <w:marBottom w:val="0"/>
          <w:divBdr>
            <w:top w:val="none" w:sz="0" w:space="0" w:color="auto"/>
            <w:left w:val="none" w:sz="0" w:space="0" w:color="auto"/>
            <w:bottom w:val="none" w:sz="0" w:space="0" w:color="auto"/>
            <w:right w:val="none" w:sz="0" w:space="0" w:color="auto"/>
          </w:divBdr>
        </w:div>
        <w:div w:id="2110735176">
          <w:marLeft w:val="480"/>
          <w:marRight w:val="0"/>
          <w:marTop w:val="0"/>
          <w:marBottom w:val="0"/>
          <w:divBdr>
            <w:top w:val="none" w:sz="0" w:space="0" w:color="auto"/>
            <w:left w:val="none" w:sz="0" w:space="0" w:color="auto"/>
            <w:bottom w:val="none" w:sz="0" w:space="0" w:color="auto"/>
            <w:right w:val="none" w:sz="0" w:space="0" w:color="auto"/>
          </w:divBdr>
        </w:div>
        <w:div w:id="2131392360">
          <w:marLeft w:val="480"/>
          <w:marRight w:val="0"/>
          <w:marTop w:val="0"/>
          <w:marBottom w:val="0"/>
          <w:divBdr>
            <w:top w:val="none" w:sz="0" w:space="0" w:color="auto"/>
            <w:left w:val="none" w:sz="0" w:space="0" w:color="auto"/>
            <w:bottom w:val="none" w:sz="0" w:space="0" w:color="auto"/>
            <w:right w:val="none" w:sz="0" w:space="0" w:color="auto"/>
          </w:divBdr>
        </w:div>
      </w:divsChild>
    </w:div>
    <w:div w:id="488525594">
      <w:bodyDiv w:val="1"/>
      <w:marLeft w:val="0"/>
      <w:marRight w:val="0"/>
      <w:marTop w:val="0"/>
      <w:marBottom w:val="0"/>
      <w:divBdr>
        <w:top w:val="none" w:sz="0" w:space="0" w:color="auto"/>
        <w:left w:val="none" w:sz="0" w:space="0" w:color="auto"/>
        <w:bottom w:val="none" w:sz="0" w:space="0" w:color="auto"/>
        <w:right w:val="none" w:sz="0" w:space="0" w:color="auto"/>
      </w:divBdr>
      <w:divsChild>
        <w:div w:id="1423532913">
          <w:marLeft w:val="480"/>
          <w:marRight w:val="0"/>
          <w:marTop w:val="0"/>
          <w:marBottom w:val="0"/>
          <w:divBdr>
            <w:top w:val="none" w:sz="0" w:space="0" w:color="auto"/>
            <w:left w:val="none" w:sz="0" w:space="0" w:color="auto"/>
            <w:bottom w:val="none" w:sz="0" w:space="0" w:color="auto"/>
            <w:right w:val="none" w:sz="0" w:space="0" w:color="auto"/>
          </w:divBdr>
        </w:div>
        <w:div w:id="2090422006">
          <w:marLeft w:val="480"/>
          <w:marRight w:val="0"/>
          <w:marTop w:val="0"/>
          <w:marBottom w:val="0"/>
          <w:divBdr>
            <w:top w:val="none" w:sz="0" w:space="0" w:color="auto"/>
            <w:left w:val="none" w:sz="0" w:space="0" w:color="auto"/>
            <w:bottom w:val="none" w:sz="0" w:space="0" w:color="auto"/>
            <w:right w:val="none" w:sz="0" w:space="0" w:color="auto"/>
          </w:divBdr>
        </w:div>
        <w:div w:id="1676762608">
          <w:marLeft w:val="480"/>
          <w:marRight w:val="0"/>
          <w:marTop w:val="0"/>
          <w:marBottom w:val="0"/>
          <w:divBdr>
            <w:top w:val="none" w:sz="0" w:space="0" w:color="auto"/>
            <w:left w:val="none" w:sz="0" w:space="0" w:color="auto"/>
            <w:bottom w:val="none" w:sz="0" w:space="0" w:color="auto"/>
            <w:right w:val="none" w:sz="0" w:space="0" w:color="auto"/>
          </w:divBdr>
        </w:div>
        <w:div w:id="1719889922">
          <w:marLeft w:val="480"/>
          <w:marRight w:val="0"/>
          <w:marTop w:val="0"/>
          <w:marBottom w:val="0"/>
          <w:divBdr>
            <w:top w:val="none" w:sz="0" w:space="0" w:color="auto"/>
            <w:left w:val="none" w:sz="0" w:space="0" w:color="auto"/>
            <w:bottom w:val="none" w:sz="0" w:space="0" w:color="auto"/>
            <w:right w:val="none" w:sz="0" w:space="0" w:color="auto"/>
          </w:divBdr>
        </w:div>
        <w:div w:id="694421713">
          <w:marLeft w:val="480"/>
          <w:marRight w:val="0"/>
          <w:marTop w:val="0"/>
          <w:marBottom w:val="0"/>
          <w:divBdr>
            <w:top w:val="none" w:sz="0" w:space="0" w:color="auto"/>
            <w:left w:val="none" w:sz="0" w:space="0" w:color="auto"/>
            <w:bottom w:val="none" w:sz="0" w:space="0" w:color="auto"/>
            <w:right w:val="none" w:sz="0" w:space="0" w:color="auto"/>
          </w:divBdr>
        </w:div>
        <w:div w:id="1451820587">
          <w:marLeft w:val="480"/>
          <w:marRight w:val="0"/>
          <w:marTop w:val="0"/>
          <w:marBottom w:val="0"/>
          <w:divBdr>
            <w:top w:val="none" w:sz="0" w:space="0" w:color="auto"/>
            <w:left w:val="none" w:sz="0" w:space="0" w:color="auto"/>
            <w:bottom w:val="none" w:sz="0" w:space="0" w:color="auto"/>
            <w:right w:val="none" w:sz="0" w:space="0" w:color="auto"/>
          </w:divBdr>
        </w:div>
        <w:div w:id="910584088">
          <w:marLeft w:val="480"/>
          <w:marRight w:val="0"/>
          <w:marTop w:val="0"/>
          <w:marBottom w:val="0"/>
          <w:divBdr>
            <w:top w:val="none" w:sz="0" w:space="0" w:color="auto"/>
            <w:left w:val="none" w:sz="0" w:space="0" w:color="auto"/>
            <w:bottom w:val="none" w:sz="0" w:space="0" w:color="auto"/>
            <w:right w:val="none" w:sz="0" w:space="0" w:color="auto"/>
          </w:divBdr>
        </w:div>
        <w:div w:id="1606035198">
          <w:marLeft w:val="480"/>
          <w:marRight w:val="0"/>
          <w:marTop w:val="0"/>
          <w:marBottom w:val="0"/>
          <w:divBdr>
            <w:top w:val="none" w:sz="0" w:space="0" w:color="auto"/>
            <w:left w:val="none" w:sz="0" w:space="0" w:color="auto"/>
            <w:bottom w:val="none" w:sz="0" w:space="0" w:color="auto"/>
            <w:right w:val="none" w:sz="0" w:space="0" w:color="auto"/>
          </w:divBdr>
        </w:div>
        <w:div w:id="1957516387">
          <w:marLeft w:val="480"/>
          <w:marRight w:val="0"/>
          <w:marTop w:val="0"/>
          <w:marBottom w:val="0"/>
          <w:divBdr>
            <w:top w:val="none" w:sz="0" w:space="0" w:color="auto"/>
            <w:left w:val="none" w:sz="0" w:space="0" w:color="auto"/>
            <w:bottom w:val="none" w:sz="0" w:space="0" w:color="auto"/>
            <w:right w:val="none" w:sz="0" w:space="0" w:color="auto"/>
          </w:divBdr>
        </w:div>
        <w:div w:id="202254464">
          <w:marLeft w:val="480"/>
          <w:marRight w:val="0"/>
          <w:marTop w:val="0"/>
          <w:marBottom w:val="0"/>
          <w:divBdr>
            <w:top w:val="none" w:sz="0" w:space="0" w:color="auto"/>
            <w:left w:val="none" w:sz="0" w:space="0" w:color="auto"/>
            <w:bottom w:val="none" w:sz="0" w:space="0" w:color="auto"/>
            <w:right w:val="none" w:sz="0" w:space="0" w:color="auto"/>
          </w:divBdr>
        </w:div>
        <w:div w:id="1430127004">
          <w:marLeft w:val="480"/>
          <w:marRight w:val="0"/>
          <w:marTop w:val="0"/>
          <w:marBottom w:val="0"/>
          <w:divBdr>
            <w:top w:val="none" w:sz="0" w:space="0" w:color="auto"/>
            <w:left w:val="none" w:sz="0" w:space="0" w:color="auto"/>
            <w:bottom w:val="none" w:sz="0" w:space="0" w:color="auto"/>
            <w:right w:val="none" w:sz="0" w:space="0" w:color="auto"/>
          </w:divBdr>
        </w:div>
        <w:div w:id="935867691">
          <w:marLeft w:val="480"/>
          <w:marRight w:val="0"/>
          <w:marTop w:val="0"/>
          <w:marBottom w:val="0"/>
          <w:divBdr>
            <w:top w:val="none" w:sz="0" w:space="0" w:color="auto"/>
            <w:left w:val="none" w:sz="0" w:space="0" w:color="auto"/>
            <w:bottom w:val="none" w:sz="0" w:space="0" w:color="auto"/>
            <w:right w:val="none" w:sz="0" w:space="0" w:color="auto"/>
          </w:divBdr>
        </w:div>
        <w:div w:id="1432429425">
          <w:marLeft w:val="480"/>
          <w:marRight w:val="0"/>
          <w:marTop w:val="0"/>
          <w:marBottom w:val="0"/>
          <w:divBdr>
            <w:top w:val="none" w:sz="0" w:space="0" w:color="auto"/>
            <w:left w:val="none" w:sz="0" w:space="0" w:color="auto"/>
            <w:bottom w:val="none" w:sz="0" w:space="0" w:color="auto"/>
            <w:right w:val="none" w:sz="0" w:space="0" w:color="auto"/>
          </w:divBdr>
        </w:div>
        <w:div w:id="765619209">
          <w:marLeft w:val="480"/>
          <w:marRight w:val="0"/>
          <w:marTop w:val="0"/>
          <w:marBottom w:val="0"/>
          <w:divBdr>
            <w:top w:val="none" w:sz="0" w:space="0" w:color="auto"/>
            <w:left w:val="none" w:sz="0" w:space="0" w:color="auto"/>
            <w:bottom w:val="none" w:sz="0" w:space="0" w:color="auto"/>
            <w:right w:val="none" w:sz="0" w:space="0" w:color="auto"/>
          </w:divBdr>
        </w:div>
        <w:div w:id="899444431">
          <w:marLeft w:val="480"/>
          <w:marRight w:val="0"/>
          <w:marTop w:val="0"/>
          <w:marBottom w:val="0"/>
          <w:divBdr>
            <w:top w:val="none" w:sz="0" w:space="0" w:color="auto"/>
            <w:left w:val="none" w:sz="0" w:space="0" w:color="auto"/>
            <w:bottom w:val="none" w:sz="0" w:space="0" w:color="auto"/>
            <w:right w:val="none" w:sz="0" w:space="0" w:color="auto"/>
          </w:divBdr>
        </w:div>
        <w:div w:id="686909762">
          <w:marLeft w:val="480"/>
          <w:marRight w:val="0"/>
          <w:marTop w:val="0"/>
          <w:marBottom w:val="0"/>
          <w:divBdr>
            <w:top w:val="none" w:sz="0" w:space="0" w:color="auto"/>
            <w:left w:val="none" w:sz="0" w:space="0" w:color="auto"/>
            <w:bottom w:val="none" w:sz="0" w:space="0" w:color="auto"/>
            <w:right w:val="none" w:sz="0" w:space="0" w:color="auto"/>
          </w:divBdr>
        </w:div>
        <w:div w:id="940143802">
          <w:marLeft w:val="480"/>
          <w:marRight w:val="0"/>
          <w:marTop w:val="0"/>
          <w:marBottom w:val="0"/>
          <w:divBdr>
            <w:top w:val="none" w:sz="0" w:space="0" w:color="auto"/>
            <w:left w:val="none" w:sz="0" w:space="0" w:color="auto"/>
            <w:bottom w:val="none" w:sz="0" w:space="0" w:color="auto"/>
            <w:right w:val="none" w:sz="0" w:space="0" w:color="auto"/>
          </w:divBdr>
        </w:div>
        <w:div w:id="753086380">
          <w:marLeft w:val="480"/>
          <w:marRight w:val="0"/>
          <w:marTop w:val="0"/>
          <w:marBottom w:val="0"/>
          <w:divBdr>
            <w:top w:val="none" w:sz="0" w:space="0" w:color="auto"/>
            <w:left w:val="none" w:sz="0" w:space="0" w:color="auto"/>
            <w:bottom w:val="none" w:sz="0" w:space="0" w:color="auto"/>
            <w:right w:val="none" w:sz="0" w:space="0" w:color="auto"/>
          </w:divBdr>
        </w:div>
        <w:div w:id="2113502432">
          <w:marLeft w:val="480"/>
          <w:marRight w:val="0"/>
          <w:marTop w:val="0"/>
          <w:marBottom w:val="0"/>
          <w:divBdr>
            <w:top w:val="none" w:sz="0" w:space="0" w:color="auto"/>
            <w:left w:val="none" w:sz="0" w:space="0" w:color="auto"/>
            <w:bottom w:val="none" w:sz="0" w:space="0" w:color="auto"/>
            <w:right w:val="none" w:sz="0" w:space="0" w:color="auto"/>
          </w:divBdr>
        </w:div>
        <w:div w:id="1215003202">
          <w:marLeft w:val="480"/>
          <w:marRight w:val="0"/>
          <w:marTop w:val="0"/>
          <w:marBottom w:val="0"/>
          <w:divBdr>
            <w:top w:val="none" w:sz="0" w:space="0" w:color="auto"/>
            <w:left w:val="none" w:sz="0" w:space="0" w:color="auto"/>
            <w:bottom w:val="none" w:sz="0" w:space="0" w:color="auto"/>
            <w:right w:val="none" w:sz="0" w:space="0" w:color="auto"/>
          </w:divBdr>
        </w:div>
        <w:div w:id="1715620957">
          <w:marLeft w:val="480"/>
          <w:marRight w:val="0"/>
          <w:marTop w:val="0"/>
          <w:marBottom w:val="0"/>
          <w:divBdr>
            <w:top w:val="none" w:sz="0" w:space="0" w:color="auto"/>
            <w:left w:val="none" w:sz="0" w:space="0" w:color="auto"/>
            <w:bottom w:val="none" w:sz="0" w:space="0" w:color="auto"/>
            <w:right w:val="none" w:sz="0" w:space="0" w:color="auto"/>
          </w:divBdr>
        </w:div>
        <w:div w:id="879172878">
          <w:marLeft w:val="480"/>
          <w:marRight w:val="0"/>
          <w:marTop w:val="0"/>
          <w:marBottom w:val="0"/>
          <w:divBdr>
            <w:top w:val="none" w:sz="0" w:space="0" w:color="auto"/>
            <w:left w:val="none" w:sz="0" w:space="0" w:color="auto"/>
            <w:bottom w:val="none" w:sz="0" w:space="0" w:color="auto"/>
            <w:right w:val="none" w:sz="0" w:space="0" w:color="auto"/>
          </w:divBdr>
        </w:div>
        <w:div w:id="549613772">
          <w:marLeft w:val="480"/>
          <w:marRight w:val="0"/>
          <w:marTop w:val="0"/>
          <w:marBottom w:val="0"/>
          <w:divBdr>
            <w:top w:val="none" w:sz="0" w:space="0" w:color="auto"/>
            <w:left w:val="none" w:sz="0" w:space="0" w:color="auto"/>
            <w:bottom w:val="none" w:sz="0" w:space="0" w:color="auto"/>
            <w:right w:val="none" w:sz="0" w:space="0" w:color="auto"/>
          </w:divBdr>
        </w:div>
        <w:div w:id="1728334825">
          <w:marLeft w:val="480"/>
          <w:marRight w:val="0"/>
          <w:marTop w:val="0"/>
          <w:marBottom w:val="0"/>
          <w:divBdr>
            <w:top w:val="none" w:sz="0" w:space="0" w:color="auto"/>
            <w:left w:val="none" w:sz="0" w:space="0" w:color="auto"/>
            <w:bottom w:val="none" w:sz="0" w:space="0" w:color="auto"/>
            <w:right w:val="none" w:sz="0" w:space="0" w:color="auto"/>
          </w:divBdr>
        </w:div>
        <w:div w:id="1509248769">
          <w:marLeft w:val="480"/>
          <w:marRight w:val="0"/>
          <w:marTop w:val="0"/>
          <w:marBottom w:val="0"/>
          <w:divBdr>
            <w:top w:val="none" w:sz="0" w:space="0" w:color="auto"/>
            <w:left w:val="none" w:sz="0" w:space="0" w:color="auto"/>
            <w:bottom w:val="none" w:sz="0" w:space="0" w:color="auto"/>
            <w:right w:val="none" w:sz="0" w:space="0" w:color="auto"/>
          </w:divBdr>
        </w:div>
        <w:div w:id="29574243">
          <w:marLeft w:val="480"/>
          <w:marRight w:val="0"/>
          <w:marTop w:val="0"/>
          <w:marBottom w:val="0"/>
          <w:divBdr>
            <w:top w:val="none" w:sz="0" w:space="0" w:color="auto"/>
            <w:left w:val="none" w:sz="0" w:space="0" w:color="auto"/>
            <w:bottom w:val="none" w:sz="0" w:space="0" w:color="auto"/>
            <w:right w:val="none" w:sz="0" w:space="0" w:color="auto"/>
          </w:divBdr>
        </w:div>
        <w:div w:id="546836591">
          <w:marLeft w:val="480"/>
          <w:marRight w:val="0"/>
          <w:marTop w:val="0"/>
          <w:marBottom w:val="0"/>
          <w:divBdr>
            <w:top w:val="none" w:sz="0" w:space="0" w:color="auto"/>
            <w:left w:val="none" w:sz="0" w:space="0" w:color="auto"/>
            <w:bottom w:val="none" w:sz="0" w:space="0" w:color="auto"/>
            <w:right w:val="none" w:sz="0" w:space="0" w:color="auto"/>
          </w:divBdr>
        </w:div>
        <w:div w:id="2061126783">
          <w:marLeft w:val="480"/>
          <w:marRight w:val="0"/>
          <w:marTop w:val="0"/>
          <w:marBottom w:val="0"/>
          <w:divBdr>
            <w:top w:val="none" w:sz="0" w:space="0" w:color="auto"/>
            <w:left w:val="none" w:sz="0" w:space="0" w:color="auto"/>
            <w:bottom w:val="none" w:sz="0" w:space="0" w:color="auto"/>
            <w:right w:val="none" w:sz="0" w:space="0" w:color="auto"/>
          </w:divBdr>
        </w:div>
        <w:div w:id="1337998650">
          <w:marLeft w:val="480"/>
          <w:marRight w:val="0"/>
          <w:marTop w:val="0"/>
          <w:marBottom w:val="0"/>
          <w:divBdr>
            <w:top w:val="none" w:sz="0" w:space="0" w:color="auto"/>
            <w:left w:val="none" w:sz="0" w:space="0" w:color="auto"/>
            <w:bottom w:val="none" w:sz="0" w:space="0" w:color="auto"/>
            <w:right w:val="none" w:sz="0" w:space="0" w:color="auto"/>
          </w:divBdr>
        </w:div>
        <w:div w:id="1661806123">
          <w:marLeft w:val="480"/>
          <w:marRight w:val="0"/>
          <w:marTop w:val="0"/>
          <w:marBottom w:val="0"/>
          <w:divBdr>
            <w:top w:val="none" w:sz="0" w:space="0" w:color="auto"/>
            <w:left w:val="none" w:sz="0" w:space="0" w:color="auto"/>
            <w:bottom w:val="none" w:sz="0" w:space="0" w:color="auto"/>
            <w:right w:val="none" w:sz="0" w:space="0" w:color="auto"/>
          </w:divBdr>
        </w:div>
        <w:div w:id="1080248686">
          <w:marLeft w:val="480"/>
          <w:marRight w:val="0"/>
          <w:marTop w:val="0"/>
          <w:marBottom w:val="0"/>
          <w:divBdr>
            <w:top w:val="none" w:sz="0" w:space="0" w:color="auto"/>
            <w:left w:val="none" w:sz="0" w:space="0" w:color="auto"/>
            <w:bottom w:val="none" w:sz="0" w:space="0" w:color="auto"/>
            <w:right w:val="none" w:sz="0" w:space="0" w:color="auto"/>
          </w:divBdr>
        </w:div>
        <w:div w:id="622423054">
          <w:marLeft w:val="480"/>
          <w:marRight w:val="0"/>
          <w:marTop w:val="0"/>
          <w:marBottom w:val="0"/>
          <w:divBdr>
            <w:top w:val="none" w:sz="0" w:space="0" w:color="auto"/>
            <w:left w:val="none" w:sz="0" w:space="0" w:color="auto"/>
            <w:bottom w:val="none" w:sz="0" w:space="0" w:color="auto"/>
            <w:right w:val="none" w:sz="0" w:space="0" w:color="auto"/>
          </w:divBdr>
        </w:div>
        <w:div w:id="194970471">
          <w:marLeft w:val="480"/>
          <w:marRight w:val="0"/>
          <w:marTop w:val="0"/>
          <w:marBottom w:val="0"/>
          <w:divBdr>
            <w:top w:val="none" w:sz="0" w:space="0" w:color="auto"/>
            <w:left w:val="none" w:sz="0" w:space="0" w:color="auto"/>
            <w:bottom w:val="none" w:sz="0" w:space="0" w:color="auto"/>
            <w:right w:val="none" w:sz="0" w:space="0" w:color="auto"/>
          </w:divBdr>
        </w:div>
        <w:div w:id="264727835">
          <w:marLeft w:val="480"/>
          <w:marRight w:val="0"/>
          <w:marTop w:val="0"/>
          <w:marBottom w:val="0"/>
          <w:divBdr>
            <w:top w:val="none" w:sz="0" w:space="0" w:color="auto"/>
            <w:left w:val="none" w:sz="0" w:space="0" w:color="auto"/>
            <w:bottom w:val="none" w:sz="0" w:space="0" w:color="auto"/>
            <w:right w:val="none" w:sz="0" w:space="0" w:color="auto"/>
          </w:divBdr>
        </w:div>
        <w:div w:id="1197810556">
          <w:marLeft w:val="480"/>
          <w:marRight w:val="0"/>
          <w:marTop w:val="0"/>
          <w:marBottom w:val="0"/>
          <w:divBdr>
            <w:top w:val="none" w:sz="0" w:space="0" w:color="auto"/>
            <w:left w:val="none" w:sz="0" w:space="0" w:color="auto"/>
            <w:bottom w:val="none" w:sz="0" w:space="0" w:color="auto"/>
            <w:right w:val="none" w:sz="0" w:space="0" w:color="auto"/>
          </w:divBdr>
        </w:div>
        <w:div w:id="1626472745">
          <w:marLeft w:val="480"/>
          <w:marRight w:val="0"/>
          <w:marTop w:val="0"/>
          <w:marBottom w:val="0"/>
          <w:divBdr>
            <w:top w:val="none" w:sz="0" w:space="0" w:color="auto"/>
            <w:left w:val="none" w:sz="0" w:space="0" w:color="auto"/>
            <w:bottom w:val="none" w:sz="0" w:space="0" w:color="auto"/>
            <w:right w:val="none" w:sz="0" w:space="0" w:color="auto"/>
          </w:divBdr>
        </w:div>
        <w:div w:id="294062395">
          <w:marLeft w:val="480"/>
          <w:marRight w:val="0"/>
          <w:marTop w:val="0"/>
          <w:marBottom w:val="0"/>
          <w:divBdr>
            <w:top w:val="none" w:sz="0" w:space="0" w:color="auto"/>
            <w:left w:val="none" w:sz="0" w:space="0" w:color="auto"/>
            <w:bottom w:val="none" w:sz="0" w:space="0" w:color="auto"/>
            <w:right w:val="none" w:sz="0" w:space="0" w:color="auto"/>
          </w:divBdr>
        </w:div>
        <w:div w:id="799614643">
          <w:marLeft w:val="480"/>
          <w:marRight w:val="0"/>
          <w:marTop w:val="0"/>
          <w:marBottom w:val="0"/>
          <w:divBdr>
            <w:top w:val="none" w:sz="0" w:space="0" w:color="auto"/>
            <w:left w:val="none" w:sz="0" w:space="0" w:color="auto"/>
            <w:bottom w:val="none" w:sz="0" w:space="0" w:color="auto"/>
            <w:right w:val="none" w:sz="0" w:space="0" w:color="auto"/>
          </w:divBdr>
        </w:div>
        <w:div w:id="713774068">
          <w:marLeft w:val="480"/>
          <w:marRight w:val="0"/>
          <w:marTop w:val="0"/>
          <w:marBottom w:val="0"/>
          <w:divBdr>
            <w:top w:val="none" w:sz="0" w:space="0" w:color="auto"/>
            <w:left w:val="none" w:sz="0" w:space="0" w:color="auto"/>
            <w:bottom w:val="none" w:sz="0" w:space="0" w:color="auto"/>
            <w:right w:val="none" w:sz="0" w:space="0" w:color="auto"/>
          </w:divBdr>
        </w:div>
        <w:div w:id="1223444733">
          <w:marLeft w:val="480"/>
          <w:marRight w:val="0"/>
          <w:marTop w:val="0"/>
          <w:marBottom w:val="0"/>
          <w:divBdr>
            <w:top w:val="none" w:sz="0" w:space="0" w:color="auto"/>
            <w:left w:val="none" w:sz="0" w:space="0" w:color="auto"/>
            <w:bottom w:val="none" w:sz="0" w:space="0" w:color="auto"/>
            <w:right w:val="none" w:sz="0" w:space="0" w:color="auto"/>
          </w:divBdr>
        </w:div>
        <w:div w:id="1047534076">
          <w:marLeft w:val="480"/>
          <w:marRight w:val="0"/>
          <w:marTop w:val="0"/>
          <w:marBottom w:val="0"/>
          <w:divBdr>
            <w:top w:val="none" w:sz="0" w:space="0" w:color="auto"/>
            <w:left w:val="none" w:sz="0" w:space="0" w:color="auto"/>
            <w:bottom w:val="none" w:sz="0" w:space="0" w:color="auto"/>
            <w:right w:val="none" w:sz="0" w:space="0" w:color="auto"/>
          </w:divBdr>
        </w:div>
        <w:div w:id="1835874687">
          <w:marLeft w:val="480"/>
          <w:marRight w:val="0"/>
          <w:marTop w:val="0"/>
          <w:marBottom w:val="0"/>
          <w:divBdr>
            <w:top w:val="none" w:sz="0" w:space="0" w:color="auto"/>
            <w:left w:val="none" w:sz="0" w:space="0" w:color="auto"/>
            <w:bottom w:val="none" w:sz="0" w:space="0" w:color="auto"/>
            <w:right w:val="none" w:sz="0" w:space="0" w:color="auto"/>
          </w:divBdr>
        </w:div>
        <w:div w:id="1339696439">
          <w:marLeft w:val="480"/>
          <w:marRight w:val="0"/>
          <w:marTop w:val="0"/>
          <w:marBottom w:val="0"/>
          <w:divBdr>
            <w:top w:val="none" w:sz="0" w:space="0" w:color="auto"/>
            <w:left w:val="none" w:sz="0" w:space="0" w:color="auto"/>
            <w:bottom w:val="none" w:sz="0" w:space="0" w:color="auto"/>
            <w:right w:val="none" w:sz="0" w:space="0" w:color="auto"/>
          </w:divBdr>
        </w:div>
        <w:div w:id="1183275727">
          <w:marLeft w:val="480"/>
          <w:marRight w:val="0"/>
          <w:marTop w:val="0"/>
          <w:marBottom w:val="0"/>
          <w:divBdr>
            <w:top w:val="none" w:sz="0" w:space="0" w:color="auto"/>
            <w:left w:val="none" w:sz="0" w:space="0" w:color="auto"/>
            <w:bottom w:val="none" w:sz="0" w:space="0" w:color="auto"/>
            <w:right w:val="none" w:sz="0" w:space="0" w:color="auto"/>
          </w:divBdr>
        </w:div>
        <w:div w:id="1739400988">
          <w:marLeft w:val="480"/>
          <w:marRight w:val="0"/>
          <w:marTop w:val="0"/>
          <w:marBottom w:val="0"/>
          <w:divBdr>
            <w:top w:val="none" w:sz="0" w:space="0" w:color="auto"/>
            <w:left w:val="none" w:sz="0" w:space="0" w:color="auto"/>
            <w:bottom w:val="none" w:sz="0" w:space="0" w:color="auto"/>
            <w:right w:val="none" w:sz="0" w:space="0" w:color="auto"/>
          </w:divBdr>
        </w:div>
        <w:div w:id="1810709751">
          <w:marLeft w:val="480"/>
          <w:marRight w:val="0"/>
          <w:marTop w:val="0"/>
          <w:marBottom w:val="0"/>
          <w:divBdr>
            <w:top w:val="none" w:sz="0" w:space="0" w:color="auto"/>
            <w:left w:val="none" w:sz="0" w:space="0" w:color="auto"/>
            <w:bottom w:val="none" w:sz="0" w:space="0" w:color="auto"/>
            <w:right w:val="none" w:sz="0" w:space="0" w:color="auto"/>
          </w:divBdr>
        </w:div>
        <w:div w:id="2093820463">
          <w:marLeft w:val="480"/>
          <w:marRight w:val="0"/>
          <w:marTop w:val="0"/>
          <w:marBottom w:val="0"/>
          <w:divBdr>
            <w:top w:val="none" w:sz="0" w:space="0" w:color="auto"/>
            <w:left w:val="none" w:sz="0" w:space="0" w:color="auto"/>
            <w:bottom w:val="none" w:sz="0" w:space="0" w:color="auto"/>
            <w:right w:val="none" w:sz="0" w:space="0" w:color="auto"/>
          </w:divBdr>
        </w:div>
        <w:div w:id="1899635009">
          <w:marLeft w:val="480"/>
          <w:marRight w:val="0"/>
          <w:marTop w:val="0"/>
          <w:marBottom w:val="0"/>
          <w:divBdr>
            <w:top w:val="none" w:sz="0" w:space="0" w:color="auto"/>
            <w:left w:val="none" w:sz="0" w:space="0" w:color="auto"/>
            <w:bottom w:val="none" w:sz="0" w:space="0" w:color="auto"/>
            <w:right w:val="none" w:sz="0" w:space="0" w:color="auto"/>
          </w:divBdr>
        </w:div>
        <w:div w:id="985740485">
          <w:marLeft w:val="480"/>
          <w:marRight w:val="0"/>
          <w:marTop w:val="0"/>
          <w:marBottom w:val="0"/>
          <w:divBdr>
            <w:top w:val="none" w:sz="0" w:space="0" w:color="auto"/>
            <w:left w:val="none" w:sz="0" w:space="0" w:color="auto"/>
            <w:bottom w:val="none" w:sz="0" w:space="0" w:color="auto"/>
            <w:right w:val="none" w:sz="0" w:space="0" w:color="auto"/>
          </w:divBdr>
        </w:div>
        <w:div w:id="2065710639">
          <w:marLeft w:val="480"/>
          <w:marRight w:val="0"/>
          <w:marTop w:val="0"/>
          <w:marBottom w:val="0"/>
          <w:divBdr>
            <w:top w:val="none" w:sz="0" w:space="0" w:color="auto"/>
            <w:left w:val="none" w:sz="0" w:space="0" w:color="auto"/>
            <w:bottom w:val="none" w:sz="0" w:space="0" w:color="auto"/>
            <w:right w:val="none" w:sz="0" w:space="0" w:color="auto"/>
          </w:divBdr>
        </w:div>
        <w:div w:id="553008040">
          <w:marLeft w:val="480"/>
          <w:marRight w:val="0"/>
          <w:marTop w:val="0"/>
          <w:marBottom w:val="0"/>
          <w:divBdr>
            <w:top w:val="none" w:sz="0" w:space="0" w:color="auto"/>
            <w:left w:val="none" w:sz="0" w:space="0" w:color="auto"/>
            <w:bottom w:val="none" w:sz="0" w:space="0" w:color="auto"/>
            <w:right w:val="none" w:sz="0" w:space="0" w:color="auto"/>
          </w:divBdr>
        </w:div>
        <w:div w:id="1195727879">
          <w:marLeft w:val="480"/>
          <w:marRight w:val="0"/>
          <w:marTop w:val="0"/>
          <w:marBottom w:val="0"/>
          <w:divBdr>
            <w:top w:val="none" w:sz="0" w:space="0" w:color="auto"/>
            <w:left w:val="none" w:sz="0" w:space="0" w:color="auto"/>
            <w:bottom w:val="none" w:sz="0" w:space="0" w:color="auto"/>
            <w:right w:val="none" w:sz="0" w:space="0" w:color="auto"/>
          </w:divBdr>
        </w:div>
        <w:div w:id="294992384">
          <w:marLeft w:val="480"/>
          <w:marRight w:val="0"/>
          <w:marTop w:val="0"/>
          <w:marBottom w:val="0"/>
          <w:divBdr>
            <w:top w:val="none" w:sz="0" w:space="0" w:color="auto"/>
            <w:left w:val="none" w:sz="0" w:space="0" w:color="auto"/>
            <w:bottom w:val="none" w:sz="0" w:space="0" w:color="auto"/>
            <w:right w:val="none" w:sz="0" w:space="0" w:color="auto"/>
          </w:divBdr>
        </w:div>
        <w:div w:id="858006165">
          <w:marLeft w:val="480"/>
          <w:marRight w:val="0"/>
          <w:marTop w:val="0"/>
          <w:marBottom w:val="0"/>
          <w:divBdr>
            <w:top w:val="none" w:sz="0" w:space="0" w:color="auto"/>
            <w:left w:val="none" w:sz="0" w:space="0" w:color="auto"/>
            <w:bottom w:val="none" w:sz="0" w:space="0" w:color="auto"/>
            <w:right w:val="none" w:sz="0" w:space="0" w:color="auto"/>
          </w:divBdr>
        </w:div>
        <w:div w:id="777914800">
          <w:marLeft w:val="480"/>
          <w:marRight w:val="0"/>
          <w:marTop w:val="0"/>
          <w:marBottom w:val="0"/>
          <w:divBdr>
            <w:top w:val="none" w:sz="0" w:space="0" w:color="auto"/>
            <w:left w:val="none" w:sz="0" w:space="0" w:color="auto"/>
            <w:bottom w:val="none" w:sz="0" w:space="0" w:color="auto"/>
            <w:right w:val="none" w:sz="0" w:space="0" w:color="auto"/>
          </w:divBdr>
        </w:div>
        <w:div w:id="940339354">
          <w:marLeft w:val="480"/>
          <w:marRight w:val="0"/>
          <w:marTop w:val="0"/>
          <w:marBottom w:val="0"/>
          <w:divBdr>
            <w:top w:val="none" w:sz="0" w:space="0" w:color="auto"/>
            <w:left w:val="none" w:sz="0" w:space="0" w:color="auto"/>
            <w:bottom w:val="none" w:sz="0" w:space="0" w:color="auto"/>
            <w:right w:val="none" w:sz="0" w:space="0" w:color="auto"/>
          </w:divBdr>
        </w:div>
        <w:div w:id="1978677624">
          <w:marLeft w:val="480"/>
          <w:marRight w:val="0"/>
          <w:marTop w:val="0"/>
          <w:marBottom w:val="0"/>
          <w:divBdr>
            <w:top w:val="none" w:sz="0" w:space="0" w:color="auto"/>
            <w:left w:val="none" w:sz="0" w:space="0" w:color="auto"/>
            <w:bottom w:val="none" w:sz="0" w:space="0" w:color="auto"/>
            <w:right w:val="none" w:sz="0" w:space="0" w:color="auto"/>
          </w:divBdr>
        </w:div>
        <w:div w:id="1347950551">
          <w:marLeft w:val="480"/>
          <w:marRight w:val="0"/>
          <w:marTop w:val="0"/>
          <w:marBottom w:val="0"/>
          <w:divBdr>
            <w:top w:val="none" w:sz="0" w:space="0" w:color="auto"/>
            <w:left w:val="none" w:sz="0" w:space="0" w:color="auto"/>
            <w:bottom w:val="none" w:sz="0" w:space="0" w:color="auto"/>
            <w:right w:val="none" w:sz="0" w:space="0" w:color="auto"/>
          </w:divBdr>
        </w:div>
        <w:div w:id="455292431">
          <w:marLeft w:val="480"/>
          <w:marRight w:val="0"/>
          <w:marTop w:val="0"/>
          <w:marBottom w:val="0"/>
          <w:divBdr>
            <w:top w:val="none" w:sz="0" w:space="0" w:color="auto"/>
            <w:left w:val="none" w:sz="0" w:space="0" w:color="auto"/>
            <w:bottom w:val="none" w:sz="0" w:space="0" w:color="auto"/>
            <w:right w:val="none" w:sz="0" w:space="0" w:color="auto"/>
          </w:divBdr>
        </w:div>
        <w:div w:id="1787383105">
          <w:marLeft w:val="480"/>
          <w:marRight w:val="0"/>
          <w:marTop w:val="0"/>
          <w:marBottom w:val="0"/>
          <w:divBdr>
            <w:top w:val="none" w:sz="0" w:space="0" w:color="auto"/>
            <w:left w:val="none" w:sz="0" w:space="0" w:color="auto"/>
            <w:bottom w:val="none" w:sz="0" w:space="0" w:color="auto"/>
            <w:right w:val="none" w:sz="0" w:space="0" w:color="auto"/>
          </w:divBdr>
        </w:div>
        <w:div w:id="1194348135">
          <w:marLeft w:val="480"/>
          <w:marRight w:val="0"/>
          <w:marTop w:val="0"/>
          <w:marBottom w:val="0"/>
          <w:divBdr>
            <w:top w:val="none" w:sz="0" w:space="0" w:color="auto"/>
            <w:left w:val="none" w:sz="0" w:space="0" w:color="auto"/>
            <w:bottom w:val="none" w:sz="0" w:space="0" w:color="auto"/>
            <w:right w:val="none" w:sz="0" w:space="0" w:color="auto"/>
          </w:divBdr>
        </w:div>
        <w:div w:id="1947692379">
          <w:marLeft w:val="480"/>
          <w:marRight w:val="0"/>
          <w:marTop w:val="0"/>
          <w:marBottom w:val="0"/>
          <w:divBdr>
            <w:top w:val="none" w:sz="0" w:space="0" w:color="auto"/>
            <w:left w:val="none" w:sz="0" w:space="0" w:color="auto"/>
            <w:bottom w:val="none" w:sz="0" w:space="0" w:color="auto"/>
            <w:right w:val="none" w:sz="0" w:space="0" w:color="auto"/>
          </w:divBdr>
        </w:div>
        <w:div w:id="1616669123">
          <w:marLeft w:val="480"/>
          <w:marRight w:val="0"/>
          <w:marTop w:val="0"/>
          <w:marBottom w:val="0"/>
          <w:divBdr>
            <w:top w:val="none" w:sz="0" w:space="0" w:color="auto"/>
            <w:left w:val="none" w:sz="0" w:space="0" w:color="auto"/>
            <w:bottom w:val="none" w:sz="0" w:space="0" w:color="auto"/>
            <w:right w:val="none" w:sz="0" w:space="0" w:color="auto"/>
          </w:divBdr>
        </w:div>
        <w:div w:id="59987816">
          <w:marLeft w:val="480"/>
          <w:marRight w:val="0"/>
          <w:marTop w:val="0"/>
          <w:marBottom w:val="0"/>
          <w:divBdr>
            <w:top w:val="none" w:sz="0" w:space="0" w:color="auto"/>
            <w:left w:val="none" w:sz="0" w:space="0" w:color="auto"/>
            <w:bottom w:val="none" w:sz="0" w:space="0" w:color="auto"/>
            <w:right w:val="none" w:sz="0" w:space="0" w:color="auto"/>
          </w:divBdr>
        </w:div>
        <w:div w:id="1460800532">
          <w:marLeft w:val="480"/>
          <w:marRight w:val="0"/>
          <w:marTop w:val="0"/>
          <w:marBottom w:val="0"/>
          <w:divBdr>
            <w:top w:val="none" w:sz="0" w:space="0" w:color="auto"/>
            <w:left w:val="none" w:sz="0" w:space="0" w:color="auto"/>
            <w:bottom w:val="none" w:sz="0" w:space="0" w:color="auto"/>
            <w:right w:val="none" w:sz="0" w:space="0" w:color="auto"/>
          </w:divBdr>
        </w:div>
        <w:div w:id="1793666167">
          <w:marLeft w:val="480"/>
          <w:marRight w:val="0"/>
          <w:marTop w:val="0"/>
          <w:marBottom w:val="0"/>
          <w:divBdr>
            <w:top w:val="none" w:sz="0" w:space="0" w:color="auto"/>
            <w:left w:val="none" w:sz="0" w:space="0" w:color="auto"/>
            <w:bottom w:val="none" w:sz="0" w:space="0" w:color="auto"/>
            <w:right w:val="none" w:sz="0" w:space="0" w:color="auto"/>
          </w:divBdr>
        </w:div>
        <w:div w:id="1810124433">
          <w:marLeft w:val="480"/>
          <w:marRight w:val="0"/>
          <w:marTop w:val="0"/>
          <w:marBottom w:val="0"/>
          <w:divBdr>
            <w:top w:val="none" w:sz="0" w:space="0" w:color="auto"/>
            <w:left w:val="none" w:sz="0" w:space="0" w:color="auto"/>
            <w:bottom w:val="none" w:sz="0" w:space="0" w:color="auto"/>
            <w:right w:val="none" w:sz="0" w:space="0" w:color="auto"/>
          </w:divBdr>
        </w:div>
        <w:div w:id="789474844">
          <w:marLeft w:val="480"/>
          <w:marRight w:val="0"/>
          <w:marTop w:val="0"/>
          <w:marBottom w:val="0"/>
          <w:divBdr>
            <w:top w:val="none" w:sz="0" w:space="0" w:color="auto"/>
            <w:left w:val="none" w:sz="0" w:space="0" w:color="auto"/>
            <w:bottom w:val="none" w:sz="0" w:space="0" w:color="auto"/>
            <w:right w:val="none" w:sz="0" w:space="0" w:color="auto"/>
          </w:divBdr>
        </w:div>
        <w:div w:id="1649938058">
          <w:marLeft w:val="480"/>
          <w:marRight w:val="0"/>
          <w:marTop w:val="0"/>
          <w:marBottom w:val="0"/>
          <w:divBdr>
            <w:top w:val="none" w:sz="0" w:space="0" w:color="auto"/>
            <w:left w:val="none" w:sz="0" w:space="0" w:color="auto"/>
            <w:bottom w:val="none" w:sz="0" w:space="0" w:color="auto"/>
            <w:right w:val="none" w:sz="0" w:space="0" w:color="auto"/>
          </w:divBdr>
        </w:div>
        <w:div w:id="1590767798">
          <w:marLeft w:val="480"/>
          <w:marRight w:val="0"/>
          <w:marTop w:val="0"/>
          <w:marBottom w:val="0"/>
          <w:divBdr>
            <w:top w:val="none" w:sz="0" w:space="0" w:color="auto"/>
            <w:left w:val="none" w:sz="0" w:space="0" w:color="auto"/>
            <w:bottom w:val="none" w:sz="0" w:space="0" w:color="auto"/>
            <w:right w:val="none" w:sz="0" w:space="0" w:color="auto"/>
          </w:divBdr>
        </w:div>
        <w:div w:id="1293289261">
          <w:marLeft w:val="480"/>
          <w:marRight w:val="0"/>
          <w:marTop w:val="0"/>
          <w:marBottom w:val="0"/>
          <w:divBdr>
            <w:top w:val="none" w:sz="0" w:space="0" w:color="auto"/>
            <w:left w:val="none" w:sz="0" w:space="0" w:color="auto"/>
            <w:bottom w:val="none" w:sz="0" w:space="0" w:color="auto"/>
            <w:right w:val="none" w:sz="0" w:space="0" w:color="auto"/>
          </w:divBdr>
        </w:div>
        <w:div w:id="1454210526">
          <w:marLeft w:val="480"/>
          <w:marRight w:val="0"/>
          <w:marTop w:val="0"/>
          <w:marBottom w:val="0"/>
          <w:divBdr>
            <w:top w:val="none" w:sz="0" w:space="0" w:color="auto"/>
            <w:left w:val="none" w:sz="0" w:space="0" w:color="auto"/>
            <w:bottom w:val="none" w:sz="0" w:space="0" w:color="auto"/>
            <w:right w:val="none" w:sz="0" w:space="0" w:color="auto"/>
          </w:divBdr>
        </w:div>
        <w:div w:id="1471510383">
          <w:marLeft w:val="480"/>
          <w:marRight w:val="0"/>
          <w:marTop w:val="0"/>
          <w:marBottom w:val="0"/>
          <w:divBdr>
            <w:top w:val="none" w:sz="0" w:space="0" w:color="auto"/>
            <w:left w:val="none" w:sz="0" w:space="0" w:color="auto"/>
            <w:bottom w:val="none" w:sz="0" w:space="0" w:color="auto"/>
            <w:right w:val="none" w:sz="0" w:space="0" w:color="auto"/>
          </w:divBdr>
        </w:div>
        <w:div w:id="162623376">
          <w:marLeft w:val="480"/>
          <w:marRight w:val="0"/>
          <w:marTop w:val="0"/>
          <w:marBottom w:val="0"/>
          <w:divBdr>
            <w:top w:val="none" w:sz="0" w:space="0" w:color="auto"/>
            <w:left w:val="none" w:sz="0" w:space="0" w:color="auto"/>
            <w:bottom w:val="none" w:sz="0" w:space="0" w:color="auto"/>
            <w:right w:val="none" w:sz="0" w:space="0" w:color="auto"/>
          </w:divBdr>
        </w:div>
        <w:div w:id="31155698">
          <w:marLeft w:val="480"/>
          <w:marRight w:val="0"/>
          <w:marTop w:val="0"/>
          <w:marBottom w:val="0"/>
          <w:divBdr>
            <w:top w:val="none" w:sz="0" w:space="0" w:color="auto"/>
            <w:left w:val="none" w:sz="0" w:space="0" w:color="auto"/>
            <w:bottom w:val="none" w:sz="0" w:space="0" w:color="auto"/>
            <w:right w:val="none" w:sz="0" w:space="0" w:color="auto"/>
          </w:divBdr>
        </w:div>
      </w:divsChild>
    </w:div>
    <w:div w:id="500200494">
      <w:bodyDiv w:val="1"/>
      <w:marLeft w:val="0"/>
      <w:marRight w:val="0"/>
      <w:marTop w:val="0"/>
      <w:marBottom w:val="0"/>
      <w:divBdr>
        <w:top w:val="none" w:sz="0" w:space="0" w:color="auto"/>
        <w:left w:val="none" w:sz="0" w:space="0" w:color="auto"/>
        <w:bottom w:val="none" w:sz="0" w:space="0" w:color="auto"/>
        <w:right w:val="none" w:sz="0" w:space="0" w:color="auto"/>
      </w:divBdr>
      <w:divsChild>
        <w:div w:id="24141055">
          <w:marLeft w:val="480"/>
          <w:marRight w:val="0"/>
          <w:marTop w:val="0"/>
          <w:marBottom w:val="0"/>
          <w:divBdr>
            <w:top w:val="none" w:sz="0" w:space="0" w:color="auto"/>
            <w:left w:val="none" w:sz="0" w:space="0" w:color="auto"/>
            <w:bottom w:val="none" w:sz="0" w:space="0" w:color="auto"/>
            <w:right w:val="none" w:sz="0" w:space="0" w:color="auto"/>
          </w:divBdr>
        </w:div>
        <w:div w:id="65804112">
          <w:marLeft w:val="480"/>
          <w:marRight w:val="0"/>
          <w:marTop w:val="0"/>
          <w:marBottom w:val="0"/>
          <w:divBdr>
            <w:top w:val="none" w:sz="0" w:space="0" w:color="auto"/>
            <w:left w:val="none" w:sz="0" w:space="0" w:color="auto"/>
            <w:bottom w:val="none" w:sz="0" w:space="0" w:color="auto"/>
            <w:right w:val="none" w:sz="0" w:space="0" w:color="auto"/>
          </w:divBdr>
        </w:div>
        <w:div w:id="73165897">
          <w:marLeft w:val="480"/>
          <w:marRight w:val="0"/>
          <w:marTop w:val="0"/>
          <w:marBottom w:val="0"/>
          <w:divBdr>
            <w:top w:val="none" w:sz="0" w:space="0" w:color="auto"/>
            <w:left w:val="none" w:sz="0" w:space="0" w:color="auto"/>
            <w:bottom w:val="none" w:sz="0" w:space="0" w:color="auto"/>
            <w:right w:val="none" w:sz="0" w:space="0" w:color="auto"/>
          </w:divBdr>
        </w:div>
        <w:div w:id="110245341">
          <w:marLeft w:val="480"/>
          <w:marRight w:val="0"/>
          <w:marTop w:val="0"/>
          <w:marBottom w:val="0"/>
          <w:divBdr>
            <w:top w:val="none" w:sz="0" w:space="0" w:color="auto"/>
            <w:left w:val="none" w:sz="0" w:space="0" w:color="auto"/>
            <w:bottom w:val="none" w:sz="0" w:space="0" w:color="auto"/>
            <w:right w:val="none" w:sz="0" w:space="0" w:color="auto"/>
          </w:divBdr>
        </w:div>
        <w:div w:id="157380891">
          <w:marLeft w:val="480"/>
          <w:marRight w:val="0"/>
          <w:marTop w:val="0"/>
          <w:marBottom w:val="0"/>
          <w:divBdr>
            <w:top w:val="none" w:sz="0" w:space="0" w:color="auto"/>
            <w:left w:val="none" w:sz="0" w:space="0" w:color="auto"/>
            <w:bottom w:val="none" w:sz="0" w:space="0" w:color="auto"/>
            <w:right w:val="none" w:sz="0" w:space="0" w:color="auto"/>
          </w:divBdr>
        </w:div>
        <w:div w:id="180361659">
          <w:marLeft w:val="480"/>
          <w:marRight w:val="0"/>
          <w:marTop w:val="0"/>
          <w:marBottom w:val="0"/>
          <w:divBdr>
            <w:top w:val="none" w:sz="0" w:space="0" w:color="auto"/>
            <w:left w:val="none" w:sz="0" w:space="0" w:color="auto"/>
            <w:bottom w:val="none" w:sz="0" w:space="0" w:color="auto"/>
            <w:right w:val="none" w:sz="0" w:space="0" w:color="auto"/>
          </w:divBdr>
        </w:div>
        <w:div w:id="236324815">
          <w:marLeft w:val="480"/>
          <w:marRight w:val="0"/>
          <w:marTop w:val="0"/>
          <w:marBottom w:val="0"/>
          <w:divBdr>
            <w:top w:val="none" w:sz="0" w:space="0" w:color="auto"/>
            <w:left w:val="none" w:sz="0" w:space="0" w:color="auto"/>
            <w:bottom w:val="none" w:sz="0" w:space="0" w:color="auto"/>
            <w:right w:val="none" w:sz="0" w:space="0" w:color="auto"/>
          </w:divBdr>
        </w:div>
        <w:div w:id="250043506">
          <w:marLeft w:val="480"/>
          <w:marRight w:val="0"/>
          <w:marTop w:val="0"/>
          <w:marBottom w:val="0"/>
          <w:divBdr>
            <w:top w:val="none" w:sz="0" w:space="0" w:color="auto"/>
            <w:left w:val="none" w:sz="0" w:space="0" w:color="auto"/>
            <w:bottom w:val="none" w:sz="0" w:space="0" w:color="auto"/>
            <w:right w:val="none" w:sz="0" w:space="0" w:color="auto"/>
          </w:divBdr>
        </w:div>
        <w:div w:id="260068378">
          <w:marLeft w:val="480"/>
          <w:marRight w:val="0"/>
          <w:marTop w:val="0"/>
          <w:marBottom w:val="0"/>
          <w:divBdr>
            <w:top w:val="none" w:sz="0" w:space="0" w:color="auto"/>
            <w:left w:val="none" w:sz="0" w:space="0" w:color="auto"/>
            <w:bottom w:val="none" w:sz="0" w:space="0" w:color="auto"/>
            <w:right w:val="none" w:sz="0" w:space="0" w:color="auto"/>
          </w:divBdr>
        </w:div>
        <w:div w:id="263657934">
          <w:marLeft w:val="480"/>
          <w:marRight w:val="0"/>
          <w:marTop w:val="0"/>
          <w:marBottom w:val="0"/>
          <w:divBdr>
            <w:top w:val="none" w:sz="0" w:space="0" w:color="auto"/>
            <w:left w:val="none" w:sz="0" w:space="0" w:color="auto"/>
            <w:bottom w:val="none" w:sz="0" w:space="0" w:color="auto"/>
            <w:right w:val="none" w:sz="0" w:space="0" w:color="auto"/>
          </w:divBdr>
        </w:div>
        <w:div w:id="279263344">
          <w:marLeft w:val="480"/>
          <w:marRight w:val="0"/>
          <w:marTop w:val="0"/>
          <w:marBottom w:val="0"/>
          <w:divBdr>
            <w:top w:val="none" w:sz="0" w:space="0" w:color="auto"/>
            <w:left w:val="none" w:sz="0" w:space="0" w:color="auto"/>
            <w:bottom w:val="none" w:sz="0" w:space="0" w:color="auto"/>
            <w:right w:val="none" w:sz="0" w:space="0" w:color="auto"/>
          </w:divBdr>
        </w:div>
        <w:div w:id="377818787">
          <w:marLeft w:val="480"/>
          <w:marRight w:val="0"/>
          <w:marTop w:val="0"/>
          <w:marBottom w:val="0"/>
          <w:divBdr>
            <w:top w:val="none" w:sz="0" w:space="0" w:color="auto"/>
            <w:left w:val="none" w:sz="0" w:space="0" w:color="auto"/>
            <w:bottom w:val="none" w:sz="0" w:space="0" w:color="auto"/>
            <w:right w:val="none" w:sz="0" w:space="0" w:color="auto"/>
          </w:divBdr>
        </w:div>
        <w:div w:id="382142284">
          <w:marLeft w:val="480"/>
          <w:marRight w:val="0"/>
          <w:marTop w:val="0"/>
          <w:marBottom w:val="0"/>
          <w:divBdr>
            <w:top w:val="none" w:sz="0" w:space="0" w:color="auto"/>
            <w:left w:val="none" w:sz="0" w:space="0" w:color="auto"/>
            <w:bottom w:val="none" w:sz="0" w:space="0" w:color="auto"/>
            <w:right w:val="none" w:sz="0" w:space="0" w:color="auto"/>
          </w:divBdr>
        </w:div>
        <w:div w:id="403915871">
          <w:marLeft w:val="480"/>
          <w:marRight w:val="0"/>
          <w:marTop w:val="0"/>
          <w:marBottom w:val="0"/>
          <w:divBdr>
            <w:top w:val="none" w:sz="0" w:space="0" w:color="auto"/>
            <w:left w:val="none" w:sz="0" w:space="0" w:color="auto"/>
            <w:bottom w:val="none" w:sz="0" w:space="0" w:color="auto"/>
            <w:right w:val="none" w:sz="0" w:space="0" w:color="auto"/>
          </w:divBdr>
        </w:div>
        <w:div w:id="416367850">
          <w:marLeft w:val="480"/>
          <w:marRight w:val="0"/>
          <w:marTop w:val="0"/>
          <w:marBottom w:val="0"/>
          <w:divBdr>
            <w:top w:val="none" w:sz="0" w:space="0" w:color="auto"/>
            <w:left w:val="none" w:sz="0" w:space="0" w:color="auto"/>
            <w:bottom w:val="none" w:sz="0" w:space="0" w:color="auto"/>
            <w:right w:val="none" w:sz="0" w:space="0" w:color="auto"/>
          </w:divBdr>
        </w:div>
        <w:div w:id="456527743">
          <w:marLeft w:val="480"/>
          <w:marRight w:val="0"/>
          <w:marTop w:val="0"/>
          <w:marBottom w:val="0"/>
          <w:divBdr>
            <w:top w:val="none" w:sz="0" w:space="0" w:color="auto"/>
            <w:left w:val="none" w:sz="0" w:space="0" w:color="auto"/>
            <w:bottom w:val="none" w:sz="0" w:space="0" w:color="auto"/>
            <w:right w:val="none" w:sz="0" w:space="0" w:color="auto"/>
          </w:divBdr>
        </w:div>
        <w:div w:id="496775632">
          <w:marLeft w:val="480"/>
          <w:marRight w:val="0"/>
          <w:marTop w:val="0"/>
          <w:marBottom w:val="0"/>
          <w:divBdr>
            <w:top w:val="none" w:sz="0" w:space="0" w:color="auto"/>
            <w:left w:val="none" w:sz="0" w:space="0" w:color="auto"/>
            <w:bottom w:val="none" w:sz="0" w:space="0" w:color="auto"/>
            <w:right w:val="none" w:sz="0" w:space="0" w:color="auto"/>
          </w:divBdr>
        </w:div>
        <w:div w:id="583076472">
          <w:marLeft w:val="480"/>
          <w:marRight w:val="0"/>
          <w:marTop w:val="0"/>
          <w:marBottom w:val="0"/>
          <w:divBdr>
            <w:top w:val="none" w:sz="0" w:space="0" w:color="auto"/>
            <w:left w:val="none" w:sz="0" w:space="0" w:color="auto"/>
            <w:bottom w:val="none" w:sz="0" w:space="0" w:color="auto"/>
            <w:right w:val="none" w:sz="0" w:space="0" w:color="auto"/>
          </w:divBdr>
        </w:div>
        <w:div w:id="612906418">
          <w:marLeft w:val="480"/>
          <w:marRight w:val="0"/>
          <w:marTop w:val="0"/>
          <w:marBottom w:val="0"/>
          <w:divBdr>
            <w:top w:val="none" w:sz="0" w:space="0" w:color="auto"/>
            <w:left w:val="none" w:sz="0" w:space="0" w:color="auto"/>
            <w:bottom w:val="none" w:sz="0" w:space="0" w:color="auto"/>
            <w:right w:val="none" w:sz="0" w:space="0" w:color="auto"/>
          </w:divBdr>
        </w:div>
        <w:div w:id="650796278">
          <w:marLeft w:val="480"/>
          <w:marRight w:val="0"/>
          <w:marTop w:val="0"/>
          <w:marBottom w:val="0"/>
          <w:divBdr>
            <w:top w:val="none" w:sz="0" w:space="0" w:color="auto"/>
            <w:left w:val="none" w:sz="0" w:space="0" w:color="auto"/>
            <w:bottom w:val="none" w:sz="0" w:space="0" w:color="auto"/>
            <w:right w:val="none" w:sz="0" w:space="0" w:color="auto"/>
          </w:divBdr>
        </w:div>
        <w:div w:id="668024470">
          <w:marLeft w:val="480"/>
          <w:marRight w:val="0"/>
          <w:marTop w:val="0"/>
          <w:marBottom w:val="0"/>
          <w:divBdr>
            <w:top w:val="none" w:sz="0" w:space="0" w:color="auto"/>
            <w:left w:val="none" w:sz="0" w:space="0" w:color="auto"/>
            <w:bottom w:val="none" w:sz="0" w:space="0" w:color="auto"/>
            <w:right w:val="none" w:sz="0" w:space="0" w:color="auto"/>
          </w:divBdr>
        </w:div>
        <w:div w:id="670834812">
          <w:marLeft w:val="480"/>
          <w:marRight w:val="0"/>
          <w:marTop w:val="0"/>
          <w:marBottom w:val="0"/>
          <w:divBdr>
            <w:top w:val="none" w:sz="0" w:space="0" w:color="auto"/>
            <w:left w:val="none" w:sz="0" w:space="0" w:color="auto"/>
            <w:bottom w:val="none" w:sz="0" w:space="0" w:color="auto"/>
            <w:right w:val="none" w:sz="0" w:space="0" w:color="auto"/>
          </w:divBdr>
        </w:div>
        <w:div w:id="740105467">
          <w:marLeft w:val="480"/>
          <w:marRight w:val="0"/>
          <w:marTop w:val="0"/>
          <w:marBottom w:val="0"/>
          <w:divBdr>
            <w:top w:val="none" w:sz="0" w:space="0" w:color="auto"/>
            <w:left w:val="none" w:sz="0" w:space="0" w:color="auto"/>
            <w:bottom w:val="none" w:sz="0" w:space="0" w:color="auto"/>
            <w:right w:val="none" w:sz="0" w:space="0" w:color="auto"/>
          </w:divBdr>
        </w:div>
        <w:div w:id="740833068">
          <w:marLeft w:val="480"/>
          <w:marRight w:val="0"/>
          <w:marTop w:val="0"/>
          <w:marBottom w:val="0"/>
          <w:divBdr>
            <w:top w:val="none" w:sz="0" w:space="0" w:color="auto"/>
            <w:left w:val="none" w:sz="0" w:space="0" w:color="auto"/>
            <w:bottom w:val="none" w:sz="0" w:space="0" w:color="auto"/>
            <w:right w:val="none" w:sz="0" w:space="0" w:color="auto"/>
          </w:divBdr>
        </w:div>
        <w:div w:id="764226057">
          <w:marLeft w:val="480"/>
          <w:marRight w:val="0"/>
          <w:marTop w:val="0"/>
          <w:marBottom w:val="0"/>
          <w:divBdr>
            <w:top w:val="none" w:sz="0" w:space="0" w:color="auto"/>
            <w:left w:val="none" w:sz="0" w:space="0" w:color="auto"/>
            <w:bottom w:val="none" w:sz="0" w:space="0" w:color="auto"/>
            <w:right w:val="none" w:sz="0" w:space="0" w:color="auto"/>
          </w:divBdr>
        </w:div>
        <w:div w:id="765924350">
          <w:marLeft w:val="480"/>
          <w:marRight w:val="0"/>
          <w:marTop w:val="0"/>
          <w:marBottom w:val="0"/>
          <w:divBdr>
            <w:top w:val="none" w:sz="0" w:space="0" w:color="auto"/>
            <w:left w:val="none" w:sz="0" w:space="0" w:color="auto"/>
            <w:bottom w:val="none" w:sz="0" w:space="0" w:color="auto"/>
            <w:right w:val="none" w:sz="0" w:space="0" w:color="auto"/>
          </w:divBdr>
        </w:div>
        <w:div w:id="805900249">
          <w:marLeft w:val="480"/>
          <w:marRight w:val="0"/>
          <w:marTop w:val="0"/>
          <w:marBottom w:val="0"/>
          <w:divBdr>
            <w:top w:val="none" w:sz="0" w:space="0" w:color="auto"/>
            <w:left w:val="none" w:sz="0" w:space="0" w:color="auto"/>
            <w:bottom w:val="none" w:sz="0" w:space="0" w:color="auto"/>
            <w:right w:val="none" w:sz="0" w:space="0" w:color="auto"/>
          </w:divBdr>
        </w:div>
        <w:div w:id="811409959">
          <w:marLeft w:val="480"/>
          <w:marRight w:val="0"/>
          <w:marTop w:val="0"/>
          <w:marBottom w:val="0"/>
          <w:divBdr>
            <w:top w:val="none" w:sz="0" w:space="0" w:color="auto"/>
            <w:left w:val="none" w:sz="0" w:space="0" w:color="auto"/>
            <w:bottom w:val="none" w:sz="0" w:space="0" w:color="auto"/>
            <w:right w:val="none" w:sz="0" w:space="0" w:color="auto"/>
          </w:divBdr>
        </w:div>
        <w:div w:id="826632971">
          <w:marLeft w:val="480"/>
          <w:marRight w:val="0"/>
          <w:marTop w:val="0"/>
          <w:marBottom w:val="0"/>
          <w:divBdr>
            <w:top w:val="none" w:sz="0" w:space="0" w:color="auto"/>
            <w:left w:val="none" w:sz="0" w:space="0" w:color="auto"/>
            <w:bottom w:val="none" w:sz="0" w:space="0" w:color="auto"/>
            <w:right w:val="none" w:sz="0" w:space="0" w:color="auto"/>
          </w:divBdr>
        </w:div>
        <w:div w:id="896168322">
          <w:marLeft w:val="480"/>
          <w:marRight w:val="0"/>
          <w:marTop w:val="0"/>
          <w:marBottom w:val="0"/>
          <w:divBdr>
            <w:top w:val="none" w:sz="0" w:space="0" w:color="auto"/>
            <w:left w:val="none" w:sz="0" w:space="0" w:color="auto"/>
            <w:bottom w:val="none" w:sz="0" w:space="0" w:color="auto"/>
            <w:right w:val="none" w:sz="0" w:space="0" w:color="auto"/>
          </w:divBdr>
        </w:div>
        <w:div w:id="933854324">
          <w:marLeft w:val="480"/>
          <w:marRight w:val="0"/>
          <w:marTop w:val="0"/>
          <w:marBottom w:val="0"/>
          <w:divBdr>
            <w:top w:val="none" w:sz="0" w:space="0" w:color="auto"/>
            <w:left w:val="none" w:sz="0" w:space="0" w:color="auto"/>
            <w:bottom w:val="none" w:sz="0" w:space="0" w:color="auto"/>
            <w:right w:val="none" w:sz="0" w:space="0" w:color="auto"/>
          </w:divBdr>
        </w:div>
        <w:div w:id="943801985">
          <w:marLeft w:val="480"/>
          <w:marRight w:val="0"/>
          <w:marTop w:val="0"/>
          <w:marBottom w:val="0"/>
          <w:divBdr>
            <w:top w:val="none" w:sz="0" w:space="0" w:color="auto"/>
            <w:left w:val="none" w:sz="0" w:space="0" w:color="auto"/>
            <w:bottom w:val="none" w:sz="0" w:space="0" w:color="auto"/>
            <w:right w:val="none" w:sz="0" w:space="0" w:color="auto"/>
          </w:divBdr>
        </w:div>
        <w:div w:id="949355842">
          <w:marLeft w:val="480"/>
          <w:marRight w:val="0"/>
          <w:marTop w:val="0"/>
          <w:marBottom w:val="0"/>
          <w:divBdr>
            <w:top w:val="none" w:sz="0" w:space="0" w:color="auto"/>
            <w:left w:val="none" w:sz="0" w:space="0" w:color="auto"/>
            <w:bottom w:val="none" w:sz="0" w:space="0" w:color="auto"/>
            <w:right w:val="none" w:sz="0" w:space="0" w:color="auto"/>
          </w:divBdr>
        </w:div>
        <w:div w:id="954822450">
          <w:marLeft w:val="480"/>
          <w:marRight w:val="0"/>
          <w:marTop w:val="0"/>
          <w:marBottom w:val="0"/>
          <w:divBdr>
            <w:top w:val="none" w:sz="0" w:space="0" w:color="auto"/>
            <w:left w:val="none" w:sz="0" w:space="0" w:color="auto"/>
            <w:bottom w:val="none" w:sz="0" w:space="0" w:color="auto"/>
            <w:right w:val="none" w:sz="0" w:space="0" w:color="auto"/>
          </w:divBdr>
        </w:div>
        <w:div w:id="1025521855">
          <w:marLeft w:val="480"/>
          <w:marRight w:val="0"/>
          <w:marTop w:val="0"/>
          <w:marBottom w:val="0"/>
          <w:divBdr>
            <w:top w:val="none" w:sz="0" w:space="0" w:color="auto"/>
            <w:left w:val="none" w:sz="0" w:space="0" w:color="auto"/>
            <w:bottom w:val="none" w:sz="0" w:space="0" w:color="auto"/>
            <w:right w:val="none" w:sz="0" w:space="0" w:color="auto"/>
          </w:divBdr>
        </w:div>
        <w:div w:id="1027100087">
          <w:marLeft w:val="480"/>
          <w:marRight w:val="0"/>
          <w:marTop w:val="0"/>
          <w:marBottom w:val="0"/>
          <w:divBdr>
            <w:top w:val="none" w:sz="0" w:space="0" w:color="auto"/>
            <w:left w:val="none" w:sz="0" w:space="0" w:color="auto"/>
            <w:bottom w:val="none" w:sz="0" w:space="0" w:color="auto"/>
            <w:right w:val="none" w:sz="0" w:space="0" w:color="auto"/>
          </w:divBdr>
        </w:div>
        <w:div w:id="1035738634">
          <w:marLeft w:val="480"/>
          <w:marRight w:val="0"/>
          <w:marTop w:val="0"/>
          <w:marBottom w:val="0"/>
          <w:divBdr>
            <w:top w:val="none" w:sz="0" w:space="0" w:color="auto"/>
            <w:left w:val="none" w:sz="0" w:space="0" w:color="auto"/>
            <w:bottom w:val="none" w:sz="0" w:space="0" w:color="auto"/>
            <w:right w:val="none" w:sz="0" w:space="0" w:color="auto"/>
          </w:divBdr>
        </w:div>
        <w:div w:id="1075975112">
          <w:marLeft w:val="480"/>
          <w:marRight w:val="0"/>
          <w:marTop w:val="0"/>
          <w:marBottom w:val="0"/>
          <w:divBdr>
            <w:top w:val="none" w:sz="0" w:space="0" w:color="auto"/>
            <w:left w:val="none" w:sz="0" w:space="0" w:color="auto"/>
            <w:bottom w:val="none" w:sz="0" w:space="0" w:color="auto"/>
            <w:right w:val="none" w:sz="0" w:space="0" w:color="auto"/>
          </w:divBdr>
        </w:div>
        <w:div w:id="1107234671">
          <w:marLeft w:val="480"/>
          <w:marRight w:val="0"/>
          <w:marTop w:val="0"/>
          <w:marBottom w:val="0"/>
          <w:divBdr>
            <w:top w:val="none" w:sz="0" w:space="0" w:color="auto"/>
            <w:left w:val="none" w:sz="0" w:space="0" w:color="auto"/>
            <w:bottom w:val="none" w:sz="0" w:space="0" w:color="auto"/>
            <w:right w:val="none" w:sz="0" w:space="0" w:color="auto"/>
          </w:divBdr>
        </w:div>
        <w:div w:id="1120804257">
          <w:marLeft w:val="480"/>
          <w:marRight w:val="0"/>
          <w:marTop w:val="0"/>
          <w:marBottom w:val="0"/>
          <w:divBdr>
            <w:top w:val="none" w:sz="0" w:space="0" w:color="auto"/>
            <w:left w:val="none" w:sz="0" w:space="0" w:color="auto"/>
            <w:bottom w:val="none" w:sz="0" w:space="0" w:color="auto"/>
            <w:right w:val="none" w:sz="0" w:space="0" w:color="auto"/>
          </w:divBdr>
        </w:div>
        <w:div w:id="1196500802">
          <w:marLeft w:val="480"/>
          <w:marRight w:val="0"/>
          <w:marTop w:val="0"/>
          <w:marBottom w:val="0"/>
          <w:divBdr>
            <w:top w:val="none" w:sz="0" w:space="0" w:color="auto"/>
            <w:left w:val="none" w:sz="0" w:space="0" w:color="auto"/>
            <w:bottom w:val="none" w:sz="0" w:space="0" w:color="auto"/>
            <w:right w:val="none" w:sz="0" w:space="0" w:color="auto"/>
          </w:divBdr>
        </w:div>
        <w:div w:id="1229265814">
          <w:marLeft w:val="480"/>
          <w:marRight w:val="0"/>
          <w:marTop w:val="0"/>
          <w:marBottom w:val="0"/>
          <w:divBdr>
            <w:top w:val="none" w:sz="0" w:space="0" w:color="auto"/>
            <w:left w:val="none" w:sz="0" w:space="0" w:color="auto"/>
            <w:bottom w:val="none" w:sz="0" w:space="0" w:color="auto"/>
            <w:right w:val="none" w:sz="0" w:space="0" w:color="auto"/>
          </w:divBdr>
        </w:div>
        <w:div w:id="1253318815">
          <w:marLeft w:val="480"/>
          <w:marRight w:val="0"/>
          <w:marTop w:val="0"/>
          <w:marBottom w:val="0"/>
          <w:divBdr>
            <w:top w:val="none" w:sz="0" w:space="0" w:color="auto"/>
            <w:left w:val="none" w:sz="0" w:space="0" w:color="auto"/>
            <w:bottom w:val="none" w:sz="0" w:space="0" w:color="auto"/>
            <w:right w:val="none" w:sz="0" w:space="0" w:color="auto"/>
          </w:divBdr>
        </w:div>
        <w:div w:id="1274825062">
          <w:marLeft w:val="480"/>
          <w:marRight w:val="0"/>
          <w:marTop w:val="0"/>
          <w:marBottom w:val="0"/>
          <w:divBdr>
            <w:top w:val="none" w:sz="0" w:space="0" w:color="auto"/>
            <w:left w:val="none" w:sz="0" w:space="0" w:color="auto"/>
            <w:bottom w:val="none" w:sz="0" w:space="0" w:color="auto"/>
            <w:right w:val="none" w:sz="0" w:space="0" w:color="auto"/>
          </w:divBdr>
        </w:div>
        <w:div w:id="1285847296">
          <w:marLeft w:val="480"/>
          <w:marRight w:val="0"/>
          <w:marTop w:val="0"/>
          <w:marBottom w:val="0"/>
          <w:divBdr>
            <w:top w:val="none" w:sz="0" w:space="0" w:color="auto"/>
            <w:left w:val="none" w:sz="0" w:space="0" w:color="auto"/>
            <w:bottom w:val="none" w:sz="0" w:space="0" w:color="auto"/>
            <w:right w:val="none" w:sz="0" w:space="0" w:color="auto"/>
          </w:divBdr>
        </w:div>
        <w:div w:id="1294866552">
          <w:marLeft w:val="480"/>
          <w:marRight w:val="0"/>
          <w:marTop w:val="0"/>
          <w:marBottom w:val="0"/>
          <w:divBdr>
            <w:top w:val="none" w:sz="0" w:space="0" w:color="auto"/>
            <w:left w:val="none" w:sz="0" w:space="0" w:color="auto"/>
            <w:bottom w:val="none" w:sz="0" w:space="0" w:color="auto"/>
            <w:right w:val="none" w:sz="0" w:space="0" w:color="auto"/>
          </w:divBdr>
        </w:div>
        <w:div w:id="1340230546">
          <w:marLeft w:val="480"/>
          <w:marRight w:val="0"/>
          <w:marTop w:val="0"/>
          <w:marBottom w:val="0"/>
          <w:divBdr>
            <w:top w:val="none" w:sz="0" w:space="0" w:color="auto"/>
            <w:left w:val="none" w:sz="0" w:space="0" w:color="auto"/>
            <w:bottom w:val="none" w:sz="0" w:space="0" w:color="auto"/>
            <w:right w:val="none" w:sz="0" w:space="0" w:color="auto"/>
          </w:divBdr>
        </w:div>
        <w:div w:id="1350372265">
          <w:marLeft w:val="480"/>
          <w:marRight w:val="0"/>
          <w:marTop w:val="0"/>
          <w:marBottom w:val="0"/>
          <w:divBdr>
            <w:top w:val="none" w:sz="0" w:space="0" w:color="auto"/>
            <w:left w:val="none" w:sz="0" w:space="0" w:color="auto"/>
            <w:bottom w:val="none" w:sz="0" w:space="0" w:color="auto"/>
            <w:right w:val="none" w:sz="0" w:space="0" w:color="auto"/>
          </w:divBdr>
        </w:div>
        <w:div w:id="1351105393">
          <w:marLeft w:val="480"/>
          <w:marRight w:val="0"/>
          <w:marTop w:val="0"/>
          <w:marBottom w:val="0"/>
          <w:divBdr>
            <w:top w:val="none" w:sz="0" w:space="0" w:color="auto"/>
            <w:left w:val="none" w:sz="0" w:space="0" w:color="auto"/>
            <w:bottom w:val="none" w:sz="0" w:space="0" w:color="auto"/>
            <w:right w:val="none" w:sz="0" w:space="0" w:color="auto"/>
          </w:divBdr>
        </w:div>
        <w:div w:id="1378358131">
          <w:marLeft w:val="480"/>
          <w:marRight w:val="0"/>
          <w:marTop w:val="0"/>
          <w:marBottom w:val="0"/>
          <w:divBdr>
            <w:top w:val="none" w:sz="0" w:space="0" w:color="auto"/>
            <w:left w:val="none" w:sz="0" w:space="0" w:color="auto"/>
            <w:bottom w:val="none" w:sz="0" w:space="0" w:color="auto"/>
            <w:right w:val="none" w:sz="0" w:space="0" w:color="auto"/>
          </w:divBdr>
        </w:div>
        <w:div w:id="1406874019">
          <w:marLeft w:val="480"/>
          <w:marRight w:val="0"/>
          <w:marTop w:val="0"/>
          <w:marBottom w:val="0"/>
          <w:divBdr>
            <w:top w:val="none" w:sz="0" w:space="0" w:color="auto"/>
            <w:left w:val="none" w:sz="0" w:space="0" w:color="auto"/>
            <w:bottom w:val="none" w:sz="0" w:space="0" w:color="auto"/>
            <w:right w:val="none" w:sz="0" w:space="0" w:color="auto"/>
          </w:divBdr>
        </w:div>
        <w:div w:id="1407920170">
          <w:marLeft w:val="480"/>
          <w:marRight w:val="0"/>
          <w:marTop w:val="0"/>
          <w:marBottom w:val="0"/>
          <w:divBdr>
            <w:top w:val="none" w:sz="0" w:space="0" w:color="auto"/>
            <w:left w:val="none" w:sz="0" w:space="0" w:color="auto"/>
            <w:bottom w:val="none" w:sz="0" w:space="0" w:color="auto"/>
            <w:right w:val="none" w:sz="0" w:space="0" w:color="auto"/>
          </w:divBdr>
        </w:div>
        <w:div w:id="1433628295">
          <w:marLeft w:val="480"/>
          <w:marRight w:val="0"/>
          <w:marTop w:val="0"/>
          <w:marBottom w:val="0"/>
          <w:divBdr>
            <w:top w:val="none" w:sz="0" w:space="0" w:color="auto"/>
            <w:left w:val="none" w:sz="0" w:space="0" w:color="auto"/>
            <w:bottom w:val="none" w:sz="0" w:space="0" w:color="auto"/>
            <w:right w:val="none" w:sz="0" w:space="0" w:color="auto"/>
          </w:divBdr>
        </w:div>
        <w:div w:id="1436709379">
          <w:marLeft w:val="480"/>
          <w:marRight w:val="0"/>
          <w:marTop w:val="0"/>
          <w:marBottom w:val="0"/>
          <w:divBdr>
            <w:top w:val="none" w:sz="0" w:space="0" w:color="auto"/>
            <w:left w:val="none" w:sz="0" w:space="0" w:color="auto"/>
            <w:bottom w:val="none" w:sz="0" w:space="0" w:color="auto"/>
            <w:right w:val="none" w:sz="0" w:space="0" w:color="auto"/>
          </w:divBdr>
        </w:div>
        <w:div w:id="1460798877">
          <w:marLeft w:val="480"/>
          <w:marRight w:val="0"/>
          <w:marTop w:val="0"/>
          <w:marBottom w:val="0"/>
          <w:divBdr>
            <w:top w:val="none" w:sz="0" w:space="0" w:color="auto"/>
            <w:left w:val="none" w:sz="0" w:space="0" w:color="auto"/>
            <w:bottom w:val="none" w:sz="0" w:space="0" w:color="auto"/>
            <w:right w:val="none" w:sz="0" w:space="0" w:color="auto"/>
          </w:divBdr>
        </w:div>
        <w:div w:id="1467165781">
          <w:marLeft w:val="480"/>
          <w:marRight w:val="0"/>
          <w:marTop w:val="0"/>
          <w:marBottom w:val="0"/>
          <w:divBdr>
            <w:top w:val="none" w:sz="0" w:space="0" w:color="auto"/>
            <w:left w:val="none" w:sz="0" w:space="0" w:color="auto"/>
            <w:bottom w:val="none" w:sz="0" w:space="0" w:color="auto"/>
            <w:right w:val="none" w:sz="0" w:space="0" w:color="auto"/>
          </w:divBdr>
        </w:div>
        <w:div w:id="1546675950">
          <w:marLeft w:val="480"/>
          <w:marRight w:val="0"/>
          <w:marTop w:val="0"/>
          <w:marBottom w:val="0"/>
          <w:divBdr>
            <w:top w:val="none" w:sz="0" w:space="0" w:color="auto"/>
            <w:left w:val="none" w:sz="0" w:space="0" w:color="auto"/>
            <w:bottom w:val="none" w:sz="0" w:space="0" w:color="auto"/>
            <w:right w:val="none" w:sz="0" w:space="0" w:color="auto"/>
          </w:divBdr>
        </w:div>
        <w:div w:id="1574388045">
          <w:marLeft w:val="480"/>
          <w:marRight w:val="0"/>
          <w:marTop w:val="0"/>
          <w:marBottom w:val="0"/>
          <w:divBdr>
            <w:top w:val="none" w:sz="0" w:space="0" w:color="auto"/>
            <w:left w:val="none" w:sz="0" w:space="0" w:color="auto"/>
            <w:bottom w:val="none" w:sz="0" w:space="0" w:color="auto"/>
            <w:right w:val="none" w:sz="0" w:space="0" w:color="auto"/>
          </w:divBdr>
        </w:div>
        <w:div w:id="1578902557">
          <w:marLeft w:val="480"/>
          <w:marRight w:val="0"/>
          <w:marTop w:val="0"/>
          <w:marBottom w:val="0"/>
          <w:divBdr>
            <w:top w:val="none" w:sz="0" w:space="0" w:color="auto"/>
            <w:left w:val="none" w:sz="0" w:space="0" w:color="auto"/>
            <w:bottom w:val="none" w:sz="0" w:space="0" w:color="auto"/>
            <w:right w:val="none" w:sz="0" w:space="0" w:color="auto"/>
          </w:divBdr>
        </w:div>
        <w:div w:id="1626158308">
          <w:marLeft w:val="480"/>
          <w:marRight w:val="0"/>
          <w:marTop w:val="0"/>
          <w:marBottom w:val="0"/>
          <w:divBdr>
            <w:top w:val="none" w:sz="0" w:space="0" w:color="auto"/>
            <w:left w:val="none" w:sz="0" w:space="0" w:color="auto"/>
            <w:bottom w:val="none" w:sz="0" w:space="0" w:color="auto"/>
            <w:right w:val="none" w:sz="0" w:space="0" w:color="auto"/>
          </w:divBdr>
        </w:div>
        <w:div w:id="1666087475">
          <w:marLeft w:val="480"/>
          <w:marRight w:val="0"/>
          <w:marTop w:val="0"/>
          <w:marBottom w:val="0"/>
          <w:divBdr>
            <w:top w:val="none" w:sz="0" w:space="0" w:color="auto"/>
            <w:left w:val="none" w:sz="0" w:space="0" w:color="auto"/>
            <w:bottom w:val="none" w:sz="0" w:space="0" w:color="auto"/>
            <w:right w:val="none" w:sz="0" w:space="0" w:color="auto"/>
          </w:divBdr>
        </w:div>
        <w:div w:id="1669943352">
          <w:marLeft w:val="480"/>
          <w:marRight w:val="0"/>
          <w:marTop w:val="0"/>
          <w:marBottom w:val="0"/>
          <w:divBdr>
            <w:top w:val="none" w:sz="0" w:space="0" w:color="auto"/>
            <w:left w:val="none" w:sz="0" w:space="0" w:color="auto"/>
            <w:bottom w:val="none" w:sz="0" w:space="0" w:color="auto"/>
            <w:right w:val="none" w:sz="0" w:space="0" w:color="auto"/>
          </w:divBdr>
        </w:div>
        <w:div w:id="1671059760">
          <w:marLeft w:val="480"/>
          <w:marRight w:val="0"/>
          <w:marTop w:val="0"/>
          <w:marBottom w:val="0"/>
          <w:divBdr>
            <w:top w:val="none" w:sz="0" w:space="0" w:color="auto"/>
            <w:left w:val="none" w:sz="0" w:space="0" w:color="auto"/>
            <w:bottom w:val="none" w:sz="0" w:space="0" w:color="auto"/>
            <w:right w:val="none" w:sz="0" w:space="0" w:color="auto"/>
          </w:divBdr>
        </w:div>
        <w:div w:id="1769615554">
          <w:marLeft w:val="480"/>
          <w:marRight w:val="0"/>
          <w:marTop w:val="0"/>
          <w:marBottom w:val="0"/>
          <w:divBdr>
            <w:top w:val="none" w:sz="0" w:space="0" w:color="auto"/>
            <w:left w:val="none" w:sz="0" w:space="0" w:color="auto"/>
            <w:bottom w:val="none" w:sz="0" w:space="0" w:color="auto"/>
            <w:right w:val="none" w:sz="0" w:space="0" w:color="auto"/>
          </w:divBdr>
        </w:div>
        <w:div w:id="1805462085">
          <w:marLeft w:val="480"/>
          <w:marRight w:val="0"/>
          <w:marTop w:val="0"/>
          <w:marBottom w:val="0"/>
          <w:divBdr>
            <w:top w:val="none" w:sz="0" w:space="0" w:color="auto"/>
            <w:left w:val="none" w:sz="0" w:space="0" w:color="auto"/>
            <w:bottom w:val="none" w:sz="0" w:space="0" w:color="auto"/>
            <w:right w:val="none" w:sz="0" w:space="0" w:color="auto"/>
          </w:divBdr>
        </w:div>
        <w:div w:id="1809742806">
          <w:marLeft w:val="480"/>
          <w:marRight w:val="0"/>
          <w:marTop w:val="0"/>
          <w:marBottom w:val="0"/>
          <w:divBdr>
            <w:top w:val="none" w:sz="0" w:space="0" w:color="auto"/>
            <w:left w:val="none" w:sz="0" w:space="0" w:color="auto"/>
            <w:bottom w:val="none" w:sz="0" w:space="0" w:color="auto"/>
            <w:right w:val="none" w:sz="0" w:space="0" w:color="auto"/>
          </w:divBdr>
        </w:div>
        <w:div w:id="1809862887">
          <w:marLeft w:val="480"/>
          <w:marRight w:val="0"/>
          <w:marTop w:val="0"/>
          <w:marBottom w:val="0"/>
          <w:divBdr>
            <w:top w:val="none" w:sz="0" w:space="0" w:color="auto"/>
            <w:left w:val="none" w:sz="0" w:space="0" w:color="auto"/>
            <w:bottom w:val="none" w:sz="0" w:space="0" w:color="auto"/>
            <w:right w:val="none" w:sz="0" w:space="0" w:color="auto"/>
          </w:divBdr>
        </w:div>
        <w:div w:id="1875995207">
          <w:marLeft w:val="480"/>
          <w:marRight w:val="0"/>
          <w:marTop w:val="0"/>
          <w:marBottom w:val="0"/>
          <w:divBdr>
            <w:top w:val="none" w:sz="0" w:space="0" w:color="auto"/>
            <w:left w:val="none" w:sz="0" w:space="0" w:color="auto"/>
            <w:bottom w:val="none" w:sz="0" w:space="0" w:color="auto"/>
            <w:right w:val="none" w:sz="0" w:space="0" w:color="auto"/>
          </w:divBdr>
        </w:div>
        <w:div w:id="1939219797">
          <w:marLeft w:val="480"/>
          <w:marRight w:val="0"/>
          <w:marTop w:val="0"/>
          <w:marBottom w:val="0"/>
          <w:divBdr>
            <w:top w:val="none" w:sz="0" w:space="0" w:color="auto"/>
            <w:left w:val="none" w:sz="0" w:space="0" w:color="auto"/>
            <w:bottom w:val="none" w:sz="0" w:space="0" w:color="auto"/>
            <w:right w:val="none" w:sz="0" w:space="0" w:color="auto"/>
          </w:divBdr>
        </w:div>
        <w:div w:id="1944192669">
          <w:marLeft w:val="480"/>
          <w:marRight w:val="0"/>
          <w:marTop w:val="0"/>
          <w:marBottom w:val="0"/>
          <w:divBdr>
            <w:top w:val="none" w:sz="0" w:space="0" w:color="auto"/>
            <w:left w:val="none" w:sz="0" w:space="0" w:color="auto"/>
            <w:bottom w:val="none" w:sz="0" w:space="0" w:color="auto"/>
            <w:right w:val="none" w:sz="0" w:space="0" w:color="auto"/>
          </w:divBdr>
        </w:div>
        <w:div w:id="1970353618">
          <w:marLeft w:val="480"/>
          <w:marRight w:val="0"/>
          <w:marTop w:val="0"/>
          <w:marBottom w:val="0"/>
          <w:divBdr>
            <w:top w:val="none" w:sz="0" w:space="0" w:color="auto"/>
            <w:left w:val="none" w:sz="0" w:space="0" w:color="auto"/>
            <w:bottom w:val="none" w:sz="0" w:space="0" w:color="auto"/>
            <w:right w:val="none" w:sz="0" w:space="0" w:color="auto"/>
          </w:divBdr>
        </w:div>
        <w:div w:id="2002274411">
          <w:marLeft w:val="480"/>
          <w:marRight w:val="0"/>
          <w:marTop w:val="0"/>
          <w:marBottom w:val="0"/>
          <w:divBdr>
            <w:top w:val="none" w:sz="0" w:space="0" w:color="auto"/>
            <w:left w:val="none" w:sz="0" w:space="0" w:color="auto"/>
            <w:bottom w:val="none" w:sz="0" w:space="0" w:color="auto"/>
            <w:right w:val="none" w:sz="0" w:space="0" w:color="auto"/>
          </w:divBdr>
        </w:div>
        <w:div w:id="2016611991">
          <w:marLeft w:val="480"/>
          <w:marRight w:val="0"/>
          <w:marTop w:val="0"/>
          <w:marBottom w:val="0"/>
          <w:divBdr>
            <w:top w:val="none" w:sz="0" w:space="0" w:color="auto"/>
            <w:left w:val="none" w:sz="0" w:space="0" w:color="auto"/>
            <w:bottom w:val="none" w:sz="0" w:space="0" w:color="auto"/>
            <w:right w:val="none" w:sz="0" w:space="0" w:color="auto"/>
          </w:divBdr>
        </w:div>
        <w:div w:id="2050373605">
          <w:marLeft w:val="480"/>
          <w:marRight w:val="0"/>
          <w:marTop w:val="0"/>
          <w:marBottom w:val="0"/>
          <w:divBdr>
            <w:top w:val="none" w:sz="0" w:space="0" w:color="auto"/>
            <w:left w:val="none" w:sz="0" w:space="0" w:color="auto"/>
            <w:bottom w:val="none" w:sz="0" w:space="0" w:color="auto"/>
            <w:right w:val="none" w:sz="0" w:space="0" w:color="auto"/>
          </w:divBdr>
        </w:div>
        <w:div w:id="2053309489">
          <w:marLeft w:val="480"/>
          <w:marRight w:val="0"/>
          <w:marTop w:val="0"/>
          <w:marBottom w:val="0"/>
          <w:divBdr>
            <w:top w:val="none" w:sz="0" w:space="0" w:color="auto"/>
            <w:left w:val="none" w:sz="0" w:space="0" w:color="auto"/>
            <w:bottom w:val="none" w:sz="0" w:space="0" w:color="auto"/>
            <w:right w:val="none" w:sz="0" w:space="0" w:color="auto"/>
          </w:divBdr>
        </w:div>
        <w:div w:id="2054577745">
          <w:marLeft w:val="480"/>
          <w:marRight w:val="0"/>
          <w:marTop w:val="0"/>
          <w:marBottom w:val="0"/>
          <w:divBdr>
            <w:top w:val="none" w:sz="0" w:space="0" w:color="auto"/>
            <w:left w:val="none" w:sz="0" w:space="0" w:color="auto"/>
            <w:bottom w:val="none" w:sz="0" w:space="0" w:color="auto"/>
            <w:right w:val="none" w:sz="0" w:space="0" w:color="auto"/>
          </w:divBdr>
        </w:div>
        <w:div w:id="2102020777">
          <w:marLeft w:val="480"/>
          <w:marRight w:val="0"/>
          <w:marTop w:val="0"/>
          <w:marBottom w:val="0"/>
          <w:divBdr>
            <w:top w:val="none" w:sz="0" w:space="0" w:color="auto"/>
            <w:left w:val="none" w:sz="0" w:space="0" w:color="auto"/>
            <w:bottom w:val="none" w:sz="0" w:space="0" w:color="auto"/>
            <w:right w:val="none" w:sz="0" w:space="0" w:color="auto"/>
          </w:divBdr>
        </w:div>
      </w:divsChild>
    </w:div>
    <w:div w:id="512959089">
      <w:bodyDiv w:val="1"/>
      <w:marLeft w:val="0"/>
      <w:marRight w:val="0"/>
      <w:marTop w:val="0"/>
      <w:marBottom w:val="0"/>
      <w:divBdr>
        <w:top w:val="none" w:sz="0" w:space="0" w:color="auto"/>
        <w:left w:val="none" w:sz="0" w:space="0" w:color="auto"/>
        <w:bottom w:val="none" w:sz="0" w:space="0" w:color="auto"/>
        <w:right w:val="none" w:sz="0" w:space="0" w:color="auto"/>
      </w:divBdr>
      <w:divsChild>
        <w:div w:id="6644186">
          <w:marLeft w:val="480"/>
          <w:marRight w:val="0"/>
          <w:marTop w:val="0"/>
          <w:marBottom w:val="0"/>
          <w:divBdr>
            <w:top w:val="none" w:sz="0" w:space="0" w:color="auto"/>
            <w:left w:val="none" w:sz="0" w:space="0" w:color="auto"/>
            <w:bottom w:val="none" w:sz="0" w:space="0" w:color="auto"/>
            <w:right w:val="none" w:sz="0" w:space="0" w:color="auto"/>
          </w:divBdr>
        </w:div>
        <w:div w:id="14888137">
          <w:marLeft w:val="480"/>
          <w:marRight w:val="0"/>
          <w:marTop w:val="0"/>
          <w:marBottom w:val="0"/>
          <w:divBdr>
            <w:top w:val="none" w:sz="0" w:space="0" w:color="auto"/>
            <w:left w:val="none" w:sz="0" w:space="0" w:color="auto"/>
            <w:bottom w:val="none" w:sz="0" w:space="0" w:color="auto"/>
            <w:right w:val="none" w:sz="0" w:space="0" w:color="auto"/>
          </w:divBdr>
        </w:div>
        <w:div w:id="37319979">
          <w:marLeft w:val="480"/>
          <w:marRight w:val="0"/>
          <w:marTop w:val="0"/>
          <w:marBottom w:val="0"/>
          <w:divBdr>
            <w:top w:val="none" w:sz="0" w:space="0" w:color="auto"/>
            <w:left w:val="none" w:sz="0" w:space="0" w:color="auto"/>
            <w:bottom w:val="none" w:sz="0" w:space="0" w:color="auto"/>
            <w:right w:val="none" w:sz="0" w:space="0" w:color="auto"/>
          </w:divBdr>
        </w:div>
        <w:div w:id="43070584">
          <w:marLeft w:val="480"/>
          <w:marRight w:val="0"/>
          <w:marTop w:val="0"/>
          <w:marBottom w:val="0"/>
          <w:divBdr>
            <w:top w:val="none" w:sz="0" w:space="0" w:color="auto"/>
            <w:left w:val="none" w:sz="0" w:space="0" w:color="auto"/>
            <w:bottom w:val="none" w:sz="0" w:space="0" w:color="auto"/>
            <w:right w:val="none" w:sz="0" w:space="0" w:color="auto"/>
          </w:divBdr>
        </w:div>
        <w:div w:id="110442013">
          <w:marLeft w:val="480"/>
          <w:marRight w:val="0"/>
          <w:marTop w:val="0"/>
          <w:marBottom w:val="0"/>
          <w:divBdr>
            <w:top w:val="none" w:sz="0" w:space="0" w:color="auto"/>
            <w:left w:val="none" w:sz="0" w:space="0" w:color="auto"/>
            <w:bottom w:val="none" w:sz="0" w:space="0" w:color="auto"/>
            <w:right w:val="none" w:sz="0" w:space="0" w:color="auto"/>
          </w:divBdr>
        </w:div>
        <w:div w:id="125664340">
          <w:marLeft w:val="480"/>
          <w:marRight w:val="0"/>
          <w:marTop w:val="0"/>
          <w:marBottom w:val="0"/>
          <w:divBdr>
            <w:top w:val="none" w:sz="0" w:space="0" w:color="auto"/>
            <w:left w:val="none" w:sz="0" w:space="0" w:color="auto"/>
            <w:bottom w:val="none" w:sz="0" w:space="0" w:color="auto"/>
            <w:right w:val="none" w:sz="0" w:space="0" w:color="auto"/>
          </w:divBdr>
        </w:div>
        <w:div w:id="149249519">
          <w:marLeft w:val="480"/>
          <w:marRight w:val="0"/>
          <w:marTop w:val="0"/>
          <w:marBottom w:val="0"/>
          <w:divBdr>
            <w:top w:val="none" w:sz="0" w:space="0" w:color="auto"/>
            <w:left w:val="none" w:sz="0" w:space="0" w:color="auto"/>
            <w:bottom w:val="none" w:sz="0" w:space="0" w:color="auto"/>
            <w:right w:val="none" w:sz="0" w:space="0" w:color="auto"/>
          </w:divBdr>
        </w:div>
        <w:div w:id="160321236">
          <w:marLeft w:val="480"/>
          <w:marRight w:val="0"/>
          <w:marTop w:val="0"/>
          <w:marBottom w:val="0"/>
          <w:divBdr>
            <w:top w:val="none" w:sz="0" w:space="0" w:color="auto"/>
            <w:left w:val="none" w:sz="0" w:space="0" w:color="auto"/>
            <w:bottom w:val="none" w:sz="0" w:space="0" w:color="auto"/>
            <w:right w:val="none" w:sz="0" w:space="0" w:color="auto"/>
          </w:divBdr>
        </w:div>
        <w:div w:id="193621650">
          <w:marLeft w:val="480"/>
          <w:marRight w:val="0"/>
          <w:marTop w:val="0"/>
          <w:marBottom w:val="0"/>
          <w:divBdr>
            <w:top w:val="none" w:sz="0" w:space="0" w:color="auto"/>
            <w:left w:val="none" w:sz="0" w:space="0" w:color="auto"/>
            <w:bottom w:val="none" w:sz="0" w:space="0" w:color="auto"/>
            <w:right w:val="none" w:sz="0" w:space="0" w:color="auto"/>
          </w:divBdr>
        </w:div>
        <w:div w:id="215168677">
          <w:marLeft w:val="480"/>
          <w:marRight w:val="0"/>
          <w:marTop w:val="0"/>
          <w:marBottom w:val="0"/>
          <w:divBdr>
            <w:top w:val="none" w:sz="0" w:space="0" w:color="auto"/>
            <w:left w:val="none" w:sz="0" w:space="0" w:color="auto"/>
            <w:bottom w:val="none" w:sz="0" w:space="0" w:color="auto"/>
            <w:right w:val="none" w:sz="0" w:space="0" w:color="auto"/>
          </w:divBdr>
        </w:div>
        <w:div w:id="229704571">
          <w:marLeft w:val="480"/>
          <w:marRight w:val="0"/>
          <w:marTop w:val="0"/>
          <w:marBottom w:val="0"/>
          <w:divBdr>
            <w:top w:val="none" w:sz="0" w:space="0" w:color="auto"/>
            <w:left w:val="none" w:sz="0" w:space="0" w:color="auto"/>
            <w:bottom w:val="none" w:sz="0" w:space="0" w:color="auto"/>
            <w:right w:val="none" w:sz="0" w:space="0" w:color="auto"/>
          </w:divBdr>
        </w:div>
        <w:div w:id="280459031">
          <w:marLeft w:val="480"/>
          <w:marRight w:val="0"/>
          <w:marTop w:val="0"/>
          <w:marBottom w:val="0"/>
          <w:divBdr>
            <w:top w:val="none" w:sz="0" w:space="0" w:color="auto"/>
            <w:left w:val="none" w:sz="0" w:space="0" w:color="auto"/>
            <w:bottom w:val="none" w:sz="0" w:space="0" w:color="auto"/>
            <w:right w:val="none" w:sz="0" w:space="0" w:color="auto"/>
          </w:divBdr>
        </w:div>
        <w:div w:id="317685144">
          <w:marLeft w:val="480"/>
          <w:marRight w:val="0"/>
          <w:marTop w:val="0"/>
          <w:marBottom w:val="0"/>
          <w:divBdr>
            <w:top w:val="none" w:sz="0" w:space="0" w:color="auto"/>
            <w:left w:val="none" w:sz="0" w:space="0" w:color="auto"/>
            <w:bottom w:val="none" w:sz="0" w:space="0" w:color="auto"/>
            <w:right w:val="none" w:sz="0" w:space="0" w:color="auto"/>
          </w:divBdr>
        </w:div>
        <w:div w:id="343555484">
          <w:marLeft w:val="480"/>
          <w:marRight w:val="0"/>
          <w:marTop w:val="0"/>
          <w:marBottom w:val="0"/>
          <w:divBdr>
            <w:top w:val="none" w:sz="0" w:space="0" w:color="auto"/>
            <w:left w:val="none" w:sz="0" w:space="0" w:color="auto"/>
            <w:bottom w:val="none" w:sz="0" w:space="0" w:color="auto"/>
            <w:right w:val="none" w:sz="0" w:space="0" w:color="auto"/>
          </w:divBdr>
        </w:div>
        <w:div w:id="375281455">
          <w:marLeft w:val="480"/>
          <w:marRight w:val="0"/>
          <w:marTop w:val="0"/>
          <w:marBottom w:val="0"/>
          <w:divBdr>
            <w:top w:val="none" w:sz="0" w:space="0" w:color="auto"/>
            <w:left w:val="none" w:sz="0" w:space="0" w:color="auto"/>
            <w:bottom w:val="none" w:sz="0" w:space="0" w:color="auto"/>
            <w:right w:val="none" w:sz="0" w:space="0" w:color="auto"/>
          </w:divBdr>
        </w:div>
        <w:div w:id="423843186">
          <w:marLeft w:val="480"/>
          <w:marRight w:val="0"/>
          <w:marTop w:val="0"/>
          <w:marBottom w:val="0"/>
          <w:divBdr>
            <w:top w:val="none" w:sz="0" w:space="0" w:color="auto"/>
            <w:left w:val="none" w:sz="0" w:space="0" w:color="auto"/>
            <w:bottom w:val="none" w:sz="0" w:space="0" w:color="auto"/>
            <w:right w:val="none" w:sz="0" w:space="0" w:color="auto"/>
          </w:divBdr>
        </w:div>
        <w:div w:id="424418324">
          <w:marLeft w:val="480"/>
          <w:marRight w:val="0"/>
          <w:marTop w:val="0"/>
          <w:marBottom w:val="0"/>
          <w:divBdr>
            <w:top w:val="none" w:sz="0" w:space="0" w:color="auto"/>
            <w:left w:val="none" w:sz="0" w:space="0" w:color="auto"/>
            <w:bottom w:val="none" w:sz="0" w:space="0" w:color="auto"/>
            <w:right w:val="none" w:sz="0" w:space="0" w:color="auto"/>
          </w:divBdr>
        </w:div>
        <w:div w:id="455292564">
          <w:marLeft w:val="480"/>
          <w:marRight w:val="0"/>
          <w:marTop w:val="0"/>
          <w:marBottom w:val="0"/>
          <w:divBdr>
            <w:top w:val="none" w:sz="0" w:space="0" w:color="auto"/>
            <w:left w:val="none" w:sz="0" w:space="0" w:color="auto"/>
            <w:bottom w:val="none" w:sz="0" w:space="0" w:color="auto"/>
            <w:right w:val="none" w:sz="0" w:space="0" w:color="auto"/>
          </w:divBdr>
        </w:div>
        <w:div w:id="494105777">
          <w:marLeft w:val="480"/>
          <w:marRight w:val="0"/>
          <w:marTop w:val="0"/>
          <w:marBottom w:val="0"/>
          <w:divBdr>
            <w:top w:val="none" w:sz="0" w:space="0" w:color="auto"/>
            <w:left w:val="none" w:sz="0" w:space="0" w:color="auto"/>
            <w:bottom w:val="none" w:sz="0" w:space="0" w:color="auto"/>
            <w:right w:val="none" w:sz="0" w:space="0" w:color="auto"/>
          </w:divBdr>
        </w:div>
        <w:div w:id="501772913">
          <w:marLeft w:val="480"/>
          <w:marRight w:val="0"/>
          <w:marTop w:val="0"/>
          <w:marBottom w:val="0"/>
          <w:divBdr>
            <w:top w:val="none" w:sz="0" w:space="0" w:color="auto"/>
            <w:left w:val="none" w:sz="0" w:space="0" w:color="auto"/>
            <w:bottom w:val="none" w:sz="0" w:space="0" w:color="auto"/>
            <w:right w:val="none" w:sz="0" w:space="0" w:color="auto"/>
          </w:divBdr>
        </w:div>
        <w:div w:id="573900035">
          <w:marLeft w:val="480"/>
          <w:marRight w:val="0"/>
          <w:marTop w:val="0"/>
          <w:marBottom w:val="0"/>
          <w:divBdr>
            <w:top w:val="none" w:sz="0" w:space="0" w:color="auto"/>
            <w:left w:val="none" w:sz="0" w:space="0" w:color="auto"/>
            <w:bottom w:val="none" w:sz="0" w:space="0" w:color="auto"/>
            <w:right w:val="none" w:sz="0" w:space="0" w:color="auto"/>
          </w:divBdr>
        </w:div>
        <w:div w:id="577836026">
          <w:marLeft w:val="480"/>
          <w:marRight w:val="0"/>
          <w:marTop w:val="0"/>
          <w:marBottom w:val="0"/>
          <w:divBdr>
            <w:top w:val="none" w:sz="0" w:space="0" w:color="auto"/>
            <w:left w:val="none" w:sz="0" w:space="0" w:color="auto"/>
            <w:bottom w:val="none" w:sz="0" w:space="0" w:color="auto"/>
            <w:right w:val="none" w:sz="0" w:space="0" w:color="auto"/>
          </w:divBdr>
        </w:div>
        <w:div w:id="595669688">
          <w:marLeft w:val="480"/>
          <w:marRight w:val="0"/>
          <w:marTop w:val="0"/>
          <w:marBottom w:val="0"/>
          <w:divBdr>
            <w:top w:val="none" w:sz="0" w:space="0" w:color="auto"/>
            <w:left w:val="none" w:sz="0" w:space="0" w:color="auto"/>
            <w:bottom w:val="none" w:sz="0" w:space="0" w:color="auto"/>
            <w:right w:val="none" w:sz="0" w:space="0" w:color="auto"/>
          </w:divBdr>
        </w:div>
        <w:div w:id="597061572">
          <w:marLeft w:val="480"/>
          <w:marRight w:val="0"/>
          <w:marTop w:val="0"/>
          <w:marBottom w:val="0"/>
          <w:divBdr>
            <w:top w:val="none" w:sz="0" w:space="0" w:color="auto"/>
            <w:left w:val="none" w:sz="0" w:space="0" w:color="auto"/>
            <w:bottom w:val="none" w:sz="0" w:space="0" w:color="auto"/>
            <w:right w:val="none" w:sz="0" w:space="0" w:color="auto"/>
          </w:divBdr>
        </w:div>
        <w:div w:id="616332741">
          <w:marLeft w:val="480"/>
          <w:marRight w:val="0"/>
          <w:marTop w:val="0"/>
          <w:marBottom w:val="0"/>
          <w:divBdr>
            <w:top w:val="none" w:sz="0" w:space="0" w:color="auto"/>
            <w:left w:val="none" w:sz="0" w:space="0" w:color="auto"/>
            <w:bottom w:val="none" w:sz="0" w:space="0" w:color="auto"/>
            <w:right w:val="none" w:sz="0" w:space="0" w:color="auto"/>
          </w:divBdr>
        </w:div>
        <w:div w:id="667173483">
          <w:marLeft w:val="480"/>
          <w:marRight w:val="0"/>
          <w:marTop w:val="0"/>
          <w:marBottom w:val="0"/>
          <w:divBdr>
            <w:top w:val="none" w:sz="0" w:space="0" w:color="auto"/>
            <w:left w:val="none" w:sz="0" w:space="0" w:color="auto"/>
            <w:bottom w:val="none" w:sz="0" w:space="0" w:color="auto"/>
            <w:right w:val="none" w:sz="0" w:space="0" w:color="auto"/>
          </w:divBdr>
        </w:div>
        <w:div w:id="702481378">
          <w:marLeft w:val="480"/>
          <w:marRight w:val="0"/>
          <w:marTop w:val="0"/>
          <w:marBottom w:val="0"/>
          <w:divBdr>
            <w:top w:val="none" w:sz="0" w:space="0" w:color="auto"/>
            <w:left w:val="none" w:sz="0" w:space="0" w:color="auto"/>
            <w:bottom w:val="none" w:sz="0" w:space="0" w:color="auto"/>
            <w:right w:val="none" w:sz="0" w:space="0" w:color="auto"/>
          </w:divBdr>
        </w:div>
        <w:div w:id="740300034">
          <w:marLeft w:val="480"/>
          <w:marRight w:val="0"/>
          <w:marTop w:val="0"/>
          <w:marBottom w:val="0"/>
          <w:divBdr>
            <w:top w:val="none" w:sz="0" w:space="0" w:color="auto"/>
            <w:left w:val="none" w:sz="0" w:space="0" w:color="auto"/>
            <w:bottom w:val="none" w:sz="0" w:space="0" w:color="auto"/>
            <w:right w:val="none" w:sz="0" w:space="0" w:color="auto"/>
          </w:divBdr>
        </w:div>
        <w:div w:id="750858749">
          <w:marLeft w:val="480"/>
          <w:marRight w:val="0"/>
          <w:marTop w:val="0"/>
          <w:marBottom w:val="0"/>
          <w:divBdr>
            <w:top w:val="none" w:sz="0" w:space="0" w:color="auto"/>
            <w:left w:val="none" w:sz="0" w:space="0" w:color="auto"/>
            <w:bottom w:val="none" w:sz="0" w:space="0" w:color="auto"/>
            <w:right w:val="none" w:sz="0" w:space="0" w:color="auto"/>
          </w:divBdr>
        </w:div>
        <w:div w:id="766192494">
          <w:marLeft w:val="480"/>
          <w:marRight w:val="0"/>
          <w:marTop w:val="0"/>
          <w:marBottom w:val="0"/>
          <w:divBdr>
            <w:top w:val="none" w:sz="0" w:space="0" w:color="auto"/>
            <w:left w:val="none" w:sz="0" w:space="0" w:color="auto"/>
            <w:bottom w:val="none" w:sz="0" w:space="0" w:color="auto"/>
            <w:right w:val="none" w:sz="0" w:space="0" w:color="auto"/>
          </w:divBdr>
        </w:div>
        <w:div w:id="844906838">
          <w:marLeft w:val="480"/>
          <w:marRight w:val="0"/>
          <w:marTop w:val="0"/>
          <w:marBottom w:val="0"/>
          <w:divBdr>
            <w:top w:val="none" w:sz="0" w:space="0" w:color="auto"/>
            <w:left w:val="none" w:sz="0" w:space="0" w:color="auto"/>
            <w:bottom w:val="none" w:sz="0" w:space="0" w:color="auto"/>
            <w:right w:val="none" w:sz="0" w:space="0" w:color="auto"/>
          </w:divBdr>
        </w:div>
        <w:div w:id="850947913">
          <w:marLeft w:val="480"/>
          <w:marRight w:val="0"/>
          <w:marTop w:val="0"/>
          <w:marBottom w:val="0"/>
          <w:divBdr>
            <w:top w:val="none" w:sz="0" w:space="0" w:color="auto"/>
            <w:left w:val="none" w:sz="0" w:space="0" w:color="auto"/>
            <w:bottom w:val="none" w:sz="0" w:space="0" w:color="auto"/>
            <w:right w:val="none" w:sz="0" w:space="0" w:color="auto"/>
          </w:divBdr>
        </w:div>
        <w:div w:id="895622795">
          <w:marLeft w:val="480"/>
          <w:marRight w:val="0"/>
          <w:marTop w:val="0"/>
          <w:marBottom w:val="0"/>
          <w:divBdr>
            <w:top w:val="none" w:sz="0" w:space="0" w:color="auto"/>
            <w:left w:val="none" w:sz="0" w:space="0" w:color="auto"/>
            <w:bottom w:val="none" w:sz="0" w:space="0" w:color="auto"/>
            <w:right w:val="none" w:sz="0" w:space="0" w:color="auto"/>
          </w:divBdr>
        </w:div>
        <w:div w:id="959607709">
          <w:marLeft w:val="480"/>
          <w:marRight w:val="0"/>
          <w:marTop w:val="0"/>
          <w:marBottom w:val="0"/>
          <w:divBdr>
            <w:top w:val="none" w:sz="0" w:space="0" w:color="auto"/>
            <w:left w:val="none" w:sz="0" w:space="0" w:color="auto"/>
            <w:bottom w:val="none" w:sz="0" w:space="0" w:color="auto"/>
            <w:right w:val="none" w:sz="0" w:space="0" w:color="auto"/>
          </w:divBdr>
        </w:div>
        <w:div w:id="972101105">
          <w:marLeft w:val="480"/>
          <w:marRight w:val="0"/>
          <w:marTop w:val="0"/>
          <w:marBottom w:val="0"/>
          <w:divBdr>
            <w:top w:val="none" w:sz="0" w:space="0" w:color="auto"/>
            <w:left w:val="none" w:sz="0" w:space="0" w:color="auto"/>
            <w:bottom w:val="none" w:sz="0" w:space="0" w:color="auto"/>
            <w:right w:val="none" w:sz="0" w:space="0" w:color="auto"/>
          </w:divBdr>
        </w:div>
        <w:div w:id="993919785">
          <w:marLeft w:val="480"/>
          <w:marRight w:val="0"/>
          <w:marTop w:val="0"/>
          <w:marBottom w:val="0"/>
          <w:divBdr>
            <w:top w:val="none" w:sz="0" w:space="0" w:color="auto"/>
            <w:left w:val="none" w:sz="0" w:space="0" w:color="auto"/>
            <w:bottom w:val="none" w:sz="0" w:space="0" w:color="auto"/>
            <w:right w:val="none" w:sz="0" w:space="0" w:color="auto"/>
          </w:divBdr>
        </w:div>
        <w:div w:id="1008943272">
          <w:marLeft w:val="480"/>
          <w:marRight w:val="0"/>
          <w:marTop w:val="0"/>
          <w:marBottom w:val="0"/>
          <w:divBdr>
            <w:top w:val="none" w:sz="0" w:space="0" w:color="auto"/>
            <w:left w:val="none" w:sz="0" w:space="0" w:color="auto"/>
            <w:bottom w:val="none" w:sz="0" w:space="0" w:color="auto"/>
            <w:right w:val="none" w:sz="0" w:space="0" w:color="auto"/>
          </w:divBdr>
        </w:div>
        <w:div w:id="1023283380">
          <w:marLeft w:val="480"/>
          <w:marRight w:val="0"/>
          <w:marTop w:val="0"/>
          <w:marBottom w:val="0"/>
          <w:divBdr>
            <w:top w:val="none" w:sz="0" w:space="0" w:color="auto"/>
            <w:left w:val="none" w:sz="0" w:space="0" w:color="auto"/>
            <w:bottom w:val="none" w:sz="0" w:space="0" w:color="auto"/>
            <w:right w:val="none" w:sz="0" w:space="0" w:color="auto"/>
          </w:divBdr>
        </w:div>
        <w:div w:id="1064908700">
          <w:marLeft w:val="480"/>
          <w:marRight w:val="0"/>
          <w:marTop w:val="0"/>
          <w:marBottom w:val="0"/>
          <w:divBdr>
            <w:top w:val="none" w:sz="0" w:space="0" w:color="auto"/>
            <w:left w:val="none" w:sz="0" w:space="0" w:color="auto"/>
            <w:bottom w:val="none" w:sz="0" w:space="0" w:color="auto"/>
            <w:right w:val="none" w:sz="0" w:space="0" w:color="auto"/>
          </w:divBdr>
        </w:div>
        <w:div w:id="1081872527">
          <w:marLeft w:val="480"/>
          <w:marRight w:val="0"/>
          <w:marTop w:val="0"/>
          <w:marBottom w:val="0"/>
          <w:divBdr>
            <w:top w:val="none" w:sz="0" w:space="0" w:color="auto"/>
            <w:left w:val="none" w:sz="0" w:space="0" w:color="auto"/>
            <w:bottom w:val="none" w:sz="0" w:space="0" w:color="auto"/>
            <w:right w:val="none" w:sz="0" w:space="0" w:color="auto"/>
          </w:divBdr>
        </w:div>
        <w:div w:id="1121345726">
          <w:marLeft w:val="480"/>
          <w:marRight w:val="0"/>
          <w:marTop w:val="0"/>
          <w:marBottom w:val="0"/>
          <w:divBdr>
            <w:top w:val="none" w:sz="0" w:space="0" w:color="auto"/>
            <w:left w:val="none" w:sz="0" w:space="0" w:color="auto"/>
            <w:bottom w:val="none" w:sz="0" w:space="0" w:color="auto"/>
            <w:right w:val="none" w:sz="0" w:space="0" w:color="auto"/>
          </w:divBdr>
        </w:div>
        <w:div w:id="1135220391">
          <w:marLeft w:val="480"/>
          <w:marRight w:val="0"/>
          <w:marTop w:val="0"/>
          <w:marBottom w:val="0"/>
          <w:divBdr>
            <w:top w:val="none" w:sz="0" w:space="0" w:color="auto"/>
            <w:left w:val="none" w:sz="0" w:space="0" w:color="auto"/>
            <w:bottom w:val="none" w:sz="0" w:space="0" w:color="auto"/>
            <w:right w:val="none" w:sz="0" w:space="0" w:color="auto"/>
          </w:divBdr>
        </w:div>
        <w:div w:id="1167748637">
          <w:marLeft w:val="480"/>
          <w:marRight w:val="0"/>
          <w:marTop w:val="0"/>
          <w:marBottom w:val="0"/>
          <w:divBdr>
            <w:top w:val="none" w:sz="0" w:space="0" w:color="auto"/>
            <w:left w:val="none" w:sz="0" w:space="0" w:color="auto"/>
            <w:bottom w:val="none" w:sz="0" w:space="0" w:color="auto"/>
            <w:right w:val="none" w:sz="0" w:space="0" w:color="auto"/>
          </w:divBdr>
        </w:div>
        <w:div w:id="1170825915">
          <w:marLeft w:val="480"/>
          <w:marRight w:val="0"/>
          <w:marTop w:val="0"/>
          <w:marBottom w:val="0"/>
          <w:divBdr>
            <w:top w:val="none" w:sz="0" w:space="0" w:color="auto"/>
            <w:left w:val="none" w:sz="0" w:space="0" w:color="auto"/>
            <w:bottom w:val="none" w:sz="0" w:space="0" w:color="auto"/>
            <w:right w:val="none" w:sz="0" w:space="0" w:color="auto"/>
          </w:divBdr>
        </w:div>
        <w:div w:id="1172648567">
          <w:marLeft w:val="480"/>
          <w:marRight w:val="0"/>
          <w:marTop w:val="0"/>
          <w:marBottom w:val="0"/>
          <w:divBdr>
            <w:top w:val="none" w:sz="0" w:space="0" w:color="auto"/>
            <w:left w:val="none" w:sz="0" w:space="0" w:color="auto"/>
            <w:bottom w:val="none" w:sz="0" w:space="0" w:color="auto"/>
            <w:right w:val="none" w:sz="0" w:space="0" w:color="auto"/>
          </w:divBdr>
        </w:div>
        <w:div w:id="1186675332">
          <w:marLeft w:val="480"/>
          <w:marRight w:val="0"/>
          <w:marTop w:val="0"/>
          <w:marBottom w:val="0"/>
          <w:divBdr>
            <w:top w:val="none" w:sz="0" w:space="0" w:color="auto"/>
            <w:left w:val="none" w:sz="0" w:space="0" w:color="auto"/>
            <w:bottom w:val="none" w:sz="0" w:space="0" w:color="auto"/>
            <w:right w:val="none" w:sz="0" w:space="0" w:color="auto"/>
          </w:divBdr>
        </w:div>
        <w:div w:id="1211460399">
          <w:marLeft w:val="480"/>
          <w:marRight w:val="0"/>
          <w:marTop w:val="0"/>
          <w:marBottom w:val="0"/>
          <w:divBdr>
            <w:top w:val="none" w:sz="0" w:space="0" w:color="auto"/>
            <w:left w:val="none" w:sz="0" w:space="0" w:color="auto"/>
            <w:bottom w:val="none" w:sz="0" w:space="0" w:color="auto"/>
            <w:right w:val="none" w:sz="0" w:space="0" w:color="auto"/>
          </w:divBdr>
        </w:div>
        <w:div w:id="1252618056">
          <w:marLeft w:val="480"/>
          <w:marRight w:val="0"/>
          <w:marTop w:val="0"/>
          <w:marBottom w:val="0"/>
          <w:divBdr>
            <w:top w:val="none" w:sz="0" w:space="0" w:color="auto"/>
            <w:left w:val="none" w:sz="0" w:space="0" w:color="auto"/>
            <w:bottom w:val="none" w:sz="0" w:space="0" w:color="auto"/>
            <w:right w:val="none" w:sz="0" w:space="0" w:color="auto"/>
          </w:divBdr>
        </w:div>
        <w:div w:id="1256596011">
          <w:marLeft w:val="480"/>
          <w:marRight w:val="0"/>
          <w:marTop w:val="0"/>
          <w:marBottom w:val="0"/>
          <w:divBdr>
            <w:top w:val="none" w:sz="0" w:space="0" w:color="auto"/>
            <w:left w:val="none" w:sz="0" w:space="0" w:color="auto"/>
            <w:bottom w:val="none" w:sz="0" w:space="0" w:color="auto"/>
            <w:right w:val="none" w:sz="0" w:space="0" w:color="auto"/>
          </w:divBdr>
        </w:div>
        <w:div w:id="1266377999">
          <w:marLeft w:val="480"/>
          <w:marRight w:val="0"/>
          <w:marTop w:val="0"/>
          <w:marBottom w:val="0"/>
          <w:divBdr>
            <w:top w:val="none" w:sz="0" w:space="0" w:color="auto"/>
            <w:left w:val="none" w:sz="0" w:space="0" w:color="auto"/>
            <w:bottom w:val="none" w:sz="0" w:space="0" w:color="auto"/>
            <w:right w:val="none" w:sz="0" w:space="0" w:color="auto"/>
          </w:divBdr>
        </w:div>
        <w:div w:id="1277641088">
          <w:marLeft w:val="480"/>
          <w:marRight w:val="0"/>
          <w:marTop w:val="0"/>
          <w:marBottom w:val="0"/>
          <w:divBdr>
            <w:top w:val="none" w:sz="0" w:space="0" w:color="auto"/>
            <w:left w:val="none" w:sz="0" w:space="0" w:color="auto"/>
            <w:bottom w:val="none" w:sz="0" w:space="0" w:color="auto"/>
            <w:right w:val="none" w:sz="0" w:space="0" w:color="auto"/>
          </w:divBdr>
        </w:div>
        <w:div w:id="1287084213">
          <w:marLeft w:val="480"/>
          <w:marRight w:val="0"/>
          <w:marTop w:val="0"/>
          <w:marBottom w:val="0"/>
          <w:divBdr>
            <w:top w:val="none" w:sz="0" w:space="0" w:color="auto"/>
            <w:left w:val="none" w:sz="0" w:space="0" w:color="auto"/>
            <w:bottom w:val="none" w:sz="0" w:space="0" w:color="auto"/>
            <w:right w:val="none" w:sz="0" w:space="0" w:color="auto"/>
          </w:divBdr>
        </w:div>
        <w:div w:id="1352536400">
          <w:marLeft w:val="480"/>
          <w:marRight w:val="0"/>
          <w:marTop w:val="0"/>
          <w:marBottom w:val="0"/>
          <w:divBdr>
            <w:top w:val="none" w:sz="0" w:space="0" w:color="auto"/>
            <w:left w:val="none" w:sz="0" w:space="0" w:color="auto"/>
            <w:bottom w:val="none" w:sz="0" w:space="0" w:color="auto"/>
            <w:right w:val="none" w:sz="0" w:space="0" w:color="auto"/>
          </w:divBdr>
        </w:div>
        <w:div w:id="1381400359">
          <w:marLeft w:val="480"/>
          <w:marRight w:val="0"/>
          <w:marTop w:val="0"/>
          <w:marBottom w:val="0"/>
          <w:divBdr>
            <w:top w:val="none" w:sz="0" w:space="0" w:color="auto"/>
            <w:left w:val="none" w:sz="0" w:space="0" w:color="auto"/>
            <w:bottom w:val="none" w:sz="0" w:space="0" w:color="auto"/>
            <w:right w:val="none" w:sz="0" w:space="0" w:color="auto"/>
          </w:divBdr>
        </w:div>
        <w:div w:id="1382434688">
          <w:marLeft w:val="480"/>
          <w:marRight w:val="0"/>
          <w:marTop w:val="0"/>
          <w:marBottom w:val="0"/>
          <w:divBdr>
            <w:top w:val="none" w:sz="0" w:space="0" w:color="auto"/>
            <w:left w:val="none" w:sz="0" w:space="0" w:color="auto"/>
            <w:bottom w:val="none" w:sz="0" w:space="0" w:color="auto"/>
            <w:right w:val="none" w:sz="0" w:space="0" w:color="auto"/>
          </w:divBdr>
        </w:div>
        <w:div w:id="1388607154">
          <w:marLeft w:val="480"/>
          <w:marRight w:val="0"/>
          <w:marTop w:val="0"/>
          <w:marBottom w:val="0"/>
          <w:divBdr>
            <w:top w:val="none" w:sz="0" w:space="0" w:color="auto"/>
            <w:left w:val="none" w:sz="0" w:space="0" w:color="auto"/>
            <w:bottom w:val="none" w:sz="0" w:space="0" w:color="auto"/>
            <w:right w:val="none" w:sz="0" w:space="0" w:color="auto"/>
          </w:divBdr>
        </w:div>
        <w:div w:id="1507672004">
          <w:marLeft w:val="480"/>
          <w:marRight w:val="0"/>
          <w:marTop w:val="0"/>
          <w:marBottom w:val="0"/>
          <w:divBdr>
            <w:top w:val="none" w:sz="0" w:space="0" w:color="auto"/>
            <w:left w:val="none" w:sz="0" w:space="0" w:color="auto"/>
            <w:bottom w:val="none" w:sz="0" w:space="0" w:color="auto"/>
            <w:right w:val="none" w:sz="0" w:space="0" w:color="auto"/>
          </w:divBdr>
        </w:div>
        <w:div w:id="1515803237">
          <w:marLeft w:val="480"/>
          <w:marRight w:val="0"/>
          <w:marTop w:val="0"/>
          <w:marBottom w:val="0"/>
          <w:divBdr>
            <w:top w:val="none" w:sz="0" w:space="0" w:color="auto"/>
            <w:left w:val="none" w:sz="0" w:space="0" w:color="auto"/>
            <w:bottom w:val="none" w:sz="0" w:space="0" w:color="auto"/>
            <w:right w:val="none" w:sz="0" w:space="0" w:color="auto"/>
          </w:divBdr>
        </w:div>
        <w:div w:id="1553347874">
          <w:marLeft w:val="480"/>
          <w:marRight w:val="0"/>
          <w:marTop w:val="0"/>
          <w:marBottom w:val="0"/>
          <w:divBdr>
            <w:top w:val="none" w:sz="0" w:space="0" w:color="auto"/>
            <w:left w:val="none" w:sz="0" w:space="0" w:color="auto"/>
            <w:bottom w:val="none" w:sz="0" w:space="0" w:color="auto"/>
            <w:right w:val="none" w:sz="0" w:space="0" w:color="auto"/>
          </w:divBdr>
        </w:div>
        <w:div w:id="1582720664">
          <w:marLeft w:val="480"/>
          <w:marRight w:val="0"/>
          <w:marTop w:val="0"/>
          <w:marBottom w:val="0"/>
          <w:divBdr>
            <w:top w:val="none" w:sz="0" w:space="0" w:color="auto"/>
            <w:left w:val="none" w:sz="0" w:space="0" w:color="auto"/>
            <w:bottom w:val="none" w:sz="0" w:space="0" w:color="auto"/>
            <w:right w:val="none" w:sz="0" w:space="0" w:color="auto"/>
          </w:divBdr>
        </w:div>
        <w:div w:id="1602374881">
          <w:marLeft w:val="480"/>
          <w:marRight w:val="0"/>
          <w:marTop w:val="0"/>
          <w:marBottom w:val="0"/>
          <w:divBdr>
            <w:top w:val="none" w:sz="0" w:space="0" w:color="auto"/>
            <w:left w:val="none" w:sz="0" w:space="0" w:color="auto"/>
            <w:bottom w:val="none" w:sz="0" w:space="0" w:color="auto"/>
            <w:right w:val="none" w:sz="0" w:space="0" w:color="auto"/>
          </w:divBdr>
        </w:div>
        <w:div w:id="1609777410">
          <w:marLeft w:val="480"/>
          <w:marRight w:val="0"/>
          <w:marTop w:val="0"/>
          <w:marBottom w:val="0"/>
          <w:divBdr>
            <w:top w:val="none" w:sz="0" w:space="0" w:color="auto"/>
            <w:left w:val="none" w:sz="0" w:space="0" w:color="auto"/>
            <w:bottom w:val="none" w:sz="0" w:space="0" w:color="auto"/>
            <w:right w:val="none" w:sz="0" w:space="0" w:color="auto"/>
          </w:divBdr>
        </w:div>
        <w:div w:id="1612393944">
          <w:marLeft w:val="480"/>
          <w:marRight w:val="0"/>
          <w:marTop w:val="0"/>
          <w:marBottom w:val="0"/>
          <w:divBdr>
            <w:top w:val="none" w:sz="0" w:space="0" w:color="auto"/>
            <w:left w:val="none" w:sz="0" w:space="0" w:color="auto"/>
            <w:bottom w:val="none" w:sz="0" w:space="0" w:color="auto"/>
            <w:right w:val="none" w:sz="0" w:space="0" w:color="auto"/>
          </w:divBdr>
        </w:div>
        <w:div w:id="1629820688">
          <w:marLeft w:val="480"/>
          <w:marRight w:val="0"/>
          <w:marTop w:val="0"/>
          <w:marBottom w:val="0"/>
          <w:divBdr>
            <w:top w:val="none" w:sz="0" w:space="0" w:color="auto"/>
            <w:left w:val="none" w:sz="0" w:space="0" w:color="auto"/>
            <w:bottom w:val="none" w:sz="0" w:space="0" w:color="auto"/>
            <w:right w:val="none" w:sz="0" w:space="0" w:color="auto"/>
          </w:divBdr>
        </w:div>
        <w:div w:id="1655572018">
          <w:marLeft w:val="480"/>
          <w:marRight w:val="0"/>
          <w:marTop w:val="0"/>
          <w:marBottom w:val="0"/>
          <w:divBdr>
            <w:top w:val="none" w:sz="0" w:space="0" w:color="auto"/>
            <w:left w:val="none" w:sz="0" w:space="0" w:color="auto"/>
            <w:bottom w:val="none" w:sz="0" w:space="0" w:color="auto"/>
            <w:right w:val="none" w:sz="0" w:space="0" w:color="auto"/>
          </w:divBdr>
        </w:div>
        <w:div w:id="1686129337">
          <w:marLeft w:val="480"/>
          <w:marRight w:val="0"/>
          <w:marTop w:val="0"/>
          <w:marBottom w:val="0"/>
          <w:divBdr>
            <w:top w:val="none" w:sz="0" w:space="0" w:color="auto"/>
            <w:left w:val="none" w:sz="0" w:space="0" w:color="auto"/>
            <w:bottom w:val="none" w:sz="0" w:space="0" w:color="auto"/>
            <w:right w:val="none" w:sz="0" w:space="0" w:color="auto"/>
          </w:divBdr>
        </w:div>
        <w:div w:id="1695842281">
          <w:marLeft w:val="480"/>
          <w:marRight w:val="0"/>
          <w:marTop w:val="0"/>
          <w:marBottom w:val="0"/>
          <w:divBdr>
            <w:top w:val="none" w:sz="0" w:space="0" w:color="auto"/>
            <w:left w:val="none" w:sz="0" w:space="0" w:color="auto"/>
            <w:bottom w:val="none" w:sz="0" w:space="0" w:color="auto"/>
            <w:right w:val="none" w:sz="0" w:space="0" w:color="auto"/>
          </w:divBdr>
        </w:div>
        <w:div w:id="1723751449">
          <w:marLeft w:val="480"/>
          <w:marRight w:val="0"/>
          <w:marTop w:val="0"/>
          <w:marBottom w:val="0"/>
          <w:divBdr>
            <w:top w:val="none" w:sz="0" w:space="0" w:color="auto"/>
            <w:left w:val="none" w:sz="0" w:space="0" w:color="auto"/>
            <w:bottom w:val="none" w:sz="0" w:space="0" w:color="auto"/>
            <w:right w:val="none" w:sz="0" w:space="0" w:color="auto"/>
          </w:divBdr>
        </w:div>
        <w:div w:id="1827437489">
          <w:marLeft w:val="480"/>
          <w:marRight w:val="0"/>
          <w:marTop w:val="0"/>
          <w:marBottom w:val="0"/>
          <w:divBdr>
            <w:top w:val="none" w:sz="0" w:space="0" w:color="auto"/>
            <w:left w:val="none" w:sz="0" w:space="0" w:color="auto"/>
            <w:bottom w:val="none" w:sz="0" w:space="0" w:color="auto"/>
            <w:right w:val="none" w:sz="0" w:space="0" w:color="auto"/>
          </w:divBdr>
        </w:div>
        <w:div w:id="1844583942">
          <w:marLeft w:val="480"/>
          <w:marRight w:val="0"/>
          <w:marTop w:val="0"/>
          <w:marBottom w:val="0"/>
          <w:divBdr>
            <w:top w:val="none" w:sz="0" w:space="0" w:color="auto"/>
            <w:left w:val="none" w:sz="0" w:space="0" w:color="auto"/>
            <w:bottom w:val="none" w:sz="0" w:space="0" w:color="auto"/>
            <w:right w:val="none" w:sz="0" w:space="0" w:color="auto"/>
          </w:divBdr>
        </w:div>
        <w:div w:id="1895463015">
          <w:marLeft w:val="480"/>
          <w:marRight w:val="0"/>
          <w:marTop w:val="0"/>
          <w:marBottom w:val="0"/>
          <w:divBdr>
            <w:top w:val="none" w:sz="0" w:space="0" w:color="auto"/>
            <w:left w:val="none" w:sz="0" w:space="0" w:color="auto"/>
            <w:bottom w:val="none" w:sz="0" w:space="0" w:color="auto"/>
            <w:right w:val="none" w:sz="0" w:space="0" w:color="auto"/>
          </w:divBdr>
        </w:div>
        <w:div w:id="1903634764">
          <w:marLeft w:val="480"/>
          <w:marRight w:val="0"/>
          <w:marTop w:val="0"/>
          <w:marBottom w:val="0"/>
          <w:divBdr>
            <w:top w:val="none" w:sz="0" w:space="0" w:color="auto"/>
            <w:left w:val="none" w:sz="0" w:space="0" w:color="auto"/>
            <w:bottom w:val="none" w:sz="0" w:space="0" w:color="auto"/>
            <w:right w:val="none" w:sz="0" w:space="0" w:color="auto"/>
          </w:divBdr>
        </w:div>
        <w:div w:id="1937516805">
          <w:marLeft w:val="480"/>
          <w:marRight w:val="0"/>
          <w:marTop w:val="0"/>
          <w:marBottom w:val="0"/>
          <w:divBdr>
            <w:top w:val="none" w:sz="0" w:space="0" w:color="auto"/>
            <w:left w:val="none" w:sz="0" w:space="0" w:color="auto"/>
            <w:bottom w:val="none" w:sz="0" w:space="0" w:color="auto"/>
            <w:right w:val="none" w:sz="0" w:space="0" w:color="auto"/>
          </w:divBdr>
        </w:div>
        <w:div w:id="1942950510">
          <w:marLeft w:val="480"/>
          <w:marRight w:val="0"/>
          <w:marTop w:val="0"/>
          <w:marBottom w:val="0"/>
          <w:divBdr>
            <w:top w:val="none" w:sz="0" w:space="0" w:color="auto"/>
            <w:left w:val="none" w:sz="0" w:space="0" w:color="auto"/>
            <w:bottom w:val="none" w:sz="0" w:space="0" w:color="auto"/>
            <w:right w:val="none" w:sz="0" w:space="0" w:color="auto"/>
          </w:divBdr>
        </w:div>
        <w:div w:id="1946965012">
          <w:marLeft w:val="480"/>
          <w:marRight w:val="0"/>
          <w:marTop w:val="0"/>
          <w:marBottom w:val="0"/>
          <w:divBdr>
            <w:top w:val="none" w:sz="0" w:space="0" w:color="auto"/>
            <w:left w:val="none" w:sz="0" w:space="0" w:color="auto"/>
            <w:bottom w:val="none" w:sz="0" w:space="0" w:color="auto"/>
            <w:right w:val="none" w:sz="0" w:space="0" w:color="auto"/>
          </w:divBdr>
        </w:div>
        <w:div w:id="2022386847">
          <w:marLeft w:val="480"/>
          <w:marRight w:val="0"/>
          <w:marTop w:val="0"/>
          <w:marBottom w:val="0"/>
          <w:divBdr>
            <w:top w:val="none" w:sz="0" w:space="0" w:color="auto"/>
            <w:left w:val="none" w:sz="0" w:space="0" w:color="auto"/>
            <w:bottom w:val="none" w:sz="0" w:space="0" w:color="auto"/>
            <w:right w:val="none" w:sz="0" w:space="0" w:color="auto"/>
          </w:divBdr>
        </w:div>
        <w:div w:id="2027780752">
          <w:marLeft w:val="480"/>
          <w:marRight w:val="0"/>
          <w:marTop w:val="0"/>
          <w:marBottom w:val="0"/>
          <w:divBdr>
            <w:top w:val="none" w:sz="0" w:space="0" w:color="auto"/>
            <w:left w:val="none" w:sz="0" w:space="0" w:color="auto"/>
            <w:bottom w:val="none" w:sz="0" w:space="0" w:color="auto"/>
            <w:right w:val="none" w:sz="0" w:space="0" w:color="auto"/>
          </w:divBdr>
        </w:div>
        <w:div w:id="2035882001">
          <w:marLeft w:val="480"/>
          <w:marRight w:val="0"/>
          <w:marTop w:val="0"/>
          <w:marBottom w:val="0"/>
          <w:divBdr>
            <w:top w:val="none" w:sz="0" w:space="0" w:color="auto"/>
            <w:left w:val="none" w:sz="0" w:space="0" w:color="auto"/>
            <w:bottom w:val="none" w:sz="0" w:space="0" w:color="auto"/>
            <w:right w:val="none" w:sz="0" w:space="0" w:color="auto"/>
          </w:divBdr>
        </w:div>
        <w:div w:id="2063016743">
          <w:marLeft w:val="480"/>
          <w:marRight w:val="0"/>
          <w:marTop w:val="0"/>
          <w:marBottom w:val="0"/>
          <w:divBdr>
            <w:top w:val="none" w:sz="0" w:space="0" w:color="auto"/>
            <w:left w:val="none" w:sz="0" w:space="0" w:color="auto"/>
            <w:bottom w:val="none" w:sz="0" w:space="0" w:color="auto"/>
            <w:right w:val="none" w:sz="0" w:space="0" w:color="auto"/>
          </w:divBdr>
        </w:div>
        <w:div w:id="2076120611">
          <w:marLeft w:val="480"/>
          <w:marRight w:val="0"/>
          <w:marTop w:val="0"/>
          <w:marBottom w:val="0"/>
          <w:divBdr>
            <w:top w:val="none" w:sz="0" w:space="0" w:color="auto"/>
            <w:left w:val="none" w:sz="0" w:space="0" w:color="auto"/>
            <w:bottom w:val="none" w:sz="0" w:space="0" w:color="auto"/>
            <w:right w:val="none" w:sz="0" w:space="0" w:color="auto"/>
          </w:divBdr>
        </w:div>
        <w:div w:id="2103455951">
          <w:marLeft w:val="480"/>
          <w:marRight w:val="0"/>
          <w:marTop w:val="0"/>
          <w:marBottom w:val="0"/>
          <w:divBdr>
            <w:top w:val="none" w:sz="0" w:space="0" w:color="auto"/>
            <w:left w:val="none" w:sz="0" w:space="0" w:color="auto"/>
            <w:bottom w:val="none" w:sz="0" w:space="0" w:color="auto"/>
            <w:right w:val="none" w:sz="0" w:space="0" w:color="auto"/>
          </w:divBdr>
        </w:div>
      </w:divsChild>
    </w:div>
    <w:div w:id="524559132">
      <w:bodyDiv w:val="1"/>
      <w:marLeft w:val="0"/>
      <w:marRight w:val="0"/>
      <w:marTop w:val="0"/>
      <w:marBottom w:val="0"/>
      <w:divBdr>
        <w:top w:val="none" w:sz="0" w:space="0" w:color="auto"/>
        <w:left w:val="none" w:sz="0" w:space="0" w:color="auto"/>
        <w:bottom w:val="none" w:sz="0" w:space="0" w:color="auto"/>
        <w:right w:val="none" w:sz="0" w:space="0" w:color="auto"/>
      </w:divBdr>
      <w:divsChild>
        <w:div w:id="1593771">
          <w:marLeft w:val="480"/>
          <w:marRight w:val="0"/>
          <w:marTop w:val="0"/>
          <w:marBottom w:val="0"/>
          <w:divBdr>
            <w:top w:val="none" w:sz="0" w:space="0" w:color="auto"/>
            <w:left w:val="none" w:sz="0" w:space="0" w:color="auto"/>
            <w:bottom w:val="none" w:sz="0" w:space="0" w:color="auto"/>
            <w:right w:val="none" w:sz="0" w:space="0" w:color="auto"/>
          </w:divBdr>
        </w:div>
        <w:div w:id="50347076">
          <w:marLeft w:val="480"/>
          <w:marRight w:val="0"/>
          <w:marTop w:val="0"/>
          <w:marBottom w:val="0"/>
          <w:divBdr>
            <w:top w:val="none" w:sz="0" w:space="0" w:color="auto"/>
            <w:left w:val="none" w:sz="0" w:space="0" w:color="auto"/>
            <w:bottom w:val="none" w:sz="0" w:space="0" w:color="auto"/>
            <w:right w:val="none" w:sz="0" w:space="0" w:color="auto"/>
          </w:divBdr>
        </w:div>
        <w:div w:id="78448421">
          <w:marLeft w:val="480"/>
          <w:marRight w:val="0"/>
          <w:marTop w:val="0"/>
          <w:marBottom w:val="0"/>
          <w:divBdr>
            <w:top w:val="none" w:sz="0" w:space="0" w:color="auto"/>
            <w:left w:val="none" w:sz="0" w:space="0" w:color="auto"/>
            <w:bottom w:val="none" w:sz="0" w:space="0" w:color="auto"/>
            <w:right w:val="none" w:sz="0" w:space="0" w:color="auto"/>
          </w:divBdr>
        </w:div>
        <w:div w:id="81491164">
          <w:marLeft w:val="480"/>
          <w:marRight w:val="0"/>
          <w:marTop w:val="0"/>
          <w:marBottom w:val="0"/>
          <w:divBdr>
            <w:top w:val="none" w:sz="0" w:space="0" w:color="auto"/>
            <w:left w:val="none" w:sz="0" w:space="0" w:color="auto"/>
            <w:bottom w:val="none" w:sz="0" w:space="0" w:color="auto"/>
            <w:right w:val="none" w:sz="0" w:space="0" w:color="auto"/>
          </w:divBdr>
        </w:div>
        <w:div w:id="113792844">
          <w:marLeft w:val="480"/>
          <w:marRight w:val="0"/>
          <w:marTop w:val="0"/>
          <w:marBottom w:val="0"/>
          <w:divBdr>
            <w:top w:val="none" w:sz="0" w:space="0" w:color="auto"/>
            <w:left w:val="none" w:sz="0" w:space="0" w:color="auto"/>
            <w:bottom w:val="none" w:sz="0" w:space="0" w:color="auto"/>
            <w:right w:val="none" w:sz="0" w:space="0" w:color="auto"/>
          </w:divBdr>
        </w:div>
        <w:div w:id="144249955">
          <w:marLeft w:val="480"/>
          <w:marRight w:val="0"/>
          <w:marTop w:val="0"/>
          <w:marBottom w:val="0"/>
          <w:divBdr>
            <w:top w:val="none" w:sz="0" w:space="0" w:color="auto"/>
            <w:left w:val="none" w:sz="0" w:space="0" w:color="auto"/>
            <w:bottom w:val="none" w:sz="0" w:space="0" w:color="auto"/>
            <w:right w:val="none" w:sz="0" w:space="0" w:color="auto"/>
          </w:divBdr>
        </w:div>
        <w:div w:id="156968302">
          <w:marLeft w:val="480"/>
          <w:marRight w:val="0"/>
          <w:marTop w:val="0"/>
          <w:marBottom w:val="0"/>
          <w:divBdr>
            <w:top w:val="none" w:sz="0" w:space="0" w:color="auto"/>
            <w:left w:val="none" w:sz="0" w:space="0" w:color="auto"/>
            <w:bottom w:val="none" w:sz="0" w:space="0" w:color="auto"/>
            <w:right w:val="none" w:sz="0" w:space="0" w:color="auto"/>
          </w:divBdr>
        </w:div>
        <w:div w:id="217715055">
          <w:marLeft w:val="480"/>
          <w:marRight w:val="0"/>
          <w:marTop w:val="0"/>
          <w:marBottom w:val="0"/>
          <w:divBdr>
            <w:top w:val="none" w:sz="0" w:space="0" w:color="auto"/>
            <w:left w:val="none" w:sz="0" w:space="0" w:color="auto"/>
            <w:bottom w:val="none" w:sz="0" w:space="0" w:color="auto"/>
            <w:right w:val="none" w:sz="0" w:space="0" w:color="auto"/>
          </w:divBdr>
        </w:div>
        <w:div w:id="232394258">
          <w:marLeft w:val="480"/>
          <w:marRight w:val="0"/>
          <w:marTop w:val="0"/>
          <w:marBottom w:val="0"/>
          <w:divBdr>
            <w:top w:val="none" w:sz="0" w:space="0" w:color="auto"/>
            <w:left w:val="none" w:sz="0" w:space="0" w:color="auto"/>
            <w:bottom w:val="none" w:sz="0" w:space="0" w:color="auto"/>
            <w:right w:val="none" w:sz="0" w:space="0" w:color="auto"/>
          </w:divBdr>
        </w:div>
        <w:div w:id="257716064">
          <w:marLeft w:val="480"/>
          <w:marRight w:val="0"/>
          <w:marTop w:val="0"/>
          <w:marBottom w:val="0"/>
          <w:divBdr>
            <w:top w:val="none" w:sz="0" w:space="0" w:color="auto"/>
            <w:left w:val="none" w:sz="0" w:space="0" w:color="auto"/>
            <w:bottom w:val="none" w:sz="0" w:space="0" w:color="auto"/>
            <w:right w:val="none" w:sz="0" w:space="0" w:color="auto"/>
          </w:divBdr>
        </w:div>
        <w:div w:id="281420080">
          <w:marLeft w:val="480"/>
          <w:marRight w:val="0"/>
          <w:marTop w:val="0"/>
          <w:marBottom w:val="0"/>
          <w:divBdr>
            <w:top w:val="none" w:sz="0" w:space="0" w:color="auto"/>
            <w:left w:val="none" w:sz="0" w:space="0" w:color="auto"/>
            <w:bottom w:val="none" w:sz="0" w:space="0" w:color="auto"/>
            <w:right w:val="none" w:sz="0" w:space="0" w:color="auto"/>
          </w:divBdr>
        </w:div>
        <w:div w:id="288243019">
          <w:marLeft w:val="480"/>
          <w:marRight w:val="0"/>
          <w:marTop w:val="0"/>
          <w:marBottom w:val="0"/>
          <w:divBdr>
            <w:top w:val="none" w:sz="0" w:space="0" w:color="auto"/>
            <w:left w:val="none" w:sz="0" w:space="0" w:color="auto"/>
            <w:bottom w:val="none" w:sz="0" w:space="0" w:color="auto"/>
            <w:right w:val="none" w:sz="0" w:space="0" w:color="auto"/>
          </w:divBdr>
        </w:div>
        <w:div w:id="317347560">
          <w:marLeft w:val="480"/>
          <w:marRight w:val="0"/>
          <w:marTop w:val="0"/>
          <w:marBottom w:val="0"/>
          <w:divBdr>
            <w:top w:val="none" w:sz="0" w:space="0" w:color="auto"/>
            <w:left w:val="none" w:sz="0" w:space="0" w:color="auto"/>
            <w:bottom w:val="none" w:sz="0" w:space="0" w:color="auto"/>
            <w:right w:val="none" w:sz="0" w:space="0" w:color="auto"/>
          </w:divBdr>
        </w:div>
        <w:div w:id="324940063">
          <w:marLeft w:val="480"/>
          <w:marRight w:val="0"/>
          <w:marTop w:val="0"/>
          <w:marBottom w:val="0"/>
          <w:divBdr>
            <w:top w:val="none" w:sz="0" w:space="0" w:color="auto"/>
            <w:left w:val="none" w:sz="0" w:space="0" w:color="auto"/>
            <w:bottom w:val="none" w:sz="0" w:space="0" w:color="auto"/>
            <w:right w:val="none" w:sz="0" w:space="0" w:color="auto"/>
          </w:divBdr>
        </w:div>
        <w:div w:id="325018555">
          <w:marLeft w:val="480"/>
          <w:marRight w:val="0"/>
          <w:marTop w:val="0"/>
          <w:marBottom w:val="0"/>
          <w:divBdr>
            <w:top w:val="none" w:sz="0" w:space="0" w:color="auto"/>
            <w:left w:val="none" w:sz="0" w:space="0" w:color="auto"/>
            <w:bottom w:val="none" w:sz="0" w:space="0" w:color="auto"/>
            <w:right w:val="none" w:sz="0" w:space="0" w:color="auto"/>
          </w:divBdr>
        </w:div>
        <w:div w:id="347367921">
          <w:marLeft w:val="480"/>
          <w:marRight w:val="0"/>
          <w:marTop w:val="0"/>
          <w:marBottom w:val="0"/>
          <w:divBdr>
            <w:top w:val="none" w:sz="0" w:space="0" w:color="auto"/>
            <w:left w:val="none" w:sz="0" w:space="0" w:color="auto"/>
            <w:bottom w:val="none" w:sz="0" w:space="0" w:color="auto"/>
            <w:right w:val="none" w:sz="0" w:space="0" w:color="auto"/>
          </w:divBdr>
        </w:div>
        <w:div w:id="362559449">
          <w:marLeft w:val="480"/>
          <w:marRight w:val="0"/>
          <w:marTop w:val="0"/>
          <w:marBottom w:val="0"/>
          <w:divBdr>
            <w:top w:val="none" w:sz="0" w:space="0" w:color="auto"/>
            <w:left w:val="none" w:sz="0" w:space="0" w:color="auto"/>
            <w:bottom w:val="none" w:sz="0" w:space="0" w:color="auto"/>
            <w:right w:val="none" w:sz="0" w:space="0" w:color="auto"/>
          </w:divBdr>
        </w:div>
        <w:div w:id="387920434">
          <w:marLeft w:val="480"/>
          <w:marRight w:val="0"/>
          <w:marTop w:val="0"/>
          <w:marBottom w:val="0"/>
          <w:divBdr>
            <w:top w:val="none" w:sz="0" w:space="0" w:color="auto"/>
            <w:left w:val="none" w:sz="0" w:space="0" w:color="auto"/>
            <w:bottom w:val="none" w:sz="0" w:space="0" w:color="auto"/>
            <w:right w:val="none" w:sz="0" w:space="0" w:color="auto"/>
          </w:divBdr>
        </w:div>
        <w:div w:id="403382917">
          <w:marLeft w:val="480"/>
          <w:marRight w:val="0"/>
          <w:marTop w:val="0"/>
          <w:marBottom w:val="0"/>
          <w:divBdr>
            <w:top w:val="none" w:sz="0" w:space="0" w:color="auto"/>
            <w:left w:val="none" w:sz="0" w:space="0" w:color="auto"/>
            <w:bottom w:val="none" w:sz="0" w:space="0" w:color="auto"/>
            <w:right w:val="none" w:sz="0" w:space="0" w:color="auto"/>
          </w:divBdr>
        </w:div>
        <w:div w:id="408968660">
          <w:marLeft w:val="480"/>
          <w:marRight w:val="0"/>
          <w:marTop w:val="0"/>
          <w:marBottom w:val="0"/>
          <w:divBdr>
            <w:top w:val="none" w:sz="0" w:space="0" w:color="auto"/>
            <w:left w:val="none" w:sz="0" w:space="0" w:color="auto"/>
            <w:bottom w:val="none" w:sz="0" w:space="0" w:color="auto"/>
            <w:right w:val="none" w:sz="0" w:space="0" w:color="auto"/>
          </w:divBdr>
        </w:div>
        <w:div w:id="416482110">
          <w:marLeft w:val="480"/>
          <w:marRight w:val="0"/>
          <w:marTop w:val="0"/>
          <w:marBottom w:val="0"/>
          <w:divBdr>
            <w:top w:val="none" w:sz="0" w:space="0" w:color="auto"/>
            <w:left w:val="none" w:sz="0" w:space="0" w:color="auto"/>
            <w:bottom w:val="none" w:sz="0" w:space="0" w:color="auto"/>
            <w:right w:val="none" w:sz="0" w:space="0" w:color="auto"/>
          </w:divBdr>
        </w:div>
        <w:div w:id="483594143">
          <w:marLeft w:val="480"/>
          <w:marRight w:val="0"/>
          <w:marTop w:val="0"/>
          <w:marBottom w:val="0"/>
          <w:divBdr>
            <w:top w:val="none" w:sz="0" w:space="0" w:color="auto"/>
            <w:left w:val="none" w:sz="0" w:space="0" w:color="auto"/>
            <w:bottom w:val="none" w:sz="0" w:space="0" w:color="auto"/>
            <w:right w:val="none" w:sz="0" w:space="0" w:color="auto"/>
          </w:divBdr>
        </w:div>
        <w:div w:id="504515236">
          <w:marLeft w:val="480"/>
          <w:marRight w:val="0"/>
          <w:marTop w:val="0"/>
          <w:marBottom w:val="0"/>
          <w:divBdr>
            <w:top w:val="none" w:sz="0" w:space="0" w:color="auto"/>
            <w:left w:val="none" w:sz="0" w:space="0" w:color="auto"/>
            <w:bottom w:val="none" w:sz="0" w:space="0" w:color="auto"/>
            <w:right w:val="none" w:sz="0" w:space="0" w:color="auto"/>
          </w:divBdr>
        </w:div>
        <w:div w:id="528033237">
          <w:marLeft w:val="480"/>
          <w:marRight w:val="0"/>
          <w:marTop w:val="0"/>
          <w:marBottom w:val="0"/>
          <w:divBdr>
            <w:top w:val="none" w:sz="0" w:space="0" w:color="auto"/>
            <w:left w:val="none" w:sz="0" w:space="0" w:color="auto"/>
            <w:bottom w:val="none" w:sz="0" w:space="0" w:color="auto"/>
            <w:right w:val="none" w:sz="0" w:space="0" w:color="auto"/>
          </w:divBdr>
        </w:div>
        <w:div w:id="537352842">
          <w:marLeft w:val="480"/>
          <w:marRight w:val="0"/>
          <w:marTop w:val="0"/>
          <w:marBottom w:val="0"/>
          <w:divBdr>
            <w:top w:val="none" w:sz="0" w:space="0" w:color="auto"/>
            <w:left w:val="none" w:sz="0" w:space="0" w:color="auto"/>
            <w:bottom w:val="none" w:sz="0" w:space="0" w:color="auto"/>
            <w:right w:val="none" w:sz="0" w:space="0" w:color="auto"/>
          </w:divBdr>
        </w:div>
        <w:div w:id="569967087">
          <w:marLeft w:val="480"/>
          <w:marRight w:val="0"/>
          <w:marTop w:val="0"/>
          <w:marBottom w:val="0"/>
          <w:divBdr>
            <w:top w:val="none" w:sz="0" w:space="0" w:color="auto"/>
            <w:left w:val="none" w:sz="0" w:space="0" w:color="auto"/>
            <w:bottom w:val="none" w:sz="0" w:space="0" w:color="auto"/>
            <w:right w:val="none" w:sz="0" w:space="0" w:color="auto"/>
          </w:divBdr>
        </w:div>
        <w:div w:id="586882931">
          <w:marLeft w:val="480"/>
          <w:marRight w:val="0"/>
          <w:marTop w:val="0"/>
          <w:marBottom w:val="0"/>
          <w:divBdr>
            <w:top w:val="none" w:sz="0" w:space="0" w:color="auto"/>
            <w:left w:val="none" w:sz="0" w:space="0" w:color="auto"/>
            <w:bottom w:val="none" w:sz="0" w:space="0" w:color="auto"/>
            <w:right w:val="none" w:sz="0" w:space="0" w:color="auto"/>
          </w:divBdr>
        </w:div>
        <w:div w:id="590353106">
          <w:marLeft w:val="480"/>
          <w:marRight w:val="0"/>
          <w:marTop w:val="0"/>
          <w:marBottom w:val="0"/>
          <w:divBdr>
            <w:top w:val="none" w:sz="0" w:space="0" w:color="auto"/>
            <w:left w:val="none" w:sz="0" w:space="0" w:color="auto"/>
            <w:bottom w:val="none" w:sz="0" w:space="0" w:color="auto"/>
            <w:right w:val="none" w:sz="0" w:space="0" w:color="auto"/>
          </w:divBdr>
        </w:div>
        <w:div w:id="607128090">
          <w:marLeft w:val="480"/>
          <w:marRight w:val="0"/>
          <w:marTop w:val="0"/>
          <w:marBottom w:val="0"/>
          <w:divBdr>
            <w:top w:val="none" w:sz="0" w:space="0" w:color="auto"/>
            <w:left w:val="none" w:sz="0" w:space="0" w:color="auto"/>
            <w:bottom w:val="none" w:sz="0" w:space="0" w:color="auto"/>
            <w:right w:val="none" w:sz="0" w:space="0" w:color="auto"/>
          </w:divBdr>
        </w:div>
        <w:div w:id="611859600">
          <w:marLeft w:val="480"/>
          <w:marRight w:val="0"/>
          <w:marTop w:val="0"/>
          <w:marBottom w:val="0"/>
          <w:divBdr>
            <w:top w:val="none" w:sz="0" w:space="0" w:color="auto"/>
            <w:left w:val="none" w:sz="0" w:space="0" w:color="auto"/>
            <w:bottom w:val="none" w:sz="0" w:space="0" w:color="auto"/>
            <w:right w:val="none" w:sz="0" w:space="0" w:color="auto"/>
          </w:divBdr>
        </w:div>
        <w:div w:id="614794644">
          <w:marLeft w:val="480"/>
          <w:marRight w:val="0"/>
          <w:marTop w:val="0"/>
          <w:marBottom w:val="0"/>
          <w:divBdr>
            <w:top w:val="none" w:sz="0" w:space="0" w:color="auto"/>
            <w:left w:val="none" w:sz="0" w:space="0" w:color="auto"/>
            <w:bottom w:val="none" w:sz="0" w:space="0" w:color="auto"/>
            <w:right w:val="none" w:sz="0" w:space="0" w:color="auto"/>
          </w:divBdr>
        </w:div>
        <w:div w:id="692272013">
          <w:marLeft w:val="480"/>
          <w:marRight w:val="0"/>
          <w:marTop w:val="0"/>
          <w:marBottom w:val="0"/>
          <w:divBdr>
            <w:top w:val="none" w:sz="0" w:space="0" w:color="auto"/>
            <w:left w:val="none" w:sz="0" w:space="0" w:color="auto"/>
            <w:bottom w:val="none" w:sz="0" w:space="0" w:color="auto"/>
            <w:right w:val="none" w:sz="0" w:space="0" w:color="auto"/>
          </w:divBdr>
        </w:div>
        <w:div w:id="731974238">
          <w:marLeft w:val="480"/>
          <w:marRight w:val="0"/>
          <w:marTop w:val="0"/>
          <w:marBottom w:val="0"/>
          <w:divBdr>
            <w:top w:val="none" w:sz="0" w:space="0" w:color="auto"/>
            <w:left w:val="none" w:sz="0" w:space="0" w:color="auto"/>
            <w:bottom w:val="none" w:sz="0" w:space="0" w:color="auto"/>
            <w:right w:val="none" w:sz="0" w:space="0" w:color="auto"/>
          </w:divBdr>
        </w:div>
        <w:div w:id="755976420">
          <w:marLeft w:val="480"/>
          <w:marRight w:val="0"/>
          <w:marTop w:val="0"/>
          <w:marBottom w:val="0"/>
          <w:divBdr>
            <w:top w:val="none" w:sz="0" w:space="0" w:color="auto"/>
            <w:left w:val="none" w:sz="0" w:space="0" w:color="auto"/>
            <w:bottom w:val="none" w:sz="0" w:space="0" w:color="auto"/>
            <w:right w:val="none" w:sz="0" w:space="0" w:color="auto"/>
          </w:divBdr>
        </w:div>
        <w:div w:id="760686863">
          <w:marLeft w:val="480"/>
          <w:marRight w:val="0"/>
          <w:marTop w:val="0"/>
          <w:marBottom w:val="0"/>
          <w:divBdr>
            <w:top w:val="none" w:sz="0" w:space="0" w:color="auto"/>
            <w:left w:val="none" w:sz="0" w:space="0" w:color="auto"/>
            <w:bottom w:val="none" w:sz="0" w:space="0" w:color="auto"/>
            <w:right w:val="none" w:sz="0" w:space="0" w:color="auto"/>
          </w:divBdr>
        </w:div>
        <w:div w:id="784541648">
          <w:marLeft w:val="480"/>
          <w:marRight w:val="0"/>
          <w:marTop w:val="0"/>
          <w:marBottom w:val="0"/>
          <w:divBdr>
            <w:top w:val="none" w:sz="0" w:space="0" w:color="auto"/>
            <w:left w:val="none" w:sz="0" w:space="0" w:color="auto"/>
            <w:bottom w:val="none" w:sz="0" w:space="0" w:color="auto"/>
            <w:right w:val="none" w:sz="0" w:space="0" w:color="auto"/>
          </w:divBdr>
        </w:div>
        <w:div w:id="846098682">
          <w:marLeft w:val="480"/>
          <w:marRight w:val="0"/>
          <w:marTop w:val="0"/>
          <w:marBottom w:val="0"/>
          <w:divBdr>
            <w:top w:val="none" w:sz="0" w:space="0" w:color="auto"/>
            <w:left w:val="none" w:sz="0" w:space="0" w:color="auto"/>
            <w:bottom w:val="none" w:sz="0" w:space="0" w:color="auto"/>
            <w:right w:val="none" w:sz="0" w:space="0" w:color="auto"/>
          </w:divBdr>
        </w:div>
        <w:div w:id="856425345">
          <w:marLeft w:val="480"/>
          <w:marRight w:val="0"/>
          <w:marTop w:val="0"/>
          <w:marBottom w:val="0"/>
          <w:divBdr>
            <w:top w:val="none" w:sz="0" w:space="0" w:color="auto"/>
            <w:left w:val="none" w:sz="0" w:space="0" w:color="auto"/>
            <w:bottom w:val="none" w:sz="0" w:space="0" w:color="auto"/>
            <w:right w:val="none" w:sz="0" w:space="0" w:color="auto"/>
          </w:divBdr>
        </w:div>
        <w:div w:id="859733589">
          <w:marLeft w:val="480"/>
          <w:marRight w:val="0"/>
          <w:marTop w:val="0"/>
          <w:marBottom w:val="0"/>
          <w:divBdr>
            <w:top w:val="none" w:sz="0" w:space="0" w:color="auto"/>
            <w:left w:val="none" w:sz="0" w:space="0" w:color="auto"/>
            <w:bottom w:val="none" w:sz="0" w:space="0" w:color="auto"/>
            <w:right w:val="none" w:sz="0" w:space="0" w:color="auto"/>
          </w:divBdr>
        </w:div>
        <w:div w:id="863514282">
          <w:marLeft w:val="480"/>
          <w:marRight w:val="0"/>
          <w:marTop w:val="0"/>
          <w:marBottom w:val="0"/>
          <w:divBdr>
            <w:top w:val="none" w:sz="0" w:space="0" w:color="auto"/>
            <w:left w:val="none" w:sz="0" w:space="0" w:color="auto"/>
            <w:bottom w:val="none" w:sz="0" w:space="0" w:color="auto"/>
            <w:right w:val="none" w:sz="0" w:space="0" w:color="auto"/>
          </w:divBdr>
        </w:div>
        <w:div w:id="866218502">
          <w:marLeft w:val="480"/>
          <w:marRight w:val="0"/>
          <w:marTop w:val="0"/>
          <w:marBottom w:val="0"/>
          <w:divBdr>
            <w:top w:val="none" w:sz="0" w:space="0" w:color="auto"/>
            <w:left w:val="none" w:sz="0" w:space="0" w:color="auto"/>
            <w:bottom w:val="none" w:sz="0" w:space="0" w:color="auto"/>
            <w:right w:val="none" w:sz="0" w:space="0" w:color="auto"/>
          </w:divBdr>
        </w:div>
        <w:div w:id="890848691">
          <w:marLeft w:val="480"/>
          <w:marRight w:val="0"/>
          <w:marTop w:val="0"/>
          <w:marBottom w:val="0"/>
          <w:divBdr>
            <w:top w:val="none" w:sz="0" w:space="0" w:color="auto"/>
            <w:left w:val="none" w:sz="0" w:space="0" w:color="auto"/>
            <w:bottom w:val="none" w:sz="0" w:space="0" w:color="auto"/>
            <w:right w:val="none" w:sz="0" w:space="0" w:color="auto"/>
          </w:divBdr>
        </w:div>
        <w:div w:id="905410237">
          <w:marLeft w:val="480"/>
          <w:marRight w:val="0"/>
          <w:marTop w:val="0"/>
          <w:marBottom w:val="0"/>
          <w:divBdr>
            <w:top w:val="none" w:sz="0" w:space="0" w:color="auto"/>
            <w:left w:val="none" w:sz="0" w:space="0" w:color="auto"/>
            <w:bottom w:val="none" w:sz="0" w:space="0" w:color="auto"/>
            <w:right w:val="none" w:sz="0" w:space="0" w:color="auto"/>
          </w:divBdr>
        </w:div>
        <w:div w:id="937716104">
          <w:marLeft w:val="480"/>
          <w:marRight w:val="0"/>
          <w:marTop w:val="0"/>
          <w:marBottom w:val="0"/>
          <w:divBdr>
            <w:top w:val="none" w:sz="0" w:space="0" w:color="auto"/>
            <w:left w:val="none" w:sz="0" w:space="0" w:color="auto"/>
            <w:bottom w:val="none" w:sz="0" w:space="0" w:color="auto"/>
            <w:right w:val="none" w:sz="0" w:space="0" w:color="auto"/>
          </w:divBdr>
        </w:div>
        <w:div w:id="969482748">
          <w:marLeft w:val="480"/>
          <w:marRight w:val="0"/>
          <w:marTop w:val="0"/>
          <w:marBottom w:val="0"/>
          <w:divBdr>
            <w:top w:val="none" w:sz="0" w:space="0" w:color="auto"/>
            <w:left w:val="none" w:sz="0" w:space="0" w:color="auto"/>
            <w:bottom w:val="none" w:sz="0" w:space="0" w:color="auto"/>
            <w:right w:val="none" w:sz="0" w:space="0" w:color="auto"/>
          </w:divBdr>
        </w:div>
        <w:div w:id="1003245220">
          <w:marLeft w:val="480"/>
          <w:marRight w:val="0"/>
          <w:marTop w:val="0"/>
          <w:marBottom w:val="0"/>
          <w:divBdr>
            <w:top w:val="none" w:sz="0" w:space="0" w:color="auto"/>
            <w:left w:val="none" w:sz="0" w:space="0" w:color="auto"/>
            <w:bottom w:val="none" w:sz="0" w:space="0" w:color="auto"/>
            <w:right w:val="none" w:sz="0" w:space="0" w:color="auto"/>
          </w:divBdr>
        </w:div>
        <w:div w:id="1022171195">
          <w:marLeft w:val="480"/>
          <w:marRight w:val="0"/>
          <w:marTop w:val="0"/>
          <w:marBottom w:val="0"/>
          <w:divBdr>
            <w:top w:val="none" w:sz="0" w:space="0" w:color="auto"/>
            <w:left w:val="none" w:sz="0" w:space="0" w:color="auto"/>
            <w:bottom w:val="none" w:sz="0" w:space="0" w:color="auto"/>
            <w:right w:val="none" w:sz="0" w:space="0" w:color="auto"/>
          </w:divBdr>
        </w:div>
        <w:div w:id="1185482776">
          <w:marLeft w:val="480"/>
          <w:marRight w:val="0"/>
          <w:marTop w:val="0"/>
          <w:marBottom w:val="0"/>
          <w:divBdr>
            <w:top w:val="none" w:sz="0" w:space="0" w:color="auto"/>
            <w:left w:val="none" w:sz="0" w:space="0" w:color="auto"/>
            <w:bottom w:val="none" w:sz="0" w:space="0" w:color="auto"/>
            <w:right w:val="none" w:sz="0" w:space="0" w:color="auto"/>
          </w:divBdr>
        </w:div>
        <w:div w:id="1257714486">
          <w:marLeft w:val="480"/>
          <w:marRight w:val="0"/>
          <w:marTop w:val="0"/>
          <w:marBottom w:val="0"/>
          <w:divBdr>
            <w:top w:val="none" w:sz="0" w:space="0" w:color="auto"/>
            <w:left w:val="none" w:sz="0" w:space="0" w:color="auto"/>
            <w:bottom w:val="none" w:sz="0" w:space="0" w:color="auto"/>
            <w:right w:val="none" w:sz="0" w:space="0" w:color="auto"/>
          </w:divBdr>
        </w:div>
        <w:div w:id="1278174542">
          <w:marLeft w:val="480"/>
          <w:marRight w:val="0"/>
          <w:marTop w:val="0"/>
          <w:marBottom w:val="0"/>
          <w:divBdr>
            <w:top w:val="none" w:sz="0" w:space="0" w:color="auto"/>
            <w:left w:val="none" w:sz="0" w:space="0" w:color="auto"/>
            <w:bottom w:val="none" w:sz="0" w:space="0" w:color="auto"/>
            <w:right w:val="none" w:sz="0" w:space="0" w:color="auto"/>
          </w:divBdr>
        </w:div>
        <w:div w:id="1397821827">
          <w:marLeft w:val="480"/>
          <w:marRight w:val="0"/>
          <w:marTop w:val="0"/>
          <w:marBottom w:val="0"/>
          <w:divBdr>
            <w:top w:val="none" w:sz="0" w:space="0" w:color="auto"/>
            <w:left w:val="none" w:sz="0" w:space="0" w:color="auto"/>
            <w:bottom w:val="none" w:sz="0" w:space="0" w:color="auto"/>
            <w:right w:val="none" w:sz="0" w:space="0" w:color="auto"/>
          </w:divBdr>
        </w:div>
        <w:div w:id="1422752191">
          <w:marLeft w:val="480"/>
          <w:marRight w:val="0"/>
          <w:marTop w:val="0"/>
          <w:marBottom w:val="0"/>
          <w:divBdr>
            <w:top w:val="none" w:sz="0" w:space="0" w:color="auto"/>
            <w:left w:val="none" w:sz="0" w:space="0" w:color="auto"/>
            <w:bottom w:val="none" w:sz="0" w:space="0" w:color="auto"/>
            <w:right w:val="none" w:sz="0" w:space="0" w:color="auto"/>
          </w:divBdr>
        </w:div>
        <w:div w:id="1448545704">
          <w:marLeft w:val="480"/>
          <w:marRight w:val="0"/>
          <w:marTop w:val="0"/>
          <w:marBottom w:val="0"/>
          <w:divBdr>
            <w:top w:val="none" w:sz="0" w:space="0" w:color="auto"/>
            <w:left w:val="none" w:sz="0" w:space="0" w:color="auto"/>
            <w:bottom w:val="none" w:sz="0" w:space="0" w:color="auto"/>
            <w:right w:val="none" w:sz="0" w:space="0" w:color="auto"/>
          </w:divBdr>
        </w:div>
        <w:div w:id="1464151053">
          <w:marLeft w:val="480"/>
          <w:marRight w:val="0"/>
          <w:marTop w:val="0"/>
          <w:marBottom w:val="0"/>
          <w:divBdr>
            <w:top w:val="none" w:sz="0" w:space="0" w:color="auto"/>
            <w:left w:val="none" w:sz="0" w:space="0" w:color="auto"/>
            <w:bottom w:val="none" w:sz="0" w:space="0" w:color="auto"/>
            <w:right w:val="none" w:sz="0" w:space="0" w:color="auto"/>
          </w:divBdr>
        </w:div>
        <w:div w:id="1479345886">
          <w:marLeft w:val="480"/>
          <w:marRight w:val="0"/>
          <w:marTop w:val="0"/>
          <w:marBottom w:val="0"/>
          <w:divBdr>
            <w:top w:val="none" w:sz="0" w:space="0" w:color="auto"/>
            <w:left w:val="none" w:sz="0" w:space="0" w:color="auto"/>
            <w:bottom w:val="none" w:sz="0" w:space="0" w:color="auto"/>
            <w:right w:val="none" w:sz="0" w:space="0" w:color="auto"/>
          </w:divBdr>
        </w:div>
        <w:div w:id="1481772395">
          <w:marLeft w:val="480"/>
          <w:marRight w:val="0"/>
          <w:marTop w:val="0"/>
          <w:marBottom w:val="0"/>
          <w:divBdr>
            <w:top w:val="none" w:sz="0" w:space="0" w:color="auto"/>
            <w:left w:val="none" w:sz="0" w:space="0" w:color="auto"/>
            <w:bottom w:val="none" w:sz="0" w:space="0" w:color="auto"/>
            <w:right w:val="none" w:sz="0" w:space="0" w:color="auto"/>
          </w:divBdr>
        </w:div>
        <w:div w:id="1494300680">
          <w:marLeft w:val="480"/>
          <w:marRight w:val="0"/>
          <w:marTop w:val="0"/>
          <w:marBottom w:val="0"/>
          <w:divBdr>
            <w:top w:val="none" w:sz="0" w:space="0" w:color="auto"/>
            <w:left w:val="none" w:sz="0" w:space="0" w:color="auto"/>
            <w:bottom w:val="none" w:sz="0" w:space="0" w:color="auto"/>
            <w:right w:val="none" w:sz="0" w:space="0" w:color="auto"/>
          </w:divBdr>
        </w:div>
        <w:div w:id="1541547802">
          <w:marLeft w:val="480"/>
          <w:marRight w:val="0"/>
          <w:marTop w:val="0"/>
          <w:marBottom w:val="0"/>
          <w:divBdr>
            <w:top w:val="none" w:sz="0" w:space="0" w:color="auto"/>
            <w:left w:val="none" w:sz="0" w:space="0" w:color="auto"/>
            <w:bottom w:val="none" w:sz="0" w:space="0" w:color="auto"/>
            <w:right w:val="none" w:sz="0" w:space="0" w:color="auto"/>
          </w:divBdr>
        </w:div>
        <w:div w:id="1558543049">
          <w:marLeft w:val="480"/>
          <w:marRight w:val="0"/>
          <w:marTop w:val="0"/>
          <w:marBottom w:val="0"/>
          <w:divBdr>
            <w:top w:val="none" w:sz="0" w:space="0" w:color="auto"/>
            <w:left w:val="none" w:sz="0" w:space="0" w:color="auto"/>
            <w:bottom w:val="none" w:sz="0" w:space="0" w:color="auto"/>
            <w:right w:val="none" w:sz="0" w:space="0" w:color="auto"/>
          </w:divBdr>
        </w:div>
        <w:div w:id="1594780762">
          <w:marLeft w:val="480"/>
          <w:marRight w:val="0"/>
          <w:marTop w:val="0"/>
          <w:marBottom w:val="0"/>
          <w:divBdr>
            <w:top w:val="none" w:sz="0" w:space="0" w:color="auto"/>
            <w:left w:val="none" w:sz="0" w:space="0" w:color="auto"/>
            <w:bottom w:val="none" w:sz="0" w:space="0" w:color="auto"/>
            <w:right w:val="none" w:sz="0" w:space="0" w:color="auto"/>
          </w:divBdr>
        </w:div>
        <w:div w:id="1606183483">
          <w:marLeft w:val="480"/>
          <w:marRight w:val="0"/>
          <w:marTop w:val="0"/>
          <w:marBottom w:val="0"/>
          <w:divBdr>
            <w:top w:val="none" w:sz="0" w:space="0" w:color="auto"/>
            <w:left w:val="none" w:sz="0" w:space="0" w:color="auto"/>
            <w:bottom w:val="none" w:sz="0" w:space="0" w:color="auto"/>
            <w:right w:val="none" w:sz="0" w:space="0" w:color="auto"/>
          </w:divBdr>
        </w:div>
        <w:div w:id="1663585830">
          <w:marLeft w:val="480"/>
          <w:marRight w:val="0"/>
          <w:marTop w:val="0"/>
          <w:marBottom w:val="0"/>
          <w:divBdr>
            <w:top w:val="none" w:sz="0" w:space="0" w:color="auto"/>
            <w:left w:val="none" w:sz="0" w:space="0" w:color="auto"/>
            <w:bottom w:val="none" w:sz="0" w:space="0" w:color="auto"/>
            <w:right w:val="none" w:sz="0" w:space="0" w:color="auto"/>
          </w:divBdr>
        </w:div>
        <w:div w:id="1686204901">
          <w:marLeft w:val="480"/>
          <w:marRight w:val="0"/>
          <w:marTop w:val="0"/>
          <w:marBottom w:val="0"/>
          <w:divBdr>
            <w:top w:val="none" w:sz="0" w:space="0" w:color="auto"/>
            <w:left w:val="none" w:sz="0" w:space="0" w:color="auto"/>
            <w:bottom w:val="none" w:sz="0" w:space="0" w:color="auto"/>
            <w:right w:val="none" w:sz="0" w:space="0" w:color="auto"/>
          </w:divBdr>
        </w:div>
        <w:div w:id="1719084695">
          <w:marLeft w:val="480"/>
          <w:marRight w:val="0"/>
          <w:marTop w:val="0"/>
          <w:marBottom w:val="0"/>
          <w:divBdr>
            <w:top w:val="none" w:sz="0" w:space="0" w:color="auto"/>
            <w:left w:val="none" w:sz="0" w:space="0" w:color="auto"/>
            <w:bottom w:val="none" w:sz="0" w:space="0" w:color="auto"/>
            <w:right w:val="none" w:sz="0" w:space="0" w:color="auto"/>
          </w:divBdr>
        </w:div>
        <w:div w:id="1758017568">
          <w:marLeft w:val="480"/>
          <w:marRight w:val="0"/>
          <w:marTop w:val="0"/>
          <w:marBottom w:val="0"/>
          <w:divBdr>
            <w:top w:val="none" w:sz="0" w:space="0" w:color="auto"/>
            <w:left w:val="none" w:sz="0" w:space="0" w:color="auto"/>
            <w:bottom w:val="none" w:sz="0" w:space="0" w:color="auto"/>
            <w:right w:val="none" w:sz="0" w:space="0" w:color="auto"/>
          </w:divBdr>
        </w:div>
        <w:div w:id="1768581229">
          <w:marLeft w:val="480"/>
          <w:marRight w:val="0"/>
          <w:marTop w:val="0"/>
          <w:marBottom w:val="0"/>
          <w:divBdr>
            <w:top w:val="none" w:sz="0" w:space="0" w:color="auto"/>
            <w:left w:val="none" w:sz="0" w:space="0" w:color="auto"/>
            <w:bottom w:val="none" w:sz="0" w:space="0" w:color="auto"/>
            <w:right w:val="none" w:sz="0" w:space="0" w:color="auto"/>
          </w:divBdr>
        </w:div>
        <w:div w:id="1799638336">
          <w:marLeft w:val="480"/>
          <w:marRight w:val="0"/>
          <w:marTop w:val="0"/>
          <w:marBottom w:val="0"/>
          <w:divBdr>
            <w:top w:val="none" w:sz="0" w:space="0" w:color="auto"/>
            <w:left w:val="none" w:sz="0" w:space="0" w:color="auto"/>
            <w:bottom w:val="none" w:sz="0" w:space="0" w:color="auto"/>
            <w:right w:val="none" w:sz="0" w:space="0" w:color="auto"/>
          </w:divBdr>
        </w:div>
        <w:div w:id="1854955827">
          <w:marLeft w:val="480"/>
          <w:marRight w:val="0"/>
          <w:marTop w:val="0"/>
          <w:marBottom w:val="0"/>
          <w:divBdr>
            <w:top w:val="none" w:sz="0" w:space="0" w:color="auto"/>
            <w:left w:val="none" w:sz="0" w:space="0" w:color="auto"/>
            <w:bottom w:val="none" w:sz="0" w:space="0" w:color="auto"/>
            <w:right w:val="none" w:sz="0" w:space="0" w:color="auto"/>
          </w:divBdr>
        </w:div>
        <w:div w:id="1895463464">
          <w:marLeft w:val="480"/>
          <w:marRight w:val="0"/>
          <w:marTop w:val="0"/>
          <w:marBottom w:val="0"/>
          <w:divBdr>
            <w:top w:val="none" w:sz="0" w:space="0" w:color="auto"/>
            <w:left w:val="none" w:sz="0" w:space="0" w:color="auto"/>
            <w:bottom w:val="none" w:sz="0" w:space="0" w:color="auto"/>
            <w:right w:val="none" w:sz="0" w:space="0" w:color="auto"/>
          </w:divBdr>
        </w:div>
        <w:div w:id="1964725011">
          <w:marLeft w:val="480"/>
          <w:marRight w:val="0"/>
          <w:marTop w:val="0"/>
          <w:marBottom w:val="0"/>
          <w:divBdr>
            <w:top w:val="none" w:sz="0" w:space="0" w:color="auto"/>
            <w:left w:val="none" w:sz="0" w:space="0" w:color="auto"/>
            <w:bottom w:val="none" w:sz="0" w:space="0" w:color="auto"/>
            <w:right w:val="none" w:sz="0" w:space="0" w:color="auto"/>
          </w:divBdr>
        </w:div>
        <w:div w:id="1968776592">
          <w:marLeft w:val="480"/>
          <w:marRight w:val="0"/>
          <w:marTop w:val="0"/>
          <w:marBottom w:val="0"/>
          <w:divBdr>
            <w:top w:val="none" w:sz="0" w:space="0" w:color="auto"/>
            <w:left w:val="none" w:sz="0" w:space="0" w:color="auto"/>
            <w:bottom w:val="none" w:sz="0" w:space="0" w:color="auto"/>
            <w:right w:val="none" w:sz="0" w:space="0" w:color="auto"/>
          </w:divBdr>
        </w:div>
        <w:div w:id="1983151997">
          <w:marLeft w:val="480"/>
          <w:marRight w:val="0"/>
          <w:marTop w:val="0"/>
          <w:marBottom w:val="0"/>
          <w:divBdr>
            <w:top w:val="none" w:sz="0" w:space="0" w:color="auto"/>
            <w:left w:val="none" w:sz="0" w:space="0" w:color="auto"/>
            <w:bottom w:val="none" w:sz="0" w:space="0" w:color="auto"/>
            <w:right w:val="none" w:sz="0" w:space="0" w:color="auto"/>
          </w:divBdr>
        </w:div>
        <w:div w:id="2001694101">
          <w:marLeft w:val="480"/>
          <w:marRight w:val="0"/>
          <w:marTop w:val="0"/>
          <w:marBottom w:val="0"/>
          <w:divBdr>
            <w:top w:val="none" w:sz="0" w:space="0" w:color="auto"/>
            <w:left w:val="none" w:sz="0" w:space="0" w:color="auto"/>
            <w:bottom w:val="none" w:sz="0" w:space="0" w:color="auto"/>
            <w:right w:val="none" w:sz="0" w:space="0" w:color="auto"/>
          </w:divBdr>
        </w:div>
        <w:div w:id="2007399555">
          <w:marLeft w:val="480"/>
          <w:marRight w:val="0"/>
          <w:marTop w:val="0"/>
          <w:marBottom w:val="0"/>
          <w:divBdr>
            <w:top w:val="none" w:sz="0" w:space="0" w:color="auto"/>
            <w:left w:val="none" w:sz="0" w:space="0" w:color="auto"/>
            <w:bottom w:val="none" w:sz="0" w:space="0" w:color="auto"/>
            <w:right w:val="none" w:sz="0" w:space="0" w:color="auto"/>
          </w:divBdr>
        </w:div>
        <w:div w:id="2010601037">
          <w:marLeft w:val="480"/>
          <w:marRight w:val="0"/>
          <w:marTop w:val="0"/>
          <w:marBottom w:val="0"/>
          <w:divBdr>
            <w:top w:val="none" w:sz="0" w:space="0" w:color="auto"/>
            <w:left w:val="none" w:sz="0" w:space="0" w:color="auto"/>
            <w:bottom w:val="none" w:sz="0" w:space="0" w:color="auto"/>
            <w:right w:val="none" w:sz="0" w:space="0" w:color="auto"/>
          </w:divBdr>
        </w:div>
        <w:div w:id="2044355607">
          <w:marLeft w:val="480"/>
          <w:marRight w:val="0"/>
          <w:marTop w:val="0"/>
          <w:marBottom w:val="0"/>
          <w:divBdr>
            <w:top w:val="none" w:sz="0" w:space="0" w:color="auto"/>
            <w:left w:val="none" w:sz="0" w:space="0" w:color="auto"/>
            <w:bottom w:val="none" w:sz="0" w:space="0" w:color="auto"/>
            <w:right w:val="none" w:sz="0" w:space="0" w:color="auto"/>
          </w:divBdr>
        </w:div>
        <w:div w:id="2048792579">
          <w:marLeft w:val="480"/>
          <w:marRight w:val="0"/>
          <w:marTop w:val="0"/>
          <w:marBottom w:val="0"/>
          <w:divBdr>
            <w:top w:val="none" w:sz="0" w:space="0" w:color="auto"/>
            <w:left w:val="none" w:sz="0" w:space="0" w:color="auto"/>
            <w:bottom w:val="none" w:sz="0" w:space="0" w:color="auto"/>
            <w:right w:val="none" w:sz="0" w:space="0" w:color="auto"/>
          </w:divBdr>
        </w:div>
        <w:div w:id="2087916961">
          <w:marLeft w:val="480"/>
          <w:marRight w:val="0"/>
          <w:marTop w:val="0"/>
          <w:marBottom w:val="0"/>
          <w:divBdr>
            <w:top w:val="none" w:sz="0" w:space="0" w:color="auto"/>
            <w:left w:val="none" w:sz="0" w:space="0" w:color="auto"/>
            <w:bottom w:val="none" w:sz="0" w:space="0" w:color="auto"/>
            <w:right w:val="none" w:sz="0" w:space="0" w:color="auto"/>
          </w:divBdr>
        </w:div>
        <w:div w:id="2104493516">
          <w:marLeft w:val="480"/>
          <w:marRight w:val="0"/>
          <w:marTop w:val="0"/>
          <w:marBottom w:val="0"/>
          <w:divBdr>
            <w:top w:val="none" w:sz="0" w:space="0" w:color="auto"/>
            <w:left w:val="none" w:sz="0" w:space="0" w:color="auto"/>
            <w:bottom w:val="none" w:sz="0" w:space="0" w:color="auto"/>
            <w:right w:val="none" w:sz="0" w:space="0" w:color="auto"/>
          </w:divBdr>
        </w:div>
        <w:div w:id="2118911597">
          <w:marLeft w:val="480"/>
          <w:marRight w:val="0"/>
          <w:marTop w:val="0"/>
          <w:marBottom w:val="0"/>
          <w:divBdr>
            <w:top w:val="none" w:sz="0" w:space="0" w:color="auto"/>
            <w:left w:val="none" w:sz="0" w:space="0" w:color="auto"/>
            <w:bottom w:val="none" w:sz="0" w:space="0" w:color="auto"/>
            <w:right w:val="none" w:sz="0" w:space="0" w:color="auto"/>
          </w:divBdr>
        </w:div>
        <w:div w:id="2137604695">
          <w:marLeft w:val="480"/>
          <w:marRight w:val="0"/>
          <w:marTop w:val="0"/>
          <w:marBottom w:val="0"/>
          <w:divBdr>
            <w:top w:val="none" w:sz="0" w:space="0" w:color="auto"/>
            <w:left w:val="none" w:sz="0" w:space="0" w:color="auto"/>
            <w:bottom w:val="none" w:sz="0" w:space="0" w:color="auto"/>
            <w:right w:val="none" w:sz="0" w:space="0" w:color="auto"/>
          </w:divBdr>
        </w:div>
      </w:divsChild>
    </w:div>
    <w:div w:id="530454014">
      <w:bodyDiv w:val="1"/>
      <w:marLeft w:val="0"/>
      <w:marRight w:val="0"/>
      <w:marTop w:val="0"/>
      <w:marBottom w:val="0"/>
      <w:divBdr>
        <w:top w:val="none" w:sz="0" w:space="0" w:color="auto"/>
        <w:left w:val="none" w:sz="0" w:space="0" w:color="auto"/>
        <w:bottom w:val="none" w:sz="0" w:space="0" w:color="auto"/>
        <w:right w:val="none" w:sz="0" w:space="0" w:color="auto"/>
      </w:divBdr>
      <w:divsChild>
        <w:div w:id="44988149">
          <w:marLeft w:val="480"/>
          <w:marRight w:val="0"/>
          <w:marTop w:val="0"/>
          <w:marBottom w:val="0"/>
          <w:divBdr>
            <w:top w:val="none" w:sz="0" w:space="0" w:color="auto"/>
            <w:left w:val="none" w:sz="0" w:space="0" w:color="auto"/>
            <w:bottom w:val="none" w:sz="0" w:space="0" w:color="auto"/>
            <w:right w:val="none" w:sz="0" w:space="0" w:color="auto"/>
          </w:divBdr>
        </w:div>
        <w:div w:id="99692899">
          <w:marLeft w:val="480"/>
          <w:marRight w:val="0"/>
          <w:marTop w:val="0"/>
          <w:marBottom w:val="0"/>
          <w:divBdr>
            <w:top w:val="none" w:sz="0" w:space="0" w:color="auto"/>
            <w:left w:val="none" w:sz="0" w:space="0" w:color="auto"/>
            <w:bottom w:val="none" w:sz="0" w:space="0" w:color="auto"/>
            <w:right w:val="none" w:sz="0" w:space="0" w:color="auto"/>
          </w:divBdr>
        </w:div>
        <w:div w:id="105469961">
          <w:marLeft w:val="480"/>
          <w:marRight w:val="0"/>
          <w:marTop w:val="0"/>
          <w:marBottom w:val="0"/>
          <w:divBdr>
            <w:top w:val="none" w:sz="0" w:space="0" w:color="auto"/>
            <w:left w:val="none" w:sz="0" w:space="0" w:color="auto"/>
            <w:bottom w:val="none" w:sz="0" w:space="0" w:color="auto"/>
            <w:right w:val="none" w:sz="0" w:space="0" w:color="auto"/>
          </w:divBdr>
        </w:div>
        <w:div w:id="119998283">
          <w:marLeft w:val="480"/>
          <w:marRight w:val="0"/>
          <w:marTop w:val="0"/>
          <w:marBottom w:val="0"/>
          <w:divBdr>
            <w:top w:val="none" w:sz="0" w:space="0" w:color="auto"/>
            <w:left w:val="none" w:sz="0" w:space="0" w:color="auto"/>
            <w:bottom w:val="none" w:sz="0" w:space="0" w:color="auto"/>
            <w:right w:val="none" w:sz="0" w:space="0" w:color="auto"/>
          </w:divBdr>
        </w:div>
        <w:div w:id="122964525">
          <w:marLeft w:val="480"/>
          <w:marRight w:val="0"/>
          <w:marTop w:val="0"/>
          <w:marBottom w:val="0"/>
          <w:divBdr>
            <w:top w:val="none" w:sz="0" w:space="0" w:color="auto"/>
            <w:left w:val="none" w:sz="0" w:space="0" w:color="auto"/>
            <w:bottom w:val="none" w:sz="0" w:space="0" w:color="auto"/>
            <w:right w:val="none" w:sz="0" w:space="0" w:color="auto"/>
          </w:divBdr>
        </w:div>
        <w:div w:id="135993093">
          <w:marLeft w:val="480"/>
          <w:marRight w:val="0"/>
          <w:marTop w:val="0"/>
          <w:marBottom w:val="0"/>
          <w:divBdr>
            <w:top w:val="none" w:sz="0" w:space="0" w:color="auto"/>
            <w:left w:val="none" w:sz="0" w:space="0" w:color="auto"/>
            <w:bottom w:val="none" w:sz="0" w:space="0" w:color="auto"/>
            <w:right w:val="none" w:sz="0" w:space="0" w:color="auto"/>
          </w:divBdr>
        </w:div>
        <w:div w:id="177282721">
          <w:marLeft w:val="480"/>
          <w:marRight w:val="0"/>
          <w:marTop w:val="0"/>
          <w:marBottom w:val="0"/>
          <w:divBdr>
            <w:top w:val="none" w:sz="0" w:space="0" w:color="auto"/>
            <w:left w:val="none" w:sz="0" w:space="0" w:color="auto"/>
            <w:bottom w:val="none" w:sz="0" w:space="0" w:color="auto"/>
            <w:right w:val="none" w:sz="0" w:space="0" w:color="auto"/>
          </w:divBdr>
        </w:div>
        <w:div w:id="182986319">
          <w:marLeft w:val="480"/>
          <w:marRight w:val="0"/>
          <w:marTop w:val="0"/>
          <w:marBottom w:val="0"/>
          <w:divBdr>
            <w:top w:val="none" w:sz="0" w:space="0" w:color="auto"/>
            <w:left w:val="none" w:sz="0" w:space="0" w:color="auto"/>
            <w:bottom w:val="none" w:sz="0" w:space="0" w:color="auto"/>
            <w:right w:val="none" w:sz="0" w:space="0" w:color="auto"/>
          </w:divBdr>
        </w:div>
        <w:div w:id="195310302">
          <w:marLeft w:val="480"/>
          <w:marRight w:val="0"/>
          <w:marTop w:val="0"/>
          <w:marBottom w:val="0"/>
          <w:divBdr>
            <w:top w:val="none" w:sz="0" w:space="0" w:color="auto"/>
            <w:left w:val="none" w:sz="0" w:space="0" w:color="auto"/>
            <w:bottom w:val="none" w:sz="0" w:space="0" w:color="auto"/>
            <w:right w:val="none" w:sz="0" w:space="0" w:color="auto"/>
          </w:divBdr>
        </w:div>
        <w:div w:id="218982129">
          <w:marLeft w:val="480"/>
          <w:marRight w:val="0"/>
          <w:marTop w:val="0"/>
          <w:marBottom w:val="0"/>
          <w:divBdr>
            <w:top w:val="none" w:sz="0" w:space="0" w:color="auto"/>
            <w:left w:val="none" w:sz="0" w:space="0" w:color="auto"/>
            <w:bottom w:val="none" w:sz="0" w:space="0" w:color="auto"/>
            <w:right w:val="none" w:sz="0" w:space="0" w:color="auto"/>
          </w:divBdr>
        </w:div>
        <w:div w:id="251469795">
          <w:marLeft w:val="480"/>
          <w:marRight w:val="0"/>
          <w:marTop w:val="0"/>
          <w:marBottom w:val="0"/>
          <w:divBdr>
            <w:top w:val="none" w:sz="0" w:space="0" w:color="auto"/>
            <w:left w:val="none" w:sz="0" w:space="0" w:color="auto"/>
            <w:bottom w:val="none" w:sz="0" w:space="0" w:color="auto"/>
            <w:right w:val="none" w:sz="0" w:space="0" w:color="auto"/>
          </w:divBdr>
        </w:div>
        <w:div w:id="270013231">
          <w:marLeft w:val="480"/>
          <w:marRight w:val="0"/>
          <w:marTop w:val="0"/>
          <w:marBottom w:val="0"/>
          <w:divBdr>
            <w:top w:val="none" w:sz="0" w:space="0" w:color="auto"/>
            <w:left w:val="none" w:sz="0" w:space="0" w:color="auto"/>
            <w:bottom w:val="none" w:sz="0" w:space="0" w:color="auto"/>
            <w:right w:val="none" w:sz="0" w:space="0" w:color="auto"/>
          </w:divBdr>
        </w:div>
        <w:div w:id="287400681">
          <w:marLeft w:val="480"/>
          <w:marRight w:val="0"/>
          <w:marTop w:val="0"/>
          <w:marBottom w:val="0"/>
          <w:divBdr>
            <w:top w:val="none" w:sz="0" w:space="0" w:color="auto"/>
            <w:left w:val="none" w:sz="0" w:space="0" w:color="auto"/>
            <w:bottom w:val="none" w:sz="0" w:space="0" w:color="auto"/>
            <w:right w:val="none" w:sz="0" w:space="0" w:color="auto"/>
          </w:divBdr>
        </w:div>
        <w:div w:id="294604091">
          <w:marLeft w:val="480"/>
          <w:marRight w:val="0"/>
          <w:marTop w:val="0"/>
          <w:marBottom w:val="0"/>
          <w:divBdr>
            <w:top w:val="none" w:sz="0" w:space="0" w:color="auto"/>
            <w:left w:val="none" w:sz="0" w:space="0" w:color="auto"/>
            <w:bottom w:val="none" w:sz="0" w:space="0" w:color="auto"/>
            <w:right w:val="none" w:sz="0" w:space="0" w:color="auto"/>
          </w:divBdr>
        </w:div>
        <w:div w:id="301815125">
          <w:marLeft w:val="480"/>
          <w:marRight w:val="0"/>
          <w:marTop w:val="0"/>
          <w:marBottom w:val="0"/>
          <w:divBdr>
            <w:top w:val="none" w:sz="0" w:space="0" w:color="auto"/>
            <w:left w:val="none" w:sz="0" w:space="0" w:color="auto"/>
            <w:bottom w:val="none" w:sz="0" w:space="0" w:color="auto"/>
            <w:right w:val="none" w:sz="0" w:space="0" w:color="auto"/>
          </w:divBdr>
        </w:div>
        <w:div w:id="317417979">
          <w:marLeft w:val="480"/>
          <w:marRight w:val="0"/>
          <w:marTop w:val="0"/>
          <w:marBottom w:val="0"/>
          <w:divBdr>
            <w:top w:val="none" w:sz="0" w:space="0" w:color="auto"/>
            <w:left w:val="none" w:sz="0" w:space="0" w:color="auto"/>
            <w:bottom w:val="none" w:sz="0" w:space="0" w:color="auto"/>
            <w:right w:val="none" w:sz="0" w:space="0" w:color="auto"/>
          </w:divBdr>
        </w:div>
        <w:div w:id="329791869">
          <w:marLeft w:val="480"/>
          <w:marRight w:val="0"/>
          <w:marTop w:val="0"/>
          <w:marBottom w:val="0"/>
          <w:divBdr>
            <w:top w:val="none" w:sz="0" w:space="0" w:color="auto"/>
            <w:left w:val="none" w:sz="0" w:space="0" w:color="auto"/>
            <w:bottom w:val="none" w:sz="0" w:space="0" w:color="auto"/>
            <w:right w:val="none" w:sz="0" w:space="0" w:color="auto"/>
          </w:divBdr>
        </w:div>
        <w:div w:id="341473596">
          <w:marLeft w:val="480"/>
          <w:marRight w:val="0"/>
          <w:marTop w:val="0"/>
          <w:marBottom w:val="0"/>
          <w:divBdr>
            <w:top w:val="none" w:sz="0" w:space="0" w:color="auto"/>
            <w:left w:val="none" w:sz="0" w:space="0" w:color="auto"/>
            <w:bottom w:val="none" w:sz="0" w:space="0" w:color="auto"/>
            <w:right w:val="none" w:sz="0" w:space="0" w:color="auto"/>
          </w:divBdr>
        </w:div>
        <w:div w:id="344017888">
          <w:marLeft w:val="480"/>
          <w:marRight w:val="0"/>
          <w:marTop w:val="0"/>
          <w:marBottom w:val="0"/>
          <w:divBdr>
            <w:top w:val="none" w:sz="0" w:space="0" w:color="auto"/>
            <w:left w:val="none" w:sz="0" w:space="0" w:color="auto"/>
            <w:bottom w:val="none" w:sz="0" w:space="0" w:color="auto"/>
            <w:right w:val="none" w:sz="0" w:space="0" w:color="auto"/>
          </w:divBdr>
        </w:div>
        <w:div w:id="365567846">
          <w:marLeft w:val="480"/>
          <w:marRight w:val="0"/>
          <w:marTop w:val="0"/>
          <w:marBottom w:val="0"/>
          <w:divBdr>
            <w:top w:val="none" w:sz="0" w:space="0" w:color="auto"/>
            <w:left w:val="none" w:sz="0" w:space="0" w:color="auto"/>
            <w:bottom w:val="none" w:sz="0" w:space="0" w:color="auto"/>
            <w:right w:val="none" w:sz="0" w:space="0" w:color="auto"/>
          </w:divBdr>
        </w:div>
        <w:div w:id="385908015">
          <w:marLeft w:val="480"/>
          <w:marRight w:val="0"/>
          <w:marTop w:val="0"/>
          <w:marBottom w:val="0"/>
          <w:divBdr>
            <w:top w:val="none" w:sz="0" w:space="0" w:color="auto"/>
            <w:left w:val="none" w:sz="0" w:space="0" w:color="auto"/>
            <w:bottom w:val="none" w:sz="0" w:space="0" w:color="auto"/>
            <w:right w:val="none" w:sz="0" w:space="0" w:color="auto"/>
          </w:divBdr>
        </w:div>
        <w:div w:id="412316200">
          <w:marLeft w:val="480"/>
          <w:marRight w:val="0"/>
          <w:marTop w:val="0"/>
          <w:marBottom w:val="0"/>
          <w:divBdr>
            <w:top w:val="none" w:sz="0" w:space="0" w:color="auto"/>
            <w:left w:val="none" w:sz="0" w:space="0" w:color="auto"/>
            <w:bottom w:val="none" w:sz="0" w:space="0" w:color="auto"/>
            <w:right w:val="none" w:sz="0" w:space="0" w:color="auto"/>
          </w:divBdr>
        </w:div>
        <w:div w:id="421491256">
          <w:marLeft w:val="480"/>
          <w:marRight w:val="0"/>
          <w:marTop w:val="0"/>
          <w:marBottom w:val="0"/>
          <w:divBdr>
            <w:top w:val="none" w:sz="0" w:space="0" w:color="auto"/>
            <w:left w:val="none" w:sz="0" w:space="0" w:color="auto"/>
            <w:bottom w:val="none" w:sz="0" w:space="0" w:color="auto"/>
            <w:right w:val="none" w:sz="0" w:space="0" w:color="auto"/>
          </w:divBdr>
        </w:div>
        <w:div w:id="524444379">
          <w:marLeft w:val="480"/>
          <w:marRight w:val="0"/>
          <w:marTop w:val="0"/>
          <w:marBottom w:val="0"/>
          <w:divBdr>
            <w:top w:val="none" w:sz="0" w:space="0" w:color="auto"/>
            <w:left w:val="none" w:sz="0" w:space="0" w:color="auto"/>
            <w:bottom w:val="none" w:sz="0" w:space="0" w:color="auto"/>
            <w:right w:val="none" w:sz="0" w:space="0" w:color="auto"/>
          </w:divBdr>
        </w:div>
        <w:div w:id="529032982">
          <w:marLeft w:val="480"/>
          <w:marRight w:val="0"/>
          <w:marTop w:val="0"/>
          <w:marBottom w:val="0"/>
          <w:divBdr>
            <w:top w:val="none" w:sz="0" w:space="0" w:color="auto"/>
            <w:left w:val="none" w:sz="0" w:space="0" w:color="auto"/>
            <w:bottom w:val="none" w:sz="0" w:space="0" w:color="auto"/>
            <w:right w:val="none" w:sz="0" w:space="0" w:color="auto"/>
          </w:divBdr>
        </w:div>
        <w:div w:id="557908951">
          <w:marLeft w:val="480"/>
          <w:marRight w:val="0"/>
          <w:marTop w:val="0"/>
          <w:marBottom w:val="0"/>
          <w:divBdr>
            <w:top w:val="none" w:sz="0" w:space="0" w:color="auto"/>
            <w:left w:val="none" w:sz="0" w:space="0" w:color="auto"/>
            <w:bottom w:val="none" w:sz="0" w:space="0" w:color="auto"/>
            <w:right w:val="none" w:sz="0" w:space="0" w:color="auto"/>
          </w:divBdr>
        </w:div>
        <w:div w:id="559635223">
          <w:marLeft w:val="480"/>
          <w:marRight w:val="0"/>
          <w:marTop w:val="0"/>
          <w:marBottom w:val="0"/>
          <w:divBdr>
            <w:top w:val="none" w:sz="0" w:space="0" w:color="auto"/>
            <w:left w:val="none" w:sz="0" w:space="0" w:color="auto"/>
            <w:bottom w:val="none" w:sz="0" w:space="0" w:color="auto"/>
            <w:right w:val="none" w:sz="0" w:space="0" w:color="auto"/>
          </w:divBdr>
        </w:div>
        <w:div w:id="593054989">
          <w:marLeft w:val="480"/>
          <w:marRight w:val="0"/>
          <w:marTop w:val="0"/>
          <w:marBottom w:val="0"/>
          <w:divBdr>
            <w:top w:val="none" w:sz="0" w:space="0" w:color="auto"/>
            <w:left w:val="none" w:sz="0" w:space="0" w:color="auto"/>
            <w:bottom w:val="none" w:sz="0" w:space="0" w:color="auto"/>
            <w:right w:val="none" w:sz="0" w:space="0" w:color="auto"/>
          </w:divBdr>
        </w:div>
        <w:div w:id="640624004">
          <w:marLeft w:val="480"/>
          <w:marRight w:val="0"/>
          <w:marTop w:val="0"/>
          <w:marBottom w:val="0"/>
          <w:divBdr>
            <w:top w:val="none" w:sz="0" w:space="0" w:color="auto"/>
            <w:left w:val="none" w:sz="0" w:space="0" w:color="auto"/>
            <w:bottom w:val="none" w:sz="0" w:space="0" w:color="auto"/>
            <w:right w:val="none" w:sz="0" w:space="0" w:color="auto"/>
          </w:divBdr>
        </w:div>
        <w:div w:id="643511197">
          <w:marLeft w:val="480"/>
          <w:marRight w:val="0"/>
          <w:marTop w:val="0"/>
          <w:marBottom w:val="0"/>
          <w:divBdr>
            <w:top w:val="none" w:sz="0" w:space="0" w:color="auto"/>
            <w:left w:val="none" w:sz="0" w:space="0" w:color="auto"/>
            <w:bottom w:val="none" w:sz="0" w:space="0" w:color="auto"/>
            <w:right w:val="none" w:sz="0" w:space="0" w:color="auto"/>
          </w:divBdr>
        </w:div>
        <w:div w:id="645277869">
          <w:marLeft w:val="480"/>
          <w:marRight w:val="0"/>
          <w:marTop w:val="0"/>
          <w:marBottom w:val="0"/>
          <w:divBdr>
            <w:top w:val="none" w:sz="0" w:space="0" w:color="auto"/>
            <w:left w:val="none" w:sz="0" w:space="0" w:color="auto"/>
            <w:bottom w:val="none" w:sz="0" w:space="0" w:color="auto"/>
            <w:right w:val="none" w:sz="0" w:space="0" w:color="auto"/>
          </w:divBdr>
        </w:div>
        <w:div w:id="654532103">
          <w:marLeft w:val="480"/>
          <w:marRight w:val="0"/>
          <w:marTop w:val="0"/>
          <w:marBottom w:val="0"/>
          <w:divBdr>
            <w:top w:val="none" w:sz="0" w:space="0" w:color="auto"/>
            <w:left w:val="none" w:sz="0" w:space="0" w:color="auto"/>
            <w:bottom w:val="none" w:sz="0" w:space="0" w:color="auto"/>
            <w:right w:val="none" w:sz="0" w:space="0" w:color="auto"/>
          </w:divBdr>
        </w:div>
        <w:div w:id="657226885">
          <w:marLeft w:val="480"/>
          <w:marRight w:val="0"/>
          <w:marTop w:val="0"/>
          <w:marBottom w:val="0"/>
          <w:divBdr>
            <w:top w:val="none" w:sz="0" w:space="0" w:color="auto"/>
            <w:left w:val="none" w:sz="0" w:space="0" w:color="auto"/>
            <w:bottom w:val="none" w:sz="0" w:space="0" w:color="auto"/>
            <w:right w:val="none" w:sz="0" w:space="0" w:color="auto"/>
          </w:divBdr>
        </w:div>
        <w:div w:id="674646533">
          <w:marLeft w:val="480"/>
          <w:marRight w:val="0"/>
          <w:marTop w:val="0"/>
          <w:marBottom w:val="0"/>
          <w:divBdr>
            <w:top w:val="none" w:sz="0" w:space="0" w:color="auto"/>
            <w:left w:val="none" w:sz="0" w:space="0" w:color="auto"/>
            <w:bottom w:val="none" w:sz="0" w:space="0" w:color="auto"/>
            <w:right w:val="none" w:sz="0" w:space="0" w:color="auto"/>
          </w:divBdr>
        </w:div>
        <w:div w:id="692070957">
          <w:marLeft w:val="480"/>
          <w:marRight w:val="0"/>
          <w:marTop w:val="0"/>
          <w:marBottom w:val="0"/>
          <w:divBdr>
            <w:top w:val="none" w:sz="0" w:space="0" w:color="auto"/>
            <w:left w:val="none" w:sz="0" w:space="0" w:color="auto"/>
            <w:bottom w:val="none" w:sz="0" w:space="0" w:color="auto"/>
            <w:right w:val="none" w:sz="0" w:space="0" w:color="auto"/>
          </w:divBdr>
        </w:div>
        <w:div w:id="717893938">
          <w:marLeft w:val="480"/>
          <w:marRight w:val="0"/>
          <w:marTop w:val="0"/>
          <w:marBottom w:val="0"/>
          <w:divBdr>
            <w:top w:val="none" w:sz="0" w:space="0" w:color="auto"/>
            <w:left w:val="none" w:sz="0" w:space="0" w:color="auto"/>
            <w:bottom w:val="none" w:sz="0" w:space="0" w:color="auto"/>
            <w:right w:val="none" w:sz="0" w:space="0" w:color="auto"/>
          </w:divBdr>
        </w:div>
        <w:div w:id="753017080">
          <w:marLeft w:val="480"/>
          <w:marRight w:val="0"/>
          <w:marTop w:val="0"/>
          <w:marBottom w:val="0"/>
          <w:divBdr>
            <w:top w:val="none" w:sz="0" w:space="0" w:color="auto"/>
            <w:left w:val="none" w:sz="0" w:space="0" w:color="auto"/>
            <w:bottom w:val="none" w:sz="0" w:space="0" w:color="auto"/>
            <w:right w:val="none" w:sz="0" w:space="0" w:color="auto"/>
          </w:divBdr>
        </w:div>
        <w:div w:id="794248821">
          <w:marLeft w:val="480"/>
          <w:marRight w:val="0"/>
          <w:marTop w:val="0"/>
          <w:marBottom w:val="0"/>
          <w:divBdr>
            <w:top w:val="none" w:sz="0" w:space="0" w:color="auto"/>
            <w:left w:val="none" w:sz="0" w:space="0" w:color="auto"/>
            <w:bottom w:val="none" w:sz="0" w:space="0" w:color="auto"/>
            <w:right w:val="none" w:sz="0" w:space="0" w:color="auto"/>
          </w:divBdr>
        </w:div>
        <w:div w:id="799762076">
          <w:marLeft w:val="480"/>
          <w:marRight w:val="0"/>
          <w:marTop w:val="0"/>
          <w:marBottom w:val="0"/>
          <w:divBdr>
            <w:top w:val="none" w:sz="0" w:space="0" w:color="auto"/>
            <w:left w:val="none" w:sz="0" w:space="0" w:color="auto"/>
            <w:bottom w:val="none" w:sz="0" w:space="0" w:color="auto"/>
            <w:right w:val="none" w:sz="0" w:space="0" w:color="auto"/>
          </w:divBdr>
        </w:div>
        <w:div w:id="801726806">
          <w:marLeft w:val="480"/>
          <w:marRight w:val="0"/>
          <w:marTop w:val="0"/>
          <w:marBottom w:val="0"/>
          <w:divBdr>
            <w:top w:val="none" w:sz="0" w:space="0" w:color="auto"/>
            <w:left w:val="none" w:sz="0" w:space="0" w:color="auto"/>
            <w:bottom w:val="none" w:sz="0" w:space="0" w:color="auto"/>
            <w:right w:val="none" w:sz="0" w:space="0" w:color="auto"/>
          </w:divBdr>
        </w:div>
        <w:div w:id="870459829">
          <w:marLeft w:val="480"/>
          <w:marRight w:val="0"/>
          <w:marTop w:val="0"/>
          <w:marBottom w:val="0"/>
          <w:divBdr>
            <w:top w:val="none" w:sz="0" w:space="0" w:color="auto"/>
            <w:left w:val="none" w:sz="0" w:space="0" w:color="auto"/>
            <w:bottom w:val="none" w:sz="0" w:space="0" w:color="auto"/>
            <w:right w:val="none" w:sz="0" w:space="0" w:color="auto"/>
          </w:divBdr>
        </w:div>
        <w:div w:id="947390124">
          <w:marLeft w:val="480"/>
          <w:marRight w:val="0"/>
          <w:marTop w:val="0"/>
          <w:marBottom w:val="0"/>
          <w:divBdr>
            <w:top w:val="none" w:sz="0" w:space="0" w:color="auto"/>
            <w:left w:val="none" w:sz="0" w:space="0" w:color="auto"/>
            <w:bottom w:val="none" w:sz="0" w:space="0" w:color="auto"/>
            <w:right w:val="none" w:sz="0" w:space="0" w:color="auto"/>
          </w:divBdr>
        </w:div>
        <w:div w:id="987629329">
          <w:marLeft w:val="480"/>
          <w:marRight w:val="0"/>
          <w:marTop w:val="0"/>
          <w:marBottom w:val="0"/>
          <w:divBdr>
            <w:top w:val="none" w:sz="0" w:space="0" w:color="auto"/>
            <w:left w:val="none" w:sz="0" w:space="0" w:color="auto"/>
            <w:bottom w:val="none" w:sz="0" w:space="0" w:color="auto"/>
            <w:right w:val="none" w:sz="0" w:space="0" w:color="auto"/>
          </w:divBdr>
        </w:div>
        <w:div w:id="1027751467">
          <w:marLeft w:val="480"/>
          <w:marRight w:val="0"/>
          <w:marTop w:val="0"/>
          <w:marBottom w:val="0"/>
          <w:divBdr>
            <w:top w:val="none" w:sz="0" w:space="0" w:color="auto"/>
            <w:left w:val="none" w:sz="0" w:space="0" w:color="auto"/>
            <w:bottom w:val="none" w:sz="0" w:space="0" w:color="auto"/>
            <w:right w:val="none" w:sz="0" w:space="0" w:color="auto"/>
          </w:divBdr>
        </w:div>
        <w:div w:id="1041857992">
          <w:marLeft w:val="480"/>
          <w:marRight w:val="0"/>
          <w:marTop w:val="0"/>
          <w:marBottom w:val="0"/>
          <w:divBdr>
            <w:top w:val="none" w:sz="0" w:space="0" w:color="auto"/>
            <w:left w:val="none" w:sz="0" w:space="0" w:color="auto"/>
            <w:bottom w:val="none" w:sz="0" w:space="0" w:color="auto"/>
            <w:right w:val="none" w:sz="0" w:space="0" w:color="auto"/>
          </w:divBdr>
        </w:div>
        <w:div w:id="1057975808">
          <w:marLeft w:val="480"/>
          <w:marRight w:val="0"/>
          <w:marTop w:val="0"/>
          <w:marBottom w:val="0"/>
          <w:divBdr>
            <w:top w:val="none" w:sz="0" w:space="0" w:color="auto"/>
            <w:left w:val="none" w:sz="0" w:space="0" w:color="auto"/>
            <w:bottom w:val="none" w:sz="0" w:space="0" w:color="auto"/>
            <w:right w:val="none" w:sz="0" w:space="0" w:color="auto"/>
          </w:divBdr>
        </w:div>
        <w:div w:id="1075860740">
          <w:marLeft w:val="480"/>
          <w:marRight w:val="0"/>
          <w:marTop w:val="0"/>
          <w:marBottom w:val="0"/>
          <w:divBdr>
            <w:top w:val="none" w:sz="0" w:space="0" w:color="auto"/>
            <w:left w:val="none" w:sz="0" w:space="0" w:color="auto"/>
            <w:bottom w:val="none" w:sz="0" w:space="0" w:color="auto"/>
            <w:right w:val="none" w:sz="0" w:space="0" w:color="auto"/>
          </w:divBdr>
        </w:div>
        <w:div w:id="1087581077">
          <w:marLeft w:val="480"/>
          <w:marRight w:val="0"/>
          <w:marTop w:val="0"/>
          <w:marBottom w:val="0"/>
          <w:divBdr>
            <w:top w:val="none" w:sz="0" w:space="0" w:color="auto"/>
            <w:left w:val="none" w:sz="0" w:space="0" w:color="auto"/>
            <w:bottom w:val="none" w:sz="0" w:space="0" w:color="auto"/>
            <w:right w:val="none" w:sz="0" w:space="0" w:color="auto"/>
          </w:divBdr>
        </w:div>
        <w:div w:id="1103576399">
          <w:marLeft w:val="480"/>
          <w:marRight w:val="0"/>
          <w:marTop w:val="0"/>
          <w:marBottom w:val="0"/>
          <w:divBdr>
            <w:top w:val="none" w:sz="0" w:space="0" w:color="auto"/>
            <w:left w:val="none" w:sz="0" w:space="0" w:color="auto"/>
            <w:bottom w:val="none" w:sz="0" w:space="0" w:color="auto"/>
            <w:right w:val="none" w:sz="0" w:space="0" w:color="auto"/>
          </w:divBdr>
        </w:div>
        <w:div w:id="1161698934">
          <w:marLeft w:val="480"/>
          <w:marRight w:val="0"/>
          <w:marTop w:val="0"/>
          <w:marBottom w:val="0"/>
          <w:divBdr>
            <w:top w:val="none" w:sz="0" w:space="0" w:color="auto"/>
            <w:left w:val="none" w:sz="0" w:space="0" w:color="auto"/>
            <w:bottom w:val="none" w:sz="0" w:space="0" w:color="auto"/>
            <w:right w:val="none" w:sz="0" w:space="0" w:color="auto"/>
          </w:divBdr>
        </w:div>
        <w:div w:id="1275290736">
          <w:marLeft w:val="480"/>
          <w:marRight w:val="0"/>
          <w:marTop w:val="0"/>
          <w:marBottom w:val="0"/>
          <w:divBdr>
            <w:top w:val="none" w:sz="0" w:space="0" w:color="auto"/>
            <w:left w:val="none" w:sz="0" w:space="0" w:color="auto"/>
            <w:bottom w:val="none" w:sz="0" w:space="0" w:color="auto"/>
            <w:right w:val="none" w:sz="0" w:space="0" w:color="auto"/>
          </w:divBdr>
        </w:div>
        <w:div w:id="1290747646">
          <w:marLeft w:val="480"/>
          <w:marRight w:val="0"/>
          <w:marTop w:val="0"/>
          <w:marBottom w:val="0"/>
          <w:divBdr>
            <w:top w:val="none" w:sz="0" w:space="0" w:color="auto"/>
            <w:left w:val="none" w:sz="0" w:space="0" w:color="auto"/>
            <w:bottom w:val="none" w:sz="0" w:space="0" w:color="auto"/>
            <w:right w:val="none" w:sz="0" w:space="0" w:color="auto"/>
          </w:divBdr>
        </w:div>
        <w:div w:id="1297637609">
          <w:marLeft w:val="480"/>
          <w:marRight w:val="0"/>
          <w:marTop w:val="0"/>
          <w:marBottom w:val="0"/>
          <w:divBdr>
            <w:top w:val="none" w:sz="0" w:space="0" w:color="auto"/>
            <w:left w:val="none" w:sz="0" w:space="0" w:color="auto"/>
            <w:bottom w:val="none" w:sz="0" w:space="0" w:color="auto"/>
            <w:right w:val="none" w:sz="0" w:space="0" w:color="auto"/>
          </w:divBdr>
        </w:div>
        <w:div w:id="1308245707">
          <w:marLeft w:val="480"/>
          <w:marRight w:val="0"/>
          <w:marTop w:val="0"/>
          <w:marBottom w:val="0"/>
          <w:divBdr>
            <w:top w:val="none" w:sz="0" w:space="0" w:color="auto"/>
            <w:left w:val="none" w:sz="0" w:space="0" w:color="auto"/>
            <w:bottom w:val="none" w:sz="0" w:space="0" w:color="auto"/>
            <w:right w:val="none" w:sz="0" w:space="0" w:color="auto"/>
          </w:divBdr>
        </w:div>
        <w:div w:id="1373459386">
          <w:marLeft w:val="480"/>
          <w:marRight w:val="0"/>
          <w:marTop w:val="0"/>
          <w:marBottom w:val="0"/>
          <w:divBdr>
            <w:top w:val="none" w:sz="0" w:space="0" w:color="auto"/>
            <w:left w:val="none" w:sz="0" w:space="0" w:color="auto"/>
            <w:bottom w:val="none" w:sz="0" w:space="0" w:color="auto"/>
            <w:right w:val="none" w:sz="0" w:space="0" w:color="auto"/>
          </w:divBdr>
        </w:div>
        <w:div w:id="1380666618">
          <w:marLeft w:val="480"/>
          <w:marRight w:val="0"/>
          <w:marTop w:val="0"/>
          <w:marBottom w:val="0"/>
          <w:divBdr>
            <w:top w:val="none" w:sz="0" w:space="0" w:color="auto"/>
            <w:left w:val="none" w:sz="0" w:space="0" w:color="auto"/>
            <w:bottom w:val="none" w:sz="0" w:space="0" w:color="auto"/>
            <w:right w:val="none" w:sz="0" w:space="0" w:color="auto"/>
          </w:divBdr>
        </w:div>
        <w:div w:id="1397052233">
          <w:marLeft w:val="480"/>
          <w:marRight w:val="0"/>
          <w:marTop w:val="0"/>
          <w:marBottom w:val="0"/>
          <w:divBdr>
            <w:top w:val="none" w:sz="0" w:space="0" w:color="auto"/>
            <w:left w:val="none" w:sz="0" w:space="0" w:color="auto"/>
            <w:bottom w:val="none" w:sz="0" w:space="0" w:color="auto"/>
            <w:right w:val="none" w:sz="0" w:space="0" w:color="auto"/>
          </w:divBdr>
        </w:div>
        <w:div w:id="1444426086">
          <w:marLeft w:val="480"/>
          <w:marRight w:val="0"/>
          <w:marTop w:val="0"/>
          <w:marBottom w:val="0"/>
          <w:divBdr>
            <w:top w:val="none" w:sz="0" w:space="0" w:color="auto"/>
            <w:left w:val="none" w:sz="0" w:space="0" w:color="auto"/>
            <w:bottom w:val="none" w:sz="0" w:space="0" w:color="auto"/>
            <w:right w:val="none" w:sz="0" w:space="0" w:color="auto"/>
          </w:divBdr>
        </w:div>
        <w:div w:id="1446582840">
          <w:marLeft w:val="480"/>
          <w:marRight w:val="0"/>
          <w:marTop w:val="0"/>
          <w:marBottom w:val="0"/>
          <w:divBdr>
            <w:top w:val="none" w:sz="0" w:space="0" w:color="auto"/>
            <w:left w:val="none" w:sz="0" w:space="0" w:color="auto"/>
            <w:bottom w:val="none" w:sz="0" w:space="0" w:color="auto"/>
            <w:right w:val="none" w:sz="0" w:space="0" w:color="auto"/>
          </w:divBdr>
        </w:div>
        <w:div w:id="1455055869">
          <w:marLeft w:val="480"/>
          <w:marRight w:val="0"/>
          <w:marTop w:val="0"/>
          <w:marBottom w:val="0"/>
          <w:divBdr>
            <w:top w:val="none" w:sz="0" w:space="0" w:color="auto"/>
            <w:left w:val="none" w:sz="0" w:space="0" w:color="auto"/>
            <w:bottom w:val="none" w:sz="0" w:space="0" w:color="auto"/>
            <w:right w:val="none" w:sz="0" w:space="0" w:color="auto"/>
          </w:divBdr>
        </w:div>
        <w:div w:id="1560625637">
          <w:marLeft w:val="480"/>
          <w:marRight w:val="0"/>
          <w:marTop w:val="0"/>
          <w:marBottom w:val="0"/>
          <w:divBdr>
            <w:top w:val="none" w:sz="0" w:space="0" w:color="auto"/>
            <w:left w:val="none" w:sz="0" w:space="0" w:color="auto"/>
            <w:bottom w:val="none" w:sz="0" w:space="0" w:color="auto"/>
            <w:right w:val="none" w:sz="0" w:space="0" w:color="auto"/>
          </w:divBdr>
        </w:div>
        <w:div w:id="1610352125">
          <w:marLeft w:val="480"/>
          <w:marRight w:val="0"/>
          <w:marTop w:val="0"/>
          <w:marBottom w:val="0"/>
          <w:divBdr>
            <w:top w:val="none" w:sz="0" w:space="0" w:color="auto"/>
            <w:left w:val="none" w:sz="0" w:space="0" w:color="auto"/>
            <w:bottom w:val="none" w:sz="0" w:space="0" w:color="auto"/>
            <w:right w:val="none" w:sz="0" w:space="0" w:color="auto"/>
          </w:divBdr>
        </w:div>
        <w:div w:id="1658651243">
          <w:marLeft w:val="480"/>
          <w:marRight w:val="0"/>
          <w:marTop w:val="0"/>
          <w:marBottom w:val="0"/>
          <w:divBdr>
            <w:top w:val="none" w:sz="0" w:space="0" w:color="auto"/>
            <w:left w:val="none" w:sz="0" w:space="0" w:color="auto"/>
            <w:bottom w:val="none" w:sz="0" w:space="0" w:color="auto"/>
            <w:right w:val="none" w:sz="0" w:space="0" w:color="auto"/>
          </w:divBdr>
        </w:div>
        <w:div w:id="1695618966">
          <w:marLeft w:val="480"/>
          <w:marRight w:val="0"/>
          <w:marTop w:val="0"/>
          <w:marBottom w:val="0"/>
          <w:divBdr>
            <w:top w:val="none" w:sz="0" w:space="0" w:color="auto"/>
            <w:left w:val="none" w:sz="0" w:space="0" w:color="auto"/>
            <w:bottom w:val="none" w:sz="0" w:space="0" w:color="auto"/>
            <w:right w:val="none" w:sz="0" w:space="0" w:color="auto"/>
          </w:divBdr>
        </w:div>
        <w:div w:id="1752042107">
          <w:marLeft w:val="480"/>
          <w:marRight w:val="0"/>
          <w:marTop w:val="0"/>
          <w:marBottom w:val="0"/>
          <w:divBdr>
            <w:top w:val="none" w:sz="0" w:space="0" w:color="auto"/>
            <w:left w:val="none" w:sz="0" w:space="0" w:color="auto"/>
            <w:bottom w:val="none" w:sz="0" w:space="0" w:color="auto"/>
            <w:right w:val="none" w:sz="0" w:space="0" w:color="auto"/>
          </w:divBdr>
        </w:div>
        <w:div w:id="1776123524">
          <w:marLeft w:val="480"/>
          <w:marRight w:val="0"/>
          <w:marTop w:val="0"/>
          <w:marBottom w:val="0"/>
          <w:divBdr>
            <w:top w:val="none" w:sz="0" w:space="0" w:color="auto"/>
            <w:left w:val="none" w:sz="0" w:space="0" w:color="auto"/>
            <w:bottom w:val="none" w:sz="0" w:space="0" w:color="auto"/>
            <w:right w:val="none" w:sz="0" w:space="0" w:color="auto"/>
          </w:divBdr>
        </w:div>
        <w:div w:id="1788968218">
          <w:marLeft w:val="480"/>
          <w:marRight w:val="0"/>
          <w:marTop w:val="0"/>
          <w:marBottom w:val="0"/>
          <w:divBdr>
            <w:top w:val="none" w:sz="0" w:space="0" w:color="auto"/>
            <w:left w:val="none" w:sz="0" w:space="0" w:color="auto"/>
            <w:bottom w:val="none" w:sz="0" w:space="0" w:color="auto"/>
            <w:right w:val="none" w:sz="0" w:space="0" w:color="auto"/>
          </w:divBdr>
        </w:div>
        <w:div w:id="1805655633">
          <w:marLeft w:val="480"/>
          <w:marRight w:val="0"/>
          <w:marTop w:val="0"/>
          <w:marBottom w:val="0"/>
          <w:divBdr>
            <w:top w:val="none" w:sz="0" w:space="0" w:color="auto"/>
            <w:left w:val="none" w:sz="0" w:space="0" w:color="auto"/>
            <w:bottom w:val="none" w:sz="0" w:space="0" w:color="auto"/>
            <w:right w:val="none" w:sz="0" w:space="0" w:color="auto"/>
          </w:divBdr>
        </w:div>
        <w:div w:id="1806194776">
          <w:marLeft w:val="480"/>
          <w:marRight w:val="0"/>
          <w:marTop w:val="0"/>
          <w:marBottom w:val="0"/>
          <w:divBdr>
            <w:top w:val="none" w:sz="0" w:space="0" w:color="auto"/>
            <w:left w:val="none" w:sz="0" w:space="0" w:color="auto"/>
            <w:bottom w:val="none" w:sz="0" w:space="0" w:color="auto"/>
            <w:right w:val="none" w:sz="0" w:space="0" w:color="auto"/>
          </w:divBdr>
        </w:div>
        <w:div w:id="2010792296">
          <w:marLeft w:val="480"/>
          <w:marRight w:val="0"/>
          <w:marTop w:val="0"/>
          <w:marBottom w:val="0"/>
          <w:divBdr>
            <w:top w:val="none" w:sz="0" w:space="0" w:color="auto"/>
            <w:left w:val="none" w:sz="0" w:space="0" w:color="auto"/>
            <w:bottom w:val="none" w:sz="0" w:space="0" w:color="auto"/>
            <w:right w:val="none" w:sz="0" w:space="0" w:color="auto"/>
          </w:divBdr>
        </w:div>
        <w:div w:id="2039039277">
          <w:marLeft w:val="480"/>
          <w:marRight w:val="0"/>
          <w:marTop w:val="0"/>
          <w:marBottom w:val="0"/>
          <w:divBdr>
            <w:top w:val="none" w:sz="0" w:space="0" w:color="auto"/>
            <w:left w:val="none" w:sz="0" w:space="0" w:color="auto"/>
            <w:bottom w:val="none" w:sz="0" w:space="0" w:color="auto"/>
            <w:right w:val="none" w:sz="0" w:space="0" w:color="auto"/>
          </w:divBdr>
        </w:div>
        <w:div w:id="2079404327">
          <w:marLeft w:val="480"/>
          <w:marRight w:val="0"/>
          <w:marTop w:val="0"/>
          <w:marBottom w:val="0"/>
          <w:divBdr>
            <w:top w:val="none" w:sz="0" w:space="0" w:color="auto"/>
            <w:left w:val="none" w:sz="0" w:space="0" w:color="auto"/>
            <w:bottom w:val="none" w:sz="0" w:space="0" w:color="auto"/>
            <w:right w:val="none" w:sz="0" w:space="0" w:color="auto"/>
          </w:divBdr>
        </w:div>
        <w:div w:id="2112317644">
          <w:marLeft w:val="480"/>
          <w:marRight w:val="0"/>
          <w:marTop w:val="0"/>
          <w:marBottom w:val="0"/>
          <w:divBdr>
            <w:top w:val="none" w:sz="0" w:space="0" w:color="auto"/>
            <w:left w:val="none" w:sz="0" w:space="0" w:color="auto"/>
            <w:bottom w:val="none" w:sz="0" w:space="0" w:color="auto"/>
            <w:right w:val="none" w:sz="0" w:space="0" w:color="auto"/>
          </w:divBdr>
        </w:div>
        <w:div w:id="2120221776">
          <w:marLeft w:val="480"/>
          <w:marRight w:val="0"/>
          <w:marTop w:val="0"/>
          <w:marBottom w:val="0"/>
          <w:divBdr>
            <w:top w:val="none" w:sz="0" w:space="0" w:color="auto"/>
            <w:left w:val="none" w:sz="0" w:space="0" w:color="auto"/>
            <w:bottom w:val="none" w:sz="0" w:space="0" w:color="auto"/>
            <w:right w:val="none" w:sz="0" w:space="0" w:color="auto"/>
          </w:divBdr>
        </w:div>
        <w:div w:id="2145390069">
          <w:marLeft w:val="480"/>
          <w:marRight w:val="0"/>
          <w:marTop w:val="0"/>
          <w:marBottom w:val="0"/>
          <w:divBdr>
            <w:top w:val="none" w:sz="0" w:space="0" w:color="auto"/>
            <w:left w:val="none" w:sz="0" w:space="0" w:color="auto"/>
            <w:bottom w:val="none" w:sz="0" w:space="0" w:color="auto"/>
            <w:right w:val="none" w:sz="0" w:space="0" w:color="auto"/>
          </w:divBdr>
        </w:div>
      </w:divsChild>
    </w:div>
    <w:div w:id="587007335">
      <w:bodyDiv w:val="1"/>
      <w:marLeft w:val="0"/>
      <w:marRight w:val="0"/>
      <w:marTop w:val="0"/>
      <w:marBottom w:val="0"/>
      <w:divBdr>
        <w:top w:val="none" w:sz="0" w:space="0" w:color="auto"/>
        <w:left w:val="none" w:sz="0" w:space="0" w:color="auto"/>
        <w:bottom w:val="none" w:sz="0" w:space="0" w:color="auto"/>
        <w:right w:val="none" w:sz="0" w:space="0" w:color="auto"/>
      </w:divBdr>
      <w:divsChild>
        <w:div w:id="3170748">
          <w:marLeft w:val="480"/>
          <w:marRight w:val="0"/>
          <w:marTop w:val="0"/>
          <w:marBottom w:val="0"/>
          <w:divBdr>
            <w:top w:val="none" w:sz="0" w:space="0" w:color="auto"/>
            <w:left w:val="none" w:sz="0" w:space="0" w:color="auto"/>
            <w:bottom w:val="none" w:sz="0" w:space="0" w:color="auto"/>
            <w:right w:val="none" w:sz="0" w:space="0" w:color="auto"/>
          </w:divBdr>
        </w:div>
        <w:div w:id="39210158">
          <w:marLeft w:val="480"/>
          <w:marRight w:val="0"/>
          <w:marTop w:val="0"/>
          <w:marBottom w:val="0"/>
          <w:divBdr>
            <w:top w:val="none" w:sz="0" w:space="0" w:color="auto"/>
            <w:left w:val="none" w:sz="0" w:space="0" w:color="auto"/>
            <w:bottom w:val="none" w:sz="0" w:space="0" w:color="auto"/>
            <w:right w:val="none" w:sz="0" w:space="0" w:color="auto"/>
          </w:divBdr>
        </w:div>
        <w:div w:id="63454736">
          <w:marLeft w:val="480"/>
          <w:marRight w:val="0"/>
          <w:marTop w:val="0"/>
          <w:marBottom w:val="0"/>
          <w:divBdr>
            <w:top w:val="none" w:sz="0" w:space="0" w:color="auto"/>
            <w:left w:val="none" w:sz="0" w:space="0" w:color="auto"/>
            <w:bottom w:val="none" w:sz="0" w:space="0" w:color="auto"/>
            <w:right w:val="none" w:sz="0" w:space="0" w:color="auto"/>
          </w:divBdr>
        </w:div>
        <w:div w:id="108936912">
          <w:marLeft w:val="480"/>
          <w:marRight w:val="0"/>
          <w:marTop w:val="0"/>
          <w:marBottom w:val="0"/>
          <w:divBdr>
            <w:top w:val="none" w:sz="0" w:space="0" w:color="auto"/>
            <w:left w:val="none" w:sz="0" w:space="0" w:color="auto"/>
            <w:bottom w:val="none" w:sz="0" w:space="0" w:color="auto"/>
            <w:right w:val="none" w:sz="0" w:space="0" w:color="auto"/>
          </w:divBdr>
        </w:div>
        <w:div w:id="164829316">
          <w:marLeft w:val="480"/>
          <w:marRight w:val="0"/>
          <w:marTop w:val="0"/>
          <w:marBottom w:val="0"/>
          <w:divBdr>
            <w:top w:val="none" w:sz="0" w:space="0" w:color="auto"/>
            <w:left w:val="none" w:sz="0" w:space="0" w:color="auto"/>
            <w:bottom w:val="none" w:sz="0" w:space="0" w:color="auto"/>
            <w:right w:val="none" w:sz="0" w:space="0" w:color="auto"/>
          </w:divBdr>
        </w:div>
        <w:div w:id="165903909">
          <w:marLeft w:val="480"/>
          <w:marRight w:val="0"/>
          <w:marTop w:val="0"/>
          <w:marBottom w:val="0"/>
          <w:divBdr>
            <w:top w:val="none" w:sz="0" w:space="0" w:color="auto"/>
            <w:left w:val="none" w:sz="0" w:space="0" w:color="auto"/>
            <w:bottom w:val="none" w:sz="0" w:space="0" w:color="auto"/>
            <w:right w:val="none" w:sz="0" w:space="0" w:color="auto"/>
          </w:divBdr>
        </w:div>
        <w:div w:id="195168536">
          <w:marLeft w:val="480"/>
          <w:marRight w:val="0"/>
          <w:marTop w:val="0"/>
          <w:marBottom w:val="0"/>
          <w:divBdr>
            <w:top w:val="none" w:sz="0" w:space="0" w:color="auto"/>
            <w:left w:val="none" w:sz="0" w:space="0" w:color="auto"/>
            <w:bottom w:val="none" w:sz="0" w:space="0" w:color="auto"/>
            <w:right w:val="none" w:sz="0" w:space="0" w:color="auto"/>
          </w:divBdr>
        </w:div>
        <w:div w:id="269050913">
          <w:marLeft w:val="480"/>
          <w:marRight w:val="0"/>
          <w:marTop w:val="0"/>
          <w:marBottom w:val="0"/>
          <w:divBdr>
            <w:top w:val="none" w:sz="0" w:space="0" w:color="auto"/>
            <w:left w:val="none" w:sz="0" w:space="0" w:color="auto"/>
            <w:bottom w:val="none" w:sz="0" w:space="0" w:color="auto"/>
            <w:right w:val="none" w:sz="0" w:space="0" w:color="auto"/>
          </w:divBdr>
        </w:div>
        <w:div w:id="270480554">
          <w:marLeft w:val="480"/>
          <w:marRight w:val="0"/>
          <w:marTop w:val="0"/>
          <w:marBottom w:val="0"/>
          <w:divBdr>
            <w:top w:val="none" w:sz="0" w:space="0" w:color="auto"/>
            <w:left w:val="none" w:sz="0" w:space="0" w:color="auto"/>
            <w:bottom w:val="none" w:sz="0" w:space="0" w:color="auto"/>
            <w:right w:val="none" w:sz="0" w:space="0" w:color="auto"/>
          </w:divBdr>
        </w:div>
        <w:div w:id="337653997">
          <w:marLeft w:val="480"/>
          <w:marRight w:val="0"/>
          <w:marTop w:val="0"/>
          <w:marBottom w:val="0"/>
          <w:divBdr>
            <w:top w:val="none" w:sz="0" w:space="0" w:color="auto"/>
            <w:left w:val="none" w:sz="0" w:space="0" w:color="auto"/>
            <w:bottom w:val="none" w:sz="0" w:space="0" w:color="auto"/>
            <w:right w:val="none" w:sz="0" w:space="0" w:color="auto"/>
          </w:divBdr>
        </w:div>
        <w:div w:id="392235480">
          <w:marLeft w:val="480"/>
          <w:marRight w:val="0"/>
          <w:marTop w:val="0"/>
          <w:marBottom w:val="0"/>
          <w:divBdr>
            <w:top w:val="none" w:sz="0" w:space="0" w:color="auto"/>
            <w:left w:val="none" w:sz="0" w:space="0" w:color="auto"/>
            <w:bottom w:val="none" w:sz="0" w:space="0" w:color="auto"/>
            <w:right w:val="none" w:sz="0" w:space="0" w:color="auto"/>
          </w:divBdr>
        </w:div>
        <w:div w:id="394016549">
          <w:marLeft w:val="480"/>
          <w:marRight w:val="0"/>
          <w:marTop w:val="0"/>
          <w:marBottom w:val="0"/>
          <w:divBdr>
            <w:top w:val="none" w:sz="0" w:space="0" w:color="auto"/>
            <w:left w:val="none" w:sz="0" w:space="0" w:color="auto"/>
            <w:bottom w:val="none" w:sz="0" w:space="0" w:color="auto"/>
            <w:right w:val="none" w:sz="0" w:space="0" w:color="auto"/>
          </w:divBdr>
        </w:div>
        <w:div w:id="401761660">
          <w:marLeft w:val="480"/>
          <w:marRight w:val="0"/>
          <w:marTop w:val="0"/>
          <w:marBottom w:val="0"/>
          <w:divBdr>
            <w:top w:val="none" w:sz="0" w:space="0" w:color="auto"/>
            <w:left w:val="none" w:sz="0" w:space="0" w:color="auto"/>
            <w:bottom w:val="none" w:sz="0" w:space="0" w:color="auto"/>
            <w:right w:val="none" w:sz="0" w:space="0" w:color="auto"/>
          </w:divBdr>
        </w:div>
        <w:div w:id="402339641">
          <w:marLeft w:val="480"/>
          <w:marRight w:val="0"/>
          <w:marTop w:val="0"/>
          <w:marBottom w:val="0"/>
          <w:divBdr>
            <w:top w:val="none" w:sz="0" w:space="0" w:color="auto"/>
            <w:left w:val="none" w:sz="0" w:space="0" w:color="auto"/>
            <w:bottom w:val="none" w:sz="0" w:space="0" w:color="auto"/>
            <w:right w:val="none" w:sz="0" w:space="0" w:color="auto"/>
          </w:divBdr>
        </w:div>
        <w:div w:id="447706200">
          <w:marLeft w:val="480"/>
          <w:marRight w:val="0"/>
          <w:marTop w:val="0"/>
          <w:marBottom w:val="0"/>
          <w:divBdr>
            <w:top w:val="none" w:sz="0" w:space="0" w:color="auto"/>
            <w:left w:val="none" w:sz="0" w:space="0" w:color="auto"/>
            <w:bottom w:val="none" w:sz="0" w:space="0" w:color="auto"/>
            <w:right w:val="none" w:sz="0" w:space="0" w:color="auto"/>
          </w:divBdr>
        </w:div>
        <w:div w:id="451562447">
          <w:marLeft w:val="480"/>
          <w:marRight w:val="0"/>
          <w:marTop w:val="0"/>
          <w:marBottom w:val="0"/>
          <w:divBdr>
            <w:top w:val="none" w:sz="0" w:space="0" w:color="auto"/>
            <w:left w:val="none" w:sz="0" w:space="0" w:color="auto"/>
            <w:bottom w:val="none" w:sz="0" w:space="0" w:color="auto"/>
            <w:right w:val="none" w:sz="0" w:space="0" w:color="auto"/>
          </w:divBdr>
        </w:div>
        <w:div w:id="463547987">
          <w:marLeft w:val="480"/>
          <w:marRight w:val="0"/>
          <w:marTop w:val="0"/>
          <w:marBottom w:val="0"/>
          <w:divBdr>
            <w:top w:val="none" w:sz="0" w:space="0" w:color="auto"/>
            <w:left w:val="none" w:sz="0" w:space="0" w:color="auto"/>
            <w:bottom w:val="none" w:sz="0" w:space="0" w:color="auto"/>
            <w:right w:val="none" w:sz="0" w:space="0" w:color="auto"/>
          </w:divBdr>
        </w:div>
        <w:div w:id="492255438">
          <w:marLeft w:val="480"/>
          <w:marRight w:val="0"/>
          <w:marTop w:val="0"/>
          <w:marBottom w:val="0"/>
          <w:divBdr>
            <w:top w:val="none" w:sz="0" w:space="0" w:color="auto"/>
            <w:left w:val="none" w:sz="0" w:space="0" w:color="auto"/>
            <w:bottom w:val="none" w:sz="0" w:space="0" w:color="auto"/>
            <w:right w:val="none" w:sz="0" w:space="0" w:color="auto"/>
          </w:divBdr>
        </w:div>
        <w:div w:id="530340290">
          <w:marLeft w:val="480"/>
          <w:marRight w:val="0"/>
          <w:marTop w:val="0"/>
          <w:marBottom w:val="0"/>
          <w:divBdr>
            <w:top w:val="none" w:sz="0" w:space="0" w:color="auto"/>
            <w:left w:val="none" w:sz="0" w:space="0" w:color="auto"/>
            <w:bottom w:val="none" w:sz="0" w:space="0" w:color="auto"/>
            <w:right w:val="none" w:sz="0" w:space="0" w:color="auto"/>
          </w:divBdr>
        </w:div>
        <w:div w:id="544294149">
          <w:marLeft w:val="480"/>
          <w:marRight w:val="0"/>
          <w:marTop w:val="0"/>
          <w:marBottom w:val="0"/>
          <w:divBdr>
            <w:top w:val="none" w:sz="0" w:space="0" w:color="auto"/>
            <w:left w:val="none" w:sz="0" w:space="0" w:color="auto"/>
            <w:bottom w:val="none" w:sz="0" w:space="0" w:color="auto"/>
            <w:right w:val="none" w:sz="0" w:space="0" w:color="auto"/>
          </w:divBdr>
        </w:div>
        <w:div w:id="676660985">
          <w:marLeft w:val="480"/>
          <w:marRight w:val="0"/>
          <w:marTop w:val="0"/>
          <w:marBottom w:val="0"/>
          <w:divBdr>
            <w:top w:val="none" w:sz="0" w:space="0" w:color="auto"/>
            <w:left w:val="none" w:sz="0" w:space="0" w:color="auto"/>
            <w:bottom w:val="none" w:sz="0" w:space="0" w:color="auto"/>
            <w:right w:val="none" w:sz="0" w:space="0" w:color="auto"/>
          </w:divBdr>
        </w:div>
        <w:div w:id="700670365">
          <w:marLeft w:val="480"/>
          <w:marRight w:val="0"/>
          <w:marTop w:val="0"/>
          <w:marBottom w:val="0"/>
          <w:divBdr>
            <w:top w:val="none" w:sz="0" w:space="0" w:color="auto"/>
            <w:left w:val="none" w:sz="0" w:space="0" w:color="auto"/>
            <w:bottom w:val="none" w:sz="0" w:space="0" w:color="auto"/>
            <w:right w:val="none" w:sz="0" w:space="0" w:color="auto"/>
          </w:divBdr>
        </w:div>
        <w:div w:id="715812804">
          <w:marLeft w:val="480"/>
          <w:marRight w:val="0"/>
          <w:marTop w:val="0"/>
          <w:marBottom w:val="0"/>
          <w:divBdr>
            <w:top w:val="none" w:sz="0" w:space="0" w:color="auto"/>
            <w:left w:val="none" w:sz="0" w:space="0" w:color="auto"/>
            <w:bottom w:val="none" w:sz="0" w:space="0" w:color="auto"/>
            <w:right w:val="none" w:sz="0" w:space="0" w:color="auto"/>
          </w:divBdr>
        </w:div>
        <w:div w:id="768433572">
          <w:marLeft w:val="480"/>
          <w:marRight w:val="0"/>
          <w:marTop w:val="0"/>
          <w:marBottom w:val="0"/>
          <w:divBdr>
            <w:top w:val="none" w:sz="0" w:space="0" w:color="auto"/>
            <w:left w:val="none" w:sz="0" w:space="0" w:color="auto"/>
            <w:bottom w:val="none" w:sz="0" w:space="0" w:color="auto"/>
            <w:right w:val="none" w:sz="0" w:space="0" w:color="auto"/>
          </w:divBdr>
        </w:div>
        <w:div w:id="796096927">
          <w:marLeft w:val="480"/>
          <w:marRight w:val="0"/>
          <w:marTop w:val="0"/>
          <w:marBottom w:val="0"/>
          <w:divBdr>
            <w:top w:val="none" w:sz="0" w:space="0" w:color="auto"/>
            <w:left w:val="none" w:sz="0" w:space="0" w:color="auto"/>
            <w:bottom w:val="none" w:sz="0" w:space="0" w:color="auto"/>
            <w:right w:val="none" w:sz="0" w:space="0" w:color="auto"/>
          </w:divBdr>
        </w:div>
        <w:div w:id="840465064">
          <w:marLeft w:val="480"/>
          <w:marRight w:val="0"/>
          <w:marTop w:val="0"/>
          <w:marBottom w:val="0"/>
          <w:divBdr>
            <w:top w:val="none" w:sz="0" w:space="0" w:color="auto"/>
            <w:left w:val="none" w:sz="0" w:space="0" w:color="auto"/>
            <w:bottom w:val="none" w:sz="0" w:space="0" w:color="auto"/>
            <w:right w:val="none" w:sz="0" w:space="0" w:color="auto"/>
          </w:divBdr>
        </w:div>
        <w:div w:id="846673998">
          <w:marLeft w:val="480"/>
          <w:marRight w:val="0"/>
          <w:marTop w:val="0"/>
          <w:marBottom w:val="0"/>
          <w:divBdr>
            <w:top w:val="none" w:sz="0" w:space="0" w:color="auto"/>
            <w:left w:val="none" w:sz="0" w:space="0" w:color="auto"/>
            <w:bottom w:val="none" w:sz="0" w:space="0" w:color="auto"/>
            <w:right w:val="none" w:sz="0" w:space="0" w:color="auto"/>
          </w:divBdr>
        </w:div>
        <w:div w:id="901718224">
          <w:marLeft w:val="480"/>
          <w:marRight w:val="0"/>
          <w:marTop w:val="0"/>
          <w:marBottom w:val="0"/>
          <w:divBdr>
            <w:top w:val="none" w:sz="0" w:space="0" w:color="auto"/>
            <w:left w:val="none" w:sz="0" w:space="0" w:color="auto"/>
            <w:bottom w:val="none" w:sz="0" w:space="0" w:color="auto"/>
            <w:right w:val="none" w:sz="0" w:space="0" w:color="auto"/>
          </w:divBdr>
        </w:div>
        <w:div w:id="904415739">
          <w:marLeft w:val="480"/>
          <w:marRight w:val="0"/>
          <w:marTop w:val="0"/>
          <w:marBottom w:val="0"/>
          <w:divBdr>
            <w:top w:val="none" w:sz="0" w:space="0" w:color="auto"/>
            <w:left w:val="none" w:sz="0" w:space="0" w:color="auto"/>
            <w:bottom w:val="none" w:sz="0" w:space="0" w:color="auto"/>
            <w:right w:val="none" w:sz="0" w:space="0" w:color="auto"/>
          </w:divBdr>
        </w:div>
        <w:div w:id="913734641">
          <w:marLeft w:val="480"/>
          <w:marRight w:val="0"/>
          <w:marTop w:val="0"/>
          <w:marBottom w:val="0"/>
          <w:divBdr>
            <w:top w:val="none" w:sz="0" w:space="0" w:color="auto"/>
            <w:left w:val="none" w:sz="0" w:space="0" w:color="auto"/>
            <w:bottom w:val="none" w:sz="0" w:space="0" w:color="auto"/>
            <w:right w:val="none" w:sz="0" w:space="0" w:color="auto"/>
          </w:divBdr>
        </w:div>
        <w:div w:id="933825995">
          <w:marLeft w:val="480"/>
          <w:marRight w:val="0"/>
          <w:marTop w:val="0"/>
          <w:marBottom w:val="0"/>
          <w:divBdr>
            <w:top w:val="none" w:sz="0" w:space="0" w:color="auto"/>
            <w:left w:val="none" w:sz="0" w:space="0" w:color="auto"/>
            <w:bottom w:val="none" w:sz="0" w:space="0" w:color="auto"/>
            <w:right w:val="none" w:sz="0" w:space="0" w:color="auto"/>
          </w:divBdr>
        </w:div>
        <w:div w:id="938832114">
          <w:marLeft w:val="480"/>
          <w:marRight w:val="0"/>
          <w:marTop w:val="0"/>
          <w:marBottom w:val="0"/>
          <w:divBdr>
            <w:top w:val="none" w:sz="0" w:space="0" w:color="auto"/>
            <w:left w:val="none" w:sz="0" w:space="0" w:color="auto"/>
            <w:bottom w:val="none" w:sz="0" w:space="0" w:color="auto"/>
            <w:right w:val="none" w:sz="0" w:space="0" w:color="auto"/>
          </w:divBdr>
        </w:div>
        <w:div w:id="1011837759">
          <w:marLeft w:val="480"/>
          <w:marRight w:val="0"/>
          <w:marTop w:val="0"/>
          <w:marBottom w:val="0"/>
          <w:divBdr>
            <w:top w:val="none" w:sz="0" w:space="0" w:color="auto"/>
            <w:left w:val="none" w:sz="0" w:space="0" w:color="auto"/>
            <w:bottom w:val="none" w:sz="0" w:space="0" w:color="auto"/>
            <w:right w:val="none" w:sz="0" w:space="0" w:color="auto"/>
          </w:divBdr>
        </w:div>
        <w:div w:id="1035346577">
          <w:marLeft w:val="480"/>
          <w:marRight w:val="0"/>
          <w:marTop w:val="0"/>
          <w:marBottom w:val="0"/>
          <w:divBdr>
            <w:top w:val="none" w:sz="0" w:space="0" w:color="auto"/>
            <w:left w:val="none" w:sz="0" w:space="0" w:color="auto"/>
            <w:bottom w:val="none" w:sz="0" w:space="0" w:color="auto"/>
            <w:right w:val="none" w:sz="0" w:space="0" w:color="auto"/>
          </w:divBdr>
        </w:div>
        <w:div w:id="1038630376">
          <w:marLeft w:val="480"/>
          <w:marRight w:val="0"/>
          <w:marTop w:val="0"/>
          <w:marBottom w:val="0"/>
          <w:divBdr>
            <w:top w:val="none" w:sz="0" w:space="0" w:color="auto"/>
            <w:left w:val="none" w:sz="0" w:space="0" w:color="auto"/>
            <w:bottom w:val="none" w:sz="0" w:space="0" w:color="auto"/>
            <w:right w:val="none" w:sz="0" w:space="0" w:color="auto"/>
          </w:divBdr>
        </w:div>
        <w:div w:id="1040973896">
          <w:marLeft w:val="480"/>
          <w:marRight w:val="0"/>
          <w:marTop w:val="0"/>
          <w:marBottom w:val="0"/>
          <w:divBdr>
            <w:top w:val="none" w:sz="0" w:space="0" w:color="auto"/>
            <w:left w:val="none" w:sz="0" w:space="0" w:color="auto"/>
            <w:bottom w:val="none" w:sz="0" w:space="0" w:color="auto"/>
            <w:right w:val="none" w:sz="0" w:space="0" w:color="auto"/>
          </w:divBdr>
        </w:div>
        <w:div w:id="1063407367">
          <w:marLeft w:val="480"/>
          <w:marRight w:val="0"/>
          <w:marTop w:val="0"/>
          <w:marBottom w:val="0"/>
          <w:divBdr>
            <w:top w:val="none" w:sz="0" w:space="0" w:color="auto"/>
            <w:left w:val="none" w:sz="0" w:space="0" w:color="auto"/>
            <w:bottom w:val="none" w:sz="0" w:space="0" w:color="auto"/>
            <w:right w:val="none" w:sz="0" w:space="0" w:color="auto"/>
          </w:divBdr>
        </w:div>
        <w:div w:id="1106191431">
          <w:marLeft w:val="480"/>
          <w:marRight w:val="0"/>
          <w:marTop w:val="0"/>
          <w:marBottom w:val="0"/>
          <w:divBdr>
            <w:top w:val="none" w:sz="0" w:space="0" w:color="auto"/>
            <w:left w:val="none" w:sz="0" w:space="0" w:color="auto"/>
            <w:bottom w:val="none" w:sz="0" w:space="0" w:color="auto"/>
            <w:right w:val="none" w:sz="0" w:space="0" w:color="auto"/>
          </w:divBdr>
        </w:div>
        <w:div w:id="1129321854">
          <w:marLeft w:val="480"/>
          <w:marRight w:val="0"/>
          <w:marTop w:val="0"/>
          <w:marBottom w:val="0"/>
          <w:divBdr>
            <w:top w:val="none" w:sz="0" w:space="0" w:color="auto"/>
            <w:left w:val="none" w:sz="0" w:space="0" w:color="auto"/>
            <w:bottom w:val="none" w:sz="0" w:space="0" w:color="auto"/>
            <w:right w:val="none" w:sz="0" w:space="0" w:color="auto"/>
          </w:divBdr>
        </w:div>
        <w:div w:id="1164591229">
          <w:marLeft w:val="480"/>
          <w:marRight w:val="0"/>
          <w:marTop w:val="0"/>
          <w:marBottom w:val="0"/>
          <w:divBdr>
            <w:top w:val="none" w:sz="0" w:space="0" w:color="auto"/>
            <w:left w:val="none" w:sz="0" w:space="0" w:color="auto"/>
            <w:bottom w:val="none" w:sz="0" w:space="0" w:color="auto"/>
            <w:right w:val="none" w:sz="0" w:space="0" w:color="auto"/>
          </w:divBdr>
        </w:div>
        <w:div w:id="1211842375">
          <w:marLeft w:val="480"/>
          <w:marRight w:val="0"/>
          <w:marTop w:val="0"/>
          <w:marBottom w:val="0"/>
          <w:divBdr>
            <w:top w:val="none" w:sz="0" w:space="0" w:color="auto"/>
            <w:left w:val="none" w:sz="0" w:space="0" w:color="auto"/>
            <w:bottom w:val="none" w:sz="0" w:space="0" w:color="auto"/>
            <w:right w:val="none" w:sz="0" w:space="0" w:color="auto"/>
          </w:divBdr>
        </w:div>
        <w:div w:id="1232277279">
          <w:marLeft w:val="480"/>
          <w:marRight w:val="0"/>
          <w:marTop w:val="0"/>
          <w:marBottom w:val="0"/>
          <w:divBdr>
            <w:top w:val="none" w:sz="0" w:space="0" w:color="auto"/>
            <w:left w:val="none" w:sz="0" w:space="0" w:color="auto"/>
            <w:bottom w:val="none" w:sz="0" w:space="0" w:color="auto"/>
            <w:right w:val="none" w:sz="0" w:space="0" w:color="auto"/>
          </w:divBdr>
        </w:div>
        <w:div w:id="1239294160">
          <w:marLeft w:val="480"/>
          <w:marRight w:val="0"/>
          <w:marTop w:val="0"/>
          <w:marBottom w:val="0"/>
          <w:divBdr>
            <w:top w:val="none" w:sz="0" w:space="0" w:color="auto"/>
            <w:left w:val="none" w:sz="0" w:space="0" w:color="auto"/>
            <w:bottom w:val="none" w:sz="0" w:space="0" w:color="auto"/>
            <w:right w:val="none" w:sz="0" w:space="0" w:color="auto"/>
          </w:divBdr>
        </w:div>
        <w:div w:id="1262488962">
          <w:marLeft w:val="480"/>
          <w:marRight w:val="0"/>
          <w:marTop w:val="0"/>
          <w:marBottom w:val="0"/>
          <w:divBdr>
            <w:top w:val="none" w:sz="0" w:space="0" w:color="auto"/>
            <w:left w:val="none" w:sz="0" w:space="0" w:color="auto"/>
            <w:bottom w:val="none" w:sz="0" w:space="0" w:color="auto"/>
            <w:right w:val="none" w:sz="0" w:space="0" w:color="auto"/>
          </w:divBdr>
        </w:div>
        <w:div w:id="1301615616">
          <w:marLeft w:val="480"/>
          <w:marRight w:val="0"/>
          <w:marTop w:val="0"/>
          <w:marBottom w:val="0"/>
          <w:divBdr>
            <w:top w:val="none" w:sz="0" w:space="0" w:color="auto"/>
            <w:left w:val="none" w:sz="0" w:space="0" w:color="auto"/>
            <w:bottom w:val="none" w:sz="0" w:space="0" w:color="auto"/>
            <w:right w:val="none" w:sz="0" w:space="0" w:color="auto"/>
          </w:divBdr>
        </w:div>
        <w:div w:id="1331252996">
          <w:marLeft w:val="480"/>
          <w:marRight w:val="0"/>
          <w:marTop w:val="0"/>
          <w:marBottom w:val="0"/>
          <w:divBdr>
            <w:top w:val="none" w:sz="0" w:space="0" w:color="auto"/>
            <w:left w:val="none" w:sz="0" w:space="0" w:color="auto"/>
            <w:bottom w:val="none" w:sz="0" w:space="0" w:color="auto"/>
            <w:right w:val="none" w:sz="0" w:space="0" w:color="auto"/>
          </w:divBdr>
        </w:div>
        <w:div w:id="1337466279">
          <w:marLeft w:val="480"/>
          <w:marRight w:val="0"/>
          <w:marTop w:val="0"/>
          <w:marBottom w:val="0"/>
          <w:divBdr>
            <w:top w:val="none" w:sz="0" w:space="0" w:color="auto"/>
            <w:left w:val="none" w:sz="0" w:space="0" w:color="auto"/>
            <w:bottom w:val="none" w:sz="0" w:space="0" w:color="auto"/>
            <w:right w:val="none" w:sz="0" w:space="0" w:color="auto"/>
          </w:divBdr>
        </w:div>
        <w:div w:id="1342968171">
          <w:marLeft w:val="480"/>
          <w:marRight w:val="0"/>
          <w:marTop w:val="0"/>
          <w:marBottom w:val="0"/>
          <w:divBdr>
            <w:top w:val="none" w:sz="0" w:space="0" w:color="auto"/>
            <w:left w:val="none" w:sz="0" w:space="0" w:color="auto"/>
            <w:bottom w:val="none" w:sz="0" w:space="0" w:color="auto"/>
            <w:right w:val="none" w:sz="0" w:space="0" w:color="auto"/>
          </w:divBdr>
        </w:div>
        <w:div w:id="1372879786">
          <w:marLeft w:val="480"/>
          <w:marRight w:val="0"/>
          <w:marTop w:val="0"/>
          <w:marBottom w:val="0"/>
          <w:divBdr>
            <w:top w:val="none" w:sz="0" w:space="0" w:color="auto"/>
            <w:left w:val="none" w:sz="0" w:space="0" w:color="auto"/>
            <w:bottom w:val="none" w:sz="0" w:space="0" w:color="auto"/>
            <w:right w:val="none" w:sz="0" w:space="0" w:color="auto"/>
          </w:divBdr>
        </w:div>
        <w:div w:id="1394740958">
          <w:marLeft w:val="480"/>
          <w:marRight w:val="0"/>
          <w:marTop w:val="0"/>
          <w:marBottom w:val="0"/>
          <w:divBdr>
            <w:top w:val="none" w:sz="0" w:space="0" w:color="auto"/>
            <w:left w:val="none" w:sz="0" w:space="0" w:color="auto"/>
            <w:bottom w:val="none" w:sz="0" w:space="0" w:color="auto"/>
            <w:right w:val="none" w:sz="0" w:space="0" w:color="auto"/>
          </w:divBdr>
        </w:div>
        <w:div w:id="1401949203">
          <w:marLeft w:val="480"/>
          <w:marRight w:val="0"/>
          <w:marTop w:val="0"/>
          <w:marBottom w:val="0"/>
          <w:divBdr>
            <w:top w:val="none" w:sz="0" w:space="0" w:color="auto"/>
            <w:left w:val="none" w:sz="0" w:space="0" w:color="auto"/>
            <w:bottom w:val="none" w:sz="0" w:space="0" w:color="auto"/>
            <w:right w:val="none" w:sz="0" w:space="0" w:color="auto"/>
          </w:divBdr>
        </w:div>
        <w:div w:id="1412854233">
          <w:marLeft w:val="480"/>
          <w:marRight w:val="0"/>
          <w:marTop w:val="0"/>
          <w:marBottom w:val="0"/>
          <w:divBdr>
            <w:top w:val="none" w:sz="0" w:space="0" w:color="auto"/>
            <w:left w:val="none" w:sz="0" w:space="0" w:color="auto"/>
            <w:bottom w:val="none" w:sz="0" w:space="0" w:color="auto"/>
            <w:right w:val="none" w:sz="0" w:space="0" w:color="auto"/>
          </w:divBdr>
        </w:div>
        <w:div w:id="1417166144">
          <w:marLeft w:val="480"/>
          <w:marRight w:val="0"/>
          <w:marTop w:val="0"/>
          <w:marBottom w:val="0"/>
          <w:divBdr>
            <w:top w:val="none" w:sz="0" w:space="0" w:color="auto"/>
            <w:left w:val="none" w:sz="0" w:space="0" w:color="auto"/>
            <w:bottom w:val="none" w:sz="0" w:space="0" w:color="auto"/>
            <w:right w:val="none" w:sz="0" w:space="0" w:color="auto"/>
          </w:divBdr>
        </w:div>
        <w:div w:id="1421490389">
          <w:marLeft w:val="480"/>
          <w:marRight w:val="0"/>
          <w:marTop w:val="0"/>
          <w:marBottom w:val="0"/>
          <w:divBdr>
            <w:top w:val="none" w:sz="0" w:space="0" w:color="auto"/>
            <w:left w:val="none" w:sz="0" w:space="0" w:color="auto"/>
            <w:bottom w:val="none" w:sz="0" w:space="0" w:color="auto"/>
            <w:right w:val="none" w:sz="0" w:space="0" w:color="auto"/>
          </w:divBdr>
        </w:div>
        <w:div w:id="1432431524">
          <w:marLeft w:val="480"/>
          <w:marRight w:val="0"/>
          <w:marTop w:val="0"/>
          <w:marBottom w:val="0"/>
          <w:divBdr>
            <w:top w:val="none" w:sz="0" w:space="0" w:color="auto"/>
            <w:left w:val="none" w:sz="0" w:space="0" w:color="auto"/>
            <w:bottom w:val="none" w:sz="0" w:space="0" w:color="auto"/>
            <w:right w:val="none" w:sz="0" w:space="0" w:color="auto"/>
          </w:divBdr>
        </w:div>
        <w:div w:id="1489130743">
          <w:marLeft w:val="480"/>
          <w:marRight w:val="0"/>
          <w:marTop w:val="0"/>
          <w:marBottom w:val="0"/>
          <w:divBdr>
            <w:top w:val="none" w:sz="0" w:space="0" w:color="auto"/>
            <w:left w:val="none" w:sz="0" w:space="0" w:color="auto"/>
            <w:bottom w:val="none" w:sz="0" w:space="0" w:color="auto"/>
            <w:right w:val="none" w:sz="0" w:space="0" w:color="auto"/>
          </w:divBdr>
        </w:div>
        <w:div w:id="1489785084">
          <w:marLeft w:val="480"/>
          <w:marRight w:val="0"/>
          <w:marTop w:val="0"/>
          <w:marBottom w:val="0"/>
          <w:divBdr>
            <w:top w:val="none" w:sz="0" w:space="0" w:color="auto"/>
            <w:left w:val="none" w:sz="0" w:space="0" w:color="auto"/>
            <w:bottom w:val="none" w:sz="0" w:space="0" w:color="auto"/>
            <w:right w:val="none" w:sz="0" w:space="0" w:color="auto"/>
          </w:divBdr>
        </w:div>
        <w:div w:id="1510487362">
          <w:marLeft w:val="480"/>
          <w:marRight w:val="0"/>
          <w:marTop w:val="0"/>
          <w:marBottom w:val="0"/>
          <w:divBdr>
            <w:top w:val="none" w:sz="0" w:space="0" w:color="auto"/>
            <w:left w:val="none" w:sz="0" w:space="0" w:color="auto"/>
            <w:bottom w:val="none" w:sz="0" w:space="0" w:color="auto"/>
            <w:right w:val="none" w:sz="0" w:space="0" w:color="auto"/>
          </w:divBdr>
        </w:div>
        <w:div w:id="1529639195">
          <w:marLeft w:val="480"/>
          <w:marRight w:val="0"/>
          <w:marTop w:val="0"/>
          <w:marBottom w:val="0"/>
          <w:divBdr>
            <w:top w:val="none" w:sz="0" w:space="0" w:color="auto"/>
            <w:left w:val="none" w:sz="0" w:space="0" w:color="auto"/>
            <w:bottom w:val="none" w:sz="0" w:space="0" w:color="auto"/>
            <w:right w:val="none" w:sz="0" w:space="0" w:color="auto"/>
          </w:divBdr>
        </w:div>
        <w:div w:id="1578441779">
          <w:marLeft w:val="480"/>
          <w:marRight w:val="0"/>
          <w:marTop w:val="0"/>
          <w:marBottom w:val="0"/>
          <w:divBdr>
            <w:top w:val="none" w:sz="0" w:space="0" w:color="auto"/>
            <w:left w:val="none" w:sz="0" w:space="0" w:color="auto"/>
            <w:bottom w:val="none" w:sz="0" w:space="0" w:color="auto"/>
            <w:right w:val="none" w:sz="0" w:space="0" w:color="auto"/>
          </w:divBdr>
        </w:div>
        <w:div w:id="1584293025">
          <w:marLeft w:val="480"/>
          <w:marRight w:val="0"/>
          <w:marTop w:val="0"/>
          <w:marBottom w:val="0"/>
          <w:divBdr>
            <w:top w:val="none" w:sz="0" w:space="0" w:color="auto"/>
            <w:left w:val="none" w:sz="0" w:space="0" w:color="auto"/>
            <w:bottom w:val="none" w:sz="0" w:space="0" w:color="auto"/>
            <w:right w:val="none" w:sz="0" w:space="0" w:color="auto"/>
          </w:divBdr>
        </w:div>
        <w:div w:id="1661352135">
          <w:marLeft w:val="480"/>
          <w:marRight w:val="0"/>
          <w:marTop w:val="0"/>
          <w:marBottom w:val="0"/>
          <w:divBdr>
            <w:top w:val="none" w:sz="0" w:space="0" w:color="auto"/>
            <w:left w:val="none" w:sz="0" w:space="0" w:color="auto"/>
            <w:bottom w:val="none" w:sz="0" w:space="0" w:color="auto"/>
            <w:right w:val="none" w:sz="0" w:space="0" w:color="auto"/>
          </w:divBdr>
        </w:div>
        <w:div w:id="1670062320">
          <w:marLeft w:val="480"/>
          <w:marRight w:val="0"/>
          <w:marTop w:val="0"/>
          <w:marBottom w:val="0"/>
          <w:divBdr>
            <w:top w:val="none" w:sz="0" w:space="0" w:color="auto"/>
            <w:left w:val="none" w:sz="0" w:space="0" w:color="auto"/>
            <w:bottom w:val="none" w:sz="0" w:space="0" w:color="auto"/>
            <w:right w:val="none" w:sz="0" w:space="0" w:color="auto"/>
          </w:divBdr>
        </w:div>
        <w:div w:id="1673215202">
          <w:marLeft w:val="480"/>
          <w:marRight w:val="0"/>
          <w:marTop w:val="0"/>
          <w:marBottom w:val="0"/>
          <w:divBdr>
            <w:top w:val="none" w:sz="0" w:space="0" w:color="auto"/>
            <w:left w:val="none" w:sz="0" w:space="0" w:color="auto"/>
            <w:bottom w:val="none" w:sz="0" w:space="0" w:color="auto"/>
            <w:right w:val="none" w:sz="0" w:space="0" w:color="auto"/>
          </w:divBdr>
        </w:div>
        <w:div w:id="1695226801">
          <w:marLeft w:val="480"/>
          <w:marRight w:val="0"/>
          <w:marTop w:val="0"/>
          <w:marBottom w:val="0"/>
          <w:divBdr>
            <w:top w:val="none" w:sz="0" w:space="0" w:color="auto"/>
            <w:left w:val="none" w:sz="0" w:space="0" w:color="auto"/>
            <w:bottom w:val="none" w:sz="0" w:space="0" w:color="auto"/>
            <w:right w:val="none" w:sz="0" w:space="0" w:color="auto"/>
          </w:divBdr>
        </w:div>
        <w:div w:id="1719664833">
          <w:marLeft w:val="480"/>
          <w:marRight w:val="0"/>
          <w:marTop w:val="0"/>
          <w:marBottom w:val="0"/>
          <w:divBdr>
            <w:top w:val="none" w:sz="0" w:space="0" w:color="auto"/>
            <w:left w:val="none" w:sz="0" w:space="0" w:color="auto"/>
            <w:bottom w:val="none" w:sz="0" w:space="0" w:color="auto"/>
            <w:right w:val="none" w:sz="0" w:space="0" w:color="auto"/>
          </w:divBdr>
        </w:div>
        <w:div w:id="1773624682">
          <w:marLeft w:val="480"/>
          <w:marRight w:val="0"/>
          <w:marTop w:val="0"/>
          <w:marBottom w:val="0"/>
          <w:divBdr>
            <w:top w:val="none" w:sz="0" w:space="0" w:color="auto"/>
            <w:left w:val="none" w:sz="0" w:space="0" w:color="auto"/>
            <w:bottom w:val="none" w:sz="0" w:space="0" w:color="auto"/>
            <w:right w:val="none" w:sz="0" w:space="0" w:color="auto"/>
          </w:divBdr>
        </w:div>
        <w:div w:id="1789622830">
          <w:marLeft w:val="480"/>
          <w:marRight w:val="0"/>
          <w:marTop w:val="0"/>
          <w:marBottom w:val="0"/>
          <w:divBdr>
            <w:top w:val="none" w:sz="0" w:space="0" w:color="auto"/>
            <w:left w:val="none" w:sz="0" w:space="0" w:color="auto"/>
            <w:bottom w:val="none" w:sz="0" w:space="0" w:color="auto"/>
            <w:right w:val="none" w:sz="0" w:space="0" w:color="auto"/>
          </w:divBdr>
        </w:div>
        <w:div w:id="1795515081">
          <w:marLeft w:val="480"/>
          <w:marRight w:val="0"/>
          <w:marTop w:val="0"/>
          <w:marBottom w:val="0"/>
          <w:divBdr>
            <w:top w:val="none" w:sz="0" w:space="0" w:color="auto"/>
            <w:left w:val="none" w:sz="0" w:space="0" w:color="auto"/>
            <w:bottom w:val="none" w:sz="0" w:space="0" w:color="auto"/>
            <w:right w:val="none" w:sz="0" w:space="0" w:color="auto"/>
          </w:divBdr>
        </w:div>
        <w:div w:id="1813330510">
          <w:marLeft w:val="480"/>
          <w:marRight w:val="0"/>
          <w:marTop w:val="0"/>
          <w:marBottom w:val="0"/>
          <w:divBdr>
            <w:top w:val="none" w:sz="0" w:space="0" w:color="auto"/>
            <w:left w:val="none" w:sz="0" w:space="0" w:color="auto"/>
            <w:bottom w:val="none" w:sz="0" w:space="0" w:color="auto"/>
            <w:right w:val="none" w:sz="0" w:space="0" w:color="auto"/>
          </w:divBdr>
        </w:div>
        <w:div w:id="1851917658">
          <w:marLeft w:val="480"/>
          <w:marRight w:val="0"/>
          <w:marTop w:val="0"/>
          <w:marBottom w:val="0"/>
          <w:divBdr>
            <w:top w:val="none" w:sz="0" w:space="0" w:color="auto"/>
            <w:left w:val="none" w:sz="0" w:space="0" w:color="auto"/>
            <w:bottom w:val="none" w:sz="0" w:space="0" w:color="auto"/>
            <w:right w:val="none" w:sz="0" w:space="0" w:color="auto"/>
          </w:divBdr>
        </w:div>
        <w:div w:id="1865051936">
          <w:marLeft w:val="480"/>
          <w:marRight w:val="0"/>
          <w:marTop w:val="0"/>
          <w:marBottom w:val="0"/>
          <w:divBdr>
            <w:top w:val="none" w:sz="0" w:space="0" w:color="auto"/>
            <w:left w:val="none" w:sz="0" w:space="0" w:color="auto"/>
            <w:bottom w:val="none" w:sz="0" w:space="0" w:color="auto"/>
            <w:right w:val="none" w:sz="0" w:space="0" w:color="auto"/>
          </w:divBdr>
        </w:div>
        <w:div w:id="1956135308">
          <w:marLeft w:val="480"/>
          <w:marRight w:val="0"/>
          <w:marTop w:val="0"/>
          <w:marBottom w:val="0"/>
          <w:divBdr>
            <w:top w:val="none" w:sz="0" w:space="0" w:color="auto"/>
            <w:left w:val="none" w:sz="0" w:space="0" w:color="auto"/>
            <w:bottom w:val="none" w:sz="0" w:space="0" w:color="auto"/>
            <w:right w:val="none" w:sz="0" w:space="0" w:color="auto"/>
          </w:divBdr>
        </w:div>
        <w:div w:id="1959532153">
          <w:marLeft w:val="480"/>
          <w:marRight w:val="0"/>
          <w:marTop w:val="0"/>
          <w:marBottom w:val="0"/>
          <w:divBdr>
            <w:top w:val="none" w:sz="0" w:space="0" w:color="auto"/>
            <w:left w:val="none" w:sz="0" w:space="0" w:color="auto"/>
            <w:bottom w:val="none" w:sz="0" w:space="0" w:color="auto"/>
            <w:right w:val="none" w:sz="0" w:space="0" w:color="auto"/>
          </w:divBdr>
        </w:div>
        <w:div w:id="1961760511">
          <w:marLeft w:val="480"/>
          <w:marRight w:val="0"/>
          <w:marTop w:val="0"/>
          <w:marBottom w:val="0"/>
          <w:divBdr>
            <w:top w:val="none" w:sz="0" w:space="0" w:color="auto"/>
            <w:left w:val="none" w:sz="0" w:space="0" w:color="auto"/>
            <w:bottom w:val="none" w:sz="0" w:space="0" w:color="auto"/>
            <w:right w:val="none" w:sz="0" w:space="0" w:color="auto"/>
          </w:divBdr>
        </w:div>
        <w:div w:id="2019385137">
          <w:marLeft w:val="480"/>
          <w:marRight w:val="0"/>
          <w:marTop w:val="0"/>
          <w:marBottom w:val="0"/>
          <w:divBdr>
            <w:top w:val="none" w:sz="0" w:space="0" w:color="auto"/>
            <w:left w:val="none" w:sz="0" w:space="0" w:color="auto"/>
            <w:bottom w:val="none" w:sz="0" w:space="0" w:color="auto"/>
            <w:right w:val="none" w:sz="0" w:space="0" w:color="auto"/>
          </w:divBdr>
        </w:div>
        <w:div w:id="2088182902">
          <w:marLeft w:val="480"/>
          <w:marRight w:val="0"/>
          <w:marTop w:val="0"/>
          <w:marBottom w:val="0"/>
          <w:divBdr>
            <w:top w:val="none" w:sz="0" w:space="0" w:color="auto"/>
            <w:left w:val="none" w:sz="0" w:space="0" w:color="auto"/>
            <w:bottom w:val="none" w:sz="0" w:space="0" w:color="auto"/>
            <w:right w:val="none" w:sz="0" w:space="0" w:color="auto"/>
          </w:divBdr>
        </w:div>
        <w:div w:id="2096583392">
          <w:marLeft w:val="480"/>
          <w:marRight w:val="0"/>
          <w:marTop w:val="0"/>
          <w:marBottom w:val="0"/>
          <w:divBdr>
            <w:top w:val="none" w:sz="0" w:space="0" w:color="auto"/>
            <w:left w:val="none" w:sz="0" w:space="0" w:color="auto"/>
            <w:bottom w:val="none" w:sz="0" w:space="0" w:color="auto"/>
            <w:right w:val="none" w:sz="0" w:space="0" w:color="auto"/>
          </w:divBdr>
        </w:div>
        <w:div w:id="2097239487">
          <w:marLeft w:val="480"/>
          <w:marRight w:val="0"/>
          <w:marTop w:val="0"/>
          <w:marBottom w:val="0"/>
          <w:divBdr>
            <w:top w:val="none" w:sz="0" w:space="0" w:color="auto"/>
            <w:left w:val="none" w:sz="0" w:space="0" w:color="auto"/>
            <w:bottom w:val="none" w:sz="0" w:space="0" w:color="auto"/>
            <w:right w:val="none" w:sz="0" w:space="0" w:color="auto"/>
          </w:divBdr>
        </w:div>
        <w:div w:id="2104836977">
          <w:marLeft w:val="480"/>
          <w:marRight w:val="0"/>
          <w:marTop w:val="0"/>
          <w:marBottom w:val="0"/>
          <w:divBdr>
            <w:top w:val="none" w:sz="0" w:space="0" w:color="auto"/>
            <w:left w:val="none" w:sz="0" w:space="0" w:color="auto"/>
            <w:bottom w:val="none" w:sz="0" w:space="0" w:color="auto"/>
            <w:right w:val="none" w:sz="0" w:space="0" w:color="auto"/>
          </w:divBdr>
        </w:div>
        <w:div w:id="2132017189">
          <w:marLeft w:val="480"/>
          <w:marRight w:val="0"/>
          <w:marTop w:val="0"/>
          <w:marBottom w:val="0"/>
          <w:divBdr>
            <w:top w:val="none" w:sz="0" w:space="0" w:color="auto"/>
            <w:left w:val="none" w:sz="0" w:space="0" w:color="auto"/>
            <w:bottom w:val="none" w:sz="0" w:space="0" w:color="auto"/>
            <w:right w:val="none" w:sz="0" w:space="0" w:color="auto"/>
          </w:divBdr>
        </w:div>
      </w:divsChild>
    </w:div>
    <w:div w:id="588999082">
      <w:bodyDiv w:val="1"/>
      <w:marLeft w:val="0"/>
      <w:marRight w:val="0"/>
      <w:marTop w:val="0"/>
      <w:marBottom w:val="0"/>
      <w:divBdr>
        <w:top w:val="none" w:sz="0" w:space="0" w:color="auto"/>
        <w:left w:val="none" w:sz="0" w:space="0" w:color="auto"/>
        <w:bottom w:val="none" w:sz="0" w:space="0" w:color="auto"/>
        <w:right w:val="none" w:sz="0" w:space="0" w:color="auto"/>
      </w:divBdr>
      <w:divsChild>
        <w:div w:id="23992678">
          <w:marLeft w:val="480"/>
          <w:marRight w:val="0"/>
          <w:marTop w:val="0"/>
          <w:marBottom w:val="0"/>
          <w:divBdr>
            <w:top w:val="none" w:sz="0" w:space="0" w:color="auto"/>
            <w:left w:val="none" w:sz="0" w:space="0" w:color="auto"/>
            <w:bottom w:val="none" w:sz="0" w:space="0" w:color="auto"/>
            <w:right w:val="none" w:sz="0" w:space="0" w:color="auto"/>
          </w:divBdr>
        </w:div>
        <w:div w:id="106317085">
          <w:marLeft w:val="480"/>
          <w:marRight w:val="0"/>
          <w:marTop w:val="0"/>
          <w:marBottom w:val="0"/>
          <w:divBdr>
            <w:top w:val="none" w:sz="0" w:space="0" w:color="auto"/>
            <w:left w:val="none" w:sz="0" w:space="0" w:color="auto"/>
            <w:bottom w:val="none" w:sz="0" w:space="0" w:color="auto"/>
            <w:right w:val="none" w:sz="0" w:space="0" w:color="auto"/>
          </w:divBdr>
        </w:div>
        <w:div w:id="120391727">
          <w:marLeft w:val="480"/>
          <w:marRight w:val="0"/>
          <w:marTop w:val="0"/>
          <w:marBottom w:val="0"/>
          <w:divBdr>
            <w:top w:val="none" w:sz="0" w:space="0" w:color="auto"/>
            <w:left w:val="none" w:sz="0" w:space="0" w:color="auto"/>
            <w:bottom w:val="none" w:sz="0" w:space="0" w:color="auto"/>
            <w:right w:val="none" w:sz="0" w:space="0" w:color="auto"/>
          </w:divBdr>
        </w:div>
        <w:div w:id="151025430">
          <w:marLeft w:val="480"/>
          <w:marRight w:val="0"/>
          <w:marTop w:val="0"/>
          <w:marBottom w:val="0"/>
          <w:divBdr>
            <w:top w:val="none" w:sz="0" w:space="0" w:color="auto"/>
            <w:left w:val="none" w:sz="0" w:space="0" w:color="auto"/>
            <w:bottom w:val="none" w:sz="0" w:space="0" w:color="auto"/>
            <w:right w:val="none" w:sz="0" w:space="0" w:color="auto"/>
          </w:divBdr>
        </w:div>
        <w:div w:id="198780833">
          <w:marLeft w:val="480"/>
          <w:marRight w:val="0"/>
          <w:marTop w:val="0"/>
          <w:marBottom w:val="0"/>
          <w:divBdr>
            <w:top w:val="none" w:sz="0" w:space="0" w:color="auto"/>
            <w:left w:val="none" w:sz="0" w:space="0" w:color="auto"/>
            <w:bottom w:val="none" w:sz="0" w:space="0" w:color="auto"/>
            <w:right w:val="none" w:sz="0" w:space="0" w:color="auto"/>
          </w:divBdr>
        </w:div>
        <w:div w:id="205724626">
          <w:marLeft w:val="480"/>
          <w:marRight w:val="0"/>
          <w:marTop w:val="0"/>
          <w:marBottom w:val="0"/>
          <w:divBdr>
            <w:top w:val="none" w:sz="0" w:space="0" w:color="auto"/>
            <w:left w:val="none" w:sz="0" w:space="0" w:color="auto"/>
            <w:bottom w:val="none" w:sz="0" w:space="0" w:color="auto"/>
            <w:right w:val="none" w:sz="0" w:space="0" w:color="auto"/>
          </w:divBdr>
        </w:div>
        <w:div w:id="217668958">
          <w:marLeft w:val="480"/>
          <w:marRight w:val="0"/>
          <w:marTop w:val="0"/>
          <w:marBottom w:val="0"/>
          <w:divBdr>
            <w:top w:val="none" w:sz="0" w:space="0" w:color="auto"/>
            <w:left w:val="none" w:sz="0" w:space="0" w:color="auto"/>
            <w:bottom w:val="none" w:sz="0" w:space="0" w:color="auto"/>
            <w:right w:val="none" w:sz="0" w:space="0" w:color="auto"/>
          </w:divBdr>
        </w:div>
        <w:div w:id="231014435">
          <w:marLeft w:val="480"/>
          <w:marRight w:val="0"/>
          <w:marTop w:val="0"/>
          <w:marBottom w:val="0"/>
          <w:divBdr>
            <w:top w:val="none" w:sz="0" w:space="0" w:color="auto"/>
            <w:left w:val="none" w:sz="0" w:space="0" w:color="auto"/>
            <w:bottom w:val="none" w:sz="0" w:space="0" w:color="auto"/>
            <w:right w:val="none" w:sz="0" w:space="0" w:color="auto"/>
          </w:divBdr>
        </w:div>
        <w:div w:id="237792431">
          <w:marLeft w:val="480"/>
          <w:marRight w:val="0"/>
          <w:marTop w:val="0"/>
          <w:marBottom w:val="0"/>
          <w:divBdr>
            <w:top w:val="none" w:sz="0" w:space="0" w:color="auto"/>
            <w:left w:val="none" w:sz="0" w:space="0" w:color="auto"/>
            <w:bottom w:val="none" w:sz="0" w:space="0" w:color="auto"/>
            <w:right w:val="none" w:sz="0" w:space="0" w:color="auto"/>
          </w:divBdr>
        </w:div>
        <w:div w:id="281426253">
          <w:marLeft w:val="480"/>
          <w:marRight w:val="0"/>
          <w:marTop w:val="0"/>
          <w:marBottom w:val="0"/>
          <w:divBdr>
            <w:top w:val="none" w:sz="0" w:space="0" w:color="auto"/>
            <w:left w:val="none" w:sz="0" w:space="0" w:color="auto"/>
            <w:bottom w:val="none" w:sz="0" w:space="0" w:color="auto"/>
            <w:right w:val="none" w:sz="0" w:space="0" w:color="auto"/>
          </w:divBdr>
        </w:div>
        <w:div w:id="294991495">
          <w:marLeft w:val="480"/>
          <w:marRight w:val="0"/>
          <w:marTop w:val="0"/>
          <w:marBottom w:val="0"/>
          <w:divBdr>
            <w:top w:val="none" w:sz="0" w:space="0" w:color="auto"/>
            <w:left w:val="none" w:sz="0" w:space="0" w:color="auto"/>
            <w:bottom w:val="none" w:sz="0" w:space="0" w:color="auto"/>
            <w:right w:val="none" w:sz="0" w:space="0" w:color="auto"/>
          </w:divBdr>
        </w:div>
        <w:div w:id="339310298">
          <w:marLeft w:val="480"/>
          <w:marRight w:val="0"/>
          <w:marTop w:val="0"/>
          <w:marBottom w:val="0"/>
          <w:divBdr>
            <w:top w:val="none" w:sz="0" w:space="0" w:color="auto"/>
            <w:left w:val="none" w:sz="0" w:space="0" w:color="auto"/>
            <w:bottom w:val="none" w:sz="0" w:space="0" w:color="auto"/>
            <w:right w:val="none" w:sz="0" w:space="0" w:color="auto"/>
          </w:divBdr>
        </w:div>
        <w:div w:id="347679291">
          <w:marLeft w:val="480"/>
          <w:marRight w:val="0"/>
          <w:marTop w:val="0"/>
          <w:marBottom w:val="0"/>
          <w:divBdr>
            <w:top w:val="none" w:sz="0" w:space="0" w:color="auto"/>
            <w:left w:val="none" w:sz="0" w:space="0" w:color="auto"/>
            <w:bottom w:val="none" w:sz="0" w:space="0" w:color="auto"/>
            <w:right w:val="none" w:sz="0" w:space="0" w:color="auto"/>
          </w:divBdr>
        </w:div>
        <w:div w:id="348068294">
          <w:marLeft w:val="480"/>
          <w:marRight w:val="0"/>
          <w:marTop w:val="0"/>
          <w:marBottom w:val="0"/>
          <w:divBdr>
            <w:top w:val="none" w:sz="0" w:space="0" w:color="auto"/>
            <w:left w:val="none" w:sz="0" w:space="0" w:color="auto"/>
            <w:bottom w:val="none" w:sz="0" w:space="0" w:color="auto"/>
            <w:right w:val="none" w:sz="0" w:space="0" w:color="auto"/>
          </w:divBdr>
        </w:div>
        <w:div w:id="390927258">
          <w:marLeft w:val="480"/>
          <w:marRight w:val="0"/>
          <w:marTop w:val="0"/>
          <w:marBottom w:val="0"/>
          <w:divBdr>
            <w:top w:val="none" w:sz="0" w:space="0" w:color="auto"/>
            <w:left w:val="none" w:sz="0" w:space="0" w:color="auto"/>
            <w:bottom w:val="none" w:sz="0" w:space="0" w:color="auto"/>
            <w:right w:val="none" w:sz="0" w:space="0" w:color="auto"/>
          </w:divBdr>
        </w:div>
        <w:div w:id="504322145">
          <w:marLeft w:val="480"/>
          <w:marRight w:val="0"/>
          <w:marTop w:val="0"/>
          <w:marBottom w:val="0"/>
          <w:divBdr>
            <w:top w:val="none" w:sz="0" w:space="0" w:color="auto"/>
            <w:left w:val="none" w:sz="0" w:space="0" w:color="auto"/>
            <w:bottom w:val="none" w:sz="0" w:space="0" w:color="auto"/>
            <w:right w:val="none" w:sz="0" w:space="0" w:color="auto"/>
          </w:divBdr>
        </w:div>
        <w:div w:id="549725510">
          <w:marLeft w:val="480"/>
          <w:marRight w:val="0"/>
          <w:marTop w:val="0"/>
          <w:marBottom w:val="0"/>
          <w:divBdr>
            <w:top w:val="none" w:sz="0" w:space="0" w:color="auto"/>
            <w:left w:val="none" w:sz="0" w:space="0" w:color="auto"/>
            <w:bottom w:val="none" w:sz="0" w:space="0" w:color="auto"/>
            <w:right w:val="none" w:sz="0" w:space="0" w:color="auto"/>
          </w:divBdr>
        </w:div>
        <w:div w:id="577177009">
          <w:marLeft w:val="480"/>
          <w:marRight w:val="0"/>
          <w:marTop w:val="0"/>
          <w:marBottom w:val="0"/>
          <w:divBdr>
            <w:top w:val="none" w:sz="0" w:space="0" w:color="auto"/>
            <w:left w:val="none" w:sz="0" w:space="0" w:color="auto"/>
            <w:bottom w:val="none" w:sz="0" w:space="0" w:color="auto"/>
            <w:right w:val="none" w:sz="0" w:space="0" w:color="auto"/>
          </w:divBdr>
        </w:div>
        <w:div w:id="586613810">
          <w:marLeft w:val="480"/>
          <w:marRight w:val="0"/>
          <w:marTop w:val="0"/>
          <w:marBottom w:val="0"/>
          <w:divBdr>
            <w:top w:val="none" w:sz="0" w:space="0" w:color="auto"/>
            <w:left w:val="none" w:sz="0" w:space="0" w:color="auto"/>
            <w:bottom w:val="none" w:sz="0" w:space="0" w:color="auto"/>
            <w:right w:val="none" w:sz="0" w:space="0" w:color="auto"/>
          </w:divBdr>
        </w:div>
        <w:div w:id="626083106">
          <w:marLeft w:val="480"/>
          <w:marRight w:val="0"/>
          <w:marTop w:val="0"/>
          <w:marBottom w:val="0"/>
          <w:divBdr>
            <w:top w:val="none" w:sz="0" w:space="0" w:color="auto"/>
            <w:left w:val="none" w:sz="0" w:space="0" w:color="auto"/>
            <w:bottom w:val="none" w:sz="0" w:space="0" w:color="auto"/>
            <w:right w:val="none" w:sz="0" w:space="0" w:color="auto"/>
          </w:divBdr>
        </w:div>
        <w:div w:id="774251616">
          <w:marLeft w:val="480"/>
          <w:marRight w:val="0"/>
          <w:marTop w:val="0"/>
          <w:marBottom w:val="0"/>
          <w:divBdr>
            <w:top w:val="none" w:sz="0" w:space="0" w:color="auto"/>
            <w:left w:val="none" w:sz="0" w:space="0" w:color="auto"/>
            <w:bottom w:val="none" w:sz="0" w:space="0" w:color="auto"/>
            <w:right w:val="none" w:sz="0" w:space="0" w:color="auto"/>
          </w:divBdr>
        </w:div>
        <w:div w:id="801078838">
          <w:marLeft w:val="480"/>
          <w:marRight w:val="0"/>
          <w:marTop w:val="0"/>
          <w:marBottom w:val="0"/>
          <w:divBdr>
            <w:top w:val="none" w:sz="0" w:space="0" w:color="auto"/>
            <w:left w:val="none" w:sz="0" w:space="0" w:color="auto"/>
            <w:bottom w:val="none" w:sz="0" w:space="0" w:color="auto"/>
            <w:right w:val="none" w:sz="0" w:space="0" w:color="auto"/>
          </w:divBdr>
        </w:div>
        <w:div w:id="801921448">
          <w:marLeft w:val="480"/>
          <w:marRight w:val="0"/>
          <w:marTop w:val="0"/>
          <w:marBottom w:val="0"/>
          <w:divBdr>
            <w:top w:val="none" w:sz="0" w:space="0" w:color="auto"/>
            <w:left w:val="none" w:sz="0" w:space="0" w:color="auto"/>
            <w:bottom w:val="none" w:sz="0" w:space="0" w:color="auto"/>
            <w:right w:val="none" w:sz="0" w:space="0" w:color="auto"/>
          </w:divBdr>
        </w:div>
        <w:div w:id="803503157">
          <w:marLeft w:val="480"/>
          <w:marRight w:val="0"/>
          <w:marTop w:val="0"/>
          <w:marBottom w:val="0"/>
          <w:divBdr>
            <w:top w:val="none" w:sz="0" w:space="0" w:color="auto"/>
            <w:left w:val="none" w:sz="0" w:space="0" w:color="auto"/>
            <w:bottom w:val="none" w:sz="0" w:space="0" w:color="auto"/>
            <w:right w:val="none" w:sz="0" w:space="0" w:color="auto"/>
          </w:divBdr>
        </w:div>
        <w:div w:id="821583697">
          <w:marLeft w:val="480"/>
          <w:marRight w:val="0"/>
          <w:marTop w:val="0"/>
          <w:marBottom w:val="0"/>
          <w:divBdr>
            <w:top w:val="none" w:sz="0" w:space="0" w:color="auto"/>
            <w:left w:val="none" w:sz="0" w:space="0" w:color="auto"/>
            <w:bottom w:val="none" w:sz="0" w:space="0" w:color="auto"/>
            <w:right w:val="none" w:sz="0" w:space="0" w:color="auto"/>
          </w:divBdr>
        </w:div>
        <w:div w:id="825322486">
          <w:marLeft w:val="480"/>
          <w:marRight w:val="0"/>
          <w:marTop w:val="0"/>
          <w:marBottom w:val="0"/>
          <w:divBdr>
            <w:top w:val="none" w:sz="0" w:space="0" w:color="auto"/>
            <w:left w:val="none" w:sz="0" w:space="0" w:color="auto"/>
            <w:bottom w:val="none" w:sz="0" w:space="0" w:color="auto"/>
            <w:right w:val="none" w:sz="0" w:space="0" w:color="auto"/>
          </w:divBdr>
        </w:div>
        <w:div w:id="836307976">
          <w:marLeft w:val="480"/>
          <w:marRight w:val="0"/>
          <w:marTop w:val="0"/>
          <w:marBottom w:val="0"/>
          <w:divBdr>
            <w:top w:val="none" w:sz="0" w:space="0" w:color="auto"/>
            <w:left w:val="none" w:sz="0" w:space="0" w:color="auto"/>
            <w:bottom w:val="none" w:sz="0" w:space="0" w:color="auto"/>
            <w:right w:val="none" w:sz="0" w:space="0" w:color="auto"/>
          </w:divBdr>
        </w:div>
        <w:div w:id="845944247">
          <w:marLeft w:val="480"/>
          <w:marRight w:val="0"/>
          <w:marTop w:val="0"/>
          <w:marBottom w:val="0"/>
          <w:divBdr>
            <w:top w:val="none" w:sz="0" w:space="0" w:color="auto"/>
            <w:left w:val="none" w:sz="0" w:space="0" w:color="auto"/>
            <w:bottom w:val="none" w:sz="0" w:space="0" w:color="auto"/>
            <w:right w:val="none" w:sz="0" w:space="0" w:color="auto"/>
          </w:divBdr>
        </w:div>
        <w:div w:id="918366990">
          <w:marLeft w:val="480"/>
          <w:marRight w:val="0"/>
          <w:marTop w:val="0"/>
          <w:marBottom w:val="0"/>
          <w:divBdr>
            <w:top w:val="none" w:sz="0" w:space="0" w:color="auto"/>
            <w:left w:val="none" w:sz="0" w:space="0" w:color="auto"/>
            <w:bottom w:val="none" w:sz="0" w:space="0" w:color="auto"/>
            <w:right w:val="none" w:sz="0" w:space="0" w:color="auto"/>
          </w:divBdr>
        </w:div>
        <w:div w:id="936868722">
          <w:marLeft w:val="480"/>
          <w:marRight w:val="0"/>
          <w:marTop w:val="0"/>
          <w:marBottom w:val="0"/>
          <w:divBdr>
            <w:top w:val="none" w:sz="0" w:space="0" w:color="auto"/>
            <w:left w:val="none" w:sz="0" w:space="0" w:color="auto"/>
            <w:bottom w:val="none" w:sz="0" w:space="0" w:color="auto"/>
            <w:right w:val="none" w:sz="0" w:space="0" w:color="auto"/>
          </w:divBdr>
        </w:div>
        <w:div w:id="977418833">
          <w:marLeft w:val="480"/>
          <w:marRight w:val="0"/>
          <w:marTop w:val="0"/>
          <w:marBottom w:val="0"/>
          <w:divBdr>
            <w:top w:val="none" w:sz="0" w:space="0" w:color="auto"/>
            <w:left w:val="none" w:sz="0" w:space="0" w:color="auto"/>
            <w:bottom w:val="none" w:sz="0" w:space="0" w:color="auto"/>
            <w:right w:val="none" w:sz="0" w:space="0" w:color="auto"/>
          </w:divBdr>
        </w:div>
        <w:div w:id="1011832249">
          <w:marLeft w:val="480"/>
          <w:marRight w:val="0"/>
          <w:marTop w:val="0"/>
          <w:marBottom w:val="0"/>
          <w:divBdr>
            <w:top w:val="none" w:sz="0" w:space="0" w:color="auto"/>
            <w:left w:val="none" w:sz="0" w:space="0" w:color="auto"/>
            <w:bottom w:val="none" w:sz="0" w:space="0" w:color="auto"/>
            <w:right w:val="none" w:sz="0" w:space="0" w:color="auto"/>
          </w:divBdr>
        </w:div>
        <w:div w:id="1054236117">
          <w:marLeft w:val="480"/>
          <w:marRight w:val="0"/>
          <w:marTop w:val="0"/>
          <w:marBottom w:val="0"/>
          <w:divBdr>
            <w:top w:val="none" w:sz="0" w:space="0" w:color="auto"/>
            <w:left w:val="none" w:sz="0" w:space="0" w:color="auto"/>
            <w:bottom w:val="none" w:sz="0" w:space="0" w:color="auto"/>
            <w:right w:val="none" w:sz="0" w:space="0" w:color="auto"/>
          </w:divBdr>
        </w:div>
        <w:div w:id="1061174053">
          <w:marLeft w:val="480"/>
          <w:marRight w:val="0"/>
          <w:marTop w:val="0"/>
          <w:marBottom w:val="0"/>
          <w:divBdr>
            <w:top w:val="none" w:sz="0" w:space="0" w:color="auto"/>
            <w:left w:val="none" w:sz="0" w:space="0" w:color="auto"/>
            <w:bottom w:val="none" w:sz="0" w:space="0" w:color="auto"/>
            <w:right w:val="none" w:sz="0" w:space="0" w:color="auto"/>
          </w:divBdr>
        </w:div>
        <w:div w:id="1082140845">
          <w:marLeft w:val="480"/>
          <w:marRight w:val="0"/>
          <w:marTop w:val="0"/>
          <w:marBottom w:val="0"/>
          <w:divBdr>
            <w:top w:val="none" w:sz="0" w:space="0" w:color="auto"/>
            <w:left w:val="none" w:sz="0" w:space="0" w:color="auto"/>
            <w:bottom w:val="none" w:sz="0" w:space="0" w:color="auto"/>
            <w:right w:val="none" w:sz="0" w:space="0" w:color="auto"/>
          </w:divBdr>
        </w:div>
        <w:div w:id="1087266299">
          <w:marLeft w:val="480"/>
          <w:marRight w:val="0"/>
          <w:marTop w:val="0"/>
          <w:marBottom w:val="0"/>
          <w:divBdr>
            <w:top w:val="none" w:sz="0" w:space="0" w:color="auto"/>
            <w:left w:val="none" w:sz="0" w:space="0" w:color="auto"/>
            <w:bottom w:val="none" w:sz="0" w:space="0" w:color="auto"/>
            <w:right w:val="none" w:sz="0" w:space="0" w:color="auto"/>
          </w:divBdr>
        </w:div>
        <w:div w:id="1140804443">
          <w:marLeft w:val="480"/>
          <w:marRight w:val="0"/>
          <w:marTop w:val="0"/>
          <w:marBottom w:val="0"/>
          <w:divBdr>
            <w:top w:val="none" w:sz="0" w:space="0" w:color="auto"/>
            <w:left w:val="none" w:sz="0" w:space="0" w:color="auto"/>
            <w:bottom w:val="none" w:sz="0" w:space="0" w:color="auto"/>
            <w:right w:val="none" w:sz="0" w:space="0" w:color="auto"/>
          </w:divBdr>
        </w:div>
        <w:div w:id="1170293774">
          <w:marLeft w:val="480"/>
          <w:marRight w:val="0"/>
          <w:marTop w:val="0"/>
          <w:marBottom w:val="0"/>
          <w:divBdr>
            <w:top w:val="none" w:sz="0" w:space="0" w:color="auto"/>
            <w:left w:val="none" w:sz="0" w:space="0" w:color="auto"/>
            <w:bottom w:val="none" w:sz="0" w:space="0" w:color="auto"/>
            <w:right w:val="none" w:sz="0" w:space="0" w:color="auto"/>
          </w:divBdr>
        </w:div>
        <w:div w:id="1181579867">
          <w:marLeft w:val="480"/>
          <w:marRight w:val="0"/>
          <w:marTop w:val="0"/>
          <w:marBottom w:val="0"/>
          <w:divBdr>
            <w:top w:val="none" w:sz="0" w:space="0" w:color="auto"/>
            <w:left w:val="none" w:sz="0" w:space="0" w:color="auto"/>
            <w:bottom w:val="none" w:sz="0" w:space="0" w:color="auto"/>
            <w:right w:val="none" w:sz="0" w:space="0" w:color="auto"/>
          </w:divBdr>
        </w:div>
        <w:div w:id="1191575875">
          <w:marLeft w:val="480"/>
          <w:marRight w:val="0"/>
          <w:marTop w:val="0"/>
          <w:marBottom w:val="0"/>
          <w:divBdr>
            <w:top w:val="none" w:sz="0" w:space="0" w:color="auto"/>
            <w:left w:val="none" w:sz="0" w:space="0" w:color="auto"/>
            <w:bottom w:val="none" w:sz="0" w:space="0" w:color="auto"/>
            <w:right w:val="none" w:sz="0" w:space="0" w:color="auto"/>
          </w:divBdr>
        </w:div>
        <w:div w:id="1232930128">
          <w:marLeft w:val="480"/>
          <w:marRight w:val="0"/>
          <w:marTop w:val="0"/>
          <w:marBottom w:val="0"/>
          <w:divBdr>
            <w:top w:val="none" w:sz="0" w:space="0" w:color="auto"/>
            <w:left w:val="none" w:sz="0" w:space="0" w:color="auto"/>
            <w:bottom w:val="none" w:sz="0" w:space="0" w:color="auto"/>
            <w:right w:val="none" w:sz="0" w:space="0" w:color="auto"/>
          </w:divBdr>
        </w:div>
        <w:div w:id="1270548017">
          <w:marLeft w:val="480"/>
          <w:marRight w:val="0"/>
          <w:marTop w:val="0"/>
          <w:marBottom w:val="0"/>
          <w:divBdr>
            <w:top w:val="none" w:sz="0" w:space="0" w:color="auto"/>
            <w:left w:val="none" w:sz="0" w:space="0" w:color="auto"/>
            <w:bottom w:val="none" w:sz="0" w:space="0" w:color="auto"/>
            <w:right w:val="none" w:sz="0" w:space="0" w:color="auto"/>
          </w:divBdr>
        </w:div>
        <w:div w:id="1291671316">
          <w:marLeft w:val="480"/>
          <w:marRight w:val="0"/>
          <w:marTop w:val="0"/>
          <w:marBottom w:val="0"/>
          <w:divBdr>
            <w:top w:val="none" w:sz="0" w:space="0" w:color="auto"/>
            <w:left w:val="none" w:sz="0" w:space="0" w:color="auto"/>
            <w:bottom w:val="none" w:sz="0" w:space="0" w:color="auto"/>
            <w:right w:val="none" w:sz="0" w:space="0" w:color="auto"/>
          </w:divBdr>
        </w:div>
        <w:div w:id="1304312985">
          <w:marLeft w:val="480"/>
          <w:marRight w:val="0"/>
          <w:marTop w:val="0"/>
          <w:marBottom w:val="0"/>
          <w:divBdr>
            <w:top w:val="none" w:sz="0" w:space="0" w:color="auto"/>
            <w:left w:val="none" w:sz="0" w:space="0" w:color="auto"/>
            <w:bottom w:val="none" w:sz="0" w:space="0" w:color="auto"/>
            <w:right w:val="none" w:sz="0" w:space="0" w:color="auto"/>
          </w:divBdr>
        </w:div>
        <w:div w:id="1357728598">
          <w:marLeft w:val="480"/>
          <w:marRight w:val="0"/>
          <w:marTop w:val="0"/>
          <w:marBottom w:val="0"/>
          <w:divBdr>
            <w:top w:val="none" w:sz="0" w:space="0" w:color="auto"/>
            <w:left w:val="none" w:sz="0" w:space="0" w:color="auto"/>
            <w:bottom w:val="none" w:sz="0" w:space="0" w:color="auto"/>
            <w:right w:val="none" w:sz="0" w:space="0" w:color="auto"/>
          </w:divBdr>
        </w:div>
        <w:div w:id="1395809274">
          <w:marLeft w:val="480"/>
          <w:marRight w:val="0"/>
          <w:marTop w:val="0"/>
          <w:marBottom w:val="0"/>
          <w:divBdr>
            <w:top w:val="none" w:sz="0" w:space="0" w:color="auto"/>
            <w:left w:val="none" w:sz="0" w:space="0" w:color="auto"/>
            <w:bottom w:val="none" w:sz="0" w:space="0" w:color="auto"/>
            <w:right w:val="none" w:sz="0" w:space="0" w:color="auto"/>
          </w:divBdr>
        </w:div>
        <w:div w:id="1420517161">
          <w:marLeft w:val="480"/>
          <w:marRight w:val="0"/>
          <w:marTop w:val="0"/>
          <w:marBottom w:val="0"/>
          <w:divBdr>
            <w:top w:val="none" w:sz="0" w:space="0" w:color="auto"/>
            <w:left w:val="none" w:sz="0" w:space="0" w:color="auto"/>
            <w:bottom w:val="none" w:sz="0" w:space="0" w:color="auto"/>
            <w:right w:val="none" w:sz="0" w:space="0" w:color="auto"/>
          </w:divBdr>
        </w:div>
        <w:div w:id="1428113406">
          <w:marLeft w:val="480"/>
          <w:marRight w:val="0"/>
          <w:marTop w:val="0"/>
          <w:marBottom w:val="0"/>
          <w:divBdr>
            <w:top w:val="none" w:sz="0" w:space="0" w:color="auto"/>
            <w:left w:val="none" w:sz="0" w:space="0" w:color="auto"/>
            <w:bottom w:val="none" w:sz="0" w:space="0" w:color="auto"/>
            <w:right w:val="none" w:sz="0" w:space="0" w:color="auto"/>
          </w:divBdr>
        </w:div>
        <w:div w:id="1438715423">
          <w:marLeft w:val="480"/>
          <w:marRight w:val="0"/>
          <w:marTop w:val="0"/>
          <w:marBottom w:val="0"/>
          <w:divBdr>
            <w:top w:val="none" w:sz="0" w:space="0" w:color="auto"/>
            <w:left w:val="none" w:sz="0" w:space="0" w:color="auto"/>
            <w:bottom w:val="none" w:sz="0" w:space="0" w:color="auto"/>
            <w:right w:val="none" w:sz="0" w:space="0" w:color="auto"/>
          </w:divBdr>
        </w:div>
        <w:div w:id="1451319252">
          <w:marLeft w:val="480"/>
          <w:marRight w:val="0"/>
          <w:marTop w:val="0"/>
          <w:marBottom w:val="0"/>
          <w:divBdr>
            <w:top w:val="none" w:sz="0" w:space="0" w:color="auto"/>
            <w:left w:val="none" w:sz="0" w:space="0" w:color="auto"/>
            <w:bottom w:val="none" w:sz="0" w:space="0" w:color="auto"/>
            <w:right w:val="none" w:sz="0" w:space="0" w:color="auto"/>
          </w:divBdr>
        </w:div>
        <w:div w:id="1583099984">
          <w:marLeft w:val="480"/>
          <w:marRight w:val="0"/>
          <w:marTop w:val="0"/>
          <w:marBottom w:val="0"/>
          <w:divBdr>
            <w:top w:val="none" w:sz="0" w:space="0" w:color="auto"/>
            <w:left w:val="none" w:sz="0" w:space="0" w:color="auto"/>
            <w:bottom w:val="none" w:sz="0" w:space="0" w:color="auto"/>
            <w:right w:val="none" w:sz="0" w:space="0" w:color="auto"/>
          </w:divBdr>
        </w:div>
        <w:div w:id="1607232422">
          <w:marLeft w:val="480"/>
          <w:marRight w:val="0"/>
          <w:marTop w:val="0"/>
          <w:marBottom w:val="0"/>
          <w:divBdr>
            <w:top w:val="none" w:sz="0" w:space="0" w:color="auto"/>
            <w:left w:val="none" w:sz="0" w:space="0" w:color="auto"/>
            <w:bottom w:val="none" w:sz="0" w:space="0" w:color="auto"/>
            <w:right w:val="none" w:sz="0" w:space="0" w:color="auto"/>
          </w:divBdr>
        </w:div>
        <w:div w:id="1611469133">
          <w:marLeft w:val="480"/>
          <w:marRight w:val="0"/>
          <w:marTop w:val="0"/>
          <w:marBottom w:val="0"/>
          <w:divBdr>
            <w:top w:val="none" w:sz="0" w:space="0" w:color="auto"/>
            <w:left w:val="none" w:sz="0" w:space="0" w:color="auto"/>
            <w:bottom w:val="none" w:sz="0" w:space="0" w:color="auto"/>
            <w:right w:val="none" w:sz="0" w:space="0" w:color="auto"/>
          </w:divBdr>
        </w:div>
        <w:div w:id="1637567475">
          <w:marLeft w:val="480"/>
          <w:marRight w:val="0"/>
          <w:marTop w:val="0"/>
          <w:marBottom w:val="0"/>
          <w:divBdr>
            <w:top w:val="none" w:sz="0" w:space="0" w:color="auto"/>
            <w:left w:val="none" w:sz="0" w:space="0" w:color="auto"/>
            <w:bottom w:val="none" w:sz="0" w:space="0" w:color="auto"/>
            <w:right w:val="none" w:sz="0" w:space="0" w:color="auto"/>
          </w:divBdr>
        </w:div>
        <w:div w:id="1685589290">
          <w:marLeft w:val="480"/>
          <w:marRight w:val="0"/>
          <w:marTop w:val="0"/>
          <w:marBottom w:val="0"/>
          <w:divBdr>
            <w:top w:val="none" w:sz="0" w:space="0" w:color="auto"/>
            <w:left w:val="none" w:sz="0" w:space="0" w:color="auto"/>
            <w:bottom w:val="none" w:sz="0" w:space="0" w:color="auto"/>
            <w:right w:val="none" w:sz="0" w:space="0" w:color="auto"/>
          </w:divBdr>
        </w:div>
        <w:div w:id="1739673664">
          <w:marLeft w:val="480"/>
          <w:marRight w:val="0"/>
          <w:marTop w:val="0"/>
          <w:marBottom w:val="0"/>
          <w:divBdr>
            <w:top w:val="none" w:sz="0" w:space="0" w:color="auto"/>
            <w:left w:val="none" w:sz="0" w:space="0" w:color="auto"/>
            <w:bottom w:val="none" w:sz="0" w:space="0" w:color="auto"/>
            <w:right w:val="none" w:sz="0" w:space="0" w:color="auto"/>
          </w:divBdr>
        </w:div>
        <w:div w:id="1766222074">
          <w:marLeft w:val="480"/>
          <w:marRight w:val="0"/>
          <w:marTop w:val="0"/>
          <w:marBottom w:val="0"/>
          <w:divBdr>
            <w:top w:val="none" w:sz="0" w:space="0" w:color="auto"/>
            <w:left w:val="none" w:sz="0" w:space="0" w:color="auto"/>
            <w:bottom w:val="none" w:sz="0" w:space="0" w:color="auto"/>
            <w:right w:val="none" w:sz="0" w:space="0" w:color="auto"/>
          </w:divBdr>
        </w:div>
        <w:div w:id="1801412671">
          <w:marLeft w:val="480"/>
          <w:marRight w:val="0"/>
          <w:marTop w:val="0"/>
          <w:marBottom w:val="0"/>
          <w:divBdr>
            <w:top w:val="none" w:sz="0" w:space="0" w:color="auto"/>
            <w:left w:val="none" w:sz="0" w:space="0" w:color="auto"/>
            <w:bottom w:val="none" w:sz="0" w:space="0" w:color="auto"/>
            <w:right w:val="none" w:sz="0" w:space="0" w:color="auto"/>
          </w:divBdr>
        </w:div>
        <w:div w:id="1854146434">
          <w:marLeft w:val="480"/>
          <w:marRight w:val="0"/>
          <w:marTop w:val="0"/>
          <w:marBottom w:val="0"/>
          <w:divBdr>
            <w:top w:val="none" w:sz="0" w:space="0" w:color="auto"/>
            <w:left w:val="none" w:sz="0" w:space="0" w:color="auto"/>
            <w:bottom w:val="none" w:sz="0" w:space="0" w:color="auto"/>
            <w:right w:val="none" w:sz="0" w:space="0" w:color="auto"/>
          </w:divBdr>
        </w:div>
        <w:div w:id="1881016678">
          <w:marLeft w:val="480"/>
          <w:marRight w:val="0"/>
          <w:marTop w:val="0"/>
          <w:marBottom w:val="0"/>
          <w:divBdr>
            <w:top w:val="none" w:sz="0" w:space="0" w:color="auto"/>
            <w:left w:val="none" w:sz="0" w:space="0" w:color="auto"/>
            <w:bottom w:val="none" w:sz="0" w:space="0" w:color="auto"/>
            <w:right w:val="none" w:sz="0" w:space="0" w:color="auto"/>
          </w:divBdr>
        </w:div>
        <w:div w:id="1882546767">
          <w:marLeft w:val="480"/>
          <w:marRight w:val="0"/>
          <w:marTop w:val="0"/>
          <w:marBottom w:val="0"/>
          <w:divBdr>
            <w:top w:val="none" w:sz="0" w:space="0" w:color="auto"/>
            <w:left w:val="none" w:sz="0" w:space="0" w:color="auto"/>
            <w:bottom w:val="none" w:sz="0" w:space="0" w:color="auto"/>
            <w:right w:val="none" w:sz="0" w:space="0" w:color="auto"/>
          </w:divBdr>
        </w:div>
        <w:div w:id="1897202795">
          <w:marLeft w:val="480"/>
          <w:marRight w:val="0"/>
          <w:marTop w:val="0"/>
          <w:marBottom w:val="0"/>
          <w:divBdr>
            <w:top w:val="none" w:sz="0" w:space="0" w:color="auto"/>
            <w:left w:val="none" w:sz="0" w:space="0" w:color="auto"/>
            <w:bottom w:val="none" w:sz="0" w:space="0" w:color="auto"/>
            <w:right w:val="none" w:sz="0" w:space="0" w:color="auto"/>
          </w:divBdr>
        </w:div>
        <w:div w:id="1909535319">
          <w:marLeft w:val="480"/>
          <w:marRight w:val="0"/>
          <w:marTop w:val="0"/>
          <w:marBottom w:val="0"/>
          <w:divBdr>
            <w:top w:val="none" w:sz="0" w:space="0" w:color="auto"/>
            <w:left w:val="none" w:sz="0" w:space="0" w:color="auto"/>
            <w:bottom w:val="none" w:sz="0" w:space="0" w:color="auto"/>
            <w:right w:val="none" w:sz="0" w:space="0" w:color="auto"/>
          </w:divBdr>
        </w:div>
        <w:div w:id="1986276035">
          <w:marLeft w:val="480"/>
          <w:marRight w:val="0"/>
          <w:marTop w:val="0"/>
          <w:marBottom w:val="0"/>
          <w:divBdr>
            <w:top w:val="none" w:sz="0" w:space="0" w:color="auto"/>
            <w:left w:val="none" w:sz="0" w:space="0" w:color="auto"/>
            <w:bottom w:val="none" w:sz="0" w:space="0" w:color="auto"/>
            <w:right w:val="none" w:sz="0" w:space="0" w:color="auto"/>
          </w:divBdr>
        </w:div>
        <w:div w:id="1987053037">
          <w:marLeft w:val="480"/>
          <w:marRight w:val="0"/>
          <w:marTop w:val="0"/>
          <w:marBottom w:val="0"/>
          <w:divBdr>
            <w:top w:val="none" w:sz="0" w:space="0" w:color="auto"/>
            <w:left w:val="none" w:sz="0" w:space="0" w:color="auto"/>
            <w:bottom w:val="none" w:sz="0" w:space="0" w:color="auto"/>
            <w:right w:val="none" w:sz="0" w:space="0" w:color="auto"/>
          </w:divBdr>
        </w:div>
        <w:div w:id="2004897072">
          <w:marLeft w:val="480"/>
          <w:marRight w:val="0"/>
          <w:marTop w:val="0"/>
          <w:marBottom w:val="0"/>
          <w:divBdr>
            <w:top w:val="none" w:sz="0" w:space="0" w:color="auto"/>
            <w:left w:val="none" w:sz="0" w:space="0" w:color="auto"/>
            <w:bottom w:val="none" w:sz="0" w:space="0" w:color="auto"/>
            <w:right w:val="none" w:sz="0" w:space="0" w:color="auto"/>
          </w:divBdr>
        </w:div>
        <w:div w:id="2033721474">
          <w:marLeft w:val="480"/>
          <w:marRight w:val="0"/>
          <w:marTop w:val="0"/>
          <w:marBottom w:val="0"/>
          <w:divBdr>
            <w:top w:val="none" w:sz="0" w:space="0" w:color="auto"/>
            <w:left w:val="none" w:sz="0" w:space="0" w:color="auto"/>
            <w:bottom w:val="none" w:sz="0" w:space="0" w:color="auto"/>
            <w:right w:val="none" w:sz="0" w:space="0" w:color="auto"/>
          </w:divBdr>
        </w:div>
        <w:div w:id="2090734517">
          <w:marLeft w:val="480"/>
          <w:marRight w:val="0"/>
          <w:marTop w:val="0"/>
          <w:marBottom w:val="0"/>
          <w:divBdr>
            <w:top w:val="none" w:sz="0" w:space="0" w:color="auto"/>
            <w:left w:val="none" w:sz="0" w:space="0" w:color="auto"/>
            <w:bottom w:val="none" w:sz="0" w:space="0" w:color="auto"/>
            <w:right w:val="none" w:sz="0" w:space="0" w:color="auto"/>
          </w:divBdr>
        </w:div>
        <w:div w:id="2098861109">
          <w:marLeft w:val="480"/>
          <w:marRight w:val="0"/>
          <w:marTop w:val="0"/>
          <w:marBottom w:val="0"/>
          <w:divBdr>
            <w:top w:val="none" w:sz="0" w:space="0" w:color="auto"/>
            <w:left w:val="none" w:sz="0" w:space="0" w:color="auto"/>
            <w:bottom w:val="none" w:sz="0" w:space="0" w:color="auto"/>
            <w:right w:val="none" w:sz="0" w:space="0" w:color="auto"/>
          </w:divBdr>
        </w:div>
        <w:div w:id="2110807587">
          <w:marLeft w:val="480"/>
          <w:marRight w:val="0"/>
          <w:marTop w:val="0"/>
          <w:marBottom w:val="0"/>
          <w:divBdr>
            <w:top w:val="none" w:sz="0" w:space="0" w:color="auto"/>
            <w:left w:val="none" w:sz="0" w:space="0" w:color="auto"/>
            <w:bottom w:val="none" w:sz="0" w:space="0" w:color="auto"/>
            <w:right w:val="none" w:sz="0" w:space="0" w:color="auto"/>
          </w:divBdr>
        </w:div>
        <w:div w:id="2120684892">
          <w:marLeft w:val="480"/>
          <w:marRight w:val="0"/>
          <w:marTop w:val="0"/>
          <w:marBottom w:val="0"/>
          <w:divBdr>
            <w:top w:val="none" w:sz="0" w:space="0" w:color="auto"/>
            <w:left w:val="none" w:sz="0" w:space="0" w:color="auto"/>
            <w:bottom w:val="none" w:sz="0" w:space="0" w:color="auto"/>
            <w:right w:val="none" w:sz="0" w:space="0" w:color="auto"/>
          </w:divBdr>
        </w:div>
        <w:div w:id="2127919577">
          <w:marLeft w:val="480"/>
          <w:marRight w:val="0"/>
          <w:marTop w:val="0"/>
          <w:marBottom w:val="0"/>
          <w:divBdr>
            <w:top w:val="none" w:sz="0" w:space="0" w:color="auto"/>
            <w:left w:val="none" w:sz="0" w:space="0" w:color="auto"/>
            <w:bottom w:val="none" w:sz="0" w:space="0" w:color="auto"/>
            <w:right w:val="none" w:sz="0" w:space="0" w:color="auto"/>
          </w:divBdr>
        </w:div>
        <w:div w:id="2137525055">
          <w:marLeft w:val="480"/>
          <w:marRight w:val="0"/>
          <w:marTop w:val="0"/>
          <w:marBottom w:val="0"/>
          <w:divBdr>
            <w:top w:val="none" w:sz="0" w:space="0" w:color="auto"/>
            <w:left w:val="none" w:sz="0" w:space="0" w:color="auto"/>
            <w:bottom w:val="none" w:sz="0" w:space="0" w:color="auto"/>
            <w:right w:val="none" w:sz="0" w:space="0" w:color="auto"/>
          </w:divBdr>
        </w:div>
        <w:div w:id="2140685111">
          <w:marLeft w:val="480"/>
          <w:marRight w:val="0"/>
          <w:marTop w:val="0"/>
          <w:marBottom w:val="0"/>
          <w:divBdr>
            <w:top w:val="none" w:sz="0" w:space="0" w:color="auto"/>
            <w:left w:val="none" w:sz="0" w:space="0" w:color="auto"/>
            <w:bottom w:val="none" w:sz="0" w:space="0" w:color="auto"/>
            <w:right w:val="none" w:sz="0" w:space="0" w:color="auto"/>
          </w:divBdr>
        </w:div>
      </w:divsChild>
    </w:div>
    <w:div w:id="652954164">
      <w:bodyDiv w:val="1"/>
      <w:marLeft w:val="0"/>
      <w:marRight w:val="0"/>
      <w:marTop w:val="0"/>
      <w:marBottom w:val="0"/>
      <w:divBdr>
        <w:top w:val="none" w:sz="0" w:space="0" w:color="auto"/>
        <w:left w:val="none" w:sz="0" w:space="0" w:color="auto"/>
        <w:bottom w:val="none" w:sz="0" w:space="0" w:color="auto"/>
        <w:right w:val="none" w:sz="0" w:space="0" w:color="auto"/>
      </w:divBdr>
      <w:divsChild>
        <w:div w:id="26494808">
          <w:marLeft w:val="480"/>
          <w:marRight w:val="0"/>
          <w:marTop w:val="0"/>
          <w:marBottom w:val="0"/>
          <w:divBdr>
            <w:top w:val="none" w:sz="0" w:space="0" w:color="auto"/>
            <w:left w:val="none" w:sz="0" w:space="0" w:color="auto"/>
            <w:bottom w:val="none" w:sz="0" w:space="0" w:color="auto"/>
            <w:right w:val="none" w:sz="0" w:space="0" w:color="auto"/>
          </w:divBdr>
        </w:div>
        <w:div w:id="58673566">
          <w:marLeft w:val="480"/>
          <w:marRight w:val="0"/>
          <w:marTop w:val="0"/>
          <w:marBottom w:val="0"/>
          <w:divBdr>
            <w:top w:val="none" w:sz="0" w:space="0" w:color="auto"/>
            <w:left w:val="none" w:sz="0" w:space="0" w:color="auto"/>
            <w:bottom w:val="none" w:sz="0" w:space="0" w:color="auto"/>
            <w:right w:val="none" w:sz="0" w:space="0" w:color="auto"/>
          </w:divBdr>
        </w:div>
        <w:div w:id="96562482">
          <w:marLeft w:val="480"/>
          <w:marRight w:val="0"/>
          <w:marTop w:val="0"/>
          <w:marBottom w:val="0"/>
          <w:divBdr>
            <w:top w:val="none" w:sz="0" w:space="0" w:color="auto"/>
            <w:left w:val="none" w:sz="0" w:space="0" w:color="auto"/>
            <w:bottom w:val="none" w:sz="0" w:space="0" w:color="auto"/>
            <w:right w:val="none" w:sz="0" w:space="0" w:color="auto"/>
          </w:divBdr>
        </w:div>
        <w:div w:id="132792778">
          <w:marLeft w:val="480"/>
          <w:marRight w:val="0"/>
          <w:marTop w:val="0"/>
          <w:marBottom w:val="0"/>
          <w:divBdr>
            <w:top w:val="none" w:sz="0" w:space="0" w:color="auto"/>
            <w:left w:val="none" w:sz="0" w:space="0" w:color="auto"/>
            <w:bottom w:val="none" w:sz="0" w:space="0" w:color="auto"/>
            <w:right w:val="none" w:sz="0" w:space="0" w:color="auto"/>
          </w:divBdr>
        </w:div>
        <w:div w:id="138347932">
          <w:marLeft w:val="480"/>
          <w:marRight w:val="0"/>
          <w:marTop w:val="0"/>
          <w:marBottom w:val="0"/>
          <w:divBdr>
            <w:top w:val="none" w:sz="0" w:space="0" w:color="auto"/>
            <w:left w:val="none" w:sz="0" w:space="0" w:color="auto"/>
            <w:bottom w:val="none" w:sz="0" w:space="0" w:color="auto"/>
            <w:right w:val="none" w:sz="0" w:space="0" w:color="auto"/>
          </w:divBdr>
        </w:div>
        <w:div w:id="203062323">
          <w:marLeft w:val="480"/>
          <w:marRight w:val="0"/>
          <w:marTop w:val="0"/>
          <w:marBottom w:val="0"/>
          <w:divBdr>
            <w:top w:val="none" w:sz="0" w:space="0" w:color="auto"/>
            <w:left w:val="none" w:sz="0" w:space="0" w:color="auto"/>
            <w:bottom w:val="none" w:sz="0" w:space="0" w:color="auto"/>
            <w:right w:val="none" w:sz="0" w:space="0" w:color="auto"/>
          </w:divBdr>
        </w:div>
        <w:div w:id="204219339">
          <w:marLeft w:val="480"/>
          <w:marRight w:val="0"/>
          <w:marTop w:val="0"/>
          <w:marBottom w:val="0"/>
          <w:divBdr>
            <w:top w:val="none" w:sz="0" w:space="0" w:color="auto"/>
            <w:left w:val="none" w:sz="0" w:space="0" w:color="auto"/>
            <w:bottom w:val="none" w:sz="0" w:space="0" w:color="auto"/>
            <w:right w:val="none" w:sz="0" w:space="0" w:color="auto"/>
          </w:divBdr>
        </w:div>
        <w:div w:id="229466668">
          <w:marLeft w:val="480"/>
          <w:marRight w:val="0"/>
          <w:marTop w:val="0"/>
          <w:marBottom w:val="0"/>
          <w:divBdr>
            <w:top w:val="none" w:sz="0" w:space="0" w:color="auto"/>
            <w:left w:val="none" w:sz="0" w:space="0" w:color="auto"/>
            <w:bottom w:val="none" w:sz="0" w:space="0" w:color="auto"/>
            <w:right w:val="none" w:sz="0" w:space="0" w:color="auto"/>
          </w:divBdr>
        </w:div>
        <w:div w:id="250429124">
          <w:marLeft w:val="480"/>
          <w:marRight w:val="0"/>
          <w:marTop w:val="0"/>
          <w:marBottom w:val="0"/>
          <w:divBdr>
            <w:top w:val="none" w:sz="0" w:space="0" w:color="auto"/>
            <w:left w:val="none" w:sz="0" w:space="0" w:color="auto"/>
            <w:bottom w:val="none" w:sz="0" w:space="0" w:color="auto"/>
            <w:right w:val="none" w:sz="0" w:space="0" w:color="auto"/>
          </w:divBdr>
        </w:div>
        <w:div w:id="344720814">
          <w:marLeft w:val="480"/>
          <w:marRight w:val="0"/>
          <w:marTop w:val="0"/>
          <w:marBottom w:val="0"/>
          <w:divBdr>
            <w:top w:val="none" w:sz="0" w:space="0" w:color="auto"/>
            <w:left w:val="none" w:sz="0" w:space="0" w:color="auto"/>
            <w:bottom w:val="none" w:sz="0" w:space="0" w:color="auto"/>
            <w:right w:val="none" w:sz="0" w:space="0" w:color="auto"/>
          </w:divBdr>
        </w:div>
        <w:div w:id="416099106">
          <w:marLeft w:val="480"/>
          <w:marRight w:val="0"/>
          <w:marTop w:val="0"/>
          <w:marBottom w:val="0"/>
          <w:divBdr>
            <w:top w:val="none" w:sz="0" w:space="0" w:color="auto"/>
            <w:left w:val="none" w:sz="0" w:space="0" w:color="auto"/>
            <w:bottom w:val="none" w:sz="0" w:space="0" w:color="auto"/>
            <w:right w:val="none" w:sz="0" w:space="0" w:color="auto"/>
          </w:divBdr>
        </w:div>
        <w:div w:id="418912873">
          <w:marLeft w:val="480"/>
          <w:marRight w:val="0"/>
          <w:marTop w:val="0"/>
          <w:marBottom w:val="0"/>
          <w:divBdr>
            <w:top w:val="none" w:sz="0" w:space="0" w:color="auto"/>
            <w:left w:val="none" w:sz="0" w:space="0" w:color="auto"/>
            <w:bottom w:val="none" w:sz="0" w:space="0" w:color="auto"/>
            <w:right w:val="none" w:sz="0" w:space="0" w:color="auto"/>
          </w:divBdr>
        </w:div>
        <w:div w:id="475681641">
          <w:marLeft w:val="480"/>
          <w:marRight w:val="0"/>
          <w:marTop w:val="0"/>
          <w:marBottom w:val="0"/>
          <w:divBdr>
            <w:top w:val="none" w:sz="0" w:space="0" w:color="auto"/>
            <w:left w:val="none" w:sz="0" w:space="0" w:color="auto"/>
            <w:bottom w:val="none" w:sz="0" w:space="0" w:color="auto"/>
            <w:right w:val="none" w:sz="0" w:space="0" w:color="auto"/>
          </w:divBdr>
        </w:div>
        <w:div w:id="505287045">
          <w:marLeft w:val="480"/>
          <w:marRight w:val="0"/>
          <w:marTop w:val="0"/>
          <w:marBottom w:val="0"/>
          <w:divBdr>
            <w:top w:val="none" w:sz="0" w:space="0" w:color="auto"/>
            <w:left w:val="none" w:sz="0" w:space="0" w:color="auto"/>
            <w:bottom w:val="none" w:sz="0" w:space="0" w:color="auto"/>
            <w:right w:val="none" w:sz="0" w:space="0" w:color="auto"/>
          </w:divBdr>
        </w:div>
        <w:div w:id="509417220">
          <w:marLeft w:val="480"/>
          <w:marRight w:val="0"/>
          <w:marTop w:val="0"/>
          <w:marBottom w:val="0"/>
          <w:divBdr>
            <w:top w:val="none" w:sz="0" w:space="0" w:color="auto"/>
            <w:left w:val="none" w:sz="0" w:space="0" w:color="auto"/>
            <w:bottom w:val="none" w:sz="0" w:space="0" w:color="auto"/>
            <w:right w:val="none" w:sz="0" w:space="0" w:color="auto"/>
          </w:divBdr>
        </w:div>
        <w:div w:id="554244390">
          <w:marLeft w:val="480"/>
          <w:marRight w:val="0"/>
          <w:marTop w:val="0"/>
          <w:marBottom w:val="0"/>
          <w:divBdr>
            <w:top w:val="none" w:sz="0" w:space="0" w:color="auto"/>
            <w:left w:val="none" w:sz="0" w:space="0" w:color="auto"/>
            <w:bottom w:val="none" w:sz="0" w:space="0" w:color="auto"/>
            <w:right w:val="none" w:sz="0" w:space="0" w:color="auto"/>
          </w:divBdr>
        </w:div>
        <w:div w:id="577175868">
          <w:marLeft w:val="480"/>
          <w:marRight w:val="0"/>
          <w:marTop w:val="0"/>
          <w:marBottom w:val="0"/>
          <w:divBdr>
            <w:top w:val="none" w:sz="0" w:space="0" w:color="auto"/>
            <w:left w:val="none" w:sz="0" w:space="0" w:color="auto"/>
            <w:bottom w:val="none" w:sz="0" w:space="0" w:color="auto"/>
            <w:right w:val="none" w:sz="0" w:space="0" w:color="auto"/>
          </w:divBdr>
        </w:div>
        <w:div w:id="583300016">
          <w:marLeft w:val="480"/>
          <w:marRight w:val="0"/>
          <w:marTop w:val="0"/>
          <w:marBottom w:val="0"/>
          <w:divBdr>
            <w:top w:val="none" w:sz="0" w:space="0" w:color="auto"/>
            <w:left w:val="none" w:sz="0" w:space="0" w:color="auto"/>
            <w:bottom w:val="none" w:sz="0" w:space="0" w:color="auto"/>
            <w:right w:val="none" w:sz="0" w:space="0" w:color="auto"/>
          </w:divBdr>
        </w:div>
        <w:div w:id="590314944">
          <w:marLeft w:val="480"/>
          <w:marRight w:val="0"/>
          <w:marTop w:val="0"/>
          <w:marBottom w:val="0"/>
          <w:divBdr>
            <w:top w:val="none" w:sz="0" w:space="0" w:color="auto"/>
            <w:left w:val="none" w:sz="0" w:space="0" w:color="auto"/>
            <w:bottom w:val="none" w:sz="0" w:space="0" w:color="auto"/>
            <w:right w:val="none" w:sz="0" w:space="0" w:color="auto"/>
          </w:divBdr>
        </w:div>
        <w:div w:id="628171792">
          <w:marLeft w:val="480"/>
          <w:marRight w:val="0"/>
          <w:marTop w:val="0"/>
          <w:marBottom w:val="0"/>
          <w:divBdr>
            <w:top w:val="none" w:sz="0" w:space="0" w:color="auto"/>
            <w:left w:val="none" w:sz="0" w:space="0" w:color="auto"/>
            <w:bottom w:val="none" w:sz="0" w:space="0" w:color="auto"/>
            <w:right w:val="none" w:sz="0" w:space="0" w:color="auto"/>
          </w:divBdr>
        </w:div>
        <w:div w:id="687290077">
          <w:marLeft w:val="480"/>
          <w:marRight w:val="0"/>
          <w:marTop w:val="0"/>
          <w:marBottom w:val="0"/>
          <w:divBdr>
            <w:top w:val="none" w:sz="0" w:space="0" w:color="auto"/>
            <w:left w:val="none" w:sz="0" w:space="0" w:color="auto"/>
            <w:bottom w:val="none" w:sz="0" w:space="0" w:color="auto"/>
            <w:right w:val="none" w:sz="0" w:space="0" w:color="auto"/>
          </w:divBdr>
        </w:div>
        <w:div w:id="696084059">
          <w:marLeft w:val="480"/>
          <w:marRight w:val="0"/>
          <w:marTop w:val="0"/>
          <w:marBottom w:val="0"/>
          <w:divBdr>
            <w:top w:val="none" w:sz="0" w:space="0" w:color="auto"/>
            <w:left w:val="none" w:sz="0" w:space="0" w:color="auto"/>
            <w:bottom w:val="none" w:sz="0" w:space="0" w:color="auto"/>
            <w:right w:val="none" w:sz="0" w:space="0" w:color="auto"/>
          </w:divBdr>
        </w:div>
        <w:div w:id="769083927">
          <w:marLeft w:val="480"/>
          <w:marRight w:val="0"/>
          <w:marTop w:val="0"/>
          <w:marBottom w:val="0"/>
          <w:divBdr>
            <w:top w:val="none" w:sz="0" w:space="0" w:color="auto"/>
            <w:left w:val="none" w:sz="0" w:space="0" w:color="auto"/>
            <w:bottom w:val="none" w:sz="0" w:space="0" w:color="auto"/>
            <w:right w:val="none" w:sz="0" w:space="0" w:color="auto"/>
          </w:divBdr>
        </w:div>
        <w:div w:id="769205860">
          <w:marLeft w:val="480"/>
          <w:marRight w:val="0"/>
          <w:marTop w:val="0"/>
          <w:marBottom w:val="0"/>
          <w:divBdr>
            <w:top w:val="none" w:sz="0" w:space="0" w:color="auto"/>
            <w:left w:val="none" w:sz="0" w:space="0" w:color="auto"/>
            <w:bottom w:val="none" w:sz="0" w:space="0" w:color="auto"/>
            <w:right w:val="none" w:sz="0" w:space="0" w:color="auto"/>
          </w:divBdr>
        </w:div>
        <w:div w:id="781456839">
          <w:marLeft w:val="480"/>
          <w:marRight w:val="0"/>
          <w:marTop w:val="0"/>
          <w:marBottom w:val="0"/>
          <w:divBdr>
            <w:top w:val="none" w:sz="0" w:space="0" w:color="auto"/>
            <w:left w:val="none" w:sz="0" w:space="0" w:color="auto"/>
            <w:bottom w:val="none" w:sz="0" w:space="0" w:color="auto"/>
            <w:right w:val="none" w:sz="0" w:space="0" w:color="auto"/>
          </w:divBdr>
        </w:div>
        <w:div w:id="802773601">
          <w:marLeft w:val="480"/>
          <w:marRight w:val="0"/>
          <w:marTop w:val="0"/>
          <w:marBottom w:val="0"/>
          <w:divBdr>
            <w:top w:val="none" w:sz="0" w:space="0" w:color="auto"/>
            <w:left w:val="none" w:sz="0" w:space="0" w:color="auto"/>
            <w:bottom w:val="none" w:sz="0" w:space="0" w:color="auto"/>
            <w:right w:val="none" w:sz="0" w:space="0" w:color="auto"/>
          </w:divBdr>
        </w:div>
        <w:div w:id="868762372">
          <w:marLeft w:val="480"/>
          <w:marRight w:val="0"/>
          <w:marTop w:val="0"/>
          <w:marBottom w:val="0"/>
          <w:divBdr>
            <w:top w:val="none" w:sz="0" w:space="0" w:color="auto"/>
            <w:left w:val="none" w:sz="0" w:space="0" w:color="auto"/>
            <w:bottom w:val="none" w:sz="0" w:space="0" w:color="auto"/>
            <w:right w:val="none" w:sz="0" w:space="0" w:color="auto"/>
          </w:divBdr>
        </w:div>
        <w:div w:id="947195501">
          <w:marLeft w:val="480"/>
          <w:marRight w:val="0"/>
          <w:marTop w:val="0"/>
          <w:marBottom w:val="0"/>
          <w:divBdr>
            <w:top w:val="none" w:sz="0" w:space="0" w:color="auto"/>
            <w:left w:val="none" w:sz="0" w:space="0" w:color="auto"/>
            <w:bottom w:val="none" w:sz="0" w:space="0" w:color="auto"/>
            <w:right w:val="none" w:sz="0" w:space="0" w:color="auto"/>
          </w:divBdr>
        </w:div>
        <w:div w:id="971254611">
          <w:marLeft w:val="480"/>
          <w:marRight w:val="0"/>
          <w:marTop w:val="0"/>
          <w:marBottom w:val="0"/>
          <w:divBdr>
            <w:top w:val="none" w:sz="0" w:space="0" w:color="auto"/>
            <w:left w:val="none" w:sz="0" w:space="0" w:color="auto"/>
            <w:bottom w:val="none" w:sz="0" w:space="0" w:color="auto"/>
            <w:right w:val="none" w:sz="0" w:space="0" w:color="auto"/>
          </w:divBdr>
        </w:div>
        <w:div w:id="977490570">
          <w:marLeft w:val="480"/>
          <w:marRight w:val="0"/>
          <w:marTop w:val="0"/>
          <w:marBottom w:val="0"/>
          <w:divBdr>
            <w:top w:val="none" w:sz="0" w:space="0" w:color="auto"/>
            <w:left w:val="none" w:sz="0" w:space="0" w:color="auto"/>
            <w:bottom w:val="none" w:sz="0" w:space="0" w:color="auto"/>
            <w:right w:val="none" w:sz="0" w:space="0" w:color="auto"/>
          </w:divBdr>
        </w:div>
        <w:div w:id="989019058">
          <w:marLeft w:val="480"/>
          <w:marRight w:val="0"/>
          <w:marTop w:val="0"/>
          <w:marBottom w:val="0"/>
          <w:divBdr>
            <w:top w:val="none" w:sz="0" w:space="0" w:color="auto"/>
            <w:left w:val="none" w:sz="0" w:space="0" w:color="auto"/>
            <w:bottom w:val="none" w:sz="0" w:space="0" w:color="auto"/>
            <w:right w:val="none" w:sz="0" w:space="0" w:color="auto"/>
          </w:divBdr>
        </w:div>
        <w:div w:id="991325425">
          <w:marLeft w:val="480"/>
          <w:marRight w:val="0"/>
          <w:marTop w:val="0"/>
          <w:marBottom w:val="0"/>
          <w:divBdr>
            <w:top w:val="none" w:sz="0" w:space="0" w:color="auto"/>
            <w:left w:val="none" w:sz="0" w:space="0" w:color="auto"/>
            <w:bottom w:val="none" w:sz="0" w:space="0" w:color="auto"/>
            <w:right w:val="none" w:sz="0" w:space="0" w:color="auto"/>
          </w:divBdr>
        </w:div>
        <w:div w:id="1003968282">
          <w:marLeft w:val="480"/>
          <w:marRight w:val="0"/>
          <w:marTop w:val="0"/>
          <w:marBottom w:val="0"/>
          <w:divBdr>
            <w:top w:val="none" w:sz="0" w:space="0" w:color="auto"/>
            <w:left w:val="none" w:sz="0" w:space="0" w:color="auto"/>
            <w:bottom w:val="none" w:sz="0" w:space="0" w:color="auto"/>
            <w:right w:val="none" w:sz="0" w:space="0" w:color="auto"/>
          </w:divBdr>
        </w:div>
        <w:div w:id="1010451419">
          <w:marLeft w:val="480"/>
          <w:marRight w:val="0"/>
          <w:marTop w:val="0"/>
          <w:marBottom w:val="0"/>
          <w:divBdr>
            <w:top w:val="none" w:sz="0" w:space="0" w:color="auto"/>
            <w:left w:val="none" w:sz="0" w:space="0" w:color="auto"/>
            <w:bottom w:val="none" w:sz="0" w:space="0" w:color="auto"/>
            <w:right w:val="none" w:sz="0" w:space="0" w:color="auto"/>
          </w:divBdr>
        </w:div>
        <w:div w:id="1041591149">
          <w:marLeft w:val="480"/>
          <w:marRight w:val="0"/>
          <w:marTop w:val="0"/>
          <w:marBottom w:val="0"/>
          <w:divBdr>
            <w:top w:val="none" w:sz="0" w:space="0" w:color="auto"/>
            <w:left w:val="none" w:sz="0" w:space="0" w:color="auto"/>
            <w:bottom w:val="none" w:sz="0" w:space="0" w:color="auto"/>
            <w:right w:val="none" w:sz="0" w:space="0" w:color="auto"/>
          </w:divBdr>
        </w:div>
        <w:div w:id="1041784324">
          <w:marLeft w:val="480"/>
          <w:marRight w:val="0"/>
          <w:marTop w:val="0"/>
          <w:marBottom w:val="0"/>
          <w:divBdr>
            <w:top w:val="none" w:sz="0" w:space="0" w:color="auto"/>
            <w:left w:val="none" w:sz="0" w:space="0" w:color="auto"/>
            <w:bottom w:val="none" w:sz="0" w:space="0" w:color="auto"/>
            <w:right w:val="none" w:sz="0" w:space="0" w:color="auto"/>
          </w:divBdr>
        </w:div>
        <w:div w:id="1062868455">
          <w:marLeft w:val="480"/>
          <w:marRight w:val="0"/>
          <w:marTop w:val="0"/>
          <w:marBottom w:val="0"/>
          <w:divBdr>
            <w:top w:val="none" w:sz="0" w:space="0" w:color="auto"/>
            <w:left w:val="none" w:sz="0" w:space="0" w:color="auto"/>
            <w:bottom w:val="none" w:sz="0" w:space="0" w:color="auto"/>
            <w:right w:val="none" w:sz="0" w:space="0" w:color="auto"/>
          </w:divBdr>
        </w:div>
        <w:div w:id="1072241669">
          <w:marLeft w:val="480"/>
          <w:marRight w:val="0"/>
          <w:marTop w:val="0"/>
          <w:marBottom w:val="0"/>
          <w:divBdr>
            <w:top w:val="none" w:sz="0" w:space="0" w:color="auto"/>
            <w:left w:val="none" w:sz="0" w:space="0" w:color="auto"/>
            <w:bottom w:val="none" w:sz="0" w:space="0" w:color="auto"/>
            <w:right w:val="none" w:sz="0" w:space="0" w:color="auto"/>
          </w:divBdr>
        </w:div>
        <w:div w:id="1084955903">
          <w:marLeft w:val="480"/>
          <w:marRight w:val="0"/>
          <w:marTop w:val="0"/>
          <w:marBottom w:val="0"/>
          <w:divBdr>
            <w:top w:val="none" w:sz="0" w:space="0" w:color="auto"/>
            <w:left w:val="none" w:sz="0" w:space="0" w:color="auto"/>
            <w:bottom w:val="none" w:sz="0" w:space="0" w:color="auto"/>
            <w:right w:val="none" w:sz="0" w:space="0" w:color="auto"/>
          </w:divBdr>
        </w:div>
        <w:div w:id="1156340295">
          <w:marLeft w:val="480"/>
          <w:marRight w:val="0"/>
          <w:marTop w:val="0"/>
          <w:marBottom w:val="0"/>
          <w:divBdr>
            <w:top w:val="none" w:sz="0" w:space="0" w:color="auto"/>
            <w:left w:val="none" w:sz="0" w:space="0" w:color="auto"/>
            <w:bottom w:val="none" w:sz="0" w:space="0" w:color="auto"/>
            <w:right w:val="none" w:sz="0" w:space="0" w:color="auto"/>
          </w:divBdr>
        </w:div>
        <w:div w:id="1262180866">
          <w:marLeft w:val="480"/>
          <w:marRight w:val="0"/>
          <w:marTop w:val="0"/>
          <w:marBottom w:val="0"/>
          <w:divBdr>
            <w:top w:val="none" w:sz="0" w:space="0" w:color="auto"/>
            <w:left w:val="none" w:sz="0" w:space="0" w:color="auto"/>
            <w:bottom w:val="none" w:sz="0" w:space="0" w:color="auto"/>
            <w:right w:val="none" w:sz="0" w:space="0" w:color="auto"/>
          </w:divBdr>
        </w:div>
        <w:div w:id="1296374152">
          <w:marLeft w:val="480"/>
          <w:marRight w:val="0"/>
          <w:marTop w:val="0"/>
          <w:marBottom w:val="0"/>
          <w:divBdr>
            <w:top w:val="none" w:sz="0" w:space="0" w:color="auto"/>
            <w:left w:val="none" w:sz="0" w:space="0" w:color="auto"/>
            <w:bottom w:val="none" w:sz="0" w:space="0" w:color="auto"/>
            <w:right w:val="none" w:sz="0" w:space="0" w:color="auto"/>
          </w:divBdr>
        </w:div>
        <w:div w:id="1299529892">
          <w:marLeft w:val="480"/>
          <w:marRight w:val="0"/>
          <w:marTop w:val="0"/>
          <w:marBottom w:val="0"/>
          <w:divBdr>
            <w:top w:val="none" w:sz="0" w:space="0" w:color="auto"/>
            <w:left w:val="none" w:sz="0" w:space="0" w:color="auto"/>
            <w:bottom w:val="none" w:sz="0" w:space="0" w:color="auto"/>
            <w:right w:val="none" w:sz="0" w:space="0" w:color="auto"/>
          </w:divBdr>
        </w:div>
        <w:div w:id="1304193490">
          <w:marLeft w:val="480"/>
          <w:marRight w:val="0"/>
          <w:marTop w:val="0"/>
          <w:marBottom w:val="0"/>
          <w:divBdr>
            <w:top w:val="none" w:sz="0" w:space="0" w:color="auto"/>
            <w:left w:val="none" w:sz="0" w:space="0" w:color="auto"/>
            <w:bottom w:val="none" w:sz="0" w:space="0" w:color="auto"/>
            <w:right w:val="none" w:sz="0" w:space="0" w:color="auto"/>
          </w:divBdr>
        </w:div>
        <w:div w:id="1316182686">
          <w:marLeft w:val="480"/>
          <w:marRight w:val="0"/>
          <w:marTop w:val="0"/>
          <w:marBottom w:val="0"/>
          <w:divBdr>
            <w:top w:val="none" w:sz="0" w:space="0" w:color="auto"/>
            <w:left w:val="none" w:sz="0" w:space="0" w:color="auto"/>
            <w:bottom w:val="none" w:sz="0" w:space="0" w:color="auto"/>
            <w:right w:val="none" w:sz="0" w:space="0" w:color="auto"/>
          </w:divBdr>
        </w:div>
        <w:div w:id="1367871027">
          <w:marLeft w:val="480"/>
          <w:marRight w:val="0"/>
          <w:marTop w:val="0"/>
          <w:marBottom w:val="0"/>
          <w:divBdr>
            <w:top w:val="none" w:sz="0" w:space="0" w:color="auto"/>
            <w:left w:val="none" w:sz="0" w:space="0" w:color="auto"/>
            <w:bottom w:val="none" w:sz="0" w:space="0" w:color="auto"/>
            <w:right w:val="none" w:sz="0" w:space="0" w:color="auto"/>
          </w:divBdr>
        </w:div>
        <w:div w:id="1378549968">
          <w:marLeft w:val="480"/>
          <w:marRight w:val="0"/>
          <w:marTop w:val="0"/>
          <w:marBottom w:val="0"/>
          <w:divBdr>
            <w:top w:val="none" w:sz="0" w:space="0" w:color="auto"/>
            <w:left w:val="none" w:sz="0" w:space="0" w:color="auto"/>
            <w:bottom w:val="none" w:sz="0" w:space="0" w:color="auto"/>
            <w:right w:val="none" w:sz="0" w:space="0" w:color="auto"/>
          </w:divBdr>
        </w:div>
        <w:div w:id="1394157682">
          <w:marLeft w:val="480"/>
          <w:marRight w:val="0"/>
          <w:marTop w:val="0"/>
          <w:marBottom w:val="0"/>
          <w:divBdr>
            <w:top w:val="none" w:sz="0" w:space="0" w:color="auto"/>
            <w:left w:val="none" w:sz="0" w:space="0" w:color="auto"/>
            <w:bottom w:val="none" w:sz="0" w:space="0" w:color="auto"/>
            <w:right w:val="none" w:sz="0" w:space="0" w:color="auto"/>
          </w:divBdr>
        </w:div>
        <w:div w:id="1402289133">
          <w:marLeft w:val="480"/>
          <w:marRight w:val="0"/>
          <w:marTop w:val="0"/>
          <w:marBottom w:val="0"/>
          <w:divBdr>
            <w:top w:val="none" w:sz="0" w:space="0" w:color="auto"/>
            <w:left w:val="none" w:sz="0" w:space="0" w:color="auto"/>
            <w:bottom w:val="none" w:sz="0" w:space="0" w:color="auto"/>
            <w:right w:val="none" w:sz="0" w:space="0" w:color="auto"/>
          </w:divBdr>
        </w:div>
        <w:div w:id="1443064329">
          <w:marLeft w:val="480"/>
          <w:marRight w:val="0"/>
          <w:marTop w:val="0"/>
          <w:marBottom w:val="0"/>
          <w:divBdr>
            <w:top w:val="none" w:sz="0" w:space="0" w:color="auto"/>
            <w:left w:val="none" w:sz="0" w:space="0" w:color="auto"/>
            <w:bottom w:val="none" w:sz="0" w:space="0" w:color="auto"/>
            <w:right w:val="none" w:sz="0" w:space="0" w:color="auto"/>
          </w:divBdr>
        </w:div>
        <w:div w:id="1477801118">
          <w:marLeft w:val="480"/>
          <w:marRight w:val="0"/>
          <w:marTop w:val="0"/>
          <w:marBottom w:val="0"/>
          <w:divBdr>
            <w:top w:val="none" w:sz="0" w:space="0" w:color="auto"/>
            <w:left w:val="none" w:sz="0" w:space="0" w:color="auto"/>
            <w:bottom w:val="none" w:sz="0" w:space="0" w:color="auto"/>
            <w:right w:val="none" w:sz="0" w:space="0" w:color="auto"/>
          </w:divBdr>
        </w:div>
        <w:div w:id="1505121998">
          <w:marLeft w:val="480"/>
          <w:marRight w:val="0"/>
          <w:marTop w:val="0"/>
          <w:marBottom w:val="0"/>
          <w:divBdr>
            <w:top w:val="none" w:sz="0" w:space="0" w:color="auto"/>
            <w:left w:val="none" w:sz="0" w:space="0" w:color="auto"/>
            <w:bottom w:val="none" w:sz="0" w:space="0" w:color="auto"/>
            <w:right w:val="none" w:sz="0" w:space="0" w:color="auto"/>
          </w:divBdr>
        </w:div>
        <w:div w:id="1520848649">
          <w:marLeft w:val="480"/>
          <w:marRight w:val="0"/>
          <w:marTop w:val="0"/>
          <w:marBottom w:val="0"/>
          <w:divBdr>
            <w:top w:val="none" w:sz="0" w:space="0" w:color="auto"/>
            <w:left w:val="none" w:sz="0" w:space="0" w:color="auto"/>
            <w:bottom w:val="none" w:sz="0" w:space="0" w:color="auto"/>
            <w:right w:val="none" w:sz="0" w:space="0" w:color="auto"/>
          </w:divBdr>
        </w:div>
        <w:div w:id="1544749060">
          <w:marLeft w:val="480"/>
          <w:marRight w:val="0"/>
          <w:marTop w:val="0"/>
          <w:marBottom w:val="0"/>
          <w:divBdr>
            <w:top w:val="none" w:sz="0" w:space="0" w:color="auto"/>
            <w:left w:val="none" w:sz="0" w:space="0" w:color="auto"/>
            <w:bottom w:val="none" w:sz="0" w:space="0" w:color="auto"/>
            <w:right w:val="none" w:sz="0" w:space="0" w:color="auto"/>
          </w:divBdr>
        </w:div>
        <w:div w:id="1585453806">
          <w:marLeft w:val="480"/>
          <w:marRight w:val="0"/>
          <w:marTop w:val="0"/>
          <w:marBottom w:val="0"/>
          <w:divBdr>
            <w:top w:val="none" w:sz="0" w:space="0" w:color="auto"/>
            <w:left w:val="none" w:sz="0" w:space="0" w:color="auto"/>
            <w:bottom w:val="none" w:sz="0" w:space="0" w:color="auto"/>
            <w:right w:val="none" w:sz="0" w:space="0" w:color="auto"/>
          </w:divBdr>
        </w:div>
        <w:div w:id="1597402574">
          <w:marLeft w:val="480"/>
          <w:marRight w:val="0"/>
          <w:marTop w:val="0"/>
          <w:marBottom w:val="0"/>
          <w:divBdr>
            <w:top w:val="none" w:sz="0" w:space="0" w:color="auto"/>
            <w:left w:val="none" w:sz="0" w:space="0" w:color="auto"/>
            <w:bottom w:val="none" w:sz="0" w:space="0" w:color="auto"/>
            <w:right w:val="none" w:sz="0" w:space="0" w:color="auto"/>
          </w:divBdr>
        </w:div>
        <w:div w:id="1618103128">
          <w:marLeft w:val="480"/>
          <w:marRight w:val="0"/>
          <w:marTop w:val="0"/>
          <w:marBottom w:val="0"/>
          <w:divBdr>
            <w:top w:val="none" w:sz="0" w:space="0" w:color="auto"/>
            <w:left w:val="none" w:sz="0" w:space="0" w:color="auto"/>
            <w:bottom w:val="none" w:sz="0" w:space="0" w:color="auto"/>
            <w:right w:val="none" w:sz="0" w:space="0" w:color="auto"/>
          </w:divBdr>
        </w:div>
        <w:div w:id="1620986137">
          <w:marLeft w:val="480"/>
          <w:marRight w:val="0"/>
          <w:marTop w:val="0"/>
          <w:marBottom w:val="0"/>
          <w:divBdr>
            <w:top w:val="none" w:sz="0" w:space="0" w:color="auto"/>
            <w:left w:val="none" w:sz="0" w:space="0" w:color="auto"/>
            <w:bottom w:val="none" w:sz="0" w:space="0" w:color="auto"/>
            <w:right w:val="none" w:sz="0" w:space="0" w:color="auto"/>
          </w:divBdr>
        </w:div>
        <w:div w:id="1623534824">
          <w:marLeft w:val="480"/>
          <w:marRight w:val="0"/>
          <w:marTop w:val="0"/>
          <w:marBottom w:val="0"/>
          <w:divBdr>
            <w:top w:val="none" w:sz="0" w:space="0" w:color="auto"/>
            <w:left w:val="none" w:sz="0" w:space="0" w:color="auto"/>
            <w:bottom w:val="none" w:sz="0" w:space="0" w:color="auto"/>
            <w:right w:val="none" w:sz="0" w:space="0" w:color="auto"/>
          </w:divBdr>
        </w:div>
        <w:div w:id="1685862385">
          <w:marLeft w:val="480"/>
          <w:marRight w:val="0"/>
          <w:marTop w:val="0"/>
          <w:marBottom w:val="0"/>
          <w:divBdr>
            <w:top w:val="none" w:sz="0" w:space="0" w:color="auto"/>
            <w:left w:val="none" w:sz="0" w:space="0" w:color="auto"/>
            <w:bottom w:val="none" w:sz="0" w:space="0" w:color="auto"/>
            <w:right w:val="none" w:sz="0" w:space="0" w:color="auto"/>
          </w:divBdr>
        </w:div>
        <w:div w:id="1695034274">
          <w:marLeft w:val="480"/>
          <w:marRight w:val="0"/>
          <w:marTop w:val="0"/>
          <w:marBottom w:val="0"/>
          <w:divBdr>
            <w:top w:val="none" w:sz="0" w:space="0" w:color="auto"/>
            <w:left w:val="none" w:sz="0" w:space="0" w:color="auto"/>
            <w:bottom w:val="none" w:sz="0" w:space="0" w:color="auto"/>
            <w:right w:val="none" w:sz="0" w:space="0" w:color="auto"/>
          </w:divBdr>
        </w:div>
        <w:div w:id="1707170865">
          <w:marLeft w:val="480"/>
          <w:marRight w:val="0"/>
          <w:marTop w:val="0"/>
          <w:marBottom w:val="0"/>
          <w:divBdr>
            <w:top w:val="none" w:sz="0" w:space="0" w:color="auto"/>
            <w:left w:val="none" w:sz="0" w:space="0" w:color="auto"/>
            <w:bottom w:val="none" w:sz="0" w:space="0" w:color="auto"/>
            <w:right w:val="none" w:sz="0" w:space="0" w:color="auto"/>
          </w:divBdr>
        </w:div>
        <w:div w:id="1719738847">
          <w:marLeft w:val="480"/>
          <w:marRight w:val="0"/>
          <w:marTop w:val="0"/>
          <w:marBottom w:val="0"/>
          <w:divBdr>
            <w:top w:val="none" w:sz="0" w:space="0" w:color="auto"/>
            <w:left w:val="none" w:sz="0" w:space="0" w:color="auto"/>
            <w:bottom w:val="none" w:sz="0" w:space="0" w:color="auto"/>
            <w:right w:val="none" w:sz="0" w:space="0" w:color="auto"/>
          </w:divBdr>
        </w:div>
        <w:div w:id="1764689833">
          <w:marLeft w:val="480"/>
          <w:marRight w:val="0"/>
          <w:marTop w:val="0"/>
          <w:marBottom w:val="0"/>
          <w:divBdr>
            <w:top w:val="none" w:sz="0" w:space="0" w:color="auto"/>
            <w:left w:val="none" w:sz="0" w:space="0" w:color="auto"/>
            <w:bottom w:val="none" w:sz="0" w:space="0" w:color="auto"/>
            <w:right w:val="none" w:sz="0" w:space="0" w:color="auto"/>
          </w:divBdr>
        </w:div>
        <w:div w:id="1803763324">
          <w:marLeft w:val="480"/>
          <w:marRight w:val="0"/>
          <w:marTop w:val="0"/>
          <w:marBottom w:val="0"/>
          <w:divBdr>
            <w:top w:val="none" w:sz="0" w:space="0" w:color="auto"/>
            <w:left w:val="none" w:sz="0" w:space="0" w:color="auto"/>
            <w:bottom w:val="none" w:sz="0" w:space="0" w:color="auto"/>
            <w:right w:val="none" w:sz="0" w:space="0" w:color="auto"/>
          </w:divBdr>
        </w:div>
        <w:div w:id="1859126031">
          <w:marLeft w:val="480"/>
          <w:marRight w:val="0"/>
          <w:marTop w:val="0"/>
          <w:marBottom w:val="0"/>
          <w:divBdr>
            <w:top w:val="none" w:sz="0" w:space="0" w:color="auto"/>
            <w:left w:val="none" w:sz="0" w:space="0" w:color="auto"/>
            <w:bottom w:val="none" w:sz="0" w:space="0" w:color="auto"/>
            <w:right w:val="none" w:sz="0" w:space="0" w:color="auto"/>
          </w:divBdr>
        </w:div>
        <w:div w:id="1886407779">
          <w:marLeft w:val="480"/>
          <w:marRight w:val="0"/>
          <w:marTop w:val="0"/>
          <w:marBottom w:val="0"/>
          <w:divBdr>
            <w:top w:val="none" w:sz="0" w:space="0" w:color="auto"/>
            <w:left w:val="none" w:sz="0" w:space="0" w:color="auto"/>
            <w:bottom w:val="none" w:sz="0" w:space="0" w:color="auto"/>
            <w:right w:val="none" w:sz="0" w:space="0" w:color="auto"/>
          </w:divBdr>
        </w:div>
        <w:div w:id="1908615152">
          <w:marLeft w:val="480"/>
          <w:marRight w:val="0"/>
          <w:marTop w:val="0"/>
          <w:marBottom w:val="0"/>
          <w:divBdr>
            <w:top w:val="none" w:sz="0" w:space="0" w:color="auto"/>
            <w:left w:val="none" w:sz="0" w:space="0" w:color="auto"/>
            <w:bottom w:val="none" w:sz="0" w:space="0" w:color="auto"/>
            <w:right w:val="none" w:sz="0" w:space="0" w:color="auto"/>
          </w:divBdr>
        </w:div>
        <w:div w:id="1925186399">
          <w:marLeft w:val="480"/>
          <w:marRight w:val="0"/>
          <w:marTop w:val="0"/>
          <w:marBottom w:val="0"/>
          <w:divBdr>
            <w:top w:val="none" w:sz="0" w:space="0" w:color="auto"/>
            <w:left w:val="none" w:sz="0" w:space="0" w:color="auto"/>
            <w:bottom w:val="none" w:sz="0" w:space="0" w:color="auto"/>
            <w:right w:val="none" w:sz="0" w:space="0" w:color="auto"/>
          </w:divBdr>
        </w:div>
        <w:div w:id="1942377823">
          <w:marLeft w:val="480"/>
          <w:marRight w:val="0"/>
          <w:marTop w:val="0"/>
          <w:marBottom w:val="0"/>
          <w:divBdr>
            <w:top w:val="none" w:sz="0" w:space="0" w:color="auto"/>
            <w:left w:val="none" w:sz="0" w:space="0" w:color="auto"/>
            <w:bottom w:val="none" w:sz="0" w:space="0" w:color="auto"/>
            <w:right w:val="none" w:sz="0" w:space="0" w:color="auto"/>
          </w:divBdr>
        </w:div>
        <w:div w:id="1975989331">
          <w:marLeft w:val="480"/>
          <w:marRight w:val="0"/>
          <w:marTop w:val="0"/>
          <w:marBottom w:val="0"/>
          <w:divBdr>
            <w:top w:val="none" w:sz="0" w:space="0" w:color="auto"/>
            <w:left w:val="none" w:sz="0" w:space="0" w:color="auto"/>
            <w:bottom w:val="none" w:sz="0" w:space="0" w:color="auto"/>
            <w:right w:val="none" w:sz="0" w:space="0" w:color="auto"/>
          </w:divBdr>
        </w:div>
        <w:div w:id="1987733702">
          <w:marLeft w:val="480"/>
          <w:marRight w:val="0"/>
          <w:marTop w:val="0"/>
          <w:marBottom w:val="0"/>
          <w:divBdr>
            <w:top w:val="none" w:sz="0" w:space="0" w:color="auto"/>
            <w:left w:val="none" w:sz="0" w:space="0" w:color="auto"/>
            <w:bottom w:val="none" w:sz="0" w:space="0" w:color="auto"/>
            <w:right w:val="none" w:sz="0" w:space="0" w:color="auto"/>
          </w:divBdr>
        </w:div>
        <w:div w:id="1990671074">
          <w:marLeft w:val="480"/>
          <w:marRight w:val="0"/>
          <w:marTop w:val="0"/>
          <w:marBottom w:val="0"/>
          <w:divBdr>
            <w:top w:val="none" w:sz="0" w:space="0" w:color="auto"/>
            <w:left w:val="none" w:sz="0" w:space="0" w:color="auto"/>
            <w:bottom w:val="none" w:sz="0" w:space="0" w:color="auto"/>
            <w:right w:val="none" w:sz="0" w:space="0" w:color="auto"/>
          </w:divBdr>
        </w:div>
        <w:div w:id="2024939077">
          <w:marLeft w:val="480"/>
          <w:marRight w:val="0"/>
          <w:marTop w:val="0"/>
          <w:marBottom w:val="0"/>
          <w:divBdr>
            <w:top w:val="none" w:sz="0" w:space="0" w:color="auto"/>
            <w:left w:val="none" w:sz="0" w:space="0" w:color="auto"/>
            <w:bottom w:val="none" w:sz="0" w:space="0" w:color="auto"/>
            <w:right w:val="none" w:sz="0" w:space="0" w:color="auto"/>
          </w:divBdr>
        </w:div>
        <w:div w:id="2083062802">
          <w:marLeft w:val="480"/>
          <w:marRight w:val="0"/>
          <w:marTop w:val="0"/>
          <w:marBottom w:val="0"/>
          <w:divBdr>
            <w:top w:val="none" w:sz="0" w:space="0" w:color="auto"/>
            <w:left w:val="none" w:sz="0" w:space="0" w:color="auto"/>
            <w:bottom w:val="none" w:sz="0" w:space="0" w:color="auto"/>
            <w:right w:val="none" w:sz="0" w:space="0" w:color="auto"/>
          </w:divBdr>
        </w:div>
        <w:div w:id="2088460150">
          <w:marLeft w:val="480"/>
          <w:marRight w:val="0"/>
          <w:marTop w:val="0"/>
          <w:marBottom w:val="0"/>
          <w:divBdr>
            <w:top w:val="none" w:sz="0" w:space="0" w:color="auto"/>
            <w:left w:val="none" w:sz="0" w:space="0" w:color="auto"/>
            <w:bottom w:val="none" w:sz="0" w:space="0" w:color="auto"/>
            <w:right w:val="none" w:sz="0" w:space="0" w:color="auto"/>
          </w:divBdr>
        </w:div>
        <w:div w:id="2090031255">
          <w:marLeft w:val="480"/>
          <w:marRight w:val="0"/>
          <w:marTop w:val="0"/>
          <w:marBottom w:val="0"/>
          <w:divBdr>
            <w:top w:val="none" w:sz="0" w:space="0" w:color="auto"/>
            <w:left w:val="none" w:sz="0" w:space="0" w:color="auto"/>
            <w:bottom w:val="none" w:sz="0" w:space="0" w:color="auto"/>
            <w:right w:val="none" w:sz="0" w:space="0" w:color="auto"/>
          </w:divBdr>
        </w:div>
        <w:div w:id="2124614284">
          <w:marLeft w:val="480"/>
          <w:marRight w:val="0"/>
          <w:marTop w:val="0"/>
          <w:marBottom w:val="0"/>
          <w:divBdr>
            <w:top w:val="none" w:sz="0" w:space="0" w:color="auto"/>
            <w:left w:val="none" w:sz="0" w:space="0" w:color="auto"/>
            <w:bottom w:val="none" w:sz="0" w:space="0" w:color="auto"/>
            <w:right w:val="none" w:sz="0" w:space="0" w:color="auto"/>
          </w:divBdr>
        </w:div>
        <w:div w:id="2140372331">
          <w:marLeft w:val="480"/>
          <w:marRight w:val="0"/>
          <w:marTop w:val="0"/>
          <w:marBottom w:val="0"/>
          <w:divBdr>
            <w:top w:val="none" w:sz="0" w:space="0" w:color="auto"/>
            <w:left w:val="none" w:sz="0" w:space="0" w:color="auto"/>
            <w:bottom w:val="none" w:sz="0" w:space="0" w:color="auto"/>
            <w:right w:val="none" w:sz="0" w:space="0" w:color="auto"/>
          </w:divBdr>
        </w:div>
      </w:divsChild>
    </w:div>
    <w:div w:id="671879632">
      <w:bodyDiv w:val="1"/>
      <w:marLeft w:val="0"/>
      <w:marRight w:val="0"/>
      <w:marTop w:val="0"/>
      <w:marBottom w:val="0"/>
      <w:divBdr>
        <w:top w:val="none" w:sz="0" w:space="0" w:color="auto"/>
        <w:left w:val="none" w:sz="0" w:space="0" w:color="auto"/>
        <w:bottom w:val="none" w:sz="0" w:space="0" w:color="auto"/>
        <w:right w:val="none" w:sz="0" w:space="0" w:color="auto"/>
      </w:divBdr>
      <w:divsChild>
        <w:div w:id="2049323">
          <w:marLeft w:val="480"/>
          <w:marRight w:val="0"/>
          <w:marTop w:val="0"/>
          <w:marBottom w:val="0"/>
          <w:divBdr>
            <w:top w:val="none" w:sz="0" w:space="0" w:color="auto"/>
            <w:left w:val="none" w:sz="0" w:space="0" w:color="auto"/>
            <w:bottom w:val="none" w:sz="0" w:space="0" w:color="auto"/>
            <w:right w:val="none" w:sz="0" w:space="0" w:color="auto"/>
          </w:divBdr>
        </w:div>
        <w:div w:id="28147078">
          <w:marLeft w:val="480"/>
          <w:marRight w:val="0"/>
          <w:marTop w:val="0"/>
          <w:marBottom w:val="0"/>
          <w:divBdr>
            <w:top w:val="none" w:sz="0" w:space="0" w:color="auto"/>
            <w:left w:val="none" w:sz="0" w:space="0" w:color="auto"/>
            <w:bottom w:val="none" w:sz="0" w:space="0" w:color="auto"/>
            <w:right w:val="none" w:sz="0" w:space="0" w:color="auto"/>
          </w:divBdr>
        </w:div>
        <w:div w:id="35283200">
          <w:marLeft w:val="480"/>
          <w:marRight w:val="0"/>
          <w:marTop w:val="0"/>
          <w:marBottom w:val="0"/>
          <w:divBdr>
            <w:top w:val="none" w:sz="0" w:space="0" w:color="auto"/>
            <w:left w:val="none" w:sz="0" w:space="0" w:color="auto"/>
            <w:bottom w:val="none" w:sz="0" w:space="0" w:color="auto"/>
            <w:right w:val="none" w:sz="0" w:space="0" w:color="auto"/>
          </w:divBdr>
        </w:div>
        <w:div w:id="54597038">
          <w:marLeft w:val="480"/>
          <w:marRight w:val="0"/>
          <w:marTop w:val="0"/>
          <w:marBottom w:val="0"/>
          <w:divBdr>
            <w:top w:val="none" w:sz="0" w:space="0" w:color="auto"/>
            <w:left w:val="none" w:sz="0" w:space="0" w:color="auto"/>
            <w:bottom w:val="none" w:sz="0" w:space="0" w:color="auto"/>
            <w:right w:val="none" w:sz="0" w:space="0" w:color="auto"/>
          </w:divBdr>
        </w:div>
        <w:div w:id="96290375">
          <w:marLeft w:val="480"/>
          <w:marRight w:val="0"/>
          <w:marTop w:val="0"/>
          <w:marBottom w:val="0"/>
          <w:divBdr>
            <w:top w:val="none" w:sz="0" w:space="0" w:color="auto"/>
            <w:left w:val="none" w:sz="0" w:space="0" w:color="auto"/>
            <w:bottom w:val="none" w:sz="0" w:space="0" w:color="auto"/>
            <w:right w:val="none" w:sz="0" w:space="0" w:color="auto"/>
          </w:divBdr>
        </w:div>
        <w:div w:id="130682665">
          <w:marLeft w:val="480"/>
          <w:marRight w:val="0"/>
          <w:marTop w:val="0"/>
          <w:marBottom w:val="0"/>
          <w:divBdr>
            <w:top w:val="none" w:sz="0" w:space="0" w:color="auto"/>
            <w:left w:val="none" w:sz="0" w:space="0" w:color="auto"/>
            <w:bottom w:val="none" w:sz="0" w:space="0" w:color="auto"/>
            <w:right w:val="none" w:sz="0" w:space="0" w:color="auto"/>
          </w:divBdr>
        </w:div>
        <w:div w:id="140392952">
          <w:marLeft w:val="480"/>
          <w:marRight w:val="0"/>
          <w:marTop w:val="0"/>
          <w:marBottom w:val="0"/>
          <w:divBdr>
            <w:top w:val="none" w:sz="0" w:space="0" w:color="auto"/>
            <w:left w:val="none" w:sz="0" w:space="0" w:color="auto"/>
            <w:bottom w:val="none" w:sz="0" w:space="0" w:color="auto"/>
            <w:right w:val="none" w:sz="0" w:space="0" w:color="auto"/>
          </w:divBdr>
        </w:div>
        <w:div w:id="158884981">
          <w:marLeft w:val="480"/>
          <w:marRight w:val="0"/>
          <w:marTop w:val="0"/>
          <w:marBottom w:val="0"/>
          <w:divBdr>
            <w:top w:val="none" w:sz="0" w:space="0" w:color="auto"/>
            <w:left w:val="none" w:sz="0" w:space="0" w:color="auto"/>
            <w:bottom w:val="none" w:sz="0" w:space="0" w:color="auto"/>
            <w:right w:val="none" w:sz="0" w:space="0" w:color="auto"/>
          </w:divBdr>
        </w:div>
        <w:div w:id="178930944">
          <w:marLeft w:val="480"/>
          <w:marRight w:val="0"/>
          <w:marTop w:val="0"/>
          <w:marBottom w:val="0"/>
          <w:divBdr>
            <w:top w:val="none" w:sz="0" w:space="0" w:color="auto"/>
            <w:left w:val="none" w:sz="0" w:space="0" w:color="auto"/>
            <w:bottom w:val="none" w:sz="0" w:space="0" w:color="auto"/>
            <w:right w:val="none" w:sz="0" w:space="0" w:color="auto"/>
          </w:divBdr>
        </w:div>
        <w:div w:id="183370470">
          <w:marLeft w:val="480"/>
          <w:marRight w:val="0"/>
          <w:marTop w:val="0"/>
          <w:marBottom w:val="0"/>
          <w:divBdr>
            <w:top w:val="none" w:sz="0" w:space="0" w:color="auto"/>
            <w:left w:val="none" w:sz="0" w:space="0" w:color="auto"/>
            <w:bottom w:val="none" w:sz="0" w:space="0" w:color="auto"/>
            <w:right w:val="none" w:sz="0" w:space="0" w:color="auto"/>
          </w:divBdr>
        </w:div>
        <w:div w:id="255987398">
          <w:marLeft w:val="480"/>
          <w:marRight w:val="0"/>
          <w:marTop w:val="0"/>
          <w:marBottom w:val="0"/>
          <w:divBdr>
            <w:top w:val="none" w:sz="0" w:space="0" w:color="auto"/>
            <w:left w:val="none" w:sz="0" w:space="0" w:color="auto"/>
            <w:bottom w:val="none" w:sz="0" w:space="0" w:color="auto"/>
            <w:right w:val="none" w:sz="0" w:space="0" w:color="auto"/>
          </w:divBdr>
        </w:div>
        <w:div w:id="268197633">
          <w:marLeft w:val="480"/>
          <w:marRight w:val="0"/>
          <w:marTop w:val="0"/>
          <w:marBottom w:val="0"/>
          <w:divBdr>
            <w:top w:val="none" w:sz="0" w:space="0" w:color="auto"/>
            <w:left w:val="none" w:sz="0" w:space="0" w:color="auto"/>
            <w:bottom w:val="none" w:sz="0" w:space="0" w:color="auto"/>
            <w:right w:val="none" w:sz="0" w:space="0" w:color="auto"/>
          </w:divBdr>
        </w:div>
        <w:div w:id="296885810">
          <w:marLeft w:val="480"/>
          <w:marRight w:val="0"/>
          <w:marTop w:val="0"/>
          <w:marBottom w:val="0"/>
          <w:divBdr>
            <w:top w:val="none" w:sz="0" w:space="0" w:color="auto"/>
            <w:left w:val="none" w:sz="0" w:space="0" w:color="auto"/>
            <w:bottom w:val="none" w:sz="0" w:space="0" w:color="auto"/>
            <w:right w:val="none" w:sz="0" w:space="0" w:color="auto"/>
          </w:divBdr>
        </w:div>
        <w:div w:id="343090060">
          <w:marLeft w:val="480"/>
          <w:marRight w:val="0"/>
          <w:marTop w:val="0"/>
          <w:marBottom w:val="0"/>
          <w:divBdr>
            <w:top w:val="none" w:sz="0" w:space="0" w:color="auto"/>
            <w:left w:val="none" w:sz="0" w:space="0" w:color="auto"/>
            <w:bottom w:val="none" w:sz="0" w:space="0" w:color="auto"/>
            <w:right w:val="none" w:sz="0" w:space="0" w:color="auto"/>
          </w:divBdr>
        </w:div>
        <w:div w:id="351149239">
          <w:marLeft w:val="480"/>
          <w:marRight w:val="0"/>
          <w:marTop w:val="0"/>
          <w:marBottom w:val="0"/>
          <w:divBdr>
            <w:top w:val="none" w:sz="0" w:space="0" w:color="auto"/>
            <w:left w:val="none" w:sz="0" w:space="0" w:color="auto"/>
            <w:bottom w:val="none" w:sz="0" w:space="0" w:color="auto"/>
            <w:right w:val="none" w:sz="0" w:space="0" w:color="auto"/>
          </w:divBdr>
        </w:div>
        <w:div w:id="382410062">
          <w:marLeft w:val="480"/>
          <w:marRight w:val="0"/>
          <w:marTop w:val="0"/>
          <w:marBottom w:val="0"/>
          <w:divBdr>
            <w:top w:val="none" w:sz="0" w:space="0" w:color="auto"/>
            <w:left w:val="none" w:sz="0" w:space="0" w:color="auto"/>
            <w:bottom w:val="none" w:sz="0" w:space="0" w:color="auto"/>
            <w:right w:val="none" w:sz="0" w:space="0" w:color="auto"/>
          </w:divBdr>
        </w:div>
        <w:div w:id="405999888">
          <w:marLeft w:val="480"/>
          <w:marRight w:val="0"/>
          <w:marTop w:val="0"/>
          <w:marBottom w:val="0"/>
          <w:divBdr>
            <w:top w:val="none" w:sz="0" w:space="0" w:color="auto"/>
            <w:left w:val="none" w:sz="0" w:space="0" w:color="auto"/>
            <w:bottom w:val="none" w:sz="0" w:space="0" w:color="auto"/>
            <w:right w:val="none" w:sz="0" w:space="0" w:color="auto"/>
          </w:divBdr>
        </w:div>
        <w:div w:id="436288678">
          <w:marLeft w:val="480"/>
          <w:marRight w:val="0"/>
          <w:marTop w:val="0"/>
          <w:marBottom w:val="0"/>
          <w:divBdr>
            <w:top w:val="none" w:sz="0" w:space="0" w:color="auto"/>
            <w:left w:val="none" w:sz="0" w:space="0" w:color="auto"/>
            <w:bottom w:val="none" w:sz="0" w:space="0" w:color="auto"/>
            <w:right w:val="none" w:sz="0" w:space="0" w:color="auto"/>
          </w:divBdr>
        </w:div>
        <w:div w:id="567687317">
          <w:marLeft w:val="480"/>
          <w:marRight w:val="0"/>
          <w:marTop w:val="0"/>
          <w:marBottom w:val="0"/>
          <w:divBdr>
            <w:top w:val="none" w:sz="0" w:space="0" w:color="auto"/>
            <w:left w:val="none" w:sz="0" w:space="0" w:color="auto"/>
            <w:bottom w:val="none" w:sz="0" w:space="0" w:color="auto"/>
            <w:right w:val="none" w:sz="0" w:space="0" w:color="auto"/>
          </w:divBdr>
        </w:div>
        <w:div w:id="571232201">
          <w:marLeft w:val="480"/>
          <w:marRight w:val="0"/>
          <w:marTop w:val="0"/>
          <w:marBottom w:val="0"/>
          <w:divBdr>
            <w:top w:val="none" w:sz="0" w:space="0" w:color="auto"/>
            <w:left w:val="none" w:sz="0" w:space="0" w:color="auto"/>
            <w:bottom w:val="none" w:sz="0" w:space="0" w:color="auto"/>
            <w:right w:val="none" w:sz="0" w:space="0" w:color="auto"/>
          </w:divBdr>
        </w:div>
        <w:div w:id="571819677">
          <w:marLeft w:val="480"/>
          <w:marRight w:val="0"/>
          <w:marTop w:val="0"/>
          <w:marBottom w:val="0"/>
          <w:divBdr>
            <w:top w:val="none" w:sz="0" w:space="0" w:color="auto"/>
            <w:left w:val="none" w:sz="0" w:space="0" w:color="auto"/>
            <w:bottom w:val="none" w:sz="0" w:space="0" w:color="auto"/>
            <w:right w:val="none" w:sz="0" w:space="0" w:color="auto"/>
          </w:divBdr>
        </w:div>
        <w:div w:id="616571321">
          <w:marLeft w:val="480"/>
          <w:marRight w:val="0"/>
          <w:marTop w:val="0"/>
          <w:marBottom w:val="0"/>
          <w:divBdr>
            <w:top w:val="none" w:sz="0" w:space="0" w:color="auto"/>
            <w:left w:val="none" w:sz="0" w:space="0" w:color="auto"/>
            <w:bottom w:val="none" w:sz="0" w:space="0" w:color="auto"/>
            <w:right w:val="none" w:sz="0" w:space="0" w:color="auto"/>
          </w:divBdr>
        </w:div>
        <w:div w:id="618873833">
          <w:marLeft w:val="480"/>
          <w:marRight w:val="0"/>
          <w:marTop w:val="0"/>
          <w:marBottom w:val="0"/>
          <w:divBdr>
            <w:top w:val="none" w:sz="0" w:space="0" w:color="auto"/>
            <w:left w:val="none" w:sz="0" w:space="0" w:color="auto"/>
            <w:bottom w:val="none" w:sz="0" w:space="0" w:color="auto"/>
            <w:right w:val="none" w:sz="0" w:space="0" w:color="auto"/>
          </w:divBdr>
        </w:div>
        <w:div w:id="639118509">
          <w:marLeft w:val="480"/>
          <w:marRight w:val="0"/>
          <w:marTop w:val="0"/>
          <w:marBottom w:val="0"/>
          <w:divBdr>
            <w:top w:val="none" w:sz="0" w:space="0" w:color="auto"/>
            <w:left w:val="none" w:sz="0" w:space="0" w:color="auto"/>
            <w:bottom w:val="none" w:sz="0" w:space="0" w:color="auto"/>
            <w:right w:val="none" w:sz="0" w:space="0" w:color="auto"/>
          </w:divBdr>
        </w:div>
        <w:div w:id="664631359">
          <w:marLeft w:val="480"/>
          <w:marRight w:val="0"/>
          <w:marTop w:val="0"/>
          <w:marBottom w:val="0"/>
          <w:divBdr>
            <w:top w:val="none" w:sz="0" w:space="0" w:color="auto"/>
            <w:left w:val="none" w:sz="0" w:space="0" w:color="auto"/>
            <w:bottom w:val="none" w:sz="0" w:space="0" w:color="auto"/>
            <w:right w:val="none" w:sz="0" w:space="0" w:color="auto"/>
          </w:divBdr>
        </w:div>
        <w:div w:id="692926569">
          <w:marLeft w:val="480"/>
          <w:marRight w:val="0"/>
          <w:marTop w:val="0"/>
          <w:marBottom w:val="0"/>
          <w:divBdr>
            <w:top w:val="none" w:sz="0" w:space="0" w:color="auto"/>
            <w:left w:val="none" w:sz="0" w:space="0" w:color="auto"/>
            <w:bottom w:val="none" w:sz="0" w:space="0" w:color="auto"/>
            <w:right w:val="none" w:sz="0" w:space="0" w:color="auto"/>
          </w:divBdr>
        </w:div>
        <w:div w:id="694043607">
          <w:marLeft w:val="480"/>
          <w:marRight w:val="0"/>
          <w:marTop w:val="0"/>
          <w:marBottom w:val="0"/>
          <w:divBdr>
            <w:top w:val="none" w:sz="0" w:space="0" w:color="auto"/>
            <w:left w:val="none" w:sz="0" w:space="0" w:color="auto"/>
            <w:bottom w:val="none" w:sz="0" w:space="0" w:color="auto"/>
            <w:right w:val="none" w:sz="0" w:space="0" w:color="auto"/>
          </w:divBdr>
        </w:div>
        <w:div w:id="714082483">
          <w:marLeft w:val="480"/>
          <w:marRight w:val="0"/>
          <w:marTop w:val="0"/>
          <w:marBottom w:val="0"/>
          <w:divBdr>
            <w:top w:val="none" w:sz="0" w:space="0" w:color="auto"/>
            <w:left w:val="none" w:sz="0" w:space="0" w:color="auto"/>
            <w:bottom w:val="none" w:sz="0" w:space="0" w:color="auto"/>
            <w:right w:val="none" w:sz="0" w:space="0" w:color="auto"/>
          </w:divBdr>
        </w:div>
        <w:div w:id="758213287">
          <w:marLeft w:val="480"/>
          <w:marRight w:val="0"/>
          <w:marTop w:val="0"/>
          <w:marBottom w:val="0"/>
          <w:divBdr>
            <w:top w:val="none" w:sz="0" w:space="0" w:color="auto"/>
            <w:left w:val="none" w:sz="0" w:space="0" w:color="auto"/>
            <w:bottom w:val="none" w:sz="0" w:space="0" w:color="auto"/>
            <w:right w:val="none" w:sz="0" w:space="0" w:color="auto"/>
          </w:divBdr>
        </w:div>
        <w:div w:id="775636756">
          <w:marLeft w:val="480"/>
          <w:marRight w:val="0"/>
          <w:marTop w:val="0"/>
          <w:marBottom w:val="0"/>
          <w:divBdr>
            <w:top w:val="none" w:sz="0" w:space="0" w:color="auto"/>
            <w:left w:val="none" w:sz="0" w:space="0" w:color="auto"/>
            <w:bottom w:val="none" w:sz="0" w:space="0" w:color="auto"/>
            <w:right w:val="none" w:sz="0" w:space="0" w:color="auto"/>
          </w:divBdr>
        </w:div>
        <w:div w:id="776633239">
          <w:marLeft w:val="480"/>
          <w:marRight w:val="0"/>
          <w:marTop w:val="0"/>
          <w:marBottom w:val="0"/>
          <w:divBdr>
            <w:top w:val="none" w:sz="0" w:space="0" w:color="auto"/>
            <w:left w:val="none" w:sz="0" w:space="0" w:color="auto"/>
            <w:bottom w:val="none" w:sz="0" w:space="0" w:color="auto"/>
            <w:right w:val="none" w:sz="0" w:space="0" w:color="auto"/>
          </w:divBdr>
        </w:div>
        <w:div w:id="849442590">
          <w:marLeft w:val="480"/>
          <w:marRight w:val="0"/>
          <w:marTop w:val="0"/>
          <w:marBottom w:val="0"/>
          <w:divBdr>
            <w:top w:val="none" w:sz="0" w:space="0" w:color="auto"/>
            <w:left w:val="none" w:sz="0" w:space="0" w:color="auto"/>
            <w:bottom w:val="none" w:sz="0" w:space="0" w:color="auto"/>
            <w:right w:val="none" w:sz="0" w:space="0" w:color="auto"/>
          </w:divBdr>
        </w:div>
        <w:div w:id="864098200">
          <w:marLeft w:val="480"/>
          <w:marRight w:val="0"/>
          <w:marTop w:val="0"/>
          <w:marBottom w:val="0"/>
          <w:divBdr>
            <w:top w:val="none" w:sz="0" w:space="0" w:color="auto"/>
            <w:left w:val="none" w:sz="0" w:space="0" w:color="auto"/>
            <w:bottom w:val="none" w:sz="0" w:space="0" w:color="auto"/>
            <w:right w:val="none" w:sz="0" w:space="0" w:color="auto"/>
          </w:divBdr>
        </w:div>
        <w:div w:id="873884664">
          <w:marLeft w:val="480"/>
          <w:marRight w:val="0"/>
          <w:marTop w:val="0"/>
          <w:marBottom w:val="0"/>
          <w:divBdr>
            <w:top w:val="none" w:sz="0" w:space="0" w:color="auto"/>
            <w:left w:val="none" w:sz="0" w:space="0" w:color="auto"/>
            <w:bottom w:val="none" w:sz="0" w:space="0" w:color="auto"/>
            <w:right w:val="none" w:sz="0" w:space="0" w:color="auto"/>
          </w:divBdr>
        </w:div>
        <w:div w:id="874001247">
          <w:marLeft w:val="480"/>
          <w:marRight w:val="0"/>
          <w:marTop w:val="0"/>
          <w:marBottom w:val="0"/>
          <w:divBdr>
            <w:top w:val="none" w:sz="0" w:space="0" w:color="auto"/>
            <w:left w:val="none" w:sz="0" w:space="0" w:color="auto"/>
            <w:bottom w:val="none" w:sz="0" w:space="0" w:color="auto"/>
            <w:right w:val="none" w:sz="0" w:space="0" w:color="auto"/>
          </w:divBdr>
        </w:div>
        <w:div w:id="874926788">
          <w:marLeft w:val="480"/>
          <w:marRight w:val="0"/>
          <w:marTop w:val="0"/>
          <w:marBottom w:val="0"/>
          <w:divBdr>
            <w:top w:val="none" w:sz="0" w:space="0" w:color="auto"/>
            <w:left w:val="none" w:sz="0" w:space="0" w:color="auto"/>
            <w:bottom w:val="none" w:sz="0" w:space="0" w:color="auto"/>
            <w:right w:val="none" w:sz="0" w:space="0" w:color="auto"/>
          </w:divBdr>
        </w:div>
        <w:div w:id="888344797">
          <w:marLeft w:val="480"/>
          <w:marRight w:val="0"/>
          <w:marTop w:val="0"/>
          <w:marBottom w:val="0"/>
          <w:divBdr>
            <w:top w:val="none" w:sz="0" w:space="0" w:color="auto"/>
            <w:left w:val="none" w:sz="0" w:space="0" w:color="auto"/>
            <w:bottom w:val="none" w:sz="0" w:space="0" w:color="auto"/>
            <w:right w:val="none" w:sz="0" w:space="0" w:color="auto"/>
          </w:divBdr>
        </w:div>
        <w:div w:id="905842631">
          <w:marLeft w:val="480"/>
          <w:marRight w:val="0"/>
          <w:marTop w:val="0"/>
          <w:marBottom w:val="0"/>
          <w:divBdr>
            <w:top w:val="none" w:sz="0" w:space="0" w:color="auto"/>
            <w:left w:val="none" w:sz="0" w:space="0" w:color="auto"/>
            <w:bottom w:val="none" w:sz="0" w:space="0" w:color="auto"/>
            <w:right w:val="none" w:sz="0" w:space="0" w:color="auto"/>
          </w:divBdr>
        </w:div>
        <w:div w:id="1005284826">
          <w:marLeft w:val="480"/>
          <w:marRight w:val="0"/>
          <w:marTop w:val="0"/>
          <w:marBottom w:val="0"/>
          <w:divBdr>
            <w:top w:val="none" w:sz="0" w:space="0" w:color="auto"/>
            <w:left w:val="none" w:sz="0" w:space="0" w:color="auto"/>
            <w:bottom w:val="none" w:sz="0" w:space="0" w:color="auto"/>
            <w:right w:val="none" w:sz="0" w:space="0" w:color="auto"/>
          </w:divBdr>
        </w:div>
        <w:div w:id="1028261391">
          <w:marLeft w:val="480"/>
          <w:marRight w:val="0"/>
          <w:marTop w:val="0"/>
          <w:marBottom w:val="0"/>
          <w:divBdr>
            <w:top w:val="none" w:sz="0" w:space="0" w:color="auto"/>
            <w:left w:val="none" w:sz="0" w:space="0" w:color="auto"/>
            <w:bottom w:val="none" w:sz="0" w:space="0" w:color="auto"/>
            <w:right w:val="none" w:sz="0" w:space="0" w:color="auto"/>
          </w:divBdr>
        </w:div>
        <w:div w:id="1030030060">
          <w:marLeft w:val="480"/>
          <w:marRight w:val="0"/>
          <w:marTop w:val="0"/>
          <w:marBottom w:val="0"/>
          <w:divBdr>
            <w:top w:val="none" w:sz="0" w:space="0" w:color="auto"/>
            <w:left w:val="none" w:sz="0" w:space="0" w:color="auto"/>
            <w:bottom w:val="none" w:sz="0" w:space="0" w:color="auto"/>
            <w:right w:val="none" w:sz="0" w:space="0" w:color="auto"/>
          </w:divBdr>
        </w:div>
        <w:div w:id="1030493416">
          <w:marLeft w:val="480"/>
          <w:marRight w:val="0"/>
          <w:marTop w:val="0"/>
          <w:marBottom w:val="0"/>
          <w:divBdr>
            <w:top w:val="none" w:sz="0" w:space="0" w:color="auto"/>
            <w:left w:val="none" w:sz="0" w:space="0" w:color="auto"/>
            <w:bottom w:val="none" w:sz="0" w:space="0" w:color="auto"/>
            <w:right w:val="none" w:sz="0" w:space="0" w:color="auto"/>
          </w:divBdr>
        </w:div>
        <w:div w:id="1033114161">
          <w:marLeft w:val="480"/>
          <w:marRight w:val="0"/>
          <w:marTop w:val="0"/>
          <w:marBottom w:val="0"/>
          <w:divBdr>
            <w:top w:val="none" w:sz="0" w:space="0" w:color="auto"/>
            <w:left w:val="none" w:sz="0" w:space="0" w:color="auto"/>
            <w:bottom w:val="none" w:sz="0" w:space="0" w:color="auto"/>
            <w:right w:val="none" w:sz="0" w:space="0" w:color="auto"/>
          </w:divBdr>
        </w:div>
        <w:div w:id="1051227274">
          <w:marLeft w:val="480"/>
          <w:marRight w:val="0"/>
          <w:marTop w:val="0"/>
          <w:marBottom w:val="0"/>
          <w:divBdr>
            <w:top w:val="none" w:sz="0" w:space="0" w:color="auto"/>
            <w:left w:val="none" w:sz="0" w:space="0" w:color="auto"/>
            <w:bottom w:val="none" w:sz="0" w:space="0" w:color="auto"/>
            <w:right w:val="none" w:sz="0" w:space="0" w:color="auto"/>
          </w:divBdr>
        </w:div>
        <w:div w:id="1058944426">
          <w:marLeft w:val="480"/>
          <w:marRight w:val="0"/>
          <w:marTop w:val="0"/>
          <w:marBottom w:val="0"/>
          <w:divBdr>
            <w:top w:val="none" w:sz="0" w:space="0" w:color="auto"/>
            <w:left w:val="none" w:sz="0" w:space="0" w:color="auto"/>
            <w:bottom w:val="none" w:sz="0" w:space="0" w:color="auto"/>
            <w:right w:val="none" w:sz="0" w:space="0" w:color="auto"/>
          </w:divBdr>
        </w:div>
        <w:div w:id="1109855614">
          <w:marLeft w:val="480"/>
          <w:marRight w:val="0"/>
          <w:marTop w:val="0"/>
          <w:marBottom w:val="0"/>
          <w:divBdr>
            <w:top w:val="none" w:sz="0" w:space="0" w:color="auto"/>
            <w:left w:val="none" w:sz="0" w:space="0" w:color="auto"/>
            <w:bottom w:val="none" w:sz="0" w:space="0" w:color="auto"/>
            <w:right w:val="none" w:sz="0" w:space="0" w:color="auto"/>
          </w:divBdr>
        </w:div>
        <w:div w:id="1162544216">
          <w:marLeft w:val="480"/>
          <w:marRight w:val="0"/>
          <w:marTop w:val="0"/>
          <w:marBottom w:val="0"/>
          <w:divBdr>
            <w:top w:val="none" w:sz="0" w:space="0" w:color="auto"/>
            <w:left w:val="none" w:sz="0" w:space="0" w:color="auto"/>
            <w:bottom w:val="none" w:sz="0" w:space="0" w:color="auto"/>
            <w:right w:val="none" w:sz="0" w:space="0" w:color="auto"/>
          </w:divBdr>
        </w:div>
        <w:div w:id="1173451218">
          <w:marLeft w:val="480"/>
          <w:marRight w:val="0"/>
          <w:marTop w:val="0"/>
          <w:marBottom w:val="0"/>
          <w:divBdr>
            <w:top w:val="none" w:sz="0" w:space="0" w:color="auto"/>
            <w:left w:val="none" w:sz="0" w:space="0" w:color="auto"/>
            <w:bottom w:val="none" w:sz="0" w:space="0" w:color="auto"/>
            <w:right w:val="none" w:sz="0" w:space="0" w:color="auto"/>
          </w:divBdr>
        </w:div>
        <w:div w:id="1183397938">
          <w:marLeft w:val="480"/>
          <w:marRight w:val="0"/>
          <w:marTop w:val="0"/>
          <w:marBottom w:val="0"/>
          <w:divBdr>
            <w:top w:val="none" w:sz="0" w:space="0" w:color="auto"/>
            <w:left w:val="none" w:sz="0" w:space="0" w:color="auto"/>
            <w:bottom w:val="none" w:sz="0" w:space="0" w:color="auto"/>
            <w:right w:val="none" w:sz="0" w:space="0" w:color="auto"/>
          </w:divBdr>
        </w:div>
        <w:div w:id="1186214578">
          <w:marLeft w:val="480"/>
          <w:marRight w:val="0"/>
          <w:marTop w:val="0"/>
          <w:marBottom w:val="0"/>
          <w:divBdr>
            <w:top w:val="none" w:sz="0" w:space="0" w:color="auto"/>
            <w:left w:val="none" w:sz="0" w:space="0" w:color="auto"/>
            <w:bottom w:val="none" w:sz="0" w:space="0" w:color="auto"/>
            <w:right w:val="none" w:sz="0" w:space="0" w:color="auto"/>
          </w:divBdr>
        </w:div>
        <w:div w:id="1205094681">
          <w:marLeft w:val="480"/>
          <w:marRight w:val="0"/>
          <w:marTop w:val="0"/>
          <w:marBottom w:val="0"/>
          <w:divBdr>
            <w:top w:val="none" w:sz="0" w:space="0" w:color="auto"/>
            <w:left w:val="none" w:sz="0" w:space="0" w:color="auto"/>
            <w:bottom w:val="none" w:sz="0" w:space="0" w:color="auto"/>
            <w:right w:val="none" w:sz="0" w:space="0" w:color="auto"/>
          </w:divBdr>
        </w:div>
        <w:div w:id="1218011832">
          <w:marLeft w:val="480"/>
          <w:marRight w:val="0"/>
          <w:marTop w:val="0"/>
          <w:marBottom w:val="0"/>
          <w:divBdr>
            <w:top w:val="none" w:sz="0" w:space="0" w:color="auto"/>
            <w:left w:val="none" w:sz="0" w:space="0" w:color="auto"/>
            <w:bottom w:val="none" w:sz="0" w:space="0" w:color="auto"/>
            <w:right w:val="none" w:sz="0" w:space="0" w:color="auto"/>
          </w:divBdr>
        </w:div>
        <w:div w:id="1230270958">
          <w:marLeft w:val="480"/>
          <w:marRight w:val="0"/>
          <w:marTop w:val="0"/>
          <w:marBottom w:val="0"/>
          <w:divBdr>
            <w:top w:val="none" w:sz="0" w:space="0" w:color="auto"/>
            <w:left w:val="none" w:sz="0" w:space="0" w:color="auto"/>
            <w:bottom w:val="none" w:sz="0" w:space="0" w:color="auto"/>
            <w:right w:val="none" w:sz="0" w:space="0" w:color="auto"/>
          </w:divBdr>
        </w:div>
        <w:div w:id="1262107132">
          <w:marLeft w:val="480"/>
          <w:marRight w:val="0"/>
          <w:marTop w:val="0"/>
          <w:marBottom w:val="0"/>
          <w:divBdr>
            <w:top w:val="none" w:sz="0" w:space="0" w:color="auto"/>
            <w:left w:val="none" w:sz="0" w:space="0" w:color="auto"/>
            <w:bottom w:val="none" w:sz="0" w:space="0" w:color="auto"/>
            <w:right w:val="none" w:sz="0" w:space="0" w:color="auto"/>
          </w:divBdr>
        </w:div>
        <w:div w:id="1279291229">
          <w:marLeft w:val="480"/>
          <w:marRight w:val="0"/>
          <w:marTop w:val="0"/>
          <w:marBottom w:val="0"/>
          <w:divBdr>
            <w:top w:val="none" w:sz="0" w:space="0" w:color="auto"/>
            <w:left w:val="none" w:sz="0" w:space="0" w:color="auto"/>
            <w:bottom w:val="none" w:sz="0" w:space="0" w:color="auto"/>
            <w:right w:val="none" w:sz="0" w:space="0" w:color="auto"/>
          </w:divBdr>
        </w:div>
        <w:div w:id="1377239286">
          <w:marLeft w:val="480"/>
          <w:marRight w:val="0"/>
          <w:marTop w:val="0"/>
          <w:marBottom w:val="0"/>
          <w:divBdr>
            <w:top w:val="none" w:sz="0" w:space="0" w:color="auto"/>
            <w:left w:val="none" w:sz="0" w:space="0" w:color="auto"/>
            <w:bottom w:val="none" w:sz="0" w:space="0" w:color="auto"/>
            <w:right w:val="none" w:sz="0" w:space="0" w:color="auto"/>
          </w:divBdr>
        </w:div>
        <w:div w:id="1414088677">
          <w:marLeft w:val="480"/>
          <w:marRight w:val="0"/>
          <w:marTop w:val="0"/>
          <w:marBottom w:val="0"/>
          <w:divBdr>
            <w:top w:val="none" w:sz="0" w:space="0" w:color="auto"/>
            <w:left w:val="none" w:sz="0" w:space="0" w:color="auto"/>
            <w:bottom w:val="none" w:sz="0" w:space="0" w:color="auto"/>
            <w:right w:val="none" w:sz="0" w:space="0" w:color="auto"/>
          </w:divBdr>
        </w:div>
        <w:div w:id="1435444475">
          <w:marLeft w:val="480"/>
          <w:marRight w:val="0"/>
          <w:marTop w:val="0"/>
          <w:marBottom w:val="0"/>
          <w:divBdr>
            <w:top w:val="none" w:sz="0" w:space="0" w:color="auto"/>
            <w:left w:val="none" w:sz="0" w:space="0" w:color="auto"/>
            <w:bottom w:val="none" w:sz="0" w:space="0" w:color="auto"/>
            <w:right w:val="none" w:sz="0" w:space="0" w:color="auto"/>
          </w:divBdr>
        </w:div>
        <w:div w:id="1463620553">
          <w:marLeft w:val="480"/>
          <w:marRight w:val="0"/>
          <w:marTop w:val="0"/>
          <w:marBottom w:val="0"/>
          <w:divBdr>
            <w:top w:val="none" w:sz="0" w:space="0" w:color="auto"/>
            <w:left w:val="none" w:sz="0" w:space="0" w:color="auto"/>
            <w:bottom w:val="none" w:sz="0" w:space="0" w:color="auto"/>
            <w:right w:val="none" w:sz="0" w:space="0" w:color="auto"/>
          </w:divBdr>
        </w:div>
        <w:div w:id="1492258547">
          <w:marLeft w:val="480"/>
          <w:marRight w:val="0"/>
          <w:marTop w:val="0"/>
          <w:marBottom w:val="0"/>
          <w:divBdr>
            <w:top w:val="none" w:sz="0" w:space="0" w:color="auto"/>
            <w:left w:val="none" w:sz="0" w:space="0" w:color="auto"/>
            <w:bottom w:val="none" w:sz="0" w:space="0" w:color="auto"/>
            <w:right w:val="none" w:sz="0" w:space="0" w:color="auto"/>
          </w:divBdr>
        </w:div>
        <w:div w:id="1584877691">
          <w:marLeft w:val="480"/>
          <w:marRight w:val="0"/>
          <w:marTop w:val="0"/>
          <w:marBottom w:val="0"/>
          <w:divBdr>
            <w:top w:val="none" w:sz="0" w:space="0" w:color="auto"/>
            <w:left w:val="none" w:sz="0" w:space="0" w:color="auto"/>
            <w:bottom w:val="none" w:sz="0" w:space="0" w:color="auto"/>
            <w:right w:val="none" w:sz="0" w:space="0" w:color="auto"/>
          </w:divBdr>
        </w:div>
        <w:div w:id="1627394662">
          <w:marLeft w:val="480"/>
          <w:marRight w:val="0"/>
          <w:marTop w:val="0"/>
          <w:marBottom w:val="0"/>
          <w:divBdr>
            <w:top w:val="none" w:sz="0" w:space="0" w:color="auto"/>
            <w:left w:val="none" w:sz="0" w:space="0" w:color="auto"/>
            <w:bottom w:val="none" w:sz="0" w:space="0" w:color="auto"/>
            <w:right w:val="none" w:sz="0" w:space="0" w:color="auto"/>
          </w:divBdr>
        </w:div>
        <w:div w:id="1636449948">
          <w:marLeft w:val="480"/>
          <w:marRight w:val="0"/>
          <w:marTop w:val="0"/>
          <w:marBottom w:val="0"/>
          <w:divBdr>
            <w:top w:val="none" w:sz="0" w:space="0" w:color="auto"/>
            <w:left w:val="none" w:sz="0" w:space="0" w:color="auto"/>
            <w:bottom w:val="none" w:sz="0" w:space="0" w:color="auto"/>
            <w:right w:val="none" w:sz="0" w:space="0" w:color="auto"/>
          </w:divBdr>
        </w:div>
        <w:div w:id="1666516275">
          <w:marLeft w:val="480"/>
          <w:marRight w:val="0"/>
          <w:marTop w:val="0"/>
          <w:marBottom w:val="0"/>
          <w:divBdr>
            <w:top w:val="none" w:sz="0" w:space="0" w:color="auto"/>
            <w:left w:val="none" w:sz="0" w:space="0" w:color="auto"/>
            <w:bottom w:val="none" w:sz="0" w:space="0" w:color="auto"/>
            <w:right w:val="none" w:sz="0" w:space="0" w:color="auto"/>
          </w:divBdr>
        </w:div>
        <w:div w:id="1677727065">
          <w:marLeft w:val="480"/>
          <w:marRight w:val="0"/>
          <w:marTop w:val="0"/>
          <w:marBottom w:val="0"/>
          <w:divBdr>
            <w:top w:val="none" w:sz="0" w:space="0" w:color="auto"/>
            <w:left w:val="none" w:sz="0" w:space="0" w:color="auto"/>
            <w:bottom w:val="none" w:sz="0" w:space="0" w:color="auto"/>
            <w:right w:val="none" w:sz="0" w:space="0" w:color="auto"/>
          </w:divBdr>
        </w:div>
        <w:div w:id="1759906739">
          <w:marLeft w:val="480"/>
          <w:marRight w:val="0"/>
          <w:marTop w:val="0"/>
          <w:marBottom w:val="0"/>
          <w:divBdr>
            <w:top w:val="none" w:sz="0" w:space="0" w:color="auto"/>
            <w:left w:val="none" w:sz="0" w:space="0" w:color="auto"/>
            <w:bottom w:val="none" w:sz="0" w:space="0" w:color="auto"/>
            <w:right w:val="none" w:sz="0" w:space="0" w:color="auto"/>
          </w:divBdr>
        </w:div>
        <w:div w:id="1765690027">
          <w:marLeft w:val="480"/>
          <w:marRight w:val="0"/>
          <w:marTop w:val="0"/>
          <w:marBottom w:val="0"/>
          <w:divBdr>
            <w:top w:val="none" w:sz="0" w:space="0" w:color="auto"/>
            <w:left w:val="none" w:sz="0" w:space="0" w:color="auto"/>
            <w:bottom w:val="none" w:sz="0" w:space="0" w:color="auto"/>
            <w:right w:val="none" w:sz="0" w:space="0" w:color="auto"/>
          </w:divBdr>
        </w:div>
        <w:div w:id="1803377996">
          <w:marLeft w:val="480"/>
          <w:marRight w:val="0"/>
          <w:marTop w:val="0"/>
          <w:marBottom w:val="0"/>
          <w:divBdr>
            <w:top w:val="none" w:sz="0" w:space="0" w:color="auto"/>
            <w:left w:val="none" w:sz="0" w:space="0" w:color="auto"/>
            <w:bottom w:val="none" w:sz="0" w:space="0" w:color="auto"/>
            <w:right w:val="none" w:sz="0" w:space="0" w:color="auto"/>
          </w:divBdr>
        </w:div>
        <w:div w:id="1819497181">
          <w:marLeft w:val="480"/>
          <w:marRight w:val="0"/>
          <w:marTop w:val="0"/>
          <w:marBottom w:val="0"/>
          <w:divBdr>
            <w:top w:val="none" w:sz="0" w:space="0" w:color="auto"/>
            <w:left w:val="none" w:sz="0" w:space="0" w:color="auto"/>
            <w:bottom w:val="none" w:sz="0" w:space="0" w:color="auto"/>
            <w:right w:val="none" w:sz="0" w:space="0" w:color="auto"/>
          </w:divBdr>
        </w:div>
        <w:div w:id="1831213919">
          <w:marLeft w:val="480"/>
          <w:marRight w:val="0"/>
          <w:marTop w:val="0"/>
          <w:marBottom w:val="0"/>
          <w:divBdr>
            <w:top w:val="none" w:sz="0" w:space="0" w:color="auto"/>
            <w:left w:val="none" w:sz="0" w:space="0" w:color="auto"/>
            <w:bottom w:val="none" w:sz="0" w:space="0" w:color="auto"/>
            <w:right w:val="none" w:sz="0" w:space="0" w:color="auto"/>
          </w:divBdr>
        </w:div>
        <w:div w:id="1866745852">
          <w:marLeft w:val="480"/>
          <w:marRight w:val="0"/>
          <w:marTop w:val="0"/>
          <w:marBottom w:val="0"/>
          <w:divBdr>
            <w:top w:val="none" w:sz="0" w:space="0" w:color="auto"/>
            <w:left w:val="none" w:sz="0" w:space="0" w:color="auto"/>
            <w:bottom w:val="none" w:sz="0" w:space="0" w:color="auto"/>
            <w:right w:val="none" w:sz="0" w:space="0" w:color="auto"/>
          </w:divBdr>
        </w:div>
        <w:div w:id="1880824535">
          <w:marLeft w:val="480"/>
          <w:marRight w:val="0"/>
          <w:marTop w:val="0"/>
          <w:marBottom w:val="0"/>
          <w:divBdr>
            <w:top w:val="none" w:sz="0" w:space="0" w:color="auto"/>
            <w:left w:val="none" w:sz="0" w:space="0" w:color="auto"/>
            <w:bottom w:val="none" w:sz="0" w:space="0" w:color="auto"/>
            <w:right w:val="none" w:sz="0" w:space="0" w:color="auto"/>
          </w:divBdr>
        </w:div>
        <w:div w:id="1884831248">
          <w:marLeft w:val="480"/>
          <w:marRight w:val="0"/>
          <w:marTop w:val="0"/>
          <w:marBottom w:val="0"/>
          <w:divBdr>
            <w:top w:val="none" w:sz="0" w:space="0" w:color="auto"/>
            <w:left w:val="none" w:sz="0" w:space="0" w:color="auto"/>
            <w:bottom w:val="none" w:sz="0" w:space="0" w:color="auto"/>
            <w:right w:val="none" w:sz="0" w:space="0" w:color="auto"/>
          </w:divBdr>
        </w:div>
        <w:div w:id="1925800087">
          <w:marLeft w:val="480"/>
          <w:marRight w:val="0"/>
          <w:marTop w:val="0"/>
          <w:marBottom w:val="0"/>
          <w:divBdr>
            <w:top w:val="none" w:sz="0" w:space="0" w:color="auto"/>
            <w:left w:val="none" w:sz="0" w:space="0" w:color="auto"/>
            <w:bottom w:val="none" w:sz="0" w:space="0" w:color="auto"/>
            <w:right w:val="none" w:sz="0" w:space="0" w:color="auto"/>
          </w:divBdr>
        </w:div>
        <w:div w:id="1957783897">
          <w:marLeft w:val="480"/>
          <w:marRight w:val="0"/>
          <w:marTop w:val="0"/>
          <w:marBottom w:val="0"/>
          <w:divBdr>
            <w:top w:val="none" w:sz="0" w:space="0" w:color="auto"/>
            <w:left w:val="none" w:sz="0" w:space="0" w:color="auto"/>
            <w:bottom w:val="none" w:sz="0" w:space="0" w:color="auto"/>
            <w:right w:val="none" w:sz="0" w:space="0" w:color="auto"/>
          </w:divBdr>
        </w:div>
        <w:div w:id="2012683210">
          <w:marLeft w:val="480"/>
          <w:marRight w:val="0"/>
          <w:marTop w:val="0"/>
          <w:marBottom w:val="0"/>
          <w:divBdr>
            <w:top w:val="none" w:sz="0" w:space="0" w:color="auto"/>
            <w:left w:val="none" w:sz="0" w:space="0" w:color="auto"/>
            <w:bottom w:val="none" w:sz="0" w:space="0" w:color="auto"/>
            <w:right w:val="none" w:sz="0" w:space="0" w:color="auto"/>
          </w:divBdr>
        </w:div>
        <w:div w:id="2089959519">
          <w:marLeft w:val="480"/>
          <w:marRight w:val="0"/>
          <w:marTop w:val="0"/>
          <w:marBottom w:val="0"/>
          <w:divBdr>
            <w:top w:val="none" w:sz="0" w:space="0" w:color="auto"/>
            <w:left w:val="none" w:sz="0" w:space="0" w:color="auto"/>
            <w:bottom w:val="none" w:sz="0" w:space="0" w:color="auto"/>
            <w:right w:val="none" w:sz="0" w:space="0" w:color="auto"/>
          </w:divBdr>
        </w:div>
      </w:divsChild>
    </w:div>
    <w:div w:id="692388162">
      <w:bodyDiv w:val="1"/>
      <w:marLeft w:val="0"/>
      <w:marRight w:val="0"/>
      <w:marTop w:val="0"/>
      <w:marBottom w:val="0"/>
      <w:divBdr>
        <w:top w:val="none" w:sz="0" w:space="0" w:color="auto"/>
        <w:left w:val="none" w:sz="0" w:space="0" w:color="auto"/>
        <w:bottom w:val="none" w:sz="0" w:space="0" w:color="auto"/>
        <w:right w:val="none" w:sz="0" w:space="0" w:color="auto"/>
      </w:divBdr>
      <w:divsChild>
        <w:div w:id="9525255">
          <w:marLeft w:val="480"/>
          <w:marRight w:val="0"/>
          <w:marTop w:val="0"/>
          <w:marBottom w:val="0"/>
          <w:divBdr>
            <w:top w:val="none" w:sz="0" w:space="0" w:color="auto"/>
            <w:left w:val="none" w:sz="0" w:space="0" w:color="auto"/>
            <w:bottom w:val="none" w:sz="0" w:space="0" w:color="auto"/>
            <w:right w:val="none" w:sz="0" w:space="0" w:color="auto"/>
          </w:divBdr>
        </w:div>
        <w:div w:id="48311424">
          <w:marLeft w:val="480"/>
          <w:marRight w:val="0"/>
          <w:marTop w:val="0"/>
          <w:marBottom w:val="0"/>
          <w:divBdr>
            <w:top w:val="none" w:sz="0" w:space="0" w:color="auto"/>
            <w:left w:val="none" w:sz="0" w:space="0" w:color="auto"/>
            <w:bottom w:val="none" w:sz="0" w:space="0" w:color="auto"/>
            <w:right w:val="none" w:sz="0" w:space="0" w:color="auto"/>
          </w:divBdr>
        </w:div>
        <w:div w:id="48459833">
          <w:marLeft w:val="480"/>
          <w:marRight w:val="0"/>
          <w:marTop w:val="0"/>
          <w:marBottom w:val="0"/>
          <w:divBdr>
            <w:top w:val="none" w:sz="0" w:space="0" w:color="auto"/>
            <w:left w:val="none" w:sz="0" w:space="0" w:color="auto"/>
            <w:bottom w:val="none" w:sz="0" w:space="0" w:color="auto"/>
            <w:right w:val="none" w:sz="0" w:space="0" w:color="auto"/>
          </w:divBdr>
        </w:div>
        <w:div w:id="57098852">
          <w:marLeft w:val="480"/>
          <w:marRight w:val="0"/>
          <w:marTop w:val="0"/>
          <w:marBottom w:val="0"/>
          <w:divBdr>
            <w:top w:val="none" w:sz="0" w:space="0" w:color="auto"/>
            <w:left w:val="none" w:sz="0" w:space="0" w:color="auto"/>
            <w:bottom w:val="none" w:sz="0" w:space="0" w:color="auto"/>
            <w:right w:val="none" w:sz="0" w:space="0" w:color="auto"/>
          </w:divBdr>
        </w:div>
        <w:div w:id="62678554">
          <w:marLeft w:val="480"/>
          <w:marRight w:val="0"/>
          <w:marTop w:val="0"/>
          <w:marBottom w:val="0"/>
          <w:divBdr>
            <w:top w:val="none" w:sz="0" w:space="0" w:color="auto"/>
            <w:left w:val="none" w:sz="0" w:space="0" w:color="auto"/>
            <w:bottom w:val="none" w:sz="0" w:space="0" w:color="auto"/>
            <w:right w:val="none" w:sz="0" w:space="0" w:color="auto"/>
          </w:divBdr>
        </w:div>
        <w:div w:id="87968386">
          <w:marLeft w:val="480"/>
          <w:marRight w:val="0"/>
          <w:marTop w:val="0"/>
          <w:marBottom w:val="0"/>
          <w:divBdr>
            <w:top w:val="none" w:sz="0" w:space="0" w:color="auto"/>
            <w:left w:val="none" w:sz="0" w:space="0" w:color="auto"/>
            <w:bottom w:val="none" w:sz="0" w:space="0" w:color="auto"/>
            <w:right w:val="none" w:sz="0" w:space="0" w:color="auto"/>
          </w:divBdr>
        </w:div>
        <w:div w:id="89474084">
          <w:marLeft w:val="480"/>
          <w:marRight w:val="0"/>
          <w:marTop w:val="0"/>
          <w:marBottom w:val="0"/>
          <w:divBdr>
            <w:top w:val="none" w:sz="0" w:space="0" w:color="auto"/>
            <w:left w:val="none" w:sz="0" w:space="0" w:color="auto"/>
            <w:bottom w:val="none" w:sz="0" w:space="0" w:color="auto"/>
            <w:right w:val="none" w:sz="0" w:space="0" w:color="auto"/>
          </w:divBdr>
        </w:div>
        <w:div w:id="151484703">
          <w:marLeft w:val="480"/>
          <w:marRight w:val="0"/>
          <w:marTop w:val="0"/>
          <w:marBottom w:val="0"/>
          <w:divBdr>
            <w:top w:val="none" w:sz="0" w:space="0" w:color="auto"/>
            <w:left w:val="none" w:sz="0" w:space="0" w:color="auto"/>
            <w:bottom w:val="none" w:sz="0" w:space="0" w:color="auto"/>
            <w:right w:val="none" w:sz="0" w:space="0" w:color="auto"/>
          </w:divBdr>
        </w:div>
        <w:div w:id="161169479">
          <w:marLeft w:val="480"/>
          <w:marRight w:val="0"/>
          <w:marTop w:val="0"/>
          <w:marBottom w:val="0"/>
          <w:divBdr>
            <w:top w:val="none" w:sz="0" w:space="0" w:color="auto"/>
            <w:left w:val="none" w:sz="0" w:space="0" w:color="auto"/>
            <w:bottom w:val="none" w:sz="0" w:space="0" w:color="auto"/>
            <w:right w:val="none" w:sz="0" w:space="0" w:color="auto"/>
          </w:divBdr>
        </w:div>
        <w:div w:id="350842376">
          <w:marLeft w:val="480"/>
          <w:marRight w:val="0"/>
          <w:marTop w:val="0"/>
          <w:marBottom w:val="0"/>
          <w:divBdr>
            <w:top w:val="none" w:sz="0" w:space="0" w:color="auto"/>
            <w:left w:val="none" w:sz="0" w:space="0" w:color="auto"/>
            <w:bottom w:val="none" w:sz="0" w:space="0" w:color="auto"/>
            <w:right w:val="none" w:sz="0" w:space="0" w:color="auto"/>
          </w:divBdr>
        </w:div>
        <w:div w:id="391661025">
          <w:marLeft w:val="480"/>
          <w:marRight w:val="0"/>
          <w:marTop w:val="0"/>
          <w:marBottom w:val="0"/>
          <w:divBdr>
            <w:top w:val="none" w:sz="0" w:space="0" w:color="auto"/>
            <w:left w:val="none" w:sz="0" w:space="0" w:color="auto"/>
            <w:bottom w:val="none" w:sz="0" w:space="0" w:color="auto"/>
            <w:right w:val="none" w:sz="0" w:space="0" w:color="auto"/>
          </w:divBdr>
        </w:div>
        <w:div w:id="483087430">
          <w:marLeft w:val="480"/>
          <w:marRight w:val="0"/>
          <w:marTop w:val="0"/>
          <w:marBottom w:val="0"/>
          <w:divBdr>
            <w:top w:val="none" w:sz="0" w:space="0" w:color="auto"/>
            <w:left w:val="none" w:sz="0" w:space="0" w:color="auto"/>
            <w:bottom w:val="none" w:sz="0" w:space="0" w:color="auto"/>
            <w:right w:val="none" w:sz="0" w:space="0" w:color="auto"/>
          </w:divBdr>
        </w:div>
        <w:div w:id="493375913">
          <w:marLeft w:val="480"/>
          <w:marRight w:val="0"/>
          <w:marTop w:val="0"/>
          <w:marBottom w:val="0"/>
          <w:divBdr>
            <w:top w:val="none" w:sz="0" w:space="0" w:color="auto"/>
            <w:left w:val="none" w:sz="0" w:space="0" w:color="auto"/>
            <w:bottom w:val="none" w:sz="0" w:space="0" w:color="auto"/>
            <w:right w:val="none" w:sz="0" w:space="0" w:color="auto"/>
          </w:divBdr>
        </w:div>
        <w:div w:id="495264202">
          <w:marLeft w:val="480"/>
          <w:marRight w:val="0"/>
          <w:marTop w:val="0"/>
          <w:marBottom w:val="0"/>
          <w:divBdr>
            <w:top w:val="none" w:sz="0" w:space="0" w:color="auto"/>
            <w:left w:val="none" w:sz="0" w:space="0" w:color="auto"/>
            <w:bottom w:val="none" w:sz="0" w:space="0" w:color="auto"/>
            <w:right w:val="none" w:sz="0" w:space="0" w:color="auto"/>
          </w:divBdr>
        </w:div>
        <w:div w:id="496113494">
          <w:marLeft w:val="480"/>
          <w:marRight w:val="0"/>
          <w:marTop w:val="0"/>
          <w:marBottom w:val="0"/>
          <w:divBdr>
            <w:top w:val="none" w:sz="0" w:space="0" w:color="auto"/>
            <w:left w:val="none" w:sz="0" w:space="0" w:color="auto"/>
            <w:bottom w:val="none" w:sz="0" w:space="0" w:color="auto"/>
            <w:right w:val="none" w:sz="0" w:space="0" w:color="auto"/>
          </w:divBdr>
        </w:div>
        <w:div w:id="515385340">
          <w:marLeft w:val="480"/>
          <w:marRight w:val="0"/>
          <w:marTop w:val="0"/>
          <w:marBottom w:val="0"/>
          <w:divBdr>
            <w:top w:val="none" w:sz="0" w:space="0" w:color="auto"/>
            <w:left w:val="none" w:sz="0" w:space="0" w:color="auto"/>
            <w:bottom w:val="none" w:sz="0" w:space="0" w:color="auto"/>
            <w:right w:val="none" w:sz="0" w:space="0" w:color="auto"/>
          </w:divBdr>
        </w:div>
        <w:div w:id="545138751">
          <w:marLeft w:val="480"/>
          <w:marRight w:val="0"/>
          <w:marTop w:val="0"/>
          <w:marBottom w:val="0"/>
          <w:divBdr>
            <w:top w:val="none" w:sz="0" w:space="0" w:color="auto"/>
            <w:left w:val="none" w:sz="0" w:space="0" w:color="auto"/>
            <w:bottom w:val="none" w:sz="0" w:space="0" w:color="auto"/>
            <w:right w:val="none" w:sz="0" w:space="0" w:color="auto"/>
          </w:divBdr>
        </w:div>
        <w:div w:id="551507425">
          <w:marLeft w:val="480"/>
          <w:marRight w:val="0"/>
          <w:marTop w:val="0"/>
          <w:marBottom w:val="0"/>
          <w:divBdr>
            <w:top w:val="none" w:sz="0" w:space="0" w:color="auto"/>
            <w:left w:val="none" w:sz="0" w:space="0" w:color="auto"/>
            <w:bottom w:val="none" w:sz="0" w:space="0" w:color="auto"/>
            <w:right w:val="none" w:sz="0" w:space="0" w:color="auto"/>
          </w:divBdr>
        </w:div>
        <w:div w:id="574248480">
          <w:marLeft w:val="480"/>
          <w:marRight w:val="0"/>
          <w:marTop w:val="0"/>
          <w:marBottom w:val="0"/>
          <w:divBdr>
            <w:top w:val="none" w:sz="0" w:space="0" w:color="auto"/>
            <w:left w:val="none" w:sz="0" w:space="0" w:color="auto"/>
            <w:bottom w:val="none" w:sz="0" w:space="0" w:color="auto"/>
            <w:right w:val="none" w:sz="0" w:space="0" w:color="auto"/>
          </w:divBdr>
        </w:div>
        <w:div w:id="574438429">
          <w:marLeft w:val="480"/>
          <w:marRight w:val="0"/>
          <w:marTop w:val="0"/>
          <w:marBottom w:val="0"/>
          <w:divBdr>
            <w:top w:val="none" w:sz="0" w:space="0" w:color="auto"/>
            <w:left w:val="none" w:sz="0" w:space="0" w:color="auto"/>
            <w:bottom w:val="none" w:sz="0" w:space="0" w:color="auto"/>
            <w:right w:val="none" w:sz="0" w:space="0" w:color="auto"/>
          </w:divBdr>
        </w:div>
        <w:div w:id="612787978">
          <w:marLeft w:val="480"/>
          <w:marRight w:val="0"/>
          <w:marTop w:val="0"/>
          <w:marBottom w:val="0"/>
          <w:divBdr>
            <w:top w:val="none" w:sz="0" w:space="0" w:color="auto"/>
            <w:left w:val="none" w:sz="0" w:space="0" w:color="auto"/>
            <w:bottom w:val="none" w:sz="0" w:space="0" w:color="auto"/>
            <w:right w:val="none" w:sz="0" w:space="0" w:color="auto"/>
          </w:divBdr>
        </w:div>
        <w:div w:id="625551160">
          <w:marLeft w:val="480"/>
          <w:marRight w:val="0"/>
          <w:marTop w:val="0"/>
          <w:marBottom w:val="0"/>
          <w:divBdr>
            <w:top w:val="none" w:sz="0" w:space="0" w:color="auto"/>
            <w:left w:val="none" w:sz="0" w:space="0" w:color="auto"/>
            <w:bottom w:val="none" w:sz="0" w:space="0" w:color="auto"/>
            <w:right w:val="none" w:sz="0" w:space="0" w:color="auto"/>
          </w:divBdr>
        </w:div>
        <w:div w:id="668948028">
          <w:marLeft w:val="480"/>
          <w:marRight w:val="0"/>
          <w:marTop w:val="0"/>
          <w:marBottom w:val="0"/>
          <w:divBdr>
            <w:top w:val="none" w:sz="0" w:space="0" w:color="auto"/>
            <w:left w:val="none" w:sz="0" w:space="0" w:color="auto"/>
            <w:bottom w:val="none" w:sz="0" w:space="0" w:color="auto"/>
            <w:right w:val="none" w:sz="0" w:space="0" w:color="auto"/>
          </w:divBdr>
        </w:div>
        <w:div w:id="682054573">
          <w:marLeft w:val="480"/>
          <w:marRight w:val="0"/>
          <w:marTop w:val="0"/>
          <w:marBottom w:val="0"/>
          <w:divBdr>
            <w:top w:val="none" w:sz="0" w:space="0" w:color="auto"/>
            <w:left w:val="none" w:sz="0" w:space="0" w:color="auto"/>
            <w:bottom w:val="none" w:sz="0" w:space="0" w:color="auto"/>
            <w:right w:val="none" w:sz="0" w:space="0" w:color="auto"/>
          </w:divBdr>
        </w:div>
        <w:div w:id="703136112">
          <w:marLeft w:val="480"/>
          <w:marRight w:val="0"/>
          <w:marTop w:val="0"/>
          <w:marBottom w:val="0"/>
          <w:divBdr>
            <w:top w:val="none" w:sz="0" w:space="0" w:color="auto"/>
            <w:left w:val="none" w:sz="0" w:space="0" w:color="auto"/>
            <w:bottom w:val="none" w:sz="0" w:space="0" w:color="auto"/>
            <w:right w:val="none" w:sz="0" w:space="0" w:color="auto"/>
          </w:divBdr>
        </w:div>
        <w:div w:id="727873263">
          <w:marLeft w:val="480"/>
          <w:marRight w:val="0"/>
          <w:marTop w:val="0"/>
          <w:marBottom w:val="0"/>
          <w:divBdr>
            <w:top w:val="none" w:sz="0" w:space="0" w:color="auto"/>
            <w:left w:val="none" w:sz="0" w:space="0" w:color="auto"/>
            <w:bottom w:val="none" w:sz="0" w:space="0" w:color="auto"/>
            <w:right w:val="none" w:sz="0" w:space="0" w:color="auto"/>
          </w:divBdr>
        </w:div>
        <w:div w:id="732043747">
          <w:marLeft w:val="480"/>
          <w:marRight w:val="0"/>
          <w:marTop w:val="0"/>
          <w:marBottom w:val="0"/>
          <w:divBdr>
            <w:top w:val="none" w:sz="0" w:space="0" w:color="auto"/>
            <w:left w:val="none" w:sz="0" w:space="0" w:color="auto"/>
            <w:bottom w:val="none" w:sz="0" w:space="0" w:color="auto"/>
            <w:right w:val="none" w:sz="0" w:space="0" w:color="auto"/>
          </w:divBdr>
        </w:div>
        <w:div w:id="769470743">
          <w:marLeft w:val="480"/>
          <w:marRight w:val="0"/>
          <w:marTop w:val="0"/>
          <w:marBottom w:val="0"/>
          <w:divBdr>
            <w:top w:val="none" w:sz="0" w:space="0" w:color="auto"/>
            <w:left w:val="none" w:sz="0" w:space="0" w:color="auto"/>
            <w:bottom w:val="none" w:sz="0" w:space="0" w:color="auto"/>
            <w:right w:val="none" w:sz="0" w:space="0" w:color="auto"/>
          </w:divBdr>
        </w:div>
        <w:div w:id="776020324">
          <w:marLeft w:val="480"/>
          <w:marRight w:val="0"/>
          <w:marTop w:val="0"/>
          <w:marBottom w:val="0"/>
          <w:divBdr>
            <w:top w:val="none" w:sz="0" w:space="0" w:color="auto"/>
            <w:left w:val="none" w:sz="0" w:space="0" w:color="auto"/>
            <w:bottom w:val="none" w:sz="0" w:space="0" w:color="auto"/>
            <w:right w:val="none" w:sz="0" w:space="0" w:color="auto"/>
          </w:divBdr>
        </w:div>
        <w:div w:id="856383598">
          <w:marLeft w:val="480"/>
          <w:marRight w:val="0"/>
          <w:marTop w:val="0"/>
          <w:marBottom w:val="0"/>
          <w:divBdr>
            <w:top w:val="none" w:sz="0" w:space="0" w:color="auto"/>
            <w:left w:val="none" w:sz="0" w:space="0" w:color="auto"/>
            <w:bottom w:val="none" w:sz="0" w:space="0" w:color="auto"/>
            <w:right w:val="none" w:sz="0" w:space="0" w:color="auto"/>
          </w:divBdr>
        </w:div>
        <w:div w:id="867910153">
          <w:marLeft w:val="480"/>
          <w:marRight w:val="0"/>
          <w:marTop w:val="0"/>
          <w:marBottom w:val="0"/>
          <w:divBdr>
            <w:top w:val="none" w:sz="0" w:space="0" w:color="auto"/>
            <w:left w:val="none" w:sz="0" w:space="0" w:color="auto"/>
            <w:bottom w:val="none" w:sz="0" w:space="0" w:color="auto"/>
            <w:right w:val="none" w:sz="0" w:space="0" w:color="auto"/>
          </w:divBdr>
        </w:div>
        <w:div w:id="928663129">
          <w:marLeft w:val="480"/>
          <w:marRight w:val="0"/>
          <w:marTop w:val="0"/>
          <w:marBottom w:val="0"/>
          <w:divBdr>
            <w:top w:val="none" w:sz="0" w:space="0" w:color="auto"/>
            <w:left w:val="none" w:sz="0" w:space="0" w:color="auto"/>
            <w:bottom w:val="none" w:sz="0" w:space="0" w:color="auto"/>
            <w:right w:val="none" w:sz="0" w:space="0" w:color="auto"/>
          </w:divBdr>
        </w:div>
        <w:div w:id="938753436">
          <w:marLeft w:val="480"/>
          <w:marRight w:val="0"/>
          <w:marTop w:val="0"/>
          <w:marBottom w:val="0"/>
          <w:divBdr>
            <w:top w:val="none" w:sz="0" w:space="0" w:color="auto"/>
            <w:left w:val="none" w:sz="0" w:space="0" w:color="auto"/>
            <w:bottom w:val="none" w:sz="0" w:space="0" w:color="auto"/>
            <w:right w:val="none" w:sz="0" w:space="0" w:color="auto"/>
          </w:divBdr>
        </w:div>
        <w:div w:id="1014377082">
          <w:marLeft w:val="480"/>
          <w:marRight w:val="0"/>
          <w:marTop w:val="0"/>
          <w:marBottom w:val="0"/>
          <w:divBdr>
            <w:top w:val="none" w:sz="0" w:space="0" w:color="auto"/>
            <w:left w:val="none" w:sz="0" w:space="0" w:color="auto"/>
            <w:bottom w:val="none" w:sz="0" w:space="0" w:color="auto"/>
            <w:right w:val="none" w:sz="0" w:space="0" w:color="auto"/>
          </w:divBdr>
        </w:div>
        <w:div w:id="1042098620">
          <w:marLeft w:val="480"/>
          <w:marRight w:val="0"/>
          <w:marTop w:val="0"/>
          <w:marBottom w:val="0"/>
          <w:divBdr>
            <w:top w:val="none" w:sz="0" w:space="0" w:color="auto"/>
            <w:left w:val="none" w:sz="0" w:space="0" w:color="auto"/>
            <w:bottom w:val="none" w:sz="0" w:space="0" w:color="auto"/>
            <w:right w:val="none" w:sz="0" w:space="0" w:color="auto"/>
          </w:divBdr>
        </w:div>
        <w:div w:id="1057358804">
          <w:marLeft w:val="480"/>
          <w:marRight w:val="0"/>
          <w:marTop w:val="0"/>
          <w:marBottom w:val="0"/>
          <w:divBdr>
            <w:top w:val="none" w:sz="0" w:space="0" w:color="auto"/>
            <w:left w:val="none" w:sz="0" w:space="0" w:color="auto"/>
            <w:bottom w:val="none" w:sz="0" w:space="0" w:color="auto"/>
            <w:right w:val="none" w:sz="0" w:space="0" w:color="auto"/>
          </w:divBdr>
        </w:div>
        <w:div w:id="1067728855">
          <w:marLeft w:val="480"/>
          <w:marRight w:val="0"/>
          <w:marTop w:val="0"/>
          <w:marBottom w:val="0"/>
          <w:divBdr>
            <w:top w:val="none" w:sz="0" w:space="0" w:color="auto"/>
            <w:left w:val="none" w:sz="0" w:space="0" w:color="auto"/>
            <w:bottom w:val="none" w:sz="0" w:space="0" w:color="auto"/>
            <w:right w:val="none" w:sz="0" w:space="0" w:color="auto"/>
          </w:divBdr>
        </w:div>
        <w:div w:id="1091895372">
          <w:marLeft w:val="480"/>
          <w:marRight w:val="0"/>
          <w:marTop w:val="0"/>
          <w:marBottom w:val="0"/>
          <w:divBdr>
            <w:top w:val="none" w:sz="0" w:space="0" w:color="auto"/>
            <w:left w:val="none" w:sz="0" w:space="0" w:color="auto"/>
            <w:bottom w:val="none" w:sz="0" w:space="0" w:color="auto"/>
            <w:right w:val="none" w:sz="0" w:space="0" w:color="auto"/>
          </w:divBdr>
        </w:div>
        <w:div w:id="1125268078">
          <w:marLeft w:val="480"/>
          <w:marRight w:val="0"/>
          <w:marTop w:val="0"/>
          <w:marBottom w:val="0"/>
          <w:divBdr>
            <w:top w:val="none" w:sz="0" w:space="0" w:color="auto"/>
            <w:left w:val="none" w:sz="0" w:space="0" w:color="auto"/>
            <w:bottom w:val="none" w:sz="0" w:space="0" w:color="auto"/>
            <w:right w:val="none" w:sz="0" w:space="0" w:color="auto"/>
          </w:divBdr>
        </w:div>
        <w:div w:id="1125387797">
          <w:marLeft w:val="480"/>
          <w:marRight w:val="0"/>
          <w:marTop w:val="0"/>
          <w:marBottom w:val="0"/>
          <w:divBdr>
            <w:top w:val="none" w:sz="0" w:space="0" w:color="auto"/>
            <w:left w:val="none" w:sz="0" w:space="0" w:color="auto"/>
            <w:bottom w:val="none" w:sz="0" w:space="0" w:color="auto"/>
            <w:right w:val="none" w:sz="0" w:space="0" w:color="auto"/>
          </w:divBdr>
        </w:div>
        <w:div w:id="1138378209">
          <w:marLeft w:val="480"/>
          <w:marRight w:val="0"/>
          <w:marTop w:val="0"/>
          <w:marBottom w:val="0"/>
          <w:divBdr>
            <w:top w:val="none" w:sz="0" w:space="0" w:color="auto"/>
            <w:left w:val="none" w:sz="0" w:space="0" w:color="auto"/>
            <w:bottom w:val="none" w:sz="0" w:space="0" w:color="auto"/>
            <w:right w:val="none" w:sz="0" w:space="0" w:color="auto"/>
          </w:divBdr>
        </w:div>
        <w:div w:id="1140073462">
          <w:marLeft w:val="480"/>
          <w:marRight w:val="0"/>
          <w:marTop w:val="0"/>
          <w:marBottom w:val="0"/>
          <w:divBdr>
            <w:top w:val="none" w:sz="0" w:space="0" w:color="auto"/>
            <w:left w:val="none" w:sz="0" w:space="0" w:color="auto"/>
            <w:bottom w:val="none" w:sz="0" w:space="0" w:color="auto"/>
            <w:right w:val="none" w:sz="0" w:space="0" w:color="auto"/>
          </w:divBdr>
        </w:div>
        <w:div w:id="1143545215">
          <w:marLeft w:val="480"/>
          <w:marRight w:val="0"/>
          <w:marTop w:val="0"/>
          <w:marBottom w:val="0"/>
          <w:divBdr>
            <w:top w:val="none" w:sz="0" w:space="0" w:color="auto"/>
            <w:left w:val="none" w:sz="0" w:space="0" w:color="auto"/>
            <w:bottom w:val="none" w:sz="0" w:space="0" w:color="auto"/>
            <w:right w:val="none" w:sz="0" w:space="0" w:color="auto"/>
          </w:divBdr>
        </w:div>
        <w:div w:id="1233420036">
          <w:marLeft w:val="480"/>
          <w:marRight w:val="0"/>
          <w:marTop w:val="0"/>
          <w:marBottom w:val="0"/>
          <w:divBdr>
            <w:top w:val="none" w:sz="0" w:space="0" w:color="auto"/>
            <w:left w:val="none" w:sz="0" w:space="0" w:color="auto"/>
            <w:bottom w:val="none" w:sz="0" w:space="0" w:color="auto"/>
            <w:right w:val="none" w:sz="0" w:space="0" w:color="auto"/>
          </w:divBdr>
        </w:div>
        <w:div w:id="1243443489">
          <w:marLeft w:val="480"/>
          <w:marRight w:val="0"/>
          <w:marTop w:val="0"/>
          <w:marBottom w:val="0"/>
          <w:divBdr>
            <w:top w:val="none" w:sz="0" w:space="0" w:color="auto"/>
            <w:left w:val="none" w:sz="0" w:space="0" w:color="auto"/>
            <w:bottom w:val="none" w:sz="0" w:space="0" w:color="auto"/>
            <w:right w:val="none" w:sz="0" w:space="0" w:color="auto"/>
          </w:divBdr>
        </w:div>
        <w:div w:id="1271938448">
          <w:marLeft w:val="480"/>
          <w:marRight w:val="0"/>
          <w:marTop w:val="0"/>
          <w:marBottom w:val="0"/>
          <w:divBdr>
            <w:top w:val="none" w:sz="0" w:space="0" w:color="auto"/>
            <w:left w:val="none" w:sz="0" w:space="0" w:color="auto"/>
            <w:bottom w:val="none" w:sz="0" w:space="0" w:color="auto"/>
            <w:right w:val="none" w:sz="0" w:space="0" w:color="auto"/>
          </w:divBdr>
        </w:div>
        <w:div w:id="1286699644">
          <w:marLeft w:val="480"/>
          <w:marRight w:val="0"/>
          <w:marTop w:val="0"/>
          <w:marBottom w:val="0"/>
          <w:divBdr>
            <w:top w:val="none" w:sz="0" w:space="0" w:color="auto"/>
            <w:left w:val="none" w:sz="0" w:space="0" w:color="auto"/>
            <w:bottom w:val="none" w:sz="0" w:space="0" w:color="auto"/>
            <w:right w:val="none" w:sz="0" w:space="0" w:color="auto"/>
          </w:divBdr>
        </w:div>
        <w:div w:id="1292125495">
          <w:marLeft w:val="480"/>
          <w:marRight w:val="0"/>
          <w:marTop w:val="0"/>
          <w:marBottom w:val="0"/>
          <w:divBdr>
            <w:top w:val="none" w:sz="0" w:space="0" w:color="auto"/>
            <w:left w:val="none" w:sz="0" w:space="0" w:color="auto"/>
            <w:bottom w:val="none" w:sz="0" w:space="0" w:color="auto"/>
            <w:right w:val="none" w:sz="0" w:space="0" w:color="auto"/>
          </w:divBdr>
        </w:div>
        <w:div w:id="1369993670">
          <w:marLeft w:val="480"/>
          <w:marRight w:val="0"/>
          <w:marTop w:val="0"/>
          <w:marBottom w:val="0"/>
          <w:divBdr>
            <w:top w:val="none" w:sz="0" w:space="0" w:color="auto"/>
            <w:left w:val="none" w:sz="0" w:space="0" w:color="auto"/>
            <w:bottom w:val="none" w:sz="0" w:space="0" w:color="auto"/>
            <w:right w:val="none" w:sz="0" w:space="0" w:color="auto"/>
          </w:divBdr>
        </w:div>
        <w:div w:id="1384258000">
          <w:marLeft w:val="480"/>
          <w:marRight w:val="0"/>
          <w:marTop w:val="0"/>
          <w:marBottom w:val="0"/>
          <w:divBdr>
            <w:top w:val="none" w:sz="0" w:space="0" w:color="auto"/>
            <w:left w:val="none" w:sz="0" w:space="0" w:color="auto"/>
            <w:bottom w:val="none" w:sz="0" w:space="0" w:color="auto"/>
            <w:right w:val="none" w:sz="0" w:space="0" w:color="auto"/>
          </w:divBdr>
        </w:div>
        <w:div w:id="1436053661">
          <w:marLeft w:val="480"/>
          <w:marRight w:val="0"/>
          <w:marTop w:val="0"/>
          <w:marBottom w:val="0"/>
          <w:divBdr>
            <w:top w:val="none" w:sz="0" w:space="0" w:color="auto"/>
            <w:left w:val="none" w:sz="0" w:space="0" w:color="auto"/>
            <w:bottom w:val="none" w:sz="0" w:space="0" w:color="auto"/>
            <w:right w:val="none" w:sz="0" w:space="0" w:color="auto"/>
          </w:divBdr>
        </w:div>
        <w:div w:id="1579941954">
          <w:marLeft w:val="480"/>
          <w:marRight w:val="0"/>
          <w:marTop w:val="0"/>
          <w:marBottom w:val="0"/>
          <w:divBdr>
            <w:top w:val="none" w:sz="0" w:space="0" w:color="auto"/>
            <w:left w:val="none" w:sz="0" w:space="0" w:color="auto"/>
            <w:bottom w:val="none" w:sz="0" w:space="0" w:color="auto"/>
            <w:right w:val="none" w:sz="0" w:space="0" w:color="auto"/>
          </w:divBdr>
        </w:div>
        <w:div w:id="1580478318">
          <w:marLeft w:val="480"/>
          <w:marRight w:val="0"/>
          <w:marTop w:val="0"/>
          <w:marBottom w:val="0"/>
          <w:divBdr>
            <w:top w:val="none" w:sz="0" w:space="0" w:color="auto"/>
            <w:left w:val="none" w:sz="0" w:space="0" w:color="auto"/>
            <w:bottom w:val="none" w:sz="0" w:space="0" w:color="auto"/>
            <w:right w:val="none" w:sz="0" w:space="0" w:color="auto"/>
          </w:divBdr>
        </w:div>
        <w:div w:id="1626889600">
          <w:marLeft w:val="480"/>
          <w:marRight w:val="0"/>
          <w:marTop w:val="0"/>
          <w:marBottom w:val="0"/>
          <w:divBdr>
            <w:top w:val="none" w:sz="0" w:space="0" w:color="auto"/>
            <w:left w:val="none" w:sz="0" w:space="0" w:color="auto"/>
            <w:bottom w:val="none" w:sz="0" w:space="0" w:color="auto"/>
            <w:right w:val="none" w:sz="0" w:space="0" w:color="auto"/>
          </w:divBdr>
        </w:div>
        <w:div w:id="1641838293">
          <w:marLeft w:val="480"/>
          <w:marRight w:val="0"/>
          <w:marTop w:val="0"/>
          <w:marBottom w:val="0"/>
          <w:divBdr>
            <w:top w:val="none" w:sz="0" w:space="0" w:color="auto"/>
            <w:left w:val="none" w:sz="0" w:space="0" w:color="auto"/>
            <w:bottom w:val="none" w:sz="0" w:space="0" w:color="auto"/>
            <w:right w:val="none" w:sz="0" w:space="0" w:color="auto"/>
          </w:divBdr>
        </w:div>
        <w:div w:id="1651862452">
          <w:marLeft w:val="480"/>
          <w:marRight w:val="0"/>
          <w:marTop w:val="0"/>
          <w:marBottom w:val="0"/>
          <w:divBdr>
            <w:top w:val="none" w:sz="0" w:space="0" w:color="auto"/>
            <w:left w:val="none" w:sz="0" w:space="0" w:color="auto"/>
            <w:bottom w:val="none" w:sz="0" w:space="0" w:color="auto"/>
            <w:right w:val="none" w:sz="0" w:space="0" w:color="auto"/>
          </w:divBdr>
        </w:div>
        <w:div w:id="1669408065">
          <w:marLeft w:val="480"/>
          <w:marRight w:val="0"/>
          <w:marTop w:val="0"/>
          <w:marBottom w:val="0"/>
          <w:divBdr>
            <w:top w:val="none" w:sz="0" w:space="0" w:color="auto"/>
            <w:left w:val="none" w:sz="0" w:space="0" w:color="auto"/>
            <w:bottom w:val="none" w:sz="0" w:space="0" w:color="auto"/>
            <w:right w:val="none" w:sz="0" w:space="0" w:color="auto"/>
          </w:divBdr>
        </w:div>
        <w:div w:id="1720976551">
          <w:marLeft w:val="480"/>
          <w:marRight w:val="0"/>
          <w:marTop w:val="0"/>
          <w:marBottom w:val="0"/>
          <w:divBdr>
            <w:top w:val="none" w:sz="0" w:space="0" w:color="auto"/>
            <w:left w:val="none" w:sz="0" w:space="0" w:color="auto"/>
            <w:bottom w:val="none" w:sz="0" w:space="0" w:color="auto"/>
            <w:right w:val="none" w:sz="0" w:space="0" w:color="auto"/>
          </w:divBdr>
        </w:div>
        <w:div w:id="1756391449">
          <w:marLeft w:val="480"/>
          <w:marRight w:val="0"/>
          <w:marTop w:val="0"/>
          <w:marBottom w:val="0"/>
          <w:divBdr>
            <w:top w:val="none" w:sz="0" w:space="0" w:color="auto"/>
            <w:left w:val="none" w:sz="0" w:space="0" w:color="auto"/>
            <w:bottom w:val="none" w:sz="0" w:space="0" w:color="auto"/>
            <w:right w:val="none" w:sz="0" w:space="0" w:color="auto"/>
          </w:divBdr>
        </w:div>
        <w:div w:id="1764495562">
          <w:marLeft w:val="480"/>
          <w:marRight w:val="0"/>
          <w:marTop w:val="0"/>
          <w:marBottom w:val="0"/>
          <w:divBdr>
            <w:top w:val="none" w:sz="0" w:space="0" w:color="auto"/>
            <w:left w:val="none" w:sz="0" w:space="0" w:color="auto"/>
            <w:bottom w:val="none" w:sz="0" w:space="0" w:color="auto"/>
            <w:right w:val="none" w:sz="0" w:space="0" w:color="auto"/>
          </w:divBdr>
        </w:div>
        <w:div w:id="1814909635">
          <w:marLeft w:val="480"/>
          <w:marRight w:val="0"/>
          <w:marTop w:val="0"/>
          <w:marBottom w:val="0"/>
          <w:divBdr>
            <w:top w:val="none" w:sz="0" w:space="0" w:color="auto"/>
            <w:left w:val="none" w:sz="0" w:space="0" w:color="auto"/>
            <w:bottom w:val="none" w:sz="0" w:space="0" w:color="auto"/>
            <w:right w:val="none" w:sz="0" w:space="0" w:color="auto"/>
          </w:divBdr>
        </w:div>
        <w:div w:id="1815020361">
          <w:marLeft w:val="480"/>
          <w:marRight w:val="0"/>
          <w:marTop w:val="0"/>
          <w:marBottom w:val="0"/>
          <w:divBdr>
            <w:top w:val="none" w:sz="0" w:space="0" w:color="auto"/>
            <w:left w:val="none" w:sz="0" w:space="0" w:color="auto"/>
            <w:bottom w:val="none" w:sz="0" w:space="0" w:color="auto"/>
            <w:right w:val="none" w:sz="0" w:space="0" w:color="auto"/>
          </w:divBdr>
        </w:div>
        <w:div w:id="1820341065">
          <w:marLeft w:val="480"/>
          <w:marRight w:val="0"/>
          <w:marTop w:val="0"/>
          <w:marBottom w:val="0"/>
          <w:divBdr>
            <w:top w:val="none" w:sz="0" w:space="0" w:color="auto"/>
            <w:left w:val="none" w:sz="0" w:space="0" w:color="auto"/>
            <w:bottom w:val="none" w:sz="0" w:space="0" w:color="auto"/>
            <w:right w:val="none" w:sz="0" w:space="0" w:color="auto"/>
          </w:divBdr>
        </w:div>
        <w:div w:id="1859538652">
          <w:marLeft w:val="480"/>
          <w:marRight w:val="0"/>
          <w:marTop w:val="0"/>
          <w:marBottom w:val="0"/>
          <w:divBdr>
            <w:top w:val="none" w:sz="0" w:space="0" w:color="auto"/>
            <w:left w:val="none" w:sz="0" w:space="0" w:color="auto"/>
            <w:bottom w:val="none" w:sz="0" w:space="0" w:color="auto"/>
            <w:right w:val="none" w:sz="0" w:space="0" w:color="auto"/>
          </w:divBdr>
        </w:div>
        <w:div w:id="1872036256">
          <w:marLeft w:val="480"/>
          <w:marRight w:val="0"/>
          <w:marTop w:val="0"/>
          <w:marBottom w:val="0"/>
          <w:divBdr>
            <w:top w:val="none" w:sz="0" w:space="0" w:color="auto"/>
            <w:left w:val="none" w:sz="0" w:space="0" w:color="auto"/>
            <w:bottom w:val="none" w:sz="0" w:space="0" w:color="auto"/>
            <w:right w:val="none" w:sz="0" w:space="0" w:color="auto"/>
          </w:divBdr>
        </w:div>
        <w:div w:id="1873494331">
          <w:marLeft w:val="480"/>
          <w:marRight w:val="0"/>
          <w:marTop w:val="0"/>
          <w:marBottom w:val="0"/>
          <w:divBdr>
            <w:top w:val="none" w:sz="0" w:space="0" w:color="auto"/>
            <w:left w:val="none" w:sz="0" w:space="0" w:color="auto"/>
            <w:bottom w:val="none" w:sz="0" w:space="0" w:color="auto"/>
            <w:right w:val="none" w:sz="0" w:space="0" w:color="auto"/>
          </w:divBdr>
        </w:div>
        <w:div w:id="1875536386">
          <w:marLeft w:val="480"/>
          <w:marRight w:val="0"/>
          <w:marTop w:val="0"/>
          <w:marBottom w:val="0"/>
          <w:divBdr>
            <w:top w:val="none" w:sz="0" w:space="0" w:color="auto"/>
            <w:left w:val="none" w:sz="0" w:space="0" w:color="auto"/>
            <w:bottom w:val="none" w:sz="0" w:space="0" w:color="auto"/>
            <w:right w:val="none" w:sz="0" w:space="0" w:color="auto"/>
          </w:divBdr>
        </w:div>
        <w:div w:id="1892376298">
          <w:marLeft w:val="480"/>
          <w:marRight w:val="0"/>
          <w:marTop w:val="0"/>
          <w:marBottom w:val="0"/>
          <w:divBdr>
            <w:top w:val="none" w:sz="0" w:space="0" w:color="auto"/>
            <w:left w:val="none" w:sz="0" w:space="0" w:color="auto"/>
            <w:bottom w:val="none" w:sz="0" w:space="0" w:color="auto"/>
            <w:right w:val="none" w:sz="0" w:space="0" w:color="auto"/>
          </w:divBdr>
        </w:div>
        <w:div w:id="1901743217">
          <w:marLeft w:val="480"/>
          <w:marRight w:val="0"/>
          <w:marTop w:val="0"/>
          <w:marBottom w:val="0"/>
          <w:divBdr>
            <w:top w:val="none" w:sz="0" w:space="0" w:color="auto"/>
            <w:left w:val="none" w:sz="0" w:space="0" w:color="auto"/>
            <w:bottom w:val="none" w:sz="0" w:space="0" w:color="auto"/>
            <w:right w:val="none" w:sz="0" w:space="0" w:color="auto"/>
          </w:divBdr>
        </w:div>
        <w:div w:id="1918899042">
          <w:marLeft w:val="480"/>
          <w:marRight w:val="0"/>
          <w:marTop w:val="0"/>
          <w:marBottom w:val="0"/>
          <w:divBdr>
            <w:top w:val="none" w:sz="0" w:space="0" w:color="auto"/>
            <w:left w:val="none" w:sz="0" w:space="0" w:color="auto"/>
            <w:bottom w:val="none" w:sz="0" w:space="0" w:color="auto"/>
            <w:right w:val="none" w:sz="0" w:space="0" w:color="auto"/>
          </w:divBdr>
        </w:div>
        <w:div w:id="1979452947">
          <w:marLeft w:val="480"/>
          <w:marRight w:val="0"/>
          <w:marTop w:val="0"/>
          <w:marBottom w:val="0"/>
          <w:divBdr>
            <w:top w:val="none" w:sz="0" w:space="0" w:color="auto"/>
            <w:left w:val="none" w:sz="0" w:space="0" w:color="auto"/>
            <w:bottom w:val="none" w:sz="0" w:space="0" w:color="auto"/>
            <w:right w:val="none" w:sz="0" w:space="0" w:color="auto"/>
          </w:divBdr>
        </w:div>
        <w:div w:id="1983848833">
          <w:marLeft w:val="480"/>
          <w:marRight w:val="0"/>
          <w:marTop w:val="0"/>
          <w:marBottom w:val="0"/>
          <w:divBdr>
            <w:top w:val="none" w:sz="0" w:space="0" w:color="auto"/>
            <w:left w:val="none" w:sz="0" w:space="0" w:color="auto"/>
            <w:bottom w:val="none" w:sz="0" w:space="0" w:color="auto"/>
            <w:right w:val="none" w:sz="0" w:space="0" w:color="auto"/>
          </w:divBdr>
        </w:div>
        <w:div w:id="2081975353">
          <w:marLeft w:val="480"/>
          <w:marRight w:val="0"/>
          <w:marTop w:val="0"/>
          <w:marBottom w:val="0"/>
          <w:divBdr>
            <w:top w:val="none" w:sz="0" w:space="0" w:color="auto"/>
            <w:left w:val="none" w:sz="0" w:space="0" w:color="auto"/>
            <w:bottom w:val="none" w:sz="0" w:space="0" w:color="auto"/>
            <w:right w:val="none" w:sz="0" w:space="0" w:color="auto"/>
          </w:divBdr>
        </w:div>
        <w:div w:id="2084640777">
          <w:marLeft w:val="480"/>
          <w:marRight w:val="0"/>
          <w:marTop w:val="0"/>
          <w:marBottom w:val="0"/>
          <w:divBdr>
            <w:top w:val="none" w:sz="0" w:space="0" w:color="auto"/>
            <w:left w:val="none" w:sz="0" w:space="0" w:color="auto"/>
            <w:bottom w:val="none" w:sz="0" w:space="0" w:color="auto"/>
            <w:right w:val="none" w:sz="0" w:space="0" w:color="auto"/>
          </w:divBdr>
        </w:div>
        <w:div w:id="2089031093">
          <w:marLeft w:val="480"/>
          <w:marRight w:val="0"/>
          <w:marTop w:val="0"/>
          <w:marBottom w:val="0"/>
          <w:divBdr>
            <w:top w:val="none" w:sz="0" w:space="0" w:color="auto"/>
            <w:left w:val="none" w:sz="0" w:space="0" w:color="auto"/>
            <w:bottom w:val="none" w:sz="0" w:space="0" w:color="auto"/>
            <w:right w:val="none" w:sz="0" w:space="0" w:color="auto"/>
          </w:divBdr>
        </w:div>
        <w:div w:id="2095514725">
          <w:marLeft w:val="480"/>
          <w:marRight w:val="0"/>
          <w:marTop w:val="0"/>
          <w:marBottom w:val="0"/>
          <w:divBdr>
            <w:top w:val="none" w:sz="0" w:space="0" w:color="auto"/>
            <w:left w:val="none" w:sz="0" w:space="0" w:color="auto"/>
            <w:bottom w:val="none" w:sz="0" w:space="0" w:color="auto"/>
            <w:right w:val="none" w:sz="0" w:space="0" w:color="auto"/>
          </w:divBdr>
        </w:div>
        <w:div w:id="2112510425">
          <w:marLeft w:val="480"/>
          <w:marRight w:val="0"/>
          <w:marTop w:val="0"/>
          <w:marBottom w:val="0"/>
          <w:divBdr>
            <w:top w:val="none" w:sz="0" w:space="0" w:color="auto"/>
            <w:left w:val="none" w:sz="0" w:space="0" w:color="auto"/>
            <w:bottom w:val="none" w:sz="0" w:space="0" w:color="auto"/>
            <w:right w:val="none" w:sz="0" w:space="0" w:color="auto"/>
          </w:divBdr>
        </w:div>
      </w:divsChild>
    </w:div>
    <w:div w:id="697698607">
      <w:bodyDiv w:val="1"/>
      <w:marLeft w:val="0"/>
      <w:marRight w:val="0"/>
      <w:marTop w:val="0"/>
      <w:marBottom w:val="0"/>
      <w:divBdr>
        <w:top w:val="none" w:sz="0" w:space="0" w:color="auto"/>
        <w:left w:val="none" w:sz="0" w:space="0" w:color="auto"/>
        <w:bottom w:val="none" w:sz="0" w:space="0" w:color="auto"/>
        <w:right w:val="none" w:sz="0" w:space="0" w:color="auto"/>
      </w:divBdr>
      <w:divsChild>
        <w:div w:id="28115813">
          <w:marLeft w:val="480"/>
          <w:marRight w:val="0"/>
          <w:marTop w:val="0"/>
          <w:marBottom w:val="0"/>
          <w:divBdr>
            <w:top w:val="none" w:sz="0" w:space="0" w:color="auto"/>
            <w:left w:val="none" w:sz="0" w:space="0" w:color="auto"/>
            <w:bottom w:val="none" w:sz="0" w:space="0" w:color="auto"/>
            <w:right w:val="none" w:sz="0" w:space="0" w:color="auto"/>
          </w:divBdr>
        </w:div>
        <w:div w:id="60255789">
          <w:marLeft w:val="480"/>
          <w:marRight w:val="0"/>
          <w:marTop w:val="0"/>
          <w:marBottom w:val="0"/>
          <w:divBdr>
            <w:top w:val="none" w:sz="0" w:space="0" w:color="auto"/>
            <w:left w:val="none" w:sz="0" w:space="0" w:color="auto"/>
            <w:bottom w:val="none" w:sz="0" w:space="0" w:color="auto"/>
            <w:right w:val="none" w:sz="0" w:space="0" w:color="auto"/>
          </w:divBdr>
        </w:div>
        <w:div w:id="130639606">
          <w:marLeft w:val="480"/>
          <w:marRight w:val="0"/>
          <w:marTop w:val="0"/>
          <w:marBottom w:val="0"/>
          <w:divBdr>
            <w:top w:val="none" w:sz="0" w:space="0" w:color="auto"/>
            <w:left w:val="none" w:sz="0" w:space="0" w:color="auto"/>
            <w:bottom w:val="none" w:sz="0" w:space="0" w:color="auto"/>
            <w:right w:val="none" w:sz="0" w:space="0" w:color="auto"/>
          </w:divBdr>
        </w:div>
        <w:div w:id="146089346">
          <w:marLeft w:val="480"/>
          <w:marRight w:val="0"/>
          <w:marTop w:val="0"/>
          <w:marBottom w:val="0"/>
          <w:divBdr>
            <w:top w:val="none" w:sz="0" w:space="0" w:color="auto"/>
            <w:left w:val="none" w:sz="0" w:space="0" w:color="auto"/>
            <w:bottom w:val="none" w:sz="0" w:space="0" w:color="auto"/>
            <w:right w:val="none" w:sz="0" w:space="0" w:color="auto"/>
          </w:divBdr>
        </w:div>
        <w:div w:id="195968165">
          <w:marLeft w:val="480"/>
          <w:marRight w:val="0"/>
          <w:marTop w:val="0"/>
          <w:marBottom w:val="0"/>
          <w:divBdr>
            <w:top w:val="none" w:sz="0" w:space="0" w:color="auto"/>
            <w:left w:val="none" w:sz="0" w:space="0" w:color="auto"/>
            <w:bottom w:val="none" w:sz="0" w:space="0" w:color="auto"/>
            <w:right w:val="none" w:sz="0" w:space="0" w:color="auto"/>
          </w:divBdr>
        </w:div>
        <w:div w:id="237983736">
          <w:marLeft w:val="480"/>
          <w:marRight w:val="0"/>
          <w:marTop w:val="0"/>
          <w:marBottom w:val="0"/>
          <w:divBdr>
            <w:top w:val="none" w:sz="0" w:space="0" w:color="auto"/>
            <w:left w:val="none" w:sz="0" w:space="0" w:color="auto"/>
            <w:bottom w:val="none" w:sz="0" w:space="0" w:color="auto"/>
            <w:right w:val="none" w:sz="0" w:space="0" w:color="auto"/>
          </w:divBdr>
        </w:div>
        <w:div w:id="253435808">
          <w:marLeft w:val="480"/>
          <w:marRight w:val="0"/>
          <w:marTop w:val="0"/>
          <w:marBottom w:val="0"/>
          <w:divBdr>
            <w:top w:val="none" w:sz="0" w:space="0" w:color="auto"/>
            <w:left w:val="none" w:sz="0" w:space="0" w:color="auto"/>
            <w:bottom w:val="none" w:sz="0" w:space="0" w:color="auto"/>
            <w:right w:val="none" w:sz="0" w:space="0" w:color="auto"/>
          </w:divBdr>
        </w:div>
        <w:div w:id="296491195">
          <w:marLeft w:val="480"/>
          <w:marRight w:val="0"/>
          <w:marTop w:val="0"/>
          <w:marBottom w:val="0"/>
          <w:divBdr>
            <w:top w:val="none" w:sz="0" w:space="0" w:color="auto"/>
            <w:left w:val="none" w:sz="0" w:space="0" w:color="auto"/>
            <w:bottom w:val="none" w:sz="0" w:space="0" w:color="auto"/>
            <w:right w:val="none" w:sz="0" w:space="0" w:color="auto"/>
          </w:divBdr>
        </w:div>
        <w:div w:id="313074490">
          <w:marLeft w:val="480"/>
          <w:marRight w:val="0"/>
          <w:marTop w:val="0"/>
          <w:marBottom w:val="0"/>
          <w:divBdr>
            <w:top w:val="none" w:sz="0" w:space="0" w:color="auto"/>
            <w:left w:val="none" w:sz="0" w:space="0" w:color="auto"/>
            <w:bottom w:val="none" w:sz="0" w:space="0" w:color="auto"/>
            <w:right w:val="none" w:sz="0" w:space="0" w:color="auto"/>
          </w:divBdr>
        </w:div>
        <w:div w:id="361243913">
          <w:marLeft w:val="480"/>
          <w:marRight w:val="0"/>
          <w:marTop w:val="0"/>
          <w:marBottom w:val="0"/>
          <w:divBdr>
            <w:top w:val="none" w:sz="0" w:space="0" w:color="auto"/>
            <w:left w:val="none" w:sz="0" w:space="0" w:color="auto"/>
            <w:bottom w:val="none" w:sz="0" w:space="0" w:color="auto"/>
            <w:right w:val="none" w:sz="0" w:space="0" w:color="auto"/>
          </w:divBdr>
        </w:div>
        <w:div w:id="426656892">
          <w:marLeft w:val="480"/>
          <w:marRight w:val="0"/>
          <w:marTop w:val="0"/>
          <w:marBottom w:val="0"/>
          <w:divBdr>
            <w:top w:val="none" w:sz="0" w:space="0" w:color="auto"/>
            <w:left w:val="none" w:sz="0" w:space="0" w:color="auto"/>
            <w:bottom w:val="none" w:sz="0" w:space="0" w:color="auto"/>
            <w:right w:val="none" w:sz="0" w:space="0" w:color="auto"/>
          </w:divBdr>
        </w:div>
        <w:div w:id="461851805">
          <w:marLeft w:val="480"/>
          <w:marRight w:val="0"/>
          <w:marTop w:val="0"/>
          <w:marBottom w:val="0"/>
          <w:divBdr>
            <w:top w:val="none" w:sz="0" w:space="0" w:color="auto"/>
            <w:left w:val="none" w:sz="0" w:space="0" w:color="auto"/>
            <w:bottom w:val="none" w:sz="0" w:space="0" w:color="auto"/>
            <w:right w:val="none" w:sz="0" w:space="0" w:color="auto"/>
          </w:divBdr>
        </w:div>
        <w:div w:id="502817211">
          <w:marLeft w:val="480"/>
          <w:marRight w:val="0"/>
          <w:marTop w:val="0"/>
          <w:marBottom w:val="0"/>
          <w:divBdr>
            <w:top w:val="none" w:sz="0" w:space="0" w:color="auto"/>
            <w:left w:val="none" w:sz="0" w:space="0" w:color="auto"/>
            <w:bottom w:val="none" w:sz="0" w:space="0" w:color="auto"/>
            <w:right w:val="none" w:sz="0" w:space="0" w:color="auto"/>
          </w:divBdr>
        </w:div>
        <w:div w:id="506020206">
          <w:marLeft w:val="480"/>
          <w:marRight w:val="0"/>
          <w:marTop w:val="0"/>
          <w:marBottom w:val="0"/>
          <w:divBdr>
            <w:top w:val="none" w:sz="0" w:space="0" w:color="auto"/>
            <w:left w:val="none" w:sz="0" w:space="0" w:color="auto"/>
            <w:bottom w:val="none" w:sz="0" w:space="0" w:color="auto"/>
            <w:right w:val="none" w:sz="0" w:space="0" w:color="auto"/>
          </w:divBdr>
        </w:div>
        <w:div w:id="539438336">
          <w:marLeft w:val="480"/>
          <w:marRight w:val="0"/>
          <w:marTop w:val="0"/>
          <w:marBottom w:val="0"/>
          <w:divBdr>
            <w:top w:val="none" w:sz="0" w:space="0" w:color="auto"/>
            <w:left w:val="none" w:sz="0" w:space="0" w:color="auto"/>
            <w:bottom w:val="none" w:sz="0" w:space="0" w:color="auto"/>
            <w:right w:val="none" w:sz="0" w:space="0" w:color="auto"/>
          </w:divBdr>
        </w:div>
        <w:div w:id="609972410">
          <w:marLeft w:val="480"/>
          <w:marRight w:val="0"/>
          <w:marTop w:val="0"/>
          <w:marBottom w:val="0"/>
          <w:divBdr>
            <w:top w:val="none" w:sz="0" w:space="0" w:color="auto"/>
            <w:left w:val="none" w:sz="0" w:space="0" w:color="auto"/>
            <w:bottom w:val="none" w:sz="0" w:space="0" w:color="auto"/>
            <w:right w:val="none" w:sz="0" w:space="0" w:color="auto"/>
          </w:divBdr>
        </w:div>
        <w:div w:id="684131409">
          <w:marLeft w:val="480"/>
          <w:marRight w:val="0"/>
          <w:marTop w:val="0"/>
          <w:marBottom w:val="0"/>
          <w:divBdr>
            <w:top w:val="none" w:sz="0" w:space="0" w:color="auto"/>
            <w:left w:val="none" w:sz="0" w:space="0" w:color="auto"/>
            <w:bottom w:val="none" w:sz="0" w:space="0" w:color="auto"/>
            <w:right w:val="none" w:sz="0" w:space="0" w:color="auto"/>
          </w:divBdr>
        </w:div>
        <w:div w:id="691493335">
          <w:marLeft w:val="480"/>
          <w:marRight w:val="0"/>
          <w:marTop w:val="0"/>
          <w:marBottom w:val="0"/>
          <w:divBdr>
            <w:top w:val="none" w:sz="0" w:space="0" w:color="auto"/>
            <w:left w:val="none" w:sz="0" w:space="0" w:color="auto"/>
            <w:bottom w:val="none" w:sz="0" w:space="0" w:color="auto"/>
            <w:right w:val="none" w:sz="0" w:space="0" w:color="auto"/>
          </w:divBdr>
        </w:div>
        <w:div w:id="754085149">
          <w:marLeft w:val="480"/>
          <w:marRight w:val="0"/>
          <w:marTop w:val="0"/>
          <w:marBottom w:val="0"/>
          <w:divBdr>
            <w:top w:val="none" w:sz="0" w:space="0" w:color="auto"/>
            <w:left w:val="none" w:sz="0" w:space="0" w:color="auto"/>
            <w:bottom w:val="none" w:sz="0" w:space="0" w:color="auto"/>
            <w:right w:val="none" w:sz="0" w:space="0" w:color="auto"/>
          </w:divBdr>
        </w:div>
        <w:div w:id="780417937">
          <w:marLeft w:val="480"/>
          <w:marRight w:val="0"/>
          <w:marTop w:val="0"/>
          <w:marBottom w:val="0"/>
          <w:divBdr>
            <w:top w:val="none" w:sz="0" w:space="0" w:color="auto"/>
            <w:left w:val="none" w:sz="0" w:space="0" w:color="auto"/>
            <w:bottom w:val="none" w:sz="0" w:space="0" w:color="auto"/>
            <w:right w:val="none" w:sz="0" w:space="0" w:color="auto"/>
          </w:divBdr>
        </w:div>
        <w:div w:id="783964145">
          <w:marLeft w:val="480"/>
          <w:marRight w:val="0"/>
          <w:marTop w:val="0"/>
          <w:marBottom w:val="0"/>
          <w:divBdr>
            <w:top w:val="none" w:sz="0" w:space="0" w:color="auto"/>
            <w:left w:val="none" w:sz="0" w:space="0" w:color="auto"/>
            <w:bottom w:val="none" w:sz="0" w:space="0" w:color="auto"/>
            <w:right w:val="none" w:sz="0" w:space="0" w:color="auto"/>
          </w:divBdr>
        </w:div>
        <w:div w:id="797919402">
          <w:marLeft w:val="480"/>
          <w:marRight w:val="0"/>
          <w:marTop w:val="0"/>
          <w:marBottom w:val="0"/>
          <w:divBdr>
            <w:top w:val="none" w:sz="0" w:space="0" w:color="auto"/>
            <w:left w:val="none" w:sz="0" w:space="0" w:color="auto"/>
            <w:bottom w:val="none" w:sz="0" w:space="0" w:color="auto"/>
            <w:right w:val="none" w:sz="0" w:space="0" w:color="auto"/>
          </w:divBdr>
        </w:div>
        <w:div w:id="809439785">
          <w:marLeft w:val="480"/>
          <w:marRight w:val="0"/>
          <w:marTop w:val="0"/>
          <w:marBottom w:val="0"/>
          <w:divBdr>
            <w:top w:val="none" w:sz="0" w:space="0" w:color="auto"/>
            <w:left w:val="none" w:sz="0" w:space="0" w:color="auto"/>
            <w:bottom w:val="none" w:sz="0" w:space="0" w:color="auto"/>
            <w:right w:val="none" w:sz="0" w:space="0" w:color="auto"/>
          </w:divBdr>
        </w:div>
        <w:div w:id="810025836">
          <w:marLeft w:val="480"/>
          <w:marRight w:val="0"/>
          <w:marTop w:val="0"/>
          <w:marBottom w:val="0"/>
          <w:divBdr>
            <w:top w:val="none" w:sz="0" w:space="0" w:color="auto"/>
            <w:left w:val="none" w:sz="0" w:space="0" w:color="auto"/>
            <w:bottom w:val="none" w:sz="0" w:space="0" w:color="auto"/>
            <w:right w:val="none" w:sz="0" w:space="0" w:color="auto"/>
          </w:divBdr>
        </w:div>
        <w:div w:id="939022368">
          <w:marLeft w:val="480"/>
          <w:marRight w:val="0"/>
          <w:marTop w:val="0"/>
          <w:marBottom w:val="0"/>
          <w:divBdr>
            <w:top w:val="none" w:sz="0" w:space="0" w:color="auto"/>
            <w:left w:val="none" w:sz="0" w:space="0" w:color="auto"/>
            <w:bottom w:val="none" w:sz="0" w:space="0" w:color="auto"/>
            <w:right w:val="none" w:sz="0" w:space="0" w:color="auto"/>
          </w:divBdr>
        </w:div>
        <w:div w:id="980422871">
          <w:marLeft w:val="480"/>
          <w:marRight w:val="0"/>
          <w:marTop w:val="0"/>
          <w:marBottom w:val="0"/>
          <w:divBdr>
            <w:top w:val="none" w:sz="0" w:space="0" w:color="auto"/>
            <w:left w:val="none" w:sz="0" w:space="0" w:color="auto"/>
            <w:bottom w:val="none" w:sz="0" w:space="0" w:color="auto"/>
            <w:right w:val="none" w:sz="0" w:space="0" w:color="auto"/>
          </w:divBdr>
        </w:div>
        <w:div w:id="1001587618">
          <w:marLeft w:val="480"/>
          <w:marRight w:val="0"/>
          <w:marTop w:val="0"/>
          <w:marBottom w:val="0"/>
          <w:divBdr>
            <w:top w:val="none" w:sz="0" w:space="0" w:color="auto"/>
            <w:left w:val="none" w:sz="0" w:space="0" w:color="auto"/>
            <w:bottom w:val="none" w:sz="0" w:space="0" w:color="auto"/>
            <w:right w:val="none" w:sz="0" w:space="0" w:color="auto"/>
          </w:divBdr>
        </w:div>
        <w:div w:id="1020008849">
          <w:marLeft w:val="480"/>
          <w:marRight w:val="0"/>
          <w:marTop w:val="0"/>
          <w:marBottom w:val="0"/>
          <w:divBdr>
            <w:top w:val="none" w:sz="0" w:space="0" w:color="auto"/>
            <w:left w:val="none" w:sz="0" w:space="0" w:color="auto"/>
            <w:bottom w:val="none" w:sz="0" w:space="0" w:color="auto"/>
            <w:right w:val="none" w:sz="0" w:space="0" w:color="auto"/>
          </w:divBdr>
        </w:div>
        <w:div w:id="1063136890">
          <w:marLeft w:val="480"/>
          <w:marRight w:val="0"/>
          <w:marTop w:val="0"/>
          <w:marBottom w:val="0"/>
          <w:divBdr>
            <w:top w:val="none" w:sz="0" w:space="0" w:color="auto"/>
            <w:left w:val="none" w:sz="0" w:space="0" w:color="auto"/>
            <w:bottom w:val="none" w:sz="0" w:space="0" w:color="auto"/>
            <w:right w:val="none" w:sz="0" w:space="0" w:color="auto"/>
          </w:divBdr>
        </w:div>
        <w:div w:id="1116407176">
          <w:marLeft w:val="480"/>
          <w:marRight w:val="0"/>
          <w:marTop w:val="0"/>
          <w:marBottom w:val="0"/>
          <w:divBdr>
            <w:top w:val="none" w:sz="0" w:space="0" w:color="auto"/>
            <w:left w:val="none" w:sz="0" w:space="0" w:color="auto"/>
            <w:bottom w:val="none" w:sz="0" w:space="0" w:color="auto"/>
            <w:right w:val="none" w:sz="0" w:space="0" w:color="auto"/>
          </w:divBdr>
        </w:div>
        <w:div w:id="1146047466">
          <w:marLeft w:val="480"/>
          <w:marRight w:val="0"/>
          <w:marTop w:val="0"/>
          <w:marBottom w:val="0"/>
          <w:divBdr>
            <w:top w:val="none" w:sz="0" w:space="0" w:color="auto"/>
            <w:left w:val="none" w:sz="0" w:space="0" w:color="auto"/>
            <w:bottom w:val="none" w:sz="0" w:space="0" w:color="auto"/>
            <w:right w:val="none" w:sz="0" w:space="0" w:color="auto"/>
          </w:divBdr>
        </w:div>
        <w:div w:id="1158813939">
          <w:marLeft w:val="480"/>
          <w:marRight w:val="0"/>
          <w:marTop w:val="0"/>
          <w:marBottom w:val="0"/>
          <w:divBdr>
            <w:top w:val="none" w:sz="0" w:space="0" w:color="auto"/>
            <w:left w:val="none" w:sz="0" w:space="0" w:color="auto"/>
            <w:bottom w:val="none" w:sz="0" w:space="0" w:color="auto"/>
            <w:right w:val="none" w:sz="0" w:space="0" w:color="auto"/>
          </w:divBdr>
        </w:div>
        <w:div w:id="1214855399">
          <w:marLeft w:val="480"/>
          <w:marRight w:val="0"/>
          <w:marTop w:val="0"/>
          <w:marBottom w:val="0"/>
          <w:divBdr>
            <w:top w:val="none" w:sz="0" w:space="0" w:color="auto"/>
            <w:left w:val="none" w:sz="0" w:space="0" w:color="auto"/>
            <w:bottom w:val="none" w:sz="0" w:space="0" w:color="auto"/>
            <w:right w:val="none" w:sz="0" w:space="0" w:color="auto"/>
          </w:divBdr>
        </w:div>
        <w:div w:id="1239364567">
          <w:marLeft w:val="480"/>
          <w:marRight w:val="0"/>
          <w:marTop w:val="0"/>
          <w:marBottom w:val="0"/>
          <w:divBdr>
            <w:top w:val="none" w:sz="0" w:space="0" w:color="auto"/>
            <w:left w:val="none" w:sz="0" w:space="0" w:color="auto"/>
            <w:bottom w:val="none" w:sz="0" w:space="0" w:color="auto"/>
            <w:right w:val="none" w:sz="0" w:space="0" w:color="auto"/>
          </w:divBdr>
        </w:div>
        <w:div w:id="1257787434">
          <w:marLeft w:val="480"/>
          <w:marRight w:val="0"/>
          <w:marTop w:val="0"/>
          <w:marBottom w:val="0"/>
          <w:divBdr>
            <w:top w:val="none" w:sz="0" w:space="0" w:color="auto"/>
            <w:left w:val="none" w:sz="0" w:space="0" w:color="auto"/>
            <w:bottom w:val="none" w:sz="0" w:space="0" w:color="auto"/>
            <w:right w:val="none" w:sz="0" w:space="0" w:color="auto"/>
          </w:divBdr>
        </w:div>
        <w:div w:id="1257984507">
          <w:marLeft w:val="480"/>
          <w:marRight w:val="0"/>
          <w:marTop w:val="0"/>
          <w:marBottom w:val="0"/>
          <w:divBdr>
            <w:top w:val="none" w:sz="0" w:space="0" w:color="auto"/>
            <w:left w:val="none" w:sz="0" w:space="0" w:color="auto"/>
            <w:bottom w:val="none" w:sz="0" w:space="0" w:color="auto"/>
            <w:right w:val="none" w:sz="0" w:space="0" w:color="auto"/>
          </w:divBdr>
        </w:div>
        <w:div w:id="1268345404">
          <w:marLeft w:val="480"/>
          <w:marRight w:val="0"/>
          <w:marTop w:val="0"/>
          <w:marBottom w:val="0"/>
          <w:divBdr>
            <w:top w:val="none" w:sz="0" w:space="0" w:color="auto"/>
            <w:left w:val="none" w:sz="0" w:space="0" w:color="auto"/>
            <w:bottom w:val="none" w:sz="0" w:space="0" w:color="auto"/>
            <w:right w:val="none" w:sz="0" w:space="0" w:color="auto"/>
          </w:divBdr>
        </w:div>
        <w:div w:id="1289240657">
          <w:marLeft w:val="480"/>
          <w:marRight w:val="0"/>
          <w:marTop w:val="0"/>
          <w:marBottom w:val="0"/>
          <w:divBdr>
            <w:top w:val="none" w:sz="0" w:space="0" w:color="auto"/>
            <w:left w:val="none" w:sz="0" w:space="0" w:color="auto"/>
            <w:bottom w:val="none" w:sz="0" w:space="0" w:color="auto"/>
            <w:right w:val="none" w:sz="0" w:space="0" w:color="auto"/>
          </w:divBdr>
        </w:div>
        <w:div w:id="1351763909">
          <w:marLeft w:val="480"/>
          <w:marRight w:val="0"/>
          <w:marTop w:val="0"/>
          <w:marBottom w:val="0"/>
          <w:divBdr>
            <w:top w:val="none" w:sz="0" w:space="0" w:color="auto"/>
            <w:left w:val="none" w:sz="0" w:space="0" w:color="auto"/>
            <w:bottom w:val="none" w:sz="0" w:space="0" w:color="auto"/>
            <w:right w:val="none" w:sz="0" w:space="0" w:color="auto"/>
          </w:divBdr>
        </w:div>
        <w:div w:id="1374236450">
          <w:marLeft w:val="480"/>
          <w:marRight w:val="0"/>
          <w:marTop w:val="0"/>
          <w:marBottom w:val="0"/>
          <w:divBdr>
            <w:top w:val="none" w:sz="0" w:space="0" w:color="auto"/>
            <w:left w:val="none" w:sz="0" w:space="0" w:color="auto"/>
            <w:bottom w:val="none" w:sz="0" w:space="0" w:color="auto"/>
            <w:right w:val="none" w:sz="0" w:space="0" w:color="auto"/>
          </w:divBdr>
        </w:div>
        <w:div w:id="1386026684">
          <w:marLeft w:val="480"/>
          <w:marRight w:val="0"/>
          <w:marTop w:val="0"/>
          <w:marBottom w:val="0"/>
          <w:divBdr>
            <w:top w:val="none" w:sz="0" w:space="0" w:color="auto"/>
            <w:left w:val="none" w:sz="0" w:space="0" w:color="auto"/>
            <w:bottom w:val="none" w:sz="0" w:space="0" w:color="auto"/>
            <w:right w:val="none" w:sz="0" w:space="0" w:color="auto"/>
          </w:divBdr>
        </w:div>
        <w:div w:id="1405447498">
          <w:marLeft w:val="480"/>
          <w:marRight w:val="0"/>
          <w:marTop w:val="0"/>
          <w:marBottom w:val="0"/>
          <w:divBdr>
            <w:top w:val="none" w:sz="0" w:space="0" w:color="auto"/>
            <w:left w:val="none" w:sz="0" w:space="0" w:color="auto"/>
            <w:bottom w:val="none" w:sz="0" w:space="0" w:color="auto"/>
            <w:right w:val="none" w:sz="0" w:space="0" w:color="auto"/>
          </w:divBdr>
        </w:div>
        <w:div w:id="1420255875">
          <w:marLeft w:val="480"/>
          <w:marRight w:val="0"/>
          <w:marTop w:val="0"/>
          <w:marBottom w:val="0"/>
          <w:divBdr>
            <w:top w:val="none" w:sz="0" w:space="0" w:color="auto"/>
            <w:left w:val="none" w:sz="0" w:space="0" w:color="auto"/>
            <w:bottom w:val="none" w:sz="0" w:space="0" w:color="auto"/>
            <w:right w:val="none" w:sz="0" w:space="0" w:color="auto"/>
          </w:divBdr>
        </w:div>
        <w:div w:id="1427077822">
          <w:marLeft w:val="480"/>
          <w:marRight w:val="0"/>
          <w:marTop w:val="0"/>
          <w:marBottom w:val="0"/>
          <w:divBdr>
            <w:top w:val="none" w:sz="0" w:space="0" w:color="auto"/>
            <w:left w:val="none" w:sz="0" w:space="0" w:color="auto"/>
            <w:bottom w:val="none" w:sz="0" w:space="0" w:color="auto"/>
            <w:right w:val="none" w:sz="0" w:space="0" w:color="auto"/>
          </w:divBdr>
        </w:div>
        <w:div w:id="1453548124">
          <w:marLeft w:val="480"/>
          <w:marRight w:val="0"/>
          <w:marTop w:val="0"/>
          <w:marBottom w:val="0"/>
          <w:divBdr>
            <w:top w:val="none" w:sz="0" w:space="0" w:color="auto"/>
            <w:left w:val="none" w:sz="0" w:space="0" w:color="auto"/>
            <w:bottom w:val="none" w:sz="0" w:space="0" w:color="auto"/>
            <w:right w:val="none" w:sz="0" w:space="0" w:color="auto"/>
          </w:divBdr>
        </w:div>
        <w:div w:id="1492479834">
          <w:marLeft w:val="480"/>
          <w:marRight w:val="0"/>
          <w:marTop w:val="0"/>
          <w:marBottom w:val="0"/>
          <w:divBdr>
            <w:top w:val="none" w:sz="0" w:space="0" w:color="auto"/>
            <w:left w:val="none" w:sz="0" w:space="0" w:color="auto"/>
            <w:bottom w:val="none" w:sz="0" w:space="0" w:color="auto"/>
            <w:right w:val="none" w:sz="0" w:space="0" w:color="auto"/>
          </w:divBdr>
        </w:div>
        <w:div w:id="1519196791">
          <w:marLeft w:val="480"/>
          <w:marRight w:val="0"/>
          <w:marTop w:val="0"/>
          <w:marBottom w:val="0"/>
          <w:divBdr>
            <w:top w:val="none" w:sz="0" w:space="0" w:color="auto"/>
            <w:left w:val="none" w:sz="0" w:space="0" w:color="auto"/>
            <w:bottom w:val="none" w:sz="0" w:space="0" w:color="auto"/>
            <w:right w:val="none" w:sz="0" w:space="0" w:color="auto"/>
          </w:divBdr>
        </w:div>
        <w:div w:id="1540773859">
          <w:marLeft w:val="480"/>
          <w:marRight w:val="0"/>
          <w:marTop w:val="0"/>
          <w:marBottom w:val="0"/>
          <w:divBdr>
            <w:top w:val="none" w:sz="0" w:space="0" w:color="auto"/>
            <w:left w:val="none" w:sz="0" w:space="0" w:color="auto"/>
            <w:bottom w:val="none" w:sz="0" w:space="0" w:color="auto"/>
            <w:right w:val="none" w:sz="0" w:space="0" w:color="auto"/>
          </w:divBdr>
        </w:div>
        <w:div w:id="1549686903">
          <w:marLeft w:val="480"/>
          <w:marRight w:val="0"/>
          <w:marTop w:val="0"/>
          <w:marBottom w:val="0"/>
          <w:divBdr>
            <w:top w:val="none" w:sz="0" w:space="0" w:color="auto"/>
            <w:left w:val="none" w:sz="0" w:space="0" w:color="auto"/>
            <w:bottom w:val="none" w:sz="0" w:space="0" w:color="auto"/>
            <w:right w:val="none" w:sz="0" w:space="0" w:color="auto"/>
          </w:divBdr>
        </w:div>
        <w:div w:id="1643996991">
          <w:marLeft w:val="480"/>
          <w:marRight w:val="0"/>
          <w:marTop w:val="0"/>
          <w:marBottom w:val="0"/>
          <w:divBdr>
            <w:top w:val="none" w:sz="0" w:space="0" w:color="auto"/>
            <w:left w:val="none" w:sz="0" w:space="0" w:color="auto"/>
            <w:bottom w:val="none" w:sz="0" w:space="0" w:color="auto"/>
            <w:right w:val="none" w:sz="0" w:space="0" w:color="auto"/>
          </w:divBdr>
        </w:div>
        <w:div w:id="1668435156">
          <w:marLeft w:val="480"/>
          <w:marRight w:val="0"/>
          <w:marTop w:val="0"/>
          <w:marBottom w:val="0"/>
          <w:divBdr>
            <w:top w:val="none" w:sz="0" w:space="0" w:color="auto"/>
            <w:left w:val="none" w:sz="0" w:space="0" w:color="auto"/>
            <w:bottom w:val="none" w:sz="0" w:space="0" w:color="auto"/>
            <w:right w:val="none" w:sz="0" w:space="0" w:color="auto"/>
          </w:divBdr>
        </w:div>
        <w:div w:id="1669359631">
          <w:marLeft w:val="480"/>
          <w:marRight w:val="0"/>
          <w:marTop w:val="0"/>
          <w:marBottom w:val="0"/>
          <w:divBdr>
            <w:top w:val="none" w:sz="0" w:space="0" w:color="auto"/>
            <w:left w:val="none" w:sz="0" w:space="0" w:color="auto"/>
            <w:bottom w:val="none" w:sz="0" w:space="0" w:color="auto"/>
            <w:right w:val="none" w:sz="0" w:space="0" w:color="auto"/>
          </w:divBdr>
        </w:div>
        <w:div w:id="1713379081">
          <w:marLeft w:val="480"/>
          <w:marRight w:val="0"/>
          <w:marTop w:val="0"/>
          <w:marBottom w:val="0"/>
          <w:divBdr>
            <w:top w:val="none" w:sz="0" w:space="0" w:color="auto"/>
            <w:left w:val="none" w:sz="0" w:space="0" w:color="auto"/>
            <w:bottom w:val="none" w:sz="0" w:space="0" w:color="auto"/>
            <w:right w:val="none" w:sz="0" w:space="0" w:color="auto"/>
          </w:divBdr>
        </w:div>
        <w:div w:id="1745832675">
          <w:marLeft w:val="480"/>
          <w:marRight w:val="0"/>
          <w:marTop w:val="0"/>
          <w:marBottom w:val="0"/>
          <w:divBdr>
            <w:top w:val="none" w:sz="0" w:space="0" w:color="auto"/>
            <w:left w:val="none" w:sz="0" w:space="0" w:color="auto"/>
            <w:bottom w:val="none" w:sz="0" w:space="0" w:color="auto"/>
            <w:right w:val="none" w:sz="0" w:space="0" w:color="auto"/>
          </w:divBdr>
        </w:div>
        <w:div w:id="1758941340">
          <w:marLeft w:val="480"/>
          <w:marRight w:val="0"/>
          <w:marTop w:val="0"/>
          <w:marBottom w:val="0"/>
          <w:divBdr>
            <w:top w:val="none" w:sz="0" w:space="0" w:color="auto"/>
            <w:left w:val="none" w:sz="0" w:space="0" w:color="auto"/>
            <w:bottom w:val="none" w:sz="0" w:space="0" w:color="auto"/>
            <w:right w:val="none" w:sz="0" w:space="0" w:color="auto"/>
          </w:divBdr>
        </w:div>
        <w:div w:id="1762405905">
          <w:marLeft w:val="480"/>
          <w:marRight w:val="0"/>
          <w:marTop w:val="0"/>
          <w:marBottom w:val="0"/>
          <w:divBdr>
            <w:top w:val="none" w:sz="0" w:space="0" w:color="auto"/>
            <w:left w:val="none" w:sz="0" w:space="0" w:color="auto"/>
            <w:bottom w:val="none" w:sz="0" w:space="0" w:color="auto"/>
            <w:right w:val="none" w:sz="0" w:space="0" w:color="auto"/>
          </w:divBdr>
        </w:div>
        <w:div w:id="1763144199">
          <w:marLeft w:val="480"/>
          <w:marRight w:val="0"/>
          <w:marTop w:val="0"/>
          <w:marBottom w:val="0"/>
          <w:divBdr>
            <w:top w:val="none" w:sz="0" w:space="0" w:color="auto"/>
            <w:left w:val="none" w:sz="0" w:space="0" w:color="auto"/>
            <w:bottom w:val="none" w:sz="0" w:space="0" w:color="auto"/>
            <w:right w:val="none" w:sz="0" w:space="0" w:color="auto"/>
          </w:divBdr>
        </w:div>
        <w:div w:id="1793287854">
          <w:marLeft w:val="480"/>
          <w:marRight w:val="0"/>
          <w:marTop w:val="0"/>
          <w:marBottom w:val="0"/>
          <w:divBdr>
            <w:top w:val="none" w:sz="0" w:space="0" w:color="auto"/>
            <w:left w:val="none" w:sz="0" w:space="0" w:color="auto"/>
            <w:bottom w:val="none" w:sz="0" w:space="0" w:color="auto"/>
            <w:right w:val="none" w:sz="0" w:space="0" w:color="auto"/>
          </w:divBdr>
        </w:div>
        <w:div w:id="1808742930">
          <w:marLeft w:val="480"/>
          <w:marRight w:val="0"/>
          <w:marTop w:val="0"/>
          <w:marBottom w:val="0"/>
          <w:divBdr>
            <w:top w:val="none" w:sz="0" w:space="0" w:color="auto"/>
            <w:left w:val="none" w:sz="0" w:space="0" w:color="auto"/>
            <w:bottom w:val="none" w:sz="0" w:space="0" w:color="auto"/>
            <w:right w:val="none" w:sz="0" w:space="0" w:color="auto"/>
          </w:divBdr>
        </w:div>
        <w:div w:id="1810439495">
          <w:marLeft w:val="480"/>
          <w:marRight w:val="0"/>
          <w:marTop w:val="0"/>
          <w:marBottom w:val="0"/>
          <w:divBdr>
            <w:top w:val="none" w:sz="0" w:space="0" w:color="auto"/>
            <w:left w:val="none" w:sz="0" w:space="0" w:color="auto"/>
            <w:bottom w:val="none" w:sz="0" w:space="0" w:color="auto"/>
            <w:right w:val="none" w:sz="0" w:space="0" w:color="auto"/>
          </w:divBdr>
        </w:div>
        <w:div w:id="1833326621">
          <w:marLeft w:val="480"/>
          <w:marRight w:val="0"/>
          <w:marTop w:val="0"/>
          <w:marBottom w:val="0"/>
          <w:divBdr>
            <w:top w:val="none" w:sz="0" w:space="0" w:color="auto"/>
            <w:left w:val="none" w:sz="0" w:space="0" w:color="auto"/>
            <w:bottom w:val="none" w:sz="0" w:space="0" w:color="auto"/>
            <w:right w:val="none" w:sz="0" w:space="0" w:color="auto"/>
          </w:divBdr>
        </w:div>
        <w:div w:id="1835413552">
          <w:marLeft w:val="480"/>
          <w:marRight w:val="0"/>
          <w:marTop w:val="0"/>
          <w:marBottom w:val="0"/>
          <w:divBdr>
            <w:top w:val="none" w:sz="0" w:space="0" w:color="auto"/>
            <w:left w:val="none" w:sz="0" w:space="0" w:color="auto"/>
            <w:bottom w:val="none" w:sz="0" w:space="0" w:color="auto"/>
            <w:right w:val="none" w:sz="0" w:space="0" w:color="auto"/>
          </w:divBdr>
        </w:div>
        <w:div w:id="1878157723">
          <w:marLeft w:val="480"/>
          <w:marRight w:val="0"/>
          <w:marTop w:val="0"/>
          <w:marBottom w:val="0"/>
          <w:divBdr>
            <w:top w:val="none" w:sz="0" w:space="0" w:color="auto"/>
            <w:left w:val="none" w:sz="0" w:space="0" w:color="auto"/>
            <w:bottom w:val="none" w:sz="0" w:space="0" w:color="auto"/>
            <w:right w:val="none" w:sz="0" w:space="0" w:color="auto"/>
          </w:divBdr>
        </w:div>
        <w:div w:id="1921215082">
          <w:marLeft w:val="480"/>
          <w:marRight w:val="0"/>
          <w:marTop w:val="0"/>
          <w:marBottom w:val="0"/>
          <w:divBdr>
            <w:top w:val="none" w:sz="0" w:space="0" w:color="auto"/>
            <w:left w:val="none" w:sz="0" w:space="0" w:color="auto"/>
            <w:bottom w:val="none" w:sz="0" w:space="0" w:color="auto"/>
            <w:right w:val="none" w:sz="0" w:space="0" w:color="auto"/>
          </w:divBdr>
        </w:div>
        <w:div w:id="1940403739">
          <w:marLeft w:val="480"/>
          <w:marRight w:val="0"/>
          <w:marTop w:val="0"/>
          <w:marBottom w:val="0"/>
          <w:divBdr>
            <w:top w:val="none" w:sz="0" w:space="0" w:color="auto"/>
            <w:left w:val="none" w:sz="0" w:space="0" w:color="auto"/>
            <w:bottom w:val="none" w:sz="0" w:space="0" w:color="auto"/>
            <w:right w:val="none" w:sz="0" w:space="0" w:color="auto"/>
          </w:divBdr>
        </w:div>
        <w:div w:id="1967735651">
          <w:marLeft w:val="480"/>
          <w:marRight w:val="0"/>
          <w:marTop w:val="0"/>
          <w:marBottom w:val="0"/>
          <w:divBdr>
            <w:top w:val="none" w:sz="0" w:space="0" w:color="auto"/>
            <w:left w:val="none" w:sz="0" w:space="0" w:color="auto"/>
            <w:bottom w:val="none" w:sz="0" w:space="0" w:color="auto"/>
            <w:right w:val="none" w:sz="0" w:space="0" w:color="auto"/>
          </w:divBdr>
        </w:div>
        <w:div w:id="2027634389">
          <w:marLeft w:val="480"/>
          <w:marRight w:val="0"/>
          <w:marTop w:val="0"/>
          <w:marBottom w:val="0"/>
          <w:divBdr>
            <w:top w:val="none" w:sz="0" w:space="0" w:color="auto"/>
            <w:left w:val="none" w:sz="0" w:space="0" w:color="auto"/>
            <w:bottom w:val="none" w:sz="0" w:space="0" w:color="auto"/>
            <w:right w:val="none" w:sz="0" w:space="0" w:color="auto"/>
          </w:divBdr>
        </w:div>
        <w:div w:id="2070683395">
          <w:marLeft w:val="480"/>
          <w:marRight w:val="0"/>
          <w:marTop w:val="0"/>
          <w:marBottom w:val="0"/>
          <w:divBdr>
            <w:top w:val="none" w:sz="0" w:space="0" w:color="auto"/>
            <w:left w:val="none" w:sz="0" w:space="0" w:color="auto"/>
            <w:bottom w:val="none" w:sz="0" w:space="0" w:color="auto"/>
            <w:right w:val="none" w:sz="0" w:space="0" w:color="auto"/>
          </w:divBdr>
        </w:div>
        <w:div w:id="2088921872">
          <w:marLeft w:val="480"/>
          <w:marRight w:val="0"/>
          <w:marTop w:val="0"/>
          <w:marBottom w:val="0"/>
          <w:divBdr>
            <w:top w:val="none" w:sz="0" w:space="0" w:color="auto"/>
            <w:left w:val="none" w:sz="0" w:space="0" w:color="auto"/>
            <w:bottom w:val="none" w:sz="0" w:space="0" w:color="auto"/>
            <w:right w:val="none" w:sz="0" w:space="0" w:color="auto"/>
          </w:divBdr>
        </w:div>
        <w:div w:id="2094889230">
          <w:marLeft w:val="480"/>
          <w:marRight w:val="0"/>
          <w:marTop w:val="0"/>
          <w:marBottom w:val="0"/>
          <w:divBdr>
            <w:top w:val="none" w:sz="0" w:space="0" w:color="auto"/>
            <w:left w:val="none" w:sz="0" w:space="0" w:color="auto"/>
            <w:bottom w:val="none" w:sz="0" w:space="0" w:color="auto"/>
            <w:right w:val="none" w:sz="0" w:space="0" w:color="auto"/>
          </w:divBdr>
        </w:div>
        <w:div w:id="2097359442">
          <w:marLeft w:val="480"/>
          <w:marRight w:val="0"/>
          <w:marTop w:val="0"/>
          <w:marBottom w:val="0"/>
          <w:divBdr>
            <w:top w:val="none" w:sz="0" w:space="0" w:color="auto"/>
            <w:left w:val="none" w:sz="0" w:space="0" w:color="auto"/>
            <w:bottom w:val="none" w:sz="0" w:space="0" w:color="auto"/>
            <w:right w:val="none" w:sz="0" w:space="0" w:color="auto"/>
          </w:divBdr>
        </w:div>
        <w:div w:id="2136167927">
          <w:marLeft w:val="480"/>
          <w:marRight w:val="0"/>
          <w:marTop w:val="0"/>
          <w:marBottom w:val="0"/>
          <w:divBdr>
            <w:top w:val="none" w:sz="0" w:space="0" w:color="auto"/>
            <w:left w:val="none" w:sz="0" w:space="0" w:color="auto"/>
            <w:bottom w:val="none" w:sz="0" w:space="0" w:color="auto"/>
            <w:right w:val="none" w:sz="0" w:space="0" w:color="auto"/>
          </w:divBdr>
        </w:div>
        <w:div w:id="2138721270">
          <w:marLeft w:val="480"/>
          <w:marRight w:val="0"/>
          <w:marTop w:val="0"/>
          <w:marBottom w:val="0"/>
          <w:divBdr>
            <w:top w:val="none" w:sz="0" w:space="0" w:color="auto"/>
            <w:left w:val="none" w:sz="0" w:space="0" w:color="auto"/>
            <w:bottom w:val="none" w:sz="0" w:space="0" w:color="auto"/>
            <w:right w:val="none" w:sz="0" w:space="0" w:color="auto"/>
          </w:divBdr>
        </w:div>
        <w:div w:id="2146579919">
          <w:marLeft w:val="480"/>
          <w:marRight w:val="0"/>
          <w:marTop w:val="0"/>
          <w:marBottom w:val="0"/>
          <w:divBdr>
            <w:top w:val="none" w:sz="0" w:space="0" w:color="auto"/>
            <w:left w:val="none" w:sz="0" w:space="0" w:color="auto"/>
            <w:bottom w:val="none" w:sz="0" w:space="0" w:color="auto"/>
            <w:right w:val="none" w:sz="0" w:space="0" w:color="auto"/>
          </w:divBdr>
        </w:div>
      </w:divsChild>
    </w:div>
    <w:div w:id="705252652">
      <w:bodyDiv w:val="1"/>
      <w:marLeft w:val="0"/>
      <w:marRight w:val="0"/>
      <w:marTop w:val="0"/>
      <w:marBottom w:val="0"/>
      <w:divBdr>
        <w:top w:val="none" w:sz="0" w:space="0" w:color="auto"/>
        <w:left w:val="none" w:sz="0" w:space="0" w:color="auto"/>
        <w:bottom w:val="none" w:sz="0" w:space="0" w:color="auto"/>
        <w:right w:val="none" w:sz="0" w:space="0" w:color="auto"/>
      </w:divBdr>
      <w:divsChild>
        <w:div w:id="10642494">
          <w:marLeft w:val="480"/>
          <w:marRight w:val="0"/>
          <w:marTop w:val="0"/>
          <w:marBottom w:val="0"/>
          <w:divBdr>
            <w:top w:val="none" w:sz="0" w:space="0" w:color="auto"/>
            <w:left w:val="none" w:sz="0" w:space="0" w:color="auto"/>
            <w:bottom w:val="none" w:sz="0" w:space="0" w:color="auto"/>
            <w:right w:val="none" w:sz="0" w:space="0" w:color="auto"/>
          </w:divBdr>
        </w:div>
        <w:div w:id="45154425">
          <w:marLeft w:val="480"/>
          <w:marRight w:val="0"/>
          <w:marTop w:val="0"/>
          <w:marBottom w:val="0"/>
          <w:divBdr>
            <w:top w:val="none" w:sz="0" w:space="0" w:color="auto"/>
            <w:left w:val="none" w:sz="0" w:space="0" w:color="auto"/>
            <w:bottom w:val="none" w:sz="0" w:space="0" w:color="auto"/>
            <w:right w:val="none" w:sz="0" w:space="0" w:color="auto"/>
          </w:divBdr>
        </w:div>
        <w:div w:id="74863765">
          <w:marLeft w:val="480"/>
          <w:marRight w:val="0"/>
          <w:marTop w:val="0"/>
          <w:marBottom w:val="0"/>
          <w:divBdr>
            <w:top w:val="none" w:sz="0" w:space="0" w:color="auto"/>
            <w:left w:val="none" w:sz="0" w:space="0" w:color="auto"/>
            <w:bottom w:val="none" w:sz="0" w:space="0" w:color="auto"/>
            <w:right w:val="none" w:sz="0" w:space="0" w:color="auto"/>
          </w:divBdr>
        </w:div>
        <w:div w:id="86731274">
          <w:marLeft w:val="480"/>
          <w:marRight w:val="0"/>
          <w:marTop w:val="0"/>
          <w:marBottom w:val="0"/>
          <w:divBdr>
            <w:top w:val="none" w:sz="0" w:space="0" w:color="auto"/>
            <w:left w:val="none" w:sz="0" w:space="0" w:color="auto"/>
            <w:bottom w:val="none" w:sz="0" w:space="0" w:color="auto"/>
            <w:right w:val="none" w:sz="0" w:space="0" w:color="auto"/>
          </w:divBdr>
        </w:div>
        <w:div w:id="90123110">
          <w:marLeft w:val="480"/>
          <w:marRight w:val="0"/>
          <w:marTop w:val="0"/>
          <w:marBottom w:val="0"/>
          <w:divBdr>
            <w:top w:val="none" w:sz="0" w:space="0" w:color="auto"/>
            <w:left w:val="none" w:sz="0" w:space="0" w:color="auto"/>
            <w:bottom w:val="none" w:sz="0" w:space="0" w:color="auto"/>
            <w:right w:val="none" w:sz="0" w:space="0" w:color="auto"/>
          </w:divBdr>
        </w:div>
        <w:div w:id="97718761">
          <w:marLeft w:val="480"/>
          <w:marRight w:val="0"/>
          <w:marTop w:val="0"/>
          <w:marBottom w:val="0"/>
          <w:divBdr>
            <w:top w:val="none" w:sz="0" w:space="0" w:color="auto"/>
            <w:left w:val="none" w:sz="0" w:space="0" w:color="auto"/>
            <w:bottom w:val="none" w:sz="0" w:space="0" w:color="auto"/>
            <w:right w:val="none" w:sz="0" w:space="0" w:color="auto"/>
          </w:divBdr>
        </w:div>
        <w:div w:id="114956168">
          <w:marLeft w:val="480"/>
          <w:marRight w:val="0"/>
          <w:marTop w:val="0"/>
          <w:marBottom w:val="0"/>
          <w:divBdr>
            <w:top w:val="none" w:sz="0" w:space="0" w:color="auto"/>
            <w:left w:val="none" w:sz="0" w:space="0" w:color="auto"/>
            <w:bottom w:val="none" w:sz="0" w:space="0" w:color="auto"/>
            <w:right w:val="none" w:sz="0" w:space="0" w:color="auto"/>
          </w:divBdr>
        </w:div>
        <w:div w:id="133253497">
          <w:marLeft w:val="480"/>
          <w:marRight w:val="0"/>
          <w:marTop w:val="0"/>
          <w:marBottom w:val="0"/>
          <w:divBdr>
            <w:top w:val="none" w:sz="0" w:space="0" w:color="auto"/>
            <w:left w:val="none" w:sz="0" w:space="0" w:color="auto"/>
            <w:bottom w:val="none" w:sz="0" w:space="0" w:color="auto"/>
            <w:right w:val="none" w:sz="0" w:space="0" w:color="auto"/>
          </w:divBdr>
        </w:div>
        <w:div w:id="134955897">
          <w:marLeft w:val="480"/>
          <w:marRight w:val="0"/>
          <w:marTop w:val="0"/>
          <w:marBottom w:val="0"/>
          <w:divBdr>
            <w:top w:val="none" w:sz="0" w:space="0" w:color="auto"/>
            <w:left w:val="none" w:sz="0" w:space="0" w:color="auto"/>
            <w:bottom w:val="none" w:sz="0" w:space="0" w:color="auto"/>
            <w:right w:val="none" w:sz="0" w:space="0" w:color="auto"/>
          </w:divBdr>
        </w:div>
        <w:div w:id="154028493">
          <w:marLeft w:val="480"/>
          <w:marRight w:val="0"/>
          <w:marTop w:val="0"/>
          <w:marBottom w:val="0"/>
          <w:divBdr>
            <w:top w:val="none" w:sz="0" w:space="0" w:color="auto"/>
            <w:left w:val="none" w:sz="0" w:space="0" w:color="auto"/>
            <w:bottom w:val="none" w:sz="0" w:space="0" w:color="auto"/>
            <w:right w:val="none" w:sz="0" w:space="0" w:color="auto"/>
          </w:divBdr>
        </w:div>
        <w:div w:id="183595416">
          <w:marLeft w:val="480"/>
          <w:marRight w:val="0"/>
          <w:marTop w:val="0"/>
          <w:marBottom w:val="0"/>
          <w:divBdr>
            <w:top w:val="none" w:sz="0" w:space="0" w:color="auto"/>
            <w:left w:val="none" w:sz="0" w:space="0" w:color="auto"/>
            <w:bottom w:val="none" w:sz="0" w:space="0" w:color="auto"/>
            <w:right w:val="none" w:sz="0" w:space="0" w:color="auto"/>
          </w:divBdr>
        </w:div>
        <w:div w:id="216208953">
          <w:marLeft w:val="480"/>
          <w:marRight w:val="0"/>
          <w:marTop w:val="0"/>
          <w:marBottom w:val="0"/>
          <w:divBdr>
            <w:top w:val="none" w:sz="0" w:space="0" w:color="auto"/>
            <w:left w:val="none" w:sz="0" w:space="0" w:color="auto"/>
            <w:bottom w:val="none" w:sz="0" w:space="0" w:color="auto"/>
            <w:right w:val="none" w:sz="0" w:space="0" w:color="auto"/>
          </w:divBdr>
        </w:div>
        <w:div w:id="249200428">
          <w:marLeft w:val="480"/>
          <w:marRight w:val="0"/>
          <w:marTop w:val="0"/>
          <w:marBottom w:val="0"/>
          <w:divBdr>
            <w:top w:val="none" w:sz="0" w:space="0" w:color="auto"/>
            <w:left w:val="none" w:sz="0" w:space="0" w:color="auto"/>
            <w:bottom w:val="none" w:sz="0" w:space="0" w:color="auto"/>
            <w:right w:val="none" w:sz="0" w:space="0" w:color="auto"/>
          </w:divBdr>
        </w:div>
        <w:div w:id="292641336">
          <w:marLeft w:val="480"/>
          <w:marRight w:val="0"/>
          <w:marTop w:val="0"/>
          <w:marBottom w:val="0"/>
          <w:divBdr>
            <w:top w:val="none" w:sz="0" w:space="0" w:color="auto"/>
            <w:left w:val="none" w:sz="0" w:space="0" w:color="auto"/>
            <w:bottom w:val="none" w:sz="0" w:space="0" w:color="auto"/>
            <w:right w:val="none" w:sz="0" w:space="0" w:color="auto"/>
          </w:divBdr>
        </w:div>
        <w:div w:id="324287167">
          <w:marLeft w:val="480"/>
          <w:marRight w:val="0"/>
          <w:marTop w:val="0"/>
          <w:marBottom w:val="0"/>
          <w:divBdr>
            <w:top w:val="none" w:sz="0" w:space="0" w:color="auto"/>
            <w:left w:val="none" w:sz="0" w:space="0" w:color="auto"/>
            <w:bottom w:val="none" w:sz="0" w:space="0" w:color="auto"/>
            <w:right w:val="none" w:sz="0" w:space="0" w:color="auto"/>
          </w:divBdr>
        </w:div>
        <w:div w:id="365058103">
          <w:marLeft w:val="480"/>
          <w:marRight w:val="0"/>
          <w:marTop w:val="0"/>
          <w:marBottom w:val="0"/>
          <w:divBdr>
            <w:top w:val="none" w:sz="0" w:space="0" w:color="auto"/>
            <w:left w:val="none" w:sz="0" w:space="0" w:color="auto"/>
            <w:bottom w:val="none" w:sz="0" w:space="0" w:color="auto"/>
            <w:right w:val="none" w:sz="0" w:space="0" w:color="auto"/>
          </w:divBdr>
        </w:div>
        <w:div w:id="367145528">
          <w:marLeft w:val="480"/>
          <w:marRight w:val="0"/>
          <w:marTop w:val="0"/>
          <w:marBottom w:val="0"/>
          <w:divBdr>
            <w:top w:val="none" w:sz="0" w:space="0" w:color="auto"/>
            <w:left w:val="none" w:sz="0" w:space="0" w:color="auto"/>
            <w:bottom w:val="none" w:sz="0" w:space="0" w:color="auto"/>
            <w:right w:val="none" w:sz="0" w:space="0" w:color="auto"/>
          </w:divBdr>
        </w:div>
        <w:div w:id="378020231">
          <w:marLeft w:val="480"/>
          <w:marRight w:val="0"/>
          <w:marTop w:val="0"/>
          <w:marBottom w:val="0"/>
          <w:divBdr>
            <w:top w:val="none" w:sz="0" w:space="0" w:color="auto"/>
            <w:left w:val="none" w:sz="0" w:space="0" w:color="auto"/>
            <w:bottom w:val="none" w:sz="0" w:space="0" w:color="auto"/>
            <w:right w:val="none" w:sz="0" w:space="0" w:color="auto"/>
          </w:divBdr>
        </w:div>
        <w:div w:id="390539592">
          <w:marLeft w:val="480"/>
          <w:marRight w:val="0"/>
          <w:marTop w:val="0"/>
          <w:marBottom w:val="0"/>
          <w:divBdr>
            <w:top w:val="none" w:sz="0" w:space="0" w:color="auto"/>
            <w:left w:val="none" w:sz="0" w:space="0" w:color="auto"/>
            <w:bottom w:val="none" w:sz="0" w:space="0" w:color="auto"/>
            <w:right w:val="none" w:sz="0" w:space="0" w:color="auto"/>
          </w:divBdr>
        </w:div>
        <w:div w:id="404256241">
          <w:marLeft w:val="480"/>
          <w:marRight w:val="0"/>
          <w:marTop w:val="0"/>
          <w:marBottom w:val="0"/>
          <w:divBdr>
            <w:top w:val="none" w:sz="0" w:space="0" w:color="auto"/>
            <w:left w:val="none" w:sz="0" w:space="0" w:color="auto"/>
            <w:bottom w:val="none" w:sz="0" w:space="0" w:color="auto"/>
            <w:right w:val="none" w:sz="0" w:space="0" w:color="auto"/>
          </w:divBdr>
        </w:div>
        <w:div w:id="501968035">
          <w:marLeft w:val="480"/>
          <w:marRight w:val="0"/>
          <w:marTop w:val="0"/>
          <w:marBottom w:val="0"/>
          <w:divBdr>
            <w:top w:val="none" w:sz="0" w:space="0" w:color="auto"/>
            <w:left w:val="none" w:sz="0" w:space="0" w:color="auto"/>
            <w:bottom w:val="none" w:sz="0" w:space="0" w:color="auto"/>
            <w:right w:val="none" w:sz="0" w:space="0" w:color="auto"/>
          </w:divBdr>
        </w:div>
        <w:div w:id="542254463">
          <w:marLeft w:val="480"/>
          <w:marRight w:val="0"/>
          <w:marTop w:val="0"/>
          <w:marBottom w:val="0"/>
          <w:divBdr>
            <w:top w:val="none" w:sz="0" w:space="0" w:color="auto"/>
            <w:left w:val="none" w:sz="0" w:space="0" w:color="auto"/>
            <w:bottom w:val="none" w:sz="0" w:space="0" w:color="auto"/>
            <w:right w:val="none" w:sz="0" w:space="0" w:color="auto"/>
          </w:divBdr>
        </w:div>
        <w:div w:id="566186176">
          <w:marLeft w:val="480"/>
          <w:marRight w:val="0"/>
          <w:marTop w:val="0"/>
          <w:marBottom w:val="0"/>
          <w:divBdr>
            <w:top w:val="none" w:sz="0" w:space="0" w:color="auto"/>
            <w:left w:val="none" w:sz="0" w:space="0" w:color="auto"/>
            <w:bottom w:val="none" w:sz="0" w:space="0" w:color="auto"/>
            <w:right w:val="none" w:sz="0" w:space="0" w:color="auto"/>
          </w:divBdr>
        </w:div>
        <w:div w:id="596065740">
          <w:marLeft w:val="480"/>
          <w:marRight w:val="0"/>
          <w:marTop w:val="0"/>
          <w:marBottom w:val="0"/>
          <w:divBdr>
            <w:top w:val="none" w:sz="0" w:space="0" w:color="auto"/>
            <w:left w:val="none" w:sz="0" w:space="0" w:color="auto"/>
            <w:bottom w:val="none" w:sz="0" w:space="0" w:color="auto"/>
            <w:right w:val="none" w:sz="0" w:space="0" w:color="auto"/>
          </w:divBdr>
        </w:div>
        <w:div w:id="635182441">
          <w:marLeft w:val="480"/>
          <w:marRight w:val="0"/>
          <w:marTop w:val="0"/>
          <w:marBottom w:val="0"/>
          <w:divBdr>
            <w:top w:val="none" w:sz="0" w:space="0" w:color="auto"/>
            <w:left w:val="none" w:sz="0" w:space="0" w:color="auto"/>
            <w:bottom w:val="none" w:sz="0" w:space="0" w:color="auto"/>
            <w:right w:val="none" w:sz="0" w:space="0" w:color="auto"/>
          </w:divBdr>
        </w:div>
        <w:div w:id="650134434">
          <w:marLeft w:val="480"/>
          <w:marRight w:val="0"/>
          <w:marTop w:val="0"/>
          <w:marBottom w:val="0"/>
          <w:divBdr>
            <w:top w:val="none" w:sz="0" w:space="0" w:color="auto"/>
            <w:left w:val="none" w:sz="0" w:space="0" w:color="auto"/>
            <w:bottom w:val="none" w:sz="0" w:space="0" w:color="auto"/>
            <w:right w:val="none" w:sz="0" w:space="0" w:color="auto"/>
          </w:divBdr>
        </w:div>
        <w:div w:id="696396839">
          <w:marLeft w:val="480"/>
          <w:marRight w:val="0"/>
          <w:marTop w:val="0"/>
          <w:marBottom w:val="0"/>
          <w:divBdr>
            <w:top w:val="none" w:sz="0" w:space="0" w:color="auto"/>
            <w:left w:val="none" w:sz="0" w:space="0" w:color="auto"/>
            <w:bottom w:val="none" w:sz="0" w:space="0" w:color="auto"/>
            <w:right w:val="none" w:sz="0" w:space="0" w:color="auto"/>
          </w:divBdr>
        </w:div>
        <w:div w:id="771360566">
          <w:marLeft w:val="480"/>
          <w:marRight w:val="0"/>
          <w:marTop w:val="0"/>
          <w:marBottom w:val="0"/>
          <w:divBdr>
            <w:top w:val="none" w:sz="0" w:space="0" w:color="auto"/>
            <w:left w:val="none" w:sz="0" w:space="0" w:color="auto"/>
            <w:bottom w:val="none" w:sz="0" w:space="0" w:color="auto"/>
            <w:right w:val="none" w:sz="0" w:space="0" w:color="auto"/>
          </w:divBdr>
        </w:div>
        <w:div w:id="779954124">
          <w:marLeft w:val="480"/>
          <w:marRight w:val="0"/>
          <w:marTop w:val="0"/>
          <w:marBottom w:val="0"/>
          <w:divBdr>
            <w:top w:val="none" w:sz="0" w:space="0" w:color="auto"/>
            <w:left w:val="none" w:sz="0" w:space="0" w:color="auto"/>
            <w:bottom w:val="none" w:sz="0" w:space="0" w:color="auto"/>
            <w:right w:val="none" w:sz="0" w:space="0" w:color="auto"/>
          </w:divBdr>
        </w:div>
        <w:div w:id="839273173">
          <w:marLeft w:val="480"/>
          <w:marRight w:val="0"/>
          <w:marTop w:val="0"/>
          <w:marBottom w:val="0"/>
          <w:divBdr>
            <w:top w:val="none" w:sz="0" w:space="0" w:color="auto"/>
            <w:left w:val="none" w:sz="0" w:space="0" w:color="auto"/>
            <w:bottom w:val="none" w:sz="0" w:space="0" w:color="auto"/>
            <w:right w:val="none" w:sz="0" w:space="0" w:color="auto"/>
          </w:divBdr>
        </w:div>
        <w:div w:id="889462292">
          <w:marLeft w:val="480"/>
          <w:marRight w:val="0"/>
          <w:marTop w:val="0"/>
          <w:marBottom w:val="0"/>
          <w:divBdr>
            <w:top w:val="none" w:sz="0" w:space="0" w:color="auto"/>
            <w:left w:val="none" w:sz="0" w:space="0" w:color="auto"/>
            <w:bottom w:val="none" w:sz="0" w:space="0" w:color="auto"/>
            <w:right w:val="none" w:sz="0" w:space="0" w:color="auto"/>
          </w:divBdr>
        </w:div>
        <w:div w:id="895819164">
          <w:marLeft w:val="480"/>
          <w:marRight w:val="0"/>
          <w:marTop w:val="0"/>
          <w:marBottom w:val="0"/>
          <w:divBdr>
            <w:top w:val="none" w:sz="0" w:space="0" w:color="auto"/>
            <w:left w:val="none" w:sz="0" w:space="0" w:color="auto"/>
            <w:bottom w:val="none" w:sz="0" w:space="0" w:color="auto"/>
            <w:right w:val="none" w:sz="0" w:space="0" w:color="auto"/>
          </w:divBdr>
        </w:div>
        <w:div w:id="931741958">
          <w:marLeft w:val="480"/>
          <w:marRight w:val="0"/>
          <w:marTop w:val="0"/>
          <w:marBottom w:val="0"/>
          <w:divBdr>
            <w:top w:val="none" w:sz="0" w:space="0" w:color="auto"/>
            <w:left w:val="none" w:sz="0" w:space="0" w:color="auto"/>
            <w:bottom w:val="none" w:sz="0" w:space="0" w:color="auto"/>
            <w:right w:val="none" w:sz="0" w:space="0" w:color="auto"/>
          </w:divBdr>
        </w:div>
        <w:div w:id="951588897">
          <w:marLeft w:val="480"/>
          <w:marRight w:val="0"/>
          <w:marTop w:val="0"/>
          <w:marBottom w:val="0"/>
          <w:divBdr>
            <w:top w:val="none" w:sz="0" w:space="0" w:color="auto"/>
            <w:left w:val="none" w:sz="0" w:space="0" w:color="auto"/>
            <w:bottom w:val="none" w:sz="0" w:space="0" w:color="auto"/>
            <w:right w:val="none" w:sz="0" w:space="0" w:color="auto"/>
          </w:divBdr>
        </w:div>
        <w:div w:id="999040621">
          <w:marLeft w:val="480"/>
          <w:marRight w:val="0"/>
          <w:marTop w:val="0"/>
          <w:marBottom w:val="0"/>
          <w:divBdr>
            <w:top w:val="none" w:sz="0" w:space="0" w:color="auto"/>
            <w:left w:val="none" w:sz="0" w:space="0" w:color="auto"/>
            <w:bottom w:val="none" w:sz="0" w:space="0" w:color="auto"/>
            <w:right w:val="none" w:sz="0" w:space="0" w:color="auto"/>
          </w:divBdr>
        </w:div>
        <w:div w:id="1063409981">
          <w:marLeft w:val="480"/>
          <w:marRight w:val="0"/>
          <w:marTop w:val="0"/>
          <w:marBottom w:val="0"/>
          <w:divBdr>
            <w:top w:val="none" w:sz="0" w:space="0" w:color="auto"/>
            <w:left w:val="none" w:sz="0" w:space="0" w:color="auto"/>
            <w:bottom w:val="none" w:sz="0" w:space="0" w:color="auto"/>
            <w:right w:val="none" w:sz="0" w:space="0" w:color="auto"/>
          </w:divBdr>
        </w:div>
        <w:div w:id="1080639275">
          <w:marLeft w:val="480"/>
          <w:marRight w:val="0"/>
          <w:marTop w:val="0"/>
          <w:marBottom w:val="0"/>
          <w:divBdr>
            <w:top w:val="none" w:sz="0" w:space="0" w:color="auto"/>
            <w:left w:val="none" w:sz="0" w:space="0" w:color="auto"/>
            <w:bottom w:val="none" w:sz="0" w:space="0" w:color="auto"/>
            <w:right w:val="none" w:sz="0" w:space="0" w:color="auto"/>
          </w:divBdr>
        </w:div>
        <w:div w:id="1123615923">
          <w:marLeft w:val="480"/>
          <w:marRight w:val="0"/>
          <w:marTop w:val="0"/>
          <w:marBottom w:val="0"/>
          <w:divBdr>
            <w:top w:val="none" w:sz="0" w:space="0" w:color="auto"/>
            <w:left w:val="none" w:sz="0" w:space="0" w:color="auto"/>
            <w:bottom w:val="none" w:sz="0" w:space="0" w:color="auto"/>
            <w:right w:val="none" w:sz="0" w:space="0" w:color="auto"/>
          </w:divBdr>
        </w:div>
        <w:div w:id="1134300186">
          <w:marLeft w:val="480"/>
          <w:marRight w:val="0"/>
          <w:marTop w:val="0"/>
          <w:marBottom w:val="0"/>
          <w:divBdr>
            <w:top w:val="none" w:sz="0" w:space="0" w:color="auto"/>
            <w:left w:val="none" w:sz="0" w:space="0" w:color="auto"/>
            <w:bottom w:val="none" w:sz="0" w:space="0" w:color="auto"/>
            <w:right w:val="none" w:sz="0" w:space="0" w:color="auto"/>
          </w:divBdr>
        </w:div>
        <w:div w:id="1164854218">
          <w:marLeft w:val="480"/>
          <w:marRight w:val="0"/>
          <w:marTop w:val="0"/>
          <w:marBottom w:val="0"/>
          <w:divBdr>
            <w:top w:val="none" w:sz="0" w:space="0" w:color="auto"/>
            <w:left w:val="none" w:sz="0" w:space="0" w:color="auto"/>
            <w:bottom w:val="none" w:sz="0" w:space="0" w:color="auto"/>
            <w:right w:val="none" w:sz="0" w:space="0" w:color="auto"/>
          </w:divBdr>
        </w:div>
        <w:div w:id="1171412002">
          <w:marLeft w:val="480"/>
          <w:marRight w:val="0"/>
          <w:marTop w:val="0"/>
          <w:marBottom w:val="0"/>
          <w:divBdr>
            <w:top w:val="none" w:sz="0" w:space="0" w:color="auto"/>
            <w:left w:val="none" w:sz="0" w:space="0" w:color="auto"/>
            <w:bottom w:val="none" w:sz="0" w:space="0" w:color="auto"/>
            <w:right w:val="none" w:sz="0" w:space="0" w:color="auto"/>
          </w:divBdr>
        </w:div>
        <w:div w:id="1189375347">
          <w:marLeft w:val="480"/>
          <w:marRight w:val="0"/>
          <w:marTop w:val="0"/>
          <w:marBottom w:val="0"/>
          <w:divBdr>
            <w:top w:val="none" w:sz="0" w:space="0" w:color="auto"/>
            <w:left w:val="none" w:sz="0" w:space="0" w:color="auto"/>
            <w:bottom w:val="none" w:sz="0" w:space="0" w:color="auto"/>
            <w:right w:val="none" w:sz="0" w:space="0" w:color="auto"/>
          </w:divBdr>
        </w:div>
        <w:div w:id="1195313373">
          <w:marLeft w:val="480"/>
          <w:marRight w:val="0"/>
          <w:marTop w:val="0"/>
          <w:marBottom w:val="0"/>
          <w:divBdr>
            <w:top w:val="none" w:sz="0" w:space="0" w:color="auto"/>
            <w:left w:val="none" w:sz="0" w:space="0" w:color="auto"/>
            <w:bottom w:val="none" w:sz="0" w:space="0" w:color="auto"/>
            <w:right w:val="none" w:sz="0" w:space="0" w:color="auto"/>
          </w:divBdr>
        </w:div>
        <w:div w:id="1205944537">
          <w:marLeft w:val="480"/>
          <w:marRight w:val="0"/>
          <w:marTop w:val="0"/>
          <w:marBottom w:val="0"/>
          <w:divBdr>
            <w:top w:val="none" w:sz="0" w:space="0" w:color="auto"/>
            <w:left w:val="none" w:sz="0" w:space="0" w:color="auto"/>
            <w:bottom w:val="none" w:sz="0" w:space="0" w:color="auto"/>
            <w:right w:val="none" w:sz="0" w:space="0" w:color="auto"/>
          </w:divBdr>
        </w:div>
        <w:div w:id="1209687457">
          <w:marLeft w:val="480"/>
          <w:marRight w:val="0"/>
          <w:marTop w:val="0"/>
          <w:marBottom w:val="0"/>
          <w:divBdr>
            <w:top w:val="none" w:sz="0" w:space="0" w:color="auto"/>
            <w:left w:val="none" w:sz="0" w:space="0" w:color="auto"/>
            <w:bottom w:val="none" w:sz="0" w:space="0" w:color="auto"/>
            <w:right w:val="none" w:sz="0" w:space="0" w:color="auto"/>
          </w:divBdr>
        </w:div>
        <w:div w:id="1270117723">
          <w:marLeft w:val="480"/>
          <w:marRight w:val="0"/>
          <w:marTop w:val="0"/>
          <w:marBottom w:val="0"/>
          <w:divBdr>
            <w:top w:val="none" w:sz="0" w:space="0" w:color="auto"/>
            <w:left w:val="none" w:sz="0" w:space="0" w:color="auto"/>
            <w:bottom w:val="none" w:sz="0" w:space="0" w:color="auto"/>
            <w:right w:val="none" w:sz="0" w:space="0" w:color="auto"/>
          </w:divBdr>
        </w:div>
        <w:div w:id="1270550555">
          <w:marLeft w:val="480"/>
          <w:marRight w:val="0"/>
          <w:marTop w:val="0"/>
          <w:marBottom w:val="0"/>
          <w:divBdr>
            <w:top w:val="none" w:sz="0" w:space="0" w:color="auto"/>
            <w:left w:val="none" w:sz="0" w:space="0" w:color="auto"/>
            <w:bottom w:val="none" w:sz="0" w:space="0" w:color="auto"/>
            <w:right w:val="none" w:sz="0" w:space="0" w:color="auto"/>
          </w:divBdr>
        </w:div>
        <w:div w:id="1279220657">
          <w:marLeft w:val="480"/>
          <w:marRight w:val="0"/>
          <w:marTop w:val="0"/>
          <w:marBottom w:val="0"/>
          <w:divBdr>
            <w:top w:val="none" w:sz="0" w:space="0" w:color="auto"/>
            <w:left w:val="none" w:sz="0" w:space="0" w:color="auto"/>
            <w:bottom w:val="none" w:sz="0" w:space="0" w:color="auto"/>
            <w:right w:val="none" w:sz="0" w:space="0" w:color="auto"/>
          </w:divBdr>
        </w:div>
        <w:div w:id="1322077824">
          <w:marLeft w:val="480"/>
          <w:marRight w:val="0"/>
          <w:marTop w:val="0"/>
          <w:marBottom w:val="0"/>
          <w:divBdr>
            <w:top w:val="none" w:sz="0" w:space="0" w:color="auto"/>
            <w:left w:val="none" w:sz="0" w:space="0" w:color="auto"/>
            <w:bottom w:val="none" w:sz="0" w:space="0" w:color="auto"/>
            <w:right w:val="none" w:sz="0" w:space="0" w:color="auto"/>
          </w:divBdr>
        </w:div>
        <w:div w:id="1342127329">
          <w:marLeft w:val="480"/>
          <w:marRight w:val="0"/>
          <w:marTop w:val="0"/>
          <w:marBottom w:val="0"/>
          <w:divBdr>
            <w:top w:val="none" w:sz="0" w:space="0" w:color="auto"/>
            <w:left w:val="none" w:sz="0" w:space="0" w:color="auto"/>
            <w:bottom w:val="none" w:sz="0" w:space="0" w:color="auto"/>
            <w:right w:val="none" w:sz="0" w:space="0" w:color="auto"/>
          </w:divBdr>
        </w:div>
        <w:div w:id="1361007150">
          <w:marLeft w:val="480"/>
          <w:marRight w:val="0"/>
          <w:marTop w:val="0"/>
          <w:marBottom w:val="0"/>
          <w:divBdr>
            <w:top w:val="none" w:sz="0" w:space="0" w:color="auto"/>
            <w:left w:val="none" w:sz="0" w:space="0" w:color="auto"/>
            <w:bottom w:val="none" w:sz="0" w:space="0" w:color="auto"/>
            <w:right w:val="none" w:sz="0" w:space="0" w:color="auto"/>
          </w:divBdr>
        </w:div>
        <w:div w:id="1384334247">
          <w:marLeft w:val="480"/>
          <w:marRight w:val="0"/>
          <w:marTop w:val="0"/>
          <w:marBottom w:val="0"/>
          <w:divBdr>
            <w:top w:val="none" w:sz="0" w:space="0" w:color="auto"/>
            <w:left w:val="none" w:sz="0" w:space="0" w:color="auto"/>
            <w:bottom w:val="none" w:sz="0" w:space="0" w:color="auto"/>
            <w:right w:val="none" w:sz="0" w:space="0" w:color="auto"/>
          </w:divBdr>
        </w:div>
        <w:div w:id="1407844752">
          <w:marLeft w:val="480"/>
          <w:marRight w:val="0"/>
          <w:marTop w:val="0"/>
          <w:marBottom w:val="0"/>
          <w:divBdr>
            <w:top w:val="none" w:sz="0" w:space="0" w:color="auto"/>
            <w:left w:val="none" w:sz="0" w:space="0" w:color="auto"/>
            <w:bottom w:val="none" w:sz="0" w:space="0" w:color="auto"/>
            <w:right w:val="none" w:sz="0" w:space="0" w:color="auto"/>
          </w:divBdr>
        </w:div>
        <w:div w:id="1439331973">
          <w:marLeft w:val="480"/>
          <w:marRight w:val="0"/>
          <w:marTop w:val="0"/>
          <w:marBottom w:val="0"/>
          <w:divBdr>
            <w:top w:val="none" w:sz="0" w:space="0" w:color="auto"/>
            <w:left w:val="none" w:sz="0" w:space="0" w:color="auto"/>
            <w:bottom w:val="none" w:sz="0" w:space="0" w:color="auto"/>
            <w:right w:val="none" w:sz="0" w:space="0" w:color="auto"/>
          </w:divBdr>
        </w:div>
        <w:div w:id="1480000295">
          <w:marLeft w:val="480"/>
          <w:marRight w:val="0"/>
          <w:marTop w:val="0"/>
          <w:marBottom w:val="0"/>
          <w:divBdr>
            <w:top w:val="none" w:sz="0" w:space="0" w:color="auto"/>
            <w:left w:val="none" w:sz="0" w:space="0" w:color="auto"/>
            <w:bottom w:val="none" w:sz="0" w:space="0" w:color="auto"/>
            <w:right w:val="none" w:sz="0" w:space="0" w:color="auto"/>
          </w:divBdr>
        </w:div>
        <w:div w:id="1487470996">
          <w:marLeft w:val="480"/>
          <w:marRight w:val="0"/>
          <w:marTop w:val="0"/>
          <w:marBottom w:val="0"/>
          <w:divBdr>
            <w:top w:val="none" w:sz="0" w:space="0" w:color="auto"/>
            <w:left w:val="none" w:sz="0" w:space="0" w:color="auto"/>
            <w:bottom w:val="none" w:sz="0" w:space="0" w:color="auto"/>
            <w:right w:val="none" w:sz="0" w:space="0" w:color="auto"/>
          </w:divBdr>
        </w:div>
        <w:div w:id="1494106268">
          <w:marLeft w:val="480"/>
          <w:marRight w:val="0"/>
          <w:marTop w:val="0"/>
          <w:marBottom w:val="0"/>
          <w:divBdr>
            <w:top w:val="none" w:sz="0" w:space="0" w:color="auto"/>
            <w:left w:val="none" w:sz="0" w:space="0" w:color="auto"/>
            <w:bottom w:val="none" w:sz="0" w:space="0" w:color="auto"/>
            <w:right w:val="none" w:sz="0" w:space="0" w:color="auto"/>
          </w:divBdr>
        </w:div>
        <w:div w:id="1500775618">
          <w:marLeft w:val="480"/>
          <w:marRight w:val="0"/>
          <w:marTop w:val="0"/>
          <w:marBottom w:val="0"/>
          <w:divBdr>
            <w:top w:val="none" w:sz="0" w:space="0" w:color="auto"/>
            <w:left w:val="none" w:sz="0" w:space="0" w:color="auto"/>
            <w:bottom w:val="none" w:sz="0" w:space="0" w:color="auto"/>
            <w:right w:val="none" w:sz="0" w:space="0" w:color="auto"/>
          </w:divBdr>
        </w:div>
        <w:div w:id="1556816568">
          <w:marLeft w:val="480"/>
          <w:marRight w:val="0"/>
          <w:marTop w:val="0"/>
          <w:marBottom w:val="0"/>
          <w:divBdr>
            <w:top w:val="none" w:sz="0" w:space="0" w:color="auto"/>
            <w:left w:val="none" w:sz="0" w:space="0" w:color="auto"/>
            <w:bottom w:val="none" w:sz="0" w:space="0" w:color="auto"/>
            <w:right w:val="none" w:sz="0" w:space="0" w:color="auto"/>
          </w:divBdr>
        </w:div>
        <w:div w:id="1600914997">
          <w:marLeft w:val="480"/>
          <w:marRight w:val="0"/>
          <w:marTop w:val="0"/>
          <w:marBottom w:val="0"/>
          <w:divBdr>
            <w:top w:val="none" w:sz="0" w:space="0" w:color="auto"/>
            <w:left w:val="none" w:sz="0" w:space="0" w:color="auto"/>
            <w:bottom w:val="none" w:sz="0" w:space="0" w:color="auto"/>
            <w:right w:val="none" w:sz="0" w:space="0" w:color="auto"/>
          </w:divBdr>
        </w:div>
        <w:div w:id="1632662534">
          <w:marLeft w:val="480"/>
          <w:marRight w:val="0"/>
          <w:marTop w:val="0"/>
          <w:marBottom w:val="0"/>
          <w:divBdr>
            <w:top w:val="none" w:sz="0" w:space="0" w:color="auto"/>
            <w:left w:val="none" w:sz="0" w:space="0" w:color="auto"/>
            <w:bottom w:val="none" w:sz="0" w:space="0" w:color="auto"/>
            <w:right w:val="none" w:sz="0" w:space="0" w:color="auto"/>
          </w:divBdr>
        </w:div>
        <w:div w:id="1706558234">
          <w:marLeft w:val="480"/>
          <w:marRight w:val="0"/>
          <w:marTop w:val="0"/>
          <w:marBottom w:val="0"/>
          <w:divBdr>
            <w:top w:val="none" w:sz="0" w:space="0" w:color="auto"/>
            <w:left w:val="none" w:sz="0" w:space="0" w:color="auto"/>
            <w:bottom w:val="none" w:sz="0" w:space="0" w:color="auto"/>
            <w:right w:val="none" w:sz="0" w:space="0" w:color="auto"/>
          </w:divBdr>
        </w:div>
        <w:div w:id="1748305826">
          <w:marLeft w:val="480"/>
          <w:marRight w:val="0"/>
          <w:marTop w:val="0"/>
          <w:marBottom w:val="0"/>
          <w:divBdr>
            <w:top w:val="none" w:sz="0" w:space="0" w:color="auto"/>
            <w:left w:val="none" w:sz="0" w:space="0" w:color="auto"/>
            <w:bottom w:val="none" w:sz="0" w:space="0" w:color="auto"/>
            <w:right w:val="none" w:sz="0" w:space="0" w:color="auto"/>
          </w:divBdr>
        </w:div>
        <w:div w:id="1771003827">
          <w:marLeft w:val="480"/>
          <w:marRight w:val="0"/>
          <w:marTop w:val="0"/>
          <w:marBottom w:val="0"/>
          <w:divBdr>
            <w:top w:val="none" w:sz="0" w:space="0" w:color="auto"/>
            <w:left w:val="none" w:sz="0" w:space="0" w:color="auto"/>
            <w:bottom w:val="none" w:sz="0" w:space="0" w:color="auto"/>
            <w:right w:val="none" w:sz="0" w:space="0" w:color="auto"/>
          </w:divBdr>
        </w:div>
        <w:div w:id="1785810004">
          <w:marLeft w:val="480"/>
          <w:marRight w:val="0"/>
          <w:marTop w:val="0"/>
          <w:marBottom w:val="0"/>
          <w:divBdr>
            <w:top w:val="none" w:sz="0" w:space="0" w:color="auto"/>
            <w:left w:val="none" w:sz="0" w:space="0" w:color="auto"/>
            <w:bottom w:val="none" w:sz="0" w:space="0" w:color="auto"/>
            <w:right w:val="none" w:sz="0" w:space="0" w:color="auto"/>
          </w:divBdr>
        </w:div>
        <w:div w:id="1820338725">
          <w:marLeft w:val="480"/>
          <w:marRight w:val="0"/>
          <w:marTop w:val="0"/>
          <w:marBottom w:val="0"/>
          <w:divBdr>
            <w:top w:val="none" w:sz="0" w:space="0" w:color="auto"/>
            <w:left w:val="none" w:sz="0" w:space="0" w:color="auto"/>
            <w:bottom w:val="none" w:sz="0" w:space="0" w:color="auto"/>
            <w:right w:val="none" w:sz="0" w:space="0" w:color="auto"/>
          </w:divBdr>
        </w:div>
        <w:div w:id="1835610845">
          <w:marLeft w:val="480"/>
          <w:marRight w:val="0"/>
          <w:marTop w:val="0"/>
          <w:marBottom w:val="0"/>
          <w:divBdr>
            <w:top w:val="none" w:sz="0" w:space="0" w:color="auto"/>
            <w:left w:val="none" w:sz="0" w:space="0" w:color="auto"/>
            <w:bottom w:val="none" w:sz="0" w:space="0" w:color="auto"/>
            <w:right w:val="none" w:sz="0" w:space="0" w:color="auto"/>
          </w:divBdr>
        </w:div>
        <w:div w:id="1842504779">
          <w:marLeft w:val="480"/>
          <w:marRight w:val="0"/>
          <w:marTop w:val="0"/>
          <w:marBottom w:val="0"/>
          <w:divBdr>
            <w:top w:val="none" w:sz="0" w:space="0" w:color="auto"/>
            <w:left w:val="none" w:sz="0" w:space="0" w:color="auto"/>
            <w:bottom w:val="none" w:sz="0" w:space="0" w:color="auto"/>
            <w:right w:val="none" w:sz="0" w:space="0" w:color="auto"/>
          </w:divBdr>
        </w:div>
        <w:div w:id="1868366257">
          <w:marLeft w:val="480"/>
          <w:marRight w:val="0"/>
          <w:marTop w:val="0"/>
          <w:marBottom w:val="0"/>
          <w:divBdr>
            <w:top w:val="none" w:sz="0" w:space="0" w:color="auto"/>
            <w:left w:val="none" w:sz="0" w:space="0" w:color="auto"/>
            <w:bottom w:val="none" w:sz="0" w:space="0" w:color="auto"/>
            <w:right w:val="none" w:sz="0" w:space="0" w:color="auto"/>
          </w:divBdr>
        </w:div>
        <w:div w:id="1890680768">
          <w:marLeft w:val="480"/>
          <w:marRight w:val="0"/>
          <w:marTop w:val="0"/>
          <w:marBottom w:val="0"/>
          <w:divBdr>
            <w:top w:val="none" w:sz="0" w:space="0" w:color="auto"/>
            <w:left w:val="none" w:sz="0" w:space="0" w:color="auto"/>
            <w:bottom w:val="none" w:sz="0" w:space="0" w:color="auto"/>
            <w:right w:val="none" w:sz="0" w:space="0" w:color="auto"/>
          </w:divBdr>
        </w:div>
        <w:div w:id="1893928407">
          <w:marLeft w:val="480"/>
          <w:marRight w:val="0"/>
          <w:marTop w:val="0"/>
          <w:marBottom w:val="0"/>
          <w:divBdr>
            <w:top w:val="none" w:sz="0" w:space="0" w:color="auto"/>
            <w:left w:val="none" w:sz="0" w:space="0" w:color="auto"/>
            <w:bottom w:val="none" w:sz="0" w:space="0" w:color="auto"/>
            <w:right w:val="none" w:sz="0" w:space="0" w:color="auto"/>
          </w:divBdr>
        </w:div>
        <w:div w:id="1942762389">
          <w:marLeft w:val="480"/>
          <w:marRight w:val="0"/>
          <w:marTop w:val="0"/>
          <w:marBottom w:val="0"/>
          <w:divBdr>
            <w:top w:val="none" w:sz="0" w:space="0" w:color="auto"/>
            <w:left w:val="none" w:sz="0" w:space="0" w:color="auto"/>
            <w:bottom w:val="none" w:sz="0" w:space="0" w:color="auto"/>
            <w:right w:val="none" w:sz="0" w:space="0" w:color="auto"/>
          </w:divBdr>
        </w:div>
        <w:div w:id="1951011933">
          <w:marLeft w:val="480"/>
          <w:marRight w:val="0"/>
          <w:marTop w:val="0"/>
          <w:marBottom w:val="0"/>
          <w:divBdr>
            <w:top w:val="none" w:sz="0" w:space="0" w:color="auto"/>
            <w:left w:val="none" w:sz="0" w:space="0" w:color="auto"/>
            <w:bottom w:val="none" w:sz="0" w:space="0" w:color="auto"/>
            <w:right w:val="none" w:sz="0" w:space="0" w:color="auto"/>
          </w:divBdr>
        </w:div>
        <w:div w:id="1989239014">
          <w:marLeft w:val="480"/>
          <w:marRight w:val="0"/>
          <w:marTop w:val="0"/>
          <w:marBottom w:val="0"/>
          <w:divBdr>
            <w:top w:val="none" w:sz="0" w:space="0" w:color="auto"/>
            <w:left w:val="none" w:sz="0" w:space="0" w:color="auto"/>
            <w:bottom w:val="none" w:sz="0" w:space="0" w:color="auto"/>
            <w:right w:val="none" w:sz="0" w:space="0" w:color="auto"/>
          </w:divBdr>
        </w:div>
        <w:div w:id="1997763356">
          <w:marLeft w:val="480"/>
          <w:marRight w:val="0"/>
          <w:marTop w:val="0"/>
          <w:marBottom w:val="0"/>
          <w:divBdr>
            <w:top w:val="none" w:sz="0" w:space="0" w:color="auto"/>
            <w:left w:val="none" w:sz="0" w:space="0" w:color="auto"/>
            <w:bottom w:val="none" w:sz="0" w:space="0" w:color="auto"/>
            <w:right w:val="none" w:sz="0" w:space="0" w:color="auto"/>
          </w:divBdr>
        </w:div>
        <w:div w:id="2021424994">
          <w:marLeft w:val="480"/>
          <w:marRight w:val="0"/>
          <w:marTop w:val="0"/>
          <w:marBottom w:val="0"/>
          <w:divBdr>
            <w:top w:val="none" w:sz="0" w:space="0" w:color="auto"/>
            <w:left w:val="none" w:sz="0" w:space="0" w:color="auto"/>
            <w:bottom w:val="none" w:sz="0" w:space="0" w:color="auto"/>
            <w:right w:val="none" w:sz="0" w:space="0" w:color="auto"/>
          </w:divBdr>
        </w:div>
        <w:div w:id="2053726504">
          <w:marLeft w:val="480"/>
          <w:marRight w:val="0"/>
          <w:marTop w:val="0"/>
          <w:marBottom w:val="0"/>
          <w:divBdr>
            <w:top w:val="none" w:sz="0" w:space="0" w:color="auto"/>
            <w:left w:val="none" w:sz="0" w:space="0" w:color="auto"/>
            <w:bottom w:val="none" w:sz="0" w:space="0" w:color="auto"/>
            <w:right w:val="none" w:sz="0" w:space="0" w:color="auto"/>
          </w:divBdr>
        </w:div>
        <w:div w:id="2054423937">
          <w:marLeft w:val="480"/>
          <w:marRight w:val="0"/>
          <w:marTop w:val="0"/>
          <w:marBottom w:val="0"/>
          <w:divBdr>
            <w:top w:val="none" w:sz="0" w:space="0" w:color="auto"/>
            <w:left w:val="none" w:sz="0" w:space="0" w:color="auto"/>
            <w:bottom w:val="none" w:sz="0" w:space="0" w:color="auto"/>
            <w:right w:val="none" w:sz="0" w:space="0" w:color="auto"/>
          </w:divBdr>
        </w:div>
      </w:divsChild>
    </w:div>
    <w:div w:id="732003432">
      <w:bodyDiv w:val="1"/>
      <w:marLeft w:val="0"/>
      <w:marRight w:val="0"/>
      <w:marTop w:val="0"/>
      <w:marBottom w:val="0"/>
      <w:divBdr>
        <w:top w:val="none" w:sz="0" w:space="0" w:color="auto"/>
        <w:left w:val="none" w:sz="0" w:space="0" w:color="auto"/>
        <w:bottom w:val="none" w:sz="0" w:space="0" w:color="auto"/>
        <w:right w:val="none" w:sz="0" w:space="0" w:color="auto"/>
      </w:divBdr>
      <w:divsChild>
        <w:div w:id="19086333">
          <w:marLeft w:val="480"/>
          <w:marRight w:val="0"/>
          <w:marTop w:val="0"/>
          <w:marBottom w:val="0"/>
          <w:divBdr>
            <w:top w:val="none" w:sz="0" w:space="0" w:color="auto"/>
            <w:left w:val="none" w:sz="0" w:space="0" w:color="auto"/>
            <w:bottom w:val="none" w:sz="0" w:space="0" w:color="auto"/>
            <w:right w:val="none" w:sz="0" w:space="0" w:color="auto"/>
          </w:divBdr>
        </w:div>
        <w:div w:id="55248204">
          <w:marLeft w:val="480"/>
          <w:marRight w:val="0"/>
          <w:marTop w:val="0"/>
          <w:marBottom w:val="0"/>
          <w:divBdr>
            <w:top w:val="none" w:sz="0" w:space="0" w:color="auto"/>
            <w:left w:val="none" w:sz="0" w:space="0" w:color="auto"/>
            <w:bottom w:val="none" w:sz="0" w:space="0" w:color="auto"/>
            <w:right w:val="none" w:sz="0" w:space="0" w:color="auto"/>
          </w:divBdr>
        </w:div>
        <w:div w:id="65811553">
          <w:marLeft w:val="480"/>
          <w:marRight w:val="0"/>
          <w:marTop w:val="0"/>
          <w:marBottom w:val="0"/>
          <w:divBdr>
            <w:top w:val="none" w:sz="0" w:space="0" w:color="auto"/>
            <w:left w:val="none" w:sz="0" w:space="0" w:color="auto"/>
            <w:bottom w:val="none" w:sz="0" w:space="0" w:color="auto"/>
            <w:right w:val="none" w:sz="0" w:space="0" w:color="auto"/>
          </w:divBdr>
        </w:div>
        <w:div w:id="214633481">
          <w:marLeft w:val="480"/>
          <w:marRight w:val="0"/>
          <w:marTop w:val="0"/>
          <w:marBottom w:val="0"/>
          <w:divBdr>
            <w:top w:val="none" w:sz="0" w:space="0" w:color="auto"/>
            <w:left w:val="none" w:sz="0" w:space="0" w:color="auto"/>
            <w:bottom w:val="none" w:sz="0" w:space="0" w:color="auto"/>
            <w:right w:val="none" w:sz="0" w:space="0" w:color="auto"/>
          </w:divBdr>
        </w:div>
        <w:div w:id="215119225">
          <w:marLeft w:val="480"/>
          <w:marRight w:val="0"/>
          <w:marTop w:val="0"/>
          <w:marBottom w:val="0"/>
          <w:divBdr>
            <w:top w:val="none" w:sz="0" w:space="0" w:color="auto"/>
            <w:left w:val="none" w:sz="0" w:space="0" w:color="auto"/>
            <w:bottom w:val="none" w:sz="0" w:space="0" w:color="auto"/>
            <w:right w:val="none" w:sz="0" w:space="0" w:color="auto"/>
          </w:divBdr>
        </w:div>
        <w:div w:id="229539730">
          <w:marLeft w:val="480"/>
          <w:marRight w:val="0"/>
          <w:marTop w:val="0"/>
          <w:marBottom w:val="0"/>
          <w:divBdr>
            <w:top w:val="none" w:sz="0" w:space="0" w:color="auto"/>
            <w:left w:val="none" w:sz="0" w:space="0" w:color="auto"/>
            <w:bottom w:val="none" w:sz="0" w:space="0" w:color="auto"/>
            <w:right w:val="none" w:sz="0" w:space="0" w:color="auto"/>
          </w:divBdr>
        </w:div>
        <w:div w:id="342781637">
          <w:marLeft w:val="480"/>
          <w:marRight w:val="0"/>
          <w:marTop w:val="0"/>
          <w:marBottom w:val="0"/>
          <w:divBdr>
            <w:top w:val="none" w:sz="0" w:space="0" w:color="auto"/>
            <w:left w:val="none" w:sz="0" w:space="0" w:color="auto"/>
            <w:bottom w:val="none" w:sz="0" w:space="0" w:color="auto"/>
            <w:right w:val="none" w:sz="0" w:space="0" w:color="auto"/>
          </w:divBdr>
        </w:div>
        <w:div w:id="355011529">
          <w:marLeft w:val="480"/>
          <w:marRight w:val="0"/>
          <w:marTop w:val="0"/>
          <w:marBottom w:val="0"/>
          <w:divBdr>
            <w:top w:val="none" w:sz="0" w:space="0" w:color="auto"/>
            <w:left w:val="none" w:sz="0" w:space="0" w:color="auto"/>
            <w:bottom w:val="none" w:sz="0" w:space="0" w:color="auto"/>
            <w:right w:val="none" w:sz="0" w:space="0" w:color="auto"/>
          </w:divBdr>
        </w:div>
        <w:div w:id="357237829">
          <w:marLeft w:val="480"/>
          <w:marRight w:val="0"/>
          <w:marTop w:val="0"/>
          <w:marBottom w:val="0"/>
          <w:divBdr>
            <w:top w:val="none" w:sz="0" w:space="0" w:color="auto"/>
            <w:left w:val="none" w:sz="0" w:space="0" w:color="auto"/>
            <w:bottom w:val="none" w:sz="0" w:space="0" w:color="auto"/>
            <w:right w:val="none" w:sz="0" w:space="0" w:color="auto"/>
          </w:divBdr>
        </w:div>
        <w:div w:id="371459754">
          <w:marLeft w:val="480"/>
          <w:marRight w:val="0"/>
          <w:marTop w:val="0"/>
          <w:marBottom w:val="0"/>
          <w:divBdr>
            <w:top w:val="none" w:sz="0" w:space="0" w:color="auto"/>
            <w:left w:val="none" w:sz="0" w:space="0" w:color="auto"/>
            <w:bottom w:val="none" w:sz="0" w:space="0" w:color="auto"/>
            <w:right w:val="none" w:sz="0" w:space="0" w:color="auto"/>
          </w:divBdr>
        </w:div>
        <w:div w:id="426124633">
          <w:marLeft w:val="480"/>
          <w:marRight w:val="0"/>
          <w:marTop w:val="0"/>
          <w:marBottom w:val="0"/>
          <w:divBdr>
            <w:top w:val="none" w:sz="0" w:space="0" w:color="auto"/>
            <w:left w:val="none" w:sz="0" w:space="0" w:color="auto"/>
            <w:bottom w:val="none" w:sz="0" w:space="0" w:color="auto"/>
            <w:right w:val="none" w:sz="0" w:space="0" w:color="auto"/>
          </w:divBdr>
        </w:div>
        <w:div w:id="520165600">
          <w:marLeft w:val="480"/>
          <w:marRight w:val="0"/>
          <w:marTop w:val="0"/>
          <w:marBottom w:val="0"/>
          <w:divBdr>
            <w:top w:val="none" w:sz="0" w:space="0" w:color="auto"/>
            <w:left w:val="none" w:sz="0" w:space="0" w:color="auto"/>
            <w:bottom w:val="none" w:sz="0" w:space="0" w:color="auto"/>
            <w:right w:val="none" w:sz="0" w:space="0" w:color="auto"/>
          </w:divBdr>
        </w:div>
        <w:div w:id="563028527">
          <w:marLeft w:val="480"/>
          <w:marRight w:val="0"/>
          <w:marTop w:val="0"/>
          <w:marBottom w:val="0"/>
          <w:divBdr>
            <w:top w:val="none" w:sz="0" w:space="0" w:color="auto"/>
            <w:left w:val="none" w:sz="0" w:space="0" w:color="auto"/>
            <w:bottom w:val="none" w:sz="0" w:space="0" w:color="auto"/>
            <w:right w:val="none" w:sz="0" w:space="0" w:color="auto"/>
          </w:divBdr>
        </w:div>
        <w:div w:id="675033428">
          <w:marLeft w:val="480"/>
          <w:marRight w:val="0"/>
          <w:marTop w:val="0"/>
          <w:marBottom w:val="0"/>
          <w:divBdr>
            <w:top w:val="none" w:sz="0" w:space="0" w:color="auto"/>
            <w:left w:val="none" w:sz="0" w:space="0" w:color="auto"/>
            <w:bottom w:val="none" w:sz="0" w:space="0" w:color="auto"/>
            <w:right w:val="none" w:sz="0" w:space="0" w:color="auto"/>
          </w:divBdr>
        </w:div>
        <w:div w:id="733435201">
          <w:marLeft w:val="480"/>
          <w:marRight w:val="0"/>
          <w:marTop w:val="0"/>
          <w:marBottom w:val="0"/>
          <w:divBdr>
            <w:top w:val="none" w:sz="0" w:space="0" w:color="auto"/>
            <w:left w:val="none" w:sz="0" w:space="0" w:color="auto"/>
            <w:bottom w:val="none" w:sz="0" w:space="0" w:color="auto"/>
            <w:right w:val="none" w:sz="0" w:space="0" w:color="auto"/>
          </w:divBdr>
        </w:div>
        <w:div w:id="764038111">
          <w:marLeft w:val="480"/>
          <w:marRight w:val="0"/>
          <w:marTop w:val="0"/>
          <w:marBottom w:val="0"/>
          <w:divBdr>
            <w:top w:val="none" w:sz="0" w:space="0" w:color="auto"/>
            <w:left w:val="none" w:sz="0" w:space="0" w:color="auto"/>
            <w:bottom w:val="none" w:sz="0" w:space="0" w:color="auto"/>
            <w:right w:val="none" w:sz="0" w:space="0" w:color="auto"/>
          </w:divBdr>
        </w:div>
        <w:div w:id="788207613">
          <w:marLeft w:val="480"/>
          <w:marRight w:val="0"/>
          <w:marTop w:val="0"/>
          <w:marBottom w:val="0"/>
          <w:divBdr>
            <w:top w:val="none" w:sz="0" w:space="0" w:color="auto"/>
            <w:left w:val="none" w:sz="0" w:space="0" w:color="auto"/>
            <w:bottom w:val="none" w:sz="0" w:space="0" w:color="auto"/>
            <w:right w:val="none" w:sz="0" w:space="0" w:color="auto"/>
          </w:divBdr>
        </w:div>
        <w:div w:id="788864018">
          <w:marLeft w:val="480"/>
          <w:marRight w:val="0"/>
          <w:marTop w:val="0"/>
          <w:marBottom w:val="0"/>
          <w:divBdr>
            <w:top w:val="none" w:sz="0" w:space="0" w:color="auto"/>
            <w:left w:val="none" w:sz="0" w:space="0" w:color="auto"/>
            <w:bottom w:val="none" w:sz="0" w:space="0" w:color="auto"/>
            <w:right w:val="none" w:sz="0" w:space="0" w:color="auto"/>
          </w:divBdr>
        </w:div>
        <w:div w:id="813714223">
          <w:marLeft w:val="480"/>
          <w:marRight w:val="0"/>
          <w:marTop w:val="0"/>
          <w:marBottom w:val="0"/>
          <w:divBdr>
            <w:top w:val="none" w:sz="0" w:space="0" w:color="auto"/>
            <w:left w:val="none" w:sz="0" w:space="0" w:color="auto"/>
            <w:bottom w:val="none" w:sz="0" w:space="0" w:color="auto"/>
            <w:right w:val="none" w:sz="0" w:space="0" w:color="auto"/>
          </w:divBdr>
        </w:div>
        <w:div w:id="816845187">
          <w:marLeft w:val="480"/>
          <w:marRight w:val="0"/>
          <w:marTop w:val="0"/>
          <w:marBottom w:val="0"/>
          <w:divBdr>
            <w:top w:val="none" w:sz="0" w:space="0" w:color="auto"/>
            <w:left w:val="none" w:sz="0" w:space="0" w:color="auto"/>
            <w:bottom w:val="none" w:sz="0" w:space="0" w:color="auto"/>
            <w:right w:val="none" w:sz="0" w:space="0" w:color="auto"/>
          </w:divBdr>
        </w:div>
        <w:div w:id="852186078">
          <w:marLeft w:val="480"/>
          <w:marRight w:val="0"/>
          <w:marTop w:val="0"/>
          <w:marBottom w:val="0"/>
          <w:divBdr>
            <w:top w:val="none" w:sz="0" w:space="0" w:color="auto"/>
            <w:left w:val="none" w:sz="0" w:space="0" w:color="auto"/>
            <w:bottom w:val="none" w:sz="0" w:space="0" w:color="auto"/>
            <w:right w:val="none" w:sz="0" w:space="0" w:color="auto"/>
          </w:divBdr>
        </w:div>
        <w:div w:id="891161111">
          <w:marLeft w:val="480"/>
          <w:marRight w:val="0"/>
          <w:marTop w:val="0"/>
          <w:marBottom w:val="0"/>
          <w:divBdr>
            <w:top w:val="none" w:sz="0" w:space="0" w:color="auto"/>
            <w:left w:val="none" w:sz="0" w:space="0" w:color="auto"/>
            <w:bottom w:val="none" w:sz="0" w:space="0" w:color="auto"/>
            <w:right w:val="none" w:sz="0" w:space="0" w:color="auto"/>
          </w:divBdr>
        </w:div>
        <w:div w:id="896860780">
          <w:marLeft w:val="480"/>
          <w:marRight w:val="0"/>
          <w:marTop w:val="0"/>
          <w:marBottom w:val="0"/>
          <w:divBdr>
            <w:top w:val="none" w:sz="0" w:space="0" w:color="auto"/>
            <w:left w:val="none" w:sz="0" w:space="0" w:color="auto"/>
            <w:bottom w:val="none" w:sz="0" w:space="0" w:color="auto"/>
            <w:right w:val="none" w:sz="0" w:space="0" w:color="auto"/>
          </w:divBdr>
        </w:div>
        <w:div w:id="909581595">
          <w:marLeft w:val="480"/>
          <w:marRight w:val="0"/>
          <w:marTop w:val="0"/>
          <w:marBottom w:val="0"/>
          <w:divBdr>
            <w:top w:val="none" w:sz="0" w:space="0" w:color="auto"/>
            <w:left w:val="none" w:sz="0" w:space="0" w:color="auto"/>
            <w:bottom w:val="none" w:sz="0" w:space="0" w:color="auto"/>
            <w:right w:val="none" w:sz="0" w:space="0" w:color="auto"/>
          </w:divBdr>
        </w:div>
        <w:div w:id="913079824">
          <w:marLeft w:val="480"/>
          <w:marRight w:val="0"/>
          <w:marTop w:val="0"/>
          <w:marBottom w:val="0"/>
          <w:divBdr>
            <w:top w:val="none" w:sz="0" w:space="0" w:color="auto"/>
            <w:left w:val="none" w:sz="0" w:space="0" w:color="auto"/>
            <w:bottom w:val="none" w:sz="0" w:space="0" w:color="auto"/>
            <w:right w:val="none" w:sz="0" w:space="0" w:color="auto"/>
          </w:divBdr>
        </w:div>
        <w:div w:id="927274685">
          <w:marLeft w:val="480"/>
          <w:marRight w:val="0"/>
          <w:marTop w:val="0"/>
          <w:marBottom w:val="0"/>
          <w:divBdr>
            <w:top w:val="none" w:sz="0" w:space="0" w:color="auto"/>
            <w:left w:val="none" w:sz="0" w:space="0" w:color="auto"/>
            <w:bottom w:val="none" w:sz="0" w:space="0" w:color="auto"/>
            <w:right w:val="none" w:sz="0" w:space="0" w:color="auto"/>
          </w:divBdr>
        </w:div>
        <w:div w:id="998969067">
          <w:marLeft w:val="480"/>
          <w:marRight w:val="0"/>
          <w:marTop w:val="0"/>
          <w:marBottom w:val="0"/>
          <w:divBdr>
            <w:top w:val="none" w:sz="0" w:space="0" w:color="auto"/>
            <w:left w:val="none" w:sz="0" w:space="0" w:color="auto"/>
            <w:bottom w:val="none" w:sz="0" w:space="0" w:color="auto"/>
            <w:right w:val="none" w:sz="0" w:space="0" w:color="auto"/>
          </w:divBdr>
        </w:div>
        <w:div w:id="1003900632">
          <w:marLeft w:val="480"/>
          <w:marRight w:val="0"/>
          <w:marTop w:val="0"/>
          <w:marBottom w:val="0"/>
          <w:divBdr>
            <w:top w:val="none" w:sz="0" w:space="0" w:color="auto"/>
            <w:left w:val="none" w:sz="0" w:space="0" w:color="auto"/>
            <w:bottom w:val="none" w:sz="0" w:space="0" w:color="auto"/>
            <w:right w:val="none" w:sz="0" w:space="0" w:color="auto"/>
          </w:divBdr>
        </w:div>
        <w:div w:id="1016927746">
          <w:marLeft w:val="480"/>
          <w:marRight w:val="0"/>
          <w:marTop w:val="0"/>
          <w:marBottom w:val="0"/>
          <w:divBdr>
            <w:top w:val="none" w:sz="0" w:space="0" w:color="auto"/>
            <w:left w:val="none" w:sz="0" w:space="0" w:color="auto"/>
            <w:bottom w:val="none" w:sz="0" w:space="0" w:color="auto"/>
            <w:right w:val="none" w:sz="0" w:space="0" w:color="auto"/>
          </w:divBdr>
        </w:div>
        <w:div w:id="1064334202">
          <w:marLeft w:val="480"/>
          <w:marRight w:val="0"/>
          <w:marTop w:val="0"/>
          <w:marBottom w:val="0"/>
          <w:divBdr>
            <w:top w:val="none" w:sz="0" w:space="0" w:color="auto"/>
            <w:left w:val="none" w:sz="0" w:space="0" w:color="auto"/>
            <w:bottom w:val="none" w:sz="0" w:space="0" w:color="auto"/>
            <w:right w:val="none" w:sz="0" w:space="0" w:color="auto"/>
          </w:divBdr>
        </w:div>
        <w:div w:id="1064524292">
          <w:marLeft w:val="480"/>
          <w:marRight w:val="0"/>
          <w:marTop w:val="0"/>
          <w:marBottom w:val="0"/>
          <w:divBdr>
            <w:top w:val="none" w:sz="0" w:space="0" w:color="auto"/>
            <w:left w:val="none" w:sz="0" w:space="0" w:color="auto"/>
            <w:bottom w:val="none" w:sz="0" w:space="0" w:color="auto"/>
            <w:right w:val="none" w:sz="0" w:space="0" w:color="auto"/>
          </w:divBdr>
        </w:div>
        <w:div w:id="1073047886">
          <w:marLeft w:val="480"/>
          <w:marRight w:val="0"/>
          <w:marTop w:val="0"/>
          <w:marBottom w:val="0"/>
          <w:divBdr>
            <w:top w:val="none" w:sz="0" w:space="0" w:color="auto"/>
            <w:left w:val="none" w:sz="0" w:space="0" w:color="auto"/>
            <w:bottom w:val="none" w:sz="0" w:space="0" w:color="auto"/>
            <w:right w:val="none" w:sz="0" w:space="0" w:color="auto"/>
          </w:divBdr>
        </w:div>
        <w:div w:id="1086339572">
          <w:marLeft w:val="480"/>
          <w:marRight w:val="0"/>
          <w:marTop w:val="0"/>
          <w:marBottom w:val="0"/>
          <w:divBdr>
            <w:top w:val="none" w:sz="0" w:space="0" w:color="auto"/>
            <w:left w:val="none" w:sz="0" w:space="0" w:color="auto"/>
            <w:bottom w:val="none" w:sz="0" w:space="0" w:color="auto"/>
            <w:right w:val="none" w:sz="0" w:space="0" w:color="auto"/>
          </w:divBdr>
        </w:div>
        <w:div w:id="1156263463">
          <w:marLeft w:val="480"/>
          <w:marRight w:val="0"/>
          <w:marTop w:val="0"/>
          <w:marBottom w:val="0"/>
          <w:divBdr>
            <w:top w:val="none" w:sz="0" w:space="0" w:color="auto"/>
            <w:left w:val="none" w:sz="0" w:space="0" w:color="auto"/>
            <w:bottom w:val="none" w:sz="0" w:space="0" w:color="auto"/>
            <w:right w:val="none" w:sz="0" w:space="0" w:color="auto"/>
          </w:divBdr>
        </w:div>
        <w:div w:id="1157650087">
          <w:marLeft w:val="480"/>
          <w:marRight w:val="0"/>
          <w:marTop w:val="0"/>
          <w:marBottom w:val="0"/>
          <w:divBdr>
            <w:top w:val="none" w:sz="0" w:space="0" w:color="auto"/>
            <w:left w:val="none" w:sz="0" w:space="0" w:color="auto"/>
            <w:bottom w:val="none" w:sz="0" w:space="0" w:color="auto"/>
            <w:right w:val="none" w:sz="0" w:space="0" w:color="auto"/>
          </w:divBdr>
        </w:div>
        <w:div w:id="1200242705">
          <w:marLeft w:val="480"/>
          <w:marRight w:val="0"/>
          <w:marTop w:val="0"/>
          <w:marBottom w:val="0"/>
          <w:divBdr>
            <w:top w:val="none" w:sz="0" w:space="0" w:color="auto"/>
            <w:left w:val="none" w:sz="0" w:space="0" w:color="auto"/>
            <w:bottom w:val="none" w:sz="0" w:space="0" w:color="auto"/>
            <w:right w:val="none" w:sz="0" w:space="0" w:color="auto"/>
          </w:divBdr>
        </w:div>
        <w:div w:id="1248924718">
          <w:marLeft w:val="480"/>
          <w:marRight w:val="0"/>
          <w:marTop w:val="0"/>
          <w:marBottom w:val="0"/>
          <w:divBdr>
            <w:top w:val="none" w:sz="0" w:space="0" w:color="auto"/>
            <w:left w:val="none" w:sz="0" w:space="0" w:color="auto"/>
            <w:bottom w:val="none" w:sz="0" w:space="0" w:color="auto"/>
            <w:right w:val="none" w:sz="0" w:space="0" w:color="auto"/>
          </w:divBdr>
        </w:div>
        <w:div w:id="1271661431">
          <w:marLeft w:val="480"/>
          <w:marRight w:val="0"/>
          <w:marTop w:val="0"/>
          <w:marBottom w:val="0"/>
          <w:divBdr>
            <w:top w:val="none" w:sz="0" w:space="0" w:color="auto"/>
            <w:left w:val="none" w:sz="0" w:space="0" w:color="auto"/>
            <w:bottom w:val="none" w:sz="0" w:space="0" w:color="auto"/>
            <w:right w:val="none" w:sz="0" w:space="0" w:color="auto"/>
          </w:divBdr>
        </w:div>
        <w:div w:id="1273441668">
          <w:marLeft w:val="480"/>
          <w:marRight w:val="0"/>
          <w:marTop w:val="0"/>
          <w:marBottom w:val="0"/>
          <w:divBdr>
            <w:top w:val="none" w:sz="0" w:space="0" w:color="auto"/>
            <w:left w:val="none" w:sz="0" w:space="0" w:color="auto"/>
            <w:bottom w:val="none" w:sz="0" w:space="0" w:color="auto"/>
            <w:right w:val="none" w:sz="0" w:space="0" w:color="auto"/>
          </w:divBdr>
        </w:div>
        <w:div w:id="1286426529">
          <w:marLeft w:val="480"/>
          <w:marRight w:val="0"/>
          <w:marTop w:val="0"/>
          <w:marBottom w:val="0"/>
          <w:divBdr>
            <w:top w:val="none" w:sz="0" w:space="0" w:color="auto"/>
            <w:left w:val="none" w:sz="0" w:space="0" w:color="auto"/>
            <w:bottom w:val="none" w:sz="0" w:space="0" w:color="auto"/>
            <w:right w:val="none" w:sz="0" w:space="0" w:color="auto"/>
          </w:divBdr>
        </w:div>
        <w:div w:id="1340811405">
          <w:marLeft w:val="480"/>
          <w:marRight w:val="0"/>
          <w:marTop w:val="0"/>
          <w:marBottom w:val="0"/>
          <w:divBdr>
            <w:top w:val="none" w:sz="0" w:space="0" w:color="auto"/>
            <w:left w:val="none" w:sz="0" w:space="0" w:color="auto"/>
            <w:bottom w:val="none" w:sz="0" w:space="0" w:color="auto"/>
            <w:right w:val="none" w:sz="0" w:space="0" w:color="auto"/>
          </w:divBdr>
        </w:div>
        <w:div w:id="1380938287">
          <w:marLeft w:val="480"/>
          <w:marRight w:val="0"/>
          <w:marTop w:val="0"/>
          <w:marBottom w:val="0"/>
          <w:divBdr>
            <w:top w:val="none" w:sz="0" w:space="0" w:color="auto"/>
            <w:left w:val="none" w:sz="0" w:space="0" w:color="auto"/>
            <w:bottom w:val="none" w:sz="0" w:space="0" w:color="auto"/>
            <w:right w:val="none" w:sz="0" w:space="0" w:color="auto"/>
          </w:divBdr>
        </w:div>
        <w:div w:id="1382169968">
          <w:marLeft w:val="480"/>
          <w:marRight w:val="0"/>
          <w:marTop w:val="0"/>
          <w:marBottom w:val="0"/>
          <w:divBdr>
            <w:top w:val="none" w:sz="0" w:space="0" w:color="auto"/>
            <w:left w:val="none" w:sz="0" w:space="0" w:color="auto"/>
            <w:bottom w:val="none" w:sz="0" w:space="0" w:color="auto"/>
            <w:right w:val="none" w:sz="0" w:space="0" w:color="auto"/>
          </w:divBdr>
        </w:div>
        <w:div w:id="1420246809">
          <w:marLeft w:val="480"/>
          <w:marRight w:val="0"/>
          <w:marTop w:val="0"/>
          <w:marBottom w:val="0"/>
          <w:divBdr>
            <w:top w:val="none" w:sz="0" w:space="0" w:color="auto"/>
            <w:left w:val="none" w:sz="0" w:space="0" w:color="auto"/>
            <w:bottom w:val="none" w:sz="0" w:space="0" w:color="auto"/>
            <w:right w:val="none" w:sz="0" w:space="0" w:color="auto"/>
          </w:divBdr>
        </w:div>
        <w:div w:id="1421490406">
          <w:marLeft w:val="480"/>
          <w:marRight w:val="0"/>
          <w:marTop w:val="0"/>
          <w:marBottom w:val="0"/>
          <w:divBdr>
            <w:top w:val="none" w:sz="0" w:space="0" w:color="auto"/>
            <w:left w:val="none" w:sz="0" w:space="0" w:color="auto"/>
            <w:bottom w:val="none" w:sz="0" w:space="0" w:color="auto"/>
            <w:right w:val="none" w:sz="0" w:space="0" w:color="auto"/>
          </w:divBdr>
        </w:div>
        <w:div w:id="1489788537">
          <w:marLeft w:val="480"/>
          <w:marRight w:val="0"/>
          <w:marTop w:val="0"/>
          <w:marBottom w:val="0"/>
          <w:divBdr>
            <w:top w:val="none" w:sz="0" w:space="0" w:color="auto"/>
            <w:left w:val="none" w:sz="0" w:space="0" w:color="auto"/>
            <w:bottom w:val="none" w:sz="0" w:space="0" w:color="auto"/>
            <w:right w:val="none" w:sz="0" w:space="0" w:color="auto"/>
          </w:divBdr>
        </w:div>
        <w:div w:id="1551070434">
          <w:marLeft w:val="480"/>
          <w:marRight w:val="0"/>
          <w:marTop w:val="0"/>
          <w:marBottom w:val="0"/>
          <w:divBdr>
            <w:top w:val="none" w:sz="0" w:space="0" w:color="auto"/>
            <w:left w:val="none" w:sz="0" w:space="0" w:color="auto"/>
            <w:bottom w:val="none" w:sz="0" w:space="0" w:color="auto"/>
            <w:right w:val="none" w:sz="0" w:space="0" w:color="auto"/>
          </w:divBdr>
        </w:div>
        <w:div w:id="1563173512">
          <w:marLeft w:val="480"/>
          <w:marRight w:val="0"/>
          <w:marTop w:val="0"/>
          <w:marBottom w:val="0"/>
          <w:divBdr>
            <w:top w:val="none" w:sz="0" w:space="0" w:color="auto"/>
            <w:left w:val="none" w:sz="0" w:space="0" w:color="auto"/>
            <w:bottom w:val="none" w:sz="0" w:space="0" w:color="auto"/>
            <w:right w:val="none" w:sz="0" w:space="0" w:color="auto"/>
          </w:divBdr>
        </w:div>
        <w:div w:id="1570261707">
          <w:marLeft w:val="480"/>
          <w:marRight w:val="0"/>
          <w:marTop w:val="0"/>
          <w:marBottom w:val="0"/>
          <w:divBdr>
            <w:top w:val="none" w:sz="0" w:space="0" w:color="auto"/>
            <w:left w:val="none" w:sz="0" w:space="0" w:color="auto"/>
            <w:bottom w:val="none" w:sz="0" w:space="0" w:color="auto"/>
            <w:right w:val="none" w:sz="0" w:space="0" w:color="auto"/>
          </w:divBdr>
        </w:div>
        <w:div w:id="1593735140">
          <w:marLeft w:val="480"/>
          <w:marRight w:val="0"/>
          <w:marTop w:val="0"/>
          <w:marBottom w:val="0"/>
          <w:divBdr>
            <w:top w:val="none" w:sz="0" w:space="0" w:color="auto"/>
            <w:left w:val="none" w:sz="0" w:space="0" w:color="auto"/>
            <w:bottom w:val="none" w:sz="0" w:space="0" w:color="auto"/>
            <w:right w:val="none" w:sz="0" w:space="0" w:color="auto"/>
          </w:divBdr>
        </w:div>
        <w:div w:id="1597328464">
          <w:marLeft w:val="480"/>
          <w:marRight w:val="0"/>
          <w:marTop w:val="0"/>
          <w:marBottom w:val="0"/>
          <w:divBdr>
            <w:top w:val="none" w:sz="0" w:space="0" w:color="auto"/>
            <w:left w:val="none" w:sz="0" w:space="0" w:color="auto"/>
            <w:bottom w:val="none" w:sz="0" w:space="0" w:color="auto"/>
            <w:right w:val="none" w:sz="0" w:space="0" w:color="auto"/>
          </w:divBdr>
        </w:div>
        <w:div w:id="1651205368">
          <w:marLeft w:val="480"/>
          <w:marRight w:val="0"/>
          <w:marTop w:val="0"/>
          <w:marBottom w:val="0"/>
          <w:divBdr>
            <w:top w:val="none" w:sz="0" w:space="0" w:color="auto"/>
            <w:left w:val="none" w:sz="0" w:space="0" w:color="auto"/>
            <w:bottom w:val="none" w:sz="0" w:space="0" w:color="auto"/>
            <w:right w:val="none" w:sz="0" w:space="0" w:color="auto"/>
          </w:divBdr>
        </w:div>
        <w:div w:id="1660235307">
          <w:marLeft w:val="480"/>
          <w:marRight w:val="0"/>
          <w:marTop w:val="0"/>
          <w:marBottom w:val="0"/>
          <w:divBdr>
            <w:top w:val="none" w:sz="0" w:space="0" w:color="auto"/>
            <w:left w:val="none" w:sz="0" w:space="0" w:color="auto"/>
            <w:bottom w:val="none" w:sz="0" w:space="0" w:color="auto"/>
            <w:right w:val="none" w:sz="0" w:space="0" w:color="auto"/>
          </w:divBdr>
        </w:div>
        <w:div w:id="1662351425">
          <w:marLeft w:val="480"/>
          <w:marRight w:val="0"/>
          <w:marTop w:val="0"/>
          <w:marBottom w:val="0"/>
          <w:divBdr>
            <w:top w:val="none" w:sz="0" w:space="0" w:color="auto"/>
            <w:left w:val="none" w:sz="0" w:space="0" w:color="auto"/>
            <w:bottom w:val="none" w:sz="0" w:space="0" w:color="auto"/>
            <w:right w:val="none" w:sz="0" w:space="0" w:color="auto"/>
          </w:divBdr>
        </w:div>
        <w:div w:id="1707636733">
          <w:marLeft w:val="480"/>
          <w:marRight w:val="0"/>
          <w:marTop w:val="0"/>
          <w:marBottom w:val="0"/>
          <w:divBdr>
            <w:top w:val="none" w:sz="0" w:space="0" w:color="auto"/>
            <w:left w:val="none" w:sz="0" w:space="0" w:color="auto"/>
            <w:bottom w:val="none" w:sz="0" w:space="0" w:color="auto"/>
            <w:right w:val="none" w:sz="0" w:space="0" w:color="auto"/>
          </w:divBdr>
        </w:div>
        <w:div w:id="1724018677">
          <w:marLeft w:val="480"/>
          <w:marRight w:val="0"/>
          <w:marTop w:val="0"/>
          <w:marBottom w:val="0"/>
          <w:divBdr>
            <w:top w:val="none" w:sz="0" w:space="0" w:color="auto"/>
            <w:left w:val="none" w:sz="0" w:space="0" w:color="auto"/>
            <w:bottom w:val="none" w:sz="0" w:space="0" w:color="auto"/>
            <w:right w:val="none" w:sz="0" w:space="0" w:color="auto"/>
          </w:divBdr>
        </w:div>
        <w:div w:id="1730376324">
          <w:marLeft w:val="480"/>
          <w:marRight w:val="0"/>
          <w:marTop w:val="0"/>
          <w:marBottom w:val="0"/>
          <w:divBdr>
            <w:top w:val="none" w:sz="0" w:space="0" w:color="auto"/>
            <w:left w:val="none" w:sz="0" w:space="0" w:color="auto"/>
            <w:bottom w:val="none" w:sz="0" w:space="0" w:color="auto"/>
            <w:right w:val="none" w:sz="0" w:space="0" w:color="auto"/>
          </w:divBdr>
        </w:div>
        <w:div w:id="1791317998">
          <w:marLeft w:val="480"/>
          <w:marRight w:val="0"/>
          <w:marTop w:val="0"/>
          <w:marBottom w:val="0"/>
          <w:divBdr>
            <w:top w:val="none" w:sz="0" w:space="0" w:color="auto"/>
            <w:left w:val="none" w:sz="0" w:space="0" w:color="auto"/>
            <w:bottom w:val="none" w:sz="0" w:space="0" w:color="auto"/>
            <w:right w:val="none" w:sz="0" w:space="0" w:color="auto"/>
          </w:divBdr>
        </w:div>
        <w:div w:id="1797063781">
          <w:marLeft w:val="480"/>
          <w:marRight w:val="0"/>
          <w:marTop w:val="0"/>
          <w:marBottom w:val="0"/>
          <w:divBdr>
            <w:top w:val="none" w:sz="0" w:space="0" w:color="auto"/>
            <w:left w:val="none" w:sz="0" w:space="0" w:color="auto"/>
            <w:bottom w:val="none" w:sz="0" w:space="0" w:color="auto"/>
            <w:right w:val="none" w:sz="0" w:space="0" w:color="auto"/>
          </w:divBdr>
        </w:div>
        <w:div w:id="1817843179">
          <w:marLeft w:val="480"/>
          <w:marRight w:val="0"/>
          <w:marTop w:val="0"/>
          <w:marBottom w:val="0"/>
          <w:divBdr>
            <w:top w:val="none" w:sz="0" w:space="0" w:color="auto"/>
            <w:left w:val="none" w:sz="0" w:space="0" w:color="auto"/>
            <w:bottom w:val="none" w:sz="0" w:space="0" w:color="auto"/>
            <w:right w:val="none" w:sz="0" w:space="0" w:color="auto"/>
          </w:divBdr>
        </w:div>
        <w:div w:id="1853493161">
          <w:marLeft w:val="480"/>
          <w:marRight w:val="0"/>
          <w:marTop w:val="0"/>
          <w:marBottom w:val="0"/>
          <w:divBdr>
            <w:top w:val="none" w:sz="0" w:space="0" w:color="auto"/>
            <w:left w:val="none" w:sz="0" w:space="0" w:color="auto"/>
            <w:bottom w:val="none" w:sz="0" w:space="0" w:color="auto"/>
            <w:right w:val="none" w:sz="0" w:space="0" w:color="auto"/>
          </w:divBdr>
        </w:div>
        <w:div w:id="1861241571">
          <w:marLeft w:val="480"/>
          <w:marRight w:val="0"/>
          <w:marTop w:val="0"/>
          <w:marBottom w:val="0"/>
          <w:divBdr>
            <w:top w:val="none" w:sz="0" w:space="0" w:color="auto"/>
            <w:left w:val="none" w:sz="0" w:space="0" w:color="auto"/>
            <w:bottom w:val="none" w:sz="0" w:space="0" w:color="auto"/>
            <w:right w:val="none" w:sz="0" w:space="0" w:color="auto"/>
          </w:divBdr>
        </w:div>
        <w:div w:id="1873375549">
          <w:marLeft w:val="480"/>
          <w:marRight w:val="0"/>
          <w:marTop w:val="0"/>
          <w:marBottom w:val="0"/>
          <w:divBdr>
            <w:top w:val="none" w:sz="0" w:space="0" w:color="auto"/>
            <w:left w:val="none" w:sz="0" w:space="0" w:color="auto"/>
            <w:bottom w:val="none" w:sz="0" w:space="0" w:color="auto"/>
            <w:right w:val="none" w:sz="0" w:space="0" w:color="auto"/>
          </w:divBdr>
        </w:div>
        <w:div w:id="1877816093">
          <w:marLeft w:val="480"/>
          <w:marRight w:val="0"/>
          <w:marTop w:val="0"/>
          <w:marBottom w:val="0"/>
          <w:divBdr>
            <w:top w:val="none" w:sz="0" w:space="0" w:color="auto"/>
            <w:left w:val="none" w:sz="0" w:space="0" w:color="auto"/>
            <w:bottom w:val="none" w:sz="0" w:space="0" w:color="auto"/>
            <w:right w:val="none" w:sz="0" w:space="0" w:color="auto"/>
          </w:divBdr>
        </w:div>
        <w:div w:id="1898010065">
          <w:marLeft w:val="480"/>
          <w:marRight w:val="0"/>
          <w:marTop w:val="0"/>
          <w:marBottom w:val="0"/>
          <w:divBdr>
            <w:top w:val="none" w:sz="0" w:space="0" w:color="auto"/>
            <w:left w:val="none" w:sz="0" w:space="0" w:color="auto"/>
            <w:bottom w:val="none" w:sz="0" w:space="0" w:color="auto"/>
            <w:right w:val="none" w:sz="0" w:space="0" w:color="auto"/>
          </w:divBdr>
        </w:div>
        <w:div w:id="1904096829">
          <w:marLeft w:val="480"/>
          <w:marRight w:val="0"/>
          <w:marTop w:val="0"/>
          <w:marBottom w:val="0"/>
          <w:divBdr>
            <w:top w:val="none" w:sz="0" w:space="0" w:color="auto"/>
            <w:left w:val="none" w:sz="0" w:space="0" w:color="auto"/>
            <w:bottom w:val="none" w:sz="0" w:space="0" w:color="auto"/>
            <w:right w:val="none" w:sz="0" w:space="0" w:color="auto"/>
          </w:divBdr>
        </w:div>
        <w:div w:id="1937129353">
          <w:marLeft w:val="480"/>
          <w:marRight w:val="0"/>
          <w:marTop w:val="0"/>
          <w:marBottom w:val="0"/>
          <w:divBdr>
            <w:top w:val="none" w:sz="0" w:space="0" w:color="auto"/>
            <w:left w:val="none" w:sz="0" w:space="0" w:color="auto"/>
            <w:bottom w:val="none" w:sz="0" w:space="0" w:color="auto"/>
            <w:right w:val="none" w:sz="0" w:space="0" w:color="auto"/>
          </w:divBdr>
        </w:div>
        <w:div w:id="1945654020">
          <w:marLeft w:val="480"/>
          <w:marRight w:val="0"/>
          <w:marTop w:val="0"/>
          <w:marBottom w:val="0"/>
          <w:divBdr>
            <w:top w:val="none" w:sz="0" w:space="0" w:color="auto"/>
            <w:left w:val="none" w:sz="0" w:space="0" w:color="auto"/>
            <w:bottom w:val="none" w:sz="0" w:space="0" w:color="auto"/>
            <w:right w:val="none" w:sz="0" w:space="0" w:color="auto"/>
          </w:divBdr>
        </w:div>
        <w:div w:id="1978560421">
          <w:marLeft w:val="480"/>
          <w:marRight w:val="0"/>
          <w:marTop w:val="0"/>
          <w:marBottom w:val="0"/>
          <w:divBdr>
            <w:top w:val="none" w:sz="0" w:space="0" w:color="auto"/>
            <w:left w:val="none" w:sz="0" w:space="0" w:color="auto"/>
            <w:bottom w:val="none" w:sz="0" w:space="0" w:color="auto"/>
            <w:right w:val="none" w:sz="0" w:space="0" w:color="auto"/>
          </w:divBdr>
        </w:div>
        <w:div w:id="2006662443">
          <w:marLeft w:val="480"/>
          <w:marRight w:val="0"/>
          <w:marTop w:val="0"/>
          <w:marBottom w:val="0"/>
          <w:divBdr>
            <w:top w:val="none" w:sz="0" w:space="0" w:color="auto"/>
            <w:left w:val="none" w:sz="0" w:space="0" w:color="auto"/>
            <w:bottom w:val="none" w:sz="0" w:space="0" w:color="auto"/>
            <w:right w:val="none" w:sz="0" w:space="0" w:color="auto"/>
          </w:divBdr>
        </w:div>
        <w:div w:id="2027048855">
          <w:marLeft w:val="480"/>
          <w:marRight w:val="0"/>
          <w:marTop w:val="0"/>
          <w:marBottom w:val="0"/>
          <w:divBdr>
            <w:top w:val="none" w:sz="0" w:space="0" w:color="auto"/>
            <w:left w:val="none" w:sz="0" w:space="0" w:color="auto"/>
            <w:bottom w:val="none" w:sz="0" w:space="0" w:color="auto"/>
            <w:right w:val="none" w:sz="0" w:space="0" w:color="auto"/>
          </w:divBdr>
        </w:div>
        <w:div w:id="2037078638">
          <w:marLeft w:val="480"/>
          <w:marRight w:val="0"/>
          <w:marTop w:val="0"/>
          <w:marBottom w:val="0"/>
          <w:divBdr>
            <w:top w:val="none" w:sz="0" w:space="0" w:color="auto"/>
            <w:left w:val="none" w:sz="0" w:space="0" w:color="auto"/>
            <w:bottom w:val="none" w:sz="0" w:space="0" w:color="auto"/>
            <w:right w:val="none" w:sz="0" w:space="0" w:color="auto"/>
          </w:divBdr>
        </w:div>
        <w:div w:id="2058890928">
          <w:marLeft w:val="480"/>
          <w:marRight w:val="0"/>
          <w:marTop w:val="0"/>
          <w:marBottom w:val="0"/>
          <w:divBdr>
            <w:top w:val="none" w:sz="0" w:space="0" w:color="auto"/>
            <w:left w:val="none" w:sz="0" w:space="0" w:color="auto"/>
            <w:bottom w:val="none" w:sz="0" w:space="0" w:color="auto"/>
            <w:right w:val="none" w:sz="0" w:space="0" w:color="auto"/>
          </w:divBdr>
        </w:div>
        <w:div w:id="2113745104">
          <w:marLeft w:val="480"/>
          <w:marRight w:val="0"/>
          <w:marTop w:val="0"/>
          <w:marBottom w:val="0"/>
          <w:divBdr>
            <w:top w:val="none" w:sz="0" w:space="0" w:color="auto"/>
            <w:left w:val="none" w:sz="0" w:space="0" w:color="auto"/>
            <w:bottom w:val="none" w:sz="0" w:space="0" w:color="auto"/>
            <w:right w:val="none" w:sz="0" w:space="0" w:color="auto"/>
          </w:divBdr>
        </w:div>
      </w:divsChild>
    </w:div>
    <w:div w:id="747966487">
      <w:bodyDiv w:val="1"/>
      <w:marLeft w:val="0"/>
      <w:marRight w:val="0"/>
      <w:marTop w:val="0"/>
      <w:marBottom w:val="0"/>
      <w:divBdr>
        <w:top w:val="none" w:sz="0" w:space="0" w:color="auto"/>
        <w:left w:val="none" w:sz="0" w:space="0" w:color="auto"/>
        <w:bottom w:val="none" w:sz="0" w:space="0" w:color="auto"/>
        <w:right w:val="none" w:sz="0" w:space="0" w:color="auto"/>
      </w:divBdr>
      <w:divsChild>
        <w:div w:id="23790844">
          <w:marLeft w:val="480"/>
          <w:marRight w:val="0"/>
          <w:marTop w:val="0"/>
          <w:marBottom w:val="0"/>
          <w:divBdr>
            <w:top w:val="none" w:sz="0" w:space="0" w:color="auto"/>
            <w:left w:val="none" w:sz="0" w:space="0" w:color="auto"/>
            <w:bottom w:val="none" w:sz="0" w:space="0" w:color="auto"/>
            <w:right w:val="none" w:sz="0" w:space="0" w:color="auto"/>
          </w:divBdr>
        </w:div>
        <w:div w:id="29842506">
          <w:marLeft w:val="480"/>
          <w:marRight w:val="0"/>
          <w:marTop w:val="0"/>
          <w:marBottom w:val="0"/>
          <w:divBdr>
            <w:top w:val="none" w:sz="0" w:space="0" w:color="auto"/>
            <w:left w:val="none" w:sz="0" w:space="0" w:color="auto"/>
            <w:bottom w:val="none" w:sz="0" w:space="0" w:color="auto"/>
            <w:right w:val="none" w:sz="0" w:space="0" w:color="auto"/>
          </w:divBdr>
        </w:div>
        <w:div w:id="33624000">
          <w:marLeft w:val="480"/>
          <w:marRight w:val="0"/>
          <w:marTop w:val="0"/>
          <w:marBottom w:val="0"/>
          <w:divBdr>
            <w:top w:val="none" w:sz="0" w:space="0" w:color="auto"/>
            <w:left w:val="none" w:sz="0" w:space="0" w:color="auto"/>
            <w:bottom w:val="none" w:sz="0" w:space="0" w:color="auto"/>
            <w:right w:val="none" w:sz="0" w:space="0" w:color="auto"/>
          </w:divBdr>
        </w:div>
        <w:div w:id="66804123">
          <w:marLeft w:val="480"/>
          <w:marRight w:val="0"/>
          <w:marTop w:val="0"/>
          <w:marBottom w:val="0"/>
          <w:divBdr>
            <w:top w:val="none" w:sz="0" w:space="0" w:color="auto"/>
            <w:left w:val="none" w:sz="0" w:space="0" w:color="auto"/>
            <w:bottom w:val="none" w:sz="0" w:space="0" w:color="auto"/>
            <w:right w:val="none" w:sz="0" w:space="0" w:color="auto"/>
          </w:divBdr>
        </w:div>
        <w:div w:id="100805671">
          <w:marLeft w:val="480"/>
          <w:marRight w:val="0"/>
          <w:marTop w:val="0"/>
          <w:marBottom w:val="0"/>
          <w:divBdr>
            <w:top w:val="none" w:sz="0" w:space="0" w:color="auto"/>
            <w:left w:val="none" w:sz="0" w:space="0" w:color="auto"/>
            <w:bottom w:val="none" w:sz="0" w:space="0" w:color="auto"/>
            <w:right w:val="none" w:sz="0" w:space="0" w:color="auto"/>
          </w:divBdr>
        </w:div>
        <w:div w:id="120349309">
          <w:marLeft w:val="480"/>
          <w:marRight w:val="0"/>
          <w:marTop w:val="0"/>
          <w:marBottom w:val="0"/>
          <w:divBdr>
            <w:top w:val="none" w:sz="0" w:space="0" w:color="auto"/>
            <w:left w:val="none" w:sz="0" w:space="0" w:color="auto"/>
            <w:bottom w:val="none" w:sz="0" w:space="0" w:color="auto"/>
            <w:right w:val="none" w:sz="0" w:space="0" w:color="auto"/>
          </w:divBdr>
        </w:div>
        <w:div w:id="136605444">
          <w:marLeft w:val="480"/>
          <w:marRight w:val="0"/>
          <w:marTop w:val="0"/>
          <w:marBottom w:val="0"/>
          <w:divBdr>
            <w:top w:val="none" w:sz="0" w:space="0" w:color="auto"/>
            <w:left w:val="none" w:sz="0" w:space="0" w:color="auto"/>
            <w:bottom w:val="none" w:sz="0" w:space="0" w:color="auto"/>
            <w:right w:val="none" w:sz="0" w:space="0" w:color="auto"/>
          </w:divBdr>
        </w:div>
        <w:div w:id="142621379">
          <w:marLeft w:val="480"/>
          <w:marRight w:val="0"/>
          <w:marTop w:val="0"/>
          <w:marBottom w:val="0"/>
          <w:divBdr>
            <w:top w:val="none" w:sz="0" w:space="0" w:color="auto"/>
            <w:left w:val="none" w:sz="0" w:space="0" w:color="auto"/>
            <w:bottom w:val="none" w:sz="0" w:space="0" w:color="auto"/>
            <w:right w:val="none" w:sz="0" w:space="0" w:color="auto"/>
          </w:divBdr>
        </w:div>
        <w:div w:id="146478870">
          <w:marLeft w:val="480"/>
          <w:marRight w:val="0"/>
          <w:marTop w:val="0"/>
          <w:marBottom w:val="0"/>
          <w:divBdr>
            <w:top w:val="none" w:sz="0" w:space="0" w:color="auto"/>
            <w:left w:val="none" w:sz="0" w:space="0" w:color="auto"/>
            <w:bottom w:val="none" w:sz="0" w:space="0" w:color="auto"/>
            <w:right w:val="none" w:sz="0" w:space="0" w:color="auto"/>
          </w:divBdr>
        </w:div>
        <w:div w:id="243534705">
          <w:marLeft w:val="480"/>
          <w:marRight w:val="0"/>
          <w:marTop w:val="0"/>
          <w:marBottom w:val="0"/>
          <w:divBdr>
            <w:top w:val="none" w:sz="0" w:space="0" w:color="auto"/>
            <w:left w:val="none" w:sz="0" w:space="0" w:color="auto"/>
            <w:bottom w:val="none" w:sz="0" w:space="0" w:color="auto"/>
            <w:right w:val="none" w:sz="0" w:space="0" w:color="auto"/>
          </w:divBdr>
        </w:div>
        <w:div w:id="249850286">
          <w:marLeft w:val="480"/>
          <w:marRight w:val="0"/>
          <w:marTop w:val="0"/>
          <w:marBottom w:val="0"/>
          <w:divBdr>
            <w:top w:val="none" w:sz="0" w:space="0" w:color="auto"/>
            <w:left w:val="none" w:sz="0" w:space="0" w:color="auto"/>
            <w:bottom w:val="none" w:sz="0" w:space="0" w:color="auto"/>
            <w:right w:val="none" w:sz="0" w:space="0" w:color="auto"/>
          </w:divBdr>
        </w:div>
        <w:div w:id="273248309">
          <w:marLeft w:val="480"/>
          <w:marRight w:val="0"/>
          <w:marTop w:val="0"/>
          <w:marBottom w:val="0"/>
          <w:divBdr>
            <w:top w:val="none" w:sz="0" w:space="0" w:color="auto"/>
            <w:left w:val="none" w:sz="0" w:space="0" w:color="auto"/>
            <w:bottom w:val="none" w:sz="0" w:space="0" w:color="auto"/>
            <w:right w:val="none" w:sz="0" w:space="0" w:color="auto"/>
          </w:divBdr>
        </w:div>
        <w:div w:id="279411868">
          <w:marLeft w:val="480"/>
          <w:marRight w:val="0"/>
          <w:marTop w:val="0"/>
          <w:marBottom w:val="0"/>
          <w:divBdr>
            <w:top w:val="none" w:sz="0" w:space="0" w:color="auto"/>
            <w:left w:val="none" w:sz="0" w:space="0" w:color="auto"/>
            <w:bottom w:val="none" w:sz="0" w:space="0" w:color="auto"/>
            <w:right w:val="none" w:sz="0" w:space="0" w:color="auto"/>
          </w:divBdr>
        </w:div>
        <w:div w:id="319846521">
          <w:marLeft w:val="480"/>
          <w:marRight w:val="0"/>
          <w:marTop w:val="0"/>
          <w:marBottom w:val="0"/>
          <w:divBdr>
            <w:top w:val="none" w:sz="0" w:space="0" w:color="auto"/>
            <w:left w:val="none" w:sz="0" w:space="0" w:color="auto"/>
            <w:bottom w:val="none" w:sz="0" w:space="0" w:color="auto"/>
            <w:right w:val="none" w:sz="0" w:space="0" w:color="auto"/>
          </w:divBdr>
        </w:div>
        <w:div w:id="357507442">
          <w:marLeft w:val="480"/>
          <w:marRight w:val="0"/>
          <w:marTop w:val="0"/>
          <w:marBottom w:val="0"/>
          <w:divBdr>
            <w:top w:val="none" w:sz="0" w:space="0" w:color="auto"/>
            <w:left w:val="none" w:sz="0" w:space="0" w:color="auto"/>
            <w:bottom w:val="none" w:sz="0" w:space="0" w:color="auto"/>
            <w:right w:val="none" w:sz="0" w:space="0" w:color="auto"/>
          </w:divBdr>
        </w:div>
        <w:div w:id="386497649">
          <w:marLeft w:val="480"/>
          <w:marRight w:val="0"/>
          <w:marTop w:val="0"/>
          <w:marBottom w:val="0"/>
          <w:divBdr>
            <w:top w:val="none" w:sz="0" w:space="0" w:color="auto"/>
            <w:left w:val="none" w:sz="0" w:space="0" w:color="auto"/>
            <w:bottom w:val="none" w:sz="0" w:space="0" w:color="auto"/>
            <w:right w:val="none" w:sz="0" w:space="0" w:color="auto"/>
          </w:divBdr>
        </w:div>
        <w:div w:id="412974060">
          <w:marLeft w:val="480"/>
          <w:marRight w:val="0"/>
          <w:marTop w:val="0"/>
          <w:marBottom w:val="0"/>
          <w:divBdr>
            <w:top w:val="none" w:sz="0" w:space="0" w:color="auto"/>
            <w:left w:val="none" w:sz="0" w:space="0" w:color="auto"/>
            <w:bottom w:val="none" w:sz="0" w:space="0" w:color="auto"/>
            <w:right w:val="none" w:sz="0" w:space="0" w:color="auto"/>
          </w:divBdr>
        </w:div>
        <w:div w:id="424347655">
          <w:marLeft w:val="480"/>
          <w:marRight w:val="0"/>
          <w:marTop w:val="0"/>
          <w:marBottom w:val="0"/>
          <w:divBdr>
            <w:top w:val="none" w:sz="0" w:space="0" w:color="auto"/>
            <w:left w:val="none" w:sz="0" w:space="0" w:color="auto"/>
            <w:bottom w:val="none" w:sz="0" w:space="0" w:color="auto"/>
            <w:right w:val="none" w:sz="0" w:space="0" w:color="auto"/>
          </w:divBdr>
        </w:div>
        <w:div w:id="429399008">
          <w:marLeft w:val="480"/>
          <w:marRight w:val="0"/>
          <w:marTop w:val="0"/>
          <w:marBottom w:val="0"/>
          <w:divBdr>
            <w:top w:val="none" w:sz="0" w:space="0" w:color="auto"/>
            <w:left w:val="none" w:sz="0" w:space="0" w:color="auto"/>
            <w:bottom w:val="none" w:sz="0" w:space="0" w:color="auto"/>
            <w:right w:val="none" w:sz="0" w:space="0" w:color="auto"/>
          </w:divBdr>
        </w:div>
        <w:div w:id="451477654">
          <w:marLeft w:val="480"/>
          <w:marRight w:val="0"/>
          <w:marTop w:val="0"/>
          <w:marBottom w:val="0"/>
          <w:divBdr>
            <w:top w:val="none" w:sz="0" w:space="0" w:color="auto"/>
            <w:left w:val="none" w:sz="0" w:space="0" w:color="auto"/>
            <w:bottom w:val="none" w:sz="0" w:space="0" w:color="auto"/>
            <w:right w:val="none" w:sz="0" w:space="0" w:color="auto"/>
          </w:divBdr>
        </w:div>
        <w:div w:id="476144225">
          <w:marLeft w:val="480"/>
          <w:marRight w:val="0"/>
          <w:marTop w:val="0"/>
          <w:marBottom w:val="0"/>
          <w:divBdr>
            <w:top w:val="none" w:sz="0" w:space="0" w:color="auto"/>
            <w:left w:val="none" w:sz="0" w:space="0" w:color="auto"/>
            <w:bottom w:val="none" w:sz="0" w:space="0" w:color="auto"/>
            <w:right w:val="none" w:sz="0" w:space="0" w:color="auto"/>
          </w:divBdr>
        </w:div>
        <w:div w:id="536503035">
          <w:marLeft w:val="480"/>
          <w:marRight w:val="0"/>
          <w:marTop w:val="0"/>
          <w:marBottom w:val="0"/>
          <w:divBdr>
            <w:top w:val="none" w:sz="0" w:space="0" w:color="auto"/>
            <w:left w:val="none" w:sz="0" w:space="0" w:color="auto"/>
            <w:bottom w:val="none" w:sz="0" w:space="0" w:color="auto"/>
            <w:right w:val="none" w:sz="0" w:space="0" w:color="auto"/>
          </w:divBdr>
        </w:div>
        <w:div w:id="544223300">
          <w:marLeft w:val="480"/>
          <w:marRight w:val="0"/>
          <w:marTop w:val="0"/>
          <w:marBottom w:val="0"/>
          <w:divBdr>
            <w:top w:val="none" w:sz="0" w:space="0" w:color="auto"/>
            <w:left w:val="none" w:sz="0" w:space="0" w:color="auto"/>
            <w:bottom w:val="none" w:sz="0" w:space="0" w:color="auto"/>
            <w:right w:val="none" w:sz="0" w:space="0" w:color="auto"/>
          </w:divBdr>
        </w:div>
        <w:div w:id="562326608">
          <w:marLeft w:val="480"/>
          <w:marRight w:val="0"/>
          <w:marTop w:val="0"/>
          <w:marBottom w:val="0"/>
          <w:divBdr>
            <w:top w:val="none" w:sz="0" w:space="0" w:color="auto"/>
            <w:left w:val="none" w:sz="0" w:space="0" w:color="auto"/>
            <w:bottom w:val="none" w:sz="0" w:space="0" w:color="auto"/>
            <w:right w:val="none" w:sz="0" w:space="0" w:color="auto"/>
          </w:divBdr>
        </w:div>
        <w:div w:id="573665827">
          <w:marLeft w:val="480"/>
          <w:marRight w:val="0"/>
          <w:marTop w:val="0"/>
          <w:marBottom w:val="0"/>
          <w:divBdr>
            <w:top w:val="none" w:sz="0" w:space="0" w:color="auto"/>
            <w:left w:val="none" w:sz="0" w:space="0" w:color="auto"/>
            <w:bottom w:val="none" w:sz="0" w:space="0" w:color="auto"/>
            <w:right w:val="none" w:sz="0" w:space="0" w:color="auto"/>
          </w:divBdr>
        </w:div>
        <w:div w:id="580873149">
          <w:marLeft w:val="480"/>
          <w:marRight w:val="0"/>
          <w:marTop w:val="0"/>
          <w:marBottom w:val="0"/>
          <w:divBdr>
            <w:top w:val="none" w:sz="0" w:space="0" w:color="auto"/>
            <w:left w:val="none" w:sz="0" w:space="0" w:color="auto"/>
            <w:bottom w:val="none" w:sz="0" w:space="0" w:color="auto"/>
            <w:right w:val="none" w:sz="0" w:space="0" w:color="auto"/>
          </w:divBdr>
        </w:div>
        <w:div w:id="609241316">
          <w:marLeft w:val="480"/>
          <w:marRight w:val="0"/>
          <w:marTop w:val="0"/>
          <w:marBottom w:val="0"/>
          <w:divBdr>
            <w:top w:val="none" w:sz="0" w:space="0" w:color="auto"/>
            <w:left w:val="none" w:sz="0" w:space="0" w:color="auto"/>
            <w:bottom w:val="none" w:sz="0" w:space="0" w:color="auto"/>
            <w:right w:val="none" w:sz="0" w:space="0" w:color="auto"/>
          </w:divBdr>
        </w:div>
        <w:div w:id="697391252">
          <w:marLeft w:val="480"/>
          <w:marRight w:val="0"/>
          <w:marTop w:val="0"/>
          <w:marBottom w:val="0"/>
          <w:divBdr>
            <w:top w:val="none" w:sz="0" w:space="0" w:color="auto"/>
            <w:left w:val="none" w:sz="0" w:space="0" w:color="auto"/>
            <w:bottom w:val="none" w:sz="0" w:space="0" w:color="auto"/>
            <w:right w:val="none" w:sz="0" w:space="0" w:color="auto"/>
          </w:divBdr>
        </w:div>
        <w:div w:id="713431664">
          <w:marLeft w:val="480"/>
          <w:marRight w:val="0"/>
          <w:marTop w:val="0"/>
          <w:marBottom w:val="0"/>
          <w:divBdr>
            <w:top w:val="none" w:sz="0" w:space="0" w:color="auto"/>
            <w:left w:val="none" w:sz="0" w:space="0" w:color="auto"/>
            <w:bottom w:val="none" w:sz="0" w:space="0" w:color="auto"/>
            <w:right w:val="none" w:sz="0" w:space="0" w:color="auto"/>
          </w:divBdr>
        </w:div>
        <w:div w:id="717977170">
          <w:marLeft w:val="480"/>
          <w:marRight w:val="0"/>
          <w:marTop w:val="0"/>
          <w:marBottom w:val="0"/>
          <w:divBdr>
            <w:top w:val="none" w:sz="0" w:space="0" w:color="auto"/>
            <w:left w:val="none" w:sz="0" w:space="0" w:color="auto"/>
            <w:bottom w:val="none" w:sz="0" w:space="0" w:color="auto"/>
            <w:right w:val="none" w:sz="0" w:space="0" w:color="auto"/>
          </w:divBdr>
        </w:div>
        <w:div w:id="724137050">
          <w:marLeft w:val="480"/>
          <w:marRight w:val="0"/>
          <w:marTop w:val="0"/>
          <w:marBottom w:val="0"/>
          <w:divBdr>
            <w:top w:val="none" w:sz="0" w:space="0" w:color="auto"/>
            <w:left w:val="none" w:sz="0" w:space="0" w:color="auto"/>
            <w:bottom w:val="none" w:sz="0" w:space="0" w:color="auto"/>
            <w:right w:val="none" w:sz="0" w:space="0" w:color="auto"/>
          </w:divBdr>
        </w:div>
        <w:div w:id="741485812">
          <w:marLeft w:val="480"/>
          <w:marRight w:val="0"/>
          <w:marTop w:val="0"/>
          <w:marBottom w:val="0"/>
          <w:divBdr>
            <w:top w:val="none" w:sz="0" w:space="0" w:color="auto"/>
            <w:left w:val="none" w:sz="0" w:space="0" w:color="auto"/>
            <w:bottom w:val="none" w:sz="0" w:space="0" w:color="auto"/>
            <w:right w:val="none" w:sz="0" w:space="0" w:color="auto"/>
          </w:divBdr>
        </w:div>
        <w:div w:id="763451632">
          <w:marLeft w:val="480"/>
          <w:marRight w:val="0"/>
          <w:marTop w:val="0"/>
          <w:marBottom w:val="0"/>
          <w:divBdr>
            <w:top w:val="none" w:sz="0" w:space="0" w:color="auto"/>
            <w:left w:val="none" w:sz="0" w:space="0" w:color="auto"/>
            <w:bottom w:val="none" w:sz="0" w:space="0" w:color="auto"/>
            <w:right w:val="none" w:sz="0" w:space="0" w:color="auto"/>
          </w:divBdr>
        </w:div>
        <w:div w:id="793064231">
          <w:marLeft w:val="480"/>
          <w:marRight w:val="0"/>
          <w:marTop w:val="0"/>
          <w:marBottom w:val="0"/>
          <w:divBdr>
            <w:top w:val="none" w:sz="0" w:space="0" w:color="auto"/>
            <w:left w:val="none" w:sz="0" w:space="0" w:color="auto"/>
            <w:bottom w:val="none" w:sz="0" w:space="0" w:color="auto"/>
            <w:right w:val="none" w:sz="0" w:space="0" w:color="auto"/>
          </w:divBdr>
        </w:div>
        <w:div w:id="793527454">
          <w:marLeft w:val="480"/>
          <w:marRight w:val="0"/>
          <w:marTop w:val="0"/>
          <w:marBottom w:val="0"/>
          <w:divBdr>
            <w:top w:val="none" w:sz="0" w:space="0" w:color="auto"/>
            <w:left w:val="none" w:sz="0" w:space="0" w:color="auto"/>
            <w:bottom w:val="none" w:sz="0" w:space="0" w:color="auto"/>
            <w:right w:val="none" w:sz="0" w:space="0" w:color="auto"/>
          </w:divBdr>
        </w:div>
        <w:div w:id="804617405">
          <w:marLeft w:val="480"/>
          <w:marRight w:val="0"/>
          <w:marTop w:val="0"/>
          <w:marBottom w:val="0"/>
          <w:divBdr>
            <w:top w:val="none" w:sz="0" w:space="0" w:color="auto"/>
            <w:left w:val="none" w:sz="0" w:space="0" w:color="auto"/>
            <w:bottom w:val="none" w:sz="0" w:space="0" w:color="auto"/>
            <w:right w:val="none" w:sz="0" w:space="0" w:color="auto"/>
          </w:divBdr>
        </w:div>
        <w:div w:id="824007206">
          <w:marLeft w:val="480"/>
          <w:marRight w:val="0"/>
          <w:marTop w:val="0"/>
          <w:marBottom w:val="0"/>
          <w:divBdr>
            <w:top w:val="none" w:sz="0" w:space="0" w:color="auto"/>
            <w:left w:val="none" w:sz="0" w:space="0" w:color="auto"/>
            <w:bottom w:val="none" w:sz="0" w:space="0" w:color="auto"/>
            <w:right w:val="none" w:sz="0" w:space="0" w:color="auto"/>
          </w:divBdr>
        </w:div>
        <w:div w:id="839850312">
          <w:marLeft w:val="480"/>
          <w:marRight w:val="0"/>
          <w:marTop w:val="0"/>
          <w:marBottom w:val="0"/>
          <w:divBdr>
            <w:top w:val="none" w:sz="0" w:space="0" w:color="auto"/>
            <w:left w:val="none" w:sz="0" w:space="0" w:color="auto"/>
            <w:bottom w:val="none" w:sz="0" w:space="0" w:color="auto"/>
            <w:right w:val="none" w:sz="0" w:space="0" w:color="auto"/>
          </w:divBdr>
        </w:div>
        <w:div w:id="896861344">
          <w:marLeft w:val="480"/>
          <w:marRight w:val="0"/>
          <w:marTop w:val="0"/>
          <w:marBottom w:val="0"/>
          <w:divBdr>
            <w:top w:val="none" w:sz="0" w:space="0" w:color="auto"/>
            <w:left w:val="none" w:sz="0" w:space="0" w:color="auto"/>
            <w:bottom w:val="none" w:sz="0" w:space="0" w:color="auto"/>
            <w:right w:val="none" w:sz="0" w:space="0" w:color="auto"/>
          </w:divBdr>
        </w:div>
        <w:div w:id="952784435">
          <w:marLeft w:val="480"/>
          <w:marRight w:val="0"/>
          <w:marTop w:val="0"/>
          <w:marBottom w:val="0"/>
          <w:divBdr>
            <w:top w:val="none" w:sz="0" w:space="0" w:color="auto"/>
            <w:left w:val="none" w:sz="0" w:space="0" w:color="auto"/>
            <w:bottom w:val="none" w:sz="0" w:space="0" w:color="auto"/>
            <w:right w:val="none" w:sz="0" w:space="0" w:color="auto"/>
          </w:divBdr>
        </w:div>
        <w:div w:id="996153870">
          <w:marLeft w:val="480"/>
          <w:marRight w:val="0"/>
          <w:marTop w:val="0"/>
          <w:marBottom w:val="0"/>
          <w:divBdr>
            <w:top w:val="none" w:sz="0" w:space="0" w:color="auto"/>
            <w:left w:val="none" w:sz="0" w:space="0" w:color="auto"/>
            <w:bottom w:val="none" w:sz="0" w:space="0" w:color="auto"/>
            <w:right w:val="none" w:sz="0" w:space="0" w:color="auto"/>
          </w:divBdr>
        </w:div>
        <w:div w:id="998583043">
          <w:marLeft w:val="480"/>
          <w:marRight w:val="0"/>
          <w:marTop w:val="0"/>
          <w:marBottom w:val="0"/>
          <w:divBdr>
            <w:top w:val="none" w:sz="0" w:space="0" w:color="auto"/>
            <w:left w:val="none" w:sz="0" w:space="0" w:color="auto"/>
            <w:bottom w:val="none" w:sz="0" w:space="0" w:color="auto"/>
            <w:right w:val="none" w:sz="0" w:space="0" w:color="auto"/>
          </w:divBdr>
        </w:div>
        <w:div w:id="1093551367">
          <w:marLeft w:val="480"/>
          <w:marRight w:val="0"/>
          <w:marTop w:val="0"/>
          <w:marBottom w:val="0"/>
          <w:divBdr>
            <w:top w:val="none" w:sz="0" w:space="0" w:color="auto"/>
            <w:left w:val="none" w:sz="0" w:space="0" w:color="auto"/>
            <w:bottom w:val="none" w:sz="0" w:space="0" w:color="auto"/>
            <w:right w:val="none" w:sz="0" w:space="0" w:color="auto"/>
          </w:divBdr>
        </w:div>
        <w:div w:id="1098598325">
          <w:marLeft w:val="480"/>
          <w:marRight w:val="0"/>
          <w:marTop w:val="0"/>
          <w:marBottom w:val="0"/>
          <w:divBdr>
            <w:top w:val="none" w:sz="0" w:space="0" w:color="auto"/>
            <w:left w:val="none" w:sz="0" w:space="0" w:color="auto"/>
            <w:bottom w:val="none" w:sz="0" w:space="0" w:color="auto"/>
            <w:right w:val="none" w:sz="0" w:space="0" w:color="auto"/>
          </w:divBdr>
        </w:div>
        <w:div w:id="1124084847">
          <w:marLeft w:val="480"/>
          <w:marRight w:val="0"/>
          <w:marTop w:val="0"/>
          <w:marBottom w:val="0"/>
          <w:divBdr>
            <w:top w:val="none" w:sz="0" w:space="0" w:color="auto"/>
            <w:left w:val="none" w:sz="0" w:space="0" w:color="auto"/>
            <w:bottom w:val="none" w:sz="0" w:space="0" w:color="auto"/>
            <w:right w:val="none" w:sz="0" w:space="0" w:color="auto"/>
          </w:divBdr>
        </w:div>
        <w:div w:id="1225139545">
          <w:marLeft w:val="480"/>
          <w:marRight w:val="0"/>
          <w:marTop w:val="0"/>
          <w:marBottom w:val="0"/>
          <w:divBdr>
            <w:top w:val="none" w:sz="0" w:space="0" w:color="auto"/>
            <w:left w:val="none" w:sz="0" w:space="0" w:color="auto"/>
            <w:bottom w:val="none" w:sz="0" w:space="0" w:color="auto"/>
            <w:right w:val="none" w:sz="0" w:space="0" w:color="auto"/>
          </w:divBdr>
        </w:div>
        <w:div w:id="1232232567">
          <w:marLeft w:val="480"/>
          <w:marRight w:val="0"/>
          <w:marTop w:val="0"/>
          <w:marBottom w:val="0"/>
          <w:divBdr>
            <w:top w:val="none" w:sz="0" w:space="0" w:color="auto"/>
            <w:left w:val="none" w:sz="0" w:space="0" w:color="auto"/>
            <w:bottom w:val="none" w:sz="0" w:space="0" w:color="auto"/>
            <w:right w:val="none" w:sz="0" w:space="0" w:color="auto"/>
          </w:divBdr>
        </w:div>
        <w:div w:id="1235897323">
          <w:marLeft w:val="480"/>
          <w:marRight w:val="0"/>
          <w:marTop w:val="0"/>
          <w:marBottom w:val="0"/>
          <w:divBdr>
            <w:top w:val="none" w:sz="0" w:space="0" w:color="auto"/>
            <w:left w:val="none" w:sz="0" w:space="0" w:color="auto"/>
            <w:bottom w:val="none" w:sz="0" w:space="0" w:color="auto"/>
            <w:right w:val="none" w:sz="0" w:space="0" w:color="auto"/>
          </w:divBdr>
        </w:div>
        <w:div w:id="1241912720">
          <w:marLeft w:val="480"/>
          <w:marRight w:val="0"/>
          <w:marTop w:val="0"/>
          <w:marBottom w:val="0"/>
          <w:divBdr>
            <w:top w:val="none" w:sz="0" w:space="0" w:color="auto"/>
            <w:left w:val="none" w:sz="0" w:space="0" w:color="auto"/>
            <w:bottom w:val="none" w:sz="0" w:space="0" w:color="auto"/>
            <w:right w:val="none" w:sz="0" w:space="0" w:color="auto"/>
          </w:divBdr>
        </w:div>
        <w:div w:id="1278413184">
          <w:marLeft w:val="480"/>
          <w:marRight w:val="0"/>
          <w:marTop w:val="0"/>
          <w:marBottom w:val="0"/>
          <w:divBdr>
            <w:top w:val="none" w:sz="0" w:space="0" w:color="auto"/>
            <w:left w:val="none" w:sz="0" w:space="0" w:color="auto"/>
            <w:bottom w:val="none" w:sz="0" w:space="0" w:color="auto"/>
            <w:right w:val="none" w:sz="0" w:space="0" w:color="auto"/>
          </w:divBdr>
        </w:div>
        <w:div w:id="1283613912">
          <w:marLeft w:val="480"/>
          <w:marRight w:val="0"/>
          <w:marTop w:val="0"/>
          <w:marBottom w:val="0"/>
          <w:divBdr>
            <w:top w:val="none" w:sz="0" w:space="0" w:color="auto"/>
            <w:left w:val="none" w:sz="0" w:space="0" w:color="auto"/>
            <w:bottom w:val="none" w:sz="0" w:space="0" w:color="auto"/>
            <w:right w:val="none" w:sz="0" w:space="0" w:color="auto"/>
          </w:divBdr>
        </w:div>
        <w:div w:id="1347560935">
          <w:marLeft w:val="480"/>
          <w:marRight w:val="0"/>
          <w:marTop w:val="0"/>
          <w:marBottom w:val="0"/>
          <w:divBdr>
            <w:top w:val="none" w:sz="0" w:space="0" w:color="auto"/>
            <w:left w:val="none" w:sz="0" w:space="0" w:color="auto"/>
            <w:bottom w:val="none" w:sz="0" w:space="0" w:color="auto"/>
            <w:right w:val="none" w:sz="0" w:space="0" w:color="auto"/>
          </w:divBdr>
        </w:div>
        <w:div w:id="1390493670">
          <w:marLeft w:val="480"/>
          <w:marRight w:val="0"/>
          <w:marTop w:val="0"/>
          <w:marBottom w:val="0"/>
          <w:divBdr>
            <w:top w:val="none" w:sz="0" w:space="0" w:color="auto"/>
            <w:left w:val="none" w:sz="0" w:space="0" w:color="auto"/>
            <w:bottom w:val="none" w:sz="0" w:space="0" w:color="auto"/>
            <w:right w:val="none" w:sz="0" w:space="0" w:color="auto"/>
          </w:divBdr>
        </w:div>
        <w:div w:id="1395274557">
          <w:marLeft w:val="480"/>
          <w:marRight w:val="0"/>
          <w:marTop w:val="0"/>
          <w:marBottom w:val="0"/>
          <w:divBdr>
            <w:top w:val="none" w:sz="0" w:space="0" w:color="auto"/>
            <w:left w:val="none" w:sz="0" w:space="0" w:color="auto"/>
            <w:bottom w:val="none" w:sz="0" w:space="0" w:color="auto"/>
            <w:right w:val="none" w:sz="0" w:space="0" w:color="auto"/>
          </w:divBdr>
        </w:div>
        <w:div w:id="1425414771">
          <w:marLeft w:val="480"/>
          <w:marRight w:val="0"/>
          <w:marTop w:val="0"/>
          <w:marBottom w:val="0"/>
          <w:divBdr>
            <w:top w:val="none" w:sz="0" w:space="0" w:color="auto"/>
            <w:left w:val="none" w:sz="0" w:space="0" w:color="auto"/>
            <w:bottom w:val="none" w:sz="0" w:space="0" w:color="auto"/>
            <w:right w:val="none" w:sz="0" w:space="0" w:color="auto"/>
          </w:divBdr>
        </w:div>
        <w:div w:id="1428698341">
          <w:marLeft w:val="480"/>
          <w:marRight w:val="0"/>
          <w:marTop w:val="0"/>
          <w:marBottom w:val="0"/>
          <w:divBdr>
            <w:top w:val="none" w:sz="0" w:space="0" w:color="auto"/>
            <w:left w:val="none" w:sz="0" w:space="0" w:color="auto"/>
            <w:bottom w:val="none" w:sz="0" w:space="0" w:color="auto"/>
            <w:right w:val="none" w:sz="0" w:space="0" w:color="auto"/>
          </w:divBdr>
        </w:div>
        <w:div w:id="1438675841">
          <w:marLeft w:val="480"/>
          <w:marRight w:val="0"/>
          <w:marTop w:val="0"/>
          <w:marBottom w:val="0"/>
          <w:divBdr>
            <w:top w:val="none" w:sz="0" w:space="0" w:color="auto"/>
            <w:left w:val="none" w:sz="0" w:space="0" w:color="auto"/>
            <w:bottom w:val="none" w:sz="0" w:space="0" w:color="auto"/>
            <w:right w:val="none" w:sz="0" w:space="0" w:color="auto"/>
          </w:divBdr>
        </w:div>
        <w:div w:id="1442341338">
          <w:marLeft w:val="480"/>
          <w:marRight w:val="0"/>
          <w:marTop w:val="0"/>
          <w:marBottom w:val="0"/>
          <w:divBdr>
            <w:top w:val="none" w:sz="0" w:space="0" w:color="auto"/>
            <w:left w:val="none" w:sz="0" w:space="0" w:color="auto"/>
            <w:bottom w:val="none" w:sz="0" w:space="0" w:color="auto"/>
            <w:right w:val="none" w:sz="0" w:space="0" w:color="auto"/>
          </w:divBdr>
        </w:div>
        <w:div w:id="1455439560">
          <w:marLeft w:val="480"/>
          <w:marRight w:val="0"/>
          <w:marTop w:val="0"/>
          <w:marBottom w:val="0"/>
          <w:divBdr>
            <w:top w:val="none" w:sz="0" w:space="0" w:color="auto"/>
            <w:left w:val="none" w:sz="0" w:space="0" w:color="auto"/>
            <w:bottom w:val="none" w:sz="0" w:space="0" w:color="auto"/>
            <w:right w:val="none" w:sz="0" w:space="0" w:color="auto"/>
          </w:divBdr>
        </w:div>
        <w:div w:id="1464809279">
          <w:marLeft w:val="480"/>
          <w:marRight w:val="0"/>
          <w:marTop w:val="0"/>
          <w:marBottom w:val="0"/>
          <w:divBdr>
            <w:top w:val="none" w:sz="0" w:space="0" w:color="auto"/>
            <w:left w:val="none" w:sz="0" w:space="0" w:color="auto"/>
            <w:bottom w:val="none" w:sz="0" w:space="0" w:color="auto"/>
            <w:right w:val="none" w:sz="0" w:space="0" w:color="auto"/>
          </w:divBdr>
        </w:div>
        <w:div w:id="1504197380">
          <w:marLeft w:val="480"/>
          <w:marRight w:val="0"/>
          <w:marTop w:val="0"/>
          <w:marBottom w:val="0"/>
          <w:divBdr>
            <w:top w:val="none" w:sz="0" w:space="0" w:color="auto"/>
            <w:left w:val="none" w:sz="0" w:space="0" w:color="auto"/>
            <w:bottom w:val="none" w:sz="0" w:space="0" w:color="auto"/>
            <w:right w:val="none" w:sz="0" w:space="0" w:color="auto"/>
          </w:divBdr>
        </w:div>
        <w:div w:id="1521313390">
          <w:marLeft w:val="480"/>
          <w:marRight w:val="0"/>
          <w:marTop w:val="0"/>
          <w:marBottom w:val="0"/>
          <w:divBdr>
            <w:top w:val="none" w:sz="0" w:space="0" w:color="auto"/>
            <w:left w:val="none" w:sz="0" w:space="0" w:color="auto"/>
            <w:bottom w:val="none" w:sz="0" w:space="0" w:color="auto"/>
            <w:right w:val="none" w:sz="0" w:space="0" w:color="auto"/>
          </w:divBdr>
        </w:div>
        <w:div w:id="1528834325">
          <w:marLeft w:val="480"/>
          <w:marRight w:val="0"/>
          <w:marTop w:val="0"/>
          <w:marBottom w:val="0"/>
          <w:divBdr>
            <w:top w:val="none" w:sz="0" w:space="0" w:color="auto"/>
            <w:left w:val="none" w:sz="0" w:space="0" w:color="auto"/>
            <w:bottom w:val="none" w:sz="0" w:space="0" w:color="auto"/>
            <w:right w:val="none" w:sz="0" w:space="0" w:color="auto"/>
          </w:divBdr>
        </w:div>
        <w:div w:id="1610239772">
          <w:marLeft w:val="480"/>
          <w:marRight w:val="0"/>
          <w:marTop w:val="0"/>
          <w:marBottom w:val="0"/>
          <w:divBdr>
            <w:top w:val="none" w:sz="0" w:space="0" w:color="auto"/>
            <w:left w:val="none" w:sz="0" w:space="0" w:color="auto"/>
            <w:bottom w:val="none" w:sz="0" w:space="0" w:color="auto"/>
            <w:right w:val="none" w:sz="0" w:space="0" w:color="auto"/>
          </w:divBdr>
        </w:div>
        <w:div w:id="1645816549">
          <w:marLeft w:val="480"/>
          <w:marRight w:val="0"/>
          <w:marTop w:val="0"/>
          <w:marBottom w:val="0"/>
          <w:divBdr>
            <w:top w:val="none" w:sz="0" w:space="0" w:color="auto"/>
            <w:left w:val="none" w:sz="0" w:space="0" w:color="auto"/>
            <w:bottom w:val="none" w:sz="0" w:space="0" w:color="auto"/>
            <w:right w:val="none" w:sz="0" w:space="0" w:color="auto"/>
          </w:divBdr>
        </w:div>
        <w:div w:id="1656883934">
          <w:marLeft w:val="480"/>
          <w:marRight w:val="0"/>
          <w:marTop w:val="0"/>
          <w:marBottom w:val="0"/>
          <w:divBdr>
            <w:top w:val="none" w:sz="0" w:space="0" w:color="auto"/>
            <w:left w:val="none" w:sz="0" w:space="0" w:color="auto"/>
            <w:bottom w:val="none" w:sz="0" w:space="0" w:color="auto"/>
            <w:right w:val="none" w:sz="0" w:space="0" w:color="auto"/>
          </w:divBdr>
        </w:div>
        <w:div w:id="1666127776">
          <w:marLeft w:val="480"/>
          <w:marRight w:val="0"/>
          <w:marTop w:val="0"/>
          <w:marBottom w:val="0"/>
          <w:divBdr>
            <w:top w:val="none" w:sz="0" w:space="0" w:color="auto"/>
            <w:left w:val="none" w:sz="0" w:space="0" w:color="auto"/>
            <w:bottom w:val="none" w:sz="0" w:space="0" w:color="auto"/>
            <w:right w:val="none" w:sz="0" w:space="0" w:color="auto"/>
          </w:divBdr>
        </w:div>
        <w:div w:id="1681663093">
          <w:marLeft w:val="480"/>
          <w:marRight w:val="0"/>
          <w:marTop w:val="0"/>
          <w:marBottom w:val="0"/>
          <w:divBdr>
            <w:top w:val="none" w:sz="0" w:space="0" w:color="auto"/>
            <w:left w:val="none" w:sz="0" w:space="0" w:color="auto"/>
            <w:bottom w:val="none" w:sz="0" w:space="0" w:color="auto"/>
            <w:right w:val="none" w:sz="0" w:space="0" w:color="auto"/>
          </w:divBdr>
        </w:div>
        <w:div w:id="1731994409">
          <w:marLeft w:val="480"/>
          <w:marRight w:val="0"/>
          <w:marTop w:val="0"/>
          <w:marBottom w:val="0"/>
          <w:divBdr>
            <w:top w:val="none" w:sz="0" w:space="0" w:color="auto"/>
            <w:left w:val="none" w:sz="0" w:space="0" w:color="auto"/>
            <w:bottom w:val="none" w:sz="0" w:space="0" w:color="auto"/>
            <w:right w:val="none" w:sz="0" w:space="0" w:color="auto"/>
          </w:divBdr>
        </w:div>
        <w:div w:id="1762217416">
          <w:marLeft w:val="480"/>
          <w:marRight w:val="0"/>
          <w:marTop w:val="0"/>
          <w:marBottom w:val="0"/>
          <w:divBdr>
            <w:top w:val="none" w:sz="0" w:space="0" w:color="auto"/>
            <w:left w:val="none" w:sz="0" w:space="0" w:color="auto"/>
            <w:bottom w:val="none" w:sz="0" w:space="0" w:color="auto"/>
            <w:right w:val="none" w:sz="0" w:space="0" w:color="auto"/>
          </w:divBdr>
        </w:div>
        <w:div w:id="1803040891">
          <w:marLeft w:val="480"/>
          <w:marRight w:val="0"/>
          <w:marTop w:val="0"/>
          <w:marBottom w:val="0"/>
          <w:divBdr>
            <w:top w:val="none" w:sz="0" w:space="0" w:color="auto"/>
            <w:left w:val="none" w:sz="0" w:space="0" w:color="auto"/>
            <w:bottom w:val="none" w:sz="0" w:space="0" w:color="auto"/>
            <w:right w:val="none" w:sz="0" w:space="0" w:color="auto"/>
          </w:divBdr>
        </w:div>
        <w:div w:id="1808742032">
          <w:marLeft w:val="480"/>
          <w:marRight w:val="0"/>
          <w:marTop w:val="0"/>
          <w:marBottom w:val="0"/>
          <w:divBdr>
            <w:top w:val="none" w:sz="0" w:space="0" w:color="auto"/>
            <w:left w:val="none" w:sz="0" w:space="0" w:color="auto"/>
            <w:bottom w:val="none" w:sz="0" w:space="0" w:color="auto"/>
            <w:right w:val="none" w:sz="0" w:space="0" w:color="auto"/>
          </w:divBdr>
        </w:div>
        <w:div w:id="1826319655">
          <w:marLeft w:val="480"/>
          <w:marRight w:val="0"/>
          <w:marTop w:val="0"/>
          <w:marBottom w:val="0"/>
          <w:divBdr>
            <w:top w:val="none" w:sz="0" w:space="0" w:color="auto"/>
            <w:left w:val="none" w:sz="0" w:space="0" w:color="auto"/>
            <w:bottom w:val="none" w:sz="0" w:space="0" w:color="auto"/>
            <w:right w:val="none" w:sz="0" w:space="0" w:color="auto"/>
          </w:divBdr>
        </w:div>
        <w:div w:id="1870989522">
          <w:marLeft w:val="480"/>
          <w:marRight w:val="0"/>
          <w:marTop w:val="0"/>
          <w:marBottom w:val="0"/>
          <w:divBdr>
            <w:top w:val="none" w:sz="0" w:space="0" w:color="auto"/>
            <w:left w:val="none" w:sz="0" w:space="0" w:color="auto"/>
            <w:bottom w:val="none" w:sz="0" w:space="0" w:color="auto"/>
            <w:right w:val="none" w:sz="0" w:space="0" w:color="auto"/>
          </w:divBdr>
        </w:div>
        <w:div w:id="1877808196">
          <w:marLeft w:val="480"/>
          <w:marRight w:val="0"/>
          <w:marTop w:val="0"/>
          <w:marBottom w:val="0"/>
          <w:divBdr>
            <w:top w:val="none" w:sz="0" w:space="0" w:color="auto"/>
            <w:left w:val="none" w:sz="0" w:space="0" w:color="auto"/>
            <w:bottom w:val="none" w:sz="0" w:space="0" w:color="auto"/>
            <w:right w:val="none" w:sz="0" w:space="0" w:color="auto"/>
          </w:divBdr>
        </w:div>
        <w:div w:id="1879390203">
          <w:marLeft w:val="480"/>
          <w:marRight w:val="0"/>
          <w:marTop w:val="0"/>
          <w:marBottom w:val="0"/>
          <w:divBdr>
            <w:top w:val="none" w:sz="0" w:space="0" w:color="auto"/>
            <w:left w:val="none" w:sz="0" w:space="0" w:color="auto"/>
            <w:bottom w:val="none" w:sz="0" w:space="0" w:color="auto"/>
            <w:right w:val="none" w:sz="0" w:space="0" w:color="auto"/>
          </w:divBdr>
        </w:div>
        <w:div w:id="1887642625">
          <w:marLeft w:val="480"/>
          <w:marRight w:val="0"/>
          <w:marTop w:val="0"/>
          <w:marBottom w:val="0"/>
          <w:divBdr>
            <w:top w:val="none" w:sz="0" w:space="0" w:color="auto"/>
            <w:left w:val="none" w:sz="0" w:space="0" w:color="auto"/>
            <w:bottom w:val="none" w:sz="0" w:space="0" w:color="auto"/>
            <w:right w:val="none" w:sz="0" w:space="0" w:color="auto"/>
          </w:divBdr>
        </w:div>
        <w:div w:id="1897814410">
          <w:marLeft w:val="480"/>
          <w:marRight w:val="0"/>
          <w:marTop w:val="0"/>
          <w:marBottom w:val="0"/>
          <w:divBdr>
            <w:top w:val="none" w:sz="0" w:space="0" w:color="auto"/>
            <w:left w:val="none" w:sz="0" w:space="0" w:color="auto"/>
            <w:bottom w:val="none" w:sz="0" w:space="0" w:color="auto"/>
            <w:right w:val="none" w:sz="0" w:space="0" w:color="auto"/>
          </w:divBdr>
        </w:div>
        <w:div w:id="1922058355">
          <w:marLeft w:val="480"/>
          <w:marRight w:val="0"/>
          <w:marTop w:val="0"/>
          <w:marBottom w:val="0"/>
          <w:divBdr>
            <w:top w:val="none" w:sz="0" w:space="0" w:color="auto"/>
            <w:left w:val="none" w:sz="0" w:space="0" w:color="auto"/>
            <w:bottom w:val="none" w:sz="0" w:space="0" w:color="auto"/>
            <w:right w:val="none" w:sz="0" w:space="0" w:color="auto"/>
          </w:divBdr>
        </w:div>
        <w:div w:id="1931624959">
          <w:marLeft w:val="480"/>
          <w:marRight w:val="0"/>
          <w:marTop w:val="0"/>
          <w:marBottom w:val="0"/>
          <w:divBdr>
            <w:top w:val="none" w:sz="0" w:space="0" w:color="auto"/>
            <w:left w:val="none" w:sz="0" w:space="0" w:color="auto"/>
            <w:bottom w:val="none" w:sz="0" w:space="0" w:color="auto"/>
            <w:right w:val="none" w:sz="0" w:space="0" w:color="auto"/>
          </w:divBdr>
        </w:div>
        <w:div w:id="1932397801">
          <w:marLeft w:val="480"/>
          <w:marRight w:val="0"/>
          <w:marTop w:val="0"/>
          <w:marBottom w:val="0"/>
          <w:divBdr>
            <w:top w:val="none" w:sz="0" w:space="0" w:color="auto"/>
            <w:left w:val="none" w:sz="0" w:space="0" w:color="auto"/>
            <w:bottom w:val="none" w:sz="0" w:space="0" w:color="auto"/>
            <w:right w:val="none" w:sz="0" w:space="0" w:color="auto"/>
          </w:divBdr>
        </w:div>
        <w:div w:id="1937404381">
          <w:marLeft w:val="480"/>
          <w:marRight w:val="0"/>
          <w:marTop w:val="0"/>
          <w:marBottom w:val="0"/>
          <w:divBdr>
            <w:top w:val="none" w:sz="0" w:space="0" w:color="auto"/>
            <w:left w:val="none" w:sz="0" w:space="0" w:color="auto"/>
            <w:bottom w:val="none" w:sz="0" w:space="0" w:color="auto"/>
            <w:right w:val="none" w:sz="0" w:space="0" w:color="auto"/>
          </w:divBdr>
        </w:div>
        <w:div w:id="1948657170">
          <w:marLeft w:val="480"/>
          <w:marRight w:val="0"/>
          <w:marTop w:val="0"/>
          <w:marBottom w:val="0"/>
          <w:divBdr>
            <w:top w:val="none" w:sz="0" w:space="0" w:color="auto"/>
            <w:left w:val="none" w:sz="0" w:space="0" w:color="auto"/>
            <w:bottom w:val="none" w:sz="0" w:space="0" w:color="auto"/>
            <w:right w:val="none" w:sz="0" w:space="0" w:color="auto"/>
          </w:divBdr>
        </w:div>
        <w:div w:id="1953049134">
          <w:marLeft w:val="480"/>
          <w:marRight w:val="0"/>
          <w:marTop w:val="0"/>
          <w:marBottom w:val="0"/>
          <w:divBdr>
            <w:top w:val="none" w:sz="0" w:space="0" w:color="auto"/>
            <w:left w:val="none" w:sz="0" w:space="0" w:color="auto"/>
            <w:bottom w:val="none" w:sz="0" w:space="0" w:color="auto"/>
            <w:right w:val="none" w:sz="0" w:space="0" w:color="auto"/>
          </w:divBdr>
        </w:div>
        <w:div w:id="1974403264">
          <w:marLeft w:val="480"/>
          <w:marRight w:val="0"/>
          <w:marTop w:val="0"/>
          <w:marBottom w:val="0"/>
          <w:divBdr>
            <w:top w:val="none" w:sz="0" w:space="0" w:color="auto"/>
            <w:left w:val="none" w:sz="0" w:space="0" w:color="auto"/>
            <w:bottom w:val="none" w:sz="0" w:space="0" w:color="auto"/>
            <w:right w:val="none" w:sz="0" w:space="0" w:color="auto"/>
          </w:divBdr>
        </w:div>
        <w:div w:id="2001225202">
          <w:marLeft w:val="480"/>
          <w:marRight w:val="0"/>
          <w:marTop w:val="0"/>
          <w:marBottom w:val="0"/>
          <w:divBdr>
            <w:top w:val="none" w:sz="0" w:space="0" w:color="auto"/>
            <w:left w:val="none" w:sz="0" w:space="0" w:color="auto"/>
            <w:bottom w:val="none" w:sz="0" w:space="0" w:color="auto"/>
            <w:right w:val="none" w:sz="0" w:space="0" w:color="auto"/>
          </w:divBdr>
        </w:div>
        <w:div w:id="2050757533">
          <w:marLeft w:val="480"/>
          <w:marRight w:val="0"/>
          <w:marTop w:val="0"/>
          <w:marBottom w:val="0"/>
          <w:divBdr>
            <w:top w:val="none" w:sz="0" w:space="0" w:color="auto"/>
            <w:left w:val="none" w:sz="0" w:space="0" w:color="auto"/>
            <w:bottom w:val="none" w:sz="0" w:space="0" w:color="auto"/>
            <w:right w:val="none" w:sz="0" w:space="0" w:color="auto"/>
          </w:divBdr>
        </w:div>
        <w:div w:id="2076003849">
          <w:marLeft w:val="480"/>
          <w:marRight w:val="0"/>
          <w:marTop w:val="0"/>
          <w:marBottom w:val="0"/>
          <w:divBdr>
            <w:top w:val="none" w:sz="0" w:space="0" w:color="auto"/>
            <w:left w:val="none" w:sz="0" w:space="0" w:color="auto"/>
            <w:bottom w:val="none" w:sz="0" w:space="0" w:color="auto"/>
            <w:right w:val="none" w:sz="0" w:space="0" w:color="auto"/>
          </w:divBdr>
        </w:div>
        <w:div w:id="2077363177">
          <w:marLeft w:val="480"/>
          <w:marRight w:val="0"/>
          <w:marTop w:val="0"/>
          <w:marBottom w:val="0"/>
          <w:divBdr>
            <w:top w:val="none" w:sz="0" w:space="0" w:color="auto"/>
            <w:left w:val="none" w:sz="0" w:space="0" w:color="auto"/>
            <w:bottom w:val="none" w:sz="0" w:space="0" w:color="auto"/>
            <w:right w:val="none" w:sz="0" w:space="0" w:color="auto"/>
          </w:divBdr>
        </w:div>
        <w:div w:id="2078353518">
          <w:marLeft w:val="480"/>
          <w:marRight w:val="0"/>
          <w:marTop w:val="0"/>
          <w:marBottom w:val="0"/>
          <w:divBdr>
            <w:top w:val="none" w:sz="0" w:space="0" w:color="auto"/>
            <w:left w:val="none" w:sz="0" w:space="0" w:color="auto"/>
            <w:bottom w:val="none" w:sz="0" w:space="0" w:color="auto"/>
            <w:right w:val="none" w:sz="0" w:space="0" w:color="auto"/>
          </w:divBdr>
        </w:div>
        <w:div w:id="2095859041">
          <w:marLeft w:val="480"/>
          <w:marRight w:val="0"/>
          <w:marTop w:val="0"/>
          <w:marBottom w:val="0"/>
          <w:divBdr>
            <w:top w:val="none" w:sz="0" w:space="0" w:color="auto"/>
            <w:left w:val="none" w:sz="0" w:space="0" w:color="auto"/>
            <w:bottom w:val="none" w:sz="0" w:space="0" w:color="auto"/>
            <w:right w:val="none" w:sz="0" w:space="0" w:color="auto"/>
          </w:divBdr>
        </w:div>
      </w:divsChild>
    </w:div>
    <w:div w:id="768283270">
      <w:bodyDiv w:val="1"/>
      <w:marLeft w:val="0"/>
      <w:marRight w:val="0"/>
      <w:marTop w:val="0"/>
      <w:marBottom w:val="0"/>
      <w:divBdr>
        <w:top w:val="none" w:sz="0" w:space="0" w:color="auto"/>
        <w:left w:val="none" w:sz="0" w:space="0" w:color="auto"/>
        <w:bottom w:val="none" w:sz="0" w:space="0" w:color="auto"/>
        <w:right w:val="none" w:sz="0" w:space="0" w:color="auto"/>
      </w:divBdr>
      <w:divsChild>
        <w:div w:id="3633243">
          <w:marLeft w:val="480"/>
          <w:marRight w:val="0"/>
          <w:marTop w:val="0"/>
          <w:marBottom w:val="0"/>
          <w:divBdr>
            <w:top w:val="none" w:sz="0" w:space="0" w:color="auto"/>
            <w:left w:val="none" w:sz="0" w:space="0" w:color="auto"/>
            <w:bottom w:val="none" w:sz="0" w:space="0" w:color="auto"/>
            <w:right w:val="none" w:sz="0" w:space="0" w:color="auto"/>
          </w:divBdr>
        </w:div>
        <w:div w:id="4671800">
          <w:marLeft w:val="480"/>
          <w:marRight w:val="0"/>
          <w:marTop w:val="0"/>
          <w:marBottom w:val="0"/>
          <w:divBdr>
            <w:top w:val="none" w:sz="0" w:space="0" w:color="auto"/>
            <w:left w:val="none" w:sz="0" w:space="0" w:color="auto"/>
            <w:bottom w:val="none" w:sz="0" w:space="0" w:color="auto"/>
            <w:right w:val="none" w:sz="0" w:space="0" w:color="auto"/>
          </w:divBdr>
        </w:div>
        <w:div w:id="28452744">
          <w:marLeft w:val="480"/>
          <w:marRight w:val="0"/>
          <w:marTop w:val="0"/>
          <w:marBottom w:val="0"/>
          <w:divBdr>
            <w:top w:val="none" w:sz="0" w:space="0" w:color="auto"/>
            <w:left w:val="none" w:sz="0" w:space="0" w:color="auto"/>
            <w:bottom w:val="none" w:sz="0" w:space="0" w:color="auto"/>
            <w:right w:val="none" w:sz="0" w:space="0" w:color="auto"/>
          </w:divBdr>
        </w:div>
        <w:div w:id="32003114">
          <w:marLeft w:val="480"/>
          <w:marRight w:val="0"/>
          <w:marTop w:val="0"/>
          <w:marBottom w:val="0"/>
          <w:divBdr>
            <w:top w:val="none" w:sz="0" w:space="0" w:color="auto"/>
            <w:left w:val="none" w:sz="0" w:space="0" w:color="auto"/>
            <w:bottom w:val="none" w:sz="0" w:space="0" w:color="auto"/>
            <w:right w:val="none" w:sz="0" w:space="0" w:color="auto"/>
          </w:divBdr>
        </w:div>
        <w:div w:id="57870652">
          <w:marLeft w:val="480"/>
          <w:marRight w:val="0"/>
          <w:marTop w:val="0"/>
          <w:marBottom w:val="0"/>
          <w:divBdr>
            <w:top w:val="none" w:sz="0" w:space="0" w:color="auto"/>
            <w:left w:val="none" w:sz="0" w:space="0" w:color="auto"/>
            <w:bottom w:val="none" w:sz="0" w:space="0" w:color="auto"/>
            <w:right w:val="none" w:sz="0" w:space="0" w:color="auto"/>
          </w:divBdr>
        </w:div>
        <w:div w:id="62336725">
          <w:marLeft w:val="480"/>
          <w:marRight w:val="0"/>
          <w:marTop w:val="0"/>
          <w:marBottom w:val="0"/>
          <w:divBdr>
            <w:top w:val="none" w:sz="0" w:space="0" w:color="auto"/>
            <w:left w:val="none" w:sz="0" w:space="0" w:color="auto"/>
            <w:bottom w:val="none" w:sz="0" w:space="0" w:color="auto"/>
            <w:right w:val="none" w:sz="0" w:space="0" w:color="auto"/>
          </w:divBdr>
        </w:div>
        <w:div w:id="91166452">
          <w:marLeft w:val="480"/>
          <w:marRight w:val="0"/>
          <w:marTop w:val="0"/>
          <w:marBottom w:val="0"/>
          <w:divBdr>
            <w:top w:val="none" w:sz="0" w:space="0" w:color="auto"/>
            <w:left w:val="none" w:sz="0" w:space="0" w:color="auto"/>
            <w:bottom w:val="none" w:sz="0" w:space="0" w:color="auto"/>
            <w:right w:val="none" w:sz="0" w:space="0" w:color="auto"/>
          </w:divBdr>
        </w:div>
        <w:div w:id="92480906">
          <w:marLeft w:val="480"/>
          <w:marRight w:val="0"/>
          <w:marTop w:val="0"/>
          <w:marBottom w:val="0"/>
          <w:divBdr>
            <w:top w:val="none" w:sz="0" w:space="0" w:color="auto"/>
            <w:left w:val="none" w:sz="0" w:space="0" w:color="auto"/>
            <w:bottom w:val="none" w:sz="0" w:space="0" w:color="auto"/>
            <w:right w:val="none" w:sz="0" w:space="0" w:color="auto"/>
          </w:divBdr>
        </w:div>
        <w:div w:id="96558920">
          <w:marLeft w:val="480"/>
          <w:marRight w:val="0"/>
          <w:marTop w:val="0"/>
          <w:marBottom w:val="0"/>
          <w:divBdr>
            <w:top w:val="none" w:sz="0" w:space="0" w:color="auto"/>
            <w:left w:val="none" w:sz="0" w:space="0" w:color="auto"/>
            <w:bottom w:val="none" w:sz="0" w:space="0" w:color="auto"/>
            <w:right w:val="none" w:sz="0" w:space="0" w:color="auto"/>
          </w:divBdr>
        </w:div>
        <w:div w:id="101146635">
          <w:marLeft w:val="480"/>
          <w:marRight w:val="0"/>
          <w:marTop w:val="0"/>
          <w:marBottom w:val="0"/>
          <w:divBdr>
            <w:top w:val="none" w:sz="0" w:space="0" w:color="auto"/>
            <w:left w:val="none" w:sz="0" w:space="0" w:color="auto"/>
            <w:bottom w:val="none" w:sz="0" w:space="0" w:color="auto"/>
            <w:right w:val="none" w:sz="0" w:space="0" w:color="auto"/>
          </w:divBdr>
        </w:div>
        <w:div w:id="133447044">
          <w:marLeft w:val="480"/>
          <w:marRight w:val="0"/>
          <w:marTop w:val="0"/>
          <w:marBottom w:val="0"/>
          <w:divBdr>
            <w:top w:val="none" w:sz="0" w:space="0" w:color="auto"/>
            <w:left w:val="none" w:sz="0" w:space="0" w:color="auto"/>
            <w:bottom w:val="none" w:sz="0" w:space="0" w:color="auto"/>
            <w:right w:val="none" w:sz="0" w:space="0" w:color="auto"/>
          </w:divBdr>
        </w:div>
        <w:div w:id="169763301">
          <w:marLeft w:val="480"/>
          <w:marRight w:val="0"/>
          <w:marTop w:val="0"/>
          <w:marBottom w:val="0"/>
          <w:divBdr>
            <w:top w:val="none" w:sz="0" w:space="0" w:color="auto"/>
            <w:left w:val="none" w:sz="0" w:space="0" w:color="auto"/>
            <w:bottom w:val="none" w:sz="0" w:space="0" w:color="auto"/>
            <w:right w:val="none" w:sz="0" w:space="0" w:color="auto"/>
          </w:divBdr>
        </w:div>
        <w:div w:id="178324510">
          <w:marLeft w:val="480"/>
          <w:marRight w:val="0"/>
          <w:marTop w:val="0"/>
          <w:marBottom w:val="0"/>
          <w:divBdr>
            <w:top w:val="none" w:sz="0" w:space="0" w:color="auto"/>
            <w:left w:val="none" w:sz="0" w:space="0" w:color="auto"/>
            <w:bottom w:val="none" w:sz="0" w:space="0" w:color="auto"/>
            <w:right w:val="none" w:sz="0" w:space="0" w:color="auto"/>
          </w:divBdr>
        </w:div>
        <w:div w:id="182790442">
          <w:marLeft w:val="480"/>
          <w:marRight w:val="0"/>
          <w:marTop w:val="0"/>
          <w:marBottom w:val="0"/>
          <w:divBdr>
            <w:top w:val="none" w:sz="0" w:space="0" w:color="auto"/>
            <w:left w:val="none" w:sz="0" w:space="0" w:color="auto"/>
            <w:bottom w:val="none" w:sz="0" w:space="0" w:color="auto"/>
            <w:right w:val="none" w:sz="0" w:space="0" w:color="auto"/>
          </w:divBdr>
        </w:div>
        <w:div w:id="195120448">
          <w:marLeft w:val="480"/>
          <w:marRight w:val="0"/>
          <w:marTop w:val="0"/>
          <w:marBottom w:val="0"/>
          <w:divBdr>
            <w:top w:val="none" w:sz="0" w:space="0" w:color="auto"/>
            <w:left w:val="none" w:sz="0" w:space="0" w:color="auto"/>
            <w:bottom w:val="none" w:sz="0" w:space="0" w:color="auto"/>
            <w:right w:val="none" w:sz="0" w:space="0" w:color="auto"/>
          </w:divBdr>
        </w:div>
        <w:div w:id="296490245">
          <w:marLeft w:val="480"/>
          <w:marRight w:val="0"/>
          <w:marTop w:val="0"/>
          <w:marBottom w:val="0"/>
          <w:divBdr>
            <w:top w:val="none" w:sz="0" w:space="0" w:color="auto"/>
            <w:left w:val="none" w:sz="0" w:space="0" w:color="auto"/>
            <w:bottom w:val="none" w:sz="0" w:space="0" w:color="auto"/>
            <w:right w:val="none" w:sz="0" w:space="0" w:color="auto"/>
          </w:divBdr>
        </w:div>
        <w:div w:id="298803174">
          <w:marLeft w:val="480"/>
          <w:marRight w:val="0"/>
          <w:marTop w:val="0"/>
          <w:marBottom w:val="0"/>
          <w:divBdr>
            <w:top w:val="none" w:sz="0" w:space="0" w:color="auto"/>
            <w:left w:val="none" w:sz="0" w:space="0" w:color="auto"/>
            <w:bottom w:val="none" w:sz="0" w:space="0" w:color="auto"/>
            <w:right w:val="none" w:sz="0" w:space="0" w:color="auto"/>
          </w:divBdr>
        </w:div>
        <w:div w:id="338823069">
          <w:marLeft w:val="480"/>
          <w:marRight w:val="0"/>
          <w:marTop w:val="0"/>
          <w:marBottom w:val="0"/>
          <w:divBdr>
            <w:top w:val="none" w:sz="0" w:space="0" w:color="auto"/>
            <w:left w:val="none" w:sz="0" w:space="0" w:color="auto"/>
            <w:bottom w:val="none" w:sz="0" w:space="0" w:color="auto"/>
            <w:right w:val="none" w:sz="0" w:space="0" w:color="auto"/>
          </w:divBdr>
        </w:div>
        <w:div w:id="346369112">
          <w:marLeft w:val="480"/>
          <w:marRight w:val="0"/>
          <w:marTop w:val="0"/>
          <w:marBottom w:val="0"/>
          <w:divBdr>
            <w:top w:val="none" w:sz="0" w:space="0" w:color="auto"/>
            <w:left w:val="none" w:sz="0" w:space="0" w:color="auto"/>
            <w:bottom w:val="none" w:sz="0" w:space="0" w:color="auto"/>
            <w:right w:val="none" w:sz="0" w:space="0" w:color="auto"/>
          </w:divBdr>
        </w:div>
        <w:div w:id="353459980">
          <w:marLeft w:val="480"/>
          <w:marRight w:val="0"/>
          <w:marTop w:val="0"/>
          <w:marBottom w:val="0"/>
          <w:divBdr>
            <w:top w:val="none" w:sz="0" w:space="0" w:color="auto"/>
            <w:left w:val="none" w:sz="0" w:space="0" w:color="auto"/>
            <w:bottom w:val="none" w:sz="0" w:space="0" w:color="auto"/>
            <w:right w:val="none" w:sz="0" w:space="0" w:color="auto"/>
          </w:divBdr>
        </w:div>
        <w:div w:id="356084373">
          <w:marLeft w:val="480"/>
          <w:marRight w:val="0"/>
          <w:marTop w:val="0"/>
          <w:marBottom w:val="0"/>
          <w:divBdr>
            <w:top w:val="none" w:sz="0" w:space="0" w:color="auto"/>
            <w:left w:val="none" w:sz="0" w:space="0" w:color="auto"/>
            <w:bottom w:val="none" w:sz="0" w:space="0" w:color="auto"/>
            <w:right w:val="none" w:sz="0" w:space="0" w:color="auto"/>
          </w:divBdr>
        </w:div>
        <w:div w:id="405612138">
          <w:marLeft w:val="480"/>
          <w:marRight w:val="0"/>
          <w:marTop w:val="0"/>
          <w:marBottom w:val="0"/>
          <w:divBdr>
            <w:top w:val="none" w:sz="0" w:space="0" w:color="auto"/>
            <w:left w:val="none" w:sz="0" w:space="0" w:color="auto"/>
            <w:bottom w:val="none" w:sz="0" w:space="0" w:color="auto"/>
            <w:right w:val="none" w:sz="0" w:space="0" w:color="auto"/>
          </w:divBdr>
        </w:div>
        <w:div w:id="443886516">
          <w:marLeft w:val="480"/>
          <w:marRight w:val="0"/>
          <w:marTop w:val="0"/>
          <w:marBottom w:val="0"/>
          <w:divBdr>
            <w:top w:val="none" w:sz="0" w:space="0" w:color="auto"/>
            <w:left w:val="none" w:sz="0" w:space="0" w:color="auto"/>
            <w:bottom w:val="none" w:sz="0" w:space="0" w:color="auto"/>
            <w:right w:val="none" w:sz="0" w:space="0" w:color="auto"/>
          </w:divBdr>
        </w:div>
        <w:div w:id="463695583">
          <w:marLeft w:val="480"/>
          <w:marRight w:val="0"/>
          <w:marTop w:val="0"/>
          <w:marBottom w:val="0"/>
          <w:divBdr>
            <w:top w:val="none" w:sz="0" w:space="0" w:color="auto"/>
            <w:left w:val="none" w:sz="0" w:space="0" w:color="auto"/>
            <w:bottom w:val="none" w:sz="0" w:space="0" w:color="auto"/>
            <w:right w:val="none" w:sz="0" w:space="0" w:color="auto"/>
          </w:divBdr>
        </w:div>
        <w:div w:id="469520124">
          <w:marLeft w:val="480"/>
          <w:marRight w:val="0"/>
          <w:marTop w:val="0"/>
          <w:marBottom w:val="0"/>
          <w:divBdr>
            <w:top w:val="none" w:sz="0" w:space="0" w:color="auto"/>
            <w:left w:val="none" w:sz="0" w:space="0" w:color="auto"/>
            <w:bottom w:val="none" w:sz="0" w:space="0" w:color="auto"/>
            <w:right w:val="none" w:sz="0" w:space="0" w:color="auto"/>
          </w:divBdr>
        </w:div>
        <w:div w:id="483862045">
          <w:marLeft w:val="480"/>
          <w:marRight w:val="0"/>
          <w:marTop w:val="0"/>
          <w:marBottom w:val="0"/>
          <w:divBdr>
            <w:top w:val="none" w:sz="0" w:space="0" w:color="auto"/>
            <w:left w:val="none" w:sz="0" w:space="0" w:color="auto"/>
            <w:bottom w:val="none" w:sz="0" w:space="0" w:color="auto"/>
            <w:right w:val="none" w:sz="0" w:space="0" w:color="auto"/>
          </w:divBdr>
        </w:div>
        <w:div w:id="500773350">
          <w:marLeft w:val="480"/>
          <w:marRight w:val="0"/>
          <w:marTop w:val="0"/>
          <w:marBottom w:val="0"/>
          <w:divBdr>
            <w:top w:val="none" w:sz="0" w:space="0" w:color="auto"/>
            <w:left w:val="none" w:sz="0" w:space="0" w:color="auto"/>
            <w:bottom w:val="none" w:sz="0" w:space="0" w:color="auto"/>
            <w:right w:val="none" w:sz="0" w:space="0" w:color="auto"/>
          </w:divBdr>
        </w:div>
        <w:div w:id="515267775">
          <w:marLeft w:val="480"/>
          <w:marRight w:val="0"/>
          <w:marTop w:val="0"/>
          <w:marBottom w:val="0"/>
          <w:divBdr>
            <w:top w:val="none" w:sz="0" w:space="0" w:color="auto"/>
            <w:left w:val="none" w:sz="0" w:space="0" w:color="auto"/>
            <w:bottom w:val="none" w:sz="0" w:space="0" w:color="auto"/>
            <w:right w:val="none" w:sz="0" w:space="0" w:color="auto"/>
          </w:divBdr>
        </w:div>
        <w:div w:id="566694553">
          <w:marLeft w:val="480"/>
          <w:marRight w:val="0"/>
          <w:marTop w:val="0"/>
          <w:marBottom w:val="0"/>
          <w:divBdr>
            <w:top w:val="none" w:sz="0" w:space="0" w:color="auto"/>
            <w:left w:val="none" w:sz="0" w:space="0" w:color="auto"/>
            <w:bottom w:val="none" w:sz="0" w:space="0" w:color="auto"/>
            <w:right w:val="none" w:sz="0" w:space="0" w:color="auto"/>
          </w:divBdr>
        </w:div>
        <w:div w:id="579757758">
          <w:marLeft w:val="480"/>
          <w:marRight w:val="0"/>
          <w:marTop w:val="0"/>
          <w:marBottom w:val="0"/>
          <w:divBdr>
            <w:top w:val="none" w:sz="0" w:space="0" w:color="auto"/>
            <w:left w:val="none" w:sz="0" w:space="0" w:color="auto"/>
            <w:bottom w:val="none" w:sz="0" w:space="0" w:color="auto"/>
            <w:right w:val="none" w:sz="0" w:space="0" w:color="auto"/>
          </w:divBdr>
        </w:div>
        <w:div w:id="661543404">
          <w:marLeft w:val="480"/>
          <w:marRight w:val="0"/>
          <w:marTop w:val="0"/>
          <w:marBottom w:val="0"/>
          <w:divBdr>
            <w:top w:val="none" w:sz="0" w:space="0" w:color="auto"/>
            <w:left w:val="none" w:sz="0" w:space="0" w:color="auto"/>
            <w:bottom w:val="none" w:sz="0" w:space="0" w:color="auto"/>
            <w:right w:val="none" w:sz="0" w:space="0" w:color="auto"/>
          </w:divBdr>
        </w:div>
        <w:div w:id="719593230">
          <w:marLeft w:val="480"/>
          <w:marRight w:val="0"/>
          <w:marTop w:val="0"/>
          <w:marBottom w:val="0"/>
          <w:divBdr>
            <w:top w:val="none" w:sz="0" w:space="0" w:color="auto"/>
            <w:left w:val="none" w:sz="0" w:space="0" w:color="auto"/>
            <w:bottom w:val="none" w:sz="0" w:space="0" w:color="auto"/>
            <w:right w:val="none" w:sz="0" w:space="0" w:color="auto"/>
          </w:divBdr>
        </w:div>
        <w:div w:id="736516566">
          <w:marLeft w:val="480"/>
          <w:marRight w:val="0"/>
          <w:marTop w:val="0"/>
          <w:marBottom w:val="0"/>
          <w:divBdr>
            <w:top w:val="none" w:sz="0" w:space="0" w:color="auto"/>
            <w:left w:val="none" w:sz="0" w:space="0" w:color="auto"/>
            <w:bottom w:val="none" w:sz="0" w:space="0" w:color="auto"/>
            <w:right w:val="none" w:sz="0" w:space="0" w:color="auto"/>
          </w:divBdr>
        </w:div>
        <w:div w:id="738675153">
          <w:marLeft w:val="480"/>
          <w:marRight w:val="0"/>
          <w:marTop w:val="0"/>
          <w:marBottom w:val="0"/>
          <w:divBdr>
            <w:top w:val="none" w:sz="0" w:space="0" w:color="auto"/>
            <w:left w:val="none" w:sz="0" w:space="0" w:color="auto"/>
            <w:bottom w:val="none" w:sz="0" w:space="0" w:color="auto"/>
            <w:right w:val="none" w:sz="0" w:space="0" w:color="auto"/>
          </w:divBdr>
        </w:div>
        <w:div w:id="755060001">
          <w:marLeft w:val="480"/>
          <w:marRight w:val="0"/>
          <w:marTop w:val="0"/>
          <w:marBottom w:val="0"/>
          <w:divBdr>
            <w:top w:val="none" w:sz="0" w:space="0" w:color="auto"/>
            <w:left w:val="none" w:sz="0" w:space="0" w:color="auto"/>
            <w:bottom w:val="none" w:sz="0" w:space="0" w:color="auto"/>
            <w:right w:val="none" w:sz="0" w:space="0" w:color="auto"/>
          </w:divBdr>
        </w:div>
        <w:div w:id="832181333">
          <w:marLeft w:val="480"/>
          <w:marRight w:val="0"/>
          <w:marTop w:val="0"/>
          <w:marBottom w:val="0"/>
          <w:divBdr>
            <w:top w:val="none" w:sz="0" w:space="0" w:color="auto"/>
            <w:left w:val="none" w:sz="0" w:space="0" w:color="auto"/>
            <w:bottom w:val="none" w:sz="0" w:space="0" w:color="auto"/>
            <w:right w:val="none" w:sz="0" w:space="0" w:color="auto"/>
          </w:divBdr>
        </w:div>
        <w:div w:id="844130461">
          <w:marLeft w:val="480"/>
          <w:marRight w:val="0"/>
          <w:marTop w:val="0"/>
          <w:marBottom w:val="0"/>
          <w:divBdr>
            <w:top w:val="none" w:sz="0" w:space="0" w:color="auto"/>
            <w:left w:val="none" w:sz="0" w:space="0" w:color="auto"/>
            <w:bottom w:val="none" w:sz="0" w:space="0" w:color="auto"/>
            <w:right w:val="none" w:sz="0" w:space="0" w:color="auto"/>
          </w:divBdr>
        </w:div>
        <w:div w:id="855734617">
          <w:marLeft w:val="480"/>
          <w:marRight w:val="0"/>
          <w:marTop w:val="0"/>
          <w:marBottom w:val="0"/>
          <w:divBdr>
            <w:top w:val="none" w:sz="0" w:space="0" w:color="auto"/>
            <w:left w:val="none" w:sz="0" w:space="0" w:color="auto"/>
            <w:bottom w:val="none" w:sz="0" w:space="0" w:color="auto"/>
            <w:right w:val="none" w:sz="0" w:space="0" w:color="auto"/>
          </w:divBdr>
        </w:div>
        <w:div w:id="862091835">
          <w:marLeft w:val="480"/>
          <w:marRight w:val="0"/>
          <w:marTop w:val="0"/>
          <w:marBottom w:val="0"/>
          <w:divBdr>
            <w:top w:val="none" w:sz="0" w:space="0" w:color="auto"/>
            <w:left w:val="none" w:sz="0" w:space="0" w:color="auto"/>
            <w:bottom w:val="none" w:sz="0" w:space="0" w:color="auto"/>
            <w:right w:val="none" w:sz="0" w:space="0" w:color="auto"/>
          </w:divBdr>
        </w:div>
        <w:div w:id="900214453">
          <w:marLeft w:val="480"/>
          <w:marRight w:val="0"/>
          <w:marTop w:val="0"/>
          <w:marBottom w:val="0"/>
          <w:divBdr>
            <w:top w:val="none" w:sz="0" w:space="0" w:color="auto"/>
            <w:left w:val="none" w:sz="0" w:space="0" w:color="auto"/>
            <w:bottom w:val="none" w:sz="0" w:space="0" w:color="auto"/>
            <w:right w:val="none" w:sz="0" w:space="0" w:color="auto"/>
          </w:divBdr>
        </w:div>
        <w:div w:id="905992975">
          <w:marLeft w:val="480"/>
          <w:marRight w:val="0"/>
          <w:marTop w:val="0"/>
          <w:marBottom w:val="0"/>
          <w:divBdr>
            <w:top w:val="none" w:sz="0" w:space="0" w:color="auto"/>
            <w:left w:val="none" w:sz="0" w:space="0" w:color="auto"/>
            <w:bottom w:val="none" w:sz="0" w:space="0" w:color="auto"/>
            <w:right w:val="none" w:sz="0" w:space="0" w:color="auto"/>
          </w:divBdr>
        </w:div>
        <w:div w:id="907347249">
          <w:marLeft w:val="480"/>
          <w:marRight w:val="0"/>
          <w:marTop w:val="0"/>
          <w:marBottom w:val="0"/>
          <w:divBdr>
            <w:top w:val="none" w:sz="0" w:space="0" w:color="auto"/>
            <w:left w:val="none" w:sz="0" w:space="0" w:color="auto"/>
            <w:bottom w:val="none" w:sz="0" w:space="0" w:color="auto"/>
            <w:right w:val="none" w:sz="0" w:space="0" w:color="auto"/>
          </w:divBdr>
        </w:div>
        <w:div w:id="959919947">
          <w:marLeft w:val="480"/>
          <w:marRight w:val="0"/>
          <w:marTop w:val="0"/>
          <w:marBottom w:val="0"/>
          <w:divBdr>
            <w:top w:val="none" w:sz="0" w:space="0" w:color="auto"/>
            <w:left w:val="none" w:sz="0" w:space="0" w:color="auto"/>
            <w:bottom w:val="none" w:sz="0" w:space="0" w:color="auto"/>
            <w:right w:val="none" w:sz="0" w:space="0" w:color="auto"/>
          </w:divBdr>
        </w:div>
        <w:div w:id="979461697">
          <w:marLeft w:val="480"/>
          <w:marRight w:val="0"/>
          <w:marTop w:val="0"/>
          <w:marBottom w:val="0"/>
          <w:divBdr>
            <w:top w:val="none" w:sz="0" w:space="0" w:color="auto"/>
            <w:left w:val="none" w:sz="0" w:space="0" w:color="auto"/>
            <w:bottom w:val="none" w:sz="0" w:space="0" w:color="auto"/>
            <w:right w:val="none" w:sz="0" w:space="0" w:color="auto"/>
          </w:divBdr>
        </w:div>
        <w:div w:id="991910417">
          <w:marLeft w:val="480"/>
          <w:marRight w:val="0"/>
          <w:marTop w:val="0"/>
          <w:marBottom w:val="0"/>
          <w:divBdr>
            <w:top w:val="none" w:sz="0" w:space="0" w:color="auto"/>
            <w:left w:val="none" w:sz="0" w:space="0" w:color="auto"/>
            <w:bottom w:val="none" w:sz="0" w:space="0" w:color="auto"/>
            <w:right w:val="none" w:sz="0" w:space="0" w:color="auto"/>
          </w:divBdr>
        </w:div>
        <w:div w:id="1006174716">
          <w:marLeft w:val="480"/>
          <w:marRight w:val="0"/>
          <w:marTop w:val="0"/>
          <w:marBottom w:val="0"/>
          <w:divBdr>
            <w:top w:val="none" w:sz="0" w:space="0" w:color="auto"/>
            <w:left w:val="none" w:sz="0" w:space="0" w:color="auto"/>
            <w:bottom w:val="none" w:sz="0" w:space="0" w:color="auto"/>
            <w:right w:val="none" w:sz="0" w:space="0" w:color="auto"/>
          </w:divBdr>
        </w:div>
        <w:div w:id="1006395293">
          <w:marLeft w:val="480"/>
          <w:marRight w:val="0"/>
          <w:marTop w:val="0"/>
          <w:marBottom w:val="0"/>
          <w:divBdr>
            <w:top w:val="none" w:sz="0" w:space="0" w:color="auto"/>
            <w:left w:val="none" w:sz="0" w:space="0" w:color="auto"/>
            <w:bottom w:val="none" w:sz="0" w:space="0" w:color="auto"/>
            <w:right w:val="none" w:sz="0" w:space="0" w:color="auto"/>
          </w:divBdr>
        </w:div>
        <w:div w:id="1043869021">
          <w:marLeft w:val="480"/>
          <w:marRight w:val="0"/>
          <w:marTop w:val="0"/>
          <w:marBottom w:val="0"/>
          <w:divBdr>
            <w:top w:val="none" w:sz="0" w:space="0" w:color="auto"/>
            <w:left w:val="none" w:sz="0" w:space="0" w:color="auto"/>
            <w:bottom w:val="none" w:sz="0" w:space="0" w:color="auto"/>
            <w:right w:val="none" w:sz="0" w:space="0" w:color="auto"/>
          </w:divBdr>
        </w:div>
        <w:div w:id="1071006422">
          <w:marLeft w:val="480"/>
          <w:marRight w:val="0"/>
          <w:marTop w:val="0"/>
          <w:marBottom w:val="0"/>
          <w:divBdr>
            <w:top w:val="none" w:sz="0" w:space="0" w:color="auto"/>
            <w:left w:val="none" w:sz="0" w:space="0" w:color="auto"/>
            <w:bottom w:val="none" w:sz="0" w:space="0" w:color="auto"/>
            <w:right w:val="none" w:sz="0" w:space="0" w:color="auto"/>
          </w:divBdr>
        </w:div>
        <w:div w:id="1093743643">
          <w:marLeft w:val="480"/>
          <w:marRight w:val="0"/>
          <w:marTop w:val="0"/>
          <w:marBottom w:val="0"/>
          <w:divBdr>
            <w:top w:val="none" w:sz="0" w:space="0" w:color="auto"/>
            <w:left w:val="none" w:sz="0" w:space="0" w:color="auto"/>
            <w:bottom w:val="none" w:sz="0" w:space="0" w:color="auto"/>
            <w:right w:val="none" w:sz="0" w:space="0" w:color="auto"/>
          </w:divBdr>
        </w:div>
        <w:div w:id="1115516881">
          <w:marLeft w:val="480"/>
          <w:marRight w:val="0"/>
          <w:marTop w:val="0"/>
          <w:marBottom w:val="0"/>
          <w:divBdr>
            <w:top w:val="none" w:sz="0" w:space="0" w:color="auto"/>
            <w:left w:val="none" w:sz="0" w:space="0" w:color="auto"/>
            <w:bottom w:val="none" w:sz="0" w:space="0" w:color="auto"/>
            <w:right w:val="none" w:sz="0" w:space="0" w:color="auto"/>
          </w:divBdr>
        </w:div>
        <w:div w:id="1116212543">
          <w:marLeft w:val="480"/>
          <w:marRight w:val="0"/>
          <w:marTop w:val="0"/>
          <w:marBottom w:val="0"/>
          <w:divBdr>
            <w:top w:val="none" w:sz="0" w:space="0" w:color="auto"/>
            <w:left w:val="none" w:sz="0" w:space="0" w:color="auto"/>
            <w:bottom w:val="none" w:sz="0" w:space="0" w:color="auto"/>
            <w:right w:val="none" w:sz="0" w:space="0" w:color="auto"/>
          </w:divBdr>
        </w:div>
        <w:div w:id="1154640924">
          <w:marLeft w:val="480"/>
          <w:marRight w:val="0"/>
          <w:marTop w:val="0"/>
          <w:marBottom w:val="0"/>
          <w:divBdr>
            <w:top w:val="none" w:sz="0" w:space="0" w:color="auto"/>
            <w:left w:val="none" w:sz="0" w:space="0" w:color="auto"/>
            <w:bottom w:val="none" w:sz="0" w:space="0" w:color="auto"/>
            <w:right w:val="none" w:sz="0" w:space="0" w:color="auto"/>
          </w:divBdr>
        </w:div>
        <w:div w:id="1182625212">
          <w:marLeft w:val="480"/>
          <w:marRight w:val="0"/>
          <w:marTop w:val="0"/>
          <w:marBottom w:val="0"/>
          <w:divBdr>
            <w:top w:val="none" w:sz="0" w:space="0" w:color="auto"/>
            <w:left w:val="none" w:sz="0" w:space="0" w:color="auto"/>
            <w:bottom w:val="none" w:sz="0" w:space="0" w:color="auto"/>
            <w:right w:val="none" w:sz="0" w:space="0" w:color="auto"/>
          </w:divBdr>
        </w:div>
        <w:div w:id="1195538864">
          <w:marLeft w:val="480"/>
          <w:marRight w:val="0"/>
          <w:marTop w:val="0"/>
          <w:marBottom w:val="0"/>
          <w:divBdr>
            <w:top w:val="none" w:sz="0" w:space="0" w:color="auto"/>
            <w:left w:val="none" w:sz="0" w:space="0" w:color="auto"/>
            <w:bottom w:val="none" w:sz="0" w:space="0" w:color="auto"/>
            <w:right w:val="none" w:sz="0" w:space="0" w:color="auto"/>
          </w:divBdr>
        </w:div>
        <w:div w:id="1300068371">
          <w:marLeft w:val="480"/>
          <w:marRight w:val="0"/>
          <w:marTop w:val="0"/>
          <w:marBottom w:val="0"/>
          <w:divBdr>
            <w:top w:val="none" w:sz="0" w:space="0" w:color="auto"/>
            <w:left w:val="none" w:sz="0" w:space="0" w:color="auto"/>
            <w:bottom w:val="none" w:sz="0" w:space="0" w:color="auto"/>
            <w:right w:val="none" w:sz="0" w:space="0" w:color="auto"/>
          </w:divBdr>
        </w:div>
        <w:div w:id="1361009168">
          <w:marLeft w:val="480"/>
          <w:marRight w:val="0"/>
          <w:marTop w:val="0"/>
          <w:marBottom w:val="0"/>
          <w:divBdr>
            <w:top w:val="none" w:sz="0" w:space="0" w:color="auto"/>
            <w:left w:val="none" w:sz="0" w:space="0" w:color="auto"/>
            <w:bottom w:val="none" w:sz="0" w:space="0" w:color="auto"/>
            <w:right w:val="none" w:sz="0" w:space="0" w:color="auto"/>
          </w:divBdr>
        </w:div>
        <w:div w:id="1505323480">
          <w:marLeft w:val="480"/>
          <w:marRight w:val="0"/>
          <w:marTop w:val="0"/>
          <w:marBottom w:val="0"/>
          <w:divBdr>
            <w:top w:val="none" w:sz="0" w:space="0" w:color="auto"/>
            <w:left w:val="none" w:sz="0" w:space="0" w:color="auto"/>
            <w:bottom w:val="none" w:sz="0" w:space="0" w:color="auto"/>
            <w:right w:val="none" w:sz="0" w:space="0" w:color="auto"/>
          </w:divBdr>
        </w:div>
        <w:div w:id="1506287893">
          <w:marLeft w:val="480"/>
          <w:marRight w:val="0"/>
          <w:marTop w:val="0"/>
          <w:marBottom w:val="0"/>
          <w:divBdr>
            <w:top w:val="none" w:sz="0" w:space="0" w:color="auto"/>
            <w:left w:val="none" w:sz="0" w:space="0" w:color="auto"/>
            <w:bottom w:val="none" w:sz="0" w:space="0" w:color="auto"/>
            <w:right w:val="none" w:sz="0" w:space="0" w:color="auto"/>
          </w:divBdr>
        </w:div>
        <w:div w:id="1555699544">
          <w:marLeft w:val="480"/>
          <w:marRight w:val="0"/>
          <w:marTop w:val="0"/>
          <w:marBottom w:val="0"/>
          <w:divBdr>
            <w:top w:val="none" w:sz="0" w:space="0" w:color="auto"/>
            <w:left w:val="none" w:sz="0" w:space="0" w:color="auto"/>
            <w:bottom w:val="none" w:sz="0" w:space="0" w:color="auto"/>
            <w:right w:val="none" w:sz="0" w:space="0" w:color="auto"/>
          </w:divBdr>
        </w:div>
        <w:div w:id="1581871618">
          <w:marLeft w:val="480"/>
          <w:marRight w:val="0"/>
          <w:marTop w:val="0"/>
          <w:marBottom w:val="0"/>
          <w:divBdr>
            <w:top w:val="none" w:sz="0" w:space="0" w:color="auto"/>
            <w:left w:val="none" w:sz="0" w:space="0" w:color="auto"/>
            <w:bottom w:val="none" w:sz="0" w:space="0" w:color="auto"/>
            <w:right w:val="none" w:sz="0" w:space="0" w:color="auto"/>
          </w:divBdr>
        </w:div>
        <w:div w:id="1599370112">
          <w:marLeft w:val="480"/>
          <w:marRight w:val="0"/>
          <w:marTop w:val="0"/>
          <w:marBottom w:val="0"/>
          <w:divBdr>
            <w:top w:val="none" w:sz="0" w:space="0" w:color="auto"/>
            <w:left w:val="none" w:sz="0" w:space="0" w:color="auto"/>
            <w:bottom w:val="none" w:sz="0" w:space="0" w:color="auto"/>
            <w:right w:val="none" w:sz="0" w:space="0" w:color="auto"/>
          </w:divBdr>
        </w:div>
        <w:div w:id="1606184808">
          <w:marLeft w:val="480"/>
          <w:marRight w:val="0"/>
          <w:marTop w:val="0"/>
          <w:marBottom w:val="0"/>
          <w:divBdr>
            <w:top w:val="none" w:sz="0" w:space="0" w:color="auto"/>
            <w:left w:val="none" w:sz="0" w:space="0" w:color="auto"/>
            <w:bottom w:val="none" w:sz="0" w:space="0" w:color="auto"/>
            <w:right w:val="none" w:sz="0" w:space="0" w:color="auto"/>
          </w:divBdr>
        </w:div>
        <w:div w:id="1611932509">
          <w:marLeft w:val="480"/>
          <w:marRight w:val="0"/>
          <w:marTop w:val="0"/>
          <w:marBottom w:val="0"/>
          <w:divBdr>
            <w:top w:val="none" w:sz="0" w:space="0" w:color="auto"/>
            <w:left w:val="none" w:sz="0" w:space="0" w:color="auto"/>
            <w:bottom w:val="none" w:sz="0" w:space="0" w:color="auto"/>
            <w:right w:val="none" w:sz="0" w:space="0" w:color="auto"/>
          </w:divBdr>
        </w:div>
        <w:div w:id="1617639239">
          <w:marLeft w:val="480"/>
          <w:marRight w:val="0"/>
          <w:marTop w:val="0"/>
          <w:marBottom w:val="0"/>
          <w:divBdr>
            <w:top w:val="none" w:sz="0" w:space="0" w:color="auto"/>
            <w:left w:val="none" w:sz="0" w:space="0" w:color="auto"/>
            <w:bottom w:val="none" w:sz="0" w:space="0" w:color="auto"/>
            <w:right w:val="none" w:sz="0" w:space="0" w:color="auto"/>
          </w:divBdr>
        </w:div>
        <w:div w:id="1752968587">
          <w:marLeft w:val="480"/>
          <w:marRight w:val="0"/>
          <w:marTop w:val="0"/>
          <w:marBottom w:val="0"/>
          <w:divBdr>
            <w:top w:val="none" w:sz="0" w:space="0" w:color="auto"/>
            <w:left w:val="none" w:sz="0" w:space="0" w:color="auto"/>
            <w:bottom w:val="none" w:sz="0" w:space="0" w:color="auto"/>
            <w:right w:val="none" w:sz="0" w:space="0" w:color="auto"/>
          </w:divBdr>
        </w:div>
        <w:div w:id="1840266025">
          <w:marLeft w:val="480"/>
          <w:marRight w:val="0"/>
          <w:marTop w:val="0"/>
          <w:marBottom w:val="0"/>
          <w:divBdr>
            <w:top w:val="none" w:sz="0" w:space="0" w:color="auto"/>
            <w:left w:val="none" w:sz="0" w:space="0" w:color="auto"/>
            <w:bottom w:val="none" w:sz="0" w:space="0" w:color="auto"/>
            <w:right w:val="none" w:sz="0" w:space="0" w:color="auto"/>
          </w:divBdr>
        </w:div>
        <w:div w:id="1852142924">
          <w:marLeft w:val="480"/>
          <w:marRight w:val="0"/>
          <w:marTop w:val="0"/>
          <w:marBottom w:val="0"/>
          <w:divBdr>
            <w:top w:val="none" w:sz="0" w:space="0" w:color="auto"/>
            <w:left w:val="none" w:sz="0" w:space="0" w:color="auto"/>
            <w:bottom w:val="none" w:sz="0" w:space="0" w:color="auto"/>
            <w:right w:val="none" w:sz="0" w:space="0" w:color="auto"/>
          </w:divBdr>
        </w:div>
        <w:div w:id="1878347321">
          <w:marLeft w:val="480"/>
          <w:marRight w:val="0"/>
          <w:marTop w:val="0"/>
          <w:marBottom w:val="0"/>
          <w:divBdr>
            <w:top w:val="none" w:sz="0" w:space="0" w:color="auto"/>
            <w:left w:val="none" w:sz="0" w:space="0" w:color="auto"/>
            <w:bottom w:val="none" w:sz="0" w:space="0" w:color="auto"/>
            <w:right w:val="none" w:sz="0" w:space="0" w:color="auto"/>
          </w:divBdr>
        </w:div>
        <w:div w:id="1893997918">
          <w:marLeft w:val="480"/>
          <w:marRight w:val="0"/>
          <w:marTop w:val="0"/>
          <w:marBottom w:val="0"/>
          <w:divBdr>
            <w:top w:val="none" w:sz="0" w:space="0" w:color="auto"/>
            <w:left w:val="none" w:sz="0" w:space="0" w:color="auto"/>
            <w:bottom w:val="none" w:sz="0" w:space="0" w:color="auto"/>
            <w:right w:val="none" w:sz="0" w:space="0" w:color="auto"/>
          </w:divBdr>
        </w:div>
        <w:div w:id="1894192862">
          <w:marLeft w:val="480"/>
          <w:marRight w:val="0"/>
          <w:marTop w:val="0"/>
          <w:marBottom w:val="0"/>
          <w:divBdr>
            <w:top w:val="none" w:sz="0" w:space="0" w:color="auto"/>
            <w:left w:val="none" w:sz="0" w:space="0" w:color="auto"/>
            <w:bottom w:val="none" w:sz="0" w:space="0" w:color="auto"/>
            <w:right w:val="none" w:sz="0" w:space="0" w:color="auto"/>
          </w:divBdr>
        </w:div>
        <w:div w:id="1929070590">
          <w:marLeft w:val="480"/>
          <w:marRight w:val="0"/>
          <w:marTop w:val="0"/>
          <w:marBottom w:val="0"/>
          <w:divBdr>
            <w:top w:val="none" w:sz="0" w:space="0" w:color="auto"/>
            <w:left w:val="none" w:sz="0" w:space="0" w:color="auto"/>
            <w:bottom w:val="none" w:sz="0" w:space="0" w:color="auto"/>
            <w:right w:val="none" w:sz="0" w:space="0" w:color="auto"/>
          </w:divBdr>
        </w:div>
        <w:div w:id="1991403532">
          <w:marLeft w:val="480"/>
          <w:marRight w:val="0"/>
          <w:marTop w:val="0"/>
          <w:marBottom w:val="0"/>
          <w:divBdr>
            <w:top w:val="none" w:sz="0" w:space="0" w:color="auto"/>
            <w:left w:val="none" w:sz="0" w:space="0" w:color="auto"/>
            <w:bottom w:val="none" w:sz="0" w:space="0" w:color="auto"/>
            <w:right w:val="none" w:sz="0" w:space="0" w:color="auto"/>
          </w:divBdr>
        </w:div>
        <w:div w:id="2005159761">
          <w:marLeft w:val="480"/>
          <w:marRight w:val="0"/>
          <w:marTop w:val="0"/>
          <w:marBottom w:val="0"/>
          <w:divBdr>
            <w:top w:val="none" w:sz="0" w:space="0" w:color="auto"/>
            <w:left w:val="none" w:sz="0" w:space="0" w:color="auto"/>
            <w:bottom w:val="none" w:sz="0" w:space="0" w:color="auto"/>
            <w:right w:val="none" w:sz="0" w:space="0" w:color="auto"/>
          </w:divBdr>
        </w:div>
        <w:div w:id="2082409263">
          <w:marLeft w:val="480"/>
          <w:marRight w:val="0"/>
          <w:marTop w:val="0"/>
          <w:marBottom w:val="0"/>
          <w:divBdr>
            <w:top w:val="none" w:sz="0" w:space="0" w:color="auto"/>
            <w:left w:val="none" w:sz="0" w:space="0" w:color="auto"/>
            <w:bottom w:val="none" w:sz="0" w:space="0" w:color="auto"/>
            <w:right w:val="none" w:sz="0" w:space="0" w:color="auto"/>
          </w:divBdr>
        </w:div>
        <w:div w:id="2123256207">
          <w:marLeft w:val="480"/>
          <w:marRight w:val="0"/>
          <w:marTop w:val="0"/>
          <w:marBottom w:val="0"/>
          <w:divBdr>
            <w:top w:val="none" w:sz="0" w:space="0" w:color="auto"/>
            <w:left w:val="none" w:sz="0" w:space="0" w:color="auto"/>
            <w:bottom w:val="none" w:sz="0" w:space="0" w:color="auto"/>
            <w:right w:val="none" w:sz="0" w:space="0" w:color="auto"/>
          </w:divBdr>
        </w:div>
        <w:div w:id="2127575651">
          <w:marLeft w:val="480"/>
          <w:marRight w:val="0"/>
          <w:marTop w:val="0"/>
          <w:marBottom w:val="0"/>
          <w:divBdr>
            <w:top w:val="none" w:sz="0" w:space="0" w:color="auto"/>
            <w:left w:val="none" w:sz="0" w:space="0" w:color="auto"/>
            <w:bottom w:val="none" w:sz="0" w:space="0" w:color="auto"/>
            <w:right w:val="none" w:sz="0" w:space="0" w:color="auto"/>
          </w:divBdr>
        </w:div>
      </w:divsChild>
    </w:div>
    <w:div w:id="787772501">
      <w:bodyDiv w:val="1"/>
      <w:marLeft w:val="0"/>
      <w:marRight w:val="0"/>
      <w:marTop w:val="0"/>
      <w:marBottom w:val="0"/>
      <w:divBdr>
        <w:top w:val="none" w:sz="0" w:space="0" w:color="auto"/>
        <w:left w:val="none" w:sz="0" w:space="0" w:color="auto"/>
        <w:bottom w:val="none" w:sz="0" w:space="0" w:color="auto"/>
        <w:right w:val="none" w:sz="0" w:space="0" w:color="auto"/>
      </w:divBdr>
      <w:divsChild>
        <w:div w:id="747192">
          <w:marLeft w:val="480"/>
          <w:marRight w:val="0"/>
          <w:marTop w:val="0"/>
          <w:marBottom w:val="0"/>
          <w:divBdr>
            <w:top w:val="none" w:sz="0" w:space="0" w:color="auto"/>
            <w:left w:val="none" w:sz="0" w:space="0" w:color="auto"/>
            <w:bottom w:val="none" w:sz="0" w:space="0" w:color="auto"/>
            <w:right w:val="none" w:sz="0" w:space="0" w:color="auto"/>
          </w:divBdr>
        </w:div>
        <w:div w:id="9839797">
          <w:marLeft w:val="480"/>
          <w:marRight w:val="0"/>
          <w:marTop w:val="0"/>
          <w:marBottom w:val="0"/>
          <w:divBdr>
            <w:top w:val="none" w:sz="0" w:space="0" w:color="auto"/>
            <w:left w:val="none" w:sz="0" w:space="0" w:color="auto"/>
            <w:bottom w:val="none" w:sz="0" w:space="0" w:color="auto"/>
            <w:right w:val="none" w:sz="0" w:space="0" w:color="auto"/>
          </w:divBdr>
        </w:div>
        <w:div w:id="16200563">
          <w:marLeft w:val="480"/>
          <w:marRight w:val="0"/>
          <w:marTop w:val="0"/>
          <w:marBottom w:val="0"/>
          <w:divBdr>
            <w:top w:val="none" w:sz="0" w:space="0" w:color="auto"/>
            <w:left w:val="none" w:sz="0" w:space="0" w:color="auto"/>
            <w:bottom w:val="none" w:sz="0" w:space="0" w:color="auto"/>
            <w:right w:val="none" w:sz="0" w:space="0" w:color="auto"/>
          </w:divBdr>
        </w:div>
        <w:div w:id="20016536">
          <w:marLeft w:val="480"/>
          <w:marRight w:val="0"/>
          <w:marTop w:val="0"/>
          <w:marBottom w:val="0"/>
          <w:divBdr>
            <w:top w:val="none" w:sz="0" w:space="0" w:color="auto"/>
            <w:left w:val="none" w:sz="0" w:space="0" w:color="auto"/>
            <w:bottom w:val="none" w:sz="0" w:space="0" w:color="auto"/>
            <w:right w:val="none" w:sz="0" w:space="0" w:color="auto"/>
          </w:divBdr>
        </w:div>
        <w:div w:id="35353097">
          <w:marLeft w:val="480"/>
          <w:marRight w:val="0"/>
          <w:marTop w:val="0"/>
          <w:marBottom w:val="0"/>
          <w:divBdr>
            <w:top w:val="none" w:sz="0" w:space="0" w:color="auto"/>
            <w:left w:val="none" w:sz="0" w:space="0" w:color="auto"/>
            <w:bottom w:val="none" w:sz="0" w:space="0" w:color="auto"/>
            <w:right w:val="none" w:sz="0" w:space="0" w:color="auto"/>
          </w:divBdr>
        </w:div>
        <w:div w:id="83308817">
          <w:marLeft w:val="480"/>
          <w:marRight w:val="0"/>
          <w:marTop w:val="0"/>
          <w:marBottom w:val="0"/>
          <w:divBdr>
            <w:top w:val="none" w:sz="0" w:space="0" w:color="auto"/>
            <w:left w:val="none" w:sz="0" w:space="0" w:color="auto"/>
            <w:bottom w:val="none" w:sz="0" w:space="0" w:color="auto"/>
            <w:right w:val="none" w:sz="0" w:space="0" w:color="auto"/>
          </w:divBdr>
        </w:div>
        <w:div w:id="85808470">
          <w:marLeft w:val="480"/>
          <w:marRight w:val="0"/>
          <w:marTop w:val="0"/>
          <w:marBottom w:val="0"/>
          <w:divBdr>
            <w:top w:val="none" w:sz="0" w:space="0" w:color="auto"/>
            <w:left w:val="none" w:sz="0" w:space="0" w:color="auto"/>
            <w:bottom w:val="none" w:sz="0" w:space="0" w:color="auto"/>
            <w:right w:val="none" w:sz="0" w:space="0" w:color="auto"/>
          </w:divBdr>
        </w:div>
        <w:div w:id="106701086">
          <w:marLeft w:val="480"/>
          <w:marRight w:val="0"/>
          <w:marTop w:val="0"/>
          <w:marBottom w:val="0"/>
          <w:divBdr>
            <w:top w:val="none" w:sz="0" w:space="0" w:color="auto"/>
            <w:left w:val="none" w:sz="0" w:space="0" w:color="auto"/>
            <w:bottom w:val="none" w:sz="0" w:space="0" w:color="auto"/>
            <w:right w:val="none" w:sz="0" w:space="0" w:color="auto"/>
          </w:divBdr>
        </w:div>
        <w:div w:id="156654462">
          <w:marLeft w:val="480"/>
          <w:marRight w:val="0"/>
          <w:marTop w:val="0"/>
          <w:marBottom w:val="0"/>
          <w:divBdr>
            <w:top w:val="none" w:sz="0" w:space="0" w:color="auto"/>
            <w:left w:val="none" w:sz="0" w:space="0" w:color="auto"/>
            <w:bottom w:val="none" w:sz="0" w:space="0" w:color="auto"/>
            <w:right w:val="none" w:sz="0" w:space="0" w:color="auto"/>
          </w:divBdr>
        </w:div>
        <w:div w:id="204563543">
          <w:marLeft w:val="480"/>
          <w:marRight w:val="0"/>
          <w:marTop w:val="0"/>
          <w:marBottom w:val="0"/>
          <w:divBdr>
            <w:top w:val="none" w:sz="0" w:space="0" w:color="auto"/>
            <w:left w:val="none" w:sz="0" w:space="0" w:color="auto"/>
            <w:bottom w:val="none" w:sz="0" w:space="0" w:color="auto"/>
            <w:right w:val="none" w:sz="0" w:space="0" w:color="auto"/>
          </w:divBdr>
        </w:div>
        <w:div w:id="242421749">
          <w:marLeft w:val="480"/>
          <w:marRight w:val="0"/>
          <w:marTop w:val="0"/>
          <w:marBottom w:val="0"/>
          <w:divBdr>
            <w:top w:val="none" w:sz="0" w:space="0" w:color="auto"/>
            <w:left w:val="none" w:sz="0" w:space="0" w:color="auto"/>
            <w:bottom w:val="none" w:sz="0" w:space="0" w:color="auto"/>
            <w:right w:val="none" w:sz="0" w:space="0" w:color="auto"/>
          </w:divBdr>
        </w:div>
        <w:div w:id="245043395">
          <w:marLeft w:val="480"/>
          <w:marRight w:val="0"/>
          <w:marTop w:val="0"/>
          <w:marBottom w:val="0"/>
          <w:divBdr>
            <w:top w:val="none" w:sz="0" w:space="0" w:color="auto"/>
            <w:left w:val="none" w:sz="0" w:space="0" w:color="auto"/>
            <w:bottom w:val="none" w:sz="0" w:space="0" w:color="auto"/>
            <w:right w:val="none" w:sz="0" w:space="0" w:color="auto"/>
          </w:divBdr>
        </w:div>
        <w:div w:id="245262959">
          <w:marLeft w:val="480"/>
          <w:marRight w:val="0"/>
          <w:marTop w:val="0"/>
          <w:marBottom w:val="0"/>
          <w:divBdr>
            <w:top w:val="none" w:sz="0" w:space="0" w:color="auto"/>
            <w:left w:val="none" w:sz="0" w:space="0" w:color="auto"/>
            <w:bottom w:val="none" w:sz="0" w:space="0" w:color="auto"/>
            <w:right w:val="none" w:sz="0" w:space="0" w:color="auto"/>
          </w:divBdr>
        </w:div>
        <w:div w:id="326829744">
          <w:marLeft w:val="480"/>
          <w:marRight w:val="0"/>
          <w:marTop w:val="0"/>
          <w:marBottom w:val="0"/>
          <w:divBdr>
            <w:top w:val="none" w:sz="0" w:space="0" w:color="auto"/>
            <w:left w:val="none" w:sz="0" w:space="0" w:color="auto"/>
            <w:bottom w:val="none" w:sz="0" w:space="0" w:color="auto"/>
            <w:right w:val="none" w:sz="0" w:space="0" w:color="auto"/>
          </w:divBdr>
        </w:div>
        <w:div w:id="375550993">
          <w:marLeft w:val="480"/>
          <w:marRight w:val="0"/>
          <w:marTop w:val="0"/>
          <w:marBottom w:val="0"/>
          <w:divBdr>
            <w:top w:val="none" w:sz="0" w:space="0" w:color="auto"/>
            <w:left w:val="none" w:sz="0" w:space="0" w:color="auto"/>
            <w:bottom w:val="none" w:sz="0" w:space="0" w:color="auto"/>
            <w:right w:val="none" w:sz="0" w:space="0" w:color="auto"/>
          </w:divBdr>
        </w:div>
        <w:div w:id="384719164">
          <w:marLeft w:val="480"/>
          <w:marRight w:val="0"/>
          <w:marTop w:val="0"/>
          <w:marBottom w:val="0"/>
          <w:divBdr>
            <w:top w:val="none" w:sz="0" w:space="0" w:color="auto"/>
            <w:left w:val="none" w:sz="0" w:space="0" w:color="auto"/>
            <w:bottom w:val="none" w:sz="0" w:space="0" w:color="auto"/>
            <w:right w:val="none" w:sz="0" w:space="0" w:color="auto"/>
          </w:divBdr>
        </w:div>
        <w:div w:id="428813755">
          <w:marLeft w:val="480"/>
          <w:marRight w:val="0"/>
          <w:marTop w:val="0"/>
          <w:marBottom w:val="0"/>
          <w:divBdr>
            <w:top w:val="none" w:sz="0" w:space="0" w:color="auto"/>
            <w:left w:val="none" w:sz="0" w:space="0" w:color="auto"/>
            <w:bottom w:val="none" w:sz="0" w:space="0" w:color="auto"/>
            <w:right w:val="none" w:sz="0" w:space="0" w:color="auto"/>
          </w:divBdr>
        </w:div>
        <w:div w:id="433793921">
          <w:marLeft w:val="480"/>
          <w:marRight w:val="0"/>
          <w:marTop w:val="0"/>
          <w:marBottom w:val="0"/>
          <w:divBdr>
            <w:top w:val="none" w:sz="0" w:space="0" w:color="auto"/>
            <w:left w:val="none" w:sz="0" w:space="0" w:color="auto"/>
            <w:bottom w:val="none" w:sz="0" w:space="0" w:color="auto"/>
            <w:right w:val="none" w:sz="0" w:space="0" w:color="auto"/>
          </w:divBdr>
        </w:div>
        <w:div w:id="437137957">
          <w:marLeft w:val="480"/>
          <w:marRight w:val="0"/>
          <w:marTop w:val="0"/>
          <w:marBottom w:val="0"/>
          <w:divBdr>
            <w:top w:val="none" w:sz="0" w:space="0" w:color="auto"/>
            <w:left w:val="none" w:sz="0" w:space="0" w:color="auto"/>
            <w:bottom w:val="none" w:sz="0" w:space="0" w:color="auto"/>
            <w:right w:val="none" w:sz="0" w:space="0" w:color="auto"/>
          </w:divBdr>
        </w:div>
        <w:div w:id="458032954">
          <w:marLeft w:val="480"/>
          <w:marRight w:val="0"/>
          <w:marTop w:val="0"/>
          <w:marBottom w:val="0"/>
          <w:divBdr>
            <w:top w:val="none" w:sz="0" w:space="0" w:color="auto"/>
            <w:left w:val="none" w:sz="0" w:space="0" w:color="auto"/>
            <w:bottom w:val="none" w:sz="0" w:space="0" w:color="auto"/>
            <w:right w:val="none" w:sz="0" w:space="0" w:color="auto"/>
          </w:divBdr>
        </w:div>
        <w:div w:id="468674036">
          <w:marLeft w:val="480"/>
          <w:marRight w:val="0"/>
          <w:marTop w:val="0"/>
          <w:marBottom w:val="0"/>
          <w:divBdr>
            <w:top w:val="none" w:sz="0" w:space="0" w:color="auto"/>
            <w:left w:val="none" w:sz="0" w:space="0" w:color="auto"/>
            <w:bottom w:val="none" w:sz="0" w:space="0" w:color="auto"/>
            <w:right w:val="none" w:sz="0" w:space="0" w:color="auto"/>
          </w:divBdr>
        </w:div>
        <w:div w:id="534586571">
          <w:marLeft w:val="480"/>
          <w:marRight w:val="0"/>
          <w:marTop w:val="0"/>
          <w:marBottom w:val="0"/>
          <w:divBdr>
            <w:top w:val="none" w:sz="0" w:space="0" w:color="auto"/>
            <w:left w:val="none" w:sz="0" w:space="0" w:color="auto"/>
            <w:bottom w:val="none" w:sz="0" w:space="0" w:color="auto"/>
            <w:right w:val="none" w:sz="0" w:space="0" w:color="auto"/>
          </w:divBdr>
        </w:div>
        <w:div w:id="604776823">
          <w:marLeft w:val="480"/>
          <w:marRight w:val="0"/>
          <w:marTop w:val="0"/>
          <w:marBottom w:val="0"/>
          <w:divBdr>
            <w:top w:val="none" w:sz="0" w:space="0" w:color="auto"/>
            <w:left w:val="none" w:sz="0" w:space="0" w:color="auto"/>
            <w:bottom w:val="none" w:sz="0" w:space="0" w:color="auto"/>
            <w:right w:val="none" w:sz="0" w:space="0" w:color="auto"/>
          </w:divBdr>
        </w:div>
        <w:div w:id="624968803">
          <w:marLeft w:val="480"/>
          <w:marRight w:val="0"/>
          <w:marTop w:val="0"/>
          <w:marBottom w:val="0"/>
          <w:divBdr>
            <w:top w:val="none" w:sz="0" w:space="0" w:color="auto"/>
            <w:left w:val="none" w:sz="0" w:space="0" w:color="auto"/>
            <w:bottom w:val="none" w:sz="0" w:space="0" w:color="auto"/>
            <w:right w:val="none" w:sz="0" w:space="0" w:color="auto"/>
          </w:divBdr>
        </w:div>
        <w:div w:id="794107059">
          <w:marLeft w:val="480"/>
          <w:marRight w:val="0"/>
          <w:marTop w:val="0"/>
          <w:marBottom w:val="0"/>
          <w:divBdr>
            <w:top w:val="none" w:sz="0" w:space="0" w:color="auto"/>
            <w:left w:val="none" w:sz="0" w:space="0" w:color="auto"/>
            <w:bottom w:val="none" w:sz="0" w:space="0" w:color="auto"/>
            <w:right w:val="none" w:sz="0" w:space="0" w:color="auto"/>
          </w:divBdr>
        </w:div>
        <w:div w:id="840202174">
          <w:marLeft w:val="480"/>
          <w:marRight w:val="0"/>
          <w:marTop w:val="0"/>
          <w:marBottom w:val="0"/>
          <w:divBdr>
            <w:top w:val="none" w:sz="0" w:space="0" w:color="auto"/>
            <w:left w:val="none" w:sz="0" w:space="0" w:color="auto"/>
            <w:bottom w:val="none" w:sz="0" w:space="0" w:color="auto"/>
            <w:right w:val="none" w:sz="0" w:space="0" w:color="auto"/>
          </w:divBdr>
        </w:div>
        <w:div w:id="845705467">
          <w:marLeft w:val="480"/>
          <w:marRight w:val="0"/>
          <w:marTop w:val="0"/>
          <w:marBottom w:val="0"/>
          <w:divBdr>
            <w:top w:val="none" w:sz="0" w:space="0" w:color="auto"/>
            <w:left w:val="none" w:sz="0" w:space="0" w:color="auto"/>
            <w:bottom w:val="none" w:sz="0" w:space="0" w:color="auto"/>
            <w:right w:val="none" w:sz="0" w:space="0" w:color="auto"/>
          </w:divBdr>
        </w:div>
        <w:div w:id="956522755">
          <w:marLeft w:val="480"/>
          <w:marRight w:val="0"/>
          <w:marTop w:val="0"/>
          <w:marBottom w:val="0"/>
          <w:divBdr>
            <w:top w:val="none" w:sz="0" w:space="0" w:color="auto"/>
            <w:left w:val="none" w:sz="0" w:space="0" w:color="auto"/>
            <w:bottom w:val="none" w:sz="0" w:space="0" w:color="auto"/>
            <w:right w:val="none" w:sz="0" w:space="0" w:color="auto"/>
          </w:divBdr>
        </w:div>
        <w:div w:id="983125346">
          <w:marLeft w:val="480"/>
          <w:marRight w:val="0"/>
          <w:marTop w:val="0"/>
          <w:marBottom w:val="0"/>
          <w:divBdr>
            <w:top w:val="none" w:sz="0" w:space="0" w:color="auto"/>
            <w:left w:val="none" w:sz="0" w:space="0" w:color="auto"/>
            <w:bottom w:val="none" w:sz="0" w:space="0" w:color="auto"/>
            <w:right w:val="none" w:sz="0" w:space="0" w:color="auto"/>
          </w:divBdr>
        </w:div>
        <w:div w:id="994993372">
          <w:marLeft w:val="480"/>
          <w:marRight w:val="0"/>
          <w:marTop w:val="0"/>
          <w:marBottom w:val="0"/>
          <w:divBdr>
            <w:top w:val="none" w:sz="0" w:space="0" w:color="auto"/>
            <w:left w:val="none" w:sz="0" w:space="0" w:color="auto"/>
            <w:bottom w:val="none" w:sz="0" w:space="0" w:color="auto"/>
            <w:right w:val="none" w:sz="0" w:space="0" w:color="auto"/>
          </w:divBdr>
        </w:div>
        <w:div w:id="1025643761">
          <w:marLeft w:val="480"/>
          <w:marRight w:val="0"/>
          <w:marTop w:val="0"/>
          <w:marBottom w:val="0"/>
          <w:divBdr>
            <w:top w:val="none" w:sz="0" w:space="0" w:color="auto"/>
            <w:left w:val="none" w:sz="0" w:space="0" w:color="auto"/>
            <w:bottom w:val="none" w:sz="0" w:space="0" w:color="auto"/>
            <w:right w:val="none" w:sz="0" w:space="0" w:color="auto"/>
          </w:divBdr>
        </w:div>
        <w:div w:id="1026055026">
          <w:marLeft w:val="480"/>
          <w:marRight w:val="0"/>
          <w:marTop w:val="0"/>
          <w:marBottom w:val="0"/>
          <w:divBdr>
            <w:top w:val="none" w:sz="0" w:space="0" w:color="auto"/>
            <w:left w:val="none" w:sz="0" w:space="0" w:color="auto"/>
            <w:bottom w:val="none" w:sz="0" w:space="0" w:color="auto"/>
            <w:right w:val="none" w:sz="0" w:space="0" w:color="auto"/>
          </w:divBdr>
        </w:div>
        <w:div w:id="1038625740">
          <w:marLeft w:val="480"/>
          <w:marRight w:val="0"/>
          <w:marTop w:val="0"/>
          <w:marBottom w:val="0"/>
          <w:divBdr>
            <w:top w:val="none" w:sz="0" w:space="0" w:color="auto"/>
            <w:left w:val="none" w:sz="0" w:space="0" w:color="auto"/>
            <w:bottom w:val="none" w:sz="0" w:space="0" w:color="auto"/>
            <w:right w:val="none" w:sz="0" w:space="0" w:color="auto"/>
          </w:divBdr>
        </w:div>
        <w:div w:id="1075084873">
          <w:marLeft w:val="480"/>
          <w:marRight w:val="0"/>
          <w:marTop w:val="0"/>
          <w:marBottom w:val="0"/>
          <w:divBdr>
            <w:top w:val="none" w:sz="0" w:space="0" w:color="auto"/>
            <w:left w:val="none" w:sz="0" w:space="0" w:color="auto"/>
            <w:bottom w:val="none" w:sz="0" w:space="0" w:color="auto"/>
            <w:right w:val="none" w:sz="0" w:space="0" w:color="auto"/>
          </w:divBdr>
        </w:div>
        <w:div w:id="1111129002">
          <w:marLeft w:val="480"/>
          <w:marRight w:val="0"/>
          <w:marTop w:val="0"/>
          <w:marBottom w:val="0"/>
          <w:divBdr>
            <w:top w:val="none" w:sz="0" w:space="0" w:color="auto"/>
            <w:left w:val="none" w:sz="0" w:space="0" w:color="auto"/>
            <w:bottom w:val="none" w:sz="0" w:space="0" w:color="auto"/>
            <w:right w:val="none" w:sz="0" w:space="0" w:color="auto"/>
          </w:divBdr>
        </w:div>
        <w:div w:id="1125738996">
          <w:marLeft w:val="480"/>
          <w:marRight w:val="0"/>
          <w:marTop w:val="0"/>
          <w:marBottom w:val="0"/>
          <w:divBdr>
            <w:top w:val="none" w:sz="0" w:space="0" w:color="auto"/>
            <w:left w:val="none" w:sz="0" w:space="0" w:color="auto"/>
            <w:bottom w:val="none" w:sz="0" w:space="0" w:color="auto"/>
            <w:right w:val="none" w:sz="0" w:space="0" w:color="auto"/>
          </w:divBdr>
        </w:div>
        <w:div w:id="1132600293">
          <w:marLeft w:val="480"/>
          <w:marRight w:val="0"/>
          <w:marTop w:val="0"/>
          <w:marBottom w:val="0"/>
          <w:divBdr>
            <w:top w:val="none" w:sz="0" w:space="0" w:color="auto"/>
            <w:left w:val="none" w:sz="0" w:space="0" w:color="auto"/>
            <w:bottom w:val="none" w:sz="0" w:space="0" w:color="auto"/>
            <w:right w:val="none" w:sz="0" w:space="0" w:color="auto"/>
          </w:divBdr>
        </w:div>
        <w:div w:id="1174803692">
          <w:marLeft w:val="480"/>
          <w:marRight w:val="0"/>
          <w:marTop w:val="0"/>
          <w:marBottom w:val="0"/>
          <w:divBdr>
            <w:top w:val="none" w:sz="0" w:space="0" w:color="auto"/>
            <w:left w:val="none" w:sz="0" w:space="0" w:color="auto"/>
            <w:bottom w:val="none" w:sz="0" w:space="0" w:color="auto"/>
            <w:right w:val="none" w:sz="0" w:space="0" w:color="auto"/>
          </w:divBdr>
        </w:div>
        <w:div w:id="1207719604">
          <w:marLeft w:val="480"/>
          <w:marRight w:val="0"/>
          <w:marTop w:val="0"/>
          <w:marBottom w:val="0"/>
          <w:divBdr>
            <w:top w:val="none" w:sz="0" w:space="0" w:color="auto"/>
            <w:left w:val="none" w:sz="0" w:space="0" w:color="auto"/>
            <w:bottom w:val="none" w:sz="0" w:space="0" w:color="auto"/>
            <w:right w:val="none" w:sz="0" w:space="0" w:color="auto"/>
          </w:divBdr>
        </w:div>
        <w:div w:id="1257206428">
          <w:marLeft w:val="480"/>
          <w:marRight w:val="0"/>
          <w:marTop w:val="0"/>
          <w:marBottom w:val="0"/>
          <w:divBdr>
            <w:top w:val="none" w:sz="0" w:space="0" w:color="auto"/>
            <w:left w:val="none" w:sz="0" w:space="0" w:color="auto"/>
            <w:bottom w:val="none" w:sz="0" w:space="0" w:color="auto"/>
            <w:right w:val="none" w:sz="0" w:space="0" w:color="auto"/>
          </w:divBdr>
        </w:div>
        <w:div w:id="1264268855">
          <w:marLeft w:val="480"/>
          <w:marRight w:val="0"/>
          <w:marTop w:val="0"/>
          <w:marBottom w:val="0"/>
          <w:divBdr>
            <w:top w:val="none" w:sz="0" w:space="0" w:color="auto"/>
            <w:left w:val="none" w:sz="0" w:space="0" w:color="auto"/>
            <w:bottom w:val="none" w:sz="0" w:space="0" w:color="auto"/>
            <w:right w:val="none" w:sz="0" w:space="0" w:color="auto"/>
          </w:divBdr>
        </w:div>
        <w:div w:id="1266811350">
          <w:marLeft w:val="480"/>
          <w:marRight w:val="0"/>
          <w:marTop w:val="0"/>
          <w:marBottom w:val="0"/>
          <w:divBdr>
            <w:top w:val="none" w:sz="0" w:space="0" w:color="auto"/>
            <w:left w:val="none" w:sz="0" w:space="0" w:color="auto"/>
            <w:bottom w:val="none" w:sz="0" w:space="0" w:color="auto"/>
            <w:right w:val="none" w:sz="0" w:space="0" w:color="auto"/>
          </w:divBdr>
        </w:div>
        <w:div w:id="1276405931">
          <w:marLeft w:val="480"/>
          <w:marRight w:val="0"/>
          <w:marTop w:val="0"/>
          <w:marBottom w:val="0"/>
          <w:divBdr>
            <w:top w:val="none" w:sz="0" w:space="0" w:color="auto"/>
            <w:left w:val="none" w:sz="0" w:space="0" w:color="auto"/>
            <w:bottom w:val="none" w:sz="0" w:space="0" w:color="auto"/>
            <w:right w:val="none" w:sz="0" w:space="0" w:color="auto"/>
          </w:divBdr>
        </w:div>
        <w:div w:id="1315138254">
          <w:marLeft w:val="480"/>
          <w:marRight w:val="0"/>
          <w:marTop w:val="0"/>
          <w:marBottom w:val="0"/>
          <w:divBdr>
            <w:top w:val="none" w:sz="0" w:space="0" w:color="auto"/>
            <w:left w:val="none" w:sz="0" w:space="0" w:color="auto"/>
            <w:bottom w:val="none" w:sz="0" w:space="0" w:color="auto"/>
            <w:right w:val="none" w:sz="0" w:space="0" w:color="auto"/>
          </w:divBdr>
        </w:div>
        <w:div w:id="1324702806">
          <w:marLeft w:val="480"/>
          <w:marRight w:val="0"/>
          <w:marTop w:val="0"/>
          <w:marBottom w:val="0"/>
          <w:divBdr>
            <w:top w:val="none" w:sz="0" w:space="0" w:color="auto"/>
            <w:left w:val="none" w:sz="0" w:space="0" w:color="auto"/>
            <w:bottom w:val="none" w:sz="0" w:space="0" w:color="auto"/>
            <w:right w:val="none" w:sz="0" w:space="0" w:color="auto"/>
          </w:divBdr>
        </w:div>
        <w:div w:id="1330255423">
          <w:marLeft w:val="480"/>
          <w:marRight w:val="0"/>
          <w:marTop w:val="0"/>
          <w:marBottom w:val="0"/>
          <w:divBdr>
            <w:top w:val="none" w:sz="0" w:space="0" w:color="auto"/>
            <w:left w:val="none" w:sz="0" w:space="0" w:color="auto"/>
            <w:bottom w:val="none" w:sz="0" w:space="0" w:color="auto"/>
            <w:right w:val="none" w:sz="0" w:space="0" w:color="auto"/>
          </w:divBdr>
        </w:div>
        <w:div w:id="1455976296">
          <w:marLeft w:val="480"/>
          <w:marRight w:val="0"/>
          <w:marTop w:val="0"/>
          <w:marBottom w:val="0"/>
          <w:divBdr>
            <w:top w:val="none" w:sz="0" w:space="0" w:color="auto"/>
            <w:left w:val="none" w:sz="0" w:space="0" w:color="auto"/>
            <w:bottom w:val="none" w:sz="0" w:space="0" w:color="auto"/>
            <w:right w:val="none" w:sz="0" w:space="0" w:color="auto"/>
          </w:divBdr>
        </w:div>
        <w:div w:id="1483699694">
          <w:marLeft w:val="480"/>
          <w:marRight w:val="0"/>
          <w:marTop w:val="0"/>
          <w:marBottom w:val="0"/>
          <w:divBdr>
            <w:top w:val="none" w:sz="0" w:space="0" w:color="auto"/>
            <w:left w:val="none" w:sz="0" w:space="0" w:color="auto"/>
            <w:bottom w:val="none" w:sz="0" w:space="0" w:color="auto"/>
            <w:right w:val="none" w:sz="0" w:space="0" w:color="auto"/>
          </w:divBdr>
        </w:div>
        <w:div w:id="1485776128">
          <w:marLeft w:val="480"/>
          <w:marRight w:val="0"/>
          <w:marTop w:val="0"/>
          <w:marBottom w:val="0"/>
          <w:divBdr>
            <w:top w:val="none" w:sz="0" w:space="0" w:color="auto"/>
            <w:left w:val="none" w:sz="0" w:space="0" w:color="auto"/>
            <w:bottom w:val="none" w:sz="0" w:space="0" w:color="auto"/>
            <w:right w:val="none" w:sz="0" w:space="0" w:color="auto"/>
          </w:divBdr>
        </w:div>
        <w:div w:id="1496530447">
          <w:marLeft w:val="480"/>
          <w:marRight w:val="0"/>
          <w:marTop w:val="0"/>
          <w:marBottom w:val="0"/>
          <w:divBdr>
            <w:top w:val="none" w:sz="0" w:space="0" w:color="auto"/>
            <w:left w:val="none" w:sz="0" w:space="0" w:color="auto"/>
            <w:bottom w:val="none" w:sz="0" w:space="0" w:color="auto"/>
            <w:right w:val="none" w:sz="0" w:space="0" w:color="auto"/>
          </w:divBdr>
        </w:div>
        <w:div w:id="1511800558">
          <w:marLeft w:val="480"/>
          <w:marRight w:val="0"/>
          <w:marTop w:val="0"/>
          <w:marBottom w:val="0"/>
          <w:divBdr>
            <w:top w:val="none" w:sz="0" w:space="0" w:color="auto"/>
            <w:left w:val="none" w:sz="0" w:space="0" w:color="auto"/>
            <w:bottom w:val="none" w:sz="0" w:space="0" w:color="auto"/>
            <w:right w:val="none" w:sz="0" w:space="0" w:color="auto"/>
          </w:divBdr>
        </w:div>
        <w:div w:id="1524132752">
          <w:marLeft w:val="480"/>
          <w:marRight w:val="0"/>
          <w:marTop w:val="0"/>
          <w:marBottom w:val="0"/>
          <w:divBdr>
            <w:top w:val="none" w:sz="0" w:space="0" w:color="auto"/>
            <w:left w:val="none" w:sz="0" w:space="0" w:color="auto"/>
            <w:bottom w:val="none" w:sz="0" w:space="0" w:color="auto"/>
            <w:right w:val="none" w:sz="0" w:space="0" w:color="auto"/>
          </w:divBdr>
        </w:div>
        <w:div w:id="1597444629">
          <w:marLeft w:val="480"/>
          <w:marRight w:val="0"/>
          <w:marTop w:val="0"/>
          <w:marBottom w:val="0"/>
          <w:divBdr>
            <w:top w:val="none" w:sz="0" w:space="0" w:color="auto"/>
            <w:left w:val="none" w:sz="0" w:space="0" w:color="auto"/>
            <w:bottom w:val="none" w:sz="0" w:space="0" w:color="auto"/>
            <w:right w:val="none" w:sz="0" w:space="0" w:color="auto"/>
          </w:divBdr>
        </w:div>
        <w:div w:id="1597858785">
          <w:marLeft w:val="480"/>
          <w:marRight w:val="0"/>
          <w:marTop w:val="0"/>
          <w:marBottom w:val="0"/>
          <w:divBdr>
            <w:top w:val="none" w:sz="0" w:space="0" w:color="auto"/>
            <w:left w:val="none" w:sz="0" w:space="0" w:color="auto"/>
            <w:bottom w:val="none" w:sz="0" w:space="0" w:color="auto"/>
            <w:right w:val="none" w:sz="0" w:space="0" w:color="auto"/>
          </w:divBdr>
        </w:div>
        <w:div w:id="1599678230">
          <w:marLeft w:val="480"/>
          <w:marRight w:val="0"/>
          <w:marTop w:val="0"/>
          <w:marBottom w:val="0"/>
          <w:divBdr>
            <w:top w:val="none" w:sz="0" w:space="0" w:color="auto"/>
            <w:left w:val="none" w:sz="0" w:space="0" w:color="auto"/>
            <w:bottom w:val="none" w:sz="0" w:space="0" w:color="auto"/>
            <w:right w:val="none" w:sz="0" w:space="0" w:color="auto"/>
          </w:divBdr>
        </w:div>
        <w:div w:id="1630091410">
          <w:marLeft w:val="480"/>
          <w:marRight w:val="0"/>
          <w:marTop w:val="0"/>
          <w:marBottom w:val="0"/>
          <w:divBdr>
            <w:top w:val="none" w:sz="0" w:space="0" w:color="auto"/>
            <w:left w:val="none" w:sz="0" w:space="0" w:color="auto"/>
            <w:bottom w:val="none" w:sz="0" w:space="0" w:color="auto"/>
            <w:right w:val="none" w:sz="0" w:space="0" w:color="auto"/>
          </w:divBdr>
        </w:div>
        <w:div w:id="1648776661">
          <w:marLeft w:val="480"/>
          <w:marRight w:val="0"/>
          <w:marTop w:val="0"/>
          <w:marBottom w:val="0"/>
          <w:divBdr>
            <w:top w:val="none" w:sz="0" w:space="0" w:color="auto"/>
            <w:left w:val="none" w:sz="0" w:space="0" w:color="auto"/>
            <w:bottom w:val="none" w:sz="0" w:space="0" w:color="auto"/>
            <w:right w:val="none" w:sz="0" w:space="0" w:color="auto"/>
          </w:divBdr>
        </w:div>
        <w:div w:id="1649627191">
          <w:marLeft w:val="480"/>
          <w:marRight w:val="0"/>
          <w:marTop w:val="0"/>
          <w:marBottom w:val="0"/>
          <w:divBdr>
            <w:top w:val="none" w:sz="0" w:space="0" w:color="auto"/>
            <w:left w:val="none" w:sz="0" w:space="0" w:color="auto"/>
            <w:bottom w:val="none" w:sz="0" w:space="0" w:color="auto"/>
            <w:right w:val="none" w:sz="0" w:space="0" w:color="auto"/>
          </w:divBdr>
        </w:div>
        <w:div w:id="1670863924">
          <w:marLeft w:val="480"/>
          <w:marRight w:val="0"/>
          <w:marTop w:val="0"/>
          <w:marBottom w:val="0"/>
          <w:divBdr>
            <w:top w:val="none" w:sz="0" w:space="0" w:color="auto"/>
            <w:left w:val="none" w:sz="0" w:space="0" w:color="auto"/>
            <w:bottom w:val="none" w:sz="0" w:space="0" w:color="auto"/>
            <w:right w:val="none" w:sz="0" w:space="0" w:color="auto"/>
          </w:divBdr>
        </w:div>
        <w:div w:id="1705640965">
          <w:marLeft w:val="480"/>
          <w:marRight w:val="0"/>
          <w:marTop w:val="0"/>
          <w:marBottom w:val="0"/>
          <w:divBdr>
            <w:top w:val="none" w:sz="0" w:space="0" w:color="auto"/>
            <w:left w:val="none" w:sz="0" w:space="0" w:color="auto"/>
            <w:bottom w:val="none" w:sz="0" w:space="0" w:color="auto"/>
            <w:right w:val="none" w:sz="0" w:space="0" w:color="auto"/>
          </w:divBdr>
        </w:div>
        <w:div w:id="1735810021">
          <w:marLeft w:val="480"/>
          <w:marRight w:val="0"/>
          <w:marTop w:val="0"/>
          <w:marBottom w:val="0"/>
          <w:divBdr>
            <w:top w:val="none" w:sz="0" w:space="0" w:color="auto"/>
            <w:left w:val="none" w:sz="0" w:space="0" w:color="auto"/>
            <w:bottom w:val="none" w:sz="0" w:space="0" w:color="auto"/>
            <w:right w:val="none" w:sz="0" w:space="0" w:color="auto"/>
          </w:divBdr>
        </w:div>
        <w:div w:id="1746216954">
          <w:marLeft w:val="480"/>
          <w:marRight w:val="0"/>
          <w:marTop w:val="0"/>
          <w:marBottom w:val="0"/>
          <w:divBdr>
            <w:top w:val="none" w:sz="0" w:space="0" w:color="auto"/>
            <w:left w:val="none" w:sz="0" w:space="0" w:color="auto"/>
            <w:bottom w:val="none" w:sz="0" w:space="0" w:color="auto"/>
            <w:right w:val="none" w:sz="0" w:space="0" w:color="auto"/>
          </w:divBdr>
        </w:div>
        <w:div w:id="1774285145">
          <w:marLeft w:val="480"/>
          <w:marRight w:val="0"/>
          <w:marTop w:val="0"/>
          <w:marBottom w:val="0"/>
          <w:divBdr>
            <w:top w:val="none" w:sz="0" w:space="0" w:color="auto"/>
            <w:left w:val="none" w:sz="0" w:space="0" w:color="auto"/>
            <w:bottom w:val="none" w:sz="0" w:space="0" w:color="auto"/>
            <w:right w:val="none" w:sz="0" w:space="0" w:color="auto"/>
          </w:divBdr>
        </w:div>
        <w:div w:id="1777019324">
          <w:marLeft w:val="480"/>
          <w:marRight w:val="0"/>
          <w:marTop w:val="0"/>
          <w:marBottom w:val="0"/>
          <w:divBdr>
            <w:top w:val="none" w:sz="0" w:space="0" w:color="auto"/>
            <w:left w:val="none" w:sz="0" w:space="0" w:color="auto"/>
            <w:bottom w:val="none" w:sz="0" w:space="0" w:color="auto"/>
            <w:right w:val="none" w:sz="0" w:space="0" w:color="auto"/>
          </w:divBdr>
        </w:div>
        <w:div w:id="1779373713">
          <w:marLeft w:val="480"/>
          <w:marRight w:val="0"/>
          <w:marTop w:val="0"/>
          <w:marBottom w:val="0"/>
          <w:divBdr>
            <w:top w:val="none" w:sz="0" w:space="0" w:color="auto"/>
            <w:left w:val="none" w:sz="0" w:space="0" w:color="auto"/>
            <w:bottom w:val="none" w:sz="0" w:space="0" w:color="auto"/>
            <w:right w:val="none" w:sz="0" w:space="0" w:color="auto"/>
          </w:divBdr>
        </w:div>
        <w:div w:id="1792017390">
          <w:marLeft w:val="480"/>
          <w:marRight w:val="0"/>
          <w:marTop w:val="0"/>
          <w:marBottom w:val="0"/>
          <w:divBdr>
            <w:top w:val="none" w:sz="0" w:space="0" w:color="auto"/>
            <w:left w:val="none" w:sz="0" w:space="0" w:color="auto"/>
            <w:bottom w:val="none" w:sz="0" w:space="0" w:color="auto"/>
            <w:right w:val="none" w:sz="0" w:space="0" w:color="auto"/>
          </w:divBdr>
        </w:div>
        <w:div w:id="1810710476">
          <w:marLeft w:val="480"/>
          <w:marRight w:val="0"/>
          <w:marTop w:val="0"/>
          <w:marBottom w:val="0"/>
          <w:divBdr>
            <w:top w:val="none" w:sz="0" w:space="0" w:color="auto"/>
            <w:left w:val="none" w:sz="0" w:space="0" w:color="auto"/>
            <w:bottom w:val="none" w:sz="0" w:space="0" w:color="auto"/>
            <w:right w:val="none" w:sz="0" w:space="0" w:color="auto"/>
          </w:divBdr>
        </w:div>
        <w:div w:id="1818257964">
          <w:marLeft w:val="480"/>
          <w:marRight w:val="0"/>
          <w:marTop w:val="0"/>
          <w:marBottom w:val="0"/>
          <w:divBdr>
            <w:top w:val="none" w:sz="0" w:space="0" w:color="auto"/>
            <w:left w:val="none" w:sz="0" w:space="0" w:color="auto"/>
            <w:bottom w:val="none" w:sz="0" w:space="0" w:color="auto"/>
            <w:right w:val="none" w:sz="0" w:space="0" w:color="auto"/>
          </w:divBdr>
        </w:div>
        <w:div w:id="1835561945">
          <w:marLeft w:val="480"/>
          <w:marRight w:val="0"/>
          <w:marTop w:val="0"/>
          <w:marBottom w:val="0"/>
          <w:divBdr>
            <w:top w:val="none" w:sz="0" w:space="0" w:color="auto"/>
            <w:left w:val="none" w:sz="0" w:space="0" w:color="auto"/>
            <w:bottom w:val="none" w:sz="0" w:space="0" w:color="auto"/>
            <w:right w:val="none" w:sz="0" w:space="0" w:color="auto"/>
          </w:divBdr>
        </w:div>
        <w:div w:id="1868712840">
          <w:marLeft w:val="480"/>
          <w:marRight w:val="0"/>
          <w:marTop w:val="0"/>
          <w:marBottom w:val="0"/>
          <w:divBdr>
            <w:top w:val="none" w:sz="0" w:space="0" w:color="auto"/>
            <w:left w:val="none" w:sz="0" w:space="0" w:color="auto"/>
            <w:bottom w:val="none" w:sz="0" w:space="0" w:color="auto"/>
            <w:right w:val="none" w:sz="0" w:space="0" w:color="auto"/>
          </w:divBdr>
        </w:div>
        <w:div w:id="1872572185">
          <w:marLeft w:val="480"/>
          <w:marRight w:val="0"/>
          <w:marTop w:val="0"/>
          <w:marBottom w:val="0"/>
          <w:divBdr>
            <w:top w:val="none" w:sz="0" w:space="0" w:color="auto"/>
            <w:left w:val="none" w:sz="0" w:space="0" w:color="auto"/>
            <w:bottom w:val="none" w:sz="0" w:space="0" w:color="auto"/>
            <w:right w:val="none" w:sz="0" w:space="0" w:color="auto"/>
          </w:divBdr>
        </w:div>
        <w:div w:id="1902254498">
          <w:marLeft w:val="480"/>
          <w:marRight w:val="0"/>
          <w:marTop w:val="0"/>
          <w:marBottom w:val="0"/>
          <w:divBdr>
            <w:top w:val="none" w:sz="0" w:space="0" w:color="auto"/>
            <w:left w:val="none" w:sz="0" w:space="0" w:color="auto"/>
            <w:bottom w:val="none" w:sz="0" w:space="0" w:color="auto"/>
            <w:right w:val="none" w:sz="0" w:space="0" w:color="auto"/>
          </w:divBdr>
        </w:div>
        <w:div w:id="1914658776">
          <w:marLeft w:val="480"/>
          <w:marRight w:val="0"/>
          <w:marTop w:val="0"/>
          <w:marBottom w:val="0"/>
          <w:divBdr>
            <w:top w:val="none" w:sz="0" w:space="0" w:color="auto"/>
            <w:left w:val="none" w:sz="0" w:space="0" w:color="auto"/>
            <w:bottom w:val="none" w:sz="0" w:space="0" w:color="auto"/>
            <w:right w:val="none" w:sz="0" w:space="0" w:color="auto"/>
          </w:divBdr>
        </w:div>
        <w:div w:id="1915817325">
          <w:marLeft w:val="480"/>
          <w:marRight w:val="0"/>
          <w:marTop w:val="0"/>
          <w:marBottom w:val="0"/>
          <w:divBdr>
            <w:top w:val="none" w:sz="0" w:space="0" w:color="auto"/>
            <w:left w:val="none" w:sz="0" w:space="0" w:color="auto"/>
            <w:bottom w:val="none" w:sz="0" w:space="0" w:color="auto"/>
            <w:right w:val="none" w:sz="0" w:space="0" w:color="auto"/>
          </w:divBdr>
        </w:div>
        <w:div w:id="1929728454">
          <w:marLeft w:val="480"/>
          <w:marRight w:val="0"/>
          <w:marTop w:val="0"/>
          <w:marBottom w:val="0"/>
          <w:divBdr>
            <w:top w:val="none" w:sz="0" w:space="0" w:color="auto"/>
            <w:left w:val="none" w:sz="0" w:space="0" w:color="auto"/>
            <w:bottom w:val="none" w:sz="0" w:space="0" w:color="auto"/>
            <w:right w:val="none" w:sz="0" w:space="0" w:color="auto"/>
          </w:divBdr>
        </w:div>
        <w:div w:id="2052069343">
          <w:marLeft w:val="480"/>
          <w:marRight w:val="0"/>
          <w:marTop w:val="0"/>
          <w:marBottom w:val="0"/>
          <w:divBdr>
            <w:top w:val="none" w:sz="0" w:space="0" w:color="auto"/>
            <w:left w:val="none" w:sz="0" w:space="0" w:color="auto"/>
            <w:bottom w:val="none" w:sz="0" w:space="0" w:color="auto"/>
            <w:right w:val="none" w:sz="0" w:space="0" w:color="auto"/>
          </w:divBdr>
        </w:div>
        <w:div w:id="2054844198">
          <w:marLeft w:val="480"/>
          <w:marRight w:val="0"/>
          <w:marTop w:val="0"/>
          <w:marBottom w:val="0"/>
          <w:divBdr>
            <w:top w:val="none" w:sz="0" w:space="0" w:color="auto"/>
            <w:left w:val="none" w:sz="0" w:space="0" w:color="auto"/>
            <w:bottom w:val="none" w:sz="0" w:space="0" w:color="auto"/>
            <w:right w:val="none" w:sz="0" w:space="0" w:color="auto"/>
          </w:divBdr>
        </w:div>
        <w:div w:id="2075855986">
          <w:marLeft w:val="480"/>
          <w:marRight w:val="0"/>
          <w:marTop w:val="0"/>
          <w:marBottom w:val="0"/>
          <w:divBdr>
            <w:top w:val="none" w:sz="0" w:space="0" w:color="auto"/>
            <w:left w:val="none" w:sz="0" w:space="0" w:color="auto"/>
            <w:bottom w:val="none" w:sz="0" w:space="0" w:color="auto"/>
            <w:right w:val="none" w:sz="0" w:space="0" w:color="auto"/>
          </w:divBdr>
        </w:div>
        <w:div w:id="2080442063">
          <w:marLeft w:val="480"/>
          <w:marRight w:val="0"/>
          <w:marTop w:val="0"/>
          <w:marBottom w:val="0"/>
          <w:divBdr>
            <w:top w:val="none" w:sz="0" w:space="0" w:color="auto"/>
            <w:left w:val="none" w:sz="0" w:space="0" w:color="auto"/>
            <w:bottom w:val="none" w:sz="0" w:space="0" w:color="auto"/>
            <w:right w:val="none" w:sz="0" w:space="0" w:color="auto"/>
          </w:divBdr>
        </w:div>
        <w:div w:id="2104571801">
          <w:marLeft w:val="480"/>
          <w:marRight w:val="0"/>
          <w:marTop w:val="0"/>
          <w:marBottom w:val="0"/>
          <w:divBdr>
            <w:top w:val="none" w:sz="0" w:space="0" w:color="auto"/>
            <w:left w:val="none" w:sz="0" w:space="0" w:color="auto"/>
            <w:bottom w:val="none" w:sz="0" w:space="0" w:color="auto"/>
            <w:right w:val="none" w:sz="0" w:space="0" w:color="auto"/>
          </w:divBdr>
        </w:div>
      </w:divsChild>
    </w:div>
    <w:div w:id="788165239">
      <w:bodyDiv w:val="1"/>
      <w:marLeft w:val="0"/>
      <w:marRight w:val="0"/>
      <w:marTop w:val="0"/>
      <w:marBottom w:val="0"/>
      <w:divBdr>
        <w:top w:val="none" w:sz="0" w:space="0" w:color="auto"/>
        <w:left w:val="none" w:sz="0" w:space="0" w:color="auto"/>
        <w:bottom w:val="none" w:sz="0" w:space="0" w:color="auto"/>
        <w:right w:val="none" w:sz="0" w:space="0" w:color="auto"/>
      </w:divBdr>
      <w:divsChild>
        <w:div w:id="38559056">
          <w:marLeft w:val="480"/>
          <w:marRight w:val="0"/>
          <w:marTop w:val="0"/>
          <w:marBottom w:val="0"/>
          <w:divBdr>
            <w:top w:val="none" w:sz="0" w:space="0" w:color="auto"/>
            <w:left w:val="none" w:sz="0" w:space="0" w:color="auto"/>
            <w:bottom w:val="none" w:sz="0" w:space="0" w:color="auto"/>
            <w:right w:val="none" w:sz="0" w:space="0" w:color="auto"/>
          </w:divBdr>
        </w:div>
        <w:div w:id="60834654">
          <w:marLeft w:val="480"/>
          <w:marRight w:val="0"/>
          <w:marTop w:val="0"/>
          <w:marBottom w:val="0"/>
          <w:divBdr>
            <w:top w:val="none" w:sz="0" w:space="0" w:color="auto"/>
            <w:left w:val="none" w:sz="0" w:space="0" w:color="auto"/>
            <w:bottom w:val="none" w:sz="0" w:space="0" w:color="auto"/>
            <w:right w:val="none" w:sz="0" w:space="0" w:color="auto"/>
          </w:divBdr>
        </w:div>
        <w:div w:id="68308944">
          <w:marLeft w:val="480"/>
          <w:marRight w:val="0"/>
          <w:marTop w:val="0"/>
          <w:marBottom w:val="0"/>
          <w:divBdr>
            <w:top w:val="none" w:sz="0" w:space="0" w:color="auto"/>
            <w:left w:val="none" w:sz="0" w:space="0" w:color="auto"/>
            <w:bottom w:val="none" w:sz="0" w:space="0" w:color="auto"/>
            <w:right w:val="none" w:sz="0" w:space="0" w:color="auto"/>
          </w:divBdr>
        </w:div>
        <w:div w:id="73404294">
          <w:marLeft w:val="480"/>
          <w:marRight w:val="0"/>
          <w:marTop w:val="0"/>
          <w:marBottom w:val="0"/>
          <w:divBdr>
            <w:top w:val="none" w:sz="0" w:space="0" w:color="auto"/>
            <w:left w:val="none" w:sz="0" w:space="0" w:color="auto"/>
            <w:bottom w:val="none" w:sz="0" w:space="0" w:color="auto"/>
            <w:right w:val="none" w:sz="0" w:space="0" w:color="auto"/>
          </w:divBdr>
        </w:div>
        <w:div w:id="165940830">
          <w:marLeft w:val="480"/>
          <w:marRight w:val="0"/>
          <w:marTop w:val="0"/>
          <w:marBottom w:val="0"/>
          <w:divBdr>
            <w:top w:val="none" w:sz="0" w:space="0" w:color="auto"/>
            <w:left w:val="none" w:sz="0" w:space="0" w:color="auto"/>
            <w:bottom w:val="none" w:sz="0" w:space="0" w:color="auto"/>
            <w:right w:val="none" w:sz="0" w:space="0" w:color="auto"/>
          </w:divBdr>
        </w:div>
        <w:div w:id="179314804">
          <w:marLeft w:val="480"/>
          <w:marRight w:val="0"/>
          <w:marTop w:val="0"/>
          <w:marBottom w:val="0"/>
          <w:divBdr>
            <w:top w:val="none" w:sz="0" w:space="0" w:color="auto"/>
            <w:left w:val="none" w:sz="0" w:space="0" w:color="auto"/>
            <w:bottom w:val="none" w:sz="0" w:space="0" w:color="auto"/>
            <w:right w:val="none" w:sz="0" w:space="0" w:color="auto"/>
          </w:divBdr>
        </w:div>
        <w:div w:id="202400406">
          <w:marLeft w:val="480"/>
          <w:marRight w:val="0"/>
          <w:marTop w:val="0"/>
          <w:marBottom w:val="0"/>
          <w:divBdr>
            <w:top w:val="none" w:sz="0" w:space="0" w:color="auto"/>
            <w:left w:val="none" w:sz="0" w:space="0" w:color="auto"/>
            <w:bottom w:val="none" w:sz="0" w:space="0" w:color="auto"/>
            <w:right w:val="none" w:sz="0" w:space="0" w:color="auto"/>
          </w:divBdr>
        </w:div>
        <w:div w:id="258759715">
          <w:marLeft w:val="480"/>
          <w:marRight w:val="0"/>
          <w:marTop w:val="0"/>
          <w:marBottom w:val="0"/>
          <w:divBdr>
            <w:top w:val="none" w:sz="0" w:space="0" w:color="auto"/>
            <w:left w:val="none" w:sz="0" w:space="0" w:color="auto"/>
            <w:bottom w:val="none" w:sz="0" w:space="0" w:color="auto"/>
            <w:right w:val="none" w:sz="0" w:space="0" w:color="auto"/>
          </w:divBdr>
        </w:div>
        <w:div w:id="319966495">
          <w:marLeft w:val="480"/>
          <w:marRight w:val="0"/>
          <w:marTop w:val="0"/>
          <w:marBottom w:val="0"/>
          <w:divBdr>
            <w:top w:val="none" w:sz="0" w:space="0" w:color="auto"/>
            <w:left w:val="none" w:sz="0" w:space="0" w:color="auto"/>
            <w:bottom w:val="none" w:sz="0" w:space="0" w:color="auto"/>
            <w:right w:val="none" w:sz="0" w:space="0" w:color="auto"/>
          </w:divBdr>
        </w:div>
        <w:div w:id="320086027">
          <w:marLeft w:val="480"/>
          <w:marRight w:val="0"/>
          <w:marTop w:val="0"/>
          <w:marBottom w:val="0"/>
          <w:divBdr>
            <w:top w:val="none" w:sz="0" w:space="0" w:color="auto"/>
            <w:left w:val="none" w:sz="0" w:space="0" w:color="auto"/>
            <w:bottom w:val="none" w:sz="0" w:space="0" w:color="auto"/>
            <w:right w:val="none" w:sz="0" w:space="0" w:color="auto"/>
          </w:divBdr>
        </w:div>
        <w:div w:id="322900659">
          <w:marLeft w:val="480"/>
          <w:marRight w:val="0"/>
          <w:marTop w:val="0"/>
          <w:marBottom w:val="0"/>
          <w:divBdr>
            <w:top w:val="none" w:sz="0" w:space="0" w:color="auto"/>
            <w:left w:val="none" w:sz="0" w:space="0" w:color="auto"/>
            <w:bottom w:val="none" w:sz="0" w:space="0" w:color="auto"/>
            <w:right w:val="none" w:sz="0" w:space="0" w:color="auto"/>
          </w:divBdr>
        </w:div>
        <w:div w:id="327488020">
          <w:marLeft w:val="480"/>
          <w:marRight w:val="0"/>
          <w:marTop w:val="0"/>
          <w:marBottom w:val="0"/>
          <w:divBdr>
            <w:top w:val="none" w:sz="0" w:space="0" w:color="auto"/>
            <w:left w:val="none" w:sz="0" w:space="0" w:color="auto"/>
            <w:bottom w:val="none" w:sz="0" w:space="0" w:color="auto"/>
            <w:right w:val="none" w:sz="0" w:space="0" w:color="auto"/>
          </w:divBdr>
        </w:div>
        <w:div w:id="338048452">
          <w:marLeft w:val="480"/>
          <w:marRight w:val="0"/>
          <w:marTop w:val="0"/>
          <w:marBottom w:val="0"/>
          <w:divBdr>
            <w:top w:val="none" w:sz="0" w:space="0" w:color="auto"/>
            <w:left w:val="none" w:sz="0" w:space="0" w:color="auto"/>
            <w:bottom w:val="none" w:sz="0" w:space="0" w:color="auto"/>
            <w:right w:val="none" w:sz="0" w:space="0" w:color="auto"/>
          </w:divBdr>
        </w:div>
        <w:div w:id="414018950">
          <w:marLeft w:val="480"/>
          <w:marRight w:val="0"/>
          <w:marTop w:val="0"/>
          <w:marBottom w:val="0"/>
          <w:divBdr>
            <w:top w:val="none" w:sz="0" w:space="0" w:color="auto"/>
            <w:left w:val="none" w:sz="0" w:space="0" w:color="auto"/>
            <w:bottom w:val="none" w:sz="0" w:space="0" w:color="auto"/>
            <w:right w:val="none" w:sz="0" w:space="0" w:color="auto"/>
          </w:divBdr>
        </w:div>
        <w:div w:id="417405434">
          <w:marLeft w:val="480"/>
          <w:marRight w:val="0"/>
          <w:marTop w:val="0"/>
          <w:marBottom w:val="0"/>
          <w:divBdr>
            <w:top w:val="none" w:sz="0" w:space="0" w:color="auto"/>
            <w:left w:val="none" w:sz="0" w:space="0" w:color="auto"/>
            <w:bottom w:val="none" w:sz="0" w:space="0" w:color="auto"/>
            <w:right w:val="none" w:sz="0" w:space="0" w:color="auto"/>
          </w:divBdr>
        </w:div>
        <w:div w:id="453598674">
          <w:marLeft w:val="480"/>
          <w:marRight w:val="0"/>
          <w:marTop w:val="0"/>
          <w:marBottom w:val="0"/>
          <w:divBdr>
            <w:top w:val="none" w:sz="0" w:space="0" w:color="auto"/>
            <w:left w:val="none" w:sz="0" w:space="0" w:color="auto"/>
            <w:bottom w:val="none" w:sz="0" w:space="0" w:color="auto"/>
            <w:right w:val="none" w:sz="0" w:space="0" w:color="auto"/>
          </w:divBdr>
        </w:div>
        <w:div w:id="469327222">
          <w:marLeft w:val="480"/>
          <w:marRight w:val="0"/>
          <w:marTop w:val="0"/>
          <w:marBottom w:val="0"/>
          <w:divBdr>
            <w:top w:val="none" w:sz="0" w:space="0" w:color="auto"/>
            <w:left w:val="none" w:sz="0" w:space="0" w:color="auto"/>
            <w:bottom w:val="none" w:sz="0" w:space="0" w:color="auto"/>
            <w:right w:val="none" w:sz="0" w:space="0" w:color="auto"/>
          </w:divBdr>
        </w:div>
        <w:div w:id="478379647">
          <w:marLeft w:val="480"/>
          <w:marRight w:val="0"/>
          <w:marTop w:val="0"/>
          <w:marBottom w:val="0"/>
          <w:divBdr>
            <w:top w:val="none" w:sz="0" w:space="0" w:color="auto"/>
            <w:left w:val="none" w:sz="0" w:space="0" w:color="auto"/>
            <w:bottom w:val="none" w:sz="0" w:space="0" w:color="auto"/>
            <w:right w:val="none" w:sz="0" w:space="0" w:color="auto"/>
          </w:divBdr>
        </w:div>
        <w:div w:id="578367843">
          <w:marLeft w:val="480"/>
          <w:marRight w:val="0"/>
          <w:marTop w:val="0"/>
          <w:marBottom w:val="0"/>
          <w:divBdr>
            <w:top w:val="none" w:sz="0" w:space="0" w:color="auto"/>
            <w:left w:val="none" w:sz="0" w:space="0" w:color="auto"/>
            <w:bottom w:val="none" w:sz="0" w:space="0" w:color="auto"/>
            <w:right w:val="none" w:sz="0" w:space="0" w:color="auto"/>
          </w:divBdr>
        </w:div>
        <w:div w:id="595332827">
          <w:marLeft w:val="480"/>
          <w:marRight w:val="0"/>
          <w:marTop w:val="0"/>
          <w:marBottom w:val="0"/>
          <w:divBdr>
            <w:top w:val="none" w:sz="0" w:space="0" w:color="auto"/>
            <w:left w:val="none" w:sz="0" w:space="0" w:color="auto"/>
            <w:bottom w:val="none" w:sz="0" w:space="0" w:color="auto"/>
            <w:right w:val="none" w:sz="0" w:space="0" w:color="auto"/>
          </w:divBdr>
        </w:div>
        <w:div w:id="606811425">
          <w:marLeft w:val="480"/>
          <w:marRight w:val="0"/>
          <w:marTop w:val="0"/>
          <w:marBottom w:val="0"/>
          <w:divBdr>
            <w:top w:val="none" w:sz="0" w:space="0" w:color="auto"/>
            <w:left w:val="none" w:sz="0" w:space="0" w:color="auto"/>
            <w:bottom w:val="none" w:sz="0" w:space="0" w:color="auto"/>
            <w:right w:val="none" w:sz="0" w:space="0" w:color="auto"/>
          </w:divBdr>
        </w:div>
        <w:div w:id="662898970">
          <w:marLeft w:val="480"/>
          <w:marRight w:val="0"/>
          <w:marTop w:val="0"/>
          <w:marBottom w:val="0"/>
          <w:divBdr>
            <w:top w:val="none" w:sz="0" w:space="0" w:color="auto"/>
            <w:left w:val="none" w:sz="0" w:space="0" w:color="auto"/>
            <w:bottom w:val="none" w:sz="0" w:space="0" w:color="auto"/>
            <w:right w:val="none" w:sz="0" w:space="0" w:color="auto"/>
          </w:divBdr>
        </w:div>
        <w:div w:id="670567031">
          <w:marLeft w:val="480"/>
          <w:marRight w:val="0"/>
          <w:marTop w:val="0"/>
          <w:marBottom w:val="0"/>
          <w:divBdr>
            <w:top w:val="none" w:sz="0" w:space="0" w:color="auto"/>
            <w:left w:val="none" w:sz="0" w:space="0" w:color="auto"/>
            <w:bottom w:val="none" w:sz="0" w:space="0" w:color="auto"/>
            <w:right w:val="none" w:sz="0" w:space="0" w:color="auto"/>
          </w:divBdr>
        </w:div>
        <w:div w:id="688526873">
          <w:marLeft w:val="480"/>
          <w:marRight w:val="0"/>
          <w:marTop w:val="0"/>
          <w:marBottom w:val="0"/>
          <w:divBdr>
            <w:top w:val="none" w:sz="0" w:space="0" w:color="auto"/>
            <w:left w:val="none" w:sz="0" w:space="0" w:color="auto"/>
            <w:bottom w:val="none" w:sz="0" w:space="0" w:color="auto"/>
            <w:right w:val="none" w:sz="0" w:space="0" w:color="auto"/>
          </w:divBdr>
        </w:div>
        <w:div w:id="718632705">
          <w:marLeft w:val="480"/>
          <w:marRight w:val="0"/>
          <w:marTop w:val="0"/>
          <w:marBottom w:val="0"/>
          <w:divBdr>
            <w:top w:val="none" w:sz="0" w:space="0" w:color="auto"/>
            <w:left w:val="none" w:sz="0" w:space="0" w:color="auto"/>
            <w:bottom w:val="none" w:sz="0" w:space="0" w:color="auto"/>
            <w:right w:val="none" w:sz="0" w:space="0" w:color="auto"/>
          </w:divBdr>
        </w:div>
        <w:div w:id="790898319">
          <w:marLeft w:val="480"/>
          <w:marRight w:val="0"/>
          <w:marTop w:val="0"/>
          <w:marBottom w:val="0"/>
          <w:divBdr>
            <w:top w:val="none" w:sz="0" w:space="0" w:color="auto"/>
            <w:left w:val="none" w:sz="0" w:space="0" w:color="auto"/>
            <w:bottom w:val="none" w:sz="0" w:space="0" w:color="auto"/>
            <w:right w:val="none" w:sz="0" w:space="0" w:color="auto"/>
          </w:divBdr>
        </w:div>
        <w:div w:id="888027873">
          <w:marLeft w:val="480"/>
          <w:marRight w:val="0"/>
          <w:marTop w:val="0"/>
          <w:marBottom w:val="0"/>
          <w:divBdr>
            <w:top w:val="none" w:sz="0" w:space="0" w:color="auto"/>
            <w:left w:val="none" w:sz="0" w:space="0" w:color="auto"/>
            <w:bottom w:val="none" w:sz="0" w:space="0" w:color="auto"/>
            <w:right w:val="none" w:sz="0" w:space="0" w:color="auto"/>
          </w:divBdr>
        </w:div>
        <w:div w:id="889993491">
          <w:marLeft w:val="480"/>
          <w:marRight w:val="0"/>
          <w:marTop w:val="0"/>
          <w:marBottom w:val="0"/>
          <w:divBdr>
            <w:top w:val="none" w:sz="0" w:space="0" w:color="auto"/>
            <w:left w:val="none" w:sz="0" w:space="0" w:color="auto"/>
            <w:bottom w:val="none" w:sz="0" w:space="0" w:color="auto"/>
            <w:right w:val="none" w:sz="0" w:space="0" w:color="auto"/>
          </w:divBdr>
        </w:div>
        <w:div w:id="951395512">
          <w:marLeft w:val="480"/>
          <w:marRight w:val="0"/>
          <w:marTop w:val="0"/>
          <w:marBottom w:val="0"/>
          <w:divBdr>
            <w:top w:val="none" w:sz="0" w:space="0" w:color="auto"/>
            <w:left w:val="none" w:sz="0" w:space="0" w:color="auto"/>
            <w:bottom w:val="none" w:sz="0" w:space="0" w:color="auto"/>
            <w:right w:val="none" w:sz="0" w:space="0" w:color="auto"/>
          </w:divBdr>
        </w:div>
        <w:div w:id="1034841869">
          <w:marLeft w:val="480"/>
          <w:marRight w:val="0"/>
          <w:marTop w:val="0"/>
          <w:marBottom w:val="0"/>
          <w:divBdr>
            <w:top w:val="none" w:sz="0" w:space="0" w:color="auto"/>
            <w:left w:val="none" w:sz="0" w:space="0" w:color="auto"/>
            <w:bottom w:val="none" w:sz="0" w:space="0" w:color="auto"/>
            <w:right w:val="none" w:sz="0" w:space="0" w:color="auto"/>
          </w:divBdr>
        </w:div>
        <w:div w:id="1049693026">
          <w:marLeft w:val="480"/>
          <w:marRight w:val="0"/>
          <w:marTop w:val="0"/>
          <w:marBottom w:val="0"/>
          <w:divBdr>
            <w:top w:val="none" w:sz="0" w:space="0" w:color="auto"/>
            <w:left w:val="none" w:sz="0" w:space="0" w:color="auto"/>
            <w:bottom w:val="none" w:sz="0" w:space="0" w:color="auto"/>
            <w:right w:val="none" w:sz="0" w:space="0" w:color="auto"/>
          </w:divBdr>
        </w:div>
        <w:div w:id="1066537233">
          <w:marLeft w:val="480"/>
          <w:marRight w:val="0"/>
          <w:marTop w:val="0"/>
          <w:marBottom w:val="0"/>
          <w:divBdr>
            <w:top w:val="none" w:sz="0" w:space="0" w:color="auto"/>
            <w:left w:val="none" w:sz="0" w:space="0" w:color="auto"/>
            <w:bottom w:val="none" w:sz="0" w:space="0" w:color="auto"/>
            <w:right w:val="none" w:sz="0" w:space="0" w:color="auto"/>
          </w:divBdr>
        </w:div>
        <w:div w:id="1069503595">
          <w:marLeft w:val="480"/>
          <w:marRight w:val="0"/>
          <w:marTop w:val="0"/>
          <w:marBottom w:val="0"/>
          <w:divBdr>
            <w:top w:val="none" w:sz="0" w:space="0" w:color="auto"/>
            <w:left w:val="none" w:sz="0" w:space="0" w:color="auto"/>
            <w:bottom w:val="none" w:sz="0" w:space="0" w:color="auto"/>
            <w:right w:val="none" w:sz="0" w:space="0" w:color="auto"/>
          </w:divBdr>
        </w:div>
        <w:div w:id="1084035662">
          <w:marLeft w:val="480"/>
          <w:marRight w:val="0"/>
          <w:marTop w:val="0"/>
          <w:marBottom w:val="0"/>
          <w:divBdr>
            <w:top w:val="none" w:sz="0" w:space="0" w:color="auto"/>
            <w:left w:val="none" w:sz="0" w:space="0" w:color="auto"/>
            <w:bottom w:val="none" w:sz="0" w:space="0" w:color="auto"/>
            <w:right w:val="none" w:sz="0" w:space="0" w:color="auto"/>
          </w:divBdr>
        </w:div>
        <w:div w:id="1101603246">
          <w:marLeft w:val="480"/>
          <w:marRight w:val="0"/>
          <w:marTop w:val="0"/>
          <w:marBottom w:val="0"/>
          <w:divBdr>
            <w:top w:val="none" w:sz="0" w:space="0" w:color="auto"/>
            <w:left w:val="none" w:sz="0" w:space="0" w:color="auto"/>
            <w:bottom w:val="none" w:sz="0" w:space="0" w:color="auto"/>
            <w:right w:val="none" w:sz="0" w:space="0" w:color="auto"/>
          </w:divBdr>
        </w:div>
        <w:div w:id="1110511856">
          <w:marLeft w:val="480"/>
          <w:marRight w:val="0"/>
          <w:marTop w:val="0"/>
          <w:marBottom w:val="0"/>
          <w:divBdr>
            <w:top w:val="none" w:sz="0" w:space="0" w:color="auto"/>
            <w:left w:val="none" w:sz="0" w:space="0" w:color="auto"/>
            <w:bottom w:val="none" w:sz="0" w:space="0" w:color="auto"/>
            <w:right w:val="none" w:sz="0" w:space="0" w:color="auto"/>
          </w:divBdr>
        </w:div>
        <w:div w:id="1126196766">
          <w:marLeft w:val="480"/>
          <w:marRight w:val="0"/>
          <w:marTop w:val="0"/>
          <w:marBottom w:val="0"/>
          <w:divBdr>
            <w:top w:val="none" w:sz="0" w:space="0" w:color="auto"/>
            <w:left w:val="none" w:sz="0" w:space="0" w:color="auto"/>
            <w:bottom w:val="none" w:sz="0" w:space="0" w:color="auto"/>
            <w:right w:val="none" w:sz="0" w:space="0" w:color="auto"/>
          </w:divBdr>
        </w:div>
        <w:div w:id="1137644777">
          <w:marLeft w:val="480"/>
          <w:marRight w:val="0"/>
          <w:marTop w:val="0"/>
          <w:marBottom w:val="0"/>
          <w:divBdr>
            <w:top w:val="none" w:sz="0" w:space="0" w:color="auto"/>
            <w:left w:val="none" w:sz="0" w:space="0" w:color="auto"/>
            <w:bottom w:val="none" w:sz="0" w:space="0" w:color="auto"/>
            <w:right w:val="none" w:sz="0" w:space="0" w:color="auto"/>
          </w:divBdr>
        </w:div>
        <w:div w:id="1148328350">
          <w:marLeft w:val="480"/>
          <w:marRight w:val="0"/>
          <w:marTop w:val="0"/>
          <w:marBottom w:val="0"/>
          <w:divBdr>
            <w:top w:val="none" w:sz="0" w:space="0" w:color="auto"/>
            <w:left w:val="none" w:sz="0" w:space="0" w:color="auto"/>
            <w:bottom w:val="none" w:sz="0" w:space="0" w:color="auto"/>
            <w:right w:val="none" w:sz="0" w:space="0" w:color="auto"/>
          </w:divBdr>
        </w:div>
        <w:div w:id="1169172638">
          <w:marLeft w:val="480"/>
          <w:marRight w:val="0"/>
          <w:marTop w:val="0"/>
          <w:marBottom w:val="0"/>
          <w:divBdr>
            <w:top w:val="none" w:sz="0" w:space="0" w:color="auto"/>
            <w:left w:val="none" w:sz="0" w:space="0" w:color="auto"/>
            <w:bottom w:val="none" w:sz="0" w:space="0" w:color="auto"/>
            <w:right w:val="none" w:sz="0" w:space="0" w:color="auto"/>
          </w:divBdr>
        </w:div>
        <w:div w:id="1169520633">
          <w:marLeft w:val="480"/>
          <w:marRight w:val="0"/>
          <w:marTop w:val="0"/>
          <w:marBottom w:val="0"/>
          <w:divBdr>
            <w:top w:val="none" w:sz="0" w:space="0" w:color="auto"/>
            <w:left w:val="none" w:sz="0" w:space="0" w:color="auto"/>
            <w:bottom w:val="none" w:sz="0" w:space="0" w:color="auto"/>
            <w:right w:val="none" w:sz="0" w:space="0" w:color="auto"/>
          </w:divBdr>
        </w:div>
        <w:div w:id="1177421817">
          <w:marLeft w:val="480"/>
          <w:marRight w:val="0"/>
          <w:marTop w:val="0"/>
          <w:marBottom w:val="0"/>
          <w:divBdr>
            <w:top w:val="none" w:sz="0" w:space="0" w:color="auto"/>
            <w:left w:val="none" w:sz="0" w:space="0" w:color="auto"/>
            <w:bottom w:val="none" w:sz="0" w:space="0" w:color="auto"/>
            <w:right w:val="none" w:sz="0" w:space="0" w:color="auto"/>
          </w:divBdr>
        </w:div>
        <w:div w:id="1244145139">
          <w:marLeft w:val="480"/>
          <w:marRight w:val="0"/>
          <w:marTop w:val="0"/>
          <w:marBottom w:val="0"/>
          <w:divBdr>
            <w:top w:val="none" w:sz="0" w:space="0" w:color="auto"/>
            <w:left w:val="none" w:sz="0" w:space="0" w:color="auto"/>
            <w:bottom w:val="none" w:sz="0" w:space="0" w:color="auto"/>
            <w:right w:val="none" w:sz="0" w:space="0" w:color="auto"/>
          </w:divBdr>
        </w:div>
        <w:div w:id="1277445798">
          <w:marLeft w:val="480"/>
          <w:marRight w:val="0"/>
          <w:marTop w:val="0"/>
          <w:marBottom w:val="0"/>
          <w:divBdr>
            <w:top w:val="none" w:sz="0" w:space="0" w:color="auto"/>
            <w:left w:val="none" w:sz="0" w:space="0" w:color="auto"/>
            <w:bottom w:val="none" w:sz="0" w:space="0" w:color="auto"/>
            <w:right w:val="none" w:sz="0" w:space="0" w:color="auto"/>
          </w:divBdr>
        </w:div>
        <w:div w:id="1297174367">
          <w:marLeft w:val="480"/>
          <w:marRight w:val="0"/>
          <w:marTop w:val="0"/>
          <w:marBottom w:val="0"/>
          <w:divBdr>
            <w:top w:val="none" w:sz="0" w:space="0" w:color="auto"/>
            <w:left w:val="none" w:sz="0" w:space="0" w:color="auto"/>
            <w:bottom w:val="none" w:sz="0" w:space="0" w:color="auto"/>
            <w:right w:val="none" w:sz="0" w:space="0" w:color="auto"/>
          </w:divBdr>
        </w:div>
        <w:div w:id="1302347743">
          <w:marLeft w:val="480"/>
          <w:marRight w:val="0"/>
          <w:marTop w:val="0"/>
          <w:marBottom w:val="0"/>
          <w:divBdr>
            <w:top w:val="none" w:sz="0" w:space="0" w:color="auto"/>
            <w:left w:val="none" w:sz="0" w:space="0" w:color="auto"/>
            <w:bottom w:val="none" w:sz="0" w:space="0" w:color="auto"/>
            <w:right w:val="none" w:sz="0" w:space="0" w:color="auto"/>
          </w:divBdr>
        </w:div>
        <w:div w:id="1346134296">
          <w:marLeft w:val="480"/>
          <w:marRight w:val="0"/>
          <w:marTop w:val="0"/>
          <w:marBottom w:val="0"/>
          <w:divBdr>
            <w:top w:val="none" w:sz="0" w:space="0" w:color="auto"/>
            <w:left w:val="none" w:sz="0" w:space="0" w:color="auto"/>
            <w:bottom w:val="none" w:sz="0" w:space="0" w:color="auto"/>
            <w:right w:val="none" w:sz="0" w:space="0" w:color="auto"/>
          </w:divBdr>
        </w:div>
        <w:div w:id="1360200951">
          <w:marLeft w:val="480"/>
          <w:marRight w:val="0"/>
          <w:marTop w:val="0"/>
          <w:marBottom w:val="0"/>
          <w:divBdr>
            <w:top w:val="none" w:sz="0" w:space="0" w:color="auto"/>
            <w:left w:val="none" w:sz="0" w:space="0" w:color="auto"/>
            <w:bottom w:val="none" w:sz="0" w:space="0" w:color="auto"/>
            <w:right w:val="none" w:sz="0" w:space="0" w:color="auto"/>
          </w:divBdr>
        </w:div>
        <w:div w:id="1380400824">
          <w:marLeft w:val="480"/>
          <w:marRight w:val="0"/>
          <w:marTop w:val="0"/>
          <w:marBottom w:val="0"/>
          <w:divBdr>
            <w:top w:val="none" w:sz="0" w:space="0" w:color="auto"/>
            <w:left w:val="none" w:sz="0" w:space="0" w:color="auto"/>
            <w:bottom w:val="none" w:sz="0" w:space="0" w:color="auto"/>
            <w:right w:val="none" w:sz="0" w:space="0" w:color="auto"/>
          </w:divBdr>
        </w:div>
        <w:div w:id="1385134956">
          <w:marLeft w:val="480"/>
          <w:marRight w:val="0"/>
          <w:marTop w:val="0"/>
          <w:marBottom w:val="0"/>
          <w:divBdr>
            <w:top w:val="none" w:sz="0" w:space="0" w:color="auto"/>
            <w:left w:val="none" w:sz="0" w:space="0" w:color="auto"/>
            <w:bottom w:val="none" w:sz="0" w:space="0" w:color="auto"/>
            <w:right w:val="none" w:sz="0" w:space="0" w:color="auto"/>
          </w:divBdr>
        </w:div>
        <w:div w:id="1411005786">
          <w:marLeft w:val="480"/>
          <w:marRight w:val="0"/>
          <w:marTop w:val="0"/>
          <w:marBottom w:val="0"/>
          <w:divBdr>
            <w:top w:val="none" w:sz="0" w:space="0" w:color="auto"/>
            <w:left w:val="none" w:sz="0" w:space="0" w:color="auto"/>
            <w:bottom w:val="none" w:sz="0" w:space="0" w:color="auto"/>
            <w:right w:val="none" w:sz="0" w:space="0" w:color="auto"/>
          </w:divBdr>
        </w:div>
        <w:div w:id="1431464797">
          <w:marLeft w:val="480"/>
          <w:marRight w:val="0"/>
          <w:marTop w:val="0"/>
          <w:marBottom w:val="0"/>
          <w:divBdr>
            <w:top w:val="none" w:sz="0" w:space="0" w:color="auto"/>
            <w:left w:val="none" w:sz="0" w:space="0" w:color="auto"/>
            <w:bottom w:val="none" w:sz="0" w:space="0" w:color="auto"/>
            <w:right w:val="none" w:sz="0" w:space="0" w:color="auto"/>
          </w:divBdr>
        </w:div>
        <w:div w:id="1491872109">
          <w:marLeft w:val="480"/>
          <w:marRight w:val="0"/>
          <w:marTop w:val="0"/>
          <w:marBottom w:val="0"/>
          <w:divBdr>
            <w:top w:val="none" w:sz="0" w:space="0" w:color="auto"/>
            <w:left w:val="none" w:sz="0" w:space="0" w:color="auto"/>
            <w:bottom w:val="none" w:sz="0" w:space="0" w:color="auto"/>
            <w:right w:val="none" w:sz="0" w:space="0" w:color="auto"/>
          </w:divBdr>
        </w:div>
        <w:div w:id="1551304705">
          <w:marLeft w:val="480"/>
          <w:marRight w:val="0"/>
          <w:marTop w:val="0"/>
          <w:marBottom w:val="0"/>
          <w:divBdr>
            <w:top w:val="none" w:sz="0" w:space="0" w:color="auto"/>
            <w:left w:val="none" w:sz="0" w:space="0" w:color="auto"/>
            <w:bottom w:val="none" w:sz="0" w:space="0" w:color="auto"/>
            <w:right w:val="none" w:sz="0" w:space="0" w:color="auto"/>
          </w:divBdr>
        </w:div>
        <w:div w:id="1555892086">
          <w:marLeft w:val="480"/>
          <w:marRight w:val="0"/>
          <w:marTop w:val="0"/>
          <w:marBottom w:val="0"/>
          <w:divBdr>
            <w:top w:val="none" w:sz="0" w:space="0" w:color="auto"/>
            <w:left w:val="none" w:sz="0" w:space="0" w:color="auto"/>
            <w:bottom w:val="none" w:sz="0" w:space="0" w:color="auto"/>
            <w:right w:val="none" w:sz="0" w:space="0" w:color="auto"/>
          </w:divBdr>
        </w:div>
        <w:div w:id="1560433061">
          <w:marLeft w:val="480"/>
          <w:marRight w:val="0"/>
          <w:marTop w:val="0"/>
          <w:marBottom w:val="0"/>
          <w:divBdr>
            <w:top w:val="none" w:sz="0" w:space="0" w:color="auto"/>
            <w:left w:val="none" w:sz="0" w:space="0" w:color="auto"/>
            <w:bottom w:val="none" w:sz="0" w:space="0" w:color="auto"/>
            <w:right w:val="none" w:sz="0" w:space="0" w:color="auto"/>
          </w:divBdr>
        </w:div>
        <w:div w:id="1574511630">
          <w:marLeft w:val="480"/>
          <w:marRight w:val="0"/>
          <w:marTop w:val="0"/>
          <w:marBottom w:val="0"/>
          <w:divBdr>
            <w:top w:val="none" w:sz="0" w:space="0" w:color="auto"/>
            <w:left w:val="none" w:sz="0" w:space="0" w:color="auto"/>
            <w:bottom w:val="none" w:sz="0" w:space="0" w:color="auto"/>
            <w:right w:val="none" w:sz="0" w:space="0" w:color="auto"/>
          </w:divBdr>
        </w:div>
        <w:div w:id="1645891790">
          <w:marLeft w:val="480"/>
          <w:marRight w:val="0"/>
          <w:marTop w:val="0"/>
          <w:marBottom w:val="0"/>
          <w:divBdr>
            <w:top w:val="none" w:sz="0" w:space="0" w:color="auto"/>
            <w:left w:val="none" w:sz="0" w:space="0" w:color="auto"/>
            <w:bottom w:val="none" w:sz="0" w:space="0" w:color="auto"/>
            <w:right w:val="none" w:sz="0" w:space="0" w:color="auto"/>
          </w:divBdr>
        </w:div>
        <w:div w:id="1660110702">
          <w:marLeft w:val="480"/>
          <w:marRight w:val="0"/>
          <w:marTop w:val="0"/>
          <w:marBottom w:val="0"/>
          <w:divBdr>
            <w:top w:val="none" w:sz="0" w:space="0" w:color="auto"/>
            <w:left w:val="none" w:sz="0" w:space="0" w:color="auto"/>
            <w:bottom w:val="none" w:sz="0" w:space="0" w:color="auto"/>
            <w:right w:val="none" w:sz="0" w:space="0" w:color="auto"/>
          </w:divBdr>
        </w:div>
        <w:div w:id="1727951590">
          <w:marLeft w:val="480"/>
          <w:marRight w:val="0"/>
          <w:marTop w:val="0"/>
          <w:marBottom w:val="0"/>
          <w:divBdr>
            <w:top w:val="none" w:sz="0" w:space="0" w:color="auto"/>
            <w:left w:val="none" w:sz="0" w:space="0" w:color="auto"/>
            <w:bottom w:val="none" w:sz="0" w:space="0" w:color="auto"/>
            <w:right w:val="none" w:sz="0" w:space="0" w:color="auto"/>
          </w:divBdr>
        </w:div>
        <w:div w:id="1790933761">
          <w:marLeft w:val="480"/>
          <w:marRight w:val="0"/>
          <w:marTop w:val="0"/>
          <w:marBottom w:val="0"/>
          <w:divBdr>
            <w:top w:val="none" w:sz="0" w:space="0" w:color="auto"/>
            <w:left w:val="none" w:sz="0" w:space="0" w:color="auto"/>
            <w:bottom w:val="none" w:sz="0" w:space="0" w:color="auto"/>
            <w:right w:val="none" w:sz="0" w:space="0" w:color="auto"/>
          </w:divBdr>
        </w:div>
        <w:div w:id="1808088508">
          <w:marLeft w:val="480"/>
          <w:marRight w:val="0"/>
          <w:marTop w:val="0"/>
          <w:marBottom w:val="0"/>
          <w:divBdr>
            <w:top w:val="none" w:sz="0" w:space="0" w:color="auto"/>
            <w:left w:val="none" w:sz="0" w:space="0" w:color="auto"/>
            <w:bottom w:val="none" w:sz="0" w:space="0" w:color="auto"/>
            <w:right w:val="none" w:sz="0" w:space="0" w:color="auto"/>
          </w:divBdr>
        </w:div>
        <w:div w:id="1839537790">
          <w:marLeft w:val="480"/>
          <w:marRight w:val="0"/>
          <w:marTop w:val="0"/>
          <w:marBottom w:val="0"/>
          <w:divBdr>
            <w:top w:val="none" w:sz="0" w:space="0" w:color="auto"/>
            <w:left w:val="none" w:sz="0" w:space="0" w:color="auto"/>
            <w:bottom w:val="none" w:sz="0" w:space="0" w:color="auto"/>
            <w:right w:val="none" w:sz="0" w:space="0" w:color="auto"/>
          </w:divBdr>
        </w:div>
        <w:div w:id="1873885575">
          <w:marLeft w:val="480"/>
          <w:marRight w:val="0"/>
          <w:marTop w:val="0"/>
          <w:marBottom w:val="0"/>
          <w:divBdr>
            <w:top w:val="none" w:sz="0" w:space="0" w:color="auto"/>
            <w:left w:val="none" w:sz="0" w:space="0" w:color="auto"/>
            <w:bottom w:val="none" w:sz="0" w:space="0" w:color="auto"/>
            <w:right w:val="none" w:sz="0" w:space="0" w:color="auto"/>
          </w:divBdr>
        </w:div>
        <w:div w:id="1896550155">
          <w:marLeft w:val="480"/>
          <w:marRight w:val="0"/>
          <w:marTop w:val="0"/>
          <w:marBottom w:val="0"/>
          <w:divBdr>
            <w:top w:val="none" w:sz="0" w:space="0" w:color="auto"/>
            <w:left w:val="none" w:sz="0" w:space="0" w:color="auto"/>
            <w:bottom w:val="none" w:sz="0" w:space="0" w:color="auto"/>
            <w:right w:val="none" w:sz="0" w:space="0" w:color="auto"/>
          </w:divBdr>
        </w:div>
        <w:div w:id="1909999962">
          <w:marLeft w:val="480"/>
          <w:marRight w:val="0"/>
          <w:marTop w:val="0"/>
          <w:marBottom w:val="0"/>
          <w:divBdr>
            <w:top w:val="none" w:sz="0" w:space="0" w:color="auto"/>
            <w:left w:val="none" w:sz="0" w:space="0" w:color="auto"/>
            <w:bottom w:val="none" w:sz="0" w:space="0" w:color="auto"/>
            <w:right w:val="none" w:sz="0" w:space="0" w:color="auto"/>
          </w:divBdr>
        </w:div>
        <w:div w:id="1931115762">
          <w:marLeft w:val="480"/>
          <w:marRight w:val="0"/>
          <w:marTop w:val="0"/>
          <w:marBottom w:val="0"/>
          <w:divBdr>
            <w:top w:val="none" w:sz="0" w:space="0" w:color="auto"/>
            <w:left w:val="none" w:sz="0" w:space="0" w:color="auto"/>
            <w:bottom w:val="none" w:sz="0" w:space="0" w:color="auto"/>
            <w:right w:val="none" w:sz="0" w:space="0" w:color="auto"/>
          </w:divBdr>
        </w:div>
        <w:div w:id="1946956155">
          <w:marLeft w:val="480"/>
          <w:marRight w:val="0"/>
          <w:marTop w:val="0"/>
          <w:marBottom w:val="0"/>
          <w:divBdr>
            <w:top w:val="none" w:sz="0" w:space="0" w:color="auto"/>
            <w:left w:val="none" w:sz="0" w:space="0" w:color="auto"/>
            <w:bottom w:val="none" w:sz="0" w:space="0" w:color="auto"/>
            <w:right w:val="none" w:sz="0" w:space="0" w:color="auto"/>
          </w:divBdr>
        </w:div>
        <w:div w:id="1984649979">
          <w:marLeft w:val="480"/>
          <w:marRight w:val="0"/>
          <w:marTop w:val="0"/>
          <w:marBottom w:val="0"/>
          <w:divBdr>
            <w:top w:val="none" w:sz="0" w:space="0" w:color="auto"/>
            <w:left w:val="none" w:sz="0" w:space="0" w:color="auto"/>
            <w:bottom w:val="none" w:sz="0" w:space="0" w:color="auto"/>
            <w:right w:val="none" w:sz="0" w:space="0" w:color="auto"/>
          </w:divBdr>
        </w:div>
        <w:div w:id="2000888267">
          <w:marLeft w:val="480"/>
          <w:marRight w:val="0"/>
          <w:marTop w:val="0"/>
          <w:marBottom w:val="0"/>
          <w:divBdr>
            <w:top w:val="none" w:sz="0" w:space="0" w:color="auto"/>
            <w:left w:val="none" w:sz="0" w:space="0" w:color="auto"/>
            <w:bottom w:val="none" w:sz="0" w:space="0" w:color="auto"/>
            <w:right w:val="none" w:sz="0" w:space="0" w:color="auto"/>
          </w:divBdr>
        </w:div>
        <w:div w:id="2023313243">
          <w:marLeft w:val="480"/>
          <w:marRight w:val="0"/>
          <w:marTop w:val="0"/>
          <w:marBottom w:val="0"/>
          <w:divBdr>
            <w:top w:val="none" w:sz="0" w:space="0" w:color="auto"/>
            <w:left w:val="none" w:sz="0" w:space="0" w:color="auto"/>
            <w:bottom w:val="none" w:sz="0" w:space="0" w:color="auto"/>
            <w:right w:val="none" w:sz="0" w:space="0" w:color="auto"/>
          </w:divBdr>
        </w:div>
        <w:div w:id="2132897529">
          <w:marLeft w:val="480"/>
          <w:marRight w:val="0"/>
          <w:marTop w:val="0"/>
          <w:marBottom w:val="0"/>
          <w:divBdr>
            <w:top w:val="none" w:sz="0" w:space="0" w:color="auto"/>
            <w:left w:val="none" w:sz="0" w:space="0" w:color="auto"/>
            <w:bottom w:val="none" w:sz="0" w:space="0" w:color="auto"/>
            <w:right w:val="none" w:sz="0" w:space="0" w:color="auto"/>
          </w:divBdr>
        </w:div>
        <w:div w:id="2139492457">
          <w:marLeft w:val="480"/>
          <w:marRight w:val="0"/>
          <w:marTop w:val="0"/>
          <w:marBottom w:val="0"/>
          <w:divBdr>
            <w:top w:val="none" w:sz="0" w:space="0" w:color="auto"/>
            <w:left w:val="none" w:sz="0" w:space="0" w:color="auto"/>
            <w:bottom w:val="none" w:sz="0" w:space="0" w:color="auto"/>
            <w:right w:val="none" w:sz="0" w:space="0" w:color="auto"/>
          </w:divBdr>
        </w:div>
        <w:div w:id="2143688917">
          <w:marLeft w:val="480"/>
          <w:marRight w:val="0"/>
          <w:marTop w:val="0"/>
          <w:marBottom w:val="0"/>
          <w:divBdr>
            <w:top w:val="none" w:sz="0" w:space="0" w:color="auto"/>
            <w:left w:val="none" w:sz="0" w:space="0" w:color="auto"/>
            <w:bottom w:val="none" w:sz="0" w:space="0" w:color="auto"/>
            <w:right w:val="none" w:sz="0" w:space="0" w:color="auto"/>
          </w:divBdr>
        </w:div>
      </w:divsChild>
    </w:div>
    <w:div w:id="824005960">
      <w:bodyDiv w:val="1"/>
      <w:marLeft w:val="0"/>
      <w:marRight w:val="0"/>
      <w:marTop w:val="0"/>
      <w:marBottom w:val="0"/>
      <w:divBdr>
        <w:top w:val="none" w:sz="0" w:space="0" w:color="auto"/>
        <w:left w:val="none" w:sz="0" w:space="0" w:color="auto"/>
        <w:bottom w:val="none" w:sz="0" w:space="0" w:color="auto"/>
        <w:right w:val="none" w:sz="0" w:space="0" w:color="auto"/>
      </w:divBdr>
    </w:div>
    <w:div w:id="825164582">
      <w:bodyDiv w:val="1"/>
      <w:marLeft w:val="0"/>
      <w:marRight w:val="0"/>
      <w:marTop w:val="0"/>
      <w:marBottom w:val="0"/>
      <w:divBdr>
        <w:top w:val="none" w:sz="0" w:space="0" w:color="auto"/>
        <w:left w:val="none" w:sz="0" w:space="0" w:color="auto"/>
        <w:bottom w:val="none" w:sz="0" w:space="0" w:color="auto"/>
        <w:right w:val="none" w:sz="0" w:space="0" w:color="auto"/>
      </w:divBdr>
      <w:divsChild>
        <w:div w:id="937736">
          <w:marLeft w:val="480"/>
          <w:marRight w:val="0"/>
          <w:marTop w:val="0"/>
          <w:marBottom w:val="0"/>
          <w:divBdr>
            <w:top w:val="none" w:sz="0" w:space="0" w:color="auto"/>
            <w:left w:val="none" w:sz="0" w:space="0" w:color="auto"/>
            <w:bottom w:val="none" w:sz="0" w:space="0" w:color="auto"/>
            <w:right w:val="none" w:sz="0" w:space="0" w:color="auto"/>
          </w:divBdr>
        </w:div>
        <w:div w:id="36661753">
          <w:marLeft w:val="480"/>
          <w:marRight w:val="0"/>
          <w:marTop w:val="0"/>
          <w:marBottom w:val="0"/>
          <w:divBdr>
            <w:top w:val="none" w:sz="0" w:space="0" w:color="auto"/>
            <w:left w:val="none" w:sz="0" w:space="0" w:color="auto"/>
            <w:bottom w:val="none" w:sz="0" w:space="0" w:color="auto"/>
            <w:right w:val="none" w:sz="0" w:space="0" w:color="auto"/>
          </w:divBdr>
        </w:div>
        <w:div w:id="69890353">
          <w:marLeft w:val="480"/>
          <w:marRight w:val="0"/>
          <w:marTop w:val="0"/>
          <w:marBottom w:val="0"/>
          <w:divBdr>
            <w:top w:val="none" w:sz="0" w:space="0" w:color="auto"/>
            <w:left w:val="none" w:sz="0" w:space="0" w:color="auto"/>
            <w:bottom w:val="none" w:sz="0" w:space="0" w:color="auto"/>
            <w:right w:val="none" w:sz="0" w:space="0" w:color="auto"/>
          </w:divBdr>
        </w:div>
        <w:div w:id="106703640">
          <w:marLeft w:val="480"/>
          <w:marRight w:val="0"/>
          <w:marTop w:val="0"/>
          <w:marBottom w:val="0"/>
          <w:divBdr>
            <w:top w:val="none" w:sz="0" w:space="0" w:color="auto"/>
            <w:left w:val="none" w:sz="0" w:space="0" w:color="auto"/>
            <w:bottom w:val="none" w:sz="0" w:space="0" w:color="auto"/>
            <w:right w:val="none" w:sz="0" w:space="0" w:color="auto"/>
          </w:divBdr>
        </w:div>
        <w:div w:id="110898894">
          <w:marLeft w:val="480"/>
          <w:marRight w:val="0"/>
          <w:marTop w:val="0"/>
          <w:marBottom w:val="0"/>
          <w:divBdr>
            <w:top w:val="none" w:sz="0" w:space="0" w:color="auto"/>
            <w:left w:val="none" w:sz="0" w:space="0" w:color="auto"/>
            <w:bottom w:val="none" w:sz="0" w:space="0" w:color="auto"/>
            <w:right w:val="none" w:sz="0" w:space="0" w:color="auto"/>
          </w:divBdr>
        </w:div>
        <w:div w:id="111098400">
          <w:marLeft w:val="480"/>
          <w:marRight w:val="0"/>
          <w:marTop w:val="0"/>
          <w:marBottom w:val="0"/>
          <w:divBdr>
            <w:top w:val="none" w:sz="0" w:space="0" w:color="auto"/>
            <w:left w:val="none" w:sz="0" w:space="0" w:color="auto"/>
            <w:bottom w:val="none" w:sz="0" w:space="0" w:color="auto"/>
            <w:right w:val="none" w:sz="0" w:space="0" w:color="auto"/>
          </w:divBdr>
        </w:div>
        <w:div w:id="112671928">
          <w:marLeft w:val="480"/>
          <w:marRight w:val="0"/>
          <w:marTop w:val="0"/>
          <w:marBottom w:val="0"/>
          <w:divBdr>
            <w:top w:val="none" w:sz="0" w:space="0" w:color="auto"/>
            <w:left w:val="none" w:sz="0" w:space="0" w:color="auto"/>
            <w:bottom w:val="none" w:sz="0" w:space="0" w:color="auto"/>
            <w:right w:val="none" w:sz="0" w:space="0" w:color="auto"/>
          </w:divBdr>
        </w:div>
        <w:div w:id="117771198">
          <w:marLeft w:val="480"/>
          <w:marRight w:val="0"/>
          <w:marTop w:val="0"/>
          <w:marBottom w:val="0"/>
          <w:divBdr>
            <w:top w:val="none" w:sz="0" w:space="0" w:color="auto"/>
            <w:left w:val="none" w:sz="0" w:space="0" w:color="auto"/>
            <w:bottom w:val="none" w:sz="0" w:space="0" w:color="auto"/>
            <w:right w:val="none" w:sz="0" w:space="0" w:color="auto"/>
          </w:divBdr>
        </w:div>
        <w:div w:id="133564140">
          <w:marLeft w:val="480"/>
          <w:marRight w:val="0"/>
          <w:marTop w:val="0"/>
          <w:marBottom w:val="0"/>
          <w:divBdr>
            <w:top w:val="none" w:sz="0" w:space="0" w:color="auto"/>
            <w:left w:val="none" w:sz="0" w:space="0" w:color="auto"/>
            <w:bottom w:val="none" w:sz="0" w:space="0" w:color="auto"/>
            <w:right w:val="none" w:sz="0" w:space="0" w:color="auto"/>
          </w:divBdr>
        </w:div>
        <w:div w:id="168915579">
          <w:marLeft w:val="480"/>
          <w:marRight w:val="0"/>
          <w:marTop w:val="0"/>
          <w:marBottom w:val="0"/>
          <w:divBdr>
            <w:top w:val="none" w:sz="0" w:space="0" w:color="auto"/>
            <w:left w:val="none" w:sz="0" w:space="0" w:color="auto"/>
            <w:bottom w:val="none" w:sz="0" w:space="0" w:color="auto"/>
            <w:right w:val="none" w:sz="0" w:space="0" w:color="auto"/>
          </w:divBdr>
        </w:div>
        <w:div w:id="174923268">
          <w:marLeft w:val="480"/>
          <w:marRight w:val="0"/>
          <w:marTop w:val="0"/>
          <w:marBottom w:val="0"/>
          <w:divBdr>
            <w:top w:val="none" w:sz="0" w:space="0" w:color="auto"/>
            <w:left w:val="none" w:sz="0" w:space="0" w:color="auto"/>
            <w:bottom w:val="none" w:sz="0" w:space="0" w:color="auto"/>
            <w:right w:val="none" w:sz="0" w:space="0" w:color="auto"/>
          </w:divBdr>
        </w:div>
        <w:div w:id="183592881">
          <w:marLeft w:val="480"/>
          <w:marRight w:val="0"/>
          <w:marTop w:val="0"/>
          <w:marBottom w:val="0"/>
          <w:divBdr>
            <w:top w:val="none" w:sz="0" w:space="0" w:color="auto"/>
            <w:left w:val="none" w:sz="0" w:space="0" w:color="auto"/>
            <w:bottom w:val="none" w:sz="0" w:space="0" w:color="auto"/>
            <w:right w:val="none" w:sz="0" w:space="0" w:color="auto"/>
          </w:divBdr>
        </w:div>
        <w:div w:id="190921183">
          <w:marLeft w:val="480"/>
          <w:marRight w:val="0"/>
          <w:marTop w:val="0"/>
          <w:marBottom w:val="0"/>
          <w:divBdr>
            <w:top w:val="none" w:sz="0" w:space="0" w:color="auto"/>
            <w:left w:val="none" w:sz="0" w:space="0" w:color="auto"/>
            <w:bottom w:val="none" w:sz="0" w:space="0" w:color="auto"/>
            <w:right w:val="none" w:sz="0" w:space="0" w:color="auto"/>
          </w:divBdr>
        </w:div>
        <w:div w:id="192614120">
          <w:marLeft w:val="480"/>
          <w:marRight w:val="0"/>
          <w:marTop w:val="0"/>
          <w:marBottom w:val="0"/>
          <w:divBdr>
            <w:top w:val="none" w:sz="0" w:space="0" w:color="auto"/>
            <w:left w:val="none" w:sz="0" w:space="0" w:color="auto"/>
            <w:bottom w:val="none" w:sz="0" w:space="0" w:color="auto"/>
            <w:right w:val="none" w:sz="0" w:space="0" w:color="auto"/>
          </w:divBdr>
        </w:div>
        <w:div w:id="240330288">
          <w:marLeft w:val="480"/>
          <w:marRight w:val="0"/>
          <w:marTop w:val="0"/>
          <w:marBottom w:val="0"/>
          <w:divBdr>
            <w:top w:val="none" w:sz="0" w:space="0" w:color="auto"/>
            <w:left w:val="none" w:sz="0" w:space="0" w:color="auto"/>
            <w:bottom w:val="none" w:sz="0" w:space="0" w:color="auto"/>
            <w:right w:val="none" w:sz="0" w:space="0" w:color="auto"/>
          </w:divBdr>
        </w:div>
        <w:div w:id="326591042">
          <w:marLeft w:val="480"/>
          <w:marRight w:val="0"/>
          <w:marTop w:val="0"/>
          <w:marBottom w:val="0"/>
          <w:divBdr>
            <w:top w:val="none" w:sz="0" w:space="0" w:color="auto"/>
            <w:left w:val="none" w:sz="0" w:space="0" w:color="auto"/>
            <w:bottom w:val="none" w:sz="0" w:space="0" w:color="auto"/>
            <w:right w:val="none" w:sz="0" w:space="0" w:color="auto"/>
          </w:divBdr>
        </w:div>
        <w:div w:id="361828147">
          <w:marLeft w:val="480"/>
          <w:marRight w:val="0"/>
          <w:marTop w:val="0"/>
          <w:marBottom w:val="0"/>
          <w:divBdr>
            <w:top w:val="none" w:sz="0" w:space="0" w:color="auto"/>
            <w:left w:val="none" w:sz="0" w:space="0" w:color="auto"/>
            <w:bottom w:val="none" w:sz="0" w:space="0" w:color="auto"/>
            <w:right w:val="none" w:sz="0" w:space="0" w:color="auto"/>
          </w:divBdr>
        </w:div>
        <w:div w:id="384763317">
          <w:marLeft w:val="480"/>
          <w:marRight w:val="0"/>
          <w:marTop w:val="0"/>
          <w:marBottom w:val="0"/>
          <w:divBdr>
            <w:top w:val="none" w:sz="0" w:space="0" w:color="auto"/>
            <w:left w:val="none" w:sz="0" w:space="0" w:color="auto"/>
            <w:bottom w:val="none" w:sz="0" w:space="0" w:color="auto"/>
            <w:right w:val="none" w:sz="0" w:space="0" w:color="auto"/>
          </w:divBdr>
        </w:div>
        <w:div w:id="419955691">
          <w:marLeft w:val="480"/>
          <w:marRight w:val="0"/>
          <w:marTop w:val="0"/>
          <w:marBottom w:val="0"/>
          <w:divBdr>
            <w:top w:val="none" w:sz="0" w:space="0" w:color="auto"/>
            <w:left w:val="none" w:sz="0" w:space="0" w:color="auto"/>
            <w:bottom w:val="none" w:sz="0" w:space="0" w:color="auto"/>
            <w:right w:val="none" w:sz="0" w:space="0" w:color="auto"/>
          </w:divBdr>
        </w:div>
        <w:div w:id="455608076">
          <w:marLeft w:val="480"/>
          <w:marRight w:val="0"/>
          <w:marTop w:val="0"/>
          <w:marBottom w:val="0"/>
          <w:divBdr>
            <w:top w:val="none" w:sz="0" w:space="0" w:color="auto"/>
            <w:left w:val="none" w:sz="0" w:space="0" w:color="auto"/>
            <w:bottom w:val="none" w:sz="0" w:space="0" w:color="auto"/>
            <w:right w:val="none" w:sz="0" w:space="0" w:color="auto"/>
          </w:divBdr>
        </w:div>
        <w:div w:id="476847645">
          <w:marLeft w:val="480"/>
          <w:marRight w:val="0"/>
          <w:marTop w:val="0"/>
          <w:marBottom w:val="0"/>
          <w:divBdr>
            <w:top w:val="none" w:sz="0" w:space="0" w:color="auto"/>
            <w:left w:val="none" w:sz="0" w:space="0" w:color="auto"/>
            <w:bottom w:val="none" w:sz="0" w:space="0" w:color="auto"/>
            <w:right w:val="none" w:sz="0" w:space="0" w:color="auto"/>
          </w:divBdr>
        </w:div>
        <w:div w:id="490214007">
          <w:marLeft w:val="480"/>
          <w:marRight w:val="0"/>
          <w:marTop w:val="0"/>
          <w:marBottom w:val="0"/>
          <w:divBdr>
            <w:top w:val="none" w:sz="0" w:space="0" w:color="auto"/>
            <w:left w:val="none" w:sz="0" w:space="0" w:color="auto"/>
            <w:bottom w:val="none" w:sz="0" w:space="0" w:color="auto"/>
            <w:right w:val="none" w:sz="0" w:space="0" w:color="auto"/>
          </w:divBdr>
        </w:div>
        <w:div w:id="491144000">
          <w:marLeft w:val="480"/>
          <w:marRight w:val="0"/>
          <w:marTop w:val="0"/>
          <w:marBottom w:val="0"/>
          <w:divBdr>
            <w:top w:val="none" w:sz="0" w:space="0" w:color="auto"/>
            <w:left w:val="none" w:sz="0" w:space="0" w:color="auto"/>
            <w:bottom w:val="none" w:sz="0" w:space="0" w:color="auto"/>
            <w:right w:val="none" w:sz="0" w:space="0" w:color="auto"/>
          </w:divBdr>
        </w:div>
        <w:div w:id="540482672">
          <w:marLeft w:val="480"/>
          <w:marRight w:val="0"/>
          <w:marTop w:val="0"/>
          <w:marBottom w:val="0"/>
          <w:divBdr>
            <w:top w:val="none" w:sz="0" w:space="0" w:color="auto"/>
            <w:left w:val="none" w:sz="0" w:space="0" w:color="auto"/>
            <w:bottom w:val="none" w:sz="0" w:space="0" w:color="auto"/>
            <w:right w:val="none" w:sz="0" w:space="0" w:color="auto"/>
          </w:divBdr>
        </w:div>
        <w:div w:id="571739488">
          <w:marLeft w:val="480"/>
          <w:marRight w:val="0"/>
          <w:marTop w:val="0"/>
          <w:marBottom w:val="0"/>
          <w:divBdr>
            <w:top w:val="none" w:sz="0" w:space="0" w:color="auto"/>
            <w:left w:val="none" w:sz="0" w:space="0" w:color="auto"/>
            <w:bottom w:val="none" w:sz="0" w:space="0" w:color="auto"/>
            <w:right w:val="none" w:sz="0" w:space="0" w:color="auto"/>
          </w:divBdr>
        </w:div>
        <w:div w:id="572393491">
          <w:marLeft w:val="480"/>
          <w:marRight w:val="0"/>
          <w:marTop w:val="0"/>
          <w:marBottom w:val="0"/>
          <w:divBdr>
            <w:top w:val="none" w:sz="0" w:space="0" w:color="auto"/>
            <w:left w:val="none" w:sz="0" w:space="0" w:color="auto"/>
            <w:bottom w:val="none" w:sz="0" w:space="0" w:color="auto"/>
            <w:right w:val="none" w:sz="0" w:space="0" w:color="auto"/>
          </w:divBdr>
        </w:div>
        <w:div w:id="651832544">
          <w:marLeft w:val="480"/>
          <w:marRight w:val="0"/>
          <w:marTop w:val="0"/>
          <w:marBottom w:val="0"/>
          <w:divBdr>
            <w:top w:val="none" w:sz="0" w:space="0" w:color="auto"/>
            <w:left w:val="none" w:sz="0" w:space="0" w:color="auto"/>
            <w:bottom w:val="none" w:sz="0" w:space="0" w:color="auto"/>
            <w:right w:val="none" w:sz="0" w:space="0" w:color="auto"/>
          </w:divBdr>
        </w:div>
        <w:div w:id="657657582">
          <w:marLeft w:val="480"/>
          <w:marRight w:val="0"/>
          <w:marTop w:val="0"/>
          <w:marBottom w:val="0"/>
          <w:divBdr>
            <w:top w:val="none" w:sz="0" w:space="0" w:color="auto"/>
            <w:left w:val="none" w:sz="0" w:space="0" w:color="auto"/>
            <w:bottom w:val="none" w:sz="0" w:space="0" w:color="auto"/>
            <w:right w:val="none" w:sz="0" w:space="0" w:color="auto"/>
          </w:divBdr>
        </w:div>
        <w:div w:id="663823354">
          <w:marLeft w:val="480"/>
          <w:marRight w:val="0"/>
          <w:marTop w:val="0"/>
          <w:marBottom w:val="0"/>
          <w:divBdr>
            <w:top w:val="none" w:sz="0" w:space="0" w:color="auto"/>
            <w:left w:val="none" w:sz="0" w:space="0" w:color="auto"/>
            <w:bottom w:val="none" w:sz="0" w:space="0" w:color="auto"/>
            <w:right w:val="none" w:sz="0" w:space="0" w:color="auto"/>
          </w:divBdr>
        </w:div>
        <w:div w:id="673217482">
          <w:marLeft w:val="480"/>
          <w:marRight w:val="0"/>
          <w:marTop w:val="0"/>
          <w:marBottom w:val="0"/>
          <w:divBdr>
            <w:top w:val="none" w:sz="0" w:space="0" w:color="auto"/>
            <w:left w:val="none" w:sz="0" w:space="0" w:color="auto"/>
            <w:bottom w:val="none" w:sz="0" w:space="0" w:color="auto"/>
            <w:right w:val="none" w:sz="0" w:space="0" w:color="auto"/>
          </w:divBdr>
        </w:div>
        <w:div w:id="696584109">
          <w:marLeft w:val="480"/>
          <w:marRight w:val="0"/>
          <w:marTop w:val="0"/>
          <w:marBottom w:val="0"/>
          <w:divBdr>
            <w:top w:val="none" w:sz="0" w:space="0" w:color="auto"/>
            <w:left w:val="none" w:sz="0" w:space="0" w:color="auto"/>
            <w:bottom w:val="none" w:sz="0" w:space="0" w:color="auto"/>
            <w:right w:val="none" w:sz="0" w:space="0" w:color="auto"/>
          </w:divBdr>
        </w:div>
        <w:div w:id="702561646">
          <w:marLeft w:val="480"/>
          <w:marRight w:val="0"/>
          <w:marTop w:val="0"/>
          <w:marBottom w:val="0"/>
          <w:divBdr>
            <w:top w:val="none" w:sz="0" w:space="0" w:color="auto"/>
            <w:left w:val="none" w:sz="0" w:space="0" w:color="auto"/>
            <w:bottom w:val="none" w:sz="0" w:space="0" w:color="auto"/>
            <w:right w:val="none" w:sz="0" w:space="0" w:color="auto"/>
          </w:divBdr>
        </w:div>
        <w:div w:id="711658311">
          <w:marLeft w:val="480"/>
          <w:marRight w:val="0"/>
          <w:marTop w:val="0"/>
          <w:marBottom w:val="0"/>
          <w:divBdr>
            <w:top w:val="none" w:sz="0" w:space="0" w:color="auto"/>
            <w:left w:val="none" w:sz="0" w:space="0" w:color="auto"/>
            <w:bottom w:val="none" w:sz="0" w:space="0" w:color="auto"/>
            <w:right w:val="none" w:sz="0" w:space="0" w:color="auto"/>
          </w:divBdr>
        </w:div>
        <w:div w:id="779570871">
          <w:marLeft w:val="480"/>
          <w:marRight w:val="0"/>
          <w:marTop w:val="0"/>
          <w:marBottom w:val="0"/>
          <w:divBdr>
            <w:top w:val="none" w:sz="0" w:space="0" w:color="auto"/>
            <w:left w:val="none" w:sz="0" w:space="0" w:color="auto"/>
            <w:bottom w:val="none" w:sz="0" w:space="0" w:color="auto"/>
            <w:right w:val="none" w:sz="0" w:space="0" w:color="auto"/>
          </w:divBdr>
        </w:div>
        <w:div w:id="788165899">
          <w:marLeft w:val="480"/>
          <w:marRight w:val="0"/>
          <w:marTop w:val="0"/>
          <w:marBottom w:val="0"/>
          <w:divBdr>
            <w:top w:val="none" w:sz="0" w:space="0" w:color="auto"/>
            <w:left w:val="none" w:sz="0" w:space="0" w:color="auto"/>
            <w:bottom w:val="none" w:sz="0" w:space="0" w:color="auto"/>
            <w:right w:val="none" w:sz="0" w:space="0" w:color="auto"/>
          </w:divBdr>
        </w:div>
        <w:div w:id="900363771">
          <w:marLeft w:val="480"/>
          <w:marRight w:val="0"/>
          <w:marTop w:val="0"/>
          <w:marBottom w:val="0"/>
          <w:divBdr>
            <w:top w:val="none" w:sz="0" w:space="0" w:color="auto"/>
            <w:left w:val="none" w:sz="0" w:space="0" w:color="auto"/>
            <w:bottom w:val="none" w:sz="0" w:space="0" w:color="auto"/>
            <w:right w:val="none" w:sz="0" w:space="0" w:color="auto"/>
          </w:divBdr>
        </w:div>
        <w:div w:id="913007033">
          <w:marLeft w:val="480"/>
          <w:marRight w:val="0"/>
          <w:marTop w:val="0"/>
          <w:marBottom w:val="0"/>
          <w:divBdr>
            <w:top w:val="none" w:sz="0" w:space="0" w:color="auto"/>
            <w:left w:val="none" w:sz="0" w:space="0" w:color="auto"/>
            <w:bottom w:val="none" w:sz="0" w:space="0" w:color="auto"/>
            <w:right w:val="none" w:sz="0" w:space="0" w:color="auto"/>
          </w:divBdr>
        </w:div>
        <w:div w:id="990017283">
          <w:marLeft w:val="480"/>
          <w:marRight w:val="0"/>
          <w:marTop w:val="0"/>
          <w:marBottom w:val="0"/>
          <w:divBdr>
            <w:top w:val="none" w:sz="0" w:space="0" w:color="auto"/>
            <w:left w:val="none" w:sz="0" w:space="0" w:color="auto"/>
            <w:bottom w:val="none" w:sz="0" w:space="0" w:color="auto"/>
            <w:right w:val="none" w:sz="0" w:space="0" w:color="auto"/>
          </w:divBdr>
        </w:div>
        <w:div w:id="991248885">
          <w:marLeft w:val="480"/>
          <w:marRight w:val="0"/>
          <w:marTop w:val="0"/>
          <w:marBottom w:val="0"/>
          <w:divBdr>
            <w:top w:val="none" w:sz="0" w:space="0" w:color="auto"/>
            <w:left w:val="none" w:sz="0" w:space="0" w:color="auto"/>
            <w:bottom w:val="none" w:sz="0" w:space="0" w:color="auto"/>
            <w:right w:val="none" w:sz="0" w:space="0" w:color="auto"/>
          </w:divBdr>
        </w:div>
        <w:div w:id="1001852806">
          <w:marLeft w:val="480"/>
          <w:marRight w:val="0"/>
          <w:marTop w:val="0"/>
          <w:marBottom w:val="0"/>
          <w:divBdr>
            <w:top w:val="none" w:sz="0" w:space="0" w:color="auto"/>
            <w:left w:val="none" w:sz="0" w:space="0" w:color="auto"/>
            <w:bottom w:val="none" w:sz="0" w:space="0" w:color="auto"/>
            <w:right w:val="none" w:sz="0" w:space="0" w:color="auto"/>
          </w:divBdr>
        </w:div>
        <w:div w:id="1018432894">
          <w:marLeft w:val="480"/>
          <w:marRight w:val="0"/>
          <w:marTop w:val="0"/>
          <w:marBottom w:val="0"/>
          <w:divBdr>
            <w:top w:val="none" w:sz="0" w:space="0" w:color="auto"/>
            <w:left w:val="none" w:sz="0" w:space="0" w:color="auto"/>
            <w:bottom w:val="none" w:sz="0" w:space="0" w:color="auto"/>
            <w:right w:val="none" w:sz="0" w:space="0" w:color="auto"/>
          </w:divBdr>
        </w:div>
        <w:div w:id="1046757701">
          <w:marLeft w:val="480"/>
          <w:marRight w:val="0"/>
          <w:marTop w:val="0"/>
          <w:marBottom w:val="0"/>
          <w:divBdr>
            <w:top w:val="none" w:sz="0" w:space="0" w:color="auto"/>
            <w:left w:val="none" w:sz="0" w:space="0" w:color="auto"/>
            <w:bottom w:val="none" w:sz="0" w:space="0" w:color="auto"/>
            <w:right w:val="none" w:sz="0" w:space="0" w:color="auto"/>
          </w:divBdr>
        </w:div>
        <w:div w:id="1066341047">
          <w:marLeft w:val="480"/>
          <w:marRight w:val="0"/>
          <w:marTop w:val="0"/>
          <w:marBottom w:val="0"/>
          <w:divBdr>
            <w:top w:val="none" w:sz="0" w:space="0" w:color="auto"/>
            <w:left w:val="none" w:sz="0" w:space="0" w:color="auto"/>
            <w:bottom w:val="none" w:sz="0" w:space="0" w:color="auto"/>
            <w:right w:val="none" w:sz="0" w:space="0" w:color="auto"/>
          </w:divBdr>
        </w:div>
        <w:div w:id="1100249586">
          <w:marLeft w:val="480"/>
          <w:marRight w:val="0"/>
          <w:marTop w:val="0"/>
          <w:marBottom w:val="0"/>
          <w:divBdr>
            <w:top w:val="none" w:sz="0" w:space="0" w:color="auto"/>
            <w:left w:val="none" w:sz="0" w:space="0" w:color="auto"/>
            <w:bottom w:val="none" w:sz="0" w:space="0" w:color="auto"/>
            <w:right w:val="none" w:sz="0" w:space="0" w:color="auto"/>
          </w:divBdr>
        </w:div>
        <w:div w:id="1124498739">
          <w:marLeft w:val="480"/>
          <w:marRight w:val="0"/>
          <w:marTop w:val="0"/>
          <w:marBottom w:val="0"/>
          <w:divBdr>
            <w:top w:val="none" w:sz="0" w:space="0" w:color="auto"/>
            <w:left w:val="none" w:sz="0" w:space="0" w:color="auto"/>
            <w:bottom w:val="none" w:sz="0" w:space="0" w:color="auto"/>
            <w:right w:val="none" w:sz="0" w:space="0" w:color="auto"/>
          </w:divBdr>
        </w:div>
        <w:div w:id="1217624004">
          <w:marLeft w:val="480"/>
          <w:marRight w:val="0"/>
          <w:marTop w:val="0"/>
          <w:marBottom w:val="0"/>
          <w:divBdr>
            <w:top w:val="none" w:sz="0" w:space="0" w:color="auto"/>
            <w:left w:val="none" w:sz="0" w:space="0" w:color="auto"/>
            <w:bottom w:val="none" w:sz="0" w:space="0" w:color="auto"/>
            <w:right w:val="none" w:sz="0" w:space="0" w:color="auto"/>
          </w:divBdr>
        </w:div>
        <w:div w:id="1277910330">
          <w:marLeft w:val="480"/>
          <w:marRight w:val="0"/>
          <w:marTop w:val="0"/>
          <w:marBottom w:val="0"/>
          <w:divBdr>
            <w:top w:val="none" w:sz="0" w:space="0" w:color="auto"/>
            <w:left w:val="none" w:sz="0" w:space="0" w:color="auto"/>
            <w:bottom w:val="none" w:sz="0" w:space="0" w:color="auto"/>
            <w:right w:val="none" w:sz="0" w:space="0" w:color="auto"/>
          </w:divBdr>
        </w:div>
        <w:div w:id="1297685472">
          <w:marLeft w:val="480"/>
          <w:marRight w:val="0"/>
          <w:marTop w:val="0"/>
          <w:marBottom w:val="0"/>
          <w:divBdr>
            <w:top w:val="none" w:sz="0" w:space="0" w:color="auto"/>
            <w:left w:val="none" w:sz="0" w:space="0" w:color="auto"/>
            <w:bottom w:val="none" w:sz="0" w:space="0" w:color="auto"/>
            <w:right w:val="none" w:sz="0" w:space="0" w:color="auto"/>
          </w:divBdr>
        </w:div>
        <w:div w:id="1301153057">
          <w:marLeft w:val="480"/>
          <w:marRight w:val="0"/>
          <w:marTop w:val="0"/>
          <w:marBottom w:val="0"/>
          <w:divBdr>
            <w:top w:val="none" w:sz="0" w:space="0" w:color="auto"/>
            <w:left w:val="none" w:sz="0" w:space="0" w:color="auto"/>
            <w:bottom w:val="none" w:sz="0" w:space="0" w:color="auto"/>
            <w:right w:val="none" w:sz="0" w:space="0" w:color="auto"/>
          </w:divBdr>
        </w:div>
        <w:div w:id="1307315594">
          <w:marLeft w:val="480"/>
          <w:marRight w:val="0"/>
          <w:marTop w:val="0"/>
          <w:marBottom w:val="0"/>
          <w:divBdr>
            <w:top w:val="none" w:sz="0" w:space="0" w:color="auto"/>
            <w:left w:val="none" w:sz="0" w:space="0" w:color="auto"/>
            <w:bottom w:val="none" w:sz="0" w:space="0" w:color="auto"/>
            <w:right w:val="none" w:sz="0" w:space="0" w:color="auto"/>
          </w:divBdr>
        </w:div>
        <w:div w:id="1387993371">
          <w:marLeft w:val="480"/>
          <w:marRight w:val="0"/>
          <w:marTop w:val="0"/>
          <w:marBottom w:val="0"/>
          <w:divBdr>
            <w:top w:val="none" w:sz="0" w:space="0" w:color="auto"/>
            <w:left w:val="none" w:sz="0" w:space="0" w:color="auto"/>
            <w:bottom w:val="none" w:sz="0" w:space="0" w:color="auto"/>
            <w:right w:val="none" w:sz="0" w:space="0" w:color="auto"/>
          </w:divBdr>
        </w:div>
        <w:div w:id="1395621530">
          <w:marLeft w:val="480"/>
          <w:marRight w:val="0"/>
          <w:marTop w:val="0"/>
          <w:marBottom w:val="0"/>
          <w:divBdr>
            <w:top w:val="none" w:sz="0" w:space="0" w:color="auto"/>
            <w:left w:val="none" w:sz="0" w:space="0" w:color="auto"/>
            <w:bottom w:val="none" w:sz="0" w:space="0" w:color="auto"/>
            <w:right w:val="none" w:sz="0" w:space="0" w:color="auto"/>
          </w:divBdr>
        </w:div>
        <w:div w:id="1425371300">
          <w:marLeft w:val="480"/>
          <w:marRight w:val="0"/>
          <w:marTop w:val="0"/>
          <w:marBottom w:val="0"/>
          <w:divBdr>
            <w:top w:val="none" w:sz="0" w:space="0" w:color="auto"/>
            <w:left w:val="none" w:sz="0" w:space="0" w:color="auto"/>
            <w:bottom w:val="none" w:sz="0" w:space="0" w:color="auto"/>
            <w:right w:val="none" w:sz="0" w:space="0" w:color="auto"/>
          </w:divBdr>
        </w:div>
        <w:div w:id="1455979581">
          <w:marLeft w:val="480"/>
          <w:marRight w:val="0"/>
          <w:marTop w:val="0"/>
          <w:marBottom w:val="0"/>
          <w:divBdr>
            <w:top w:val="none" w:sz="0" w:space="0" w:color="auto"/>
            <w:left w:val="none" w:sz="0" w:space="0" w:color="auto"/>
            <w:bottom w:val="none" w:sz="0" w:space="0" w:color="auto"/>
            <w:right w:val="none" w:sz="0" w:space="0" w:color="auto"/>
          </w:divBdr>
        </w:div>
        <w:div w:id="1510636427">
          <w:marLeft w:val="480"/>
          <w:marRight w:val="0"/>
          <w:marTop w:val="0"/>
          <w:marBottom w:val="0"/>
          <w:divBdr>
            <w:top w:val="none" w:sz="0" w:space="0" w:color="auto"/>
            <w:left w:val="none" w:sz="0" w:space="0" w:color="auto"/>
            <w:bottom w:val="none" w:sz="0" w:space="0" w:color="auto"/>
            <w:right w:val="none" w:sz="0" w:space="0" w:color="auto"/>
          </w:divBdr>
        </w:div>
        <w:div w:id="1520850208">
          <w:marLeft w:val="480"/>
          <w:marRight w:val="0"/>
          <w:marTop w:val="0"/>
          <w:marBottom w:val="0"/>
          <w:divBdr>
            <w:top w:val="none" w:sz="0" w:space="0" w:color="auto"/>
            <w:left w:val="none" w:sz="0" w:space="0" w:color="auto"/>
            <w:bottom w:val="none" w:sz="0" w:space="0" w:color="auto"/>
            <w:right w:val="none" w:sz="0" w:space="0" w:color="auto"/>
          </w:divBdr>
        </w:div>
        <w:div w:id="1603076656">
          <w:marLeft w:val="480"/>
          <w:marRight w:val="0"/>
          <w:marTop w:val="0"/>
          <w:marBottom w:val="0"/>
          <w:divBdr>
            <w:top w:val="none" w:sz="0" w:space="0" w:color="auto"/>
            <w:left w:val="none" w:sz="0" w:space="0" w:color="auto"/>
            <w:bottom w:val="none" w:sz="0" w:space="0" w:color="auto"/>
            <w:right w:val="none" w:sz="0" w:space="0" w:color="auto"/>
          </w:divBdr>
        </w:div>
        <w:div w:id="1617366128">
          <w:marLeft w:val="480"/>
          <w:marRight w:val="0"/>
          <w:marTop w:val="0"/>
          <w:marBottom w:val="0"/>
          <w:divBdr>
            <w:top w:val="none" w:sz="0" w:space="0" w:color="auto"/>
            <w:left w:val="none" w:sz="0" w:space="0" w:color="auto"/>
            <w:bottom w:val="none" w:sz="0" w:space="0" w:color="auto"/>
            <w:right w:val="none" w:sz="0" w:space="0" w:color="auto"/>
          </w:divBdr>
        </w:div>
        <w:div w:id="1625965572">
          <w:marLeft w:val="480"/>
          <w:marRight w:val="0"/>
          <w:marTop w:val="0"/>
          <w:marBottom w:val="0"/>
          <w:divBdr>
            <w:top w:val="none" w:sz="0" w:space="0" w:color="auto"/>
            <w:left w:val="none" w:sz="0" w:space="0" w:color="auto"/>
            <w:bottom w:val="none" w:sz="0" w:space="0" w:color="auto"/>
            <w:right w:val="none" w:sz="0" w:space="0" w:color="auto"/>
          </w:divBdr>
        </w:div>
        <w:div w:id="1703554668">
          <w:marLeft w:val="480"/>
          <w:marRight w:val="0"/>
          <w:marTop w:val="0"/>
          <w:marBottom w:val="0"/>
          <w:divBdr>
            <w:top w:val="none" w:sz="0" w:space="0" w:color="auto"/>
            <w:left w:val="none" w:sz="0" w:space="0" w:color="auto"/>
            <w:bottom w:val="none" w:sz="0" w:space="0" w:color="auto"/>
            <w:right w:val="none" w:sz="0" w:space="0" w:color="auto"/>
          </w:divBdr>
        </w:div>
        <w:div w:id="1782603813">
          <w:marLeft w:val="480"/>
          <w:marRight w:val="0"/>
          <w:marTop w:val="0"/>
          <w:marBottom w:val="0"/>
          <w:divBdr>
            <w:top w:val="none" w:sz="0" w:space="0" w:color="auto"/>
            <w:left w:val="none" w:sz="0" w:space="0" w:color="auto"/>
            <w:bottom w:val="none" w:sz="0" w:space="0" w:color="auto"/>
            <w:right w:val="none" w:sz="0" w:space="0" w:color="auto"/>
          </w:divBdr>
        </w:div>
        <w:div w:id="1810197763">
          <w:marLeft w:val="480"/>
          <w:marRight w:val="0"/>
          <w:marTop w:val="0"/>
          <w:marBottom w:val="0"/>
          <w:divBdr>
            <w:top w:val="none" w:sz="0" w:space="0" w:color="auto"/>
            <w:left w:val="none" w:sz="0" w:space="0" w:color="auto"/>
            <w:bottom w:val="none" w:sz="0" w:space="0" w:color="auto"/>
            <w:right w:val="none" w:sz="0" w:space="0" w:color="auto"/>
          </w:divBdr>
        </w:div>
        <w:div w:id="1819495099">
          <w:marLeft w:val="480"/>
          <w:marRight w:val="0"/>
          <w:marTop w:val="0"/>
          <w:marBottom w:val="0"/>
          <w:divBdr>
            <w:top w:val="none" w:sz="0" w:space="0" w:color="auto"/>
            <w:left w:val="none" w:sz="0" w:space="0" w:color="auto"/>
            <w:bottom w:val="none" w:sz="0" w:space="0" w:color="auto"/>
            <w:right w:val="none" w:sz="0" w:space="0" w:color="auto"/>
          </w:divBdr>
        </w:div>
        <w:div w:id="1840847562">
          <w:marLeft w:val="480"/>
          <w:marRight w:val="0"/>
          <w:marTop w:val="0"/>
          <w:marBottom w:val="0"/>
          <w:divBdr>
            <w:top w:val="none" w:sz="0" w:space="0" w:color="auto"/>
            <w:left w:val="none" w:sz="0" w:space="0" w:color="auto"/>
            <w:bottom w:val="none" w:sz="0" w:space="0" w:color="auto"/>
            <w:right w:val="none" w:sz="0" w:space="0" w:color="auto"/>
          </w:divBdr>
        </w:div>
        <w:div w:id="1881896760">
          <w:marLeft w:val="480"/>
          <w:marRight w:val="0"/>
          <w:marTop w:val="0"/>
          <w:marBottom w:val="0"/>
          <w:divBdr>
            <w:top w:val="none" w:sz="0" w:space="0" w:color="auto"/>
            <w:left w:val="none" w:sz="0" w:space="0" w:color="auto"/>
            <w:bottom w:val="none" w:sz="0" w:space="0" w:color="auto"/>
            <w:right w:val="none" w:sz="0" w:space="0" w:color="auto"/>
          </w:divBdr>
        </w:div>
        <w:div w:id="2018648396">
          <w:marLeft w:val="480"/>
          <w:marRight w:val="0"/>
          <w:marTop w:val="0"/>
          <w:marBottom w:val="0"/>
          <w:divBdr>
            <w:top w:val="none" w:sz="0" w:space="0" w:color="auto"/>
            <w:left w:val="none" w:sz="0" w:space="0" w:color="auto"/>
            <w:bottom w:val="none" w:sz="0" w:space="0" w:color="auto"/>
            <w:right w:val="none" w:sz="0" w:space="0" w:color="auto"/>
          </w:divBdr>
        </w:div>
        <w:div w:id="2058776040">
          <w:marLeft w:val="480"/>
          <w:marRight w:val="0"/>
          <w:marTop w:val="0"/>
          <w:marBottom w:val="0"/>
          <w:divBdr>
            <w:top w:val="none" w:sz="0" w:space="0" w:color="auto"/>
            <w:left w:val="none" w:sz="0" w:space="0" w:color="auto"/>
            <w:bottom w:val="none" w:sz="0" w:space="0" w:color="auto"/>
            <w:right w:val="none" w:sz="0" w:space="0" w:color="auto"/>
          </w:divBdr>
        </w:div>
        <w:div w:id="2073264053">
          <w:marLeft w:val="480"/>
          <w:marRight w:val="0"/>
          <w:marTop w:val="0"/>
          <w:marBottom w:val="0"/>
          <w:divBdr>
            <w:top w:val="none" w:sz="0" w:space="0" w:color="auto"/>
            <w:left w:val="none" w:sz="0" w:space="0" w:color="auto"/>
            <w:bottom w:val="none" w:sz="0" w:space="0" w:color="auto"/>
            <w:right w:val="none" w:sz="0" w:space="0" w:color="auto"/>
          </w:divBdr>
        </w:div>
        <w:div w:id="2073579379">
          <w:marLeft w:val="480"/>
          <w:marRight w:val="0"/>
          <w:marTop w:val="0"/>
          <w:marBottom w:val="0"/>
          <w:divBdr>
            <w:top w:val="none" w:sz="0" w:space="0" w:color="auto"/>
            <w:left w:val="none" w:sz="0" w:space="0" w:color="auto"/>
            <w:bottom w:val="none" w:sz="0" w:space="0" w:color="auto"/>
            <w:right w:val="none" w:sz="0" w:space="0" w:color="auto"/>
          </w:divBdr>
        </w:div>
        <w:div w:id="2073766579">
          <w:marLeft w:val="480"/>
          <w:marRight w:val="0"/>
          <w:marTop w:val="0"/>
          <w:marBottom w:val="0"/>
          <w:divBdr>
            <w:top w:val="none" w:sz="0" w:space="0" w:color="auto"/>
            <w:left w:val="none" w:sz="0" w:space="0" w:color="auto"/>
            <w:bottom w:val="none" w:sz="0" w:space="0" w:color="auto"/>
            <w:right w:val="none" w:sz="0" w:space="0" w:color="auto"/>
          </w:divBdr>
        </w:div>
        <w:div w:id="2083216570">
          <w:marLeft w:val="480"/>
          <w:marRight w:val="0"/>
          <w:marTop w:val="0"/>
          <w:marBottom w:val="0"/>
          <w:divBdr>
            <w:top w:val="none" w:sz="0" w:space="0" w:color="auto"/>
            <w:left w:val="none" w:sz="0" w:space="0" w:color="auto"/>
            <w:bottom w:val="none" w:sz="0" w:space="0" w:color="auto"/>
            <w:right w:val="none" w:sz="0" w:space="0" w:color="auto"/>
          </w:divBdr>
        </w:div>
        <w:div w:id="2088379626">
          <w:marLeft w:val="480"/>
          <w:marRight w:val="0"/>
          <w:marTop w:val="0"/>
          <w:marBottom w:val="0"/>
          <w:divBdr>
            <w:top w:val="none" w:sz="0" w:space="0" w:color="auto"/>
            <w:left w:val="none" w:sz="0" w:space="0" w:color="auto"/>
            <w:bottom w:val="none" w:sz="0" w:space="0" w:color="auto"/>
            <w:right w:val="none" w:sz="0" w:space="0" w:color="auto"/>
          </w:divBdr>
        </w:div>
        <w:div w:id="2102137660">
          <w:marLeft w:val="480"/>
          <w:marRight w:val="0"/>
          <w:marTop w:val="0"/>
          <w:marBottom w:val="0"/>
          <w:divBdr>
            <w:top w:val="none" w:sz="0" w:space="0" w:color="auto"/>
            <w:left w:val="none" w:sz="0" w:space="0" w:color="auto"/>
            <w:bottom w:val="none" w:sz="0" w:space="0" w:color="auto"/>
            <w:right w:val="none" w:sz="0" w:space="0" w:color="auto"/>
          </w:divBdr>
        </w:div>
        <w:div w:id="2106222392">
          <w:marLeft w:val="480"/>
          <w:marRight w:val="0"/>
          <w:marTop w:val="0"/>
          <w:marBottom w:val="0"/>
          <w:divBdr>
            <w:top w:val="none" w:sz="0" w:space="0" w:color="auto"/>
            <w:left w:val="none" w:sz="0" w:space="0" w:color="auto"/>
            <w:bottom w:val="none" w:sz="0" w:space="0" w:color="auto"/>
            <w:right w:val="none" w:sz="0" w:space="0" w:color="auto"/>
          </w:divBdr>
        </w:div>
        <w:div w:id="2107075368">
          <w:marLeft w:val="480"/>
          <w:marRight w:val="0"/>
          <w:marTop w:val="0"/>
          <w:marBottom w:val="0"/>
          <w:divBdr>
            <w:top w:val="none" w:sz="0" w:space="0" w:color="auto"/>
            <w:left w:val="none" w:sz="0" w:space="0" w:color="auto"/>
            <w:bottom w:val="none" w:sz="0" w:space="0" w:color="auto"/>
            <w:right w:val="none" w:sz="0" w:space="0" w:color="auto"/>
          </w:divBdr>
        </w:div>
        <w:div w:id="2109689618">
          <w:marLeft w:val="480"/>
          <w:marRight w:val="0"/>
          <w:marTop w:val="0"/>
          <w:marBottom w:val="0"/>
          <w:divBdr>
            <w:top w:val="none" w:sz="0" w:space="0" w:color="auto"/>
            <w:left w:val="none" w:sz="0" w:space="0" w:color="auto"/>
            <w:bottom w:val="none" w:sz="0" w:space="0" w:color="auto"/>
            <w:right w:val="none" w:sz="0" w:space="0" w:color="auto"/>
          </w:divBdr>
        </w:div>
        <w:div w:id="2123112165">
          <w:marLeft w:val="480"/>
          <w:marRight w:val="0"/>
          <w:marTop w:val="0"/>
          <w:marBottom w:val="0"/>
          <w:divBdr>
            <w:top w:val="none" w:sz="0" w:space="0" w:color="auto"/>
            <w:left w:val="none" w:sz="0" w:space="0" w:color="auto"/>
            <w:bottom w:val="none" w:sz="0" w:space="0" w:color="auto"/>
            <w:right w:val="none" w:sz="0" w:space="0" w:color="auto"/>
          </w:divBdr>
        </w:div>
        <w:div w:id="2124688021">
          <w:marLeft w:val="480"/>
          <w:marRight w:val="0"/>
          <w:marTop w:val="0"/>
          <w:marBottom w:val="0"/>
          <w:divBdr>
            <w:top w:val="none" w:sz="0" w:space="0" w:color="auto"/>
            <w:left w:val="none" w:sz="0" w:space="0" w:color="auto"/>
            <w:bottom w:val="none" w:sz="0" w:space="0" w:color="auto"/>
            <w:right w:val="none" w:sz="0" w:space="0" w:color="auto"/>
          </w:divBdr>
        </w:div>
        <w:div w:id="2143303964">
          <w:marLeft w:val="480"/>
          <w:marRight w:val="0"/>
          <w:marTop w:val="0"/>
          <w:marBottom w:val="0"/>
          <w:divBdr>
            <w:top w:val="none" w:sz="0" w:space="0" w:color="auto"/>
            <w:left w:val="none" w:sz="0" w:space="0" w:color="auto"/>
            <w:bottom w:val="none" w:sz="0" w:space="0" w:color="auto"/>
            <w:right w:val="none" w:sz="0" w:space="0" w:color="auto"/>
          </w:divBdr>
        </w:div>
      </w:divsChild>
    </w:div>
    <w:div w:id="871305565">
      <w:bodyDiv w:val="1"/>
      <w:marLeft w:val="0"/>
      <w:marRight w:val="0"/>
      <w:marTop w:val="0"/>
      <w:marBottom w:val="0"/>
      <w:divBdr>
        <w:top w:val="none" w:sz="0" w:space="0" w:color="auto"/>
        <w:left w:val="none" w:sz="0" w:space="0" w:color="auto"/>
        <w:bottom w:val="none" w:sz="0" w:space="0" w:color="auto"/>
        <w:right w:val="none" w:sz="0" w:space="0" w:color="auto"/>
      </w:divBdr>
      <w:divsChild>
        <w:div w:id="1205462">
          <w:marLeft w:val="480"/>
          <w:marRight w:val="0"/>
          <w:marTop w:val="0"/>
          <w:marBottom w:val="0"/>
          <w:divBdr>
            <w:top w:val="none" w:sz="0" w:space="0" w:color="auto"/>
            <w:left w:val="none" w:sz="0" w:space="0" w:color="auto"/>
            <w:bottom w:val="none" w:sz="0" w:space="0" w:color="auto"/>
            <w:right w:val="none" w:sz="0" w:space="0" w:color="auto"/>
          </w:divBdr>
        </w:div>
        <w:div w:id="33971494">
          <w:marLeft w:val="480"/>
          <w:marRight w:val="0"/>
          <w:marTop w:val="0"/>
          <w:marBottom w:val="0"/>
          <w:divBdr>
            <w:top w:val="none" w:sz="0" w:space="0" w:color="auto"/>
            <w:left w:val="none" w:sz="0" w:space="0" w:color="auto"/>
            <w:bottom w:val="none" w:sz="0" w:space="0" w:color="auto"/>
            <w:right w:val="none" w:sz="0" w:space="0" w:color="auto"/>
          </w:divBdr>
        </w:div>
        <w:div w:id="54090546">
          <w:marLeft w:val="480"/>
          <w:marRight w:val="0"/>
          <w:marTop w:val="0"/>
          <w:marBottom w:val="0"/>
          <w:divBdr>
            <w:top w:val="none" w:sz="0" w:space="0" w:color="auto"/>
            <w:left w:val="none" w:sz="0" w:space="0" w:color="auto"/>
            <w:bottom w:val="none" w:sz="0" w:space="0" w:color="auto"/>
            <w:right w:val="none" w:sz="0" w:space="0" w:color="auto"/>
          </w:divBdr>
        </w:div>
        <w:div w:id="55588205">
          <w:marLeft w:val="480"/>
          <w:marRight w:val="0"/>
          <w:marTop w:val="0"/>
          <w:marBottom w:val="0"/>
          <w:divBdr>
            <w:top w:val="none" w:sz="0" w:space="0" w:color="auto"/>
            <w:left w:val="none" w:sz="0" w:space="0" w:color="auto"/>
            <w:bottom w:val="none" w:sz="0" w:space="0" w:color="auto"/>
            <w:right w:val="none" w:sz="0" w:space="0" w:color="auto"/>
          </w:divBdr>
        </w:div>
        <w:div w:id="85271818">
          <w:marLeft w:val="480"/>
          <w:marRight w:val="0"/>
          <w:marTop w:val="0"/>
          <w:marBottom w:val="0"/>
          <w:divBdr>
            <w:top w:val="none" w:sz="0" w:space="0" w:color="auto"/>
            <w:left w:val="none" w:sz="0" w:space="0" w:color="auto"/>
            <w:bottom w:val="none" w:sz="0" w:space="0" w:color="auto"/>
            <w:right w:val="none" w:sz="0" w:space="0" w:color="auto"/>
          </w:divBdr>
        </w:div>
        <w:div w:id="156387535">
          <w:marLeft w:val="480"/>
          <w:marRight w:val="0"/>
          <w:marTop w:val="0"/>
          <w:marBottom w:val="0"/>
          <w:divBdr>
            <w:top w:val="none" w:sz="0" w:space="0" w:color="auto"/>
            <w:left w:val="none" w:sz="0" w:space="0" w:color="auto"/>
            <w:bottom w:val="none" w:sz="0" w:space="0" w:color="auto"/>
            <w:right w:val="none" w:sz="0" w:space="0" w:color="auto"/>
          </w:divBdr>
        </w:div>
        <w:div w:id="168447734">
          <w:marLeft w:val="480"/>
          <w:marRight w:val="0"/>
          <w:marTop w:val="0"/>
          <w:marBottom w:val="0"/>
          <w:divBdr>
            <w:top w:val="none" w:sz="0" w:space="0" w:color="auto"/>
            <w:left w:val="none" w:sz="0" w:space="0" w:color="auto"/>
            <w:bottom w:val="none" w:sz="0" w:space="0" w:color="auto"/>
            <w:right w:val="none" w:sz="0" w:space="0" w:color="auto"/>
          </w:divBdr>
        </w:div>
        <w:div w:id="188839814">
          <w:marLeft w:val="480"/>
          <w:marRight w:val="0"/>
          <w:marTop w:val="0"/>
          <w:marBottom w:val="0"/>
          <w:divBdr>
            <w:top w:val="none" w:sz="0" w:space="0" w:color="auto"/>
            <w:left w:val="none" w:sz="0" w:space="0" w:color="auto"/>
            <w:bottom w:val="none" w:sz="0" w:space="0" w:color="auto"/>
            <w:right w:val="none" w:sz="0" w:space="0" w:color="auto"/>
          </w:divBdr>
        </w:div>
        <w:div w:id="213078363">
          <w:marLeft w:val="480"/>
          <w:marRight w:val="0"/>
          <w:marTop w:val="0"/>
          <w:marBottom w:val="0"/>
          <w:divBdr>
            <w:top w:val="none" w:sz="0" w:space="0" w:color="auto"/>
            <w:left w:val="none" w:sz="0" w:space="0" w:color="auto"/>
            <w:bottom w:val="none" w:sz="0" w:space="0" w:color="auto"/>
            <w:right w:val="none" w:sz="0" w:space="0" w:color="auto"/>
          </w:divBdr>
        </w:div>
        <w:div w:id="214630779">
          <w:marLeft w:val="480"/>
          <w:marRight w:val="0"/>
          <w:marTop w:val="0"/>
          <w:marBottom w:val="0"/>
          <w:divBdr>
            <w:top w:val="none" w:sz="0" w:space="0" w:color="auto"/>
            <w:left w:val="none" w:sz="0" w:space="0" w:color="auto"/>
            <w:bottom w:val="none" w:sz="0" w:space="0" w:color="auto"/>
            <w:right w:val="none" w:sz="0" w:space="0" w:color="auto"/>
          </w:divBdr>
        </w:div>
        <w:div w:id="223490735">
          <w:marLeft w:val="480"/>
          <w:marRight w:val="0"/>
          <w:marTop w:val="0"/>
          <w:marBottom w:val="0"/>
          <w:divBdr>
            <w:top w:val="none" w:sz="0" w:space="0" w:color="auto"/>
            <w:left w:val="none" w:sz="0" w:space="0" w:color="auto"/>
            <w:bottom w:val="none" w:sz="0" w:space="0" w:color="auto"/>
            <w:right w:val="none" w:sz="0" w:space="0" w:color="auto"/>
          </w:divBdr>
        </w:div>
        <w:div w:id="227886270">
          <w:marLeft w:val="480"/>
          <w:marRight w:val="0"/>
          <w:marTop w:val="0"/>
          <w:marBottom w:val="0"/>
          <w:divBdr>
            <w:top w:val="none" w:sz="0" w:space="0" w:color="auto"/>
            <w:left w:val="none" w:sz="0" w:space="0" w:color="auto"/>
            <w:bottom w:val="none" w:sz="0" w:space="0" w:color="auto"/>
            <w:right w:val="none" w:sz="0" w:space="0" w:color="auto"/>
          </w:divBdr>
        </w:div>
        <w:div w:id="231625077">
          <w:marLeft w:val="480"/>
          <w:marRight w:val="0"/>
          <w:marTop w:val="0"/>
          <w:marBottom w:val="0"/>
          <w:divBdr>
            <w:top w:val="none" w:sz="0" w:space="0" w:color="auto"/>
            <w:left w:val="none" w:sz="0" w:space="0" w:color="auto"/>
            <w:bottom w:val="none" w:sz="0" w:space="0" w:color="auto"/>
            <w:right w:val="none" w:sz="0" w:space="0" w:color="auto"/>
          </w:divBdr>
        </w:div>
        <w:div w:id="232784532">
          <w:marLeft w:val="480"/>
          <w:marRight w:val="0"/>
          <w:marTop w:val="0"/>
          <w:marBottom w:val="0"/>
          <w:divBdr>
            <w:top w:val="none" w:sz="0" w:space="0" w:color="auto"/>
            <w:left w:val="none" w:sz="0" w:space="0" w:color="auto"/>
            <w:bottom w:val="none" w:sz="0" w:space="0" w:color="auto"/>
            <w:right w:val="none" w:sz="0" w:space="0" w:color="auto"/>
          </w:divBdr>
        </w:div>
        <w:div w:id="262344782">
          <w:marLeft w:val="480"/>
          <w:marRight w:val="0"/>
          <w:marTop w:val="0"/>
          <w:marBottom w:val="0"/>
          <w:divBdr>
            <w:top w:val="none" w:sz="0" w:space="0" w:color="auto"/>
            <w:left w:val="none" w:sz="0" w:space="0" w:color="auto"/>
            <w:bottom w:val="none" w:sz="0" w:space="0" w:color="auto"/>
            <w:right w:val="none" w:sz="0" w:space="0" w:color="auto"/>
          </w:divBdr>
        </w:div>
        <w:div w:id="267540220">
          <w:marLeft w:val="480"/>
          <w:marRight w:val="0"/>
          <w:marTop w:val="0"/>
          <w:marBottom w:val="0"/>
          <w:divBdr>
            <w:top w:val="none" w:sz="0" w:space="0" w:color="auto"/>
            <w:left w:val="none" w:sz="0" w:space="0" w:color="auto"/>
            <w:bottom w:val="none" w:sz="0" w:space="0" w:color="auto"/>
            <w:right w:val="none" w:sz="0" w:space="0" w:color="auto"/>
          </w:divBdr>
        </w:div>
        <w:div w:id="388117477">
          <w:marLeft w:val="480"/>
          <w:marRight w:val="0"/>
          <w:marTop w:val="0"/>
          <w:marBottom w:val="0"/>
          <w:divBdr>
            <w:top w:val="none" w:sz="0" w:space="0" w:color="auto"/>
            <w:left w:val="none" w:sz="0" w:space="0" w:color="auto"/>
            <w:bottom w:val="none" w:sz="0" w:space="0" w:color="auto"/>
            <w:right w:val="none" w:sz="0" w:space="0" w:color="auto"/>
          </w:divBdr>
        </w:div>
        <w:div w:id="390467897">
          <w:marLeft w:val="480"/>
          <w:marRight w:val="0"/>
          <w:marTop w:val="0"/>
          <w:marBottom w:val="0"/>
          <w:divBdr>
            <w:top w:val="none" w:sz="0" w:space="0" w:color="auto"/>
            <w:left w:val="none" w:sz="0" w:space="0" w:color="auto"/>
            <w:bottom w:val="none" w:sz="0" w:space="0" w:color="auto"/>
            <w:right w:val="none" w:sz="0" w:space="0" w:color="auto"/>
          </w:divBdr>
        </w:div>
        <w:div w:id="486019333">
          <w:marLeft w:val="480"/>
          <w:marRight w:val="0"/>
          <w:marTop w:val="0"/>
          <w:marBottom w:val="0"/>
          <w:divBdr>
            <w:top w:val="none" w:sz="0" w:space="0" w:color="auto"/>
            <w:left w:val="none" w:sz="0" w:space="0" w:color="auto"/>
            <w:bottom w:val="none" w:sz="0" w:space="0" w:color="auto"/>
            <w:right w:val="none" w:sz="0" w:space="0" w:color="auto"/>
          </w:divBdr>
        </w:div>
        <w:div w:id="498154689">
          <w:marLeft w:val="480"/>
          <w:marRight w:val="0"/>
          <w:marTop w:val="0"/>
          <w:marBottom w:val="0"/>
          <w:divBdr>
            <w:top w:val="none" w:sz="0" w:space="0" w:color="auto"/>
            <w:left w:val="none" w:sz="0" w:space="0" w:color="auto"/>
            <w:bottom w:val="none" w:sz="0" w:space="0" w:color="auto"/>
            <w:right w:val="none" w:sz="0" w:space="0" w:color="auto"/>
          </w:divBdr>
        </w:div>
        <w:div w:id="606162400">
          <w:marLeft w:val="480"/>
          <w:marRight w:val="0"/>
          <w:marTop w:val="0"/>
          <w:marBottom w:val="0"/>
          <w:divBdr>
            <w:top w:val="none" w:sz="0" w:space="0" w:color="auto"/>
            <w:left w:val="none" w:sz="0" w:space="0" w:color="auto"/>
            <w:bottom w:val="none" w:sz="0" w:space="0" w:color="auto"/>
            <w:right w:val="none" w:sz="0" w:space="0" w:color="auto"/>
          </w:divBdr>
        </w:div>
        <w:div w:id="639000040">
          <w:marLeft w:val="480"/>
          <w:marRight w:val="0"/>
          <w:marTop w:val="0"/>
          <w:marBottom w:val="0"/>
          <w:divBdr>
            <w:top w:val="none" w:sz="0" w:space="0" w:color="auto"/>
            <w:left w:val="none" w:sz="0" w:space="0" w:color="auto"/>
            <w:bottom w:val="none" w:sz="0" w:space="0" w:color="auto"/>
            <w:right w:val="none" w:sz="0" w:space="0" w:color="auto"/>
          </w:divBdr>
        </w:div>
        <w:div w:id="647438489">
          <w:marLeft w:val="480"/>
          <w:marRight w:val="0"/>
          <w:marTop w:val="0"/>
          <w:marBottom w:val="0"/>
          <w:divBdr>
            <w:top w:val="none" w:sz="0" w:space="0" w:color="auto"/>
            <w:left w:val="none" w:sz="0" w:space="0" w:color="auto"/>
            <w:bottom w:val="none" w:sz="0" w:space="0" w:color="auto"/>
            <w:right w:val="none" w:sz="0" w:space="0" w:color="auto"/>
          </w:divBdr>
        </w:div>
        <w:div w:id="650256884">
          <w:marLeft w:val="480"/>
          <w:marRight w:val="0"/>
          <w:marTop w:val="0"/>
          <w:marBottom w:val="0"/>
          <w:divBdr>
            <w:top w:val="none" w:sz="0" w:space="0" w:color="auto"/>
            <w:left w:val="none" w:sz="0" w:space="0" w:color="auto"/>
            <w:bottom w:val="none" w:sz="0" w:space="0" w:color="auto"/>
            <w:right w:val="none" w:sz="0" w:space="0" w:color="auto"/>
          </w:divBdr>
        </w:div>
        <w:div w:id="651569345">
          <w:marLeft w:val="480"/>
          <w:marRight w:val="0"/>
          <w:marTop w:val="0"/>
          <w:marBottom w:val="0"/>
          <w:divBdr>
            <w:top w:val="none" w:sz="0" w:space="0" w:color="auto"/>
            <w:left w:val="none" w:sz="0" w:space="0" w:color="auto"/>
            <w:bottom w:val="none" w:sz="0" w:space="0" w:color="auto"/>
            <w:right w:val="none" w:sz="0" w:space="0" w:color="auto"/>
          </w:divBdr>
        </w:div>
        <w:div w:id="660355229">
          <w:marLeft w:val="480"/>
          <w:marRight w:val="0"/>
          <w:marTop w:val="0"/>
          <w:marBottom w:val="0"/>
          <w:divBdr>
            <w:top w:val="none" w:sz="0" w:space="0" w:color="auto"/>
            <w:left w:val="none" w:sz="0" w:space="0" w:color="auto"/>
            <w:bottom w:val="none" w:sz="0" w:space="0" w:color="auto"/>
            <w:right w:val="none" w:sz="0" w:space="0" w:color="auto"/>
          </w:divBdr>
        </w:div>
        <w:div w:id="662969567">
          <w:marLeft w:val="480"/>
          <w:marRight w:val="0"/>
          <w:marTop w:val="0"/>
          <w:marBottom w:val="0"/>
          <w:divBdr>
            <w:top w:val="none" w:sz="0" w:space="0" w:color="auto"/>
            <w:left w:val="none" w:sz="0" w:space="0" w:color="auto"/>
            <w:bottom w:val="none" w:sz="0" w:space="0" w:color="auto"/>
            <w:right w:val="none" w:sz="0" w:space="0" w:color="auto"/>
          </w:divBdr>
        </w:div>
        <w:div w:id="665977750">
          <w:marLeft w:val="480"/>
          <w:marRight w:val="0"/>
          <w:marTop w:val="0"/>
          <w:marBottom w:val="0"/>
          <w:divBdr>
            <w:top w:val="none" w:sz="0" w:space="0" w:color="auto"/>
            <w:left w:val="none" w:sz="0" w:space="0" w:color="auto"/>
            <w:bottom w:val="none" w:sz="0" w:space="0" w:color="auto"/>
            <w:right w:val="none" w:sz="0" w:space="0" w:color="auto"/>
          </w:divBdr>
        </w:div>
        <w:div w:id="727991936">
          <w:marLeft w:val="480"/>
          <w:marRight w:val="0"/>
          <w:marTop w:val="0"/>
          <w:marBottom w:val="0"/>
          <w:divBdr>
            <w:top w:val="none" w:sz="0" w:space="0" w:color="auto"/>
            <w:left w:val="none" w:sz="0" w:space="0" w:color="auto"/>
            <w:bottom w:val="none" w:sz="0" w:space="0" w:color="auto"/>
            <w:right w:val="none" w:sz="0" w:space="0" w:color="auto"/>
          </w:divBdr>
        </w:div>
        <w:div w:id="743571821">
          <w:marLeft w:val="480"/>
          <w:marRight w:val="0"/>
          <w:marTop w:val="0"/>
          <w:marBottom w:val="0"/>
          <w:divBdr>
            <w:top w:val="none" w:sz="0" w:space="0" w:color="auto"/>
            <w:left w:val="none" w:sz="0" w:space="0" w:color="auto"/>
            <w:bottom w:val="none" w:sz="0" w:space="0" w:color="auto"/>
            <w:right w:val="none" w:sz="0" w:space="0" w:color="auto"/>
          </w:divBdr>
        </w:div>
        <w:div w:id="783888733">
          <w:marLeft w:val="480"/>
          <w:marRight w:val="0"/>
          <w:marTop w:val="0"/>
          <w:marBottom w:val="0"/>
          <w:divBdr>
            <w:top w:val="none" w:sz="0" w:space="0" w:color="auto"/>
            <w:left w:val="none" w:sz="0" w:space="0" w:color="auto"/>
            <w:bottom w:val="none" w:sz="0" w:space="0" w:color="auto"/>
            <w:right w:val="none" w:sz="0" w:space="0" w:color="auto"/>
          </w:divBdr>
        </w:div>
        <w:div w:id="850413125">
          <w:marLeft w:val="480"/>
          <w:marRight w:val="0"/>
          <w:marTop w:val="0"/>
          <w:marBottom w:val="0"/>
          <w:divBdr>
            <w:top w:val="none" w:sz="0" w:space="0" w:color="auto"/>
            <w:left w:val="none" w:sz="0" w:space="0" w:color="auto"/>
            <w:bottom w:val="none" w:sz="0" w:space="0" w:color="auto"/>
            <w:right w:val="none" w:sz="0" w:space="0" w:color="auto"/>
          </w:divBdr>
        </w:div>
        <w:div w:id="869146872">
          <w:marLeft w:val="480"/>
          <w:marRight w:val="0"/>
          <w:marTop w:val="0"/>
          <w:marBottom w:val="0"/>
          <w:divBdr>
            <w:top w:val="none" w:sz="0" w:space="0" w:color="auto"/>
            <w:left w:val="none" w:sz="0" w:space="0" w:color="auto"/>
            <w:bottom w:val="none" w:sz="0" w:space="0" w:color="auto"/>
            <w:right w:val="none" w:sz="0" w:space="0" w:color="auto"/>
          </w:divBdr>
        </w:div>
        <w:div w:id="929388661">
          <w:marLeft w:val="480"/>
          <w:marRight w:val="0"/>
          <w:marTop w:val="0"/>
          <w:marBottom w:val="0"/>
          <w:divBdr>
            <w:top w:val="none" w:sz="0" w:space="0" w:color="auto"/>
            <w:left w:val="none" w:sz="0" w:space="0" w:color="auto"/>
            <w:bottom w:val="none" w:sz="0" w:space="0" w:color="auto"/>
            <w:right w:val="none" w:sz="0" w:space="0" w:color="auto"/>
          </w:divBdr>
        </w:div>
        <w:div w:id="946932693">
          <w:marLeft w:val="480"/>
          <w:marRight w:val="0"/>
          <w:marTop w:val="0"/>
          <w:marBottom w:val="0"/>
          <w:divBdr>
            <w:top w:val="none" w:sz="0" w:space="0" w:color="auto"/>
            <w:left w:val="none" w:sz="0" w:space="0" w:color="auto"/>
            <w:bottom w:val="none" w:sz="0" w:space="0" w:color="auto"/>
            <w:right w:val="none" w:sz="0" w:space="0" w:color="auto"/>
          </w:divBdr>
        </w:div>
        <w:div w:id="953756041">
          <w:marLeft w:val="480"/>
          <w:marRight w:val="0"/>
          <w:marTop w:val="0"/>
          <w:marBottom w:val="0"/>
          <w:divBdr>
            <w:top w:val="none" w:sz="0" w:space="0" w:color="auto"/>
            <w:left w:val="none" w:sz="0" w:space="0" w:color="auto"/>
            <w:bottom w:val="none" w:sz="0" w:space="0" w:color="auto"/>
            <w:right w:val="none" w:sz="0" w:space="0" w:color="auto"/>
          </w:divBdr>
        </w:div>
        <w:div w:id="1020083547">
          <w:marLeft w:val="480"/>
          <w:marRight w:val="0"/>
          <w:marTop w:val="0"/>
          <w:marBottom w:val="0"/>
          <w:divBdr>
            <w:top w:val="none" w:sz="0" w:space="0" w:color="auto"/>
            <w:left w:val="none" w:sz="0" w:space="0" w:color="auto"/>
            <w:bottom w:val="none" w:sz="0" w:space="0" w:color="auto"/>
            <w:right w:val="none" w:sz="0" w:space="0" w:color="auto"/>
          </w:divBdr>
        </w:div>
        <w:div w:id="1031414389">
          <w:marLeft w:val="480"/>
          <w:marRight w:val="0"/>
          <w:marTop w:val="0"/>
          <w:marBottom w:val="0"/>
          <w:divBdr>
            <w:top w:val="none" w:sz="0" w:space="0" w:color="auto"/>
            <w:left w:val="none" w:sz="0" w:space="0" w:color="auto"/>
            <w:bottom w:val="none" w:sz="0" w:space="0" w:color="auto"/>
            <w:right w:val="none" w:sz="0" w:space="0" w:color="auto"/>
          </w:divBdr>
        </w:div>
        <w:div w:id="1068960812">
          <w:marLeft w:val="480"/>
          <w:marRight w:val="0"/>
          <w:marTop w:val="0"/>
          <w:marBottom w:val="0"/>
          <w:divBdr>
            <w:top w:val="none" w:sz="0" w:space="0" w:color="auto"/>
            <w:left w:val="none" w:sz="0" w:space="0" w:color="auto"/>
            <w:bottom w:val="none" w:sz="0" w:space="0" w:color="auto"/>
            <w:right w:val="none" w:sz="0" w:space="0" w:color="auto"/>
          </w:divBdr>
        </w:div>
        <w:div w:id="1082873639">
          <w:marLeft w:val="480"/>
          <w:marRight w:val="0"/>
          <w:marTop w:val="0"/>
          <w:marBottom w:val="0"/>
          <w:divBdr>
            <w:top w:val="none" w:sz="0" w:space="0" w:color="auto"/>
            <w:left w:val="none" w:sz="0" w:space="0" w:color="auto"/>
            <w:bottom w:val="none" w:sz="0" w:space="0" w:color="auto"/>
            <w:right w:val="none" w:sz="0" w:space="0" w:color="auto"/>
          </w:divBdr>
        </w:div>
        <w:div w:id="1111122167">
          <w:marLeft w:val="480"/>
          <w:marRight w:val="0"/>
          <w:marTop w:val="0"/>
          <w:marBottom w:val="0"/>
          <w:divBdr>
            <w:top w:val="none" w:sz="0" w:space="0" w:color="auto"/>
            <w:left w:val="none" w:sz="0" w:space="0" w:color="auto"/>
            <w:bottom w:val="none" w:sz="0" w:space="0" w:color="auto"/>
            <w:right w:val="none" w:sz="0" w:space="0" w:color="auto"/>
          </w:divBdr>
        </w:div>
        <w:div w:id="1183007983">
          <w:marLeft w:val="480"/>
          <w:marRight w:val="0"/>
          <w:marTop w:val="0"/>
          <w:marBottom w:val="0"/>
          <w:divBdr>
            <w:top w:val="none" w:sz="0" w:space="0" w:color="auto"/>
            <w:left w:val="none" w:sz="0" w:space="0" w:color="auto"/>
            <w:bottom w:val="none" w:sz="0" w:space="0" w:color="auto"/>
            <w:right w:val="none" w:sz="0" w:space="0" w:color="auto"/>
          </w:divBdr>
        </w:div>
        <w:div w:id="1199587532">
          <w:marLeft w:val="480"/>
          <w:marRight w:val="0"/>
          <w:marTop w:val="0"/>
          <w:marBottom w:val="0"/>
          <w:divBdr>
            <w:top w:val="none" w:sz="0" w:space="0" w:color="auto"/>
            <w:left w:val="none" w:sz="0" w:space="0" w:color="auto"/>
            <w:bottom w:val="none" w:sz="0" w:space="0" w:color="auto"/>
            <w:right w:val="none" w:sz="0" w:space="0" w:color="auto"/>
          </w:divBdr>
        </w:div>
        <w:div w:id="1213275508">
          <w:marLeft w:val="480"/>
          <w:marRight w:val="0"/>
          <w:marTop w:val="0"/>
          <w:marBottom w:val="0"/>
          <w:divBdr>
            <w:top w:val="none" w:sz="0" w:space="0" w:color="auto"/>
            <w:left w:val="none" w:sz="0" w:space="0" w:color="auto"/>
            <w:bottom w:val="none" w:sz="0" w:space="0" w:color="auto"/>
            <w:right w:val="none" w:sz="0" w:space="0" w:color="auto"/>
          </w:divBdr>
        </w:div>
        <w:div w:id="1237547786">
          <w:marLeft w:val="480"/>
          <w:marRight w:val="0"/>
          <w:marTop w:val="0"/>
          <w:marBottom w:val="0"/>
          <w:divBdr>
            <w:top w:val="none" w:sz="0" w:space="0" w:color="auto"/>
            <w:left w:val="none" w:sz="0" w:space="0" w:color="auto"/>
            <w:bottom w:val="none" w:sz="0" w:space="0" w:color="auto"/>
            <w:right w:val="none" w:sz="0" w:space="0" w:color="auto"/>
          </w:divBdr>
        </w:div>
        <w:div w:id="1256131628">
          <w:marLeft w:val="480"/>
          <w:marRight w:val="0"/>
          <w:marTop w:val="0"/>
          <w:marBottom w:val="0"/>
          <w:divBdr>
            <w:top w:val="none" w:sz="0" w:space="0" w:color="auto"/>
            <w:left w:val="none" w:sz="0" w:space="0" w:color="auto"/>
            <w:bottom w:val="none" w:sz="0" w:space="0" w:color="auto"/>
            <w:right w:val="none" w:sz="0" w:space="0" w:color="auto"/>
          </w:divBdr>
        </w:div>
        <w:div w:id="1258949425">
          <w:marLeft w:val="480"/>
          <w:marRight w:val="0"/>
          <w:marTop w:val="0"/>
          <w:marBottom w:val="0"/>
          <w:divBdr>
            <w:top w:val="none" w:sz="0" w:space="0" w:color="auto"/>
            <w:left w:val="none" w:sz="0" w:space="0" w:color="auto"/>
            <w:bottom w:val="none" w:sz="0" w:space="0" w:color="auto"/>
            <w:right w:val="none" w:sz="0" w:space="0" w:color="auto"/>
          </w:divBdr>
        </w:div>
        <w:div w:id="1263145063">
          <w:marLeft w:val="480"/>
          <w:marRight w:val="0"/>
          <w:marTop w:val="0"/>
          <w:marBottom w:val="0"/>
          <w:divBdr>
            <w:top w:val="none" w:sz="0" w:space="0" w:color="auto"/>
            <w:left w:val="none" w:sz="0" w:space="0" w:color="auto"/>
            <w:bottom w:val="none" w:sz="0" w:space="0" w:color="auto"/>
            <w:right w:val="none" w:sz="0" w:space="0" w:color="auto"/>
          </w:divBdr>
        </w:div>
        <w:div w:id="1292714655">
          <w:marLeft w:val="480"/>
          <w:marRight w:val="0"/>
          <w:marTop w:val="0"/>
          <w:marBottom w:val="0"/>
          <w:divBdr>
            <w:top w:val="none" w:sz="0" w:space="0" w:color="auto"/>
            <w:left w:val="none" w:sz="0" w:space="0" w:color="auto"/>
            <w:bottom w:val="none" w:sz="0" w:space="0" w:color="auto"/>
            <w:right w:val="none" w:sz="0" w:space="0" w:color="auto"/>
          </w:divBdr>
        </w:div>
        <w:div w:id="1298145407">
          <w:marLeft w:val="480"/>
          <w:marRight w:val="0"/>
          <w:marTop w:val="0"/>
          <w:marBottom w:val="0"/>
          <w:divBdr>
            <w:top w:val="none" w:sz="0" w:space="0" w:color="auto"/>
            <w:left w:val="none" w:sz="0" w:space="0" w:color="auto"/>
            <w:bottom w:val="none" w:sz="0" w:space="0" w:color="auto"/>
            <w:right w:val="none" w:sz="0" w:space="0" w:color="auto"/>
          </w:divBdr>
        </w:div>
        <w:div w:id="1301617782">
          <w:marLeft w:val="480"/>
          <w:marRight w:val="0"/>
          <w:marTop w:val="0"/>
          <w:marBottom w:val="0"/>
          <w:divBdr>
            <w:top w:val="none" w:sz="0" w:space="0" w:color="auto"/>
            <w:left w:val="none" w:sz="0" w:space="0" w:color="auto"/>
            <w:bottom w:val="none" w:sz="0" w:space="0" w:color="auto"/>
            <w:right w:val="none" w:sz="0" w:space="0" w:color="auto"/>
          </w:divBdr>
        </w:div>
        <w:div w:id="1340351843">
          <w:marLeft w:val="480"/>
          <w:marRight w:val="0"/>
          <w:marTop w:val="0"/>
          <w:marBottom w:val="0"/>
          <w:divBdr>
            <w:top w:val="none" w:sz="0" w:space="0" w:color="auto"/>
            <w:left w:val="none" w:sz="0" w:space="0" w:color="auto"/>
            <w:bottom w:val="none" w:sz="0" w:space="0" w:color="auto"/>
            <w:right w:val="none" w:sz="0" w:space="0" w:color="auto"/>
          </w:divBdr>
        </w:div>
        <w:div w:id="1343236589">
          <w:marLeft w:val="480"/>
          <w:marRight w:val="0"/>
          <w:marTop w:val="0"/>
          <w:marBottom w:val="0"/>
          <w:divBdr>
            <w:top w:val="none" w:sz="0" w:space="0" w:color="auto"/>
            <w:left w:val="none" w:sz="0" w:space="0" w:color="auto"/>
            <w:bottom w:val="none" w:sz="0" w:space="0" w:color="auto"/>
            <w:right w:val="none" w:sz="0" w:space="0" w:color="auto"/>
          </w:divBdr>
        </w:div>
        <w:div w:id="1433696552">
          <w:marLeft w:val="480"/>
          <w:marRight w:val="0"/>
          <w:marTop w:val="0"/>
          <w:marBottom w:val="0"/>
          <w:divBdr>
            <w:top w:val="none" w:sz="0" w:space="0" w:color="auto"/>
            <w:left w:val="none" w:sz="0" w:space="0" w:color="auto"/>
            <w:bottom w:val="none" w:sz="0" w:space="0" w:color="auto"/>
            <w:right w:val="none" w:sz="0" w:space="0" w:color="auto"/>
          </w:divBdr>
        </w:div>
        <w:div w:id="1446344662">
          <w:marLeft w:val="480"/>
          <w:marRight w:val="0"/>
          <w:marTop w:val="0"/>
          <w:marBottom w:val="0"/>
          <w:divBdr>
            <w:top w:val="none" w:sz="0" w:space="0" w:color="auto"/>
            <w:left w:val="none" w:sz="0" w:space="0" w:color="auto"/>
            <w:bottom w:val="none" w:sz="0" w:space="0" w:color="auto"/>
            <w:right w:val="none" w:sz="0" w:space="0" w:color="auto"/>
          </w:divBdr>
        </w:div>
        <w:div w:id="1446658968">
          <w:marLeft w:val="480"/>
          <w:marRight w:val="0"/>
          <w:marTop w:val="0"/>
          <w:marBottom w:val="0"/>
          <w:divBdr>
            <w:top w:val="none" w:sz="0" w:space="0" w:color="auto"/>
            <w:left w:val="none" w:sz="0" w:space="0" w:color="auto"/>
            <w:bottom w:val="none" w:sz="0" w:space="0" w:color="auto"/>
            <w:right w:val="none" w:sz="0" w:space="0" w:color="auto"/>
          </w:divBdr>
        </w:div>
        <w:div w:id="1470367342">
          <w:marLeft w:val="480"/>
          <w:marRight w:val="0"/>
          <w:marTop w:val="0"/>
          <w:marBottom w:val="0"/>
          <w:divBdr>
            <w:top w:val="none" w:sz="0" w:space="0" w:color="auto"/>
            <w:left w:val="none" w:sz="0" w:space="0" w:color="auto"/>
            <w:bottom w:val="none" w:sz="0" w:space="0" w:color="auto"/>
            <w:right w:val="none" w:sz="0" w:space="0" w:color="auto"/>
          </w:divBdr>
        </w:div>
        <w:div w:id="1481265417">
          <w:marLeft w:val="480"/>
          <w:marRight w:val="0"/>
          <w:marTop w:val="0"/>
          <w:marBottom w:val="0"/>
          <w:divBdr>
            <w:top w:val="none" w:sz="0" w:space="0" w:color="auto"/>
            <w:left w:val="none" w:sz="0" w:space="0" w:color="auto"/>
            <w:bottom w:val="none" w:sz="0" w:space="0" w:color="auto"/>
            <w:right w:val="none" w:sz="0" w:space="0" w:color="auto"/>
          </w:divBdr>
        </w:div>
        <w:div w:id="1489908091">
          <w:marLeft w:val="480"/>
          <w:marRight w:val="0"/>
          <w:marTop w:val="0"/>
          <w:marBottom w:val="0"/>
          <w:divBdr>
            <w:top w:val="none" w:sz="0" w:space="0" w:color="auto"/>
            <w:left w:val="none" w:sz="0" w:space="0" w:color="auto"/>
            <w:bottom w:val="none" w:sz="0" w:space="0" w:color="auto"/>
            <w:right w:val="none" w:sz="0" w:space="0" w:color="auto"/>
          </w:divBdr>
        </w:div>
        <w:div w:id="1500730406">
          <w:marLeft w:val="480"/>
          <w:marRight w:val="0"/>
          <w:marTop w:val="0"/>
          <w:marBottom w:val="0"/>
          <w:divBdr>
            <w:top w:val="none" w:sz="0" w:space="0" w:color="auto"/>
            <w:left w:val="none" w:sz="0" w:space="0" w:color="auto"/>
            <w:bottom w:val="none" w:sz="0" w:space="0" w:color="auto"/>
            <w:right w:val="none" w:sz="0" w:space="0" w:color="auto"/>
          </w:divBdr>
        </w:div>
        <w:div w:id="1566598552">
          <w:marLeft w:val="480"/>
          <w:marRight w:val="0"/>
          <w:marTop w:val="0"/>
          <w:marBottom w:val="0"/>
          <w:divBdr>
            <w:top w:val="none" w:sz="0" w:space="0" w:color="auto"/>
            <w:left w:val="none" w:sz="0" w:space="0" w:color="auto"/>
            <w:bottom w:val="none" w:sz="0" w:space="0" w:color="auto"/>
            <w:right w:val="none" w:sz="0" w:space="0" w:color="auto"/>
          </w:divBdr>
        </w:div>
        <w:div w:id="1570457945">
          <w:marLeft w:val="480"/>
          <w:marRight w:val="0"/>
          <w:marTop w:val="0"/>
          <w:marBottom w:val="0"/>
          <w:divBdr>
            <w:top w:val="none" w:sz="0" w:space="0" w:color="auto"/>
            <w:left w:val="none" w:sz="0" w:space="0" w:color="auto"/>
            <w:bottom w:val="none" w:sz="0" w:space="0" w:color="auto"/>
            <w:right w:val="none" w:sz="0" w:space="0" w:color="auto"/>
          </w:divBdr>
        </w:div>
        <w:div w:id="1572038621">
          <w:marLeft w:val="480"/>
          <w:marRight w:val="0"/>
          <w:marTop w:val="0"/>
          <w:marBottom w:val="0"/>
          <w:divBdr>
            <w:top w:val="none" w:sz="0" w:space="0" w:color="auto"/>
            <w:left w:val="none" w:sz="0" w:space="0" w:color="auto"/>
            <w:bottom w:val="none" w:sz="0" w:space="0" w:color="auto"/>
            <w:right w:val="none" w:sz="0" w:space="0" w:color="auto"/>
          </w:divBdr>
        </w:div>
        <w:div w:id="1665008976">
          <w:marLeft w:val="480"/>
          <w:marRight w:val="0"/>
          <w:marTop w:val="0"/>
          <w:marBottom w:val="0"/>
          <w:divBdr>
            <w:top w:val="none" w:sz="0" w:space="0" w:color="auto"/>
            <w:left w:val="none" w:sz="0" w:space="0" w:color="auto"/>
            <w:bottom w:val="none" w:sz="0" w:space="0" w:color="auto"/>
            <w:right w:val="none" w:sz="0" w:space="0" w:color="auto"/>
          </w:divBdr>
        </w:div>
        <w:div w:id="1693605751">
          <w:marLeft w:val="480"/>
          <w:marRight w:val="0"/>
          <w:marTop w:val="0"/>
          <w:marBottom w:val="0"/>
          <w:divBdr>
            <w:top w:val="none" w:sz="0" w:space="0" w:color="auto"/>
            <w:left w:val="none" w:sz="0" w:space="0" w:color="auto"/>
            <w:bottom w:val="none" w:sz="0" w:space="0" w:color="auto"/>
            <w:right w:val="none" w:sz="0" w:space="0" w:color="auto"/>
          </w:divBdr>
        </w:div>
        <w:div w:id="1708329456">
          <w:marLeft w:val="480"/>
          <w:marRight w:val="0"/>
          <w:marTop w:val="0"/>
          <w:marBottom w:val="0"/>
          <w:divBdr>
            <w:top w:val="none" w:sz="0" w:space="0" w:color="auto"/>
            <w:left w:val="none" w:sz="0" w:space="0" w:color="auto"/>
            <w:bottom w:val="none" w:sz="0" w:space="0" w:color="auto"/>
            <w:right w:val="none" w:sz="0" w:space="0" w:color="auto"/>
          </w:divBdr>
        </w:div>
        <w:div w:id="1712222915">
          <w:marLeft w:val="480"/>
          <w:marRight w:val="0"/>
          <w:marTop w:val="0"/>
          <w:marBottom w:val="0"/>
          <w:divBdr>
            <w:top w:val="none" w:sz="0" w:space="0" w:color="auto"/>
            <w:left w:val="none" w:sz="0" w:space="0" w:color="auto"/>
            <w:bottom w:val="none" w:sz="0" w:space="0" w:color="auto"/>
            <w:right w:val="none" w:sz="0" w:space="0" w:color="auto"/>
          </w:divBdr>
        </w:div>
        <w:div w:id="1750343782">
          <w:marLeft w:val="480"/>
          <w:marRight w:val="0"/>
          <w:marTop w:val="0"/>
          <w:marBottom w:val="0"/>
          <w:divBdr>
            <w:top w:val="none" w:sz="0" w:space="0" w:color="auto"/>
            <w:left w:val="none" w:sz="0" w:space="0" w:color="auto"/>
            <w:bottom w:val="none" w:sz="0" w:space="0" w:color="auto"/>
            <w:right w:val="none" w:sz="0" w:space="0" w:color="auto"/>
          </w:divBdr>
        </w:div>
        <w:div w:id="1763254890">
          <w:marLeft w:val="480"/>
          <w:marRight w:val="0"/>
          <w:marTop w:val="0"/>
          <w:marBottom w:val="0"/>
          <w:divBdr>
            <w:top w:val="none" w:sz="0" w:space="0" w:color="auto"/>
            <w:left w:val="none" w:sz="0" w:space="0" w:color="auto"/>
            <w:bottom w:val="none" w:sz="0" w:space="0" w:color="auto"/>
            <w:right w:val="none" w:sz="0" w:space="0" w:color="auto"/>
          </w:divBdr>
        </w:div>
        <w:div w:id="1813324467">
          <w:marLeft w:val="480"/>
          <w:marRight w:val="0"/>
          <w:marTop w:val="0"/>
          <w:marBottom w:val="0"/>
          <w:divBdr>
            <w:top w:val="none" w:sz="0" w:space="0" w:color="auto"/>
            <w:left w:val="none" w:sz="0" w:space="0" w:color="auto"/>
            <w:bottom w:val="none" w:sz="0" w:space="0" w:color="auto"/>
            <w:right w:val="none" w:sz="0" w:space="0" w:color="auto"/>
          </w:divBdr>
        </w:div>
        <w:div w:id="1823807898">
          <w:marLeft w:val="480"/>
          <w:marRight w:val="0"/>
          <w:marTop w:val="0"/>
          <w:marBottom w:val="0"/>
          <w:divBdr>
            <w:top w:val="none" w:sz="0" w:space="0" w:color="auto"/>
            <w:left w:val="none" w:sz="0" w:space="0" w:color="auto"/>
            <w:bottom w:val="none" w:sz="0" w:space="0" w:color="auto"/>
            <w:right w:val="none" w:sz="0" w:space="0" w:color="auto"/>
          </w:divBdr>
        </w:div>
        <w:div w:id="1843619909">
          <w:marLeft w:val="480"/>
          <w:marRight w:val="0"/>
          <w:marTop w:val="0"/>
          <w:marBottom w:val="0"/>
          <w:divBdr>
            <w:top w:val="none" w:sz="0" w:space="0" w:color="auto"/>
            <w:left w:val="none" w:sz="0" w:space="0" w:color="auto"/>
            <w:bottom w:val="none" w:sz="0" w:space="0" w:color="auto"/>
            <w:right w:val="none" w:sz="0" w:space="0" w:color="auto"/>
          </w:divBdr>
        </w:div>
        <w:div w:id="1872914782">
          <w:marLeft w:val="480"/>
          <w:marRight w:val="0"/>
          <w:marTop w:val="0"/>
          <w:marBottom w:val="0"/>
          <w:divBdr>
            <w:top w:val="none" w:sz="0" w:space="0" w:color="auto"/>
            <w:left w:val="none" w:sz="0" w:space="0" w:color="auto"/>
            <w:bottom w:val="none" w:sz="0" w:space="0" w:color="auto"/>
            <w:right w:val="none" w:sz="0" w:space="0" w:color="auto"/>
          </w:divBdr>
        </w:div>
        <w:div w:id="1890798653">
          <w:marLeft w:val="480"/>
          <w:marRight w:val="0"/>
          <w:marTop w:val="0"/>
          <w:marBottom w:val="0"/>
          <w:divBdr>
            <w:top w:val="none" w:sz="0" w:space="0" w:color="auto"/>
            <w:left w:val="none" w:sz="0" w:space="0" w:color="auto"/>
            <w:bottom w:val="none" w:sz="0" w:space="0" w:color="auto"/>
            <w:right w:val="none" w:sz="0" w:space="0" w:color="auto"/>
          </w:divBdr>
        </w:div>
        <w:div w:id="1900437013">
          <w:marLeft w:val="480"/>
          <w:marRight w:val="0"/>
          <w:marTop w:val="0"/>
          <w:marBottom w:val="0"/>
          <w:divBdr>
            <w:top w:val="none" w:sz="0" w:space="0" w:color="auto"/>
            <w:left w:val="none" w:sz="0" w:space="0" w:color="auto"/>
            <w:bottom w:val="none" w:sz="0" w:space="0" w:color="auto"/>
            <w:right w:val="none" w:sz="0" w:space="0" w:color="auto"/>
          </w:divBdr>
        </w:div>
        <w:div w:id="1957637965">
          <w:marLeft w:val="480"/>
          <w:marRight w:val="0"/>
          <w:marTop w:val="0"/>
          <w:marBottom w:val="0"/>
          <w:divBdr>
            <w:top w:val="none" w:sz="0" w:space="0" w:color="auto"/>
            <w:left w:val="none" w:sz="0" w:space="0" w:color="auto"/>
            <w:bottom w:val="none" w:sz="0" w:space="0" w:color="auto"/>
            <w:right w:val="none" w:sz="0" w:space="0" w:color="auto"/>
          </w:divBdr>
        </w:div>
        <w:div w:id="2005233244">
          <w:marLeft w:val="480"/>
          <w:marRight w:val="0"/>
          <w:marTop w:val="0"/>
          <w:marBottom w:val="0"/>
          <w:divBdr>
            <w:top w:val="none" w:sz="0" w:space="0" w:color="auto"/>
            <w:left w:val="none" w:sz="0" w:space="0" w:color="auto"/>
            <w:bottom w:val="none" w:sz="0" w:space="0" w:color="auto"/>
            <w:right w:val="none" w:sz="0" w:space="0" w:color="auto"/>
          </w:divBdr>
        </w:div>
        <w:div w:id="2014602257">
          <w:marLeft w:val="480"/>
          <w:marRight w:val="0"/>
          <w:marTop w:val="0"/>
          <w:marBottom w:val="0"/>
          <w:divBdr>
            <w:top w:val="none" w:sz="0" w:space="0" w:color="auto"/>
            <w:left w:val="none" w:sz="0" w:space="0" w:color="auto"/>
            <w:bottom w:val="none" w:sz="0" w:space="0" w:color="auto"/>
            <w:right w:val="none" w:sz="0" w:space="0" w:color="auto"/>
          </w:divBdr>
        </w:div>
        <w:div w:id="2059666118">
          <w:marLeft w:val="480"/>
          <w:marRight w:val="0"/>
          <w:marTop w:val="0"/>
          <w:marBottom w:val="0"/>
          <w:divBdr>
            <w:top w:val="none" w:sz="0" w:space="0" w:color="auto"/>
            <w:left w:val="none" w:sz="0" w:space="0" w:color="auto"/>
            <w:bottom w:val="none" w:sz="0" w:space="0" w:color="auto"/>
            <w:right w:val="none" w:sz="0" w:space="0" w:color="auto"/>
          </w:divBdr>
        </w:div>
        <w:div w:id="2060124299">
          <w:marLeft w:val="480"/>
          <w:marRight w:val="0"/>
          <w:marTop w:val="0"/>
          <w:marBottom w:val="0"/>
          <w:divBdr>
            <w:top w:val="none" w:sz="0" w:space="0" w:color="auto"/>
            <w:left w:val="none" w:sz="0" w:space="0" w:color="auto"/>
            <w:bottom w:val="none" w:sz="0" w:space="0" w:color="auto"/>
            <w:right w:val="none" w:sz="0" w:space="0" w:color="auto"/>
          </w:divBdr>
        </w:div>
        <w:div w:id="2071997014">
          <w:marLeft w:val="480"/>
          <w:marRight w:val="0"/>
          <w:marTop w:val="0"/>
          <w:marBottom w:val="0"/>
          <w:divBdr>
            <w:top w:val="none" w:sz="0" w:space="0" w:color="auto"/>
            <w:left w:val="none" w:sz="0" w:space="0" w:color="auto"/>
            <w:bottom w:val="none" w:sz="0" w:space="0" w:color="auto"/>
            <w:right w:val="none" w:sz="0" w:space="0" w:color="auto"/>
          </w:divBdr>
        </w:div>
        <w:div w:id="2112314423">
          <w:marLeft w:val="480"/>
          <w:marRight w:val="0"/>
          <w:marTop w:val="0"/>
          <w:marBottom w:val="0"/>
          <w:divBdr>
            <w:top w:val="none" w:sz="0" w:space="0" w:color="auto"/>
            <w:left w:val="none" w:sz="0" w:space="0" w:color="auto"/>
            <w:bottom w:val="none" w:sz="0" w:space="0" w:color="auto"/>
            <w:right w:val="none" w:sz="0" w:space="0" w:color="auto"/>
          </w:divBdr>
        </w:div>
      </w:divsChild>
    </w:div>
    <w:div w:id="873663168">
      <w:bodyDiv w:val="1"/>
      <w:marLeft w:val="0"/>
      <w:marRight w:val="0"/>
      <w:marTop w:val="0"/>
      <w:marBottom w:val="0"/>
      <w:divBdr>
        <w:top w:val="none" w:sz="0" w:space="0" w:color="auto"/>
        <w:left w:val="none" w:sz="0" w:space="0" w:color="auto"/>
        <w:bottom w:val="none" w:sz="0" w:space="0" w:color="auto"/>
        <w:right w:val="none" w:sz="0" w:space="0" w:color="auto"/>
      </w:divBdr>
    </w:div>
    <w:div w:id="888760764">
      <w:bodyDiv w:val="1"/>
      <w:marLeft w:val="0"/>
      <w:marRight w:val="0"/>
      <w:marTop w:val="0"/>
      <w:marBottom w:val="0"/>
      <w:divBdr>
        <w:top w:val="none" w:sz="0" w:space="0" w:color="auto"/>
        <w:left w:val="none" w:sz="0" w:space="0" w:color="auto"/>
        <w:bottom w:val="none" w:sz="0" w:space="0" w:color="auto"/>
        <w:right w:val="none" w:sz="0" w:space="0" w:color="auto"/>
      </w:divBdr>
      <w:divsChild>
        <w:div w:id="21785383">
          <w:marLeft w:val="480"/>
          <w:marRight w:val="0"/>
          <w:marTop w:val="0"/>
          <w:marBottom w:val="0"/>
          <w:divBdr>
            <w:top w:val="none" w:sz="0" w:space="0" w:color="auto"/>
            <w:left w:val="none" w:sz="0" w:space="0" w:color="auto"/>
            <w:bottom w:val="none" w:sz="0" w:space="0" w:color="auto"/>
            <w:right w:val="none" w:sz="0" w:space="0" w:color="auto"/>
          </w:divBdr>
        </w:div>
        <w:div w:id="63458113">
          <w:marLeft w:val="480"/>
          <w:marRight w:val="0"/>
          <w:marTop w:val="0"/>
          <w:marBottom w:val="0"/>
          <w:divBdr>
            <w:top w:val="none" w:sz="0" w:space="0" w:color="auto"/>
            <w:left w:val="none" w:sz="0" w:space="0" w:color="auto"/>
            <w:bottom w:val="none" w:sz="0" w:space="0" w:color="auto"/>
            <w:right w:val="none" w:sz="0" w:space="0" w:color="auto"/>
          </w:divBdr>
        </w:div>
        <w:div w:id="87233867">
          <w:marLeft w:val="480"/>
          <w:marRight w:val="0"/>
          <w:marTop w:val="0"/>
          <w:marBottom w:val="0"/>
          <w:divBdr>
            <w:top w:val="none" w:sz="0" w:space="0" w:color="auto"/>
            <w:left w:val="none" w:sz="0" w:space="0" w:color="auto"/>
            <w:bottom w:val="none" w:sz="0" w:space="0" w:color="auto"/>
            <w:right w:val="none" w:sz="0" w:space="0" w:color="auto"/>
          </w:divBdr>
        </w:div>
        <w:div w:id="104616530">
          <w:marLeft w:val="480"/>
          <w:marRight w:val="0"/>
          <w:marTop w:val="0"/>
          <w:marBottom w:val="0"/>
          <w:divBdr>
            <w:top w:val="none" w:sz="0" w:space="0" w:color="auto"/>
            <w:left w:val="none" w:sz="0" w:space="0" w:color="auto"/>
            <w:bottom w:val="none" w:sz="0" w:space="0" w:color="auto"/>
            <w:right w:val="none" w:sz="0" w:space="0" w:color="auto"/>
          </w:divBdr>
        </w:div>
        <w:div w:id="123474562">
          <w:marLeft w:val="480"/>
          <w:marRight w:val="0"/>
          <w:marTop w:val="0"/>
          <w:marBottom w:val="0"/>
          <w:divBdr>
            <w:top w:val="none" w:sz="0" w:space="0" w:color="auto"/>
            <w:left w:val="none" w:sz="0" w:space="0" w:color="auto"/>
            <w:bottom w:val="none" w:sz="0" w:space="0" w:color="auto"/>
            <w:right w:val="none" w:sz="0" w:space="0" w:color="auto"/>
          </w:divBdr>
        </w:div>
        <w:div w:id="137772770">
          <w:marLeft w:val="480"/>
          <w:marRight w:val="0"/>
          <w:marTop w:val="0"/>
          <w:marBottom w:val="0"/>
          <w:divBdr>
            <w:top w:val="none" w:sz="0" w:space="0" w:color="auto"/>
            <w:left w:val="none" w:sz="0" w:space="0" w:color="auto"/>
            <w:bottom w:val="none" w:sz="0" w:space="0" w:color="auto"/>
            <w:right w:val="none" w:sz="0" w:space="0" w:color="auto"/>
          </w:divBdr>
        </w:div>
        <w:div w:id="169637328">
          <w:marLeft w:val="480"/>
          <w:marRight w:val="0"/>
          <w:marTop w:val="0"/>
          <w:marBottom w:val="0"/>
          <w:divBdr>
            <w:top w:val="none" w:sz="0" w:space="0" w:color="auto"/>
            <w:left w:val="none" w:sz="0" w:space="0" w:color="auto"/>
            <w:bottom w:val="none" w:sz="0" w:space="0" w:color="auto"/>
            <w:right w:val="none" w:sz="0" w:space="0" w:color="auto"/>
          </w:divBdr>
        </w:div>
        <w:div w:id="175191100">
          <w:marLeft w:val="480"/>
          <w:marRight w:val="0"/>
          <w:marTop w:val="0"/>
          <w:marBottom w:val="0"/>
          <w:divBdr>
            <w:top w:val="none" w:sz="0" w:space="0" w:color="auto"/>
            <w:left w:val="none" w:sz="0" w:space="0" w:color="auto"/>
            <w:bottom w:val="none" w:sz="0" w:space="0" w:color="auto"/>
            <w:right w:val="none" w:sz="0" w:space="0" w:color="auto"/>
          </w:divBdr>
        </w:div>
        <w:div w:id="206650846">
          <w:marLeft w:val="480"/>
          <w:marRight w:val="0"/>
          <w:marTop w:val="0"/>
          <w:marBottom w:val="0"/>
          <w:divBdr>
            <w:top w:val="none" w:sz="0" w:space="0" w:color="auto"/>
            <w:left w:val="none" w:sz="0" w:space="0" w:color="auto"/>
            <w:bottom w:val="none" w:sz="0" w:space="0" w:color="auto"/>
            <w:right w:val="none" w:sz="0" w:space="0" w:color="auto"/>
          </w:divBdr>
        </w:div>
        <w:div w:id="260455482">
          <w:marLeft w:val="480"/>
          <w:marRight w:val="0"/>
          <w:marTop w:val="0"/>
          <w:marBottom w:val="0"/>
          <w:divBdr>
            <w:top w:val="none" w:sz="0" w:space="0" w:color="auto"/>
            <w:left w:val="none" w:sz="0" w:space="0" w:color="auto"/>
            <w:bottom w:val="none" w:sz="0" w:space="0" w:color="auto"/>
            <w:right w:val="none" w:sz="0" w:space="0" w:color="auto"/>
          </w:divBdr>
        </w:div>
        <w:div w:id="325672292">
          <w:marLeft w:val="480"/>
          <w:marRight w:val="0"/>
          <w:marTop w:val="0"/>
          <w:marBottom w:val="0"/>
          <w:divBdr>
            <w:top w:val="none" w:sz="0" w:space="0" w:color="auto"/>
            <w:left w:val="none" w:sz="0" w:space="0" w:color="auto"/>
            <w:bottom w:val="none" w:sz="0" w:space="0" w:color="auto"/>
            <w:right w:val="none" w:sz="0" w:space="0" w:color="auto"/>
          </w:divBdr>
        </w:div>
        <w:div w:id="348023408">
          <w:marLeft w:val="480"/>
          <w:marRight w:val="0"/>
          <w:marTop w:val="0"/>
          <w:marBottom w:val="0"/>
          <w:divBdr>
            <w:top w:val="none" w:sz="0" w:space="0" w:color="auto"/>
            <w:left w:val="none" w:sz="0" w:space="0" w:color="auto"/>
            <w:bottom w:val="none" w:sz="0" w:space="0" w:color="auto"/>
            <w:right w:val="none" w:sz="0" w:space="0" w:color="auto"/>
          </w:divBdr>
        </w:div>
        <w:div w:id="370885322">
          <w:marLeft w:val="480"/>
          <w:marRight w:val="0"/>
          <w:marTop w:val="0"/>
          <w:marBottom w:val="0"/>
          <w:divBdr>
            <w:top w:val="none" w:sz="0" w:space="0" w:color="auto"/>
            <w:left w:val="none" w:sz="0" w:space="0" w:color="auto"/>
            <w:bottom w:val="none" w:sz="0" w:space="0" w:color="auto"/>
            <w:right w:val="none" w:sz="0" w:space="0" w:color="auto"/>
          </w:divBdr>
        </w:div>
        <w:div w:id="377632539">
          <w:marLeft w:val="480"/>
          <w:marRight w:val="0"/>
          <w:marTop w:val="0"/>
          <w:marBottom w:val="0"/>
          <w:divBdr>
            <w:top w:val="none" w:sz="0" w:space="0" w:color="auto"/>
            <w:left w:val="none" w:sz="0" w:space="0" w:color="auto"/>
            <w:bottom w:val="none" w:sz="0" w:space="0" w:color="auto"/>
            <w:right w:val="none" w:sz="0" w:space="0" w:color="auto"/>
          </w:divBdr>
        </w:div>
        <w:div w:id="403844505">
          <w:marLeft w:val="480"/>
          <w:marRight w:val="0"/>
          <w:marTop w:val="0"/>
          <w:marBottom w:val="0"/>
          <w:divBdr>
            <w:top w:val="none" w:sz="0" w:space="0" w:color="auto"/>
            <w:left w:val="none" w:sz="0" w:space="0" w:color="auto"/>
            <w:bottom w:val="none" w:sz="0" w:space="0" w:color="auto"/>
            <w:right w:val="none" w:sz="0" w:space="0" w:color="auto"/>
          </w:divBdr>
        </w:div>
        <w:div w:id="405996045">
          <w:marLeft w:val="480"/>
          <w:marRight w:val="0"/>
          <w:marTop w:val="0"/>
          <w:marBottom w:val="0"/>
          <w:divBdr>
            <w:top w:val="none" w:sz="0" w:space="0" w:color="auto"/>
            <w:left w:val="none" w:sz="0" w:space="0" w:color="auto"/>
            <w:bottom w:val="none" w:sz="0" w:space="0" w:color="auto"/>
            <w:right w:val="none" w:sz="0" w:space="0" w:color="auto"/>
          </w:divBdr>
        </w:div>
        <w:div w:id="416944382">
          <w:marLeft w:val="480"/>
          <w:marRight w:val="0"/>
          <w:marTop w:val="0"/>
          <w:marBottom w:val="0"/>
          <w:divBdr>
            <w:top w:val="none" w:sz="0" w:space="0" w:color="auto"/>
            <w:left w:val="none" w:sz="0" w:space="0" w:color="auto"/>
            <w:bottom w:val="none" w:sz="0" w:space="0" w:color="auto"/>
            <w:right w:val="none" w:sz="0" w:space="0" w:color="auto"/>
          </w:divBdr>
        </w:div>
        <w:div w:id="426116174">
          <w:marLeft w:val="480"/>
          <w:marRight w:val="0"/>
          <w:marTop w:val="0"/>
          <w:marBottom w:val="0"/>
          <w:divBdr>
            <w:top w:val="none" w:sz="0" w:space="0" w:color="auto"/>
            <w:left w:val="none" w:sz="0" w:space="0" w:color="auto"/>
            <w:bottom w:val="none" w:sz="0" w:space="0" w:color="auto"/>
            <w:right w:val="none" w:sz="0" w:space="0" w:color="auto"/>
          </w:divBdr>
        </w:div>
        <w:div w:id="448167352">
          <w:marLeft w:val="480"/>
          <w:marRight w:val="0"/>
          <w:marTop w:val="0"/>
          <w:marBottom w:val="0"/>
          <w:divBdr>
            <w:top w:val="none" w:sz="0" w:space="0" w:color="auto"/>
            <w:left w:val="none" w:sz="0" w:space="0" w:color="auto"/>
            <w:bottom w:val="none" w:sz="0" w:space="0" w:color="auto"/>
            <w:right w:val="none" w:sz="0" w:space="0" w:color="auto"/>
          </w:divBdr>
        </w:div>
        <w:div w:id="457455904">
          <w:marLeft w:val="480"/>
          <w:marRight w:val="0"/>
          <w:marTop w:val="0"/>
          <w:marBottom w:val="0"/>
          <w:divBdr>
            <w:top w:val="none" w:sz="0" w:space="0" w:color="auto"/>
            <w:left w:val="none" w:sz="0" w:space="0" w:color="auto"/>
            <w:bottom w:val="none" w:sz="0" w:space="0" w:color="auto"/>
            <w:right w:val="none" w:sz="0" w:space="0" w:color="auto"/>
          </w:divBdr>
        </w:div>
        <w:div w:id="504442687">
          <w:marLeft w:val="480"/>
          <w:marRight w:val="0"/>
          <w:marTop w:val="0"/>
          <w:marBottom w:val="0"/>
          <w:divBdr>
            <w:top w:val="none" w:sz="0" w:space="0" w:color="auto"/>
            <w:left w:val="none" w:sz="0" w:space="0" w:color="auto"/>
            <w:bottom w:val="none" w:sz="0" w:space="0" w:color="auto"/>
            <w:right w:val="none" w:sz="0" w:space="0" w:color="auto"/>
          </w:divBdr>
        </w:div>
        <w:div w:id="511342094">
          <w:marLeft w:val="480"/>
          <w:marRight w:val="0"/>
          <w:marTop w:val="0"/>
          <w:marBottom w:val="0"/>
          <w:divBdr>
            <w:top w:val="none" w:sz="0" w:space="0" w:color="auto"/>
            <w:left w:val="none" w:sz="0" w:space="0" w:color="auto"/>
            <w:bottom w:val="none" w:sz="0" w:space="0" w:color="auto"/>
            <w:right w:val="none" w:sz="0" w:space="0" w:color="auto"/>
          </w:divBdr>
        </w:div>
        <w:div w:id="524827331">
          <w:marLeft w:val="480"/>
          <w:marRight w:val="0"/>
          <w:marTop w:val="0"/>
          <w:marBottom w:val="0"/>
          <w:divBdr>
            <w:top w:val="none" w:sz="0" w:space="0" w:color="auto"/>
            <w:left w:val="none" w:sz="0" w:space="0" w:color="auto"/>
            <w:bottom w:val="none" w:sz="0" w:space="0" w:color="auto"/>
            <w:right w:val="none" w:sz="0" w:space="0" w:color="auto"/>
          </w:divBdr>
        </w:div>
        <w:div w:id="538976143">
          <w:marLeft w:val="480"/>
          <w:marRight w:val="0"/>
          <w:marTop w:val="0"/>
          <w:marBottom w:val="0"/>
          <w:divBdr>
            <w:top w:val="none" w:sz="0" w:space="0" w:color="auto"/>
            <w:left w:val="none" w:sz="0" w:space="0" w:color="auto"/>
            <w:bottom w:val="none" w:sz="0" w:space="0" w:color="auto"/>
            <w:right w:val="none" w:sz="0" w:space="0" w:color="auto"/>
          </w:divBdr>
        </w:div>
        <w:div w:id="567764529">
          <w:marLeft w:val="480"/>
          <w:marRight w:val="0"/>
          <w:marTop w:val="0"/>
          <w:marBottom w:val="0"/>
          <w:divBdr>
            <w:top w:val="none" w:sz="0" w:space="0" w:color="auto"/>
            <w:left w:val="none" w:sz="0" w:space="0" w:color="auto"/>
            <w:bottom w:val="none" w:sz="0" w:space="0" w:color="auto"/>
            <w:right w:val="none" w:sz="0" w:space="0" w:color="auto"/>
          </w:divBdr>
        </w:div>
        <w:div w:id="610093480">
          <w:marLeft w:val="480"/>
          <w:marRight w:val="0"/>
          <w:marTop w:val="0"/>
          <w:marBottom w:val="0"/>
          <w:divBdr>
            <w:top w:val="none" w:sz="0" w:space="0" w:color="auto"/>
            <w:left w:val="none" w:sz="0" w:space="0" w:color="auto"/>
            <w:bottom w:val="none" w:sz="0" w:space="0" w:color="auto"/>
            <w:right w:val="none" w:sz="0" w:space="0" w:color="auto"/>
          </w:divBdr>
        </w:div>
        <w:div w:id="641695484">
          <w:marLeft w:val="480"/>
          <w:marRight w:val="0"/>
          <w:marTop w:val="0"/>
          <w:marBottom w:val="0"/>
          <w:divBdr>
            <w:top w:val="none" w:sz="0" w:space="0" w:color="auto"/>
            <w:left w:val="none" w:sz="0" w:space="0" w:color="auto"/>
            <w:bottom w:val="none" w:sz="0" w:space="0" w:color="auto"/>
            <w:right w:val="none" w:sz="0" w:space="0" w:color="auto"/>
          </w:divBdr>
        </w:div>
        <w:div w:id="656156041">
          <w:marLeft w:val="480"/>
          <w:marRight w:val="0"/>
          <w:marTop w:val="0"/>
          <w:marBottom w:val="0"/>
          <w:divBdr>
            <w:top w:val="none" w:sz="0" w:space="0" w:color="auto"/>
            <w:left w:val="none" w:sz="0" w:space="0" w:color="auto"/>
            <w:bottom w:val="none" w:sz="0" w:space="0" w:color="auto"/>
            <w:right w:val="none" w:sz="0" w:space="0" w:color="auto"/>
          </w:divBdr>
        </w:div>
        <w:div w:id="676809495">
          <w:marLeft w:val="480"/>
          <w:marRight w:val="0"/>
          <w:marTop w:val="0"/>
          <w:marBottom w:val="0"/>
          <w:divBdr>
            <w:top w:val="none" w:sz="0" w:space="0" w:color="auto"/>
            <w:left w:val="none" w:sz="0" w:space="0" w:color="auto"/>
            <w:bottom w:val="none" w:sz="0" w:space="0" w:color="auto"/>
            <w:right w:val="none" w:sz="0" w:space="0" w:color="auto"/>
          </w:divBdr>
        </w:div>
        <w:div w:id="684021517">
          <w:marLeft w:val="480"/>
          <w:marRight w:val="0"/>
          <w:marTop w:val="0"/>
          <w:marBottom w:val="0"/>
          <w:divBdr>
            <w:top w:val="none" w:sz="0" w:space="0" w:color="auto"/>
            <w:left w:val="none" w:sz="0" w:space="0" w:color="auto"/>
            <w:bottom w:val="none" w:sz="0" w:space="0" w:color="auto"/>
            <w:right w:val="none" w:sz="0" w:space="0" w:color="auto"/>
          </w:divBdr>
        </w:div>
        <w:div w:id="703136964">
          <w:marLeft w:val="480"/>
          <w:marRight w:val="0"/>
          <w:marTop w:val="0"/>
          <w:marBottom w:val="0"/>
          <w:divBdr>
            <w:top w:val="none" w:sz="0" w:space="0" w:color="auto"/>
            <w:left w:val="none" w:sz="0" w:space="0" w:color="auto"/>
            <w:bottom w:val="none" w:sz="0" w:space="0" w:color="auto"/>
            <w:right w:val="none" w:sz="0" w:space="0" w:color="auto"/>
          </w:divBdr>
        </w:div>
        <w:div w:id="713894755">
          <w:marLeft w:val="480"/>
          <w:marRight w:val="0"/>
          <w:marTop w:val="0"/>
          <w:marBottom w:val="0"/>
          <w:divBdr>
            <w:top w:val="none" w:sz="0" w:space="0" w:color="auto"/>
            <w:left w:val="none" w:sz="0" w:space="0" w:color="auto"/>
            <w:bottom w:val="none" w:sz="0" w:space="0" w:color="auto"/>
            <w:right w:val="none" w:sz="0" w:space="0" w:color="auto"/>
          </w:divBdr>
        </w:div>
        <w:div w:id="723722802">
          <w:marLeft w:val="480"/>
          <w:marRight w:val="0"/>
          <w:marTop w:val="0"/>
          <w:marBottom w:val="0"/>
          <w:divBdr>
            <w:top w:val="none" w:sz="0" w:space="0" w:color="auto"/>
            <w:left w:val="none" w:sz="0" w:space="0" w:color="auto"/>
            <w:bottom w:val="none" w:sz="0" w:space="0" w:color="auto"/>
            <w:right w:val="none" w:sz="0" w:space="0" w:color="auto"/>
          </w:divBdr>
        </w:div>
        <w:div w:id="773017581">
          <w:marLeft w:val="480"/>
          <w:marRight w:val="0"/>
          <w:marTop w:val="0"/>
          <w:marBottom w:val="0"/>
          <w:divBdr>
            <w:top w:val="none" w:sz="0" w:space="0" w:color="auto"/>
            <w:left w:val="none" w:sz="0" w:space="0" w:color="auto"/>
            <w:bottom w:val="none" w:sz="0" w:space="0" w:color="auto"/>
            <w:right w:val="none" w:sz="0" w:space="0" w:color="auto"/>
          </w:divBdr>
        </w:div>
        <w:div w:id="784351793">
          <w:marLeft w:val="480"/>
          <w:marRight w:val="0"/>
          <w:marTop w:val="0"/>
          <w:marBottom w:val="0"/>
          <w:divBdr>
            <w:top w:val="none" w:sz="0" w:space="0" w:color="auto"/>
            <w:left w:val="none" w:sz="0" w:space="0" w:color="auto"/>
            <w:bottom w:val="none" w:sz="0" w:space="0" w:color="auto"/>
            <w:right w:val="none" w:sz="0" w:space="0" w:color="auto"/>
          </w:divBdr>
        </w:div>
        <w:div w:id="811170562">
          <w:marLeft w:val="480"/>
          <w:marRight w:val="0"/>
          <w:marTop w:val="0"/>
          <w:marBottom w:val="0"/>
          <w:divBdr>
            <w:top w:val="none" w:sz="0" w:space="0" w:color="auto"/>
            <w:left w:val="none" w:sz="0" w:space="0" w:color="auto"/>
            <w:bottom w:val="none" w:sz="0" w:space="0" w:color="auto"/>
            <w:right w:val="none" w:sz="0" w:space="0" w:color="auto"/>
          </w:divBdr>
        </w:div>
        <w:div w:id="813063214">
          <w:marLeft w:val="480"/>
          <w:marRight w:val="0"/>
          <w:marTop w:val="0"/>
          <w:marBottom w:val="0"/>
          <w:divBdr>
            <w:top w:val="none" w:sz="0" w:space="0" w:color="auto"/>
            <w:left w:val="none" w:sz="0" w:space="0" w:color="auto"/>
            <w:bottom w:val="none" w:sz="0" w:space="0" w:color="auto"/>
            <w:right w:val="none" w:sz="0" w:space="0" w:color="auto"/>
          </w:divBdr>
        </w:div>
        <w:div w:id="836071560">
          <w:marLeft w:val="480"/>
          <w:marRight w:val="0"/>
          <w:marTop w:val="0"/>
          <w:marBottom w:val="0"/>
          <w:divBdr>
            <w:top w:val="none" w:sz="0" w:space="0" w:color="auto"/>
            <w:left w:val="none" w:sz="0" w:space="0" w:color="auto"/>
            <w:bottom w:val="none" w:sz="0" w:space="0" w:color="auto"/>
            <w:right w:val="none" w:sz="0" w:space="0" w:color="auto"/>
          </w:divBdr>
        </w:div>
        <w:div w:id="836384232">
          <w:marLeft w:val="480"/>
          <w:marRight w:val="0"/>
          <w:marTop w:val="0"/>
          <w:marBottom w:val="0"/>
          <w:divBdr>
            <w:top w:val="none" w:sz="0" w:space="0" w:color="auto"/>
            <w:left w:val="none" w:sz="0" w:space="0" w:color="auto"/>
            <w:bottom w:val="none" w:sz="0" w:space="0" w:color="auto"/>
            <w:right w:val="none" w:sz="0" w:space="0" w:color="auto"/>
          </w:divBdr>
        </w:div>
        <w:div w:id="872230178">
          <w:marLeft w:val="480"/>
          <w:marRight w:val="0"/>
          <w:marTop w:val="0"/>
          <w:marBottom w:val="0"/>
          <w:divBdr>
            <w:top w:val="none" w:sz="0" w:space="0" w:color="auto"/>
            <w:left w:val="none" w:sz="0" w:space="0" w:color="auto"/>
            <w:bottom w:val="none" w:sz="0" w:space="0" w:color="auto"/>
            <w:right w:val="none" w:sz="0" w:space="0" w:color="auto"/>
          </w:divBdr>
        </w:div>
        <w:div w:id="886457780">
          <w:marLeft w:val="480"/>
          <w:marRight w:val="0"/>
          <w:marTop w:val="0"/>
          <w:marBottom w:val="0"/>
          <w:divBdr>
            <w:top w:val="none" w:sz="0" w:space="0" w:color="auto"/>
            <w:left w:val="none" w:sz="0" w:space="0" w:color="auto"/>
            <w:bottom w:val="none" w:sz="0" w:space="0" w:color="auto"/>
            <w:right w:val="none" w:sz="0" w:space="0" w:color="auto"/>
          </w:divBdr>
        </w:div>
        <w:div w:id="917011185">
          <w:marLeft w:val="480"/>
          <w:marRight w:val="0"/>
          <w:marTop w:val="0"/>
          <w:marBottom w:val="0"/>
          <w:divBdr>
            <w:top w:val="none" w:sz="0" w:space="0" w:color="auto"/>
            <w:left w:val="none" w:sz="0" w:space="0" w:color="auto"/>
            <w:bottom w:val="none" w:sz="0" w:space="0" w:color="auto"/>
            <w:right w:val="none" w:sz="0" w:space="0" w:color="auto"/>
          </w:divBdr>
        </w:div>
        <w:div w:id="917635582">
          <w:marLeft w:val="480"/>
          <w:marRight w:val="0"/>
          <w:marTop w:val="0"/>
          <w:marBottom w:val="0"/>
          <w:divBdr>
            <w:top w:val="none" w:sz="0" w:space="0" w:color="auto"/>
            <w:left w:val="none" w:sz="0" w:space="0" w:color="auto"/>
            <w:bottom w:val="none" w:sz="0" w:space="0" w:color="auto"/>
            <w:right w:val="none" w:sz="0" w:space="0" w:color="auto"/>
          </w:divBdr>
        </w:div>
        <w:div w:id="948583897">
          <w:marLeft w:val="480"/>
          <w:marRight w:val="0"/>
          <w:marTop w:val="0"/>
          <w:marBottom w:val="0"/>
          <w:divBdr>
            <w:top w:val="none" w:sz="0" w:space="0" w:color="auto"/>
            <w:left w:val="none" w:sz="0" w:space="0" w:color="auto"/>
            <w:bottom w:val="none" w:sz="0" w:space="0" w:color="auto"/>
            <w:right w:val="none" w:sz="0" w:space="0" w:color="auto"/>
          </w:divBdr>
        </w:div>
        <w:div w:id="953243512">
          <w:marLeft w:val="480"/>
          <w:marRight w:val="0"/>
          <w:marTop w:val="0"/>
          <w:marBottom w:val="0"/>
          <w:divBdr>
            <w:top w:val="none" w:sz="0" w:space="0" w:color="auto"/>
            <w:left w:val="none" w:sz="0" w:space="0" w:color="auto"/>
            <w:bottom w:val="none" w:sz="0" w:space="0" w:color="auto"/>
            <w:right w:val="none" w:sz="0" w:space="0" w:color="auto"/>
          </w:divBdr>
        </w:div>
        <w:div w:id="969431900">
          <w:marLeft w:val="480"/>
          <w:marRight w:val="0"/>
          <w:marTop w:val="0"/>
          <w:marBottom w:val="0"/>
          <w:divBdr>
            <w:top w:val="none" w:sz="0" w:space="0" w:color="auto"/>
            <w:left w:val="none" w:sz="0" w:space="0" w:color="auto"/>
            <w:bottom w:val="none" w:sz="0" w:space="0" w:color="auto"/>
            <w:right w:val="none" w:sz="0" w:space="0" w:color="auto"/>
          </w:divBdr>
        </w:div>
        <w:div w:id="1012341396">
          <w:marLeft w:val="480"/>
          <w:marRight w:val="0"/>
          <w:marTop w:val="0"/>
          <w:marBottom w:val="0"/>
          <w:divBdr>
            <w:top w:val="none" w:sz="0" w:space="0" w:color="auto"/>
            <w:left w:val="none" w:sz="0" w:space="0" w:color="auto"/>
            <w:bottom w:val="none" w:sz="0" w:space="0" w:color="auto"/>
            <w:right w:val="none" w:sz="0" w:space="0" w:color="auto"/>
          </w:divBdr>
        </w:div>
        <w:div w:id="1042632954">
          <w:marLeft w:val="480"/>
          <w:marRight w:val="0"/>
          <w:marTop w:val="0"/>
          <w:marBottom w:val="0"/>
          <w:divBdr>
            <w:top w:val="none" w:sz="0" w:space="0" w:color="auto"/>
            <w:left w:val="none" w:sz="0" w:space="0" w:color="auto"/>
            <w:bottom w:val="none" w:sz="0" w:space="0" w:color="auto"/>
            <w:right w:val="none" w:sz="0" w:space="0" w:color="auto"/>
          </w:divBdr>
        </w:div>
        <w:div w:id="1104887457">
          <w:marLeft w:val="480"/>
          <w:marRight w:val="0"/>
          <w:marTop w:val="0"/>
          <w:marBottom w:val="0"/>
          <w:divBdr>
            <w:top w:val="none" w:sz="0" w:space="0" w:color="auto"/>
            <w:left w:val="none" w:sz="0" w:space="0" w:color="auto"/>
            <w:bottom w:val="none" w:sz="0" w:space="0" w:color="auto"/>
            <w:right w:val="none" w:sz="0" w:space="0" w:color="auto"/>
          </w:divBdr>
        </w:div>
        <w:div w:id="1274943176">
          <w:marLeft w:val="480"/>
          <w:marRight w:val="0"/>
          <w:marTop w:val="0"/>
          <w:marBottom w:val="0"/>
          <w:divBdr>
            <w:top w:val="none" w:sz="0" w:space="0" w:color="auto"/>
            <w:left w:val="none" w:sz="0" w:space="0" w:color="auto"/>
            <w:bottom w:val="none" w:sz="0" w:space="0" w:color="auto"/>
            <w:right w:val="none" w:sz="0" w:space="0" w:color="auto"/>
          </w:divBdr>
        </w:div>
        <w:div w:id="1413548834">
          <w:marLeft w:val="480"/>
          <w:marRight w:val="0"/>
          <w:marTop w:val="0"/>
          <w:marBottom w:val="0"/>
          <w:divBdr>
            <w:top w:val="none" w:sz="0" w:space="0" w:color="auto"/>
            <w:left w:val="none" w:sz="0" w:space="0" w:color="auto"/>
            <w:bottom w:val="none" w:sz="0" w:space="0" w:color="auto"/>
            <w:right w:val="none" w:sz="0" w:space="0" w:color="auto"/>
          </w:divBdr>
        </w:div>
        <w:div w:id="1421292495">
          <w:marLeft w:val="480"/>
          <w:marRight w:val="0"/>
          <w:marTop w:val="0"/>
          <w:marBottom w:val="0"/>
          <w:divBdr>
            <w:top w:val="none" w:sz="0" w:space="0" w:color="auto"/>
            <w:left w:val="none" w:sz="0" w:space="0" w:color="auto"/>
            <w:bottom w:val="none" w:sz="0" w:space="0" w:color="auto"/>
            <w:right w:val="none" w:sz="0" w:space="0" w:color="auto"/>
          </w:divBdr>
        </w:div>
        <w:div w:id="1447239249">
          <w:marLeft w:val="480"/>
          <w:marRight w:val="0"/>
          <w:marTop w:val="0"/>
          <w:marBottom w:val="0"/>
          <w:divBdr>
            <w:top w:val="none" w:sz="0" w:space="0" w:color="auto"/>
            <w:left w:val="none" w:sz="0" w:space="0" w:color="auto"/>
            <w:bottom w:val="none" w:sz="0" w:space="0" w:color="auto"/>
            <w:right w:val="none" w:sz="0" w:space="0" w:color="auto"/>
          </w:divBdr>
        </w:div>
        <w:div w:id="1471241712">
          <w:marLeft w:val="480"/>
          <w:marRight w:val="0"/>
          <w:marTop w:val="0"/>
          <w:marBottom w:val="0"/>
          <w:divBdr>
            <w:top w:val="none" w:sz="0" w:space="0" w:color="auto"/>
            <w:left w:val="none" w:sz="0" w:space="0" w:color="auto"/>
            <w:bottom w:val="none" w:sz="0" w:space="0" w:color="auto"/>
            <w:right w:val="none" w:sz="0" w:space="0" w:color="auto"/>
          </w:divBdr>
        </w:div>
        <w:div w:id="1481776324">
          <w:marLeft w:val="480"/>
          <w:marRight w:val="0"/>
          <w:marTop w:val="0"/>
          <w:marBottom w:val="0"/>
          <w:divBdr>
            <w:top w:val="none" w:sz="0" w:space="0" w:color="auto"/>
            <w:left w:val="none" w:sz="0" w:space="0" w:color="auto"/>
            <w:bottom w:val="none" w:sz="0" w:space="0" w:color="auto"/>
            <w:right w:val="none" w:sz="0" w:space="0" w:color="auto"/>
          </w:divBdr>
        </w:div>
        <w:div w:id="1485970273">
          <w:marLeft w:val="480"/>
          <w:marRight w:val="0"/>
          <w:marTop w:val="0"/>
          <w:marBottom w:val="0"/>
          <w:divBdr>
            <w:top w:val="none" w:sz="0" w:space="0" w:color="auto"/>
            <w:left w:val="none" w:sz="0" w:space="0" w:color="auto"/>
            <w:bottom w:val="none" w:sz="0" w:space="0" w:color="auto"/>
            <w:right w:val="none" w:sz="0" w:space="0" w:color="auto"/>
          </w:divBdr>
        </w:div>
        <w:div w:id="1505710063">
          <w:marLeft w:val="480"/>
          <w:marRight w:val="0"/>
          <w:marTop w:val="0"/>
          <w:marBottom w:val="0"/>
          <w:divBdr>
            <w:top w:val="none" w:sz="0" w:space="0" w:color="auto"/>
            <w:left w:val="none" w:sz="0" w:space="0" w:color="auto"/>
            <w:bottom w:val="none" w:sz="0" w:space="0" w:color="auto"/>
            <w:right w:val="none" w:sz="0" w:space="0" w:color="auto"/>
          </w:divBdr>
        </w:div>
        <w:div w:id="1527794492">
          <w:marLeft w:val="480"/>
          <w:marRight w:val="0"/>
          <w:marTop w:val="0"/>
          <w:marBottom w:val="0"/>
          <w:divBdr>
            <w:top w:val="none" w:sz="0" w:space="0" w:color="auto"/>
            <w:left w:val="none" w:sz="0" w:space="0" w:color="auto"/>
            <w:bottom w:val="none" w:sz="0" w:space="0" w:color="auto"/>
            <w:right w:val="none" w:sz="0" w:space="0" w:color="auto"/>
          </w:divBdr>
        </w:div>
        <w:div w:id="1578900810">
          <w:marLeft w:val="480"/>
          <w:marRight w:val="0"/>
          <w:marTop w:val="0"/>
          <w:marBottom w:val="0"/>
          <w:divBdr>
            <w:top w:val="none" w:sz="0" w:space="0" w:color="auto"/>
            <w:left w:val="none" w:sz="0" w:space="0" w:color="auto"/>
            <w:bottom w:val="none" w:sz="0" w:space="0" w:color="auto"/>
            <w:right w:val="none" w:sz="0" w:space="0" w:color="auto"/>
          </w:divBdr>
        </w:div>
        <w:div w:id="1609584042">
          <w:marLeft w:val="480"/>
          <w:marRight w:val="0"/>
          <w:marTop w:val="0"/>
          <w:marBottom w:val="0"/>
          <w:divBdr>
            <w:top w:val="none" w:sz="0" w:space="0" w:color="auto"/>
            <w:left w:val="none" w:sz="0" w:space="0" w:color="auto"/>
            <w:bottom w:val="none" w:sz="0" w:space="0" w:color="auto"/>
            <w:right w:val="none" w:sz="0" w:space="0" w:color="auto"/>
          </w:divBdr>
        </w:div>
        <w:div w:id="1662269457">
          <w:marLeft w:val="480"/>
          <w:marRight w:val="0"/>
          <w:marTop w:val="0"/>
          <w:marBottom w:val="0"/>
          <w:divBdr>
            <w:top w:val="none" w:sz="0" w:space="0" w:color="auto"/>
            <w:left w:val="none" w:sz="0" w:space="0" w:color="auto"/>
            <w:bottom w:val="none" w:sz="0" w:space="0" w:color="auto"/>
            <w:right w:val="none" w:sz="0" w:space="0" w:color="auto"/>
          </w:divBdr>
        </w:div>
        <w:div w:id="1733193292">
          <w:marLeft w:val="480"/>
          <w:marRight w:val="0"/>
          <w:marTop w:val="0"/>
          <w:marBottom w:val="0"/>
          <w:divBdr>
            <w:top w:val="none" w:sz="0" w:space="0" w:color="auto"/>
            <w:left w:val="none" w:sz="0" w:space="0" w:color="auto"/>
            <w:bottom w:val="none" w:sz="0" w:space="0" w:color="auto"/>
            <w:right w:val="none" w:sz="0" w:space="0" w:color="auto"/>
          </w:divBdr>
        </w:div>
        <w:div w:id="1734154164">
          <w:marLeft w:val="480"/>
          <w:marRight w:val="0"/>
          <w:marTop w:val="0"/>
          <w:marBottom w:val="0"/>
          <w:divBdr>
            <w:top w:val="none" w:sz="0" w:space="0" w:color="auto"/>
            <w:left w:val="none" w:sz="0" w:space="0" w:color="auto"/>
            <w:bottom w:val="none" w:sz="0" w:space="0" w:color="auto"/>
            <w:right w:val="none" w:sz="0" w:space="0" w:color="auto"/>
          </w:divBdr>
        </w:div>
        <w:div w:id="1740639414">
          <w:marLeft w:val="480"/>
          <w:marRight w:val="0"/>
          <w:marTop w:val="0"/>
          <w:marBottom w:val="0"/>
          <w:divBdr>
            <w:top w:val="none" w:sz="0" w:space="0" w:color="auto"/>
            <w:left w:val="none" w:sz="0" w:space="0" w:color="auto"/>
            <w:bottom w:val="none" w:sz="0" w:space="0" w:color="auto"/>
            <w:right w:val="none" w:sz="0" w:space="0" w:color="auto"/>
          </w:divBdr>
        </w:div>
        <w:div w:id="1754817504">
          <w:marLeft w:val="480"/>
          <w:marRight w:val="0"/>
          <w:marTop w:val="0"/>
          <w:marBottom w:val="0"/>
          <w:divBdr>
            <w:top w:val="none" w:sz="0" w:space="0" w:color="auto"/>
            <w:left w:val="none" w:sz="0" w:space="0" w:color="auto"/>
            <w:bottom w:val="none" w:sz="0" w:space="0" w:color="auto"/>
            <w:right w:val="none" w:sz="0" w:space="0" w:color="auto"/>
          </w:divBdr>
        </w:div>
        <w:div w:id="1783917661">
          <w:marLeft w:val="480"/>
          <w:marRight w:val="0"/>
          <w:marTop w:val="0"/>
          <w:marBottom w:val="0"/>
          <w:divBdr>
            <w:top w:val="none" w:sz="0" w:space="0" w:color="auto"/>
            <w:left w:val="none" w:sz="0" w:space="0" w:color="auto"/>
            <w:bottom w:val="none" w:sz="0" w:space="0" w:color="auto"/>
            <w:right w:val="none" w:sz="0" w:space="0" w:color="auto"/>
          </w:divBdr>
        </w:div>
        <w:div w:id="1842968916">
          <w:marLeft w:val="480"/>
          <w:marRight w:val="0"/>
          <w:marTop w:val="0"/>
          <w:marBottom w:val="0"/>
          <w:divBdr>
            <w:top w:val="none" w:sz="0" w:space="0" w:color="auto"/>
            <w:left w:val="none" w:sz="0" w:space="0" w:color="auto"/>
            <w:bottom w:val="none" w:sz="0" w:space="0" w:color="auto"/>
            <w:right w:val="none" w:sz="0" w:space="0" w:color="auto"/>
          </w:divBdr>
        </w:div>
        <w:div w:id="1852137815">
          <w:marLeft w:val="480"/>
          <w:marRight w:val="0"/>
          <w:marTop w:val="0"/>
          <w:marBottom w:val="0"/>
          <w:divBdr>
            <w:top w:val="none" w:sz="0" w:space="0" w:color="auto"/>
            <w:left w:val="none" w:sz="0" w:space="0" w:color="auto"/>
            <w:bottom w:val="none" w:sz="0" w:space="0" w:color="auto"/>
            <w:right w:val="none" w:sz="0" w:space="0" w:color="auto"/>
          </w:divBdr>
        </w:div>
        <w:div w:id="1889337369">
          <w:marLeft w:val="480"/>
          <w:marRight w:val="0"/>
          <w:marTop w:val="0"/>
          <w:marBottom w:val="0"/>
          <w:divBdr>
            <w:top w:val="none" w:sz="0" w:space="0" w:color="auto"/>
            <w:left w:val="none" w:sz="0" w:space="0" w:color="auto"/>
            <w:bottom w:val="none" w:sz="0" w:space="0" w:color="auto"/>
            <w:right w:val="none" w:sz="0" w:space="0" w:color="auto"/>
          </w:divBdr>
        </w:div>
        <w:div w:id="1906143988">
          <w:marLeft w:val="480"/>
          <w:marRight w:val="0"/>
          <w:marTop w:val="0"/>
          <w:marBottom w:val="0"/>
          <w:divBdr>
            <w:top w:val="none" w:sz="0" w:space="0" w:color="auto"/>
            <w:left w:val="none" w:sz="0" w:space="0" w:color="auto"/>
            <w:bottom w:val="none" w:sz="0" w:space="0" w:color="auto"/>
            <w:right w:val="none" w:sz="0" w:space="0" w:color="auto"/>
          </w:divBdr>
        </w:div>
        <w:div w:id="1912226746">
          <w:marLeft w:val="480"/>
          <w:marRight w:val="0"/>
          <w:marTop w:val="0"/>
          <w:marBottom w:val="0"/>
          <w:divBdr>
            <w:top w:val="none" w:sz="0" w:space="0" w:color="auto"/>
            <w:left w:val="none" w:sz="0" w:space="0" w:color="auto"/>
            <w:bottom w:val="none" w:sz="0" w:space="0" w:color="auto"/>
            <w:right w:val="none" w:sz="0" w:space="0" w:color="auto"/>
          </w:divBdr>
        </w:div>
        <w:div w:id="1942294667">
          <w:marLeft w:val="480"/>
          <w:marRight w:val="0"/>
          <w:marTop w:val="0"/>
          <w:marBottom w:val="0"/>
          <w:divBdr>
            <w:top w:val="none" w:sz="0" w:space="0" w:color="auto"/>
            <w:left w:val="none" w:sz="0" w:space="0" w:color="auto"/>
            <w:bottom w:val="none" w:sz="0" w:space="0" w:color="auto"/>
            <w:right w:val="none" w:sz="0" w:space="0" w:color="auto"/>
          </w:divBdr>
        </w:div>
        <w:div w:id="1992178346">
          <w:marLeft w:val="480"/>
          <w:marRight w:val="0"/>
          <w:marTop w:val="0"/>
          <w:marBottom w:val="0"/>
          <w:divBdr>
            <w:top w:val="none" w:sz="0" w:space="0" w:color="auto"/>
            <w:left w:val="none" w:sz="0" w:space="0" w:color="auto"/>
            <w:bottom w:val="none" w:sz="0" w:space="0" w:color="auto"/>
            <w:right w:val="none" w:sz="0" w:space="0" w:color="auto"/>
          </w:divBdr>
        </w:div>
        <w:div w:id="2063289723">
          <w:marLeft w:val="480"/>
          <w:marRight w:val="0"/>
          <w:marTop w:val="0"/>
          <w:marBottom w:val="0"/>
          <w:divBdr>
            <w:top w:val="none" w:sz="0" w:space="0" w:color="auto"/>
            <w:left w:val="none" w:sz="0" w:space="0" w:color="auto"/>
            <w:bottom w:val="none" w:sz="0" w:space="0" w:color="auto"/>
            <w:right w:val="none" w:sz="0" w:space="0" w:color="auto"/>
          </w:divBdr>
        </w:div>
        <w:div w:id="2121101285">
          <w:marLeft w:val="480"/>
          <w:marRight w:val="0"/>
          <w:marTop w:val="0"/>
          <w:marBottom w:val="0"/>
          <w:divBdr>
            <w:top w:val="none" w:sz="0" w:space="0" w:color="auto"/>
            <w:left w:val="none" w:sz="0" w:space="0" w:color="auto"/>
            <w:bottom w:val="none" w:sz="0" w:space="0" w:color="auto"/>
            <w:right w:val="none" w:sz="0" w:space="0" w:color="auto"/>
          </w:divBdr>
        </w:div>
        <w:div w:id="2125532773">
          <w:marLeft w:val="480"/>
          <w:marRight w:val="0"/>
          <w:marTop w:val="0"/>
          <w:marBottom w:val="0"/>
          <w:divBdr>
            <w:top w:val="none" w:sz="0" w:space="0" w:color="auto"/>
            <w:left w:val="none" w:sz="0" w:space="0" w:color="auto"/>
            <w:bottom w:val="none" w:sz="0" w:space="0" w:color="auto"/>
            <w:right w:val="none" w:sz="0" w:space="0" w:color="auto"/>
          </w:divBdr>
        </w:div>
        <w:div w:id="2139715560">
          <w:marLeft w:val="480"/>
          <w:marRight w:val="0"/>
          <w:marTop w:val="0"/>
          <w:marBottom w:val="0"/>
          <w:divBdr>
            <w:top w:val="none" w:sz="0" w:space="0" w:color="auto"/>
            <w:left w:val="none" w:sz="0" w:space="0" w:color="auto"/>
            <w:bottom w:val="none" w:sz="0" w:space="0" w:color="auto"/>
            <w:right w:val="none" w:sz="0" w:space="0" w:color="auto"/>
          </w:divBdr>
        </w:div>
        <w:div w:id="2146773671">
          <w:marLeft w:val="480"/>
          <w:marRight w:val="0"/>
          <w:marTop w:val="0"/>
          <w:marBottom w:val="0"/>
          <w:divBdr>
            <w:top w:val="none" w:sz="0" w:space="0" w:color="auto"/>
            <w:left w:val="none" w:sz="0" w:space="0" w:color="auto"/>
            <w:bottom w:val="none" w:sz="0" w:space="0" w:color="auto"/>
            <w:right w:val="none" w:sz="0" w:space="0" w:color="auto"/>
          </w:divBdr>
        </w:div>
      </w:divsChild>
    </w:div>
    <w:div w:id="901257475">
      <w:bodyDiv w:val="1"/>
      <w:marLeft w:val="0"/>
      <w:marRight w:val="0"/>
      <w:marTop w:val="0"/>
      <w:marBottom w:val="0"/>
      <w:divBdr>
        <w:top w:val="none" w:sz="0" w:space="0" w:color="auto"/>
        <w:left w:val="none" w:sz="0" w:space="0" w:color="auto"/>
        <w:bottom w:val="none" w:sz="0" w:space="0" w:color="auto"/>
        <w:right w:val="none" w:sz="0" w:space="0" w:color="auto"/>
      </w:divBdr>
      <w:divsChild>
        <w:div w:id="3560167">
          <w:marLeft w:val="480"/>
          <w:marRight w:val="0"/>
          <w:marTop w:val="0"/>
          <w:marBottom w:val="0"/>
          <w:divBdr>
            <w:top w:val="none" w:sz="0" w:space="0" w:color="auto"/>
            <w:left w:val="none" w:sz="0" w:space="0" w:color="auto"/>
            <w:bottom w:val="none" w:sz="0" w:space="0" w:color="auto"/>
            <w:right w:val="none" w:sz="0" w:space="0" w:color="auto"/>
          </w:divBdr>
        </w:div>
        <w:div w:id="16741341">
          <w:marLeft w:val="480"/>
          <w:marRight w:val="0"/>
          <w:marTop w:val="0"/>
          <w:marBottom w:val="0"/>
          <w:divBdr>
            <w:top w:val="none" w:sz="0" w:space="0" w:color="auto"/>
            <w:left w:val="none" w:sz="0" w:space="0" w:color="auto"/>
            <w:bottom w:val="none" w:sz="0" w:space="0" w:color="auto"/>
            <w:right w:val="none" w:sz="0" w:space="0" w:color="auto"/>
          </w:divBdr>
        </w:div>
        <w:div w:id="41485378">
          <w:marLeft w:val="480"/>
          <w:marRight w:val="0"/>
          <w:marTop w:val="0"/>
          <w:marBottom w:val="0"/>
          <w:divBdr>
            <w:top w:val="none" w:sz="0" w:space="0" w:color="auto"/>
            <w:left w:val="none" w:sz="0" w:space="0" w:color="auto"/>
            <w:bottom w:val="none" w:sz="0" w:space="0" w:color="auto"/>
            <w:right w:val="none" w:sz="0" w:space="0" w:color="auto"/>
          </w:divBdr>
        </w:div>
        <w:div w:id="48770778">
          <w:marLeft w:val="480"/>
          <w:marRight w:val="0"/>
          <w:marTop w:val="0"/>
          <w:marBottom w:val="0"/>
          <w:divBdr>
            <w:top w:val="none" w:sz="0" w:space="0" w:color="auto"/>
            <w:left w:val="none" w:sz="0" w:space="0" w:color="auto"/>
            <w:bottom w:val="none" w:sz="0" w:space="0" w:color="auto"/>
            <w:right w:val="none" w:sz="0" w:space="0" w:color="auto"/>
          </w:divBdr>
        </w:div>
        <w:div w:id="56822959">
          <w:marLeft w:val="480"/>
          <w:marRight w:val="0"/>
          <w:marTop w:val="0"/>
          <w:marBottom w:val="0"/>
          <w:divBdr>
            <w:top w:val="none" w:sz="0" w:space="0" w:color="auto"/>
            <w:left w:val="none" w:sz="0" w:space="0" w:color="auto"/>
            <w:bottom w:val="none" w:sz="0" w:space="0" w:color="auto"/>
            <w:right w:val="none" w:sz="0" w:space="0" w:color="auto"/>
          </w:divBdr>
        </w:div>
        <w:div w:id="68969765">
          <w:marLeft w:val="480"/>
          <w:marRight w:val="0"/>
          <w:marTop w:val="0"/>
          <w:marBottom w:val="0"/>
          <w:divBdr>
            <w:top w:val="none" w:sz="0" w:space="0" w:color="auto"/>
            <w:left w:val="none" w:sz="0" w:space="0" w:color="auto"/>
            <w:bottom w:val="none" w:sz="0" w:space="0" w:color="auto"/>
            <w:right w:val="none" w:sz="0" w:space="0" w:color="auto"/>
          </w:divBdr>
        </w:div>
        <w:div w:id="76371013">
          <w:marLeft w:val="480"/>
          <w:marRight w:val="0"/>
          <w:marTop w:val="0"/>
          <w:marBottom w:val="0"/>
          <w:divBdr>
            <w:top w:val="none" w:sz="0" w:space="0" w:color="auto"/>
            <w:left w:val="none" w:sz="0" w:space="0" w:color="auto"/>
            <w:bottom w:val="none" w:sz="0" w:space="0" w:color="auto"/>
            <w:right w:val="none" w:sz="0" w:space="0" w:color="auto"/>
          </w:divBdr>
        </w:div>
        <w:div w:id="147214665">
          <w:marLeft w:val="480"/>
          <w:marRight w:val="0"/>
          <w:marTop w:val="0"/>
          <w:marBottom w:val="0"/>
          <w:divBdr>
            <w:top w:val="none" w:sz="0" w:space="0" w:color="auto"/>
            <w:left w:val="none" w:sz="0" w:space="0" w:color="auto"/>
            <w:bottom w:val="none" w:sz="0" w:space="0" w:color="auto"/>
            <w:right w:val="none" w:sz="0" w:space="0" w:color="auto"/>
          </w:divBdr>
        </w:div>
        <w:div w:id="175509964">
          <w:marLeft w:val="480"/>
          <w:marRight w:val="0"/>
          <w:marTop w:val="0"/>
          <w:marBottom w:val="0"/>
          <w:divBdr>
            <w:top w:val="none" w:sz="0" w:space="0" w:color="auto"/>
            <w:left w:val="none" w:sz="0" w:space="0" w:color="auto"/>
            <w:bottom w:val="none" w:sz="0" w:space="0" w:color="auto"/>
            <w:right w:val="none" w:sz="0" w:space="0" w:color="auto"/>
          </w:divBdr>
        </w:div>
        <w:div w:id="255478015">
          <w:marLeft w:val="480"/>
          <w:marRight w:val="0"/>
          <w:marTop w:val="0"/>
          <w:marBottom w:val="0"/>
          <w:divBdr>
            <w:top w:val="none" w:sz="0" w:space="0" w:color="auto"/>
            <w:left w:val="none" w:sz="0" w:space="0" w:color="auto"/>
            <w:bottom w:val="none" w:sz="0" w:space="0" w:color="auto"/>
            <w:right w:val="none" w:sz="0" w:space="0" w:color="auto"/>
          </w:divBdr>
        </w:div>
        <w:div w:id="272174555">
          <w:marLeft w:val="480"/>
          <w:marRight w:val="0"/>
          <w:marTop w:val="0"/>
          <w:marBottom w:val="0"/>
          <w:divBdr>
            <w:top w:val="none" w:sz="0" w:space="0" w:color="auto"/>
            <w:left w:val="none" w:sz="0" w:space="0" w:color="auto"/>
            <w:bottom w:val="none" w:sz="0" w:space="0" w:color="auto"/>
            <w:right w:val="none" w:sz="0" w:space="0" w:color="auto"/>
          </w:divBdr>
        </w:div>
        <w:div w:id="293802291">
          <w:marLeft w:val="480"/>
          <w:marRight w:val="0"/>
          <w:marTop w:val="0"/>
          <w:marBottom w:val="0"/>
          <w:divBdr>
            <w:top w:val="none" w:sz="0" w:space="0" w:color="auto"/>
            <w:left w:val="none" w:sz="0" w:space="0" w:color="auto"/>
            <w:bottom w:val="none" w:sz="0" w:space="0" w:color="auto"/>
            <w:right w:val="none" w:sz="0" w:space="0" w:color="auto"/>
          </w:divBdr>
        </w:div>
        <w:div w:id="312291787">
          <w:marLeft w:val="480"/>
          <w:marRight w:val="0"/>
          <w:marTop w:val="0"/>
          <w:marBottom w:val="0"/>
          <w:divBdr>
            <w:top w:val="none" w:sz="0" w:space="0" w:color="auto"/>
            <w:left w:val="none" w:sz="0" w:space="0" w:color="auto"/>
            <w:bottom w:val="none" w:sz="0" w:space="0" w:color="auto"/>
            <w:right w:val="none" w:sz="0" w:space="0" w:color="auto"/>
          </w:divBdr>
        </w:div>
        <w:div w:id="361713096">
          <w:marLeft w:val="480"/>
          <w:marRight w:val="0"/>
          <w:marTop w:val="0"/>
          <w:marBottom w:val="0"/>
          <w:divBdr>
            <w:top w:val="none" w:sz="0" w:space="0" w:color="auto"/>
            <w:left w:val="none" w:sz="0" w:space="0" w:color="auto"/>
            <w:bottom w:val="none" w:sz="0" w:space="0" w:color="auto"/>
            <w:right w:val="none" w:sz="0" w:space="0" w:color="auto"/>
          </w:divBdr>
        </w:div>
        <w:div w:id="402916574">
          <w:marLeft w:val="480"/>
          <w:marRight w:val="0"/>
          <w:marTop w:val="0"/>
          <w:marBottom w:val="0"/>
          <w:divBdr>
            <w:top w:val="none" w:sz="0" w:space="0" w:color="auto"/>
            <w:left w:val="none" w:sz="0" w:space="0" w:color="auto"/>
            <w:bottom w:val="none" w:sz="0" w:space="0" w:color="auto"/>
            <w:right w:val="none" w:sz="0" w:space="0" w:color="auto"/>
          </w:divBdr>
        </w:div>
        <w:div w:id="412316379">
          <w:marLeft w:val="480"/>
          <w:marRight w:val="0"/>
          <w:marTop w:val="0"/>
          <w:marBottom w:val="0"/>
          <w:divBdr>
            <w:top w:val="none" w:sz="0" w:space="0" w:color="auto"/>
            <w:left w:val="none" w:sz="0" w:space="0" w:color="auto"/>
            <w:bottom w:val="none" w:sz="0" w:space="0" w:color="auto"/>
            <w:right w:val="none" w:sz="0" w:space="0" w:color="auto"/>
          </w:divBdr>
        </w:div>
        <w:div w:id="557790820">
          <w:marLeft w:val="480"/>
          <w:marRight w:val="0"/>
          <w:marTop w:val="0"/>
          <w:marBottom w:val="0"/>
          <w:divBdr>
            <w:top w:val="none" w:sz="0" w:space="0" w:color="auto"/>
            <w:left w:val="none" w:sz="0" w:space="0" w:color="auto"/>
            <w:bottom w:val="none" w:sz="0" w:space="0" w:color="auto"/>
            <w:right w:val="none" w:sz="0" w:space="0" w:color="auto"/>
          </w:divBdr>
        </w:div>
        <w:div w:id="559484247">
          <w:marLeft w:val="480"/>
          <w:marRight w:val="0"/>
          <w:marTop w:val="0"/>
          <w:marBottom w:val="0"/>
          <w:divBdr>
            <w:top w:val="none" w:sz="0" w:space="0" w:color="auto"/>
            <w:left w:val="none" w:sz="0" w:space="0" w:color="auto"/>
            <w:bottom w:val="none" w:sz="0" w:space="0" w:color="auto"/>
            <w:right w:val="none" w:sz="0" w:space="0" w:color="auto"/>
          </w:divBdr>
        </w:div>
        <w:div w:id="560672955">
          <w:marLeft w:val="480"/>
          <w:marRight w:val="0"/>
          <w:marTop w:val="0"/>
          <w:marBottom w:val="0"/>
          <w:divBdr>
            <w:top w:val="none" w:sz="0" w:space="0" w:color="auto"/>
            <w:left w:val="none" w:sz="0" w:space="0" w:color="auto"/>
            <w:bottom w:val="none" w:sz="0" w:space="0" w:color="auto"/>
            <w:right w:val="none" w:sz="0" w:space="0" w:color="auto"/>
          </w:divBdr>
        </w:div>
        <w:div w:id="575437133">
          <w:marLeft w:val="480"/>
          <w:marRight w:val="0"/>
          <w:marTop w:val="0"/>
          <w:marBottom w:val="0"/>
          <w:divBdr>
            <w:top w:val="none" w:sz="0" w:space="0" w:color="auto"/>
            <w:left w:val="none" w:sz="0" w:space="0" w:color="auto"/>
            <w:bottom w:val="none" w:sz="0" w:space="0" w:color="auto"/>
            <w:right w:val="none" w:sz="0" w:space="0" w:color="auto"/>
          </w:divBdr>
        </w:div>
        <w:div w:id="653875533">
          <w:marLeft w:val="480"/>
          <w:marRight w:val="0"/>
          <w:marTop w:val="0"/>
          <w:marBottom w:val="0"/>
          <w:divBdr>
            <w:top w:val="none" w:sz="0" w:space="0" w:color="auto"/>
            <w:left w:val="none" w:sz="0" w:space="0" w:color="auto"/>
            <w:bottom w:val="none" w:sz="0" w:space="0" w:color="auto"/>
            <w:right w:val="none" w:sz="0" w:space="0" w:color="auto"/>
          </w:divBdr>
        </w:div>
        <w:div w:id="684988940">
          <w:marLeft w:val="480"/>
          <w:marRight w:val="0"/>
          <w:marTop w:val="0"/>
          <w:marBottom w:val="0"/>
          <w:divBdr>
            <w:top w:val="none" w:sz="0" w:space="0" w:color="auto"/>
            <w:left w:val="none" w:sz="0" w:space="0" w:color="auto"/>
            <w:bottom w:val="none" w:sz="0" w:space="0" w:color="auto"/>
            <w:right w:val="none" w:sz="0" w:space="0" w:color="auto"/>
          </w:divBdr>
        </w:div>
        <w:div w:id="726104274">
          <w:marLeft w:val="480"/>
          <w:marRight w:val="0"/>
          <w:marTop w:val="0"/>
          <w:marBottom w:val="0"/>
          <w:divBdr>
            <w:top w:val="none" w:sz="0" w:space="0" w:color="auto"/>
            <w:left w:val="none" w:sz="0" w:space="0" w:color="auto"/>
            <w:bottom w:val="none" w:sz="0" w:space="0" w:color="auto"/>
            <w:right w:val="none" w:sz="0" w:space="0" w:color="auto"/>
          </w:divBdr>
        </w:div>
        <w:div w:id="822043187">
          <w:marLeft w:val="480"/>
          <w:marRight w:val="0"/>
          <w:marTop w:val="0"/>
          <w:marBottom w:val="0"/>
          <w:divBdr>
            <w:top w:val="none" w:sz="0" w:space="0" w:color="auto"/>
            <w:left w:val="none" w:sz="0" w:space="0" w:color="auto"/>
            <w:bottom w:val="none" w:sz="0" w:space="0" w:color="auto"/>
            <w:right w:val="none" w:sz="0" w:space="0" w:color="auto"/>
          </w:divBdr>
        </w:div>
        <w:div w:id="859322805">
          <w:marLeft w:val="480"/>
          <w:marRight w:val="0"/>
          <w:marTop w:val="0"/>
          <w:marBottom w:val="0"/>
          <w:divBdr>
            <w:top w:val="none" w:sz="0" w:space="0" w:color="auto"/>
            <w:left w:val="none" w:sz="0" w:space="0" w:color="auto"/>
            <w:bottom w:val="none" w:sz="0" w:space="0" w:color="auto"/>
            <w:right w:val="none" w:sz="0" w:space="0" w:color="auto"/>
          </w:divBdr>
        </w:div>
        <w:div w:id="917905595">
          <w:marLeft w:val="480"/>
          <w:marRight w:val="0"/>
          <w:marTop w:val="0"/>
          <w:marBottom w:val="0"/>
          <w:divBdr>
            <w:top w:val="none" w:sz="0" w:space="0" w:color="auto"/>
            <w:left w:val="none" w:sz="0" w:space="0" w:color="auto"/>
            <w:bottom w:val="none" w:sz="0" w:space="0" w:color="auto"/>
            <w:right w:val="none" w:sz="0" w:space="0" w:color="auto"/>
          </w:divBdr>
        </w:div>
        <w:div w:id="941642655">
          <w:marLeft w:val="480"/>
          <w:marRight w:val="0"/>
          <w:marTop w:val="0"/>
          <w:marBottom w:val="0"/>
          <w:divBdr>
            <w:top w:val="none" w:sz="0" w:space="0" w:color="auto"/>
            <w:left w:val="none" w:sz="0" w:space="0" w:color="auto"/>
            <w:bottom w:val="none" w:sz="0" w:space="0" w:color="auto"/>
            <w:right w:val="none" w:sz="0" w:space="0" w:color="auto"/>
          </w:divBdr>
        </w:div>
        <w:div w:id="952977752">
          <w:marLeft w:val="480"/>
          <w:marRight w:val="0"/>
          <w:marTop w:val="0"/>
          <w:marBottom w:val="0"/>
          <w:divBdr>
            <w:top w:val="none" w:sz="0" w:space="0" w:color="auto"/>
            <w:left w:val="none" w:sz="0" w:space="0" w:color="auto"/>
            <w:bottom w:val="none" w:sz="0" w:space="0" w:color="auto"/>
            <w:right w:val="none" w:sz="0" w:space="0" w:color="auto"/>
          </w:divBdr>
        </w:div>
        <w:div w:id="964434443">
          <w:marLeft w:val="480"/>
          <w:marRight w:val="0"/>
          <w:marTop w:val="0"/>
          <w:marBottom w:val="0"/>
          <w:divBdr>
            <w:top w:val="none" w:sz="0" w:space="0" w:color="auto"/>
            <w:left w:val="none" w:sz="0" w:space="0" w:color="auto"/>
            <w:bottom w:val="none" w:sz="0" w:space="0" w:color="auto"/>
            <w:right w:val="none" w:sz="0" w:space="0" w:color="auto"/>
          </w:divBdr>
        </w:div>
        <w:div w:id="1023166011">
          <w:marLeft w:val="480"/>
          <w:marRight w:val="0"/>
          <w:marTop w:val="0"/>
          <w:marBottom w:val="0"/>
          <w:divBdr>
            <w:top w:val="none" w:sz="0" w:space="0" w:color="auto"/>
            <w:left w:val="none" w:sz="0" w:space="0" w:color="auto"/>
            <w:bottom w:val="none" w:sz="0" w:space="0" w:color="auto"/>
            <w:right w:val="none" w:sz="0" w:space="0" w:color="auto"/>
          </w:divBdr>
        </w:div>
        <w:div w:id="1025643127">
          <w:marLeft w:val="480"/>
          <w:marRight w:val="0"/>
          <w:marTop w:val="0"/>
          <w:marBottom w:val="0"/>
          <w:divBdr>
            <w:top w:val="none" w:sz="0" w:space="0" w:color="auto"/>
            <w:left w:val="none" w:sz="0" w:space="0" w:color="auto"/>
            <w:bottom w:val="none" w:sz="0" w:space="0" w:color="auto"/>
            <w:right w:val="none" w:sz="0" w:space="0" w:color="auto"/>
          </w:divBdr>
        </w:div>
        <w:div w:id="1029646200">
          <w:marLeft w:val="480"/>
          <w:marRight w:val="0"/>
          <w:marTop w:val="0"/>
          <w:marBottom w:val="0"/>
          <w:divBdr>
            <w:top w:val="none" w:sz="0" w:space="0" w:color="auto"/>
            <w:left w:val="none" w:sz="0" w:space="0" w:color="auto"/>
            <w:bottom w:val="none" w:sz="0" w:space="0" w:color="auto"/>
            <w:right w:val="none" w:sz="0" w:space="0" w:color="auto"/>
          </w:divBdr>
        </w:div>
        <w:div w:id="1033731272">
          <w:marLeft w:val="480"/>
          <w:marRight w:val="0"/>
          <w:marTop w:val="0"/>
          <w:marBottom w:val="0"/>
          <w:divBdr>
            <w:top w:val="none" w:sz="0" w:space="0" w:color="auto"/>
            <w:left w:val="none" w:sz="0" w:space="0" w:color="auto"/>
            <w:bottom w:val="none" w:sz="0" w:space="0" w:color="auto"/>
            <w:right w:val="none" w:sz="0" w:space="0" w:color="auto"/>
          </w:divBdr>
        </w:div>
        <w:div w:id="1057434097">
          <w:marLeft w:val="480"/>
          <w:marRight w:val="0"/>
          <w:marTop w:val="0"/>
          <w:marBottom w:val="0"/>
          <w:divBdr>
            <w:top w:val="none" w:sz="0" w:space="0" w:color="auto"/>
            <w:left w:val="none" w:sz="0" w:space="0" w:color="auto"/>
            <w:bottom w:val="none" w:sz="0" w:space="0" w:color="auto"/>
            <w:right w:val="none" w:sz="0" w:space="0" w:color="auto"/>
          </w:divBdr>
        </w:div>
        <w:div w:id="1066761028">
          <w:marLeft w:val="480"/>
          <w:marRight w:val="0"/>
          <w:marTop w:val="0"/>
          <w:marBottom w:val="0"/>
          <w:divBdr>
            <w:top w:val="none" w:sz="0" w:space="0" w:color="auto"/>
            <w:left w:val="none" w:sz="0" w:space="0" w:color="auto"/>
            <w:bottom w:val="none" w:sz="0" w:space="0" w:color="auto"/>
            <w:right w:val="none" w:sz="0" w:space="0" w:color="auto"/>
          </w:divBdr>
        </w:div>
        <w:div w:id="1115253500">
          <w:marLeft w:val="480"/>
          <w:marRight w:val="0"/>
          <w:marTop w:val="0"/>
          <w:marBottom w:val="0"/>
          <w:divBdr>
            <w:top w:val="none" w:sz="0" w:space="0" w:color="auto"/>
            <w:left w:val="none" w:sz="0" w:space="0" w:color="auto"/>
            <w:bottom w:val="none" w:sz="0" w:space="0" w:color="auto"/>
            <w:right w:val="none" w:sz="0" w:space="0" w:color="auto"/>
          </w:divBdr>
        </w:div>
        <w:div w:id="1118259697">
          <w:marLeft w:val="480"/>
          <w:marRight w:val="0"/>
          <w:marTop w:val="0"/>
          <w:marBottom w:val="0"/>
          <w:divBdr>
            <w:top w:val="none" w:sz="0" w:space="0" w:color="auto"/>
            <w:left w:val="none" w:sz="0" w:space="0" w:color="auto"/>
            <w:bottom w:val="none" w:sz="0" w:space="0" w:color="auto"/>
            <w:right w:val="none" w:sz="0" w:space="0" w:color="auto"/>
          </w:divBdr>
        </w:div>
        <w:div w:id="1122502870">
          <w:marLeft w:val="480"/>
          <w:marRight w:val="0"/>
          <w:marTop w:val="0"/>
          <w:marBottom w:val="0"/>
          <w:divBdr>
            <w:top w:val="none" w:sz="0" w:space="0" w:color="auto"/>
            <w:left w:val="none" w:sz="0" w:space="0" w:color="auto"/>
            <w:bottom w:val="none" w:sz="0" w:space="0" w:color="auto"/>
            <w:right w:val="none" w:sz="0" w:space="0" w:color="auto"/>
          </w:divBdr>
        </w:div>
        <w:div w:id="1142622968">
          <w:marLeft w:val="480"/>
          <w:marRight w:val="0"/>
          <w:marTop w:val="0"/>
          <w:marBottom w:val="0"/>
          <w:divBdr>
            <w:top w:val="none" w:sz="0" w:space="0" w:color="auto"/>
            <w:left w:val="none" w:sz="0" w:space="0" w:color="auto"/>
            <w:bottom w:val="none" w:sz="0" w:space="0" w:color="auto"/>
            <w:right w:val="none" w:sz="0" w:space="0" w:color="auto"/>
          </w:divBdr>
        </w:div>
        <w:div w:id="1153134330">
          <w:marLeft w:val="480"/>
          <w:marRight w:val="0"/>
          <w:marTop w:val="0"/>
          <w:marBottom w:val="0"/>
          <w:divBdr>
            <w:top w:val="none" w:sz="0" w:space="0" w:color="auto"/>
            <w:left w:val="none" w:sz="0" w:space="0" w:color="auto"/>
            <w:bottom w:val="none" w:sz="0" w:space="0" w:color="auto"/>
            <w:right w:val="none" w:sz="0" w:space="0" w:color="auto"/>
          </w:divBdr>
        </w:div>
        <w:div w:id="1170027956">
          <w:marLeft w:val="480"/>
          <w:marRight w:val="0"/>
          <w:marTop w:val="0"/>
          <w:marBottom w:val="0"/>
          <w:divBdr>
            <w:top w:val="none" w:sz="0" w:space="0" w:color="auto"/>
            <w:left w:val="none" w:sz="0" w:space="0" w:color="auto"/>
            <w:bottom w:val="none" w:sz="0" w:space="0" w:color="auto"/>
            <w:right w:val="none" w:sz="0" w:space="0" w:color="auto"/>
          </w:divBdr>
        </w:div>
        <w:div w:id="1230575439">
          <w:marLeft w:val="480"/>
          <w:marRight w:val="0"/>
          <w:marTop w:val="0"/>
          <w:marBottom w:val="0"/>
          <w:divBdr>
            <w:top w:val="none" w:sz="0" w:space="0" w:color="auto"/>
            <w:left w:val="none" w:sz="0" w:space="0" w:color="auto"/>
            <w:bottom w:val="none" w:sz="0" w:space="0" w:color="auto"/>
            <w:right w:val="none" w:sz="0" w:space="0" w:color="auto"/>
          </w:divBdr>
        </w:div>
        <w:div w:id="1237207261">
          <w:marLeft w:val="480"/>
          <w:marRight w:val="0"/>
          <w:marTop w:val="0"/>
          <w:marBottom w:val="0"/>
          <w:divBdr>
            <w:top w:val="none" w:sz="0" w:space="0" w:color="auto"/>
            <w:left w:val="none" w:sz="0" w:space="0" w:color="auto"/>
            <w:bottom w:val="none" w:sz="0" w:space="0" w:color="auto"/>
            <w:right w:val="none" w:sz="0" w:space="0" w:color="auto"/>
          </w:divBdr>
        </w:div>
        <w:div w:id="1293753435">
          <w:marLeft w:val="480"/>
          <w:marRight w:val="0"/>
          <w:marTop w:val="0"/>
          <w:marBottom w:val="0"/>
          <w:divBdr>
            <w:top w:val="none" w:sz="0" w:space="0" w:color="auto"/>
            <w:left w:val="none" w:sz="0" w:space="0" w:color="auto"/>
            <w:bottom w:val="none" w:sz="0" w:space="0" w:color="auto"/>
            <w:right w:val="none" w:sz="0" w:space="0" w:color="auto"/>
          </w:divBdr>
        </w:div>
        <w:div w:id="1371606857">
          <w:marLeft w:val="480"/>
          <w:marRight w:val="0"/>
          <w:marTop w:val="0"/>
          <w:marBottom w:val="0"/>
          <w:divBdr>
            <w:top w:val="none" w:sz="0" w:space="0" w:color="auto"/>
            <w:left w:val="none" w:sz="0" w:space="0" w:color="auto"/>
            <w:bottom w:val="none" w:sz="0" w:space="0" w:color="auto"/>
            <w:right w:val="none" w:sz="0" w:space="0" w:color="auto"/>
          </w:divBdr>
        </w:div>
        <w:div w:id="1476677732">
          <w:marLeft w:val="480"/>
          <w:marRight w:val="0"/>
          <w:marTop w:val="0"/>
          <w:marBottom w:val="0"/>
          <w:divBdr>
            <w:top w:val="none" w:sz="0" w:space="0" w:color="auto"/>
            <w:left w:val="none" w:sz="0" w:space="0" w:color="auto"/>
            <w:bottom w:val="none" w:sz="0" w:space="0" w:color="auto"/>
            <w:right w:val="none" w:sz="0" w:space="0" w:color="auto"/>
          </w:divBdr>
        </w:div>
        <w:div w:id="1489402174">
          <w:marLeft w:val="480"/>
          <w:marRight w:val="0"/>
          <w:marTop w:val="0"/>
          <w:marBottom w:val="0"/>
          <w:divBdr>
            <w:top w:val="none" w:sz="0" w:space="0" w:color="auto"/>
            <w:left w:val="none" w:sz="0" w:space="0" w:color="auto"/>
            <w:bottom w:val="none" w:sz="0" w:space="0" w:color="auto"/>
            <w:right w:val="none" w:sz="0" w:space="0" w:color="auto"/>
          </w:divBdr>
        </w:div>
        <w:div w:id="1502159883">
          <w:marLeft w:val="480"/>
          <w:marRight w:val="0"/>
          <w:marTop w:val="0"/>
          <w:marBottom w:val="0"/>
          <w:divBdr>
            <w:top w:val="none" w:sz="0" w:space="0" w:color="auto"/>
            <w:left w:val="none" w:sz="0" w:space="0" w:color="auto"/>
            <w:bottom w:val="none" w:sz="0" w:space="0" w:color="auto"/>
            <w:right w:val="none" w:sz="0" w:space="0" w:color="auto"/>
          </w:divBdr>
        </w:div>
        <w:div w:id="1507555397">
          <w:marLeft w:val="480"/>
          <w:marRight w:val="0"/>
          <w:marTop w:val="0"/>
          <w:marBottom w:val="0"/>
          <w:divBdr>
            <w:top w:val="none" w:sz="0" w:space="0" w:color="auto"/>
            <w:left w:val="none" w:sz="0" w:space="0" w:color="auto"/>
            <w:bottom w:val="none" w:sz="0" w:space="0" w:color="auto"/>
            <w:right w:val="none" w:sz="0" w:space="0" w:color="auto"/>
          </w:divBdr>
        </w:div>
        <w:div w:id="1528762267">
          <w:marLeft w:val="480"/>
          <w:marRight w:val="0"/>
          <w:marTop w:val="0"/>
          <w:marBottom w:val="0"/>
          <w:divBdr>
            <w:top w:val="none" w:sz="0" w:space="0" w:color="auto"/>
            <w:left w:val="none" w:sz="0" w:space="0" w:color="auto"/>
            <w:bottom w:val="none" w:sz="0" w:space="0" w:color="auto"/>
            <w:right w:val="none" w:sz="0" w:space="0" w:color="auto"/>
          </w:divBdr>
        </w:div>
        <w:div w:id="1536382204">
          <w:marLeft w:val="480"/>
          <w:marRight w:val="0"/>
          <w:marTop w:val="0"/>
          <w:marBottom w:val="0"/>
          <w:divBdr>
            <w:top w:val="none" w:sz="0" w:space="0" w:color="auto"/>
            <w:left w:val="none" w:sz="0" w:space="0" w:color="auto"/>
            <w:bottom w:val="none" w:sz="0" w:space="0" w:color="auto"/>
            <w:right w:val="none" w:sz="0" w:space="0" w:color="auto"/>
          </w:divBdr>
        </w:div>
        <w:div w:id="1553497451">
          <w:marLeft w:val="480"/>
          <w:marRight w:val="0"/>
          <w:marTop w:val="0"/>
          <w:marBottom w:val="0"/>
          <w:divBdr>
            <w:top w:val="none" w:sz="0" w:space="0" w:color="auto"/>
            <w:left w:val="none" w:sz="0" w:space="0" w:color="auto"/>
            <w:bottom w:val="none" w:sz="0" w:space="0" w:color="auto"/>
            <w:right w:val="none" w:sz="0" w:space="0" w:color="auto"/>
          </w:divBdr>
        </w:div>
        <w:div w:id="1581645946">
          <w:marLeft w:val="480"/>
          <w:marRight w:val="0"/>
          <w:marTop w:val="0"/>
          <w:marBottom w:val="0"/>
          <w:divBdr>
            <w:top w:val="none" w:sz="0" w:space="0" w:color="auto"/>
            <w:left w:val="none" w:sz="0" w:space="0" w:color="auto"/>
            <w:bottom w:val="none" w:sz="0" w:space="0" w:color="auto"/>
            <w:right w:val="none" w:sz="0" w:space="0" w:color="auto"/>
          </w:divBdr>
        </w:div>
        <w:div w:id="1593471588">
          <w:marLeft w:val="480"/>
          <w:marRight w:val="0"/>
          <w:marTop w:val="0"/>
          <w:marBottom w:val="0"/>
          <w:divBdr>
            <w:top w:val="none" w:sz="0" w:space="0" w:color="auto"/>
            <w:left w:val="none" w:sz="0" w:space="0" w:color="auto"/>
            <w:bottom w:val="none" w:sz="0" w:space="0" w:color="auto"/>
            <w:right w:val="none" w:sz="0" w:space="0" w:color="auto"/>
          </w:divBdr>
        </w:div>
        <w:div w:id="1596211854">
          <w:marLeft w:val="480"/>
          <w:marRight w:val="0"/>
          <w:marTop w:val="0"/>
          <w:marBottom w:val="0"/>
          <w:divBdr>
            <w:top w:val="none" w:sz="0" w:space="0" w:color="auto"/>
            <w:left w:val="none" w:sz="0" w:space="0" w:color="auto"/>
            <w:bottom w:val="none" w:sz="0" w:space="0" w:color="auto"/>
            <w:right w:val="none" w:sz="0" w:space="0" w:color="auto"/>
          </w:divBdr>
        </w:div>
        <w:div w:id="1665547681">
          <w:marLeft w:val="480"/>
          <w:marRight w:val="0"/>
          <w:marTop w:val="0"/>
          <w:marBottom w:val="0"/>
          <w:divBdr>
            <w:top w:val="none" w:sz="0" w:space="0" w:color="auto"/>
            <w:left w:val="none" w:sz="0" w:space="0" w:color="auto"/>
            <w:bottom w:val="none" w:sz="0" w:space="0" w:color="auto"/>
            <w:right w:val="none" w:sz="0" w:space="0" w:color="auto"/>
          </w:divBdr>
        </w:div>
        <w:div w:id="1671323141">
          <w:marLeft w:val="480"/>
          <w:marRight w:val="0"/>
          <w:marTop w:val="0"/>
          <w:marBottom w:val="0"/>
          <w:divBdr>
            <w:top w:val="none" w:sz="0" w:space="0" w:color="auto"/>
            <w:left w:val="none" w:sz="0" w:space="0" w:color="auto"/>
            <w:bottom w:val="none" w:sz="0" w:space="0" w:color="auto"/>
            <w:right w:val="none" w:sz="0" w:space="0" w:color="auto"/>
          </w:divBdr>
        </w:div>
        <w:div w:id="1677229607">
          <w:marLeft w:val="480"/>
          <w:marRight w:val="0"/>
          <w:marTop w:val="0"/>
          <w:marBottom w:val="0"/>
          <w:divBdr>
            <w:top w:val="none" w:sz="0" w:space="0" w:color="auto"/>
            <w:left w:val="none" w:sz="0" w:space="0" w:color="auto"/>
            <w:bottom w:val="none" w:sz="0" w:space="0" w:color="auto"/>
            <w:right w:val="none" w:sz="0" w:space="0" w:color="auto"/>
          </w:divBdr>
        </w:div>
        <w:div w:id="1684361970">
          <w:marLeft w:val="480"/>
          <w:marRight w:val="0"/>
          <w:marTop w:val="0"/>
          <w:marBottom w:val="0"/>
          <w:divBdr>
            <w:top w:val="none" w:sz="0" w:space="0" w:color="auto"/>
            <w:left w:val="none" w:sz="0" w:space="0" w:color="auto"/>
            <w:bottom w:val="none" w:sz="0" w:space="0" w:color="auto"/>
            <w:right w:val="none" w:sz="0" w:space="0" w:color="auto"/>
          </w:divBdr>
        </w:div>
        <w:div w:id="1710254558">
          <w:marLeft w:val="480"/>
          <w:marRight w:val="0"/>
          <w:marTop w:val="0"/>
          <w:marBottom w:val="0"/>
          <w:divBdr>
            <w:top w:val="none" w:sz="0" w:space="0" w:color="auto"/>
            <w:left w:val="none" w:sz="0" w:space="0" w:color="auto"/>
            <w:bottom w:val="none" w:sz="0" w:space="0" w:color="auto"/>
            <w:right w:val="none" w:sz="0" w:space="0" w:color="auto"/>
          </w:divBdr>
        </w:div>
        <w:div w:id="1737364194">
          <w:marLeft w:val="480"/>
          <w:marRight w:val="0"/>
          <w:marTop w:val="0"/>
          <w:marBottom w:val="0"/>
          <w:divBdr>
            <w:top w:val="none" w:sz="0" w:space="0" w:color="auto"/>
            <w:left w:val="none" w:sz="0" w:space="0" w:color="auto"/>
            <w:bottom w:val="none" w:sz="0" w:space="0" w:color="auto"/>
            <w:right w:val="none" w:sz="0" w:space="0" w:color="auto"/>
          </w:divBdr>
        </w:div>
        <w:div w:id="1758094603">
          <w:marLeft w:val="480"/>
          <w:marRight w:val="0"/>
          <w:marTop w:val="0"/>
          <w:marBottom w:val="0"/>
          <w:divBdr>
            <w:top w:val="none" w:sz="0" w:space="0" w:color="auto"/>
            <w:left w:val="none" w:sz="0" w:space="0" w:color="auto"/>
            <w:bottom w:val="none" w:sz="0" w:space="0" w:color="auto"/>
            <w:right w:val="none" w:sz="0" w:space="0" w:color="auto"/>
          </w:divBdr>
        </w:div>
        <w:div w:id="1766800198">
          <w:marLeft w:val="480"/>
          <w:marRight w:val="0"/>
          <w:marTop w:val="0"/>
          <w:marBottom w:val="0"/>
          <w:divBdr>
            <w:top w:val="none" w:sz="0" w:space="0" w:color="auto"/>
            <w:left w:val="none" w:sz="0" w:space="0" w:color="auto"/>
            <w:bottom w:val="none" w:sz="0" w:space="0" w:color="auto"/>
            <w:right w:val="none" w:sz="0" w:space="0" w:color="auto"/>
          </w:divBdr>
        </w:div>
        <w:div w:id="1816992148">
          <w:marLeft w:val="480"/>
          <w:marRight w:val="0"/>
          <w:marTop w:val="0"/>
          <w:marBottom w:val="0"/>
          <w:divBdr>
            <w:top w:val="none" w:sz="0" w:space="0" w:color="auto"/>
            <w:left w:val="none" w:sz="0" w:space="0" w:color="auto"/>
            <w:bottom w:val="none" w:sz="0" w:space="0" w:color="auto"/>
            <w:right w:val="none" w:sz="0" w:space="0" w:color="auto"/>
          </w:divBdr>
        </w:div>
        <w:div w:id="1930263223">
          <w:marLeft w:val="480"/>
          <w:marRight w:val="0"/>
          <w:marTop w:val="0"/>
          <w:marBottom w:val="0"/>
          <w:divBdr>
            <w:top w:val="none" w:sz="0" w:space="0" w:color="auto"/>
            <w:left w:val="none" w:sz="0" w:space="0" w:color="auto"/>
            <w:bottom w:val="none" w:sz="0" w:space="0" w:color="auto"/>
            <w:right w:val="none" w:sz="0" w:space="0" w:color="auto"/>
          </w:divBdr>
        </w:div>
        <w:div w:id="1934050752">
          <w:marLeft w:val="480"/>
          <w:marRight w:val="0"/>
          <w:marTop w:val="0"/>
          <w:marBottom w:val="0"/>
          <w:divBdr>
            <w:top w:val="none" w:sz="0" w:space="0" w:color="auto"/>
            <w:left w:val="none" w:sz="0" w:space="0" w:color="auto"/>
            <w:bottom w:val="none" w:sz="0" w:space="0" w:color="auto"/>
            <w:right w:val="none" w:sz="0" w:space="0" w:color="auto"/>
          </w:divBdr>
        </w:div>
        <w:div w:id="1967272810">
          <w:marLeft w:val="480"/>
          <w:marRight w:val="0"/>
          <w:marTop w:val="0"/>
          <w:marBottom w:val="0"/>
          <w:divBdr>
            <w:top w:val="none" w:sz="0" w:space="0" w:color="auto"/>
            <w:left w:val="none" w:sz="0" w:space="0" w:color="auto"/>
            <w:bottom w:val="none" w:sz="0" w:space="0" w:color="auto"/>
            <w:right w:val="none" w:sz="0" w:space="0" w:color="auto"/>
          </w:divBdr>
        </w:div>
        <w:div w:id="1978216594">
          <w:marLeft w:val="480"/>
          <w:marRight w:val="0"/>
          <w:marTop w:val="0"/>
          <w:marBottom w:val="0"/>
          <w:divBdr>
            <w:top w:val="none" w:sz="0" w:space="0" w:color="auto"/>
            <w:left w:val="none" w:sz="0" w:space="0" w:color="auto"/>
            <w:bottom w:val="none" w:sz="0" w:space="0" w:color="auto"/>
            <w:right w:val="none" w:sz="0" w:space="0" w:color="auto"/>
          </w:divBdr>
        </w:div>
        <w:div w:id="1979412392">
          <w:marLeft w:val="480"/>
          <w:marRight w:val="0"/>
          <w:marTop w:val="0"/>
          <w:marBottom w:val="0"/>
          <w:divBdr>
            <w:top w:val="none" w:sz="0" w:space="0" w:color="auto"/>
            <w:left w:val="none" w:sz="0" w:space="0" w:color="auto"/>
            <w:bottom w:val="none" w:sz="0" w:space="0" w:color="auto"/>
            <w:right w:val="none" w:sz="0" w:space="0" w:color="auto"/>
          </w:divBdr>
        </w:div>
        <w:div w:id="2082747181">
          <w:marLeft w:val="480"/>
          <w:marRight w:val="0"/>
          <w:marTop w:val="0"/>
          <w:marBottom w:val="0"/>
          <w:divBdr>
            <w:top w:val="none" w:sz="0" w:space="0" w:color="auto"/>
            <w:left w:val="none" w:sz="0" w:space="0" w:color="auto"/>
            <w:bottom w:val="none" w:sz="0" w:space="0" w:color="auto"/>
            <w:right w:val="none" w:sz="0" w:space="0" w:color="auto"/>
          </w:divBdr>
        </w:div>
        <w:div w:id="2092119295">
          <w:marLeft w:val="480"/>
          <w:marRight w:val="0"/>
          <w:marTop w:val="0"/>
          <w:marBottom w:val="0"/>
          <w:divBdr>
            <w:top w:val="none" w:sz="0" w:space="0" w:color="auto"/>
            <w:left w:val="none" w:sz="0" w:space="0" w:color="auto"/>
            <w:bottom w:val="none" w:sz="0" w:space="0" w:color="auto"/>
            <w:right w:val="none" w:sz="0" w:space="0" w:color="auto"/>
          </w:divBdr>
        </w:div>
        <w:div w:id="2106993558">
          <w:marLeft w:val="480"/>
          <w:marRight w:val="0"/>
          <w:marTop w:val="0"/>
          <w:marBottom w:val="0"/>
          <w:divBdr>
            <w:top w:val="none" w:sz="0" w:space="0" w:color="auto"/>
            <w:left w:val="none" w:sz="0" w:space="0" w:color="auto"/>
            <w:bottom w:val="none" w:sz="0" w:space="0" w:color="auto"/>
            <w:right w:val="none" w:sz="0" w:space="0" w:color="auto"/>
          </w:divBdr>
        </w:div>
        <w:div w:id="2109883423">
          <w:marLeft w:val="480"/>
          <w:marRight w:val="0"/>
          <w:marTop w:val="0"/>
          <w:marBottom w:val="0"/>
          <w:divBdr>
            <w:top w:val="none" w:sz="0" w:space="0" w:color="auto"/>
            <w:left w:val="none" w:sz="0" w:space="0" w:color="auto"/>
            <w:bottom w:val="none" w:sz="0" w:space="0" w:color="auto"/>
            <w:right w:val="none" w:sz="0" w:space="0" w:color="auto"/>
          </w:divBdr>
        </w:div>
        <w:div w:id="2140102009">
          <w:marLeft w:val="480"/>
          <w:marRight w:val="0"/>
          <w:marTop w:val="0"/>
          <w:marBottom w:val="0"/>
          <w:divBdr>
            <w:top w:val="none" w:sz="0" w:space="0" w:color="auto"/>
            <w:left w:val="none" w:sz="0" w:space="0" w:color="auto"/>
            <w:bottom w:val="none" w:sz="0" w:space="0" w:color="auto"/>
            <w:right w:val="none" w:sz="0" w:space="0" w:color="auto"/>
          </w:divBdr>
        </w:div>
      </w:divsChild>
    </w:div>
    <w:div w:id="906652043">
      <w:bodyDiv w:val="1"/>
      <w:marLeft w:val="0"/>
      <w:marRight w:val="0"/>
      <w:marTop w:val="0"/>
      <w:marBottom w:val="0"/>
      <w:divBdr>
        <w:top w:val="none" w:sz="0" w:space="0" w:color="auto"/>
        <w:left w:val="none" w:sz="0" w:space="0" w:color="auto"/>
        <w:bottom w:val="none" w:sz="0" w:space="0" w:color="auto"/>
        <w:right w:val="none" w:sz="0" w:space="0" w:color="auto"/>
      </w:divBdr>
      <w:divsChild>
        <w:div w:id="11954126">
          <w:marLeft w:val="480"/>
          <w:marRight w:val="0"/>
          <w:marTop w:val="0"/>
          <w:marBottom w:val="0"/>
          <w:divBdr>
            <w:top w:val="none" w:sz="0" w:space="0" w:color="auto"/>
            <w:left w:val="none" w:sz="0" w:space="0" w:color="auto"/>
            <w:bottom w:val="none" w:sz="0" w:space="0" w:color="auto"/>
            <w:right w:val="none" w:sz="0" w:space="0" w:color="auto"/>
          </w:divBdr>
        </w:div>
        <w:div w:id="28577407">
          <w:marLeft w:val="480"/>
          <w:marRight w:val="0"/>
          <w:marTop w:val="0"/>
          <w:marBottom w:val="0"/>
          <w:divBdr>
            <w:top w:val="none" w:sz="0" w:space="0" w:color="auto"/>
            <w:left w:val="none" w:sz="0" w:space="0" w:color="auto"/>
            <w:bottom w:val="none" w:sz="0" w:space="0" w:color="auto"/>
            <w:right w:val="none" w:sz="0" w:space="0" w:color="auto"/>
          </w:divBdr>
        </w:div>
        <w:div w:id="47270050">
          <w:marLeft w:val="480"/>
          <w:marRight w:val="0"/>
          <w:marTop w:val="0"/>
          <w:marBottom w:val="0"/>
          <w:divBdr>
            <w:top w:val="none" w:sz="0" w:space="0" w:color="auto"/>
            <w:left w:val="none" w:sz="0" w:space="0" w:color="auto"/>
            <w:bottom w:val="none" w:sz="0" w:space="0" w:color="auto"/>
            <w:right w:val="none" w:sz="0" w:space="0" w:color="auto"/>
          </w:divBdr>
        </w:div>
        <w:div w:id="61608266">
          <w:marLeft w:val="480"/>
          <w:marRight w:val="0"/>
          <w:marTop w:val="0"/>
          <w:marBottom w:val="0"/>
          <w:divBdr>
            <w:top w:val="none" w:sz="0" w:space="0" w:color="auto"/>
            <w:left w:val="none" w:sz="0" w:space="0" w:color="auto"/>
            <w:bottom w:val="none" w:sz="0" w:space="0" w:color="auto"/>
            <w:right w:val="none" w:sz="0" w:space="0" w:color="auto"/>
          </w:divBdr>
        </w:div>
        <w:div w:id="63766696">
          <w:marLeft w:val="480"/>
          <w:marRight w:val="0"/>
          <w:marTop w:val="0"/>
          <w:marBottom w:val="0"/>
          <w:divBdr>
            <w:top w:val="none" w:sz="0" w:space="0" w:color="auto"/>
            <w:left w:val="none" w:sz="0" w:space="0" w:color="auto"/>
            <w:bottom w:val="none" w:sz="0" w:space="0" w:color="auto"/>
            <w:right w:val="none" w:sz="0" w:space="0" w:color="auto"/>
          </w:divBdr>
        </w:div>
        <w:div w:id="89204486">
          <w:marLeft w:val="480"/>
          <w:marRight w:val="0"/>
          <w:marTop w:val="0"/>
          <w:marBottom w:val="0"/>
          <w:divBdr>
            <w:top w:val="none" w:sz="0" w:space="0" w:color="auto"/>
            <w:left w:val="none" w:sz="0" w:space="0" w:color="auto"/>
            <w:bottom w:val="none" w:sz="0" w:space="0" w:color="auto"/>
            <w:right w:val="none" w:sz="0" w:space="0" w:color="auto"/>
          </w:divBdr>
        </w:div>
        <w:div w:id="97718124">
          <w:marLeft w:val="480"/>
          <w:marRight w:val="0"/>
          <w:marTop w:val="0"/>
          <w:marBottom w:val="0"/>
          <w:divBdr>
            <w:top w:val="none" w:sz="0" w:space="0" w:color="auto"/>
            <w:left w:val="none" w:sz="0" w:space="0" w:color="auto"/>
            <w:bottom w:val="none" w:sz="0" w:space="0" w:color="auto"/>
            <w:right w:val="none" w:sz="0" w:space="0" w:color="auto"/>
          </w:divBdr>
        </w:div>
        <w:div w:id="104428542">
          <w:marLeft w:val="480"/>
          <w:marRight w:val="0"/>
          <w:marTop w:val="0"/>
          <w:marBottom w:val="0"/>
          <w:divBdr>
            <w:top w:val="none" w:sz="0" w:space="0" w:color="auto"/>
            <w:left w:val="none" w:sz="0" w:space="0" w:color="auto"/>
            <w:bottom w:val="none" w:sz="0" w:space="0" w:color="auto"/>
            <w:right w:val="none" w:sz="0" w:space="0" w:color="auto"/>
          </w:divBdr>
        </w:div>
        <w:div w:id="124811246">
          <w:marLeft w:val="480"/>
          <w:marRight w:val="0"/>
          <w:marTop w:val="0"/>
          <w:marBottom w:val="0"/>
          <w:divBdr>
            <w:top w:val="none" w:sz="0" w:space="0" w:color="auto"/>
            <w:left w:val="none" w:sz="0" w:space="0" w:color="auto"/>
            <w:bottom w:val="none" w:sz="0" w:space="0" w:color="auto"/>
            <w:right w:val="none" w:sz="0" w:space="0" w:color="auto"/>
          </w:divBdr>
        </w:div>
        <w:div w:id="164515517">
          <w:marLeft w:val="480"/>
          <w:marRight w:val="0"/>
          <w:marTop w:val="0"/>
          <w:marBottom w:val="0"/>
          <w:divBdr>
            <w:top w:val="none" w:sz="0" w:space="0" w:color="auto"/>
            <w:left w:val="none" w:sz="0" w:space="0" w:color="auto"/>
            <w:bottom w:val="none" w:sz="0" w:space="0" w:color="auto"/>
            <w:right w:val="none" w:sz="0" w:space="0" w:color="auto"/>
          </w:divBdr>
        </w:div>
        <w:div w:id="167838063">
          <w:marLeft w:val="480"/>
          <w:marRight w:val="0"/>
          <w:marTop w:val="0"/>
          <w:marBottom w:val="0"/>
          <w:divBdr>
            <w:top w:val="none" w:sz="0" w:space="0" w:color="auto"/>
            <w:left w:val="none" w:sz="0" w:space="0" w:color="auto"/>
            <w:bottom w:val="none" w:sz="0" w:space="0" w:color="auto"/>
            <w:right w:val="none" w:sz="0" w:space="0" w:color="auto"/>
          </w:divBdr>
        </w:div>
        <w:div w:id="174420287">
          <w:marLeft w:val="480"/>
          <w:marRight w:val="0"/>
          <w:marTop w:val="0"/>
          <w:marBottom w:val="0"/>
          <w:divBdr>
            <w:top w:val="none" w:sz="0" w:space="0" w:color="auto"/>
            <w:left w:val="none" w:sz="0" w:space="0" w:color="auto"/>
            <w:bottom w:val="none" w:sz="0" w:space="0" w:color="auto"/>
            <w:right w:val="none" w:sz="0" w:space="0" w:color="auto"/>
          </w:divBdr>
        </w:div>
        <w:div w:id="233317561">
          <w:marLeft w:val="480"/>
          <w:marRight w:val="0"/>
          <w:marTop w:val="0"/>
          <w:marBottom w:val="0"/>
          <w:divBdr>
            <w:top w:val="none" w:sz="0" w:space="0" w:color="auto"/>
            <w:left w:val="none" w:sz="0" w:space="0" w:color="auto"/>
            <w:bottom w:val="none" w:sz="0" w:space="0" w:color="auto"/>
            <w:right w:val="none" w:sz="0" w:space="0" w:color="auto"/>
          </w:divBdr>
        </w:div>
        <w:div w:id="240023301">
          <w:marLeft w:val="480"/>
          <w:marRight w:val="0"/>
          <w:marTop w:val="0"/>
          <w:marBottom w:val="0"/>
          <w:divBdr>
            <w:top w:val="none" w:sz="0" w:space="0" w:color="auto"/>
            <w:left w:val="none" w:sz="0" w:space="0" w:color="auto"/>
            <w:bottom w:val="none" w:sz="0" w:space="0" w:color="auto"/>
            <w:right w:val="none" w:sz="0" w:space="0" w:color="auto"/>
          </w:divBdr>
        </w:div>
        <w:div w:id="274947253">
          <w:marLeft w:val="480"/>
          <w:marRight w:val="0"/>
          <w:marTop w:val="0"/>
          <w:marBottom w:val="0"/>
          <w:divBdr>
            <w:top w:val="none" w:sz="0" w:space="0" w:color="auto"/>
            <w:left w:val="none" w:sz="0" w:space="0" w:color="auto"/>
            <w:bottom w:val="none" w:sz="0" w:space="0" w:color="auto"/>
            <w:right w:val="none" w:sz="0" w:space="0" w:color="auto"/>
          </w:divBdr>
        </w:div>
        <w:div w:id="383794790">
          <w:marLeft w:val="480"/>
          <w:marRight w:val="0"/>
          <w:marTop w:val="0"/>
          <w:marBottom w:val="0"/>
          <w:divBdr>
            <w:top w:val="none" w:sz="0" w:space="0" w:color="auto"/>
            <w:left w:val="none" w:sz="0" w:space="0" w:color="auto"/>
            <w:bottom w:val="none" w:sz="0" w:space="0" w:color="auto"/>
            <w:right w:val="none" w:sz="0" w:space="0" w:color="auto"/>
          </w:divBdr>
        </w:div>
        <w:div w:id="390007630">
          <w:marLeft w:val="480"/>
          <w:marRight w:val="0"/>
          <w:marTop w:val="0"/>
          <w:marBottom w:val="0"/>
          <w:divBdr>
            <w:top w:val="none" w:sz="0" w:space="0" w:color="auto"/>
            <w:left w:val="none" w:sz="0" w:space="0" w:color="auto"/>
            <w:bottom w:val="none" w:sz="0" w:space="0" w:color="auto"/>
            <w:right w:val="none" w:sz="0" w:space="0" w:color="auto"/>
          </w:divBdr>
        </w:div>
        <w:div w:id="404765335">
          <w:marLeft w:val="480"/>
          <w:marRight w:val="0"/>
          <w:marTop w:val="0"/>
          <w:marBottom w:val="0"/>
          <w:divBdr>
            <w:top w:val="none" w:sz="0" w:space="0" w:color="auto"/>
            <w:left w:val="none" w:sz="0" w:space="0" w:color="auto"/>
            <w:bottom w:val="none" w:sz="0" w:space="0" w:color="auto"/>
            <w:right w:val="none" w:sz="0" w:space="0" w:color="auto"/>
          </w:divBdr>
        </w:div>
        <w:div w:id="420413637">
          <w:marLeft w:val="480"/>
          <w:marRight w:val="0"/>
          <w:marTop w:val="0"/>
          <w:marBottom w:val="0"/>
          <w:divBdr>
            <w:top w:val="none" w:sz="0" w:space="0" w:color="auto"/>
            <w:left w:val="none" w:sz="0" w:space="0" w:color="auto"/>
            <w:bottom w:val="none" w:sz="0" w:space="0" w:color="auto"/>
            <w:right w:val="none" w:sz="0" w:space="0" w:color="auto"/>
          </w:divBdr>
        </w:div>
        <w:div w:id="448208742">
          <w:marLeft w:val="480"/>
          <w:marRight w:val="0"/>
          <w:marTop w:val="0"/>
          <w:marBottom w:val="0"/>
          <w:divBdr>
            <w:top w:val="none" w:sz="0" w:space="0" w:color="auto"/>
            <w:left w:val="none" w:sz="0" w:space="0" w:color="auto"/>
            <w:bottom w:val="none" w:sz="0" w:space="0" w:color="auto"/>
            <w:right w:val="none" w:sz="0" w:space="0" w:color="auto"/>
          </w:divBdr>
        </w:div>
        <w:div w:id="449857335">
          <w:marLeft w:val="480"/>
          <w:marRight w:val="0"/>
          <w:marTop w:val="0"/>
          <w:marBottom w:val="0"/>
          <w:divBdr>
            <w:top w:val="none" w:sz="0" w:space="0" w:color="auto"/>
            <w:left w:val="none" w:sz="0" w:space="0" w:color="auto"/>
            <w:bottom w:val="none" w:sz="0" w:space="0" w:color="auto"/>
            <w:right w:val="none" w:sz="0" w:space="0" w:color="auto"/>
          </w:divBdr>
        </w:div>
        <w:div w:id="477453152">
          <w:marLeft w:val="480"/>
          <w:marRight w:val="0"/>
          <w:marTop w:val="0"/>
          <w:marBottom w:val="0"/>
          <w:divBdr>
            <w:top w:val="none" w:sz="0" w:space="0" w:color="auto"/>
            <w:left w:val="none" w:sz="0" w:space="0" w:color="auto"/>
            <w:bottom w:val="none" w:sz="0" w:space="0" w:color="auto"/>
            <w:right w:val="none" w:sz="0" w:space="0" w:color="auto"/>
          </w:divBdr>
        </w:div>
        <w:div w:id="511257869">
          <w:marLeft w:val="480"/>
          <w:marRight w:val="0"/>
          <w:marTop w:val="0"/>
          <w:marBottom w:val="0"/>
          <w:divBdr>
            <w:top w:val="none" w:sz="0" w:space="0" w:color="auto"/>
            <w:left w:val="none" w:sz="0" w:space="0" w:color="auto"/>
            <w:bottom w:val="none" w:sz="0" w:space="0" w:color="auto"/>
            <w:right w:val="none" w:sz="0" w:space="0" w:color="auto"/>
          </w:divBdr>
        </w:div>
        <w:div w:id="560211126">
          <w:marLeft w:val="480"/>
          <w:marRight w:val="0"/>
          <w:marTop w:val="0"/>
          <w:marBottom w:val="0"/>
          <w:divBdr>
            <w:top w:val="none" w:sz="0" w:space="0" w:color="auto"/>
            <w:left w:val="none" w:sz="0" w:space="0" w:color="auto"/>
            <w:bottom w:val="none" w:sz="0" w:space="0" w:color="auto"/>
            <w:right w:val="none" w:sz="0" w:space="0" w:color="auto"/>
          </w:divBdr>
        </w:div>
        <w:div w:id="563026362">
          <w:marLeft w:val="480"/>
          <w:marRight w:val="0"/>
          <w:marTop w:val="0"/>
          <w:marBottom w:val="0"/>
          <w:divBdr>
            <w:top w:val="none" w:sz="0" w:space="0" w:color="auto"/>
            <w:left w:val="none" w:sz="0" w:space="0" w:color="auto"/>
            <w:bottom w:val="none" w:sz="0" w:space="0" w:color="auto"/>
            <w:right w:val="none" w:sz="0" w:space="0" w:color="auto"/>
          </w:divBdr>
        </w:div>
        <w:div w:id="600575079">
          <w:marLeft w:val="480"/>
          <w:marRight w:val="0"/>
          <w:marTop w:val="0"/>
          <w:marBottom w:val="0"/>
          <w:divBdr>
            <w:top w:val="none" w:sz="0" w:space="0" w:color="auto"/>
            <w:left w:val="none" w:sz="0" w:space="0" w:color="auto"/>
            <w:bottom w:val="none" w:sz="0" w:space="0" w:color="auto"/>
            <w:right w:val="none" w:sz="0" w:space="0" w:color="auto"/>
          </w:divBdr>
        </w:div>
        <w:div w:id="620654272">
          <w:marLeft w:val="480"/>
          <w:marRight w:val="0"/>
          <w:marTop w:val="0"/>
          <w:marBottom w:val="0"/>
          <w:divBdr>
            <w:top w:val="none" w:sz="0" w:space="0" w:color="auto"/>
            <w:left w:val="none" w:sz="0" w:space="0" w:color="auto"/>
            <w:bottom w:val="none" w:sz="0" w:space="0" w:color="auto"/>
            <w:right w:val="none" w:sz="0" w:space="0" w:color="auto"/>
          </w:divBdr>
        </w:div>
        <w:div w:id="653023984">
          <w:marLeft w:val="480"/>
          <w:marRight w:val="0"/>
          <w:marTop w:val="0"/>
          <w:marBottom w:val="0"/>
          <w:divBdr>
            <w:top w:val="none" w:sz="0" w:space="0" w:color="auto"/>
            <w:left w:val="none" w:sz="0" w:space="0" w:color="auto"/>
            <w:bottom w:val="none" w:sz="0" w:space="0" w:color="auto"/>
            <w:right w:val="none" w:sz="0" w:space="0" w:color="auto"/>
          </w:divBdr>
        </w:div>
        <w:div w:id="656156239">
          <w:marLeft w:val="480"/>
          <w:marRight w:val="0"/>
          <w:marTop w:val="0"/>
          <w:marBottom w:val="0"/>
          <w:divBdr>
            <w:top w:val="none" w:sz="0" w:space="0" w:color="auto"/>
            <w:left w:val="none" w:sz="0" w:space="0" w:color="auto"/>
            <w:bottom w:val="none" w:sz="0" w:space="0" w:color="auto"/>
            <w:right w:val="none" w:sz="0" w:space="0" w:color="auto"/>
          </w:divBdr>
        </w:div>
        <w:div w:id="712924097">
          <w:marLeft w:val="480"/>
          <w:marRight w:val="0"/>
          <w:marTop w:val="0"/>
          <w:marBottom w:val="0"/>
          <w:divBdr>
            <w:top w:val="none" w:sz="0" w:space="0" w:color="auto"/>
            <w:left w:val="none" w:sz="0" w:space="0" w:color="auto"/>
            <w:bottom w:val="none" w:sz="0" w:space="0" w:color="auto"/>
            <w:right w:val="none" w:sz="0" w:space="0" w:color="auto"/>
          </w:divBdr>
        </w:div>
        <w:div w:id="714962963">
          <w:marLeft w:val="480"/>
          <w:marRight w:val="0"/>
          <w:marTop w:val="0"/>
          <w:marBottom w:val="0"/>
          <w:divBdr>
            <w:top w:val="none" w:sz="0" w:space="0" w:color="auto"/>
            <w:left w:val="none" w:sz="0" w:space="0" w:color="auto"/>
            <w:bottom w:val="none" w:sz="0" w:space="0" w:color="auto"/>
            <w:right w:val="none" w:sz="0" w:space="0" w:color="auto"/>
          </w:divBdr>
        </w:div>
        <w:div w:id="733967826">
          <w:marLeft w:val="480"/>
          <w:marRight w:val="0"/>
          <w:marTop w:val="0"/>
          <w:marBottom w:val="0"/>
          <w:divBdr>
            <w:top w:val="none" w:sz="0" w:space="0" w:color="auto"/>
            <w:left w:val="none" w:sz="0" w:space="0" w:color="auto"/>
            <w:bottom w:val="none" w:sz="0" w:space="0" w:color="auto"/>
            <w:right w:val="none" w:sz="0" w:space="0" w:color="auto"/>
          </w:divBdr>
        </w:div>
        <w:div w:id="747925612">
          <w:marLeft w:val="480"/>
          <w:marRight w:val="0"/>
          <w:marTop w:val="0"/>
          <w:marBottom w:val="0"/>
          <w:divBdr>
            <w:top w:val="none" w:sz="0" w:space="0" w:color="auto"/>
            <w:left w:val="none" w:sz="0" w:space="0" w:color="auto"/>
            <w:bottom w:val="none" w:sz="0" w:space="0" w:color="auto"/>
            <w:right w:val="none" w:sz="0" w:space="0" w:color="auto"/>
          </w:divBdr>
        </w:div>
        <w:div w:id="758798432">
          <w:marLeft w:val="480"/>
          <w:marRight w:val="0"/>
          <w:marTop w:val="0"/>
          <w:marBottom w:val="0"/>
          <w:divBdr>
            <w:top w:val="none" w:sz="0" w:space="0" w:color="auto"/>
            <w:left w:val="none" w:sz="0" w:space="0" w:color="auto"/>
            <w:bottom w:val="none" w:sz="0" w:space="0" w:color="auto"/>
            <w:right w:val="none" w:sz="0" w:space="0" w:color="auto"/>
          </w:divBdr>
        </w:div>
        <w:div w:id="764837298">
          <w:marLeft w:val="480"/>
          <w:marRight w:val="0"/>
          <w:marTop w:val="0"/>
          <w:marBottom w:val="0"/>
          <w:divBdr>
            <w:top w:val="none" w:sz="0" w:space="0" w:color="auto"/>
            <w:left w:val="none" w:sz="0" w:space="0" w:color="auto"/>
            <w:bottom w:val="none" w:sz="0" w:space="0" w:color="auto"/>
            <w:right w:val="none" w:sz="0" w:space="0" w:color="auto"/>
          </w:divBdr>
        </w:div>
        <w:div w:id="829099838">
          <w:marLeft w:val="480"/>
          <w:marRight w:val="0"/>
          <w:marTop w:val="0"/>
          <w:marBottom w:val="0"/>
          <w:divBdr>
            <w:top w:val="none" w:sz="0" w:space="0" w:color="auto"/>
            <w:left w:val="none" w:sz="0" w:space="0" w:color="auto"/>
            <w:bottom w:val="none" w:sz="0" w:space="0" w:color="auto"/>
            <w:right w:val="none" w:sz="0" w:space="0" w:color="auto"/>
          </w:divBdr>
        </w:div>
        <w:div w:id="830218903">
          <w:marLeft w:val="480"/>
          <w:marRight w:val="0"/>
          <w:marTop w:val="0"/>
          <w:marBottom w:val="0"/>
          <w:divBdr>
            <w:top w:val="none" w:sz="0" w:space="0" w:color="auto"/>
            <w:left w:val="none" w:sz="0" w:space="0" w:color="auto"/>
            <w:bottom w:val="none" w:sz="0" w:space="0" w:color="auto"/>
            <w:right w:val="none" w:sz="0" w:space="0" w:color="auto"/>
          </w:divBdr>
        </w:div>
        <w:div w:id="851336629">
          <w:marLeft w:val="480"/>
          <w:marRight w:val="0"/>
          <w:marTop w:val="0"/>
          <w:marBottom w:val="0"/>
          <w:divBdr>
            <w:top w:val="none" w:sz="0" w:space="0" w:color="auto"/>
            <w:left w:val="none" w:sz="0" w:space="0" w:color="auto"/>
            <w:bottom w:val="none" w:sz="0" w:space="0" w:color="auto"/>
            <w:right w:val="none" w:sz="0" w:space="0" w:color="auto"/>
          </w:divBdr>
        </w:div>
        <w:div w:id="876821598">
          <w:marLeft w:val="480"/>
          <w:marRight w:val="0"/>
          <w:marTop w:val="0"/>
          <w:marBottom w:val="0"/>
          <w:divBdr>
            <w:top w:val="none" w:sz="0" w:space="0" w:color="auto"/>
            <w:left w:val="none" w:sz="0" w:space="0" w:color="auto"/>
            <w:bottom w:val="none" w:sz="0" w:space="0" w:color="auto"/>
            <w:right w:val="none" w:sz="0" w:space="0" w:color="auto"/>
          </w:divBdr>
        </w:div>
        <w:div w:id="883906609">
          <w:marLeft w:val="480"/>
          <w:marRight w:val="0"/>
          <w:marTop w:val="0"/>
          <w:marBottom w:val="0"/>
          <w:divBdr>
            <w:top w:val="none" w:sz="0" w:space="0" w:color="auto"/>
            <w:left w:val="none" w:sz="0" w:space="0" w:color="auto"/>
            <w:bottom w:val="none" w:sz="0" w:space="0" w:color="auto"/>
            <w:right w:val="none" w:sz="0" w:space="0" w:color="auto"/>
          </w:divBdr>
        </w:div>
        <w:div w:id="963344548">
          <w:marLeft w:val="480"/>
          <w:marRight w:val="0"/>
          <w:marTop w:val="0"/>
          <w:marBottom w:val="0"/>
          <w:divBdr>
            <w:top w:val="none" w:sz="0" w:space="0" w:color="auto"/>
            <w:left w:val="none" w:sz="0" w:space="0" w:color="auto"/>
            <w:bottom w:val="none" w:sz="0" w:space="0" w:color="auto"/>
            <w:right w:val="none" w:sz="0" w:space="0" w:color="auto"/>
          </w:divBdr>
        </w:div>
        <w:div w:id="984895667">
          <w:marLeft w:val="480"/>
          <w:marRight w:val="0"/>
          <w:marTop w:val="0"/>
          <w:marBottom w:val="0"/>
          <w:divBdr>
            <w:top w:val="none" w:sz="0" w:space="0" w:color="auto"/>
            <w:left w:val="none" w:sz="0" w:space="0" w:color="auto"/>
            <w:bottom w:val="none" w:sz="0" w:space="0" w:color="auto"/>
            <w:right w:val="none" w:sz="0" w:space="0" w:color="auto"/>
          </w:divBdr>
        </w:div>
        <w:div w:id="990133282">
          <w:marLeft w:val="480"/>
          <w:marRight w:val="0"/>
          <w:marTop w:val="0"/>
          <w:marBottom w:val="0"/>
          <w:divBdr>
            <w:top w:val="none" w:sz="0" w:space="0" w:color="auto"/>
            <w:left w:val="none" w:sz="0" w:space="0" w:color="auto"/>
            <w:bottom w:val="none" w:sz="0" w:space="0" w:color="auto"/>
            <w:right w:val="none" w:sz="0" w:space="0" w:color="auto"/>
          </w:divBdr>
        </w:div>
        <w:div w:id="993223818">
          <w:marLeft w:val="480"/>
          <w:marRight w:val="0"/>
          <w:marTop w:val="0"/>
          <w:marBottom w:val="0"/>
          <w:divBdr>
            <w:top w:val="none" w:sz="0" w:space="0" w:color="auto"/>
            <w:left w:val="none" w:sz="0" w:space="0" w:color="auto"/>
            <w:bottom w:val="none" w:sz="0" w:space="0" w:color="auto"/>
            <w:right w:val="none" w:sz="0" w:space="0" w:color="auto"/>
          </w:divBdr>
        </w:div>
        <w:div w:id="1013610266">
          <w:marLeft w:val="480"/>
          <w:marRight w:val="0"/>
          <w:marTop w:val="0"/>
          <w:marBottom w:val="0"/>
          <w:divBdr>
            <w:top w:val="none" w:sz="0" w:space="0" w:color="auto"/>
            <w:left w:val="none" w:sz="0" w:space="0" w:color="auto"/>
            <w:bottom w:val="none" w:sz="0" w:space="0" w:color="auto"/>
            <w:right w:val="none" w:sz="0" w:space="0" w:color="auto"/>
          </w:divBdr>
        </w:div>
        <w:div w:id="1041396207">
          <w:marLeft w:val="480"/>
          <w:marRight w:val="0"/>
          <w:marTop w:val="0"/>
          <w:marBottom w:val="0"/>
          <w:divBdr>
            <w:top w:val="none" w:sz="0" w:space="0" w:color="auto"/>
            <w:left w:val="none" w:sz="0" w:space="0" w:color="auto"/>
            <w:bottom w:val="none" w:sz="0" w:space="0" w:color="auto"/>
            <w:right w:val="none" w:sz="0" w:space="0" w:color="auto"/>
          </w:divBdr>
        </w:div>
        <w:div w:id="1041827298">
          <w:marLeft w:val="480"/>
          <w:marRight w:val="0"/>
          <w:marTop w:val="0"/>
          <w:marBottom w:val="0"/>
          <w:divBdr>
            <w:top w:val="none" w:sz="0" w:space="0" w:color="auto"/>
            <w:left w:val="none" w:sz="0" w:space="0" w:color="auto"/>
            <w:bottom w:val="none" w:sz="0" w:space="0" w:color="auto"/>
            <w:right w:val="none" w:sz="0" w:space="0" w:color="auto"/>
          </w:divBdr>
        </w:div>
        <w:div w:id="1052849139">
          <w:marLeft w:val="480"/>
          <w:marRight w:val="0"/>
          <w:marTop w:val="0"/>
          <w:marBottom w:val="0"/>
          <w:divBdr>
            <w:top w:val="none" w:sz="0" w:space="0" w:color="auto"/>
            <w:left w:val="none" w:sz="0" w:space="0" w:color="auto"/>
            <w:bottom w:val="none" w:sz="0" w:space="0" w:color="auto"/>
            <w:right w:val="none" w:sz="0" w:space="0" w:color="auto"/>
          </w:divBdr>
        </w:div>
        <w:div w:id="1087070643">
          <w:marLeft w:val="480"/>
          <w:marRight w:val="0"/>
          <w:marTop w:val="0"/>
          <w:marBottom w:val="0"/>
          <w:divBdr>
            <w:top w:val="none" w:sz="0" w:space="0" w:color="auto"/>
            <w:left w:val="none" w:sz="0" w:space="0" w:color="auto"/>
            <w:bottom w:val="none" w:sz="0" w:space="0" w:color="auto"/>
            <w:right w:val="none" w:sz="0" w:space="0" w:color="auto"/>
          </w:divBdr>
        </w:div>
        <w:div w:id="1101144708">
          <w:marLeft w:val="480"/>
          <w:marRight w:val="0"/>
          <w:marTop w:val="0"/>
          <w:marBottom w:val="0"/>
          <w:divBdr>
            <w:top w:val="none" w:sz="0" w:space="0" w:color="auto"/>
            <w:left w:val="none" w:sz="0" w:space="0" w:color="auto"/>
            <w:bottom w:val="none" w:sz="0" w:space="0" w:color="auto"/>
            <w:right w:val="none" w:sz="0" w:space="0" w:color="auto"/>
          </w:divBdr>
        </w:div>
        <w:div w:id="1106196223">
          <w:marLeft w:val="480"/>
          <w:marRight w:val="0"/>
          <w:marTop w:val="0"/>
          <w:marBottom w:val="0"/>
          <w:divBdr>
            <w:top w:val="none" w:sz="0" w:space="0" w:color="auto"/>
            <w:left w:val="none" w:sz="0" w:space="0" w:color="auto"/>
            <w:bottom w:val="none" w:sz="0" w:space="0" w:color="auto"/>
            <w:right w:val="none" w:sz="0" w:space="0" w:color="auto"/>
          </w:divBdr>
        </w:div>
        <w:div w:id="1121342654">
          <w:marLeft w:val="480"/>
          <w:marRight w:val="0"/>
          <w:marTop w:val="0"/>
          <w:marBottom w:val="0"/>
          <w:divBdr>
            <w:top w:val="none" w:sz="0" w:space="0" w:color="auto"/>
            <w:left w:val="none" w:sz="0" w:space="0" w:color="auto"/>
            <w:bottom w:val="none" w:sz="0" w:space="0" w:color="auto"/>
            <w:right w:val="none" w:sz="0" w:space="0" w:color="auto"/>
          </w:divBdr>
        </w:div>
        <w:div w:id="1166822896">
          <w:marLeft w:val="480"/>
          <w:marRight w:val="0"/>
          <w:marTop w:val="0"/>
          <w:marBottom w:val="0"/>
          <w:divBdr>
            <w:top w:val="none" w:sz="0" w:space="0" w:color="auto"/>
            <w:left w:val="none" w:sz="0" w:space="0" w:color="auto"/>
            <w:bottom w:val="none" w:sz="0" w:space="0" w:color="auto"/>
            <w:right w:val="none" w:sz="0" w:space="0" w:color="auto"/>
          </w:divBdr>
        </w:div>
        <w:div w:id="1363704696">
          <w:marLeft w:val="480"/>
          <w:marRight w:val="0"/>
          <w:marTop w:val="0"/>
          <w:marBottom w:val="0"/>
          <w:divBdr>
            <w:top w:val="none" w:sz="0" w:space="0" w:color="auto"/>
            <w:left w:val="none" w:sz="0" w:space="0" w:color="auto"/>
            <w:bottom w:val="none" w:sz="0" w:space="0" w:color="auto"/>
            <w:right w:val="none" w:sz="0" w:space="0" w:color="auto"/>
          </w:divBdr>
        </w:div>
        <w:div w:id="1386611057">
          <w:marLeft w:val="480"/>
          <w:marRight w:val="0"/>
          <w:marTop w:val="0"/>
          <w:marBottom w:val="0"/>
          <w:divBdr>
            <w:top w:val="none" w:sz="0" w:space="0" w:color="auto"/>
            <w:left w:val="none" w:sz="0" w:space="0" w:color="auto"/>
            <w:bottom w:val="none" w:sz="0" w:space="0" w:color="auto"/>
            <w:right w:val="none" w:sz="0" w:space="0" w:color="auto"/>
          </w:divBdr>
        </w:div>
        <w:div w:id="1421486391">
          <w:marLeft w:val="480"/>
          <w:marRight w:val="0"/>
          <w:marTop w:val="0"/>
          <w:marBottom w:val="0"/>
          <w:divBdr>
            <w:top w:val="none" w:sz="0" w:space="0" w:color="auto"/>
            <w:left w:val="none" w:sz="0" w:space="0" w:color="auto"/>
            <w:bottom w:val="none" w:sz="0" w:space="0" w:color="auto"/>
            <w:right w:val="none" w:sz="0" w:space="0" w:color="auto"/>
          </w:divBdr>
        </w:div>
        <w:div w:id="1422987283">
          <w:marLeft w:val="480"/>
          <w:marRight w:val="0"/>
          <w:marTop w:val="0"/>
          <w:marBottom w:val="0"/>
          <w:divBdr>
            <w:top w:val="none" w:sz="0" w:space="0" w:color="auto"/>
            <w:left w:val="none" w:sz="0" w:space="0" w:color="auto"/>
            <w:bottom w:val="none" w:sz="0" w:space="0" w:color="auto"/>
            <w:right w:val="none" w:sz="0" w:space="0" w:color="auto"/>
          </w:divBdr>
        </w:div>
        <w:div w:id="1424719118">
          <w:marLeft w:val="480"/>
          <w:marRight w:val="0"/>
          <w:marTop w:val="0"/>
          <w:marBottom w:val="0"/>
          <w:divBdr>
            <w:top w:val="none" w:sz="0" w:space="0" w:color="auto"/>
            <w:left w:val="none" w:sz="0" w:space="0" w:color="auto"/>
            <w:bottom w:val="none" w:sz="0" w:space="0" w:color="auto"/>
            <w:right w:val="none" w:sz="0" w:space="0" w:color="auto"/>
          </w:divBdr>
        </w:div>
        <w:div w:id="1474832099">
          <w:marLeft w:val="480"/>
          <w:marRight w:val="0"/>
          <w:marTop w:val="0"/>
          <w:marBottom w:val="0"/>
          <w:divBdr>
            <w:top w:val="none" w:sz="0" w:space="0" w:color="auto"/>
            <w:left w:val="none" w:sz="0" w:space="0" w:color="auto"/>
            <w:bottom w:val="none" w:sz="0" w:space="0" w:color="auto"/>
            <w:right w:val="none" w:sz="0" w:space="0" w:color="auto"/>
          </w:divBdr>
        </w:div>
        <w:div w:id="1491291777">
          <w:marLeft w:val="480"/>
          <w:marRight w:val="0"/>
          <w:marTop w:val="0"/>
          <w:marBottom w:val="0"/>
          <w:divBdr>
            <w:top w:val="none" w:sz="0" w:space="0" w:color="auto"/>
            <w:left w:val="none" w:sz="0" w:space="0" w:color="auto"/>
            <w:bottom w:val="none" w:sz="0" w:space="0" w:color="auto"/>
            <w:right w:val="none" w:sz="0" w:space="0" w:color="auto"/>
          </w:divBdr>
        </w:div>
        <w:div w:id="1495994857">
          <w:marLeft w:val="480"/>
          <w:marRight w:val="0"/>
          <w:marTop w:val="0"/>
          <w:marBottom w:val="0"/>
          <w:divBdr>
            <w:top w:val="none" w:sz="0" w:space="0" w:color="auto"/>
            <w:left w:val="none" w:sz="0" w:space="0" w:color="auto"/>
            <w:bottom w:val="none" w:sz="0" w:space="0" w:color="auto"/>
            <w:right w:val="none" w:sz="0" w:space="0" w:color="auto"/>
          </w:divBdr>
        </w:div>
        <w:div w:id="1532961753">
          <w:marLeft w:val="480"/>
          <w:marRight w:val="0"/>
          <w:marTop w:val="0"/>
          <w:marBottom w:val="0"/>
          <w:divBdr>
            <w:top w:val="none" w:sz="0" w:space="0" w:color="auto"/>
            <w:left w:val="none" w:sz="0" w:space="0" w:color="auto"/>
            <w:bottom w:val="none" w:sz="0" w:space="0" w:color="auto"/>
            <w:right w:val="none" w:sz="0" w:space="0" w:color="auto"/>
          </w:divBdr>
        </w:div>
        <w:div w:id="1536583011">
          <w:marLeft w:val="480"/>
          <w:marRight w:val="0"/>
          <w:marTop w:val="0"/>
          <w:marBottom w:val="0"/>
          <w:divBdr>
            <w:top w:val="none" w:sz="0" w:space="0" w:color="auto"/>
            <w:left w:val="none" w:sz="0" w:space="0" w:color="auto"/>
            <w:bottom w:val="none" w:sz="0" w:space="0" w:color="auto"/>
            <w:right w:val="none" w:sz="0" w:space="0" w:color="auto"/>
          </w:divBdr>
        </w:div>
        <w:div w:id="1564759311">
          <w:marLeft w:val="480"/>
          <w:marRight w:val="0"/>
          <w:marTop w:val="0"/>
          <w:marBottom w:val="0"/>
          <w:divBdr>
            <w:top w:val="none" w:sz="0" w:space="0" w:color="auto"/>
            <w:left w:val="none" w:sz="0" w:space="0" w:color="auto"/>
            <w:bottom w:val="none" w:sz="0" w:space="0" w:color="auto"/>
            <w:right w:val="none" w:sz="0" w:space="0" w:color="auto"/>
          </w:divBdr>
        </w:div>
        <w:div w:id="1579093542">
          <w:marLeft w:val="480"/>
          <w:marRight w:val="0"/>
          <w:marTop w:val="0"/>
          <w:marBottom w:val="0"/>
          <w:divBdr>
            <w:top w:val="none" w:sz="0" w:space="0" w:color="auto"/>
            <w:left w:val="none" w:sz="0" w:space="0" w:color="auto"/>
            <w:bottom w:val="none" w:sz="0" w:space="0" w:color="auto"/>
            <w:right w:val="none" w:sz="0" w:space="0" w:color="auto"/>
          </w:divBdr>
        </w:div>
        <w:div w:id="1598056889">
          <w:marLeft w:val="480"/>
          <w:marRight w:val="0"/>
          <w:marTop w:val="0"/>
          <w:marBottom w:val="0"/>
          <w:divBdr>
            <w:top w:val="none" w:sz="0" w:space="0" w:color="auto"/>
            <w:left w:val="none" w:sz="0" w:space="0" w:color="auto"/>
            <w:bottom w:val="none" w:sz="0" w:space="0" w:color="auto"/>
            <w:right w:val="none" w:sz="0" w:space="0" w:color="auto"/>
          </w:divBdr>
        </w:div>
        <w:div w:id="1658848811">
          <w:marLeft w:val="480"/>
          <w:marRight w:val="0"/>
          <w:marTop w:val="0"/>
          <w:marBottom w:val="0"/>
          <w:divBdr>
            <w:top w:val="none" w:sz="0" w:space="0" w:color="auto"/>
            <w:left w:val="none" w:sz="0" w:space="0" w:color="auto"/>
            <w:bottom w:val="none" w:sz="0" w:space="0" w:color="auto"/>
            <w:right w:val="none" w:sz="0" w:space="0" w:color="auto"/>
          </w:divBdr>
        </w:div>
        <w:div w:id="1717730731">
          <w:marLeft w:val="480"/>
          <w:marRight w:val="0"/>
          <w:marTop w:val="0"/>
          <w:marBottom w:val="0"/>
          <w:divBdr>
            <w:top w:val="none" w:sz="0" w:space="0" w:color="auto"/>
            <w:left w:val="none" w:sz="0" w:space="0" w:color="auto"/>
            <w:bottom w:val="none" w:sz="0" w:space="0" w:color="auto"/>
            <w:right w:val="none" w:sz="0" w:space="0" w:color="auto"/>
          </w:divBdr>
        </w:div>
        <w:div w:id="1767799640">
          <w:marLeft w:val="480"/>
          <w:marRight w:val="0"/>
          <w:marTop w:val="0"/>
          <w:marBottom w:val="0"/>
          <w:divBdr>
            <w:top w:val="none" w:sz="0" w:space="0" w:color="auto"/>
            <w:left w:val="none" w:sz="0" w:space="0" w:color="auto"/>
            <w:bottom w:val="none" w:sz="0" w:space="0" w:color="auto"/>
            <w:right w:val="none" w:sz="0" w:space="0" w:color="auto"/>
          </w:divBdr>
        </w:div>
        <w:div w:id="1824538102">
          <w:marLeft w:val="480"/>
          <w:marRight w:val="0"/>
          <w:marTop w:val="0"/>
          <w:marBottom w:val="0"/>
          <w:divBdr>
            <w:top w:val="none" w:sz="0" w:space="0" w:color="auto"/>
            <w:left w:val="none" w:sz="0" w:space="0" w:color="auto"/>
            <w:bottom w:val="none" w:sz="0" w:space="0" w:color="auto"/>
            <w:right w:val="none" w:sz="0" w:space="0" w:color="auto"/>
          </w:divBdr>
        </w:div>
        <w:div w:id="1962883337">
          <w:marLeft w:val="480"/>
          <w:marRight w:val="0"/>
          <w:marTop w:val="0"/>
          <w:marBottom w:val="0"/>
          <w:divBdr>
            <w:top w:val="none" w:sz="0" w:space="0" w:color="auto"/>
            <w:left w:val="none" w:sz="0" w:space="0" w:color="auto"/>
            <w:bottom w:val="none" w:sz="0" w:space="0" w:color="auto"/>
            <w:right w:val="none" w:sz="0" w:space="0" w:color="auto"/>
          </w:divBdr>
        </w:div>
        <w:div w:id="2026900630">
          <w:marLeft w:val="480"/>
          <w:marRight w:val="0"/>
          <w:marTop w:val="0"/>
          <w:marBottom w:val="0"/>
          <w:divBdr>
            <w:top w:val="none" w:sz="0" w:space="0" w:color="auto"/>
            <w:left w:val="none" w:sz="0" w:space="0" w:color="auto"/>
            <w:bottom w:val="none" w:sz="0" w:space="0" w:color="auto"/>
            <w:right w:val="none" w:sz="0" w:space="0" w:color="auto"/>
          </w:divBdr>
        </w:div>
        <w:div w:id="2040202044">
          <w:marLeft w:val="480"/>
          <w:marRight w:val="0"/>
          <w:marTop w:val="0"/>
          <w:marBottom w:val="0"/>
          <w:divBdr>
            <w:top w:val="none" w:sz="0" w:space="0" w:color="auto"/>
            <w:left w:val="none" w:sz="0" w:space="0" w:color="auto"/>
            <w:bottom w:val="none" w:sz="0" w:space="0" w:color="auto"/>
            <w:right w:val="none" w:sz="0" w:space="0" w:color="auto"/>
          </w:divBdr>
        </w:div>
        <w:div w:id="2049062621">
          <w:marLeft w:val="480"/>
          <w:marRight w:val="0"/>
          <w:marTop w:val="0"/>
          <w:marBottom w:val="0"/>
          <w:divBdr>
            <w:top w:val="none" w:sz="0" w:space="0" w:color="auto"/>
            <w:left w:val="none" w:sz="0" w:space="0" w:color="auto"/>
            <w:bottom w:val="none" w:sz="0" w:space="0" w:color="auto"/>
            <w:right w:val="none" w:sz="0" w:space="0" w:color="auto"/>
          </w:divBdr>
        </w:div>
        <w:div w:id="2089303184">
          <w:marLeft w:val="480"/>
          <w:marRight w:val="0"/>
          <w:marTop w:val="0"/>
          <w:marBottom w:val="0"/>
          <w:divBdr>
            <w:top w:val="none" w:sz="0" w:space="0" w:color="auto"/>
            <w:left w:val="none" w:sz="0" w:space="0" w:color="auto"/>
            <w:bottom w:val="none" w:sz="0" w:space="0" w:color="auto"/>
            <w:right w:val="none" w:sz="0" w:space="0" w:color="auto"/>
          </w:divBdr>
        </w:div>
        <w:div w:id="2090884981">
          <w:marLeft w:val="480"/>
          <w:marRight w:val="0"/>
          <w:marTop w:val="0"/>
          <w:marBottom w:val="0"/>
          <w:divBdr>
            <w:top w:val="none" w:sz="0" w:space="0" w:color="auto"/>
            <w:left w:val="none" w:sz="0" w:space="0" w:color="auto"/>
            <w:bottom w:val="none" w:sz="0" w:space="0" w:color="auto"/>
            <w:right w:val="none" w:sz="0" w:space="0" w:color="auto"/>
          </w:divBdr>
        </w:div>
        <w:div w:id="2136286929">
          <w:marLeft w:val="480"/>
          <w:marRight w:val="0"/>
          <w:marTop w:val="0"/>
          <w:marBottom w:val="0"/>
          <w:divBdr>
            <w:top w:val="none" w:sz="0" w:space="0" w:color="auto"/>
            <w:left w:val="none" w:sz="0" w:space="0" w:color="auto"/>
            <w:bottom w:val="none" w:sz="0" w:space="0" w:color="auto"/>
            <w:right w:val="none" w:sz="0" w:space="0" w:color="auto"/>
          </w:divBdr>
        </w:div>
      </w:divsChild>
    </w:div>
    <w:div w:id="943995888">
      <w:bodyDiv w:val="1"/>
      <w:marLeft w:val="0"/>
      <w:marRight w:val="0"/>
      <w:marTop w:val="0"/>
      <w:marBottom w:val="0"/>
      <w:divBdr>
        <w:top w:val="none" w:sz="0" w:space="0" w:color="auto"/>
        <w:left w:val="none" w:sz="0" w:space="0" w:color="auto"/>
        <w:bottom w:val="none" w:sz="0" w:space="0" w:color="auto"/>
        <w:right w:val="none" w:sz="0" w:space="0" w:color="auto"/>
      </w:divBdr>
      <w:divsChild>
        <w:div w:id="4327916">
          <w:marLeft w:val="480"/>
          <w:marRight w:val="0"/>
          <w:marTop w:val="0"/>
          <w:marBottom w:val="0"/>
          <w:divBdr>
            <w:top w:val="none" w:sz="0" w:space="0" w:color="auto"/>
            <w:left w:val="none" w:sz="0" w:space="0" w:color="auto"/>
            <w:bottom w:val="none" w:sz="0" w:space="0" w:color="auto"/>
            <w:right w:val="none" w:sz="0" w:space="0" w:color="auto"/>
          </w:divBdr>
        </w:div>
        <w:div w:id="22487924">
          <w:marLeft w:val="480"/>
          <w:marRight w:val="0"/>
          <w:marTop w:val="0"/>
          <w:marBottom w:val="0"/>
          <w:divBdr>
            <w:top w:val="none" w:sz="0" w:space="0" w:color="auto"/>
            <w:left w:val="none" w:sz="0" w:space="0" w:color="auto"/>
            <w:bottom w:val="none" w:sz="0" w:space="0" w:color="auto"/>
            <w:right w:val="none" w:sz="0" w:space="0" w:color="auto"/>
          </w:divBdr>
        </w:div>
        <w:div w:id="61222072">
          <w:marLeft w:val="480"/>
          <w:marRight w:val="0"/>
          <w:marTop w:val="0"/>
          <w:marBottom w:val="0"/>
          <w:divBdr>
            <w:top w:val="none" w:sz="0" w:space="0" w:color="auto"/>
            <w:left w:val="none" w:sz="0" w:space="0" w:color="auto"/>
            <w:bottom w:val="none" w:sz="0" w:space="0" w:color="auto"/>
            <w:right w:val="none" w:sz="0" w:space="0" w:color="auto"/>
          </w:divBdr>
        </w:div>
        <w:div w:id="73935495">
          <w:marLeft w:val="480"/>
          <w:marRight w:val="0"/>
          <w:marTop w:val="0"/>
          <w:marBottom w:val="0"/>
          <w:divBdr>
            <w:top w:val="none" w:sz="0" w:space="0" w:color="auto"/>
            <w:left w:val="none" w:sz="0" w:space="0" w:color="auto"/>
            <w:bottom w:val="none" w:sz="0" w:space="0" w:color="auto"/>
            <w:right w:val="none" w:sz="0" w:space="0" w:color="auto"/>
          </w:divBdr>
        </w:div>
        <w:div w:id="100993736">
          <w:marLeft w:val="480"/>
          <w:marRight w:val="0"/>
          <w:marTop w:val="0"/>
          <w:marBottom w:val="0"/>
          <w:divBdr>
            <w:top w:val="none" w:sz="0" w:space="0" w:color="auto"/>
            <w:left w:val="none" w:sz="0" w:space="0" w:color="auto"/>
            <w:bottom w:val="none" w:sz="0" w:space="0" w:color="auto"/>
            <w:right w:val="none" w:sz="0" w:space="0" w:color="auto"/>
          </w:divBdr>
        </w:div>
        <w:div w:id="101606459">
          <w:marLeft w:val="480"/>
          <w:marRight w:val="0"/>
          <w:marTop w:val="0"/>
          <w:marBottom w:val="0"/>
          <w:divBdr>
            <w:top w:val="none" w:sz="0" w:space="0" w:color="auto"/>
            <w:left w:val="none" w:sz="0" w:space="0" w:color="auto"/>
            <w:bottom w:val="none" w:sz="0" w:space="0" w:color="auto"/>
            <w:right w:val="none" w:sz="0" w:space="0" w:color="auto"/>
          </w:divBdr>
        </w:div>
        <w:div w:id="101801747">
          <w:marLeft w:val="480"/>
          <w:marRight w:val="0"/>
          <w:marTop w:val="0"/>
          <w:marBottom w:val="0"/>
          <w:divBdr>
            <w:top w:val="none" w:sz="0" w:space="0" w:color="auto"/>
            <w:left w:val="none" w:sz="0" w:space="0" w:color="auto"/>
            <w:bottom w:val="none" w:sz="0" w:space="0" w:color="auto"/>
            <w:right w:val="none" w:sz="0" w:space="0" w:color="auto"/>
          </w:divBdr>
        </w:div>
        <w:div w:id="141166854">
          <w:marLeft w:val="480"/>
          <w:marRight w:val="0"/>
          <w:marTop w:val="0"/>
          <w:marBottom w:val="0"/>
          <w:divBdr>
            <w:top w:val="none" w:sz="0" w:space="0" w:color="auto"/>
            <w:left w:val="none" w:sz="0" w:space="0" w:color="auto"/>
            <w:bottom w:val="none" w:sz="0" w:space="0" w:color="auto"/>
            <w:right w:val="none" w:sz="0" w:space="0" w:color="auto"/>
          </w:divBdr>
        </w:div>
        <w:div w:id="145050341">
          <w:marLeft w:val="480"/>
          <w:marRight w:val="0"/>
          <w:marTop w:val="0"/>
          <w:marBottom w:val="0"/>
          <w:divBdr>
            <w:top w:val="none" w:sz="0" w:space="0" w:color="auto"/>
            <w:left w:val="none" w:sz="0" w:space="0" w:color="auto"/>
            <w:bottom w:val="none" w:sz="0" w:space="0" w:color="auto"/>
            <w:right w:val="none" w:sz="0" w:space="0" w:color="auto"/>
          </w:divBdr>
        </w:div>
        <w:div w:id="150412266">
          <w:marLeft w:val="480"/>
          <w:marRight w:val="0"/>
          <w:marTop w:val="0"/>
          <w:marBottom w:val="0"/>
          <w:divBdr>
            <w:top w:val="none" w:sz="0" w:space="0" w:color="auto"/>
            <w:left w:val="none" w:sz="0" w:space="0" w:color="auto"/>
            <w:bottom w:val="none" w:sz="0" w:space="0" w:color="auto"/>
            <w:right w:val="none" w:sz="0" w:space="0" w:color="auto"/>
          </w:divBdr>
        </w:div>
        <w:div w:id="171997449">
          <w:marLeft w:val="480"/>
          <w:marRight w:val="0"/>
          <w:marTop w:val="0"/>
          <w:marBottom w:val="0"/>
          <w:divBdr>
            <w:top w:val="none" w:sz="0" w:space="0" w:color="auto"/>
            <w:left w:val="none" w:sz="0" w:space="0" w:color="auto"/>
            <w:bottom w:val="none" w:sz="0" w:space="0" w:color="auto"/>
            <w:right w:val="none" w:sz="0" w:space="0" w:color="auto"/>
          </w:divBdr>
        </w:div>
        <w:div w:id="269550018">
          <w:marLeft w:val="480"/>
          <w:marRight w:val="0"/>
          <w:marTop w:val="0"/>
          <w:marBottom w:val="0"/>
          <w:divBdr>
            <w:top w:val="none" w:sz="0" w:space="0" w:color="auto"/>
            <w:left w:val="none" w:sz="0" w:space="0" w:color="auto"/>
            <w:bottom w:val="none" w:sz="0" w:space="0" w:color="auto"/>
            <w:right w:val="none" w:sz="0" w:space="0" w:color="auto"/>
          </w:divBdr>
        </w:div>
        <w:div w:id="298459954">
          <w:marLeft w:val="480"/>
          <w:marRight w:val="0"/>
          <w:marTop w:val="0"/>
          <w:marBottom w:val="0"/>
          <w:divBdr>
            <w:top w:val="none" w:sz="0" w:space="0" w:color="auto"/>
            <w:left w:val="none" w:sz="0" w:space="0" w:color="auto"/>
            <w:bottom w:val="none" w:sz="0" w:space="0" w:color="auto"/>
            <w:right w:val="none" w:sz="0" w:space="0" w:color="auto"/>
          </w:divBdr>
        </w:div>
        <w:div w:id="314578259">
          <w:marLeft w:val="480"/>
          <w:marRight w:val="0"/>
          <w:marTop w:val="0"/>
          <w:marBottom w:val="0"/>
          <w:divBdr>
            <w:top w:val="none" w:sz="0" w:space="0" w:color="auto"/>
            <w:left w:val="none" w:sz="0" w:space="0" w:color="auto"/>
            <w:bottom w:val="none" w:sz="0" w:space="0" w:color="auto"/>
            <w:right w:val="none" w:sz="0" w:space="0" w:color="auto"/>
          </w:divBdr>
        </w:div>
        <w:div w:id="315500209">
          <w:marLeft w:val="480"/>
          <w:marRight w:val="0"/>
          <w:marTop w:val="0"/>
          <w:marBottom w:val="0"/>
          <w:divBdr>
            <w:top w:val="none" w:sz="0" w:space="0" w:color="auto"/>
            <w:left w:val="none" w:sz="0" w:space="0" w:color="auto"/>
            <w:bottom w:val="none" w:sz="0" w:space="0" w:color="auto"/>
            <w:right w:val="none" w:sz="0" w:space="0" w:color="auto"/>
          </w:divBdr>
        </w:div>
        <w:div w:id="316768143">
          <w:marLeft w:val="480"/>
          <w:marRight w:val="0"/>
          <w:marTop w:val="0"/>
          <w:marBottom w:val="0"/>
          <w:divBdr>
            <w:top w:val="none" w:sz="0" w:space="0" w:color="auto"/>
            <w:left w:val="none" w:sz="0" w:space="0" w:color="auto"/>
            <w:bottom w:val="none" w:sz="0" w:space="0" w:color="auto"/>
            <w:right w:val="none" w:sz="0" w:space="0" w:color="auto"/>
          </w:divBdr>
        </w:div>
        <w:div w:id="326637932">
          <w:marLeft w:val="480"/>
          <w:marRight w:val="0"/>
          <w:marTop w:val="0"/>
          <w:marBottom w:val="0"/>
          <w:divBdr>
            <w:top w:val="none" w:sz="0" w:space="0" w:color="auto"/>
            <w:left w:val="none" w:sz="0" w:space="0" w:color="auto"/>
            <w:bottom w:val="none" w:sz="0" w:space="0" w:color="auto"/>
            <w:right w:val="none" w:sz="0" w:space="0" w:color="auto"/>
          </w:divBdr>
        </w:div>
        <w:div w:id="481853143">
          <w:marLeft w:val="480"/>
          <w:marRight w:val="0"/>
          <w:marTop w:val="0"/>
          <w:marBottom w:val="0"/>
          <w:divBdr>
            <w:top w:val="none" w:sz="0" w:space="0" w:color="auto"/>
            <w:left w:val="none" w:sz="0" w:space="0" w:color="auto"/>
            <w:bottom w:val="none" w:sz="0" w:space="0" w:color="auto"/>
            <w:right w:val="none" w:sz="0" w:space="0" w:color="auto"/>
          </w:divBdr>
        </w:div>
        <w:div w:id="496507430">
          <w:marLeft w:val="480"/>
          <w:marRight w:val="0"/>
          <w:marTop w:val="0"/>
          <w:marBottom w:val="0"/>
          <w:divBdr>
            <w:top w:val="none" w:sz="0" w:space="0" w:color="auto"/>
            <w:left w:val="none" w:sz="0" w:space="0" w:color="auto"/>
            <w:bottom w:val="none" w:sz="0" w:space="0" w:color="auto"/>
            <w:right w:val="none" w:sz="0" w:space="0" w:color="auto"/>
          </w:divBdr>
        </w:div>
        <w:div w:id="519316203">
          <w:marLeft w:val="480"/>
          <w:marRight w:val="0"/>
          <w:marTop w:val="0"/>
          <w:marBottom w:val="0"/>
          <w:divBdr>
            <w:top w:val="none" w:sz="0" w:space="0" w:color="auto"/>
            <w:left w:val="none" w:sz="0" w:space="0" w:color="auto"/>
            <w:bottom w:val="none" w:sz="0" w:space="0" w:color="auto"/>
            <w:right w:val="none" w:sz="0" w:space="0" w:color="auto"/>
          </w:divBdr>
        </w:div>
        <w:div w:id="591360330">
          <w:marLeft w:val="480"/>
          <w:marRight w:val="0"/>
          <w:marTop w:val="0"/>
          <w:marBottom w:val="0"/>
          <w:divBdr>
            <w:top w:val="none" w:sz="0" w:space="0" w:color="auto"/>
            <w:left w:val="none" w:sz="0" w:space="0" w:color="auto"/>
            <w:bottom w:val="none" w:sz="0" w:space="0" w:color="auto"/>
            <w:right w:val="none" w:sz="0" w:space="0" w:color="auto"/>
          </w:divBdr>
        </w:div>
        <w:div w:id="620381238">
          <w:marLeft w:val="480"/>
          <w:marRight w:val="0"/>
          <w:marTop w:val="0"/>
          <w:marBottom w:val="0"/>
          <w:divBdr>
            <w:top w:val="none" w:sz="0" w:space="0" w:color="auto"/>
            <w:left w:val="none" w:sz="0" w:space="0" w:color="auto"/>
            <w:bottom w:val="none" w:sz="0" w:space="0" w:color="auto"/>
            <w:right w:val="none" w:sz="0" w:space="0" w:color="auto"/>
          </w:divBdr>
        </w:div>
        <w:div w:id="626280356">
          <w:marLeft w:val="480"/>
          <w:marRight w:val="0"/>
          <w:marTop w:val="0"/>
          <w:marBottom w:val="0"/>
          <w:divBdr>
            <w:top w:val="none" w:sz="0" w:space="0" w:color="auto"/>
            <w:left w:val="none" w:sz="0" w:space="0" w:color="auto"/>
            <w:bottom w:val="none" w:sz="0" w:space="0" w:color="auto"/>
            <w:right w:val="none" w:sz="0" w:space="0" w:color="auto"/>
          </w:divBdr>
        </w:div>
        <w:div w:id="661591923">
          <w:marLeft w:val="480"/>
          <w:marRight w:val="0"/>
          <w:marTop w:val="0"/>
          <w:marBottom w:val="0"/>
          <w:divBdr>
            <w:top w:val="none" w:sz="0" w:space="0" w:color="auto"/>
            <w:left w:val="none" w:sz="0" w:space="0" w:color="auto"/>
            <w:bottom w:val="none" w:sz="0" w:space="0" w:color="auto"/>
            <w:right w:val="none" w:sz="0" w:space="0" w:color="auto"/>
          </w:divBdr>
        </w:div>
        <w:div w:id="693262638">
          <w:marLeft w:val="480"/>
          <w:marRight w:val="0"/>
          <w:marTop w:val="0"/>
          <w:marBottom w:val="0"/>
          <w:divBdr>
            <w:top w:val="none" w:sz="0" w:space="0" w:color="auto"/>
            <w:left w:val="none" w:sz="0" w:space="0" w:color="auto"/>
            <w:bottom w:val="none" w:sz="0" w:space="0" w:color="auto"/>
            <w:right w:val="none" w:sz="0" w:space="0" w:color="auto"/>
          </w:divBdr>
        </w:div>
        <w:div w:id="729767272">
          <w:marLeft w:val="480"/>
          <w:marRight w:val="0"/>
          <w:marTop w:val="0"/>
          <w:marBottom w:val="0"/>
          <w:divBdr>
            <w:top w:val="none" w:sz="0" w:space="0" w:color="auto"/>
            <w:left w:val="none" w:sz="0" w:space="0" w:color="auto"/>
            <w:bottom w:val="none" w:sz="0" w:space="0" w:color="auto"/>
            <w:right w:val="none" w:sz="0" w:space="0" w:color="auto"/>
          </w:divBdr>
        </w:div>
        <w:div w:id="738553831">
          <w:marLeft w:val="480"/>
          <w:marRight w:val="0"/>
          <w:marTop w:val="0"/>
          <w:marBottom w:val="0"/>
          <w:divBdr>
            <w:top w:val="none" w:sz="0" w:space="0" w:color="auto"/>
            <w:left w:val="none" w:sz="0" w:space="0" w:color="auto"/>
            <w:bottom w:val="none" w:sz="0" w:space="0" w:color="auto"/>
            <w:right w:val="none" w:sz="0" w:space="0" w:color="auto"/>
          </w:divBdr>
        </w:div>
        <w:div w:id="777481959">
          <w:marLeft w:val="480"/>
          <w:marRight w:val="0"/>
          <w:marTop w:val="0"/>
          <w:marBottom w:val="0"/>
          <w:divBdr>
            <w:top w:val="none" w:sz="0" w:space="0" w:color="auto"/>
            <w:left w:val="none" w:sz="0" w:space="0" w:color="auto"/>
            <w:bottom w:val="none" w:sz="0" w:space="0" w:color="auto"/>
            <w:right w:val="none" w:sz="0" w:space="0" w:color="auto"/>
          </w:divBdr>
        </w:div>
        <w:div w:id="798381397">
          <w:marLeft w:val="480"/>
          <w:marRight w:val="0"/>
          <w:marTop w:val="0"/>
          <w:marBottom w:val="0"/>
          <w:divBdr>
            <w:top w:val="none" w:sz="0" w:space="0" w:color="auto"/>
            <w:left w:val="none" w:sz="0" w:space="0" w:color="auto"/>
            <w:bottom w:val="none" w:sz="0" w:space="0" w:color="auto"/>
            <w:right w:val="none" w:sz="0" w:space="0" w:color="auto"/>
          </w:divBdr>
        </w:div>
        <w:div w:id="819729340">
          <w:marLeft w:val="480"/>
          <w:marRight w:val="0"/>
          <w:marTop w:val="0"/>
          <w:marBottom w:val="0"/>
          <w:divBdr>
            <w:top w:val="none" w:sz="0" w:space="0" w:color="auto"/>
            <w:left w:val="none" w:sz="0" w:space="0" w:color="auto"/>
            <w:bottom w:val="none" w:sz="0" w:space="0" w:color="auto"/>
            <w:right w:val="none" w:sz="0" w:space="0" w:color="auto"/>
          </w:divBdr>
        </w:div>
        <w:div w:id="825903762">
          <w:marLeft w:val="480"/>
          <w:marRight w:val="0"/>
          <w:marTop w:val="0"/>
          <w:marBottom w:val="0"/>
          <w:divBdr>
            <w:top w:val="none" w:sz="0" w:space="0" w:color="auto"/>
            <w:left w:val="none" w:sz="0" w:space="0" w:color="auto"/>
            <w:bottom w:val="none" w:sz="0" w:space="0" w:color="auto"/>
            <w:right w:val="none" w:sz="0" w:space="0" w:color="auto"/>
          </w:divBdr>
        </w:div>
        <w:div w:id="873422366">
          <w:marLeft w:val="480"/>
          <w:marRight w:val="0"/>
          <w:marTop w:val="0"/>
          <w:marBottom w:val="0"/>
          <w:divBdr>
            <w:top w:val="none" w:sz="0" w:space="0" w:color="auto"/>
            <w:left w:val="none" w:sz="0" w:space="0" w:color="auto"/>
            <w:bottom w:val="none" w:sz="0" w:space="0" w:color="auto"/>
            <w:right w:val="none" w:sz="0" w:space="0" w:color="auto"/>
          </w:divBdr>
        </w:div>
        <w:div w:id="890119465">
          <w:marLeft w:val="480"/>
          <w:marRight w:val="0"/>
          <w:marTop w:val="0"/>
          <w:marBottom w:val="0"/>
          <w:divBdr>
            <w:top w:val="none" w:sz="0" w:space="0" w:color="auto"/>
            <w:left w:val="none" w:sz="0" w:space="0" w:color="auto"/>
            <w:bottom w:val="none" w:sz="0" w:space="0" w:color="auto"/>
            <w:right w:val="none" w:sz="0" w:space="0" w:color="auto"/>
          </w:divBdr>
        </w:div>
        <w:div w:id="893200894">
          <w:marLeft w:val="480"/>
          <w:marRight w:val="0"/>
          <w:marTop w:val="0"/>
          <w:marBottom w:val="0"/>
          <w:divBdr>
            <w:top w:val="none" w:sz="0" w:space="0" w:color="auto"/>
            <w:left w:val="none" w:sz="0" w:space="0" w:color="auto"/>
            <w:bottom w:val="none" w:sz="0" w:space="0" w:color="auto"/>
            <w:right w:val="none" w:sz="0" w:space="0" w:color="auto"/>
          </w:divBdr>
        </w:div>
        <w:div w:id="942300376">
          <w:marLeft w:val="480"/>
          <w:marRight w:val="0"/>
          <w:marTop w:val="0"/>
          <w:marBottom w:val="0"/>
          <w:divBdr>
            <w:top w:val="none" w:sz="0" w:space="0" w:color="auto"/>
            <w:left w:val="none" w:sz="0" w:space="0" w:color="auto"/>
            <w:bottom w:val="none" w:sz="0" w:space="0" w:color="auto"/>
            <w:right w:val="none" w:sz="0" w:space="0" w:color="auto"/>
          </w:divBdr>
        </w:div>
        <w:div w:id="974065599">
          <w:marLeft w:val="480"/>
          <w:marRight w:val="0"/>
          <w:marTop w:val="0"/>
          <w:marBottom w:val="0"/>
          <w:divBdr>
            <w:top w:val="none" w:sz="0" w:space="0" w:color="auto"/>
            <w:left w:val="none" w:sz="0" w:space="0" w:color="auto"/>
            <w:bottom w:val="none" w:sz="0" w:space="0" w:color="auto"/>
            <w:right w:val="none" w:sz="0" w:space="0" w:color="auto"/>
          </w:divBdr>
        </w:div>
        <w:div w:id="974213791">
          <w:marLeft w:val="480"/>
          <w:marRight w:val="0"/>
          <w:marTop w:val="0"/>
          <w:marBottom w:val="0"/>
          <w:divBdr>
            <w:top w:val="none" w:sz="0" w:space="0" w:color="auto"/>
            <w:left w:val="none" w:sz="0" w:space="0" w:color="auto"/>
            <w:bottom w:val="none" w:sz="0" w:space="0" w:color="auto"/>
            <w:right w:val="none" w:sz="0" w:space="0" w:color="auto"/>
          </w:divBdr>
        </w:div>
        <w:div w:id="1064835063">
          <w:marLeft w:val="480"/>
          <w:marRight w:val="0"/>
          <w:marTop w:val="0"/>
          <w:marBottom w:val="0"/>
          <w:divBdr>
            <w:top w:val="none" w:sz="0" w:space="0" w:color="auto"/>
            <w:left w:val="none" w:sz="0" w:space="0" w:color="auto"/>
            <w:bottom w:val="none" w:sz="0" w:space="0" w:color="auto"/>
            <w:right w:val="none" w:sz="0" w:space="0" w:color="auto"/>
          </w:divBdr>
        </w:div>
        <w:div w:id="1117600493">
          <w:marLeft w:val="480"/>
          <w:marRight w:val="0"/>
          <w:marTop w:val="0"/>
          <w:marBottom w:val="0"/>
          <w:divBdr>
            <w:top w:val="none" w:sz="0" w:space="0" w:color="auto"/>
            <w:left w:val="none" w:sz="0" w:space="0" w:color="auto"/>
            <w:bottom w:val="none" w:sz="0" w:space="0" w:color="auto"/>
            <w:right w:val="none" w:sz="0" w:space="0" w:color="auto"/>
          </w:divBdr>
        </w:div>
        <w:div w:id="1135832423">
          <w:marLeft w:val="480"/>
          <w:marRight w:val="0"/>
          <w:marTop w:val="0"/>
          <w:marBottom w:val="0"/>
          <w:divBdr>
            <w:top w:val="none" w:sz="0" w:space="0" w:color="auto"/>
            <w:left w:val="none" w:sz="0" w:space="0" w:color="auto"/>
            <w:bottom w:val="none" w:sz="0" w:space="0" w:color="auto"/>
            <w:right w:val="none" w:sz="0" w:space="0" w:color="auto"/>
          </w:divBdr>
        </w:div>
        <w:div w:id="1172450186">
          <w:marLeft w:val="480"/>
          <w:marRight w:val="0"/>
          <w:marTop w:val="0"/>
          <w:marBottom w:val="0"/>
          <w:divBdr>
            <w:top w:val="none" w:sz="0" w:space="0" w:color="auto"/>
            <w:left w:val="none" w:sz="0" w:space="0" w:color="auto"/>
            <w:bottom w:val="none" w:sz="0" w:space="0" w:color="auto"/>
            <w:right w:val="none" w:sz="0" w:space="0" w:color="auto"/>
          </w:divBdr>
        </w:div>
        <w:div w:id="1174496810">
          <w:marLeft w:val="480"/>
          <w:marRight w:val="0"/>
          <w:marTop w:val="0"/>
          <w:marBottom w:val="0"/>
          <w:divBdr>
            <w:top w:val="none" w:sz="0" w:space="0" w:color="auto"/>
            <w:left w:val="none" w:sz="0" w:space="0" w:color="auto"/>
            <w:bottom w:val="none" w:sz="0" w:space="0" w:color="auto"/>
            <w:right w:val="none" w:sz="0" w:space="0" w:color="auto"/>
          </w:divBdr>
        </w:div>
        <w:div w:id="1178085017">
          <w:marLeft w:val="480"/>
          <w:marRight w:val="0"/>
          <w:marTop w:val="0"/>
          <w:marBottom w:val="0"/>
          <w:divBdr>
            <w:top w:val="none" w:sz="0" w:space="0" w:color="auto"/>
            <w:left w:val="none" w:sz="0" w:space="0" w:color="auto"/>
            <w:bottom w:val="none" w:sz="0" w:space="0" w:color="auto"/>
            <w:right w:val="none" w:sz="0" w:space="0" w:color="auto"/>
          </w:divBdr>
        </w:div>
        <w:div w:id="1190143338">
          <w:marLeft w:val="480"/>
          <w:marRight w:val="0"/>
          <w:marTop w:val="0"/>
          <w:marBottom w:val="0"/>
          <w:divBdr>
            <w:top w:val="none" w:sz="0" w:space="0" w:color="auto"/>
            <w:left w:val="none" w:sz="0" w:space="0" w:color="auto"/>
            <w:bottom w:val="none" w:sz="0" w:space="0" w:color="auto"/>
            <w:right w:val="none" w:sz="0" w:space="0" w:color="auto"/>
          </w:divBdr>
        </w:div>
        <w:div w:id="1227108075">
          <w:marLeft w:val="480"/>
          <w:marRight w:val="0"/>
          <w:marTop w:val="0"/>
          <w:marBottom w:val="0"/>
          <w:divBdr>
            <w:top w:val="none" w:sz="0" w:space="0" w:color="auto"/>
            <w:left w:val="none" w:sz="0" w:space="0" w:color="auto"/>
            <w:bottom w:val="none" w:sz="0" w:space="0" w:color="auto"/>
            <w:right w:val="none" w:sz="0" w:space="0" w:color="auto"/>
          </w:divBdr>
        </w:div>
        <w:div w:id="1237546998">
          <w:marLeft w:val="480"/>
          <w:marRight w:val="0"/>
          <w:marTop w:val="0"/>
          <w:marBottom w:val="0"/>
          <w:divBdr>
            <w:top w:val="none" w:sz="0" w:space="0" w:color="auto"/>
            <w:left w:val="none" w:sz="0" w:space="0" w:color="auto"/>
            <w:bottom w:val="none" w:sz="0" w:space="0" w:color="auto"/>
            <w:right w:val="none" w:sz="0" w:space="0" w:color="auto"/>
          </w:divBdr>
        </w:div>
        <w:div w:id="1274240310">
          <w:marLeft w:val="480"/>
          <w:marRight w:val="0"/>
          <w:marTop w:val="0"/>
          <w:marBottom w:val="0"/>
          <w:divBdr>
            <w:top w:val="none" w:sz="0" w:space="0" w:color="auto"/>
            <w:left w:val="none" w:sz="0" w:space="0" w:color="auto"/>
            <w:bottom w:val="none" w:sz="0" w:space="0" w:color="auto"/>
            <w:right w:val="none" w:sz="0" w:space="0" w:color="auto"/>
          </w:divBdr>
        </w:div>
        <w:div w:id="1303272055">
          <w:marLeft w:val="480"/>
          <w:marRight w:val="0"/>
          <w:marTop w:val="0"/>
          <w:marBottom w:val="0"/>
          <w:divBdr>
            <w:top w:val="none" w:sz="0" w:space="0" w:color="auto"/>
            <w:left w:val="none" w:sz="0" w:space="0" w:color="auto"/>
            <w:bottom w:val="none" w:sz="0" w:space="0" w:color="auto"/>
            <w:right w:val="none" w:sz="0" w:space="0" w:color="auto"/>
          </w:divBdr>
        </w:div>
        <w:div w:id="1307974743">
          <w:marLeft w:val="480"/>
          <w:marRight w:val="0"/>
          <w:marTop w:val="0"/>
          <w:marBottom w:val="0"/>
          <w:divBdr>
            <w:top w:val="none" w:sz="0" w:space="0" w:color="auto"/>
            <w:left w:val="none" w:sz="0" w:space="0" w:color="auto"/>
            <w:bottom w:val="none" w:sz="0" w:space="0" w:color="auto"/>
            <w:right w:val="none" w:sz="0" w:space="0" w:color="auto"/>
          </w:divBdr>
        </w:div>
        <w:div w:id="1366785736">
          <w:marLeft w:val="480"/>
          <w:marRight w:val="0"/>
          <w:marTop w:val="0"/>
          <w:marBottom w:val="0"/>
          <w:divBdr>
            <w:top w:val="none" w:sz="0" w:space="0" w:color="auto"/>
            <w:left w:val="none" w:sz="0" w:space="0" w:color="auto"/>
            <w:bottom w:val="none" w:sz="0" w:space="0" w:color="auto"/>
            <w:right w:val="none" w:sz="0" w:space="0" w:color="auto"/>
          </w:divBdr>
        </w:div>
        <w:div w:id="1388063909">
          <w:marLeft w:val="480"/>
          <w:marRight w:val="0"/>
          <w:marTop w:val="0"/>
          <w:marBottom w:val="0"/>
          <w:divBdr>
            <w:top w:val="none" w:sz="0" w:space="0" w:color="auto"/>
            <w:left w:val="none" w:sz="0" w:space="0" w:color="auto"/>
            <w:bottom w:val="none" w:sz="0" w:space="0" w:color="auto"/>
            <w:right w:val="none" w:sz="0" w:space="0" w:color="auto"/>
          </w:divBdr>
        </w:div>
        <w:div w:id="1402210580">
          <w:marLeft w:val="480"/>
          <w:marRight w:val="0"/>
          <w:marTop w:val="0"/>
          <w:marBottom w:val="0"/>
          <w:divBdr>
            <w:top w:val="none" w:sz="0" w:space="0" w:color="auto"/>
            <w:left w:val="none" w:sz="0" w:space="0" w:color="auto"/>
            <w:bottom w:val="none" w:sz="0" w:space="0" w:color="auto"/>
            <w:right w:val="none" w:sz="0" w:space="0" w:color="auto"/>
          </w:divBdr>
        </w:div>
        <w:div w:id="1413966232">
          <w:marLeft w:val="480"/>
          <w:marRight w:val="0"/>
          <w:marTop w:val="0"/>
          <w:marBottom w:val="0"/>
          <w:divBdr>
            <w:top w:val="none" w:sz="0" w:space="0" w:color="auto"/>
            <w:left w:val="none" w:sz="0" w:space="0" w:color="auto"/>
            <w:bottom w:val="none" w:sz="0" w:space="0" w:color="auto"/>
            <w:right w:val="none" w:sz="0" w:space="0" w:color="auto"/>
          </w:divBdr>
        </w:div>
        <w:div w:id="1433474034">
          <w:marLeft w:val="480"/>
          <w:marRight w:val="0"/>
          <w:marTop w:val="0"/>
          <w:marBottom w:val="0"/>
          <w:divBdr>
            <w:top w:val="none" w:sz="0" w:space="0" w:color="auto"/>
            <w:left w:val="none" w:sz="0" w:space="0" w:color="auto"/>
            <w:bottom w:val="none" w:sz="0" w:space="0" w:color="auto"/>
            <w:right w:val="none" w:sz="0" w:space="0" w:color="auto"/>
          </w:divBdr>
        </w:div>
        <w:div w:id="1439640539">
          <w:marLeft w:val="480"/>
          <w:marRight w:val="0"/>
          <w:marTop w:val="0"/>
          <w:marBottom w:val="0"/>
          <w:divBdr>
            <w:top w:val="none" w:sz="0" w:space="0" w:color="auto"/>
            <w:left w:val="none" w:sz="0" w:space="0" w:color="auto"/>
            <w:bottom w:val="none" w:sz="0" w:space="0" w:color="auto"/>
            <w:right w:val="none" w:sz="0" w:space="0" w:color="auto"/>
          </w:divBdr>
        </w:div>
        <w:div w:id="1473980299">
          <w:marLeft w:val="480"/>
          <w:marRight w:val="0"/>
          <w:marTop w:val="0"/>
          <w:marBottom w:val="0"/>
          <w:divBdr>
            <w:top w:val="none" w:sz="0" w:space="0" w:color="auto"/>
            <w:left w:val="none" w:sz="0" w:space="0" w:color="auto"/>
            <w:bottom w:val="none" w:sz="0" w:space="0" w:color="auto"/>
            <w:right w:val="none" w:sz="0" w:space="0" w:color="auto"/>
          </w:divBdr>
        </w:div>
        <w:div w:id="1519004061">
          <w:marLeft w:val="480"/>
          <w:marRight w:val="0"/>
          <w:marTop w:val="0"/>
          <w:marBottom w:val="0"/>
          <w:divBdr>
            <w:top w:val="none" w:sz="0" w:space="0" w:color="auto"/>
            <w:left w:val="none" w:sz="0" w:space="0" w:color="auto"/>
            <w:bottom w:val="none" w:sz="0" w:space="0" w:color="auto"/>
            <w:right w:val="none" w:sz="0" w:space="0" w:color="auto"/>
          </w:divBdr>
        </w:div>
        <w:div w:id="1522431701">
          <w:marLeft w:val="480"/>
          <w:marRight w:val="0"/>
          <w:marTop w:val="0"/>
          <w:marBottom w:val="0"/>
          <w:divBdr>
            <w:top w:val="none" w:sz="0" w:space="0" w:color="auto"/>
            <w:left w:val="none" w:sz="0" w:space="0" w:color="auto"/>
            <w:bottom w:val="none" w:sz="0" w:space="0" w:color="auto"/>
            <w:right w:val="none" w:sz="0" w:space="0" w:color="auto"/>
          </w:divBdr>
        </w:div>
        <w:div w:id="1574705216">
          <w:marLeft w:val="480"/>
          <w:marRight w:val="0"/>
          <w:marTop w:val="0"/>
          <w:marBottom w:val="0"/>
          <w:divBdr>
            <w:top w:val="none" w:sz="0" w:space="0" w:color="auto"/>
            <w:left w:val="none" w:sz="0" w:space="0" w:color="auto"/>
            <w:bottom w:val="none" w:sz="0" w:space="0" w:color="auto"/>
            <w:right w:val="none" w:sz="0" w:space="0" w:color="auto"/>
          </w:divBdr>
        </w:div>
        <w:div w:id="1655601146">
          <w:marLeft w:val="480"/>
          <w:marRight w:val="0"/>
          <w:marTop w:val="0"/>
          <w:marBottom w:val="0"/>
          <w:divBdr>
            <w:top w:val="none" w:sz="0" w:space="0" w:color="auto"/>
            <w:left w:val="none" w:sz="0" w:space="0" w:color="auto"/>
            <w:bottom w:val="none" w:sz="0" w:space="0" w:color="auto"/>
            <w:right w:val="none" w:sz="0" w:space="0" w:color="auto"/>
          </w:divBdr>
        </w:div>
        <w:div w:id="1690526238">
          <w:marLeft w:val="480"/>
          <w:marRight w:val="0"/>
          <w:marTop w:val="0"/>
          <w:marBottom w:val="0"/>
          <w:divBdr>
            <w:top w:val="none" w:sz="0" w:space="0" w:color="auto"/>
            <w:left w:val="none" w:sz="0" w:space="0" w:color="auto"/>
            <w:bottom w:val="none" w:sz="0" w:space="0" w:color="auto"/>
            <w:right w:val="none" w:sz="0" w:space="0" w:color="auto"/>
          </w:divBdr>
        </w:div>
        <w:div w:id="1748460623">
          <w:marLeft w:val="480"/>
          <w:marRight w:val="0"/>
          <w:marTop w:val="0"/>
          <w:marBottom w:val="0"/>
          <w:divBdr>
            <w:top w:val="none" w:sz="0" w:space="0" w:color="auto"/>
            <w:left w:val="none" w:sz="0" w:space="0" w:color="auto"/>
            <w:bottom w:val="none" w:sz="0" w:space="0" w:color="auto"/>
            <w:right w:val="none" w:sz="0" w:space="0" w:color="auto"/>
          </w:divBdr>
        </w:div>
        <w:div w:id="1748847290">
          <w:marLeft w:val="480"/>
          <w:marRight w:val="0"/>
          <w:marTop w:val="0"/>
          <w:marBottom w:val="0"/>
          <w:divBdr>
            <w:top w:val="none" w:sz="0" w:space="0" w:color="auto"/>
            <w:left w:val="none" w:sz="0" w:space="0" w:color="auto"/>
            <w:bottom w:val="none" w:sz="0" w:space="0" w:color="auto"/>
            <w:right w:val="none" w:sz="0" w:space="0" w:color="auto"/>
          </w:divBdr>
        </w:div>
        <w:div w:id="1768698930">
          <w:marLeft w:val="480"/>
          <w:marRight w:val="0"/>
          <w:marTop w:val="0"/>
          <w:marBottom w:val="0"/>
          <w:divBdr>
            <w:top w:val="none" w:sz="0" w:space="0" w:color="auto"/>
            <w:left w:val="none" w:sz="0" w:space="0" w:color="auto"/>
            <w:bottom w:val="none" w:sz="0" w:space="0" w:color="auto"/>
            <w:right w:val="none" w:sz="0" w:space="0" w:color="auto"/>
          </w:divBdr>
        </w:div>
        <w:div w:id="1778333153">
          <w:marLeft w:val="480"/>
          <w:marRight w:val="0"/>
          <w:marTop w:val="0"/>
          <w:marBottom w:val="0"/>
          <w:divBdr>
            <w:top w:val="none" w:sz="0" w:space="0" w:color="auto"/>
            <w:left w:val="none" w:sz="0" w:space="0" w:color="auto"/>
            <w:bottom w:val="none" w:sz="0" w:space="0" w:color="auto"/>
            <w:right w:val="none" w:sz="0" w:space="0" w:color="auto"/>
          </w:divBdr>
        </w:div>
        <w:div w:id="1801461107">
          <w:marLeft w:val="480"/>
          <w:marRight w:val="0"/>
          <w:marTop w:val="0"/>
          <w:marBottom w:val="0"/>
          <w:divBdr>
            <w:top w:val="none" w:sz="0" w:space="0" w:color="auto"/>
            <w:left w:val="none" w:sz="0" w:space="0" w:color="auto"/>
            <w:bottom w:val="none" w:sz="0" w:space="0" w:color="auto"/>
            <w:right w:val="none" w:sz="0" w:space="0" w:color="auto"/>
          </w:divBdr>
        </w:div>
        <w:div w:id="1875656802">
          <w:marLeft w:val="480"/>
          <w:marRight w:val="0"/>
          <w:marTop w:val="0"/>
          <w:marBottom w:val="0"/>
          <w:divBdr>
            <w:top w:val="none" w:sz="0" w:space="0" w:color="auto"/>
            <w:left w:val="none" w:sz="0" w:space="0" w:color="auto"/>
            <w:bottom w:val="none" w:sz="0" w:space="0" w:color="auto"/>
            <w:right w:val="none" w:sz="0" w:space="0" w:color="auto"/>
          </w:divBdr>
        </w:div>
        <w:div w:id="1881894414">
          <w:marLeft w:val="480"/>
          <w:marRight w:val="0"/>
          <w:marTop w:val="0"/>
          <w:marBottom w:val="0"/>
          <w:divBdr>
            <w:top w:val="none" w:sz="0" w:space="0" w:color="auto"/>
            <w:left w:val="none" w:sz="0" w:space="0" w:color="auto"/>
            <w:bottom w:val="none" w:sz="0" w:space="0" w:color="auto"/>
            <w:right w:val="none" w:sz="0" w:space="0" w:color="auto"/>
          </w:divBdr>
        </w:div>
        <w:div w:id="1882397506">
          <w:marLeft w:val="480"/>
          <w:marRight w:val="0"/>
          <w:marTop w:val="0"/>
          <w:marBottom w:val="0"/>
          <w:divBdr>
            <w:top w:val="none" w:sz="0" w:space="0" w:color="auto"/>
            <w:left w:val="none" w:sz="0" w:space="0" w:color="auto"/>
            <w:bottom w:val="none" w:sz="0" w:space="0" w:color="auto"/>
            <w:right w:val="none" w:sz="0" w:space="0" w:color="auto"/>
          </w:divBdr>
        </w:div>
        <w:div w:id="1887764643">
          <w:marLeft w:val="480"/>
          <w:marRight w:val="0"/>
          <w:marTop w:val="0"/>
          <w:marBottom w:val="0"/>
          <w:divBdr>
            <w:top w:val="none" w:sz="0" w:space="0" w:color="auto"/>
            <w:left w:val="none" w:sz="0" w:space="0" w:color="auto"/>
            <w:bottom w:val="none" w:sz="0" w:space="0" w:color="auto"/>
            <w:right w:val="none" w:sz="0" w:space="0" w:color="auto"/>
          </w:divBdr>
        </w:div>
        <w:div w:id="1951358236">
          <w:marLeft w:val="480"/>
          <w:marRight w:val="0"/>
          <w:marTop w:val="0"/>
          <w:marBottom w:val="0"/>
          <w:divBdr>
            <w:top w:val="none" w:sz="0" w:space="0" w:color="auto"/>
            <w:left w:val="none" w:sz="0" w:space="0" w:color="auto"/>
            <w:bottom w:val="none" w:sz="0" w:space="0" w:color="auto"/>
            <w:right w:val="none" w:sz="0" w:space="0" w:color="auto"/>
          </w:divBdr>
        </w:div>
        <w:div w:id="1961260222">
          <w:marLeft w:val="480"/>
          <w:marRight w:val="0"/>
          <w:marTop w:val="0"/>
          <w:marBottom w:val="0"/>
          <w:divBdr>
            <w:top w:val="none" w:sz="0" w:space="0" w:color="auto"/>
            <w:left w:val="none" w:sz="0" w:space="0" w:color="auto"/>
            <w:bottom w:val="none" w:sz="0" w:space="0" w:color="auto"/>
            <w:right w:val="none" w:sz="0" w:space="0" w:color="auto"/>
          </w:divBdr>
        </w:div>
        <w:div w:id="2052877958">
          <w:marLeft w:val="480"/>
          <w:marRight w:val="0"/>
          <w:marTop w:val="0"/>
          <w:marBottom w:val="0"/>
          <w:divBdr>
            <w:top w:val="none" w:sz="0" w:space="0" w:color="auto"/>
            <w:left w:val="none" w:sz="0" w:space="0" w:color="auto"/>
            <w:bottom w:val="none" w:sz="0" w:space="0" w:color="auto"/>
            <w:right w:val="none" w:sz="0" w:space="0" w:color="auto"/>
          </w:divBdr>
        </w:div>
        <w:div w:id="2087611526">
          <w:marLeft w:val="480"/>
          <w:marRight w:val="0"/>
          <w:marTop w:val="0"/>
          <w:marBottom w:val="0"/>
          <w:divBdr>
            <w:top w:val="none" w:sz="0" w:space="0" w:color="auto"/>
            <w:left w:val="none" w:sz="0" w:space="0" w:color="auto"/>
            <w:bottom w:val="none" w:sz="0" w:space="0" w:color="auto"/>
            <w:right w:val="none" w:sz="0" w:space="0" w:color="auto"/>
          </w:divBdr>
        </w:div>
        <w:div w:id="2092505304">
          <w:marLeft w:val="480"/>
          <w:marRight w:val="0"/>
          <w:marTop w:val="0"/>
          <w:marBottom w:val="0"/>
          <w:divBdr>
            <w:top w:val="none" w:sz="0" w:space="0" w:color="auto"/>
            <w:left w:val="none" w:sz="0" w:space="0" w:color="auto"/>
            <w:bottom w:val="none" w:sz="0" w:space="0" w:color="auto"/>
            <w:right w:val="none" w:sz="0" w:space="0" w:color="auto"/>
          </w:divBdr>
        </w:div>
        <w:div w:id="2142456599">
          <w:marLeft w:val="480"/>
          <w:marRight w:val="0"/>
          <w:marTop w:val="0"/>
          <w:marBottom w:val="0"/>
          <w:divBdr>
            <w:top w:val="none" w:sz="0" w:space="0" w:color="auto"/>
            <w:left w:val="none" w:sz="0" w:space="0" w:color="auto"/>
            <w:bottom w:val="none" w:sz="0" w:space="0" w:color="auto"/>
            <w:right w:val="none" w:sz="0" w:space="0" w:color="auto"/>
          </w:divBdr>
        </w:div>
        <w:div w:id="2146653851">
          <w:marLeft w:val="480"/>
          <w:marRight w:val="0"/>
          <w:marTop w:val="0"/>
          <w:marBottom w:val="0"/>
          <w:divBdr>
            <w:top w:val="none" w:sz="0" w:space="0" w:color="auto"/>
            <w:left w:val="none" w:sz="0" w:space="0" w:color="auto"/>
            <w:bottom w:val="none" w:sz="0" w:space="0" w:color="auto"/>
            <w:right w:val="none" w:sz="0" w:space="0" w:color="auto"/>
          </w:divBdr>
        </w:div>
      </w:divsChild>
    </w:div>
    <w:div w:id="956136301">
      <w:bodyDiv w:val="1"/>
      <w:marLeft w:val="0"/>
      <w:marRight w:val="0"/>
      <w:marTop w:val="0"/>
      <w:marBottom w:val="0"/>
      <w:divBdr>
        <w:top w:val="none" w:sz="0" w:space="0" w:color="auto"/>
        <w:left w:val="none" w:sz="0" w:space="0" w:color="auto"/>
        <w:bottom w:val="none" w:sz="0" w:space="0" w:color="auto"/>
        <w:right w:val="none" w:sz="0" w:space="0" w:color="auto"/>
      </w:divBdr>
      <w:divsChild>
        <w:div w:id="53622561">
          <w:marLeft w:val="480"/>
          <w:marRight w:val="0"/>
          <w:marTop w:val="0"/>
          <w:marBottom w:val="0"/>
          <w:divBdr>
            <w:top w:val="none" w:sz="0" w:space="0" w:color="auto"/>
            <w:left w:val="none" w:sz="0" w:space="0" w:color="auto"/>
            <w:bottom w:val="none" w:sz="0" w:space="0" w:color="auto"/>
            <w:right w:val="none" w:sz="0" w:space="0" w:color="auto"/>
          </w:divBdr>
        </w:div>
        <w:div w:id="78596716">
          <w:marLeft w:val="480"/>
          <w:marRight w:val="0"/>
          <w:marTop w:val="0"/>
          <w:marBottom w:val="0"/>
          <w:divBdr>
            <w:top w:val="none" w:sz="0" w:space="0" w:color="auto"/>
            <w:left w:val="none" w:sz="0" w:space="0" w:color="auto"/>
            <w:bottom w:val="none" w:sz="0" w:space="0" w:color="auto"/>
            <w:right w:val="none" w:sz="0" w:space="0" w:color="auto"/>
          </w:divBdr>
        </w:div>
        <w:div w:id="111242150">
          <w:marLeft w:val="480"/>
          <w:marRight w:val="0"/>
          <w:marTop w:val="0"/>
          <w:marBottom w:val="0"/>
          <w:divBdr>
            <w:top w:val="none" w:sz="0" w:space="0" w:color="auto"/>
            <w:left w:val="none" w:sz="0" w:space="0" w:color="auto"/>
            <w:bottom w:val="none" w:sz="0" w:space="0" w:color="auto"/>
            <w:right w:val="none" w:sz="0" w:space="0" w:color="auto"/>
          </w:divBdr>
        </w:div>
        <w:div w:id="116683074">
          <w:marLeft w:val="480"/>
          <w:marRight w:val="0"/>
          <w:marTop w:val="0"/>
          <w:marBottom w:val="0"/>
          <w:divBdr>
            <w:top w:val="none" w:sz="0" w:space="0" w:color="auto"/>
            <w:left w:val="none" w:sz="0" w:space="0" w:color="auto"/>
            <w:bottom w:val="none" w:sz="0" w:space="0" w:color="auto"/>
            <w:right w:val="none" w:sz="0" w:space="0" w:color="auto"/>
          </w:divBdr>
        </w:div>
        <w:div w:id="147090971">
          <w:marLeft w:val="480"/>
          <w:marRight w:val="0"/>
          <w:marTop w:val="0"/>
          <w:marBottom w:val="0"/>
          <w:divBdr>
            <w:top w:val="none" w:sz="0" w:space="0" w:color="auto"/>
            <w:left w:val="none" w:sz="0" w:space="0" w:color="auto"/>
            <w:bottom w:val="none" w:sz="0" w:space="0" w:color="auto"/>
            <w:right w:val="none" w:sz="0" w:space="0" w:color="auto"/>
          </w:divBdr>
        </w:div>
        <w:div w:id="158933250">
          <w:marLeft w:val="480"/>
          <w:marRight w:val="0"/>
          <w:marTop w:val="0"/>
          <w:marBottom w:val="0"/>
          <w:divBdr>
            <w:top w:val="none" w:sz="0" w:space="0" w:color="auto"/>
            <w:left w:val="none" w:sz="0" w:space="0" w:color="auto"/>
            <w:bottom w:val="none" w:sz="0" w:space="0" w:color="auto"/>
            <w:right w:val="none" w:sz="0" w:space="0" w:color="auto"/>
          </w:divBdr>
        </w:div>
        <w:div w:id="184176360">
          <w:marLeft w:val="480"/>
          <w:marRight w:val="0"/>
          <w:marTop w:val="0"/>
          <w:marBottom w:val="0"/>
          <w:divBdr>
            <w:top w:val="none" w:sz="0" w:space="0" w:color="auto"/>
            <w:left w:val="none" w:sz="0" w:space="0" w:color="auto"/>
            <w:bottom w:val="none" w:sz="0" w:space="0" w:color="auto"/>
            <w:right w:val="none" w:sz="0" w:space="0" w:color="auto"/>
          </w:divBdr>
        </w:div>
        <w:div w:id="198862130">
          <w:marLeft w:val="480"/>
          <w:marRight w:val="0"/>
          <w:marTop w:val="0"/>
          <w:marBottom w:val="0"/>
          <w:divBdr>
            <w:top w:val="none" w:sz="0" w:space="0" w:color="auto"/>
            <w:left w:val="none" w:sz="0" w:space="0" w:color="auto"/>
            <w:bottom w:val="none" w:sz="0" w:space="0" w:color="auto"/>
            <w:right w:val="none" w:sz="0" w:space="0" w:color="auto"/>
          </w:divBdr>
        </w:div>
        <w:div w:id="267397973">
          <w:marLeft w:val="480"/>
          <w:marRight w:val="0"/>
          <w:marTop w:val="0"/>
          <w:marBottom w:val="0"/>
          <w:divBdr>
            <w:top w:val="none" w:sz="0" w:space="0" w:color="auto"/>
            <w:left w:val="none" w:sz="0" w:space="0" w:color="auto"/>
            <w:bottom w:val="none" w:sz="0" w:space="0" w:color="auto"/>
            <w:right w:val="none" w:sz="0" w:space="0" w:color="auto"/>
          </w:divBdr>
        </w:div>
        <w:div w:id="278925051">
          <w:marLeft w:val="480"/>
          <w:marRight w:val="0"/>
          <w:marTop w:val="0"/>
          <w:marBottom w:val="0"/>
          <w:divBdr>
            <w:top w:val="none" w:sz="0" w:space="0" w:color="auto"/>
            <w:left w:val="none" w:sz="0" w:space="0" w:color="auto"/>
            <w:bottom w:val="none" w:sz="0" w:space="0" w:color="auto"/>
            <w:right w:val="none" w:sz="0" w:space="0" w:color="auto"/>
          </w:divBdr>
        </w:div>
        <w:div w:id="281153545">
          <w:marLeft w:val="480"/>
          <w:marRight w:val="0"/>
          <w:marTop w:val="0"/>
          <w:marBottom w:val="0"/>
          <w:divBdr>
            <w:top w:val="none" w:sz="0" w:space="0" w:color="auto"/>
            <w:left w:val="none" w:sz="0" w:space="0" w:color="auto"/>
            <w:bottom w:val="none" w:sz="0" w:space="0" w:color="auto"/>
            <w:right w:val="none" w:sz="0" w:space="0" w:color="auto"/>
          </w:divBdr>
        </w:div>
        <w:div w:id="325474530">
          <w:marLeft w:val="480"/>
          <w:marRight w:val="0"/>
          <w:marTop w:val="0"/>
          <w:marBottom w:val="0"/>
          <w:divBdr>
            <w:top w:val="none" w:sz="0" w:space="0" w:color="auto"/>
            <w:left w:val="none" w:sz="0" w:space="0" w:color="auto"/>
            <w:bottom w:val="none" w:sz="0" w:space="0" w:color="auto"/>
            <w:right w:val="none" w:sz="0" w:space="0" w:color="auto"/>
          </w:divBdr>
        </w:div>
        <w:div w:id="379090009">
          <w:marLeft w:val="480"/>
          <w:marRight w:val="0"/>
          <w:marTop w:val="0"/>
          <w:marBottom w:val="0"/>
          <w:divBdr>
            <w:top w:val="none" w:sz="0" w:space="0" w:color="auto"/>
            <w:left w:val="none" w:sz="0" w:space="0" w:color="auto"/>
            <w:bottom w:val="none" w:sz="0" w:space="0" w:color="auto"/>
            <w:right w:val="none" w:sz="0" w:space="0" w:color="auto"/>
          </w:divBdr>
        </w:div>
        <w:div w:id="390810310">
          <w:marLeft w:val="480"/>
          <w:marRight w:val="0"/>
          <w:marTop w:val="0"/>
          <w:marBottom w:val="0"/>
          <w:divBdr>
            <w:top w:val="none" w:sz="0" w:space="0" w:color="auto"/>
            <w:left w:val="none" w:sz="0" w:space="0" w:color="auto"/>
            <w:bottom w:val="none" w:sz="0" w:space="0" w:color="auto"/>
            <w:right w:val="none" w:sz="0" w:space="0" w:color="auto"/>
          </w:divBdr>
        </w:div>
        <w:div w:id="407775735">
          <w:marLeft w:val="480"/>
          <w:marRight w:val="0"/>
          <w:marTop w:val="0"/>
          <w:marBottom w:val="0"/>
          <w:divBdr>
            <w:top w:val="none" w:sz="0" w:space="0" w:color="auto"/>
            <w:left w:val="none" w:sz="0" w:space="0" w:color="auto"/>
            <w:bottom w:val="none" w:sz="0" w:space="0" w:color="auto"/>
            <w:right w:val="none" w:sz="0" w:space="0" w:color="auto"/>
          </w:divBdr>
        </w:div>
        <w:div w:id="417092242">
          <w:marLeft w:val="480"/>
          <w:marRight w:val="0"/>
          <w:marTop w:val="0"/>
          <w:marBottom w:val="0"/>
          <w:divBdr>
            <w:top w:val="none" w:sz="0" w:space="0" w:color="auto"/>
            <w:left w:val="none" w:sz="0" w:space="0" w:color="auto"/>
            <w:bottom w:val="none" w:sz="0" w:space="0" w:color="auto"/>
            <w:right w:val="none" w:sz="0" w:space="0" w:color="auto"/>
          </w:divBdr>
        </w:div>
        <w:div w:id="447360947">
          <w:marLeft w:val="480"/>
          <w:marRight w:val="0"/>
          <w:marTop w:val="0"/>
          <w:marBottom w:val="0"/>
          <w:divBdr>
            <w:top w:val="none" w:sz="0" w:space="0" w:color="auto"/>
            <w:left w:val="none" w:sz="0" w:space="0" w:color="auto"/>
            <w:bottom w:val="none" w:sz="0" w:space="0" w:color="auto"/>
            <w:right w:val="none" w:sz="0" w:space="0" w:color="auto"/>
          </w:divBdr>
        </w:div>
        <w:div w:id="454249784">
          <w:marLeft w:val="480"/>
          <w:marRight w:val="0"/>
          <w:marTop w:val="0"/>
          <w:marBottom w:val="0"/>
          <w:divBdr>
            <w:top w:val="none" w:sz="0" w:space="0" w:color="auto"/>
            <w:left w:val="none" w:sz="0" w:space="0" w:color="auto"/>
            <w:bottom w:val="none" w:sz="0" w:space="0" w:color="auto"/>
            <w:right w:val="none" w:sz="0" w:space="0" w:color="auto"/>
          </w:divBdr>
        </w:div>
        <w:div w:id="457919791">
          <w:marLeft w:val="480"/>
          <w:marRight w:val="0"/>
          <w:marTop w:val="0"/>
          <w:marBottom w:val="0"/>
          <w:divBdr>
            <w:top w:val="none" w:sz="0" w:space="0" w:color="auto"/>
            <w:left w:val="none" w:sz="0" w:space="0" w:color="auto"/>
            <w:bottom w:val="none" w:sz="0" w:space="0" w:color="auto"/>
            <w:right w:val="none" w:sz="0" w:space="0" w:color="auto"/>
          </w:divBdr>
        </w:div>
        <w:div w:id="473328054">
          <w:marLeft w:val="480"/>
          <w:marRight w:val="0"/>
          <w:marTop w:val="0"/>
          <w:marBottom w:val="0"/>
          <w:divBdr>
            <w:top w:val="none" w:sz="0" w:space="0" w:color="auto"/>
            <w:left w:val="none" w:sz="0" w:space="0" w:color="auto"/>
            <w:bottom w:val="none" w:sz="0" w:space="0" w:color="auto"/>
            <w:right w:val="none" w:sz="0" w:space="0" w:color="auto"/>
          </w:divBdr>
        </w:div>
        <w:div w:id="522323005">
          <w:marLeft w:val="480"/>
          <w:marRight w:val="0"/>
          <w:marTop w:val="0"/>
          <w:marBottom w:val="0"/>
          <w:divBdr>
            <w:top w:val="none" w:sz="0" w:space="0" w:color="auto"/>
            <w:left w:val="none" w:sz="0" w:space="0" w:color="auto"/>
            <w:bottom w:val="none" w:sz="0" w:space="0" w:color="auto"/>
            <w:right w:val="none" w:sz="0" w:space="0" w:color="auto"/>
          </w:divBdr>
        </w:div>
        <w:div w:id="531529364">
          <w:marLeft w:val="480"/>
          <w:marRight w:val="0"/>
          <w:marTop w:val="0"/>
          <w:marBottom w:val="0"/>
          <w:divBdr>
            <w:top w:val="none" w:sz="0" w:space="0" w:color="auto"/>
            <w:left w:val="none" w:sz="0" w:space="0" w:color="auto"/>
            <w:bottom w:val="none" w:sz="0" w:space="0" w:color="auto"/>
            <w:right w:val="none" w:sz="0" w:space="0" w:color="auto"/>
          </w:divBdr>
        </w:div>
        <w:div w:id="537552932">
          <w:marLeft w:val="480"/>
          <w:marRight w:val="0"/>
          <w:marTop w:val="0"/>
          <w:marBottom w:val="0"/>
          <w:divBdr>
            <w:top w:val="none" w:sz="0" w:space="0" w:color="auto"/>
            <w:left w:val="none" w:sz="0" w:space="0" w:color="auto"/>
            <w:bottom w:val="none" w:sz="0" w:space="0" w:color="auto"/>
            <w:right w:val="none" w:sz="0" w:space="0" w:color="auto"/>
          </w:divBdr>
        </w:div>
        <w:div w:id="547492143">
          <w:marLeft w:val="480"/>
          <w:marRight w:val="0"/>
          <w:marTop w:val="0"/>
          <w:marBottom w:val="0"/>
          <w:divBdr>
            <w:top w:val="none" w:sz="0" w:space="0" w:color="auto"/>
            <w:left w:val="none" w:sz="0" w:space="0" w:color="auto"/>
            <w:bottom w:val="none" w:sz="0" w:space="0" w:color="auto"/>
            <w:right w:val="none" w:sz="0" w:space="0" w:color="auto"/>
          </w:divBdr>
        </w:div>
        <w:div w:id="565258974">
          <w:marLeft w:val="480"/>
          <w:marRight w:val="0"/>
          <w:marTop w:val="0"/>
          <w:marBottom w:val="0"/>
          <w:divBdr>
            <w:top w:val="none" w:sz="0" w:space="0" w:color="auto"/>
            <w:left w:val="none" w:sz="0" w:space="0" w:color="auto"/>
            <w:bottom w:val="none" w:sz="0" w:space="0" w:color="auto"/>
            <w:right w:val="none" w:sz="0" w:space="0" w:color="auto"/>
          </w:divBdr>
        </w:div>
        <w:div w:id="578365252">
          <w:marLeft w:val="480"/>
          <w:marRight w:val="0"/>
          <w:marTop w:val="0"/>
          <w:marBottom w:val="0"/>
          <w:divBdr>
            <w:top w:val="none" w:sz="0" w:space="0" w:color="auto"/>
            <w:left w:val="none" w:sz="0" w:space="0" w:color="auto"/>
            <w:bottom w:val="none" w:sz="0" w:space="0" w:color="auto"/>
            <w:right w:val="none" w:sz="0" w:space="0" w:color="auto"/>
          </w:divBdr>
        </w:div>
        <w:div w:id="595405421">
          <w:marLeft w:val="480"/>
          <w:marRight w:val="0"/>
          <w:marTop w:val="0"/>
          <w:marBottom w:val="0"/>
          <w:divBdr>
            <w:top w:val="none" w:sz="0" w:space="0" w:color="auto"/>
            <w:left w:val="none" w:sz="0" w:space="0" w:color="auto"/>
            <w:bottom w:val="none" w:sz="0" w:space="0" w:color="auto"/>
            <w:right w:val="none" w:sz="0" w:space="0" w:color="auto"/>
          </w:divBdr>
        </w:div>
        <w:div w:id="692191313">
          <w:marLeft w:val="480"/>
          <w:marRight w:val="0"/>
          <w:marTop w:val="0"/>
          <w:marBottom w:val="0"/>
          <w:divBdr>
            <w:top w:val="none" w:sz="0" w:space="0" w:color="auto"/>
            <w:left w:val="none" w:sz="0" w:space="0" w:color="auto"/>
            <w:bottom w:val="none" w:sz="0" w:space="0" w:color="auto"/>
            <w:right w:val="none" w:sz="0" w:space="0" w:color="auto"/>
          </w:divBdr>
        </w:div>
        <w:div w:id="723798520">
          <w:marLeft w:val="480"/>
          <w:marRight w:val="0"/>
          <w:marTop w:val="0"/>
          <w:marBottom w:val="0"/>
          <w:divBdr>
            <w:top w:val="none" w:sz="0" w:space="0" w:color="auto"/>
            <w:left w:val="none" w:sz="0" w:space="0" w:color="auto"/>
            <w:bottom w:val="none" w:sz="0" w:space="0" w:color="auto"/>
            <w:right w:val="none" w:sz="0" w:space="0" w:color="auto"/>
          </w:divBdr>
        </w:div>
        <w:div w:id="726490129">
          <w:marLeft w:val="480"/>
          <w:marRight w:val="0"/>
          <w:marTop w:val="0"/>
          <w:marBottom w:val="0"/>
          <w:divBdr>
            <w:top w:val="none" w:sz="0" w:space="0" w:color="auto"/>
            <w:left w:val="none" w:sz="0" w:space="0" w:color="auto"/>
            <w:bottom w:val="none" w:sz="0" w:space="0" w:color="auto"/>
            <w:right w:val="none" w:sz="0" w:space="0" w:color="auto"/>
          </w:divBdr>
        </w:div>
        <w:div w:id="745765802">
          <w:marLeft w:val="480"/>
          <w:marRight w:val="0"/>
          <w:marTop w:val="0"/>
          <w:marBottom w:val="0"/>
          <w:divBdr>
            <w:top w:val="none" w:sz="0" w:space="0" w:color="auto"/>
            <w:left w:val="none" w:sz="0" w:space="0" w:color="auto"/>
            <w:bottom w:val="none" w:sz="0" w:space="0" w:color="auto"/>
            <w:right w:val="none" w:sz="0" w:space="0" w:color="auto"/>
          </w:divBdr>
        </w:div>
        <w:div w:id="752513013">
          <w:marLeft w:val="480"/>
          <w:marRight w:val="0"/>
          <w:marTop w:val="0"/>
          <w:marBottom w:val="0"/>
          <w:divBdr>
            <w:top w:val="none" w:sz="0" w:space="0" w:color="auto"/>
            <w:left w:val="none" w:sz="0" w:space="0" w:color="auto"/>
            <w:bottom w:val="none" w:sz="0" w:space="0" w:color="auto"/>
            <w:right w:val="none" w:sz="0" w:space="0" w:color="auto"/>
          </w:divBdr>
        </w:div>
        <w:div w:id="785857894">
          <w:marLeft w:val="480"/>
          <w:marRight w:val="0"/>
          <w:marTop w:val="0"/>
          <w:marBottom w:val="0"/>
          <w:divBdr>
            <w:top w:val="none" w:sz="0" w:space="0" w:color="auto"/>
            <w:left w:val="none" w:sz="0" w:space="0" w:color="auto"/>
            <w:bottom w:val="none" w:sz="0" w:space="0" w:color="auto"/>
            <w:right w:val="none" w:sz="0" w:space="0" w:color="auto"/>
          </w:divBdr>
        </w:div>
        <w:div w:id="851450710">
          <w:marLeft w:val="480"/>
          <w:marRight w:val="0"/>
          <w:marTop w:val="0"/>
          <w:marBottom w:val="0"/>
          <w:divBdr>
            <w:top w:val="none" w:sz="0" w:space="0" w:color="auto"/>
            <w:left w:val="none" w:sz="0" w:space="0" w:color="auto"/>
            <w:bottom w:val="none" w:sz="0" w:space="0" w:color="auto"/>
            <w:right w:val="none" w:sz="0" w:space="0" w:color="auto"/>
          </w:divBdr>
        </w:div>
        <w:div w:id="874076738">
          <w:marLeft w:val="480"/>
          <w:marRight w:val="0"/>
          <w:marTop w:val="0"/>
          <w:marBottom w:val="0"/>
          <w:divBdr>
            <w:top w:val="none" w:sz="0" w:space="0" w:color="auto"/>
            <w:left w:val="none" w:sz="0" w:space="0" w:color="auto"/>
            <w:bottom w:val="none" w:sz="0" w:space="0" w:color="auto"/>
            <w:right w:val="none" w:sz="0" w:space="0" w:color="auto"/>
          </w:divBdr>
        </w:div>
        <w:div w:id="898784187">
          <w:marLeft w:val="480"/>
          <w:marRight w:val="0"/>
          <w:marTop w:val="0"/>
          <w:marBottom w:val="0"/>
          <w:divBdr>
            <w:top w:val="none" w:sz="0" w:space="0" w:color="auto"/>
            <w:left w:val="none" w:sz="0" w:space="0" w:color="auto"/>
            <w:bottom w:val="none" w:sz="0" w:space="0" w:color="auto"/>
            <w:right w:val="none" w:sz="0" w:space="0" w:color="auto"/>
          </w:divBdr>
        </w:div>
        <w:div w:id="985430678">
          <w:marLeft w:val="480"/>
          <w:marRight w:val="0"/>
          <w:marTop w:val="0"/>
          <w:marBottom w:val="0"/>
          <w:divBdr>
            <w:top w:val="none" w:sz="0" w:space="0" w:color="auto"/>
            <w:left w:val="none" w:sz="0" w:space="0" w:color="auto"/>
            <w:bottom w:val="none" w:sz="0" w:space="0" w:color="auto"/>
            <w:right w:val="none" w:sz="0" w:space="0" w:color="auto"/>
          </w:divBdr>
        </w:div>
        <w:div w:id="994528985">
          <w:marLeft w:val="480"/>
          <w:marRight w:val="0"/>
          <w:marTop w:val="0"/>
          <w:marBottom w:val="0"/>
          <w:divBdr>
            <w:top w:val="none" w:sz="0" w:space="0" w:color="auto"/>
            <w:left w:val="none" w:sz="0" w:space="0" w:color="auto"/>
            <w:bottom w:val="none" w:sz="0" w:space="0" w:color="auto"/>
            <w:right w:val="none" w:sz="0" w:space="0" w:color="auto"/>
          </w:divBdr>
        </w:div>
        <w:div w:id="1007752911">
          <w:marLeft w:val="480"/>
          <w:marRight w:val="0"/>
          <w:marTop w:val="0"/>
          <w:marBottom w:val="0"/>
          <w:divBdr>
            <w:top w:val="none" w:sz="0" w:space="0" w:color="auto"/>
            <w:left w:val="none" w:sz="0" w:space="0" w:color="auto"/>
            <w:bottom w:val="none" w:sz="0" w:space="0" w:color="auto"/>
            <w:right w:val="none" w:sz="0" w:space="0" w:color="auto"/>
          </w:divBdr>
        </w:div>
        <w:div w:id="1042634141">
          <w:marLeft w:val="480"/>
          <w:marRight w:val="0"/>
          <w:marTop w:val="0"/>
          <w:marBottom w:val="0"/>
          <w:divBdr>
            <w:top w:val="none" w:sz="0" w:space="0" w:color="auto"/>
            <w:left w:val="none" w:sz="0" w:space="0" w:color="auto"/>
            <w:bottom w:val="none" w:sz="0" w:space="0" w:color="auto"/>
            <w:right w:val="none" w:sz="0" w:space="0" w:color="auto"/>
          </w:divBdr>
        </w:div>
        <w:div w:id="1069965831">
          <w:marLeft w:val="480"/>
          <w:marRight w:val="0"/>
          <w:marTop w:val="0"/>
          <w:marBottom w:val="0"/>
          <w:divBdr>
            <w:top w:val="none" w:sz="0" w:space="0" w:color="auto"/>
            <w:left w:val="none" w:sz="0" w:space="0" w:color="auto"/>
            <w:bottom w:val="none" w:sz="0" w:space="0" w:color="auto"/>
            <w:right w:val="none" w:sz="0" w:space="0" w:color="auto"/>
          </w:divBdr>
        </w:div>
        <w:div w:id="1120958178">
          <w:marLeft w:val="480"/>
          <w:marRight w:val="0"/>
          <w:marTop w:val="0"/>
          <w:marBottom w:val="0"/>
          <w:divBdr>
            <w:top w:val="none" w:sz="0" w:space="0" w:color="auto"/>
            <w:left w:val="none" w:sz="0" w:space="0" w:color="auto"/>
            <w:bottom w:val="none" w:sz="0" w:space="0" w:color="auto"/>
            <w:right w:val="none" w:sz="0" w:space="0" w:color="auto"/>
          </w:divBdr>
        </w:div>
        <w:div w:id="1154755351">
          <w:marLeft w:val="480"/>
          <w:marRight w:val="0"/>
          <w:marTop w:val="0"/>
          <w:marBottom w:val="0"/>
          <w:divBdr>
            <w:top w:val="none" w:sz="0" w:space="0" w:color="auto"/>
            <w:left w:val="none" w:sz="0" w:space="0" w:color="auto"/>
            <w:bottom w:val="none" w:sz="0" w:space="0" w:color="auto"/>
            <w:right w:val="none" w:sz="0" w:space="0" w:color="auto"/>
          </w:divBdr>
        </w:div>
        <w:div w:id="1155492225">
          <w:marLeft w:val="480"/>
          <w:marRight w:val="0"/>
          <w:marTop w:val="0"/>
          <w:marBottom w:val="0"/>
          <w:divBdr>
            <w:top w:val="none" w:sz="0" w:space="0" w:color="auto"/>
            <w:left w:val="none" w:sz="0" w:space="0" w:color="auto"/>
            <w:bottom w:val="none" w:sz="0" w:space="0" w:color="auto"/>
            <w:right w:val="none" w:sz="0" w:space="0" w:color="auto"/>
          </w:divBdr>
        </w:div>
        <w:div w:id="1156723904">
          <w:marLeft w:val="480"/>
          <w:marRight w:val="0"/>
          <w:marTop w:val="0"/>
          <w:marBottom w:val="0"/>
          <w:divBdr>
            <w:top w:val="none" w:sz="0" w:space="0" w:color="auto"/>
            <w:left w:val="none" w:sz="0" w:space="0" w:color="auto"/>
            <w:bottom w:val="none" w:sz="0" w:space="0" w:color="auto"/>
            <w:right w:val="none" w:sz="0" w:space="0" w:color="auto"/>
          </w:divBdr>
        </w:div>
        <w:div w:id="1185291508">
          <w:marLeft w:val="480"/>
          <w:marRight w:val="0"/>
          <w:marTop w:val="0"/>
          <w:marBottom w:val="0"/>
          <w:divBdr>
            <w:top w:val="none" w:sz="0" w:space="0" w:color="auto"/>
            <w:left w:val="none" w:sz="0" w:space="0" w:color="auto"/>
            <w:bottom w:val="none" w:sz="0" w:space="0" w:color="auto"/>
            <w:right w:val="none" w:sz="0" w:space="0" w:color="auto"/>
          </w:divBdr>
        </w:div>
        <w:div w:id="1189106787">
          <w:marLeft w:val="480"/>
          <w:marRight w:val="0"/>
          <w:marTop w:val="0"/>
          <w:marBottom w:val="0"/>
          <w:divBdr>
            <w:top w:val="none" w:sz="0" w:space="0" w:color="auto"/>
            <w:left w:val="none" w:sz="0" w:space="0" w:color="auto"/>
            <w:bottom w:val="none" w:sz="0" w:space="0" w:color="auto"/>
            <w:right w:val="none" w:sz="0" w:space="0" w:color="auto"/>
          </w:divBdr>
        </w:div>
        <w:div w:id="1201361633">
          <w:marLeft w:val="480"/>
          <w:marRight w:val="0"/>
          <w:marTop w:val="0"/>
          <w:marBottom w:val="0"/>
          <w:divBdr>
            <w:top w:val="none" w:sz="0" w:space="0" w:color="auto"/>
            <w:left w:val="none" w:sz="0" w:space="0" w:color="auto"/>
            <w:bottom w:val="none" w:sz="0" w:space="0" w:color="auto"/>
            <w:right w:val="none" w:sz="0" w:space="0" w:color="auto"/>
          </w:divBdr>
        </w:div>
        <w:div w:id="1225722527">
          <w:marLeft w:val="480"/>
          <w:marRight w:val="0"/>
          <w:marTop w:val="0"/>
          <w:marBottom w:val="0"/>
          <w:divBdr>
            <w:top w:val="none" w:sz="0" w:space="0" w:color="auto"/>
            <w:left w:val="none" w:sz="0" w:space="0" w:color="auto"/>
            <w:bottom w:val="none" w:sz="0" w:space="0" w:color="auto"/>
            <w:right w:val="none" w:sz="0" w:space="0" w:color="auto"/>
          </w:divBdr>
        </w:div>
        <w:div w:id="1298611218">
          <w:marLeft w:val="480"/>
          <w:marRight w:val="0"/>
          <w:marTop w:val="0"/>
          <w:marBottom w:val="0"/>
          <w:divBdr>
            <w:top w:val="none" w:sz="0" w:space="0" w:color="auto"/>
            <w:left w:val="none" w:sz="0" w:space="0" w:color="auto"/>
            <w:bottom w:val="none" w:sz="0" w:space="0" w:color="auto"/>
            <w:right w:val="none" w:sz="0" w:space="0" w:color="auto"/>
          </w:divBdr>
        </w:div>
        <w:div w:id="1302419109">
          <w:marLeft w:val="480"/>
          <w:marRight w:val="0"/>
          <w:marTop w:val="0"/>
          <w:marBottom w:val="0"/>
          <w:divBdr>
            <w:top w:val="none" w:sz="0" w:space="0" w:color="auto"/>
            <w:left w:val="none" w:sz="0" w:space="0" w:color="auto"/>
            <w:bottom w:val="none" w:sz="0" w:space="0" w:color="auto"/>
            <w:right w:val="none" w:sz="0" w:space="0" w:color="auto"/>
          </w:divBdr>
        </w:div>
        <w:div w:id="1304967498">
          <w:marLeft w:val="480"/>
          <w:marRight w:val="0"/>
          <w:marTop w:val="0"/>
          <w:marBottom w:val="0"/>
          <w:divBdr>
            <w:top w:val="none" w:sz="0" w:space="0" w:color="auto"/>
            <w:left w:val="none" w:sz="0" w:space="0" w:color="auto"/>
            <w:bottom w:val="none" w:sz="0" w:space="0" w:color="auto"/>
            <w:right w:val="none" w:sz="0" w:space="0" w:color="auto"/>
          </w:divBdr>
        </w:div>
        <w:div w:id="1358312705">
          <w:marLeft w:val="480"/>
          <w:marRight w:val="0"/>
          <w:marTop w:val="0"/>
          <w:marBottom w:val="0"/>
          <w:divBdr>
            <w:top w:val="none" w:sz="0" w:space="0" w:color="auto"/>
            <w:left w:val="none" w:sz="0" w:space="0" w:color="auto"/>
            <w:bottom w:val="none" w:sz="0" w:space="0" w:color="auto"/>
            <w:right w:val="none" w:sz="0" w:space="0" w:color="auto"/>
          </w:divBdr>
        </w:div>
        <w:div w:id="1363171666">
          <w:marLeft w:val="480"/>
          <w:marRight w:val="0"/>
          <w:marTop w:val="0"/>
          <w:marBottom w:val="0"/>
          <w:divBdr>
            <w:top w:val="none" w:sz="0" w:space="0" w:color="auto"/>
            <w:left w:val="none" w:sz="0" w:space="0" w:color="auto"/>
            <w:bottom w:val="none" w:sz="0" w:space="0" w:color="auto"/>
            <w:right w:val="none" w:sz="0" w:space="0" w:color="auto"/>
          </w:divBdr>
        </w:div>
        <w:div w:id="1366712760">
          <w:marLeft w:val="480"/>
          <w:marRight w:val="0"/>
          <w:marTop w:val="0"/>
          <w:marBottom w:val="0"/>
          <w:divBdr>
            <w:top w:val="none" w:sz="0" w:space="0" w:color="auto"/>
            <w:left w:val="none" w:sz="0" w:space="0" w:color="auto"/>
            <w:bottom w:val="none" w:sz="0" w:space="0" w:color="auto"/>
            <w:right w:val="none" w:sz="0" w:space="0" w:color="auto"/>
          </w:divBdr>
        </w:div>
        <w:div w:id="1381250343">
          <w:marLeft w:val="480"/>
          <w:marRight w:val="0"/>
          <w:marTop w:val="0"/>
          <w:marBottom w:val="0"/>
          <w:divBdr>
            <w:top w:val="none" w:sz="0" w:space="0" w:color="auto"/>
            <w:left w:val="none" w:sz="0" w:space="0" w:color="auto"/>
            <w:bottom w:val="none" w:sz="0" w:space="0" w:color="auto"/>
            <w:right w:val="none" w:sz="0" w:space="0" w:color="auto"/>
          </w:divBdr>
        </w:div>
        <w:div w:id="1412001042">
          <w:marLeft w:val="480"/>
          <w:marRight w:val="0"/>
          <w:marTop w:val="0"/>
          <w:marBottom w:val="0"/>
          <w:divBdr>
            <w:top w:val="none" w:sz="0" w:space="0" w:color="auto"/>
            <w:left w:val="none" w:sz="0" w:space="0" w:color="auto"/>
            <w:bottom w:val="none" w:sz="0" w:space="0" w:color="auto"/>
            <w:right w:val="none" w:sz="0" w:space="0" w:color="auto"/>
          </w:divBdr>
        </w:div>
        <w:div w:id="1485969482">
          <w:marLeft w:val="480"/>
          <w:marRight w:val="0"/>
          <w:marTop w:val="0"/>
          <w:marBottom w:val="0"/>
          <w:divBdr>
            <w:top w:val="none" w:sz="0" w:space="0" w:color="auto"/>
            <w:left w:val="none" w:sz="0" w:space="0" w:color="auto"/>
            <w:bottom w:val="none" w:sz="0" w:space="0" w:color="auto"/>
            <w:right w:val="none" w:sz="0" w:space="0" w:color="auto"/>
          </w:divBdr>
        </w:div>
        <w:div w:id="1564485286">
          <w:marLeft w:val="480"/>
          <w:marRight w:val="0"/>
          <w:marTop w:val="0"/>
          <w:marBottom w:val="0"/>
          <w:divBdr>
            <w:top w:val="none" w:sz="0" w:space="0" w:color="auto"/>
            <w:left w:val="none" w:sz="0" w:space="0" w:color="auto"/>
            <w:bottom w:val="none" w:sz="0" w:space="0" w:color="auto"/>
            <w:right w:val="none" w:sz="0" w:space="0" w:color="auto"/>
          </w:divBdr>
        </w:div>
        <w:div w:id="1602569345">
          <w:marLeft w:val="480"/>
          <w:marRight w:val="0"/>
          <w:marTop w:val="0"/>
          <w:marBottom w:val="0"/>
          <w:divBdr>
            <w:top w:val="none" w:sz="0" w:space="0" w:color="auto"/>
            <w:left w:val="none" w:sz="0" w:space="0" w:color="auto"/>
            <w:bottom w:val="none" w:sz="0" w:space="0" w:color="auto"/>
            <w:right w:val="none" w:sz="0" w:space="0" w:color="auto"/>
          </w:divBdr>
        </w:div>
        <w:div w:id="1609772013">
          <w:marLeft w:val="480"/>
          <w:marRight w:val="0"/>
          <w:marTop w:val="0"/>
          <w:marBottom w:val="0"/>
          <w:divBdr>
            <w:top w:val="none" w:sz="0" w:space="0" w:color="auto"/>
            <w:left w:val="none" w:sz="0" w:space="0" w:color="auto"/>
            <w:bottom w:val="none" w:sz="0" w:space="0" w:color="auto"/>
            <w:right w:val="none" w:sz="0" w:space="0" w:color="auto"/>
          </w:divBdr>
        </w:div>
        <w:div w:id="1720321209">
          <w:marLeft w:val="480"/>
          <w:marRight w:val="0"/>
          <w:marTop w:val="0"/>
          <w:marBottom w:val="0"/>
          <w:divBdr>
            <w:top w:val="none" w:sz="0" w:space="0" w:color="auto"/>
            <w:left w:val="none" w:sz="0" w:space="0" w:color="auto"/>
            <w:bottom w:val="none" w:sz="0" w:space="0" w:color="auto"/>
            <w:right w:val="none" w:sz="0" w:space="0" w:color="auto"/>
          </w:divBdr>
        </w:div>
        <w:div w:id="1722629892">
          <w:marLeft w:val="480"/>
          <w:marRight w:val="0"/>
          <w:marTop w:val="0"/>
          <w:marBottom w:val="0"/>
          <w:divBdr>
            <w:top w:val="none" w:sz="0" w:space="0" w:color="auto"/>
            <w:left w:val="none" w:sz="0" w:space="0" w:color="auto"/>
            <w:bottom w:val="none" w:sz="0" w:space="0" w:color="auto"/>
            <w:right w:val="none" w:sz="0" w:space="0" w:color="auto"/>
          </w:divBdr>
        </w:div>
        <w:div w:id="1747603648">
          <w:marLeft w:val="480"/>
          <w:marRight w:val="0"/>
          <w:marTop w:val="0"/>
          <w:marBottom w:val="0"/>
          <w:divBdr>
            <w:top w:val="none" w:sz="0" w:space="0" w:color="auto"/>
            <w:left w:val="none" w:sz="0" w:space="0" w:color="auto"/>
            <w:bottom w:val="none" w:sz="0" w:space="0" w:color="auto"/>
            <w:right w:val="none" w:sz="0" w:space="0" w:color="auto"/>
          </w:divBdr>
        </w:div>
        <w:div w:id="1768381317">
          <w:marLeft w:val="480"/>
          <w:marRight w:val="0"/>
          <w:marTop w:val="0"/>
          <w:marBottom w:val="0"/>
          <w:divBdr>
            <w:top w:val="none" w:sz="0" w:space="0" w:color="auto"/>
            <w:left w:val="none" w:sz="0" w:space="0" w:color="auto"/>
            <w:bottom w:val="none" w:sz="0" w:space="0" w:color="auto"/>
            <w:right w:val="none" w:sz="0" w:space="0" w:color="auto"/>
          </w:divBdr>
        </w:div>
        <w:div w:id="1799108144">
          <w:marLeft w:val="480"/>
          <w:marRight w:val="0"/>
          <w:marTop w:val="0"/>
          <w:marBottom w:val="0"/>
          <w:divBdr>
            <w:top w:val="none" w:sz="0" w:space="0" w:color="auto"/>
            <w:left w:val="none" w:sz="0" w:space="0" w:color="auto"/>
            <w:bottom w:val="none" w:sz="0" w:space="0" w:color="auto"/>
            <w:right w:val="none" w:sz="0" w:space="0" w:color="auto"/>
          </w:divBdr>
        </w:div>
        <w:div w:id="1800954212">
          <w:marLeft w:val="480"/>
          <w:marRight w:val="0"/>
          <w:marTop w:val="0"/>
          <w:marBottom w:val="0"/>
          <w:divBdr>
            <w:top w:val="none" w:sz="0" w:space="0" w:color="auto"/>
            <w:left w:val="none" w:sz="0" w:space="0" w:color="auto"/>
            <w:bottom w:val="none" w:sz="0" w:space="0" w:color="auto"/>
            <w:right w:val="none" w:sz="0" w:space="0" w:color="auto"/>
          </w:divBdr>
        </w:div>
        <w:div w:id="1803308134">
          <w:marLeft w:val="480"/>
          <w:marRight w:val="0"/>
          <w:marTop w:val="0"/>
          <w:marBottom w:val="0"/>
          <w:divBdr>
            <w:top w:val="none" w:sz="0" w:space="0" w:color="auto"/>
            <w:left w:val="none" w:sz="0" w:space="0" w:color="auto"/>
            <w:bottom w:val="none" w:sz="0" w:space="0" w:color="auto"/>
            <w:right w:val="none" w:sz="0" w:space="0" w:color="auto"/>
          </w:divBdr>
        </w:div>
        <w:div w:id="1803427030">
          <w:marLeft w:val="480"/>
          <w:marRight w:val="0"/>
          <w:marTop w:val="0"/>
          <w:marBottom w:val="0"/>
          <w:divBdr>
            <w:top w:val="none" w:sz="0" w:space="0" w:color="auto"/>
            <w:left w:val="none" w:sz="0" w:space="0" w:color="auto"/>
            <w:bottom w:val="none" w:sz="0" w:space="0" w:color="auto"/>
            <w:right w:val="none" w:sz="0" w:space="0" w:color="auto"/>
          </w:divBdr>
        </w:div>
        <w:div w:id="1806115978">
          <w:marLeft w:val="480"/>
          <w:marRight w:val="0"/>
          <w:marTop w:val="0"/>
          <w:marBottom w:val="0"/>
          <w:divBdr>
            <w:top w:val="none" w:sz="0" w:space="0" w:color="auto"/>
            <w:left w:val="none" w:sz="0" w:space="0" w:color="auto"/>
            <w:bottom w:val="none" w:sz="0" w:space="0" w:color="auto"/>
            <w:right w:val="none" w:sz="0" w:space="0" w:color="auto"/>
          </w:divBdr>
        </w:div>
        <w:div w:id="1807702294">
          <w:marLeft w:val="480"/>
          <w:marRight w:val="0"/>
          <w:marTop w:val="0"/>
          <w:marBottom w:val="0"/>
          <w:divBdr>
            <w:top w:val="none" w:sz="0" w:space="0" w:color="auto"/>
            <w:left w:val="none" w:sz="0" w:space="0" w:color="auto"/>
            <w:bottom w:val="none" w:sz="0" w:space="0" w:color="auto"/>
            <w:right w:val="none" w:sz="0" w:space="0" w:color="auto"/>
          </w:divBdr>
        </w:div>
        <w:div w:id="1840845006">
          <w:marLeft w:val="480"/>
          <w:marRight w:val="0"/>
          <w:marTop w:val="0"/>
          <w:marBottom w:val="0"/>
          <w:divBdr>
            <w:top w:val="none" w:sz="0" w:space="0" w:color="auto"/>
            <w:left w:val="none" w:sz="0" w:space="0" w:color="auto"/>
            <w:bottom w:val="none" w:sz="0" w:space="0" w:color="auto"/>
            <w:right w:val="none" w:sz="0" w:space="0" w:color="auto"/>
          </w:divBdr>
        </w:div>
        <w:div w:id="1931621939">
          <w:marLeft w:val="480"/>
          <w:marRight w:val="0"/>
          <w:marTop w:val="0"/>
          <w:marBottom w:val="0"/>
          <w:divBdr>
            <w:top w:val="none" w:sz="0" w:space="0" w:color="auto"/>
            <w:left w:val="none" w:sz="0" w:space="0" w:color="auto"/>
            <w:bottom w:val="none" w:sz="0" w:space="0" w:color="auto"/>
            <w:right w:val="none" w:sz="0" w:space="0" w:color="auto"/>
          </w:divBdr>
        </w:div>
        <w:div w:id="1998262598">
          <w:marLeft w:val="480"/>
          <w:marRight w:val="0"/>
          <w:marTop w:val="0"/>
          <w:marBottom w:val="0"/>
          <w:divBdr>
            <w:top w:val="none" w:sz="0" w:space="0" w:color="auto"/>
            <w:left w:val="none" w:sz="0" w:space="0" w:color="auto"/>
            <w:bottom w:val="none" w:sz="0" w:space="0" w:color="auto"/>
            <w:right w:val="none" w:sz="0" w:space="0" w:color="auto"/>
          </w:divBdr>
        </w:div>
        <w:div w:id="2051761161">
          <w:marLeft w:val="480"/>
          <w:marRight w:val="0"/>
          <w:marTop w:val="0"/>
          <w:marBottom w:val="0"/>
          <w:divBdr>
            <w:top w:val="none" w:sz="0" w:space="0" w:color="auto"/>
            <w:left w:val="none" w:sz="0" w:space="0" w:color="auto"/>
            <w:bottom w:val="none" w:sz="0" w:space="0" w:color="auto"/>
            <w:right w:val="none" w:sz="0" w:space="0" w:color="auto"/>
          </w:divBdr>
        </w:div>
        <w:div w:id="2052530422">
          <w:marLeft w:val="480"/>
          <w:marRight w:val="0"/>
          <w:marTop w:val="0"/>
          <w:marBottom w:val="0"/>
          <w:divBdr>
            <w:top w:val="none" w:sz="0" w:space="0" w:color="auto"/>
            <w:left w:val="none" w:sz="0" w:space="0" w:color="auto"/>
            <w:bottom w:val="none" w:sz="0" w:space="0" w:color="auto"/>
            <w:right w:val="none" w:sz="0" w:space="0" w:color="auto"/>
          </w:divBdr>
        </w:div>
        <w:div w:id="2119596280">
          <w:marLeft w:val="480"/>
          <w:marRight w:val="0"/>
          <w:marTop w:val="0"/>
          <w:marBottom w:val="0"/>
          <w:divBdr>
            <w:top w:val="none" w:sz="0" w:space="0" w:color="auto"/>
            <w:left w:val="none" w:sz="0" w:space="0" w:color="auto"/>
            <w:bottom w:val="none" w:sz="0" w:space="0" w:color="auto"/>
            <w:right w:val="none" w:sz="0" w:space="0" w:color="auto"/>
          </w:divBdr>
        </w:div>
      </w:divsChild>
    </w:div>
    <w:div w:id="959722844">
      <w:bodyDiv w:val="1"/>
      <w:marLeft w:val="0"/>
      <w:marRight w:val="0"/>
      <w:marTop w:val="0"/>
      <w:marBottom w:val="0"/>
      <w:divBdr>
        <w:top w:val="none" w:sz="0" w:space="0" w:color="auto"/>
        <w:left w:val="none" w:sz="0" w:space="0" w:color="auto"/>
        <w:bottom w:val="none" w:sz="0" w:space="0" w:color="auto"/>
        <w:right w:val="none" w:sz="0" w:space="0" w:color="auto"/>
      </w:divBdr>
      <w:divsChild>
        <w:div w:id="38826240">
          <w:marLeft w:val="480"/>
          <w:marRight w:val="0"/>
          <w:marTop w:val="0"/>
          <w:marBottom w:val="0"/>
          <w:divBdr>
            <w:top w:val="none" w:sz="0" w:space="0" w:color="auto"/>
            <w:left w:val="none" w:sz="0" w:space="0" w:color="auto"/>
            <w:bottom w:val="none" w:sz="0" w:space="0" w:color="auto"/>
            <w:right w:val="none" w:sz="0" w:space="0" w:color="auto"/>
          </w:divBdr>
        </w:div>
        <w:div w:id="51462155">
          <w:marLeft w:val="480"/>
          <w:marRight w:val="0"/>
          <w:marTop w:val="0"/>
          <w:marBottom w:val="0"/>
          <w:divBdr>
            <w:top w:val="none" w:sz="0" w:space="0" w:color="auto"/>
            <w:left w:val="none" w:sz="0" w:space="0" w:color="auto"/>
            <w:bottom w:val="none" w:sz="0" w:space="0" w:color="auto"/>
            <w:right w:val="none" w:sz="0" w:space="0" w:color="auto"/>
          </w:divBdr>
        </w:div>
        <w:div w:id="60445960">
          <w:marLeft w:val="480"/>
          <w:marRight w:val="0"/>
          <w:marTop w:val="0"/>
          <w:marBottom w:val="0"/>
          <w:divBdr>
            <w:top w:val="none" w:sz="0" w:space="0" w:color="auto"/>
            <w:left w:val="none" w:sz="0" w:space="0" w:color="auto"/>
            <w:bottom w:val="none" w:sz="0" w:space="0" w:color="auto"/>
            <w:right w:val="none" w:sz="0" w:space="0" w:color="auto"/>
          </w:divBdr>
        </w:div>
        <w:div w:id="62459885">
          <w:marLeft w:val="480"/>
          <w:marRight w:val="0"/>
          <w:marTop w:val="0"/>
          <w:marBottom w:val="0"/>
          <w:divBdr>
            <w:top w:val="none" w:sz="0" w:space="0" w:color="auto"/>
            <w:left w:val="none" w:sz="0" w:space="0" w:color="auto"/>
            <w:bottom w:val="none" w:sz="0" w:space="0" w:color="auto"/>
            <w:right w:val="none" w:sz="0" w:space="0" w:color="auto"/>
          </w:divBdr>
        </w:div>
        <w:div w:id="110320267">
          <w:marLeft w:val="480"/>
          <w:marRight w:val="0"/>
          <w:marTop w:val="0"/>
          <w:marBottom w:val="0"/>
          <w:divBdr>
            <w:top w:val="none" w:sz="0" w:space="0" w:color="auto"/>
            <w:left w:val="none" w:sz="0" w:space="0" w:color="auto"/>
            <w:bottom w:val="none" w:sz="0" w:space="0" w:color="auto"/>
            <w:right w:val="none" w:sz="0" w:space="0" w:color="auto"/>
          </w:divBdr>
        </w:div>
        <w:div w:id="117381951">
          <w:marLeft w:val="480"/>
          <w:marRight w:val="0"/>
          <w:marTop w:val="0"/>
          <w:marBottom w:val="0"/>
          <w:divBdr>
            <w:top w:val="none" w:sz="0" w:space="0" w:color="auto"/>
            <w:left w:val="none" w:sz="0" w:space="0" w:color="auto"/>
            <w:bottom w:val="none" w:sz="0" w:space="0" w:color="auto"/>
            <w:right w:val="none" w:sz="0" w:space="0" w:color="auto"/>
          </w:divBdr>
        </w:div>
        <w:div w:id="134177677">
          <w:marLeft w:val="480"/>
          <w:marRight w:val="0"/>
          <w:marTop w:val="0"/>
          <w:marBottom w:val="0"/>
          <w:divBdr>
            <w:top w:val="none" w:sz="0" w:space="0" w:color="auto"/>
            <w:left w:val="none" w:sz="0" w:space="0" w:color="auto"/>
            <w:bottom w:val="none" w:sz="0" w:space="0" w:color="auto"/>
            <w:right w:val="none" w:sz="0" w:space="0" w:color="auto"/>
          </w:divBdr>
        </w:div>
        <w:div w:id="136729337">
          <w:marLeft w:val="480"/>
          <w:marRight w:val="0"/>
          <w:marTop w:val="0"/>
          <w:marBottom w:val="0"/>
          <w:divBdr>
            <w:top w:val="none" w:sz="0" w:space="0" w:color="auto"/>
            <w:left w:val="none" w:sz="0" w:space="0" w:color="auto"/>
            <w:bottom w:val="none" w:sz="0" w:space="0" w:color="auto"/>
            <w:right w:val="none" w:sz="0" w:space="0" w:color="auto"/>
          </w:divBdr>
        </w:div>
        <w:div w:id="196361505">
          <w:marLeft w:val="480"/>
          <w:marRight w:val="0"/>
          <w:marTop w:val="0"/>
          <w:marBottom w:val="0"/>
          <w:divBdr>
            <w:top w:val="none" w:sz="0" w:space="0" w:color="auto"/>
            <w:left w:val="none" w:sz="0" w:space="0" w:color="auto"/>
            <w:bottom w:val="none" w:sz="0" w:space="0" w:color="auto"/>
            <w:right w:val="none" w:sz="0" w:space="0" w:color="auto"/>
          </w:divBdr>
        </w:div>
        <w:div w:id="206339945">
          <w:marLeft w:val="480"/>
          <w:marRight w:val="0"/>
          <w:marTop w:val="0"/>
          <w:marBottom w:val="0"/>
          <w:divBdr>
            <w:top w:val="none" w:sz="0" w:space="0" w:color="auto"/>
            <w:left w:val="none" w:sz="0" w:space="0" w:color="auto"/>
            <w:bottom w:val="none" w:sz="0" w:space="0" w:color="auto"/>
            <w:right w:val="none" w:sz="0" w:space="0" w:color="auto"/>
          </w:divBdr>
        </w:div>
        <w:div w:id="226956987">
          <w:marLeft w:val="480"/>
          <w:marRight w:val="0"/>
          <w:marTop w:val="0"/>
          <w:marBottom w:val="0"/>
          <w:divBdr>
            <w:top w:val="none" w:sz="0" w:space="0" w:color="auto"/>
            <w:left w:val="none" w:sz="0" w:space="0" w:color="auto"/>
            <w:bottom w:val="none" w:sz="0" w:space="0" w:color="auto"/>
            <w:right w:val="none" w:sz="0" w:space="0" w:color="auto"/>
          </w:divBdr>
        </w:div>
        <w:div w:id="233979894">
          <w:marLeft w:val="480"/>
          <w:marRight w:val="0"/>
          <w:marTop w:val="0"/>
          <w:marBottom w:val="0"/>
          <w:divBdr>
            <w:top w:val="none" w:sz="0" w:space="0" w:color="auto"/>
            <w:left w:val="none" w:sz="0" w:space="0" w:color="auto"/>
            <w:bottom w:val="none" w:sz="0" w:space="0" w:color="auto"/>
            <w:right w:val="none" w:sz="0" w:space="0" w:color="auto"/>
          </w:divBdr>
        </w:div>
        <w:div w:id="298724728">
          <w:marLeft w:val="480"/>
          <w:marRight w:val="0"/>
          <w:marTop w:val="0"/>
          <w:marBottom w:val="0"/>
          <w:divBdr>
            <w:top w:val="none" w:sz="0" w:space="0" w:color="auto"/>
            <w:left w:val="none" w:sz="0" w:space="0" w:color="auto"/>
            <w:bottom w:val="none" w:sz="0" w:space="0" w:color="auto"/>
            <w:right w:val="none" w:sz="0" w:space="0" w:color="auto"/>
          </w:divBdr>
        </w:div>
        <w:div w:id="373963690">
          <w:marLeft w:val="480"/>
          <w:marRight w:val="0"/>
          <w:marTop w:val="0"/>
          <w:marBottom w:val="0"/>
          <w:divBdr>
            <w:top w:val="none" w:sz="0" w:space="0" w:color="auto"/>
            <w:left w:val="none" w:sz="0" w:space="0" w:color="auto"/>
            <w:bottom w:val="none" w:sz="0" w:space="0" w:color="auto"/>
            <w:right w:val="none" w:sz="0" w:space="0" w:color="auto"/>
          </w:divBdr>
        </w:div>
        <w:div w:id="397477566">
          <w:marLeft w:val="480"/>
          <w:marRight w:val="0"/>
          <w:marTop w:val="0"/>
          <w:marBottom w:val="0"/>
          <w:divBdr>
            <w:top w:val="none" w:sz="0" w:space="0" w:color="auto"/>
            <w:left w:val="none" w:sz="0" w:space="0" w:color="auto"/>
            <w:bottom w:val="none" w:sz="0" w:space="0" w:color="auto"/>
            <w:right w:val="none" w:sz="0" w:space="0" w:color="auto"/>
          </w:divBdr>
        </w:div>
        <w:div w:id="407729090">
          <w:marLeft w:val="480"/>
          <w:marRight w:val="0"/>
          <w:marTop w:val="0"/>
          <w:marBottom w:val="0"/>
          <w:divBdr>
            <w:top w:val="none" w:sz="0" w:space="0" w:color="auto"/>
            <w:left w:val="none" w:sz="0" w:space="0" w:color="auto"/>
            <w:bottom w:val="none" w:sz="0" w:space="0" w:color="auto"/>
            <w:right w:val="none" w:sz="0" w:space="0" w:color="auto"/>
          </w:divBdr>
        </w:div>
        <w:div w:id="502206184">
          <w:marLeft w:val="480"/>
          <w:marRight w:val="0"/>
          <w:marTop w:val="0"/>
          <w:marBottom w:val="0"/>
          <w:divBdr>
            <w:top w:val="none" w:sz="0" w:space="0" w:color="auto"/>
            <w:left w:val="none" w:sz="0" w:space="0" w:color="auto"/>
            <w:bottom w:val="none" w:sz="0" w:space="0" w:color="auto"/>
            <w:right w:val="none" w:sz="0" w:space="0" w:color="auto"/>
          </w:divBdr>
        </w:div>
        <w:div w:id="508906747">
          <w:marLeft w:val="480"/>
          <w:marRight w:val="0"/>
          <w:marTop w:val="0"/>
          <w:marBottom w:val="0"/>
          <w:divBdr>
            <w:top w:val="none" w:sz="0" w:space="0" w:color="auto"/>
            <w:left w:val="none" w:sz="0" w:space="0" w:color="auto"/>
            <w:bottom w:val="none" w:sz="0" w:space="0" w:color="auto"/>
            <w:right w:val="none" w:sz="0" w:space="0" w:color="auto"/>
          </w:divBdr>
        </w:div>
        <w:div w:id="509754093">
          <w:marLeft w:val="480"/>
          <w:marRight w:val="0"/>
          <w:marTop w:val="0"/>
          <w:marBottom w:val="0"/>
          <w:divBdr>
            <w:top w:val="none" w:sz="0" w:space="0" w:color="auto"/>
            <w:left w:val="none" w:sz="0" w:space="0" w:color="auto"/>
            <w:bottom w:val="none" w:sz="0" w:space="0" w:color="auto"/>
            <w:right w:val="none" w:sz="0" w:space="0" w:color="auto"/>
          </w:divBdr>
        </w:div>
        <w:div w:id="550311326">
          <w:marLeft w:val="480"/>
          <w:marRight w:val="0"/>
          <w:marTop w:val="0"/>
          <w:marBottom w:val="0"/>
          <w:divBdr>
            <w:top w:val="none" w:sz="0" w:space="0" w:color="auto"/>
            <w:left w:val="none" w:sz="0" w:space="0" w:color="auto"/>
            <w:bottom w:val="none" w:sz="0" w:space="0" w:color="auto"/>
            <w:right w:val="none" w:sz="0" w:space="0" w:color="auto"/>
          </w:divBdr>
        </w:div>
        <w:div w:id="591855789">
          <w:marLeft w:val="480"/>
          <w:marRight w:val="0"/>
          <w:marTop w:val="0"/>
          <w:marBottom w:val="0"/>
          <w:divBdr>
            <w:top w:val="none" w:sz="0" w:space="0" w:color="auto"/>
            <w:left w:val="none" w:sz="0" w:space="0" w:color="auto"/>
            <w:bottom w:val="none" w:sz="0" w:space="0" w:color="auto"/>
            <w:right w:val="none" w:sz="0" w:space="0" w:color="auto"/>
          </w:divBdr>
        </w:div>
        <w:div w:id="634408119">
          <w:marLeft w:val="480"/>
          <w:marRight w:val="0"/>
          <w:marTop w:val="0"/>
          <w:marBottom w:val="0"/>
          <w:divBdr>
            <w:top w:val="none" w:sz="0" w:space="0" w:color="auto"/>
            <w:left w:val="none" w:sz="0" w:space="0" w:color="auto"/>
            <w:bottom w:val="none" w:sz="0" w:space="0" w:color="auto"/>
            <w:right w:val="none" w:sz="0" w:space="0" w:color="auto"/>
          </w:divBdr>
        </w:div>
        <w:div w:id="680863029">
          <w:marLeft w:val="480"/>
          <w:marRight w:val="0"/>
          <w:marTop w:val="0"/>
          <w:marBottom w:val="0"/>
          <w:divBdr>
            <w:top w:val="none" w:sz="0" w:space="0" w:color="auto"/>
            <w:left w:val="none" w:sz="0" w:space="0" w:color="auto"/>
            <w:bottom w:val="none" w:sz="0" w:space="0" w:color="auto"/>
            <w:right w:val="none" w:sz="0" w:space="0" w:color="auto"/>
          </w:divBdr>
        </w:div>
        <w:div w:id="688681208">
          <w:marLeft w:val="480"/>
          <w:marRight w:val="0"/>
          <w:marTop w:val="0"/>
          <w:marBottom w:val="0"/>
          <w:divBdr>
            <w:top w:val="none" w:sz="0" w:space="0" w:color="auto"/>
            <w:left w:val="none" w:sz="0" w:space="0" w:color="auto"/>
            <w:bottom w:val="none" w:sz="0" w:space="0" w:color="auto"/>
            <w:right w:val="none" w:sz="0" w:space="0" w:color="auto"/>
          </w:divBdr>
        </w:div>
        <w:div w:id="743843632">
          <w:marLeft w:val="480"/>
          <w:marRight w:val="0"/>
          <w:marTop w:val="0"/>
          <w:marBottom w:val="0"/>
          <w:divBdr>
            <w:top w:val="none" w:sz="0" w:space="0" w:color="auto"/>
            <w:left w:val="none" w:sz="0" w:space="0" w:color="auto"/>
            <w:bottom w:val="none" w:sz="0" w:space="0" w:color="auto"/>
            <w:right w:val="none" w:sz="0" w:space="0" w:color="auto"/>
          </w:divBdr>
        </w:div>
        <w:div w:id="752161609">
          <w:marLeft w:val="480"/>
          <w:marRight w:val="0"/>
          <w:marTop w:val="0"/>
          <w:marBottom w:val="0"/>
          <w:divBdr>
            <w:top w:val="none" w:sz="0" w:space="0" w:color="auto"/>
            <w:left w:val="none" w:sz="0" w:space="0" w:color="auto"/>
            <w:bottom w:val="none" w:sz="0" w:space="0" w:color="auto"/>
            <w:right w:val="none" w:sz="0" w:space="0" w:color="auto"/>
          </w:divBdr>
        </w:div>
        <w:div w:id="759259471">
          <w:marLeft w:val="480"/>
          <w:marRight w:val="0"/>
          <w:marTop w:val="0"/>
          <w:marBottom w:val="0"/>
          <w:divBdr>
            <w:top w:val="none" w:sz="0" w:space="0" w:color="auto"/>
            <w:left w:val="none" w:sz="0" w:space="0" w:color="auto"/>
            <w:bottom w:val="none" w:sz="0" w:space="0" w:color="auto"/>
            <w:right w:val="none" w:sz="0" w:space="0" w:color="auto"/>
          </w:divBdr>
        </w:div>
        <w:div w:id="826943794">
          <w:marLeft w:val="480"/>
          <w:marRight w:val="0"/>
          <w:marTop w:val="0"/>
          <w:marBottom w:val="0"/>
          <w:divBdr>
            <w:top w:val="none" w:sz="0" w:space="0" w:color="auto"/>
            <w:left w:val="none" w:sz="0" w:space="0" w:color="auto"/>
            <w:bottom w:val="none" w:sz="0" w:space="0" w:color="auto"/>
            <w:right w:val="none" w:sz="0" w:space="0" w:color="auto"/>
          </w:divBdr>
        </w:div>
        <w:div w:id="858083527">
          <w:marLeft w:val="480"/>
          <w:marRight w:val="0"/>
          <w:marTop w:val="0"/>
          <w:marBottom w:val="0"/>
          <w:divBdr>
            <w:top w:val="none" w:sz="0" w:space="0" w:color="auto"/>
            <w:left w:val="none" w:sz="0" w:space="0" w:color="auto"/>
            <w:bottom w:val="none" w:sz="0" w:space="0" w:color="auto"/>
            <w:right w:val="none" w:sz="0" w:space="0" w:color="auto"/>
          </w:divBdr>
        </w:div>
        <w:div w:id="883909340">
          <w:marLeft w:val="480"/>
          <w:marRight w:val="0"/>
          <w:marTop w:val="0"/>
          <w:marBottom w:val="0"/>
          <w:divBdr>
            <w:top w:val="none" w:sz="0" w:space="0" w:color="auto"/>
            <w:left w:val="none" w:sz="0" w:space="0" w:color="auto"/>
            <w:bottom w:val="none" w:sz="0" w:space="0" w:color="auto"/>
            <w:right w:val="none" w:sz="0" w:space="0" w:color="auto"/>
          </w:divBdr>
        </w:div>
        <w:div w:id="900755795">
          <w:marLeft w:val="480"/>
          <w:marRight w:val="0"/>
          <w:marTop w:val="0"/>
          <w:marBottom w:val="0"/>
          <w:divBdr>
            <w:top w:val="none" w:sz="0" w:space="0" w:color="auto"/>
            <w:left w:val="none" w:sz="0" w:space="0" w:color="auto"/>
            <w:bottom w:val="none" w:sz="0" w:space="0" w:color="auto"/>
            <w:right w:val="none" w:sz="0" w:space="0" w:color="auto"/>
          </w:divBdr>
        </w:div>
        <w:div w:id="903564498">
          <w:marLeft w:val="480"/>
          <w:marRight w:val="0"/>
          <w:marTop w:val="0"/>
          <w:marBottom w:val="0"/>
          <w:divBdr>
            <w:top w:val="none" w:sz="0" w:space="0" w:color="auto"/>
            <w:left w:val="none" w:sz="0" w:space="0" w:color="auto"/>
            <w:bottom w:val="none" w:sz="0" w:space="0" w:color="auto"/>
            <w:right w:val="none" w:sz="0" w:space="0" w:color="auto"/>
          </w:divBdr>
        </w:div>
        <w:div w:id="925067143">
          <w:marLeft w:val="480"/>
          <w:marRight w:val="0"/>
          <w:marTop w:val="0"/>
          <w:marBottom w:val="0"/>
          <w:divBdr>
            <w:top w:val="none" w:sz="0" w:space="0" w:color="auto"/>
            <w:left w:val="none" w:sz="0" w:space="0" w:color="auto"/>
            <w:bottom w:val="none" w:sz="0" w:space="0" w:color="auto"/>
            <w:right w:val="none" w:sz="0" w:space="0" w:color="auto"/>
          </w:divBdr>
        </w:div>
        <w:div w:id="938634378">
          <w:marLeft w:val="480"/>
          <w:marRight w:val="0"/>
          <w:marTop w:val="0"/>
          <w:marBottom w:val="0"/>
          <w:divBdr>
            <w:top w:val="none" w:sz="0" w:space="0" w:color="auto"/>
            <w:left w:val="none" w:sz="0" w:space="0" w:color="auto"/>
            <w:bottom w:val="none" w:sz="0" w:space="0" w:color="auto"/>
            <w:right w:val="none" w:sz="0" w:space="0" w:color="auto"/>
          </w:divBdr>
        </w:div>
        <w:div w:id="939683300">
          <w:marLeft w:val="480"/>
          <w:marRight w:val="0"/>
          <w:marTop w:val="0"/>
          <w:marBottom w:val="0"/>
          <w:divBdr>
            <w:top w:val="none" w:sz="0" w:space="0" w:color="auto"/>
            <w:left w:val="none" w:sz="0" w:space="0" w:color="auto"/>
            <w:bottom w:val="none" w:sz="0" w:space="0" w:color="auto"/>
            <w:right w:val="none" w:sz="0" w:space="0" w:color="auto"/>
          </w:divBdr>
        </w:div>
        <w:div w:id="948316688">
          <w:marLeft w:val="480"/>
          <w:marRight w:val="0"/>
          <w:marTop w:val="0"/>
          <w:marBottom w:val="0"/>
          <w:divBdr>
            <w:top w:val="none" w:sz="0" w:space="0" w:color="auto"/>
            <w:left w:val="none" w:sz="0" w:space="0" w:color="auto"/>
            <w:bottom w:val="none" w:sz="0" w:space="0" w:color="auto"/>
            <w:right w:val="none" w:sz="0" w:space="0" w:color="auto"/>
          </w:divBdr>
        </w:div>
        <w:div w:id="962003130">
          <w:marLeft w:val="480"/>
          <w:marRight w:val="0"/>
          <w:marTop w:val="0"/>
          <w:marBottom w:val="0"/>
          <w:divBdr>
            <w:top w:val="none" w:sz="0" w:space="0" w:color="auto"/>
            <w:left w:val="none" w:sz="0" w:space="0" w:color="auto"/>
            <w:bottom w:val="none" w:sz="0" w:space="0" w:color="auto"/>
            <w:right w:val="none" w:sz="0" w:space="0" w:color="auto"/>
          </w:divBdr>
        </w:div>
        <w:div w:id="964772348">
          <w:marLeft w:val="480"/>
          <w:marRight w:val="0"/>
          <w:marTop w:val="0"/>
          <w:marBottom w:val="0"/>
          <w:divBdr>
            <w:top w:val="none" w:sz="0" w:space="0" w:color="auto"/>
            <w:left w:val="none" w:sz="0" w:space="0" w:color="auto"/>
            <w:bottom w:val="none" w:sz="0" w:space="0" w:color="auto"/>
            <w:right w:val="none" w:sz="0" w:space="0" w:color="auto"/>
          </w:divBdr>
        </w:div>
        <w:div w:id="985821877">
          <w:marLeft w:val="480"/>
          <w:marRight w:val="0"/>
          <w:marTop w:val="0"/>
          <w:marBottom w:val="0"/>
          <w:divBdr>
            <w:top w:val="none" w:sz="0" w:space="0" w:color="auto"/>
            <w:left w:val="none" w:sz="0" w:space="0" w:color="auto"/>
            <w:bottom w:val="none" w:sz="0" w:space="0" w:color="auto"/>
            <w:right w:val="none" w:sz="0" w:space="0" w:color="auto"/>
          </w:divBdr>
        </w:div>
        <w:div w:id="1064765568">
          <w:marLeft w:val="480"/>
          <w:marRight w:val="0"/>
          <w:marTop w:val="0"/>
          <w:marBottom w:val="0"/>
          <w:divBdr>
            <w:top w:val="none" w:sz="0" w:space="0" w:color="auto"/>
            <w:left w:val="none" w:sz="0" w:space="0" w:color="auto"/>
            <w:bottom w:val="none" w:sz="0" w:space="0" w:color="auto"/>
            <w:right w:val="none" w:sz="0" w:space="0" w:color="auto"/>
          </w:divBdr>
        </w:div>
        <w:div w:id="1079250218">
          <w:marLeft w:val="480"/>
          <w:marRight w:val="0"/>
          <w:marTop w:val="0"/>
          <w:marBottom w:val="0"/>
          <w:divBdr>
            <w:top w:val="none" w:sz="0" w:space="0" w:color="auto"/>
            <w:left w:val="none" w:sz="0" w:space="0" w:color="auto"/>
            <w:bottom w:val="none" w:sz="0" w:space="0" w:color="auto"/>
            <w:right w:val="none" w:sz="0" w:space="0" w:color="auto"/>
          </w:divBdr>
        </w:div>
        <w:div w:id="1103651251">
          <w:marLeft w:val="480"/>
          <w:marRight w:val="0"/>
          <w:marTop w:val="0"/>
          <w:marBottom w:val="0"/>
          <w:divBdr>
            <w:top w:val="none" w:sz="0" w:space="0" w:color="auto"/>
            <w:left w:val="none" w:sz="0" w:space="0" w:color="auto"/>
            <w:bottom w:val="none" w:sz="0" w:space="0" w:color="auto"/>
            <w:right w:val="none" w:sz="0" w:space="0" w:color="auto"/>
          </w:divBdr>
        </w:div>
        <w:div w:id="1237127350">
          <w:marLeft w:val="480"/>
          <w:marRight w:val="0"/>
          <w:marTop w:val="0"/>
          <w:marBottom w:val="0"/>
          <w:divBdr>
            <w:top w:val="none" w:sz="0" w:space="0" w:color="auto"/>
            <w:left w:val="none" w:sz="0" w:space="0" w:color="auto"/>
            <w:bottom w:val="none" w:sz="0" w:space="0" w:color="auto"/>
            <w:right w:val="none" w:sz="0" w:space="0" w:color="auto"/>
          </w:divBdr>
        </w:div>
        <w:div w:id="1305505844">
          <w:marLeft w:val="480"/>
          <w:marRight w:val="0"/>
          <w:marTop w:val="0"/>
          <w:marBottom w:val="0"/>
          <w:divBdr>
            <w:top w:val="none" w:sz="0" w:space="0" w:color="auto"/>
            <w:left w:val="none" w:sz="0" w:space="0" w:color="auto"/>
            <w:bottom w:val="none" w:sz="0" w:space="0" w:color="auto"/>
            <w:right w:val="none" w:sz="0" w:space="0" w:color="auto"/>
          </w:divBdr>
        </w:div>
        <w:div w:id="1391921970">
          <w:marLeft w:val="480"/>
          <w:marRight w:val="0"/>
          <w:marTop w:val="0"/>
          <w:marBottom w:val="0"/>
          <w:divBdr>
            <w:top w:val="none" w:sz="0" w:space="0" w:color="auto"/>
            <w:left w:val="none" w:sz="0" w:space="0" w:color="auto"/>
            <w:bottom w:val="none" w:sz="0" w:space="0" w:color="auto"/>
            <w:right w:val="none" w:sz="0" w:space="0" w:color="auto"/>
          </w:divBdr>
        </w:div>
        <w:div w:id="1468741245">
          <w:marLeft w:val="480"/>
          <w:marRight w:val="0"/>
          <w:marTop w:val="0"/>
          <w:marBottom w:val="0"/>
          <w:divBdr>
            <w:top w:val="none" w:sz="0" w:space="0" w:color="auto"/>
            <w:left w:val="none" w:sz="0" w:space="0" w:color="auto"/>
            <w:bottom w:val="none" w:sz="0" w:space="0" w:color="auto"/>
            <w:right w:val="none" w:sz="0" w:space="0" w:color="auto"/>
          </w:divBdr>
        </w:div>
        <w:div w:id="1479374689">
          <w:marLeft w:val="480"/>
          <w:marRight w:val="0"/>
          <w:marTop w:val="0"/>
          <w:marBottom w:val="0"/>
          <w:divBdr>
            <w:top w:val="none" w:sz="0" w:space="0" w:color="auto"/>
            <w:left w:val="none" w:sz="0" w:space="0" w:color="auto"/>
            <w:bottom w:val="none" w:sz="0" w:space="0" w:color="auto"/>
            <w:right w:val="none" w:sz="0" w:space="0" w:color="auto"/>
          </w:divBdr>
        </w:div>
        <w:div w:id="1495335513">
          <w:marLeft w:val="480"/>
          <w:marRight w:val="0"/>
          <w:marTop w:val="0"/>
          <w:marBottom w:val="0"/>
          <w:divBdr>
            <w:top w:val="none" w:sz="0" w:space="0" w:color="auto"/>
            <w:left w:val="none" w:sz="0" w:space="0" w:color="auto"/>
            <w:bottom w:val="none" w:sz="0" w:space="0" w:color="auto"/>
            <w:right w:val="none" w:sz="0" w:space="0" w:color="auto"/>
          </w:divBdr>
        </w:div>
        <w:div w:id="1524901629">
          <w:marLeft w:val="480"/>
          <w:marRight w:val="0"/>
          <w:marTop w:val="0"/>
          <w:marBottom w:val="0"/>
          <w:divBdr>
            <w:top w:val="none" w:sz="0" w:space="0" w:color="auto"/>
            <w:left w:val="none" w:sz="0" w:space="0" w:color="auto"/>
            <w:bottom w:val="none" w:sz="0" w:space="0" w:color="auto"/>
            <w:right w:val="none" w:sz="0" w:space="0" w:color="auto"/>
          </w:divBdr>
        </w:div>
        <w:div w:id="1536111486">
          <w:marLeft w:val="480"/>
          <w:marRight w:val="0"/>
          <w:marTop w:val="0"/>
          <w:marBottom w:val="0"/>
          <w:divBdr>
            <w:top w:val="none" w:sz="0" w:space="0" w:color="auto"/>
            <w:left w:val="none" w:sz="0" w:space="0" w:color="auto"/>
            <w:bottom w:val="none" w:sz="0" w:space="0" w:color="auto"/>
            <w:right w:val="none" w:sz="0" w:space="0" w:color="auto"/>
          </w:divBdr>
        </w:div>
        <w:div w:id="1546674636">
          <w:marLeft w:val="480"/>
          <w:marRight w:val="0"/>
          <w:marTop w:val="0"/>
          <w:marBottom w:val="0"/>
          <w:divBdr>
            <w:top w:val="none" w:sz="0" w:space="0" w:color="auto"/>
            <w:left w:val="none" w:sz="0" w:space="0" w:color="auto"/>
            <w:bottom w:val="none" w:sz="0" w:space="0" w:color="auto"/>
            <w:right w:val="none" w:sz="0" w:space="0" w:color="auto"/>
          </w:divBdr>
        </w:div>
        <w:div w:id="1564412546">
          <w:marLeft w:val="480"/>
          <w:marRight w:val="0"/>
          <w:marTop w:val="0"/>
          <w:marBottom w:val="0"/>
          <w:divBdr>
            <w:top w:val="none" w:sz="0" w:space="0" w:color="auto"/>
            <w:left w:val="none" w:sz="0" w:space="0" w:color="auto"/>
            <w:bottom w:val="none" w:sz="0" w:space="0" w:color="auto"/>
            <w:right w:val="none" w:sz="0" w:space="0" w:color="auto"/>
          </w:divBdr>
        </w:div>
        <w:div w:id="1579510444">
          <w:marLeft w:val="480"/>
          <w:marRight w:val="0"/>
          <w:marTop w:val="0"/>
          <w:marBottom w:val="0"/>
          <w:divBdr>
            <w:top w:val="none" w:sz="0" w:space="0" w:color="auto"/>
            <w:left w:val="none" w:sz="0" w:space="0" w:color="auto"/>
            <w:bottom w:val="none" w:sz="0" w:space="0" w:color="auto"/>
            <w:right w:val="none" w:sz="0" w:space="0" w:color="auto"/>
          </w:divBdr>
        </w:div>
        <w:div w:id="1602487836">
          <w:marLeft w:val="480"/>
          <w:marRight w:val="0"/>
          <w:marTop w:val="0"/>
          <w:marBottom w:val="0"/>
          <w:divBdr>
            <w:top w:val="none" w:sz="0" w:space="0" w:color="auto"/>
            <w:left w:val="none" w:sz="0" w:space="0" w:color="auto"/>
            <w:bottom w:val="none" w:sz="0" w:space="0" w:color="auto"/>
            <w:right w:val="none" w:sz="0" w:space="0" w:color="auto"/>
          </w:divBdr>
        </w:div>
        <w:div w:id="1658681756">
          <w:marLeft w:val="480"/>
          <w:marRight w:val="0"/>
          <w:marTop w:val="0"/>
          <w:marBottom w:val="0"/>
          <w:divBdr>
            <w:top w:val="none" w:sz="0" w:space="0" w:color="auto"/>
            <w:left w:val="none" w:sz="0" w:space="0" w:color="auto"/>
            <w:bottom w:val="none" w:sz="0" w:space="0" w:color="auto"/>
            <w:right w:val="none" w:sz="0" w:space="0" w:color="auto"/>
          </w:divBdr>
        </w:div>
        <w:div w:id="1677539771">
          <w:marLeft w:val="480"/>
          <w:marRight w:val="0"/>
          <w:marTop w:val="0"/>
          <w:marBottom w:val="0"/>
          <w:divBdr>
            <w:top w:val="none" w:sz="0" w:space="0" w:color="auto"/>
            <w:left w:val="none" w:sz="0" w:space="0" w:color="auto"/>
            <w:bottom w:val="none" w:sz="0" w:space="0" w:color="auto"/>
            <w:right w:val="none" w:sz="0" w:space="0" w:color="auto"/>
          </w:divBdr>
        </w:div>
        <w:div w:id="1687830562">
          <w:marLeft w:val="480"/>
          <w:marRight w:val="0"/>
          <w:marTop w:val="0"/>
          <w:marBottom w:val="0"/>
          <w:divBdr>
            <w:top w:val="none" w:sz="0" w:space="0" w:color="auto"/>
            <w:left w:val="none" w:sz="0" w:space="0" w:color="auto"/>
            <w:bottom w:val="none" w:sz="0" w:space="0" w:color="auto"/>
            <w:right w:val="none" w:sz="0" w:space="0" w:color="auto"/>
          </w:divBdr>
        </w:div>
        <w:div w:id="1692956230">
          <w:marLeft w:val="480"/>
          <w:marRight w:val="0"/>
          <w:marTop w:val="0"/>
          <w:marBottom w:val="0"/>
          <w:divBdr>
            <w:top w:val="none" w:sz="0" w:space="0" w:color="auto"/>
            <w:left w:val="none" w:sz="0" w:space="0" w:color="auto"/>
            <w:bottom w:val="none" w:sz="0" w:space="0" w:color="auto"/>
            <w:right w:val="none" w:sz="0" w:space="0" w:color="auto"/>
          </w:divBdr>
        </w:div>
        <w:div w:id="1701124723">
          <w:marLeft w:val="480"/>
          <w:marRight w:val="0"/>
          <w:marTop w:val="0"/>
          <w:marBottom w:val="0"/>
          <w:divBdr>
            <w:top w:val="none" w:sz="0" w:space="0" w:color="auto"/>
            <w:left w:val="none" w:sz="0" w:space="0" w:color="auto"/>
            <w:bottom w:val="none" w:sz="0" w:space="0" w:color="auto"/>
            <w:right w:val="none" w:sz="0" w:space="0" w:color="auto"/>
          </w:divBdr>
        </w:div>
        <w:div w:id="1714766822">
          <w:marLeft w:val="480"/>
          <w:marRight w:val="0"/>
          <w:marTop w:val="0"/>
          <w:marBottom w:val="0"/>
          <w:divBdr>
            <w:top w:val="none" w:sz="0" w:space="0" w:color="auto"/>
            <w:left w:val="none" w:sz="0" w:space="0" w:color="auto"/>
            <w:bottom w:val="none" w:sz="0" w:space="0" w:color="auto"/>
            <w:right w:val="none" w:sz="0" w:space="0" w:color="auto"/>
          </w:divBdr>
        </w:div>
        <w:div w:id="1731880264">
          <w:marLeft w:val="480"/>
          <w:marRight w:val="0"/>
          <w:marTop w:val="0"/>
          <w:marBottom w:val="0"/>
          <w:divBdr>
            <w:top w:val="none" w:sz="0" w:space="0" w:color="auto"/>
            <w:left w:val="none" w:sz="0" w:space="0" w:color="auto"/>
            <w:bottom w:val="none" w:sz="0" w:space="0" w:color="auto"/>
            <w:right w:val="none" w:sz="0" w:space="0" w:color="auto"/>
          </w:divBdr>
        </w:div>
        <w:div w:id="1741368959">
          <w:marLeft w:val="480"/>
          <w:marRight w:val="0"/>
          <w:marTop w:val="0"/>
          <w:marBottom w:val="0"/>
          <w:divBdr>
            <w:top w:val="none" w:sz="0" w:space="0" w:color="auto"/>
            <w:left w:val="none" w:sz="0" w:space="0" w:color="auto"/>
            <w:bottom w:val="none" w:sz="0" w:space="0" w:color="auto"/>
            <w:right w:val="none" w:sz="0" w:space="0" w:color="auto"/>
          </w:divBdr>
        </w:div>
        <w:div w:id="1748109089">
          <w:marLeft w:val="480"/>
          <w:marRight w:val="0"/>
          <w:marTop w:val="0"/>
          <w:marBottom w:val="0"/>
          <w:divBdr>
            <w:top w:val="none" w:sz="0" w:space="0" w:color="auto"/>
            <w:left w:val="none" w:sz="0" w:space="0" w:color="auto"/>
            <w:bottom w:val="none" w:sz="0" w:space="0" w:color="auto"/>
            <w:right w:val="none" w:sz="0" w:space="0" w:color="auto"/>
          </w:divBdr>
        </w:div>
        <w:div w:id="1807694842">
          <w:marLeft w:val="480"/>
          <w:marRight w:val="0"/>
          <w:marTop w:val="0"/>
          <w:marBottom w:val="0"/>
          <w:divBdr>
            <w:top w:val="none" w:sz="0" w:space="0" w:color="auto"/>
            <w:left w:val="none" w:sz="0" w:space="0" w:color="auto"/>
            <w:bottom w:val="none" w:sz="0" w:space="0" w:color="auto"/>
            <w:right w:val="none" w:sz="0" w:space="0" w:color="auto"/>
          </w:divBdr>
        </w:div>
        <w:div w:id="1851064459">
          <w:marLeft w:val="480"/>
          <w:marRight w:val="0"/>
          <w:marTop w:val="0"/>
          <w:marBottom w:val="0"/>
          <w:divBdr>
            <w:top w:val="none" w:sz="0" w:space="0" w:color="auto"/>
            <w:left w:val="none" w:sz="0" w:space="0" w:color="auto"/>
            <w:bottom w:val="none" w:sz="0" w:space="0" w:color="auto"/>
            <w:right w:val="none" w:sz="0" w:space="0" w:color="auto"/>
          </w:divBdr>
        </w:div>
        <w:div w:id="1914004777">
          <w:marLeft w:val="480"/>
          <w:marRight w:val="0"/>
          <w:marTop w:val="0"/>
          <w:marBottom w:val="0"/>
          <w:divBdr>
            <w:top w:val="none" w:sz="0" w:space="0" w:color="auto"/>
            <w:left w:val="none" w:sz="0" w:space="0" w:color="auto"/>
            <w:bottom w:val="none" w:sz="0" w:space="0" w:color="auto"/>
            <w:right w:val="none" w:sz="0" w:space="0" w:color="auto"/>
          </w:divBdr>
        </w:div>
        <w:div w:id="1919946472">
          <w:marLeft w:val="480"/>
          <w:marRight w:val="0"/>
          <w:marTop w:val="0"/>
          <w:marBottom w:val="0"/>
          <w:divBdr>
            <w:top w:val="none" w:sz="0" w:space="0" w:color="auto"/>
            <w:left w:val="none" w:sz="0" w:space="0" w:color="auto"/>
            <w:bottom w:val="none" w:sz="0" w:space="0" w:color="auto"/>
            <w:right w:val="none" w:sz="0" w:space="0" w:color="auto"/>
          </w:divBdr>
        </w:div>
        <w:div w:id="1932618418">
          <w:marLeft w:val="480"/>
          <w:marRight w:val="0"/>
          <w:marTop w:val="0"/>
          <w:marBottom w:val="0"/>
          <w:divBdr>
            <w:top w:val="none" w:sz="0" w:space="0" w:color="auto"/>
            <w:left w:val="none" w:sz="0" w:space="0" w:color="auto"/>
            <w:bottom w:val="none" w:sz="0" w:space="0" w:color="auto"/>
            <w:right w:val="none" w:sz="0" w:space="0" w:color="auto"/>
          </w:divBdr>
        </w:div>
        <w:div w:id="1940673501">
          <w:marLeft w:val="480"/>
          <w:marRight w:val="0"/>
          <w:marTop w:val="0"/>
          <w:marBottom w:val="0"/>
          <w:divBdr>
            <w:top w:val="none" w:sz="0" w:space="0" w:color="auto"/>
            <w:left w:val="none" w:sz="0" w:space="0" w:color="auto"/>
            <w:bottom w:val="none" w:sz="0" w:space="0" w:color="auto"/>
            <w:right w:val="none" w:sz="0" w:space="0" w:color="auto"/>
          </w:divBdr>
        </w:div>
        <w:div w:id="1975214817">
          <w:marLeft w:val="480"/>
          <w:marRight w:val="0"/>
          <w:marTop w:val="0"/>
          <w:marBottom w:val="0"/>
          <w:divBdr>
            <w:top w:val="none" w:sz="0" w:space="0" w:color="auto"/>
            <w:left w:val="none" w:sz="0" w:space="0" w:color="auto"/>
            <w:bottom w:val="none" w:sz="0" w:space="0" w:color="auto"/>
            <w:right w:val="none" w:sz="0" w:space="0" w:color="auto"/>
          </w:divBdr>
        </w:div>
        <w:div w:id="1984462412">
          <w:marLeft w:val="480"/>
          <w:marRight w:val="0"/>
          <w:marTop w:val="0"/>
          <w:marBottom w:val="0"/>
          <w:divBdr>
            <w:top w:val="none" w:sz="0" w:space="0" w:color="auto"/>
            <w:left w:val="none" w:sz="0" w:space="0" w:color="auto"/>
            <w:bottom w:val="none" w:sz="0" w:space="0" w:color="auto"/>
            <w:right w:val="none" w:sz="0" w:space="0" w:color="auto"/>
          </w:divBdr>
        </w:div>
        <w:div w:id="2026208903">
          <w:marLeft w:val="480"/>
          <w:marRight w:val="0"/>
          <w:marTop w:val="0"/>
          <w:marBottom w:val="0"/>
          <w:divBdr>
            <w:top w:val="none" w:sz="0" w:space="0" w:color="auto"/>
            <w:left w:val="none" w:sz="0" w:space="0" w:color="auto"/>
            <w:bottom w:val="none" w:sz="0" w:space="0" w:color="auto"/>
            <w:right w:val="none" w:sz="0" w:space="0" w:color="auto"/>
          </w:divBdr>
        </w:div>
        <w:div w:id="2050952716">
          <w:marLeft w:val="480"/>
          <w:marRight w:val="0"/>
          <w:marTop w:val="0"/>
          <w:marBottom w:val="0"/>
          <w:divBdr>
            <w:top w:val="none" w:sz="0" w:space="0" w:color="auto"/>
            <w:left w:val="none" w:sz="0" w:space="0" w:color="auto"/>
            <w:bottom w:val="none" w:sz="0" w:space="0" w:color="auto"/>
            <w:right w:val="none" w:sz="0" w:space="0" w:color="auto"/>
          </w:divBdr>
        </w:div>
        <w:div w:id="2081824788">
          <w:marLeft w:val="480"/>
          <w:marRight w:val="0"/>
          <w:marTop w:val="0"/>
          <w:marBottom w:val="0"/>
          <w:divBdr>
            <w:top w:val="none" w:sz="0" w:space="0" w:color="auto"/>
            <w:left w:val="none" w:sz="0" w:space="0" w:color="auto"/>
            <w:bottom w:val="none" w:sz="0" w:space="0" w:color="auto"/>
            <w:right w:val="none" w:sz="0" w:space="0" w:color="auto"/>
          </w:divBdr>
        </w:div>
        <w:div w:id="2083677100">
          <w:marLeft w:val="480"/>
          <w:marRight w:val="0"/>
          <w:marTop w:val="0"/>
          <w:marBottom w:val="0"/>
          <w:divBdr>
            <w:top w:val="none" w:sz="0" w:space="0" w:color="auto"/>
            <w:left w:val="none" w:sz="0" w:space="0" w:color="auto"/>
            <w:bottom w:val="none" w:sz="0" w:space="0" w:color="auto"/>
            <w:right w:val="none" w:sz="0" w:space="0" w:color="auto"/>
          </w:divBdr>
        </w:div>
        <w:div w:id="2086606455">
          <w:marLeft w:val="480"/>
          <w:marRight w:val="0"/>
          <w:marTop w:val="0"/>
          <w:marBottom w:val="0"/>
          <w:divBdr>
            <w:top w:val="none" w:sz="0" w:space="0" w:color="auto"/>
            <w:left w:val="none" w:sz="0" w:space="0" w:color="auto"/>
            <w:bottom w:val="none" w:sz="0" w:space="0" w:color="auto"/>
            <w:right w:val="none" w:sz="0" w:space="0" w:color="auto"/>
          </w:divBdr>
        </w:div>
        <w:div w:id="2090496116">
          <w:marLeft w:val="480"/>
          <w:marRight w:val="0"/>
          <w:marTop w:val="0"/>
          <w:marBottom w:val="0"/>
          <w:divBdr>
            <w:top w:val="none" w:sz="0" w:space="0" w:color="auto"/>
            <w:left w:val="none" w:sz="0" w:space="0" w:color="auto"/>
            <w:bottom w:val="none" w:sz="0" w:space="0" w:color="auto"/>
            <w:right w:val="none" w:sz="0" w:space="0" w:color="auto"/>
          </w:divBdr>
        </w:div>
        <w:div w:id="2092042125">
          <w:marLeft w:val="480"/>
          <w:marRight w:val="0"/>
          <w:marTop w:val="0"/>
          <w:marBottom w:val="0"/>
          <w:divBdr>
            <w:top w:val="none" w:sz="0" w:space="0" w:color="auto"/>
            <w:left w:val="none" w:sz="0" w:space="0" w:color="auto"/>
            <w:bottom w:val="none" w:sz="0" w:space="0" w:color="auto"/>
            <w:right w:val="none" w:sz="0" w:space="0" w:color="auto"/>
          </w:divBdr>
        </w:div>
        <w:div w:id="2130709019">
          <w:marLeft w:val="480"/>
          <w:marRight w:val="0"/>
          <w:marTop w:val="0"/>
          <w:marBottom w:val="0"/>
          <w:divBdr>
            <w:top w:val="none" w:sz="0" w:space="0" w:color="auto"/>
            <w:left w:val="none" w:sz="0" w:space="0" w:color="auto"/>
            <w:bottom w:val="none" w:sz="0" w:space="0" w:color="auto"/>
            <w:right w:val="none" w:sz="0" w:space="0" w:color="auto"/>
          </w:divBdr>
        </w:div>
      </w:divsChild>
    </w:div>
    <w:div w:id="963733408">
      <w:bodyDiv w:val="1"/>
      <w:marLeft w:val="0"/>
      <w:marRight w:val="0"/>
      <w:marTop w:val="0"/>
      <w:marBottom w:val="0"/>
      <w:divBdr>
        <w:top w:val="none" w:sz="0" w:space="0" w:color="auto"/>
        <w:left w:val="none" w:sz="0" w:space="0" w:color="auto"/>
        <w:bottom w:val="none" w:sz="0" w:space="0" w:color="auto"/>
        <w:right w:val="none" w:sz="0" w:space="0" w:color="auto"/>
      </w:divBdr>
      <w:divsChild>
        <w:div w:id="18433483">
          <w:marLeft w:val="480"/>
          <w:marRight w:val="0"/>
          <w:marTop w:val="0"/>
          <w:marBottom w:val="0"/>
          <w:divBdr>
            <w:top w:val="none" w:sz="0" w:space="0" w:color="auto"/>
            <w:left w:val="none" w:sz="0" w:space="0" w:color="auto"/>
            <w:bottom w:val="none" w:sz="0" w:space="0" w:color="auto"/>
            <w:right w:val="none" w:sz="0" w:space="0" w:color="auto"/>
          </w:divBdr>
        </w:div>
        <w:div w:id="46420100">
          <w:marLeft w:val="480"/>
          <w:marRight w:val="0"/>
          <w:marTop w:val="0"/>
          <w:marBottom w:val="0"/>
          <w:divBdr>
            <w:top w:val="none" w:sz="0" w:space="0" w:color="auto"/>
            <w:left w:val="none" w:sz="0" w:space="0" w:color="auto"/>
            <w:bottom w:val="none" w:sz="0" w:space="0" w:color="auto"/>
            <w:right w:val="none" w:sz="0" w:space="0" w:color="auto"/>
          </w:divBdr>
        </w:div>
        <w:div w:id="52390037">
          <w:marLeft w:val="480"/>
          <w:marRight w:val="0"/>
          <w:marTop w:val="0"/>
          <w:marBottom w:val="0"/>
          <w:divBdr>
            <w:top w:val="none" w:sz="0" w:space="0" w:color="auto"/>
            <w:left w:val="none" w:sz="0" w:space="0" w:color="auto"/>
            <w:bottom w:val="none" w:sz="0" w:space="0" w:color="auto"/>
            <w:right w:val="none" w:sz="0" w:space="0" w:color="auto"/>
          </w:divBdr>
        </w:div>
        <w:div w:id="56362565">
          <w:marLeft w:val="480"/>
          <w:marRight w:val="0"/>
          <w:marTop w:val="0"/>
          <w:marBottom w:val="0"/>
          <w:divBdr>
            <w:top w:val="none" w:sz="0" w:space="0" w:color="auto"/>
            <w:left w:val="none" w:sz="0" w:space="0" w:color="auto"/>
            <w:bottom w:val="none" w:sz="0" w:space="0" w:color="auto"/>
            <w:right w:val="none" w:sz="0" w:space="0" w:color="auto"/>
          </w:divBdr>
        </w:div>
        <w:div w:id="58747582">
          <w:marLeft w:val="480"/>
          <w:marRight w:val="0"/>
          <w:marTop w:val="0"/>
          <w:marBottom w:val="0"/>
          <w:divBdr>
            <w:top w:val="none" w:sz="0" w:space="0" w:color="auto"/>
            <w:left w:val="none" w:sz="0" w:space="0" w:color="auto"/>
            <w:bottom w:val="none" w:sz="0" w:space="0" w:color="auto"/>
            <w:right w:val="none" w:sz="0" w:space="0" w:color="auto"/>
          </w:divBdr>
        </w:div>
        <w:div w:id="67071455">
          <w:marLeft w:val="480"/>
          <w:marRight w:val="0"/>
          <w:marTop w:val="0"/>
          <w:marBottom w:val="0"/>
          <w:divBdr>
            <w:top w:val="none" w:sz="0" w:space="0" w:color="auto"/>
            <w:left w:val="none" w:sz="0" w:space="0" w:color="auto"/>
            <w:bottom w:val="none" w:sz="0" w:space="0" w:color="auto"/>
            <w:right w:val="none" w:sz="0" w:space="0" w:color="auto"/>
          </w:divBdr>
        </w:div>
        <w:div w:id="68356359">
          <w:marLeft w:val="480"/>
          <w:marRight w:val="0"/>
          <w:marTop w:val="0"/>
          <w:marBottom w:val="0"/>
          <w:divBdr>
            <w:top w:val="none" w:sz="0" w:space="0" w:color="auto"/>
            <w:left w:val="none" w:sz="0" w:space="0" w:color="auto"/>
            <w:bottom w:val="none" w:sz="0" w:space="0" w:color="auto"/>
            <w:right w:val="none" w:sz="0" w:space="0" w:color="auto"/>
          </w:divBdr>
        </w:div>
        <w:div w:id="79105071">
          <w:marLeft w:val="480"/>
          <w:marRight w:val="0"/>
          <w:marTop w:val="0"/>
          <w:marBottom w:val="0"/>
          <w:divBdr>
            <w:top w:val="none" w:sz="0" w:space="0" w:color="auto"/>
            <w:left w:val="none" w:sz="0" w:space="0" w:color="auto"/>
            <w:bottom w:val="none" w:sz="0" w:space="0" w:color="auto"/>
            <w:right w:val="none" w:sz="0" w:space="0" w:color="auto"/>
          </w:divBdr>
        </w:div>
        <w:div w:id="103506553">
          <w:marLeft w:val="480"/>
          <w:marRight w:val="0"/>
          <w:marTop w:val="0"/>
          <w:marBottom w:val="0"/>
          <w:divBdr>
            <w:top w:val="none" w:sz="0" w:space="0" w:color="auto"/>
            <w:left w:val="none" w:sz="0" w:space="0" w:color="auto"/>
            <w:bottom w:val="none" w:sz="0" w:space="0" w:color="auto"/>
            <w:right w:val="none" w:sz="0" w:space="0" w:color="auto"/>
          </w:divBdr>
        </w:div>
        <w:div w:id="112408515">
          <w:marLeft w:val="480"/>
          <w:marRight w:val="0"/>
          <w:marTop w:val="0"/>
          <w:marBottom w:val="0"/>
          <w:divBdr>
            <w:top w:val="none" w:sz="0" w:space="0" w:color="auto"/>
            <w:left w:val="none" w:sz="0" w:space="0" w:color="auto"/>
            <w:bottom w:val="none" w:sz="0" w:space="0" w:color="auto"/>
            <w:right w:val="none" w:sz="0" w:space="0" w:color="auto"/>
          </w:divBdr>
        </w:div>
        <w:div w:id="172384940">
          <w:marLeft w:val="480"/>
          <w:marRight w:val="0"/>
          <w:marTop w:val="0"/>
          <w:marBottom w:val="0"/>
          <w:divBdr>
            <w:top w:val="none" w:sz="0" w:space="0" w:color="auto"/>
            <w:left w:val="none" w:sz="0" w:space="0" w:color="auto"/>
            <w:bottom w:val="none" w:sz="0" w:space="0" w:color="auto"/>
            <w:right w:val="none" w:sz="0" w:space="0" w:color="auto"/>
          </w:divBdr>
        </w:div>
        <w:div w:id="186605318">
          <w:marLeft w:val="480"/>
          <w:marRight w:val="0"/>
          <w:marTop w:val="0"/>
          <w:marBottom w:val="0"/>
          <w:divBdr>
            <w:top w:val="none" w:sz="0" w:space="0" w:color="auto"/>
            <w:left w:val="none" w:sz="0" w:space="0" w:color="auto"/>
            <w:bottom w:val="none" w:sz="0" w:space="0" w:color="auto"/>
            <w:right w:val="none" w:sz="0" w:space="0" w:color="auto"/>
          </w:divBdr>
        </w:div>
        <w:div w:id="194122175">
          <w:marLeft w:val="480"/>
          <w:marRight w:val="0"/>
          <w:marTop w:val="0"/>
          <w:marBottom w:val="0"/>
          <w:divBdr>
            <w:top w:val="none" w:sz="0" w:space="0" w:color="auto"/>
            <w:left w:val="none" w:sz="0" w:space="0" w:color="auto"/>
            <w:bottom w:val="none" w:sz="0" w:space="0" w:color="auto"/>
            <w:right w:val="none" w:sz="0" w:space="0" w:color="auto"/>
          </w:divBdr>
        </w:div>
        <w:div w:id="204219798">
          <w:marLeft w:val="480"/>
          <w:marRight w:val="0"/>
          <w:marTop w:val="0"/>
          <w:marBottom w:val="0"/>
          <w:divBdr>
            <w:top w:val="none" w:sz="0" w:space="0" w:color="auto"/>
            <w:left w:val="none" w:sz="0" w:space="0" w:color="auto"/>
            <w:bottom w:val="none" w:sz="0" w:space="0" w:color="auto"/>
            <w:right w:val="none" w:sz="0" w:space="0" w:color="auto"/>
          </w:divBdr>
        </w:div>
        <w:div w:id="253784360">
          <w:marLeft w:val="480"/>
          <w:marRight w:val="0"/>
          <w:marTop w:val="0"/>
          <w:marBottom w:val="0"/>
          <w:divBdr>
            <w:top w:val="none" w:sz="0" w:space="0" w:color="auto"/>
            <w:left w:val="none" w:sz="0" w:space="0" w:color="auto"/>
            <w:bottom w:val="none" w:sz="0" w:space="0" w:color="auto"/>
            <w:right w:val="none" w:sz="0" w:space="0" w:color="auto"/>
          </w:divBdr>
        </w:div>
        <w:div w:id="267742750">
          <w:marLeft w:val="480"/>
          <w:marRight w:val="0"/>
          <w:marTop w:val="0"/>
          <w:marBottom w:val="0"/>
          <w:divBdr>
            <w:top w:val="none" w:sz="0" w:space="0" w:color="auto"/>
            <w:left w:val="none" w:sz="0" w:space="0" w:color="auto"/>
            <w:bottom w:val="none" w:sz="0" w:space="0" w:color="auto"/>
            <w:right w:val="none" w:sz="0" w:space="0" w:color="auto"/>
          </w:divBdr>
        </w:div>
        <w:div w:id="341662321">
          <w:marLeft w:val="480"/>
          <w:marRight w:val="0"/>
          <w:marTop w:val="0"/>
          <w:marBottom w:val="0"/>
          <w:divBdr>
            <w:top w:val="none" w:sz="0" w:space="0" w:color="auto"/>
            <w:left w:val="none" w:sz="0" w:space="0" w:color="auto"/>
            <w:bottom w:val="none" w:sz="0" w:space="0" w:color="auto"/>
            <w:right w:val="none" w:sz="0" w:space="0" w:color="auto"/>
          </w:divBdr>
        </w:div>
        <w:div w:id="344014719">
          <w:marLeft w:val="480"/>
          <w:marRight w:val="0"/>
          <w:marTop w:val="0"/>
          <w:marBottom w:val="0"/>
          <w:divBdr>
            <w:top w:val="none" w:sz="0" w:space="0" w:color="auto"/>
            <w:left w:val="none" w:sz="0" w:space="0" w:color="auto"/>
            <w:bottom w:val="none" w:sz="0" w:space="0" w:color="auto"/>
            <w:right w:val="none" w:sz="0" w:space="0" w:color="auto"/>
          </w:divBdr>
        </w:div>
        <w:div w:id="396823875">
          <w:marLeft w:val="480"/>
          <w:marRight w:val="0"/>
          <w:marTop w:val="0"/>
          <w:marBottom w:val="0"/>
          <w:divBdr>
            <w:top w:val="none" w:sz="0" w:space="0" w:color="auto"/>
            <w:left w:val="none" w:sz="0" w:space="0" w:color="auto"/>
            <w:bottom w:val="none" w:sz="0" w:space="0" w:color="auto"/>
            <w:right w:val="none" w:sz="0" w:space="0" w:color="auto"/>
          </w:divBdr>
        </w:div>
        <w:div w:id="417600333">
          <w:marLeft w:val="480"/>
          <w:marRight w:val="0"/>
          <w:marTop w:val="0"/>
          <w:marBottom w:val="0"/>
          <w:divBdr>
            <w:top w:val="none" w:sz="0" w:space="0" w:color="auto"/>
            <w:left w:val="none" w:sz="0" w:space="0" w:color="auto"/>
            <w:bottom w:val="none" w:sz="0" w:space="0" w:color="auto"/>
            <w:right w:val="none" w:sz="0" w:space="0" w:color="auto"/>
          </w:divBdr>
        </w:div>
        <w:div w:id="443619511">
          <w:marLeft w:val="480"/>
          <w:marRight w:val="0"/>
          <w:marTop w:val="0"/>
          <w:marBottom w:val="0"/>
          <w:divBdr>
            <w:top w:val="none" w:sz="0" w:space="0" w:color="auto"/>
            <w:left w:val="none" w:sz="0" w:space="0" w:color="auto"/>
            <w:bottom w:val="none" w:sz="0" w:space="0" w:color="auto"/>
            <w:right w:val="none" w:sz="0" w:space="0" w:color="auto"/>
          </w:divBdr>
        </w:div>
        <w:div w:id="517624696">
          <w:marLeft w:val="480"/>
          <w:marRight w:val="0"/>
          <w:marTop w:val="0"/>
          <w:marBottom w:val="0"/>
          <w:divBdr>
            <w:top w:val="none" w:sz="0" w:space="0" w:color="auto"/>
            <w:left w:val="none" w:sz="0" w:space="0" w:color="auto"/>
            <w:bottom w:val="none" w:sz="0" w:space="0" w:color="auto"/>
            <w:right w:val="none" w:sz="0" w:space="0" w:color="auto"/>
          </w:divBdr>
        </w:div>
        <w:div w:id="536813348">
          <w:marLeft w:val="480"/>
          <w:marRight w:val="0"/>
          <w:marTop w:val="0"/>
          <w:marBottom w:val="0"/>
          <w:divBdr>
            <w:top w:val="none" w:sz="0" w:space="0" w:color="auto"/>
            <w:left w:val="none" w:sz="0" w:space="0" w:color="auto"/>
            <w:bottom w:val="none" w:sz="0" w:space="0" w:color="auto"/>
            <w:right w:val="none" w:sz="0" w:space="0" w:color="auto"/>
          </w:divBdr>
        </w:div>
        <w:div w:id="715355021">
          <w:marLeft w:val="480"/>
          <w:marRight w:val="0"/>
          <w:marTop w:val="0"/>
          <w:marBottom w:val="0"/>
          <w:divBdr>
            <w:top w:val="none" w:sz="0" w:space="0" w:color="auto"/>
            <w:left w:val="none" w:sz="0" w:space="0" w:color="auto"/>
            <w:bottom w:val="none" w:sz="0" w:space="0" w:color="auto"/>
            <w:right w:val="none" w:sz="0" w:space="0" w:color="auto"/>
          </w:divBdr>
        </w:div>
        <w:div w:id="759790201">
          <w:marLeft w:val="480"/>
          <w:marRight w:val="0"/>
          <w:marTop w:val="0"/>
          <w:marBottom w:val="0"/>
          <w:divBdr>
            <w:top w:val="none" w:sz="0" w:space="0" w:color="auto"/>
            <w:left w:val="none" w:sz="0" w:space="0" w:color="auto"/>
            <w:bottom w:val="none" w:sz="0" w:space="0" w:color="auto"/>
            <w:right w:val="none" w:sz="0" w:space="0" w:color="auto"/>
          </w:divBdr>
        </w:div>
        <w:div w:id="780495705">
          <w:marLeft w:val="480"/>
          <w:marRight w:val="0"/>
          <w:marTop w:val="0"/>
          <w:marBottom w:val="0"/>
          <w:divBdr>
            <w:top w:val="none" w:sz="0" w:space="0" w:color="auto"/>
            <w:left w:val="none" w:sz="0" w:space="0" w:color="auto"/>
            <w:bottom w:val="none" w:sz="0" w:space="0" w:color="auto"/>
            <w:right w:val="none" w:sz="0" w:space="0" w:color="auto"/>
          </w:divBdr>
        </w:div>
        <w:div w:id="790131412">
          <w:marLeft w:val="480"/>
          <w:marRight w:val="0"/>
          <w:marTop w:val="0"/>
          <w:marBottom w:val="0"/>
          <w:divBdr>
            <w:top w:val="none" w:sz="0" w:space="0" w:color="auto"/>
            <w:left w:val="none" w:sz="0" w:space="0" w:color="auto"/>
            <w:bottom w:val="none" w:sz="0" w:space="0" w:color="auto"/>
            <w:right w:val="none" w:sz="0" w:space="0" w:color="auto"/>
          </w:divBdr>
        </w:div>
        <w:div w:id="817769508">
          <w:marLeft w:val="480"/>
          <w:marRight w:val="0"/>
          <w:marTop w:val="0"/>
          <w:marBottom w:val="0"/>
          <w:divBdr>
            <w:top w:val="none" w:sz="0" w:space="0" w:color="auto"/>
            <w:left w:val="none" w:sz="0" w:space="0" w:color="auto"/>
            <w:bottom w:val="none" w:sz="0" w:space="0" w:color="auto"/>
            <w:right w:val="none" w:sz="0" w:space="0" w:color="auto"/>
          </w:divBdr>
        </w:div>
        <w:div w:id="865215038">
          <w:marLeft w:val="480"/>
          <w:marRight w:val="0"/>
          <w:marTop w:val="0"/>
          <w:marBottom w:val="0"/>
          <w:divBdr>
            <w:top w:val="none" w:sz="0" w:space="0" w:color="auto"/>
            <w:left w:val="none" w:sz="0" w:space="0" w:color="auto"/>
            <w:bottom w:val="none" w:sz="0" w:space="0" w:color="auto"/>
            <w:right w:val="none" w:sz="0" w:space="0" w:color="auto"/>
          </w:divBdr>
        </w:div>
        <w:div w:id="878978717">
          <w:marLeft w:val="480"/>
          <w:marRight w:val="0"/>
          <w:marTop w:val="0"/>
          <w:marBottom w:val="0"/>
          <w:divBdr>
            <w:top w:val="none" w:sz="0" w:space="0" w:color="auto"/>
            <w:left w:val="none" w:sz="0" w:space="0" w:color="auto"/>
            <w:bottom w:val="none" w:sz="0" w:space="0" w:color="auto"/>
            <w:right w:val="none" w:sz="0" w:space="0" w:color="auto"/>
          </w:divBdr>
        </w:div>
        <w:div w:id="942372420">
          <w:marLeft w:val="480"/>
          <w:marRight w:val="0"/>
          <w:marTop w:val="0"/>
          <w:marBottom w:val="0"/>
          <w:divBdr>
            <w:top w:val="none" w:sz="0" w:space="0" w:color="auto"/>
            <w:left w:val="none" w:sz="0" w:space="0" w:color="auto"/>
            <w:bottom w:val="none" w:sz="0" w:space="0" w:color="auto"/>
            <w:right w:val="none" w:sz="0" w:space="0" w:color="auto"/>
          </w:divBdr>
        </w:div>
        <w:div w:id="1022247078">
          <w:marLeft w:val="480"/>
          <w:marRight w:val="0"/>
          <w:marTop w:val="0"/>
          <w:marBottom w:val="0"/>
          <w:divBdr>
            <w:top w:val="none" w:sz="0" w:space="0" w:color="auto"/>
            <w:left w:val="none" w:sz="0" w:space="0" w:color="auto"/>
            <w:bottom w:val="none" w:sz="0" w:space="0" w:color="auto"/>
            <w:right w:val="none" w:sz="0" w:space="0" w:color="auto"/>
          </w:divBdr>
        </w:div>
        <w:div w:id="1022780483">
          <w:marLeft w:val="480"/>
          <w:marRight w:val="0"/>
          <w:marTop w:val="0"/>
          <w:marBottom w:val="0"/>
          <w:divBdr>
            <w:top w:val="none" w:sz="0" w:space="0" w:color="auto"/>
            <w:left w:val="none" w:sz="0" w:space="0" w:color="auto"/>
            <w:bottom w:val="none" w:sz="0" w:space="0" w:color="auto"/>
            <w:right w:val="none" w:sz="0" w:space="0" w:color="auto"/>
          </w:divBdr>
        </w:div>
        <w:div w:id="1035890197">
          <w:marLeft w:val="480"/>
          <w:marRight w:val="0"/>
          <w:marTop w:val="0"/>
          <w:marBottom w:val="0"/>
          <w:divBdr>
            <w:top w:val="none" w:sz="0" w:space="0" w:color="auto"/>
            <w:left w:val="none" w:sz="0" w:space="0" w:color="auto"/>
            <w:bottom w:val="none" w:sz="0" w:space="0" w:color="auto"/>
            <w:right w:val="none" w:sz="0" w:space="0" w:color="auto"/>
          </w:divBdr>
        </w:div>
        <w:div w:id="1079905927">
          <w:marLeft w:val="480"/>
          <w:marRight w:val="0"/>
          <w:marTop w:val="0"/>
          <w:marBottom w:val="0"/>
          <w:divBdr>
            <w:top w:val="none" w:sz="0" w:space="0" w:color="auto"/>
            <w:left w:val="none" w:sz="0" w:space="0" w:color="auto"/>
            <w:bottom w:val="none" w:sz="0" w:space="0" w:color="auto"/>
            <w:right w:val="none" w:sz="0" w:space="0" w:color="auto"/>
          </w:divBdr>
        </w:div>
        <w:div w:id="1081949231">
          <w:marLeft w:val="480"/>
          <w:marRight w:val="0"/>
          <w:marTop w:val="0"/>
          <w:marBottom w:val="0"/>
          <w:divBdr>
            <w:top w:val="none" w:sz="0" w:space="0" w:color="auto"/>
            <w:left w:val="none" w:sz="0" w:space="0" w:color="auto"/>
            <w:bottom w:val="none" w:sz="0" w:space="0" w:color="auto"/>
            <w:right w:val="none" w:sz="0" w:space="0" w:color="auto"/>
          </w:divBdr>
        </w:div>
        <w:div w:id="1142498545">
          <w:marLeft w:val="480"/>
          <w:marRight w:val="0"/>
          <w:marTop w:val="0"/>
          <w:marBottom w:val="0"/>
          <w:divBdr>
            <w:top w:val="none" w:sz="0" w:space="0" w:color="auto"/>
            <w:left w:val="none" w:sz="0" w:space="0" w:color="auto"/>
            <w:bottom w:val="none" w:sz="0" w:space="0" w:color="auto"/>
            <w:right w:val="none" w:sz="0" w:space="0" w:color="auto"/>
          </w:divBdr>
        </w:div>
        <w:div w:id="1144009663">
          <w:marLeft w:val="480"/>
          <w:marRight w:val="0"/>
          <w:marTop w:val="0"/>
          <w:marBottom w:val="0"/>
          <w:divBdr>
            <w:top w:val="none" w:sz="0" w:space="0" w:color="auto"/>
            <w:left w:val="none" w:sz="0" w:space="0" w:color="auto"/>
            <w:bottom w:val="none" w:sz="0" w:space="0" w:color="auto"/>
            <w:right w:val="none" w:sz="0" w:space="0" w:color="auto"/>
          </w:divBdr>
        </w:div>
        <w:div w:id="1158156095">
          <w:marLeft w:val="480"/>
          <w:marRight w:val="0"/>
          <w:marTop w:val="0"/>
          <w:marBottom w:val="0"/>
          <w:divBdr>
            <w:top w:val="none" w:sz="0" w:space="0" w:color="auto"/>
            <w:left w:val="none" w:sz="0" w:space="0" w:color="auto"/>
            <w:bottom w:val="none" w:sz="0" w:space="0" w:color="auto"/>
            <w:right w:val="none" w:sz="0" w:space="0" w:color="auto"/>
          </w:divBdr>
        </w:div>
        <w:div w:id="1171456883">
          <w:marLeft w:val="480"/>
          <w:marRight w:val="0"/>
          <w:marTop w:val="0"/>
          <w:marBottom w:val="0"/>
          <w:divBdr>
            <w:top w:val="none" w:sz="0" w:space="0" w:color="auto"/>
            <w:left w:val="none" w:sz="0" w:space="0" w:color="auto"/>
            <w:bottom w:val="none" w:sz="0" w:space="0" w:color="auto"/>
            <w:right w:val="none" w:sz="0" w:space="0" w:color="auto"/>
          </w:divBdr>
        </w:div>
        <w:div w:id="1176461386">
          <w:marLeft w:val="480"/>
          <w:marRight w:val="0"/>
          <w:marTop w:val="0"/>
          <w:marBottom w:val="0"/>
          <w:divBdr>
            <w:top w:val="none" w:sz="0" w:space="0" w:color="auto"/>
            <w:left w:val="none" w:sz="0" w:space="0" w:color="auto"/>
            <w:bottom w:val="none" w:sz="0" w:space="0" w:color="auto"/>
            <w:right w:val="none" w:sz="0" w:space="0" w:color="auto"/>
          </w:divBdr>
        </w:div>
        <w:div w:id="1200780589">
          <w:marLeft w:val="480"/>
          <w:marRight w:val="0"/>
          <w:marTop w:val="0"/>
          <w:marBottom w:val="0"/>
          <w:divBdr>
            <w:top w:val="none" w:sz="0" w:space="0" w:color="auto"/>
            <w:left w:val="none" w:sz="0" w:space="0" w:color="auto"/>
            <w:bottom w:val="none" w:sz="0" w:space="0" w:color="auto"/>
            <w:right w:val="none" w:sz="0" w:space="0" w:color="auto"/>
          </w:divBdr>
        </w:div>
        <w:div w:id="1227761290">
          <w:marLeft w:val="480"/>
          <w:marRight w:val="0"/>
          <w:marTop w:val="0"/>
          <w:marBottom w:val="0"/>
          <w:divBdr>
            <w:top w:val="none" w:sz="0" w:space="0" w:color="auto"/>
            <w:left w:val="none" w:sz="0" w:space="0" w:color="auto"/>
            <w:bottom w:val="none" w:sz="0" w:space="0" w:color="auto"/>
            <w:right w:val="none" w:sz="0" w:space="0" w:color="auto"/>
          </w:divBdr>
        </w:div>
        <w:div w:id="1247230848">
          <w:marLeft w:val="480"/>
          <w:marRight w:val="0"/>
          <w:marTop w:val="0"/>
          <w:marBottom w:val="0"/>
          <w:divBdr>
            <w:top w:val="none" w:sz="0" w:space="0" w:color="auto"/>
            <w:left w:val="none" w:sz="0" w:space="0" w:color="auto"/>
            <w:bottom w:val="none" w:sz="0" w:space="0" w:color="auto"/>
            <w:right w:val="none" w:sz="0" w:space="0" w:color="auto"/>
          </w:divBdr>
        </w:div>
        <w:div w:id="1337418790">
          <w:marLeft w:val="480"/>
          <w:marRight w:val="0"/>
          <w:marTop w:val="0"/>
          <w:marBottom w:val="0"/>
          <w:divBdr>
            <w:top w:val="none" w:sz="0" w:space="0" w:color="auto"/>
            <w:left w:val="none" w:sz="0" w:space="0" w:color="auto"/>
            <w:bottom w:val="none" w:sz="0" w:space="0" w:color="auto"/>
            <w:right w:val="none" w:sz="0" w:space="0" w:color="auto"/>
          </w:divBdr>
        </w:div>
        <w:div w:id="1344165762">
          <w:marLeft w:val="480"/>
          <w:marRight w:val="0"/>
          <w:marTop w:val="0"/>
          <w:marBottom w:val="0"/>
          <w:divBdr>
            <w:top w:val="none" w:sz="0" w:space="0" w:color="auto"/>
            <w:left w:val="none" w:sz="0" w:space="0" w:color="auto"/>
            <w:bottom w:val="none" w:sz="0" w:space="0" w:color="auto"/>
            <w:right w:val="none" w:sz="0" w:space="0" w:color="auto"/>
          </w:divBdr>
        </w:div>
        <w:div w:id="1428883572">
          <w:marLeft w:val="480"/>
          <w:marRight w:val="0"/>
          <w:marTop w:val="0"/>
          <w:marBottom w:val="0"/>
          <w:divBdr>
            <w:top w:val="none" w:sz="0" w:space="0" w:color="auto"/>
            <w:left w:val="none" w:sz="0" w:space="0" w:color="auto"/>
            <w:bottom w:val="none" w:sz="0" w:space="0" w:color="auto"/>
            <w:right w:val="none" w:sz="0" w:space="0" w:color="auto"/>
          </w:divBdr>
        </w:div>
        <w:div w:id="1435907499">
          <w:marLeft w:val="480"/>
          <w:marRight w:val="0"/>
          <w:marTop w:val="0"/>
          <w:marBottom w:val="0"/>
          <w:divBdr>
            <w:top w:val="none" w:sz="0" w:space="0" w:color="auto"/>
            <w:left w:val="none" w:sz="0" w:space="0" w:color="auto"/>
            <w:bottom w:val="none" w:sz="0" w:space="0" w:color="auto"/>
            <w:right w:val="none" w:sz="0" w:space="0" w:color="auto"/>
          </w:divBdr>
        </w:div>
        <w:div w:id="1453555167">
          <w:marLeft w:val="480"/>
          <w:marRight w:val="0"/>
          <w:marTop w:val="0"/>
          <w:marBottom w:val="0"/>
          <w:divBdr>
            <w:top w:val="none" w:sz="0" w:space="0" w:color="auto"/>
            <w:left w:val="none" w:sz="0" w:space="0" w:color="auto"/>
            <w:bottom w:val="none" w:sz="0" w:space="0" w:color="auto"/>
            <w:right w:val="none" w:sz="0" w:space="0" w:color="auto"/>
          </w:divBdr>
        </w:div>
        <w:div w:id="1509366932">
          <w:marLeft w:val="480"/>
          <w:marRight w:val="0"/>
          <w:marTop w:val="0"/>
          <w:marBottom w:val="0"/>
          <w:divBdr>
            <w:top w:val="none" w:sz="0" w:space="0" w:color="auto"/>
            <w:left w:val="none" w:sz="0" w:space="0" w:color="auto"/>
            <w:bottom w:val="none" w:sz="0" w:space="0" w:color="auto"/>
            <w:right w:val="none" w:sz="0" w:space="0" w:color="auto"/>
          </w:divBdr>
        </w:div>
        <w:div w:id="1518275121">
          <w:marLeft w:val="480"/>
          <w:marRight w:val="0"/>
          <w:marTop w:val="0"/>
          <w:marBottom w:val="0"/>
          <w:divBdr>
            <w:top w:val="none" w:sz="0" w:space="0" w:color="auto"/>
            <w:left w:val="none" w:sz="0" w:space="0" w:color="auto"/>
            <w:bottom w:val="none" w:sz="0" w:space="0" w:color="auto"/>
            <w:right w:val="none" w:sz="0" w:space="0" w:color="auto"/>
          </w:divBdr>
        </w:div>
        <w:div w:id="1550999050">
          <w:marLeft w:val="480"/>
          <w:marRight w:val="0"/>
          <w:marTop w:val="0"/>
          <w:marBottom w:val="0"/>
          <w:divBdr>
            <w:top w:val="none" w:sz="0" w:space="0" w:color="auto"/>
            <w:left w:val="none" w:sz="0" w:space="0" w:color="auto"/>
            <w:bottom w:val="none" w:sz="0" w:space="0" w:color="auto"/>
            <w:right w:val="none" w:sz="0" w:space="0" w:color="auto"/>
          </w:divBdr>
        </w:div>
        <w:div w:id="1555922687">
          <w:marLeft w:val="480"/>
          <w:marRight w:val="0"/>
          <w:marTop w:val="0"/>
          <w:marBottom w:val="0"/>
          <w:divBdr>
            <w:top w:val="none" w:sz="0" w:space="0" w:color="auto"/>
            <w:left w:val="none" w:sz="0" w:space="0" w:color="auto"/>
            <w:bottom w:val="none" w:sz="0" w:space="0" w:color="auto"/>
            <w:right w:val="none" w:sz="0" w:space="0" w:color="auto"/>
          </w:divBdr>
        </w:div>
        <w:div w:id="1678918137">
          <w:marLeft w:val="480"/>
          <w:marRight w:val="0"/>
          <w:marTop w:val="0"/>
          <w:marBottom w:val="0"/>
          <w:divBdr>
            <w:top w:val="none" w:sz="0" w:space="0" w:color="auto"/>
            <w:left w:val="none" w:sz="0" w:space="0" w:color="auto"/>
            <w:bottom w:val="none" w:sz="0" w:space="0" w:color="auto"/>
            <w:right w:val="none" w:sz="0" w:space="0" w:color="auto"/>
          </w:divBdr>
        </w:div>
        <w:div w:id="1685595706">
          <w:marLeft w:val="480"/>
          <w:marRight w:val="0"/>
          <w:marTop w:val="0"/>
          <w:marBottom w:val="0"/>
          <w:divBdr>
            <w:top w:val="none" w:sz="0" w:space="0" w:color="auto"/>
            <w:left w:val="none" w:sz="0" w:space="0" w:color="auto"/>
            <w:bottom w:val="none" w:sz="0" w:space="0" w:color="auto"/>
            <w:right w:val="none" w:sz="0" w:space="0" w:color="auto"/>
          </w:divBdr>
        </w:div>
        <w:div w:id="1687560929">
          <w:marLeft w:val="480"/>
          <w:marRight w:val="0"/>
          <w:marTop w:val="0"/>
          <w:marBottom w:val="0"/>
          <w:divBdr>
            <w:top w:val="none" w:sz="0" w:space="0" w:color="auto"/>
            <w:left w:val="none" w:sz="0" w:space="0" w:color="auto"/>
            <w:bottom w:val="none" w:sz="0" w:space="0" w:color="auto"/>
            <w:right w:val="none" w:sz="0" w:space="0" w:color="auto"/>
          </w:divBdr>
        </w:div>
        <w:div w:id="1699430683">
          <w:marLeft w:val="480"/>
          <w:marRight w:val="0"/>
          <w:marTop w:val="0"/>
          <w:marBottom w:val="0"/>
          <w:divBdr>
            <w:top w:val="none" w:sz="0" w:space="0" w:color="auto"/>
            <w:left w:val="none" w:sz="0" w:space="0" w:color="auto"/>
            <w:bottom w:val="none" w:sz="0" w:space="0" w:color="auto"/>
            <w:right w:val="none" w:sz="0" w:space="0" w:color="auto"/>
          </w:divBdr>
        </w:div>
        <w:div w:id="1722824911">
          <w:marLeft w:val="480"/>
          <w:marRight w:val="0"/>
          <w:marTop w:val="0"/>
          <w:marBottom w:val="0"/>
          <w:divBdr>
            <w:top w:val="none" w:sz="0" w:space="0" w:color="auto"/>
            <w:left w:val="none" w:sz="0" w:space="0" w:color="auto"/>
            <w:bottom w:val="none" w:sz="0" w:space="0" w:color="auto"/>
            <w:right w:val="none" w:sz="0" w:space="0" w:color="auto"/>
          </w:divBdr>
        </w:div>
        <w:div w:id="1735078416">
          <w:marLeft w:val="480"/>
          <w:marRight w:val="0"/>
          <w:marTop w:val="0"/>
          <w:marBottom w:val="0"/>
          <w:divBdr>
            <w:top w:val="none" w:sz="0" w:space="0" w:color="auto"/>
            <w:left w:val="none" w:sz="0" w:space="0" w:color="auto"/>
            <w:bottom w:val="none" w:sz="0" w:space="0" w:color="auto"/>
            <w:right w:val="none" w:sz="0" w:space="0" w:color="auto"/>
          </w:divBdr>
        </w:div>
        <w:div w:id="1748117159">
          <w:marLeft w:val="480"/>
          <w:marRight w:val="0"/>
          <w:marTop w:val="0"/>
          <w:marBottom w:val="0"/>
          <w:divBdr>
            <w:top w:val="none" w:sz="0" w:space="0" w:color="auto"/>
            <w:left w:val="none" w:sz="0" w:space="0" w:color="auto"/>
            <w:bottom w:val="none" w:sz="0" w:space="0" w:color="auto"/>
            <w:right w:val="none" w:sz="0" w:space="0" w:color="auto"/>
          </w:divBdr>
        </w:div>
        <w:div w:id="1752463719">
          <w:marLeft w:val="480"/>
          <w:marRight w:val="0"/>
          <w:marTop w:val="0"/>
          <w:marBottom w:val="0"/>
          <w:divBdr>
            <w:top w:val="none" w:sz="0" w:space="0" w:color="auto"/>
            <w:left w:val="none" w:sz="0" w:space="0" w:color="auto"/>
            <w:bottom w:val="none" w:sz="0" w:space="0" w:color="auto"/>
            <w:right w:val="none" w:sz="0" w:space="0" w:color="auto"/>
          </w:divBdr>
        </w:div>
        <w:div w:id="1768037059">
          <w:marLeft w:val="480"/>
          <w:marRight w:val="0"/>
          <w:marTop w:val="0"/>
          <w:marBottom w:val="0"/>
          <w:divBdr>
            <w:top w:val="none" w:sz="0" w:space="0" w:color="auto"/>
            <w:left w:val="none" w:sz="0" w:space="0" w:color="auto"/>
            <w:bottom w:val="none" w:sz="0" w:space="0" w:color="auto"/>
            <w:right w:val="none" w:sz="0" w:space="0" w:color="auto"/>
          </w:divBdr>
        </w:div>
        <w:div w:id="1779447144">
          <w:marLeft w:val="480"/>
          <w:marRight w:val="0"/>
          <w:marTop w:val="0"/>
          <w:marBottom w:val="0"/>
          <w:divBdr>
            <w:top w:val="none" w:sz="0" w:space="0" w:color="auto"/>
            <w:left w:val="none" w:sz="0" w:space="0" w:color="auto"/>
            <w:bottom w:val="none" w:sz="0" w:space="0" w:color="auto"/>
            <w:right w:val="none" w:sz="0" w:space="0" w:color="auto"/>
          </w:divBdr>
        </w:div>
        <w:div w:id="1795518829">
          <w:marLeft w:val="480"/>
          <w:marRight w:val="0"/>
          <w:marTop w:val="0"/>
          <w:marBottom w:val="0"/>
          <w:divBdr>
            <w:top w:val="none" w:sz="0" w:space="0" w:color="auto"/>
            <w:left w:val="none" w:sz="0" w:space="0" w:color="auto"/>
            <w:bottom w:val="none" w:sz="0" w:space="0" w:color="auto"/>
            <w:right w:val="none" w:sz="0" w:space="0" w:color="auto"/>
          </w:divBdr>
        </w:div>
        <w:div w:id="1796754324">
          <w:marLeft w:val="480"/>
          <w:marRight w:val="0"/>
          <w:marTop w:val="0"/>
          <w:marBottom w:val="0"/>
          <w:divBdr>
            <w:top w:val="none" w:sz="0" w:space="0" w:color="auto"/>
            <w:left w:val="none" w:sz="0" w:space="0" w:color="auto"/>
            <w:bottom w:val="none" w:sz="0" w:space="0" w:color="auto"/>
            <w:right w:val="none" w:sz="0" w:space="0" w:color="auto"/>
          </w:divBdr>
        </w:div>
        <w:div w:id="1800802427">
          <w:marLeft w:val="480"/>
          <w:marRight w:val="0"/>
          <w:marTop w:val="0"/>
          <w:marBottom w:val="0"/>
          <w:divBdr>
            <w:top w:val="none" w:sz="0" w:space="0" w:color="auto"/>
            <w:left w:val="none" w:sz="0" w:space="0" w:color="auto"/>
            <w:bottom w:val="none" w:sz="0" w:space="0" w:color="auto"/>
            <w:right w:val="none" w:sz="0" w:space="0" w:color="auto"/>
          </w:divBdr>
        </w:div>
        <w:div w:id="1905333165">
          <w:marLeft w:val="480"/>
          <w:marRight w:val="0"/>
          <w:marTop w:val="0"/>
          <w:marBottom w:val="0"/>
          <w:divBdr>
            <w:top w:val="none" w:sz="0" w:space="0" w:color="auto"/>
            <w:left w:val="none" w:sz="0" w:space="0" w:color="auto"/>
            <w:bottom w:val="none" w:sz="0" w:space="0" w:color="auto"/>
            <w:right w:val="none" w:sz="0" w:space="0" w:color="auto"/>
          </w:divBdr>
        </w:div>
        <w:div w:id="1909222651">
          <w:marLeft w:val="480"/>
          <w:marRight w:val="0"/>
          <w:marTop w:val="0"/>
          <w:marBottom w:val="0"/>
          <w:divBdr>
            <w:top w:val="none" w:sz="0" w:space="0" w:color="auto"/>
            <w:left w:val="none" w:sz="0" w:space="0" w:color="auto"/>
            <w:bottom w:val="none" w:sz="0" w:space="0" w:color="auto"/>
            <w:right w:val="none" w:sz="0" w:space="0" w:color="auto"/>
          </w:divBdr>
        </w:div>
        <w:div w:id="1990208128">
          <w:marLeft w:val="480"/>
          <w:marRight w:val="0"/>
          <w:marTop w:val="0"/>
          <w:marBottom w:val="0"/>
          <w:divBdr>
            <w:top w:val="none" w:sz="0" w:space="0" w:color="auto"/>
            <w:left w:val="none" w:sz="0" w:space="0" w:color="auto"/>
            <w:bottom w:val="none" w:sz="0" w:space="0" w:color="auto"/>
            <w:right w:val="none" w:sz="0" w:space="0" w:color="auto"/>
          </w:divBdr>
        </w:div>
        <w:div w:id="2003195008">
          <w:marLeft w:val="480"/>
          <w:marRight w:val="0"/>
          <w:marTop w:val="0"/>
          <w:marBottom w:val="0"/>
          <w:divBdr>
            <w:top w:val="none" w:sz="0" w:space="0" w:color="auto"/>
            <w:left w:val="none" w:sz="0" w:space="0" w:color="auto"/>
            <w:bottom w:val="none" w:sz="0" w:space="0" w:color="auto"/>
            <w:right w:val="none" w:sz="0" w:space="0" w:color="auto"/>
          </w:divBdr>
        </w:div>
        <w:div w:id="2037610154">
          <w:marLeft w:val="480"/>
          <w:marRight w:val="0"/>
          <w:marTop w:val="0"/>
          <w:marBottom w:val="0"/>
          <w:divBdr>
            <w:top w:val="none" w:sz="0" w:space="0" w:color="auto"/>
            <w:left w:val="none" w:sz="0" w:space="0" w:color="auto"/>
            <w:bottom w:val="none" w:sz="0" w:space="0" w:color="auto"/>
            <w:right w:val="none" w:sz="0" w:space="0" w:color="auto"/>
          </w:divBdr>
        </w:div>
        <w:div w:id="2096435979">
          <w:marLeft w:val="480"/>
          <w:marRight w:val="0"/>
          <w:marTop w:val="0"/>
          <w:marBottom w:val="0"/>
          <w:divBdr>
            <w:top w:val="none" w:sz="0" w:space="0" w:color="auto"/>
            <w:left w:val="none" w:sz="0" w:space="0" w:color="auto"/>
            <w:bottom w:val="none" w:sz="0" w:space="0" w:color="auto"/>
            <w:right w:val="none" w:sz="0" w:space="0" w:color="auto"/>
          </w:divBdr>
        </w:div>
        <w:div w:id="2110808002">
          <w:marLeft w:val="480"/>
          <w:marRight w:val="0"/>
          <w:marTop w:val="0"/>
          <w:marBottom w:val="0"/>
          <w:divBdr>
            <w:top w:val="none" w:sz="0" w:space="0" w:color="auto"/>
            <w:left w:val="none" w:sz="0" w:space="0" w:color="auto"/>
            <w:bottom w:val="none" w:sz="0" w:space="0" w:color="auto"/>
            <w:right w:val="none" w:sz="0" w:space="0" w:color="auto"/>
          </w:divBdr>
        </w:div>
        <w:div w:id="2146192853">
          <w:marLeft w:val="480"/>
          <w:marRight w:val="0"/>
          <w:marTop w:val="0"/>
          <w:marBottom w:val="0"/>
          <w:divBdr>
            <w:top w:val="none" w:sz="0" w:space="0" w:color="auto"/>
            <w:left w:val="none" w:sz="0" w:space="0" w:color="auto"/>
            <w:bottom w:val="none" w:sz="0" w:space="0" w:color="auto"/>
            <w:right w:val="none" w:sz="0" w:space="0" w:color="auto"/>
          </w:divBdr>
        </w:div>
      </w:divsChild>
    </w:div>
    <w:div w:id="981813027">
      <w:bodyDiv w:val="1"/>
      <w:marLeft w:val="0"/>
      <w:marRight w:val="0"/>
      <w:marTop w:val="0"/>
      <w:marBottom w:val="0"/>
      <w:divBdr>
        <w:top w:val="none" w:sz="0" w:space="0" w:color="auto"/>
        <w:left w:val="none" w:sz="0" w:space="0" w:color="auto"/>
        <w:bottom w:val="none" w:sz="0" w:space="0" w:color="auto"/>
        <w:right w:val="none" w:sz="0" w:space="0" w:color="auto"/>
      </w:divBdr>
      <w:divsChild>
        <w:div w:id="18630288">
          <w:marLeft w:val="480"/>
          <w:marRight w:val="0"/>
          <w:marTop w:val="0"/>
          <w:marBottom w:val="0"/>
          <w:divBdr>
            <w:top w:val="none" w:sz="0" w:space="0" w:color="auto"/>
            <w:left w:val="none" w:sz="0" w:space="0" w:color="auto"/>
            <w:bottom w:val="none" w:sz="0" w:space="0" w:color="auto"/>
            <w:right w:val="none" w:sz="0" w:space="0" w:color="auto"/>
          </w:divBdr>
        </w:div>
        <w:div w:id="38675452">
          <w:marLeft w:val="480"/>
          <w:marRight w:val="0"/>
          <w:marTop w:val="0"/>
          <w:marBottom w:val="0"/>
          <w:divBdr>
            <w:top w:val="none" w:sz="0" w:space="0" w:color="auto"/>
            <w:left w:val="none" w:sz="0" w:space="0" w:color="auto"/>
            <w:bottom w:val="none" w:sz="0" w:space="0" w:color="auto"/>
            <w:right w:val="none" w:sz="0" w:space="0" w:color="auto"/>
          </w:divBdr>
        </w:div>
        <w:div w:id="40982377">
          <w:marLeft w:val="480"/>
          <w:marRight w:val="0"/>
          <w:marTop w:val="0"/>
          <w:marBottom w:val="0"/>
          <w:divBdr>
            <w:top w:val="none" w:sz="0" w:space="0" w:color="auto"/>
            <w:left w:val="none" w:sz="0" w:space="0" w:color="auto"/>
            <w:bottom w:val="none" w:sz="0" w:space="0" w:color="auto"/>
            <w:right w:val="none" w:sz="0" w:space="0" w:color="auto"/>
          </w:divBdr>
        </w:div>
        <w:div w:id="74474657">
          <w:marLeft w:val="480"/>
          <w:marRight w:val="0"/>
          <w:marTop w:val="0"/>
          <w:marBottom w:val="0"/>
          <w:divBdr>
            <w:top w:val="none" w:sz="0" w:space="0" w:color="auto"/>
            <w:left w:val="none" w:sz="0" w:space="0" w:color="auto"/>
            <w:bottom w:val="none" w:sz="0" w:space="0" w:color="auto"/>
            <w:right w:val="none" w:sz="0" w:space="0" w:color="auto"/>
          </w:divBdr>
        </w:div>
        <w:div w:id="77216377">
          <w:marLeft w:val="480"/>
          <w:marRight w:val="0"/>
          <w:marTop w:val="0"/>
          <w:marBottom w:val="0"/>
          <w:divBdr>
            <w:top w:val="none" w:sz="0" w:space="0" w:color="auto"/>
            <w:left w:val="none" w:sz="0" w:space="0" w:color="auto"/>
            <w:bottom w:val="none" w:sz="0" w:space="0" w:color="auto"/>
            <w:right w:val="none" w:sz="0" w:space="0" w:color="auto"/>
          </w:divBdr>
        </w:div>
        <w:div w:id="83765947">
          <w:marLeft w:val="480"/>
          <w:marRight w:val="0"/>
          <w:marTop w:val="0"/>
          <w:marBottom w:val="0"/>
          <w:divBdr>
            <w:top w:val="none" w:sz="0" w:space="0" w:color="auto"/>
            <w:left w:val="none" w:sz="0" w:space="0" w:color="auto"/>
            <w:bottom w:val="none" w:sz="0" w:space="0" w:color="auto"/>
            <w:right w:val="none" w:sz="0" w:space="0" w:color="auto"/>
          </w:divBdr>
        </w:div>
        <w:div w:id="91512715">
          <w:marLeft w:val="480"/>
          <w:marRight w:val="0"/>
          <w:marTop w:val="0"/>
          <w:marBottom w:val="0"/>
          <w:divBdr>
            <w:top w:val="none" w:sz="0" w:space="0" w:color="auto"/>
            <w:left w:val="none" w:sz="0" w:space="0" w:color="auto"/>
            <w:bottom w:val="none" w:sz="0" w:space="0" w:color="auto"/>
            <w:right w:val="none" w:sz="0" w:space="0" w:color="auto"/>
          </w:divBdr>
        </w:div>
        <w:div w:id="113254741">
          <w:marLeft w:val="480"/>
          <w:marRight w:val="0"/>
          <w:marTop w:val="0"/>
          <w:marBottom w:val="0"/>
          <w:divBdr>
            <w:top w:val="none" w:sz="0" w:space="0" w:color="auto"/>
            <w:left w:val="none" w:sz="0" w:space="0" w:color="auto"/>
            <w:bottom w:val="none" w:sz="0" w:space="0" w:color="auto"/>
            <w:right w:val="none" w:sz="0" w:space="0" w:color="auto"/>
          </w:divBdr>
        </w:div>
        <w:div w:id="187566641">
          <w:marLeft w:val="480"/>
          <w:marRight w:val="0"/>
          <w:marTop w:val="0"/>
          <w:marBottom w:val="0"/>
          <w:divBdr>
            <w:top w:val="none" w:sz="0" w:space="0" w:color="auto"/>
            <w:left w:val="none" w:sz="0" w:space="0" w:color="auto"/>
            <w:bottom w:val="none" w:sz="0" w:space="0" w:color="auto"/>
            <w:right w:val="none" w:sz="0" w:space="0" w:color="auto"/>
          </w:divBdr>
        </w:div>
        <w:div w:id="189034529">
          <w:marLeft w:val="480"/>
          <w:marRight w:val="0"/>
          <w:marTop w:val="0"/>
          <w:marBottom w:val="0"/>
          <w:divBdr>
            <w:top w:val="none" w:sz="0" w:space="0" w:color="auto"/>
            <w:left w:val="none" w:sz="0" w:space="0" w:color="auto"/>
            <w:bottom w:val="none" w:sz="0" w:space="0" w:color="auto"/>
            <w:right w:val="none" w:sz="0" w:space="0" w:color="auto"/>
          </w:divBdr>
        </w:div>
        <w:div w:id="215508221">
          <w:marLeft w:val="480"/>
          <w:marRight w:val="0"/>
          <w:marTop w:val="0"/>
          <w:marBottom w:val="0"/>
          <w:divBdr>
            <w:top w:val="none" w:sz="0" w:space="0" w:color="auto"/>
            <w:left w:val="none" w:sz="0" w:space="0" w:color="auto"/>
            <w:bottom w:val="none" w:sz="0" w:space="0" w:color="auto"/>
            <w:right w:val="none" w:sz="0" w:space="0" w:color="auto"/>
          </w:divBdr>
        </w:div>
        <w:div w:id="238059311">
          <w:marLeft w:val="480"/>
          <w:marRight w:val="0"/>
          <w:marTop w:val="0"/>
          <w:marBottom w:val="0"/>
          <w:divBdr>
            <w:top w:val="none" w:sz="0" w:space="0" w:color="auto"/>
            <w:left w:val="none" w:sz="0" w:space="0" w:color="auto"/>
            <w:bottom w:val="none" w:sz="0" w:space="0" w:color="auto"/>
            <w:right w:val="none" w:sz="0" w:space="0" w:color="auto"/>
          </w:divBdr>
        </w:div>
        <w:div w:id="256524023">
          <w:marLeft w:val="480"/>
          <w:marRight w:val="0"/>
          <w:marTop w:val="0"/>
          <w:marBottom w:val="0"/>
          <w:divBdr>
            <w:top w:val="none" w:sz="0" w:space="0" w:color="auto"/>
            <w:left w:val="none" w:sz="0" w:space="0" w:color="auto"/>
            <w:bottom w:val="none" w:sz="0" w:space="0" w:color="auto"/>
            <w:right w:val="none" w:sz="0" w:space="0" w:color="auto"/>
          </w:divBdr>
        </w:div>
        <w:div w:id="260115740">
          <w:marLeft w:val="480"/>
          <w:marRight w:val="0"/>
          <w:marTop w:val="0"/>
          <w:marBottom w:val="0"/>
          <w:divBdr>
            <w:top w:val="none" w:sz="0" w:space="0" w:color="auto"/>
            <w:left w:val="none" w:sz="0" w:space="0" w:color="auto"/>
            <w:bottom w:val="none" w:sz="0" w:space="0" w:color="auto"/>
            <w:right w:val="none" w:sz="0" w:space="0" w:color="auto"/>
          </w:divBdr>
        </w:div>
        <w:div w:id="262998420">
          <w:marLeft w:val="480"/>
          <w:marRight w:val="0"/>
          <w:marTop w:val="0"/>
          <w:marBottom w:val="0"/>
          <w:divBdr>
            <w:top w:val="none" w:sz="0" w:space="0" w:color="auto"/>
            <w:left w:val="none" w:sz="0" w:space="0" w:color="auto"/>
            <w:bottom w:val="none" w:sz="0" w:space="0" w:color="auto"/>
            <w:right w:val="none" w:sz="0" w:space="0" w:color="auto"/>
          </w:divBdr>
        </w:div>
        <w:div w:id="278033890">
          <w:marLeft w:val="480"/>
          <w:marRight w:val="0"/>
          <w:marTop w:val="0"/>
          <w:marBottom w:val="0"/>
          <w:divBdr>
            <w:top w:val="none" w:sz="0" w:space="0" w:color="auto"/>
            <w:left w:val="none" w:sz="0" w:space="0" w:color="auto"/>
            <w:bottom w:val="none" w:sz="0" w:space="0" w:color="auto"/>
            <w:right w:val="none" w:sz="0" w:space="0" w:color="auto"/>
          </w:divBdr>
        </w:div>
        <w:div w:id="352149332">
          <w:marLeft w:val="480"/>
          <w:marRight w:val="0"/>
          <w:marTop w:val="0"/>
          <w:marBottom w:val="0"/>
          <w:divBdr>
            <w:top w:val="none" w:sz="0" w:space="0" w:color="auto"/>
            <w:left w:val="none" w:sz="0" w:space="0" w:color="auto"/>
            <w:bottom w:val="none" w:sz="0" w:space="0" w:color="auto"/>
            <w:right w:val="none" w:sz="0" w:space="0" w:color="auto"/>
          </w:divBdr>
        </w:div>
        <w:div w:id="360210509">
          <w:marLeft w:val="480"/>
          <w:marRight w:val="0"/>
          <w:marTop w:val="0"/>
          <w:marBottom w:val="0"/>
          <w:divBdr>
            <w:top w:val="none" w:sz="0" w:space="0" w:color="auto"/>
            <w:left w:val="none" w:sz="0" w:space="0" w:color="auto"/>
            <w:bottom w:val="none" w:sz="0" w:space="0" w:color="auto"/>
            <w:right w:val="none" w:sz="0" w:space="0" w:color="auto"/>
          </w:divBdr>
        </w:div>
        <w:div w:id="409350663">
          <w:marLeft w:val="480"/>
          <w:marRight w:val="0"/>
          <w:marTop w:val="0"/>
          <w:marBottom w:val="0"/>
          <w:divBdr>
            <w:top w:val="none" w:sz="0" w:space="0" w:color="auto"/>
            <w:left w:val="none" w:sz="0" w:space="0" w:color="auto"/>
            <w:bottom w:val="none" w:sz="0" w:space="0" w:color="auto"/>
            <w:right w:val="none" w:sz="0" w:space="0" w:color="auto"/>
          </w:divBdr>
        </w:div>
        <w:div w:id="455757378">
          <w:marLeft w:val="480"/>
          <w:marRight w:val="0"/>
          <w:marTop w:val="0"/>
          <w:marBottom w:val="0"/>
          <w:divBdr>
            <w:top w:val="none" w:sz="0" w:space="0" w:color="auto"/>
            <w:left w:val="none" w:sz="0" w:space="0" w:color="auto"/>
            <w:bottom w:val="none" w:sz="0" w:space="0" w:color="auto"/>
            <w:right w:val="none" w:sz="0" w:space="0" w:color="auto"/>
          </w:divBdr>
        </w:div>
        <w:div w:id="474101236">
          <w:marLeft w:val="480"/>
          <w:marRight w:val="0"/>
          <w:marTop w:val="0"/>
          <w:marBottom w:val="0"/>
          <w:divBdr>
            <w:top w:val="none" w:sz="0" w:space="0" w:color="auto"/>
            <w:left w:val="none" w:sz="0" w:space="0" w:color="auto"/>
            <w:bottom w:val="none" w:sz="0" w:space="0" w:color="auto"/>
            <w:right w:val="none" w:sz="0" w:space="0" w:color="auto"/>
          </w:divBdr>
        </w:div>
        <w:div w:id="495146100">
          <w:marLeft w:val="480"/>
          <w:marRight w:val="0"/>
          <w:marTop w:val="0"/>
          <w:marBottom w:val="0"/>
          <w:divBdr>
            <w:top w:val="none" w:sz="0" w:space="0" w:color="auto"/>
            <w:left w:val="none" w:sz="0" w:space="0" w:color="auto"/>
            <w:bottom w:val="none" w:sz="0" w:space="0" w:color="auto"/>
            <w:right w:val="none" w:sz="0" w:space="0" w:color="auto"/>
          </w:divBdr>
        </w:div>
        <w:div w:id="497616048">
          <w:marLeft w:val="480"/>
          <w:marRight w:val="0"/>
          <w:marTop w:val="0"/>
          <w:marBottom w:val="0"/>
          <w:divBdr>
            <w:top w:val="none" w:sz="0" w:space="0" w:color="auto"/>
            <w:left w:val="none" w:sz="0" w:space="0" w:color="auto"/>
            <w:bottom w:val="none" w:sz="0" w:space="0" w:color="auto"/>
            <w:right w:val="none" w:sz="0" w:space="0" w:color="auto"/>
          </w:divBdr>
        </w:div>
        <w:div w:id="545333013">
          <w:marLeft w:val="480"/>
          <w:marRight w:val="0"/>
          <w:marTop w:val="0"/>
          <w:marBottom w:val="0"/>
          <w:divBdr>
            <w:top w:val="none" w:sz="0" w:space="0" w:color="auto"/>
            <w:left w:val="none" w:sz="0" w:space="0" w:color="auto"/>
            <w:bottom w:val="none" w:sz="0" w:space="0" w:color="auto"/>
            <w:right w:val="none" w:sz="0" w:space="0" w:color="auto"/>
          </w:divBdr>
        </w:div>
        <w:div w:id="613370661">
          <w:marLeft w:val="480"/>
          <w:marRight w:val="0"/>
          <w:marTop w:val="0"/>
          <w:marBottom w:val="0"/>
          <w:divBdr>
            <w:top w:val="none" w:sz="0" w:space="0" w:color="auto"/>
            <w:left w:val="none" w:sz="0" w:space="0" w:color="auto"/>
            <w:bottom w:val="none" w:sz="0" w:space="0" w:color="auto"/>
            <w:right w:val="none" w:sz="0" w:space="0" w:color="auto"/>
          </w:divBdr>
        </w:div>
        <w:div w:id="660161808">
          <w:marLeft w:val="480"/>
          <w:marRight w:val="0"/>
          <w:marTop w:val="0"/>
          <w:marBottom w:val="0"/>
          <w:divBdr>
            <w:top w:val="none" w:sz="0" w:space="0" w:color="auto"/>
            <w:left w:val="none" w:sz="0" w:space="0" w:color="auto"/>
            <w:bottom w:val="none" w:sz="0" w:space="0" w:color="auto"/>
            <w:right w:val="none" w:sz="0" w:space="0" w:color="auto"/>
          </w:divBdr>
        </w:div>
        <w:div w:id="676228471">
          <w:marLeft w:val="480"/>
          <w:marRight w:val="0"/>
          <w:marTop w:val="0"/>
          <w:marBottom w:val="0"/>
          <w:divBdr>
            <w:top w:val="none" w:sz="0" w:space="0" w:color="auto"/>
            <w:left w:val="none" w:sz="0" w:space="0" w:color="auto"/>
            <w:bottom w:val="none" w:sz="0" w:space="0" w:color="auto"/>
            <w:right w:val="none" w:sz="0" w:space="0" w:color="auto"/>
          </w:divBdr>
        </w:div>
        <w:div w:id="701855990">
          <w:marLeft w:val="480"/>
          <w:marRight w:val="0"/>
          <w:marTop w:val="0"/>
          <w:marBottom w:val="0"/>
          <w:divBdr>
            <w:top w:val="none" w:sz="0" w:space="0" w:color="auto"/>
            <w:left w:val="none" w:sz="0" w:space="0" w:color="auto"/>
            <w:bottom w:val="none" w:sz="0" w:space="0" w:color="auto"/>
            <w:right w:val="none" w:sz="0" w:space="0" w:color="auto"/>
          </w:divBdr>
        </w:div>
        <w:div w:id="706218712">
          <w:marLeft w:val="480"/>
          <w:marRight w:val="0"/>
          <w:marTop w:val="0"/>
          <w:marBottom w:val="0"/>
          <w:divBdr>
            <w:top w:val="none" w:sz="0" w:space="0" w:color="auto"/>
            <w:left w:val="none" w:sz="0" w:space="0" w:color="auto"/>
            <w:bottom w:val="none" w:sz="0" w:space="0" w:color="auto"/>
            <w:right w:val="none" w:sz="0" w:space="0" w:color="auto"/>
          </w:divBdr>
        </w:div>
        <w:div w:id="792210810">
          <w:marLeft w:val="480"/>
          <w:marRight w:val="0"/>
          <w:marTop w:val="0"/>
          <w:marBottom w:val="0"/>
          <w:divBdr>
            <w:top w:val="none" w:sz="0" w:space="0" w:color="auto"/>
            <w:left w:val="none" w:sz="0" w:space="0" w:color="auto"/>
            <w:bottom w:val="none" w:sz="0" w:space="0" w:color="auto"/>
            <w:right w:val="none" w:sz="0" w:space="0" w:color="auto"/>
          </w:divBdr>
        </w:div>
        <w:div w:id="865602826">
          <w:marLeft w:val="480"/>
          <w:marRight w:val="0"/>
          <w:marTop w:val="0"/>
          <w:marBottom w:val="0"/>
          <w:divBdr>
            <w:top w:val="none" w:sz="0" w:space="0" w:color="auto"/>
            <w:left w:val="none" w:sz="0" w:space="0" w:color="auto"/>
            <w:bottom w:val="none" w:sz="0" w:space="0" w:color="auto"/>
            <w:right w:val="none" w:sz="0" w:space="0" w:color="auto"/>
          </w:divBdr>
        </w:div>
        <w:div w:id="912467989">
          <w:marLeft w:val="480"/>
          <w:marRight w:val="0"/>
          <w:marTop w:val="0"/>
          <w:marBottom w:val="0"/>
          <w:divBdr>
            <w:top w:val="none" w:sz="0" w:space="0" w:color="auto"/>
            <w:left w:val="none" w:sz="0" w:space="0" w:color="auto"/>
            <w:bottom w:val="none" w:sz="0" w:space="0" w:color="auto"/>
            <w:right w:val="none" w:sz="0" w:space="0" w:color="auto"/>
          </w:divBdr>
        </w:div>
        <w:div w:id="945893930">
          <w:marLeft w:val="480"/>
          <w:marRight w:val="0"/>
          <w:marTop w:val="0"/>
          <w:marBottom w:val="0"/>
          <w:divBdr>
            <w:top w:val="none" w:sz="0" w:space="0" w:color="auto"/>
            <w:left w:val="none" w:sz="0" w:space="0" w:color="auto"/>
            <w:bottom w:val="none" w:sz="0" w:space="0" w:color="auto"/>
            <w:right w:val="none" w:sz="0" w:space="0" w:color="auto"/>
          </w:divBdr>
        </w:div>
        <w:div w:id="965814839">
          <w:marLeft w:val="480"/>
          <w:marRight w:val="0"/>
          <w:marTop w:val="0"/>
          <w:marBottom w:val="0"/>
          <w:divBdr>
            <w:top w:val="none" w:sz="0" w:space="0" w:color="auto"/>
            <w:left w:val="none" w:sz="0" w:space="0" w:color="auto"/>
            <w:bottom w:val="none" w:sz="0" w:space="0" w:color="auto"/>
            <w:right w:val="none" w:sz="0" w:space="0" w:color="auto"/>
          </w:divBdr>
        </w:div>
        <w:div w:id="987783128">
          <w:marLeft w:val="480"/>
          <w:marRight w:val="0"/>
          <w:marTop w:val="0"/>
          <w:marBottom w:val="0"/>
          <w:divBdr>
            <w:top w:val="none" w:sz="0" w:space="0" w:color="auto"/>
            <w:left w:val="none" w:sz="0" w:space="0" w:color="auto"/>
            <w:bottom w:val="none" w:sz="0" w:space="0" w:color="auto"/>
            <w:right w:val="none" w:sz="0" w:space="0" w:color="auto"/>
          </w:divBdr>
        </w:div>
        <w:div w:id="1033725323">
          <w:marLeft w:val="480"/>
          <w:marRight w:val="0"/>
          <w:marTop w:val="0"/>
          <w:marBottom w:val="0"/>
          <w:divBdr>
            <w:top w:val="none" w:sz="0" w:space="0" w:color="auto"/>
            <w:left w:val="none" w:sz="0" w:space="0" w:color="auto"/>
            <w:bottom w:val="none" w:sz="0" w:space="0" w:color="auto"/>
            <w:right w:val="none" w:sz="0" w:space="0" w:color="auto"/>
          </w:divBdr>
        </w:div>
        <w:div w:id="1049768505">
          <w:marLeft w:val="480"/>
          <w:marRight w:val="0"/>
          <w:marTop w:val="0"/>
          <w:marBottom w:val="0"/>
          <w:divBdr>
            <w:top w:val="none" w:sz="0" w:space="0" w:color="auto"/>
            <w:left w:val="none" w:sz="0" w:space="0" w:color="auto"/>
            <w:bottom w:val="none" w:sz="0" w:space="0" w:color="auto"/>
            <w:right w:val="none" w:sz="0" w:space="0" w:color="auto"/>
          </w:divBdr>
        </w:div>
        <w:div w:id="1101417015">
          <w:marLeft w:val="480"/>
          <w:marRight w:val="0"/>
          <w:marTop w:val="0"/>
          <w:marBottom w:val="0"/>
          <w:divBdr>
            <w:top w:val="none" w:sz="0" w:space="0" w:color="auto"/>
            <w:left w:val="none" w:sz="0" w:space="0" w:color="auto"/>
            <w:bottom w:val="none" w:sz="0" w:space="0" w:color="auto"/>
            <w:right w:val="none" w:sz="0" w:space="0" w:color="auto"/>
          </w:divBdr>
        </w:div>
        <w:div w:id="1183058631">
          <w:marLeft w:val="480"/>
          <w:marRight w:val="0"/>
          <w:marTop w:val="0"/>
          <w:marBottom w:val="0"/>
          <w:divBdr>
            <w:top w:val="none" w:sz="0" w:space="0" w:color="auto"/>
            <w:left w:val="none" w:sz="0" w:space="0" w:color="auto"/>
            <w:bottom w:val="none" w:sz="0" w:space="0" w:color="auto"/>
            <w:right w:val="none" w:sz="0" w:space="0" w:color="auto"/>
          </w:divBdr>
        </w:div>
        <w:div w:id="1215698041">
          <w:marLeft w:val="480"/>
          <w:marRight w:val="0"/>
          <w:marTop w:val="0"/>
          <w:marBottom w:val="0"/>
          <w:divBdr>
            <w:top w:val="none" w:sz="0" w:space="0" w:color="auto"/>
            <w:left w:val="none" w:sz="0" w:space="0" w:color="auto"/>
            <w:bottom w:val="none" w:sz="0" w:space="0" w:color="auto"/>
            <w:right w:val="none" w:sz="0" w:space="0" w:color="auto"/>
          </w:divBdr>
        </w:div>
        <w:div w:id="1224214861">
          <w:marLeft w:val="480"/>
          <w:marRight w:val="0"/>
          <w:marTop w:val="0"/>
          <w:marBottom w:val="0"/>
          <w:divBdr>
            <w:top w:val="none" w:sz="0" w:space="0" w:color="auto"/>
            <w:left w:val="none" w:sz="0" w:space="0" w:color="auto"/>
            <w:bottom w:val="none" w:sz="0" w:space="0" w:color="auto"/>
            <w:right w:val="none" w:sz="0" w:space="0" w:color="auto"/>
          </w:divBdr>
        </w:div>
        <w:div w:id="1226526126">
          <w:marLeft w:val="480"/>
          <w:marRight w:val="0"/>
          <w:marTop w:val="0"/>
          <w:marBottom w:val="0"/>
          <w:divBdr>
            <w:top w:val="none" w:sz="0" w:space="0" w:color="auto"/>
            <w:left w:val="none" w:sz="0" w:space="0" w:color="auto"/>
            <w:bottom w:val="none" w:sz="0" w:space="0" w:color="auto"/>
            <w:right w:val="none" w:sz="0" w:space="0" w:color="auto"/>
          </w:divBdr>
        </w:div>
        <w:div w:id="1227036574">
          <w:marLeft w:val="480"/>
          <w:marRight w:val="0"/>
          <w:marTop w:val="0"/>
          <w:marBottom w:val="0"/>
          <w:divBdr>
            <w:top w:val="none" w:sz="0" w:space="0" w:color="auto"/>
            <w:left w:val="none" w:sz="0" w:space="0" w:color="auto"/>
            <w:bottom w:val="none" w:sz="0" w:space="0" w:color="auto"/>
            <w:right w:val="none" w:sz="0" w:space="0" w:color="auto"/>
          </w:divBdr>
        </w:div>
        <w:div w:id="1238520852">
          <w:marLeft w:val="480"/>
          <w:marRight w:val="0"/>
          <w:marTop w:val="0"/>
          <w:marBottom w:val="0"/>
          <w:divBdr>
            <w:top w:val="none" w:sz="0" w:space="0" w:color="auto"/>
            <w:left w:val="none" w:sz="0" w:space="0" w:color="auto"/>
            <w:bottom w:val="none" w:sz="0" w:space="0" w:color="auto"/>
            <w:right w:val="none" w:sz="0" w:space="0" w:color="auto"/>
          </w:divBdr>
        </w:div>
        <w:div w:id="1261528564">
          <w:marLeft w:val="480"/>
          <w:marRight w:val="0"/>
          <w:marTop w:val="0"/>
          <w:marBottom w:val="0"/>
          <w:divBdr>
            <w:top w:val="none" w:sz="0" w:space="0" w:color="auto"/>
            <w:left w:val="none" w:sz="0" w:space="0" w:color="auto"/>
            <w:bottom w:val="none" w:sz="0" w:space="0" w:color="auto"/>
            <w:right w:val="none" w:sz="0" w:space="0" w:color="auto"/>
          </w:divBdr>
        </w:div>
        <w:div w:id="1263804797">
          <w:marLeft w:val="480"/>
          <w:marRight w:val="0"/>
          <w:marTop w:val="0"/>
          <w:marBottom w:val="0"/>
          <w:divBdr>
            <w:top w:val="none" w:sz="0" w:space="0" w:color="auto"/>
            <w:left w:val="none" w:sz="0" w:space="0" w:color="auto"/>
            <w:bottom w:val="none" w:sz="0" w:space="0" w:color="auto"/>
            <w:right w:val="none" w:sz="0" w:space="0" w:color="auto"/>
          </w:divBdr>
        </w:div>
        <w:div w:id="1269242778">
          <w:marLeft w:val="480"/>
          <w:marRight w:val="0"/>
          <w:marTop w:val="0"/>
          <w:marBottom w:val="0"/>
          <w:divBdr>
            <w:top w:val="none" w:sz="0" w:space="0" w:color="auto"/>
            <w:left w:val="none" w:sz="0" w:space="0" w:color="auto"/>
            <w:bottom w:val="none" w:sz="0" w:space="0" w:color="auto"/>
            <w:right w:val="none" w:sz="0" w:space="0" w:color="auto"/>
          </w:divBdr>
        </w:div>
        <w:div w:id="1270620761">
          <w:marLeft w:val="480"/>
          <w:marRight w:val="0"/>
          <w:marTop w:val="0"/>
          <w:marBottom w:val="0"/>
          <w:divBdr>
            <w:top w:val="none" w:sz="0" w:space="0" w:color="auto"/>
            <w:left w:val="none" w:sz="0" w:space="0" w:color="auto"/>
            <w:bottom w:val="none" w:sz="0" w:space="0" w:color="auto"/>
            <w:right w:val="none" w:sz="0" w:space="0" w:color="auto"/>
          </w:divBdr>
        </w:div>
        <w:div w:id="1327051131">
          <w:marLeft w:val="480"/>
          <w:marRight w:val="0"/>
          <w:marTop w:val="0"/>
          <w:marBottom w:val="0"/>
          <w:divBdr>
            <w:top w:val="none" w:sz="0" w:space="0" w:color="auto"/>
            <w:left w:val="none" w:sz="0" w:space="0" w:color="auto"/>
            <w:bottom w:val="none" w:sz="0" w:space="0" w:color="auto"/>
            <w:right w:val="none" w:sz="0" w:space="0" w:color="auto"/>
          </w:divBdr>
        </w:div>
        <w:div w:id="1346520125">
          <w:marLeft w:val="480"/>
          <w:marRight w:val="0"/>
          <w:marTop w:val="0"/>
          <w:marBottom w:val="0"/>
          <w:divBdr>
            <w:top w:val="none" w:sz="0" w:space="0" w:color="auto"/>
            <w:left w:val="none" w:sz="0" w:space="0" w:color="auto"/>
            <w:bottom w:val="none" w:sz="0" w:space="0" w:color="auto"/>
            <w:right w:val="none" w:sz="0" w:space="0" w:color="auto"/>
          </w:divBdr>
        </w:div>
        <w:div w:id="1390029436">
          <w:marLeft w:val="480"/>
          <w:marRight w:val="0"/>
          <w:marTop w:val="0"/>
          <w:marBottom w:val="0"/>
          <w:divBdr>
            <w:top w:val="none" w:sz="0" w:space="0" w:color="auto"/>
            <w:left w:val="none" w:sz="0" w:space="0" w:color="auto"/>
            <w:bottom w:val="none" w:sz="0" w:space="0" w:color="auto"/>
            <w:right w:val="none" w:sz="0" w:space="0" w:color="auto"/>
          </w:divBdr>
        </w:div>
        <w:div w:id="1393696145">
          <w:marLeft w:val="480"/>
          <w:marRight w:val="0"/>
          <w:marTop w:val="0"/>
          <w:marBottom w:val="0"/>
          <w:divBdr>
            <w:top w:val="none" w:sz="0" w:space="0" w:color="auto"/>
            <w:left w:val="none" w:sz="0" w:space="0" w:color="auto"/>
            <w:bottom w:val="none" w:sz="0" w:space="0" w:color="auto"/>
            <w:right w:val="none" w:sz="0" w:space="0" w:color="auto"/>
          </w:divBdr>
        </w:div>
        <w:div w:id="1408108220">
          <w:marLeft w:val="480"/>
          <w:marRight w:val="0"/>
          <w:marTop w:val="0"/>
          <w:marBottom w:val="0"/>
          <w:divBdr>
            <w:top w:val="none" w:sz="0" w:space="0" w:color="auto"/>
            <w:left w:val="none" w:sz="0" w:space="0" w:color="auto"/>
            <w:bottom w:val="none" w:sz="0" w:space="0" w:color="auto"/>
            <w:right w:val="none" w:sz="0" w:space="0" w:color="auto"/>
          </w:divBdr>
        </w:div>
        <w:div w:id="1441097714">
          <w:marLeft w:val="480"/>
          <w:marRight w:val="0"/>
          <w:marTop w:val="0"/>
          <w:marBottom w:val="0"/>
          <w:divBdr>
            <w:top w:val="none" w:sz="0" w:space="0" w:color="auto"/>
            <w:left w:val="none" w:sz="0" w:space="0" w:color="auto"/>
            <w:bottom w:val="none" w:sz="0" w:space="0" w:color="auto"/>
            <w:right w:val="none" w:sz="0" w:space="0" w:color="auto"/>
          </w:divBdr>
        </w:div>
        <w:div w:id="1451702106">
          <w:marLeft w:val="480"/>
          <w:marRight w:val="0"/>
          <w:marTop w:val="0"/>
          <w:marBottom w:val="0"/>
          <w:divBdr>
            <w:top w:val="none" w:sz="0" w:space="0" w:color="auto"/>
            <w:left w:val="none" w:sz="0" w:space="0" w:color="auto"/>
            <w:bottom w:val="none" w:sz="0" w:space="0" w:color="auto"/>
            <w:right w:val="none" w:sz="0" w:space="0" w:color="auto"/>
          </w:divBdr>
        </w:div>
        <w:div w:id="1453937934">
          <w:marLeft w:val="480"/>
          <w:marRight w:val="0"/>
          <w:marTop w:val="0"/>
          <w:marBottom w:val="0"/>
          <w:divBdr>
            <w:top w:val="none" w:sz="0" w:space="0" w:color="auto"/>
            <w:left w:val="none" w:sz="0" w:space="0" w:color="auto"/>
            <w:bottom w:val="none" w:sz="0" w:space="0" w:color="auto"/>
            <w:right w:val="none" w:sz="0" w:space="0" w:color="auto"/>
          </w:divBdr>
        </w:div>
        <w:div w:id="1456407010">
          <w:marLeft w:val="480"/>
          <w:marRight w:val="0"/>
          <w:marTop w:val="0"/>
          <w:marBottom w:val="0"/>
          <w:divBdr>
            <w:top w:val="none" w:sz="0" w:space="0" w:color="auto"/>
            <w:left w:val="none" w:sz="0" w:space="0" w:color="auto"/>
            <w:bottom w:val="none" w:sz="0" w:space="0" w:color="auto"/>
            <w:right w:val="none" w:sz="0" w:space="0" w:color="auto"/>
          </w:divBdr>
        </w:div>
        <w:div w:id="1518815365">
          <w:marLeft w:val="480"/>
          <w:marRight w:val="0"/>
          <w:marTop w:val="0"/>
          <w:marBottom w:val="0"/>
          <w:divBdr>
            <w:top w:val="none" w:sz="0" w:space="0" w:color="auto"/>
            <w:left w:val="none" w:sz="0" w:space="0" w:color="auto"/>
            <w:bottom w:val="none" w:sz="0" w:space="0" w:color="auto"/>
            <w:right w:val="none" w:sz="0" w:space="0" w:color="auto"/>
          </w:divBdr>
        </w:div>
        <w:div w:id="1554924339">
          <w:marLeft w:val="480"/>
          <w:marRight w:val="0"/>
          <w:marTop w:val="0"/>
          <w:marBottom w:val="0"/>
          <w:divBdr>
            <w:top w:val="none" w:sz="0" w:space="0" w:color="auto"/>
            <w:left w:val="none" w:sz="0" w:space="0" w:color="auto"/>
            <w:bottom w:val="none" w:sz="0" w:space="0" w:color="auto"/>
            <w:right w:val="none" w:sz="0" w:space="0" w:color="auto"/>
          </w:divBdr>
        </w:div>
        <w:div w:id="1577586998">
          <w:marLeft w:val="480"/>
          <w:marRight w:val="0"/>
          <w:marTop w:val="0"/>
          <w:marBottom w:val="0"/>
          <w:divBdr>
            <w:top w:val="none" w:sz="0" w:space="0" w:color="auto"/>
            <w:left w:val="none" w:sz="0" w:space="0" w:color="auto"/>
            <w:bottom w:val="none" w:sz="0" w:space="0" w:color="auto"/>
            <w:right w:val="none" w:sz="0" w:space="0" w:color="auto"/>
          </w:divBdr>
        </w:div>
        <w:div w:id="1592815825">
          <w:marLeft w:val="480"/>
          <w:marRight w:val="0"/>
          <w:marTop w:val="0"/>
          <w:marBottom w:val="0"/>
          <w:divBdr>
            <w:top w:val="none" w:sz="0" w:space="0" w:color="auto"/>
            <w:left w:val="none" w:sz="0" w:space="0" w:color="auto"/>
            <w:bottom w:val="none" w:sz="0" w:space="0" w:color="auto"/>
            <w:right w:val="none" w:sz="0" w:space="0" w:color="auto"/>
          </w:divBdr>
        </w:div>
        <w:div w:id="1628509649">
          <w:marLeft w:val="480"/>
          <w:marRight w:val="0"/>
          <w:marTop w:val="0"/>
          <w:marBottom w:val="0"/>
          <w:divBdr>
            <w:top w:val="none" w:sz="0" w:space="0" w:color="auto"/>
            <w:left w:val="none" w:sz="0" w:space="0" w:color="auto"/>
            <w:bottom w:val="none" w:sz="0" w:space="0" w:color="auto"/>
            <w:right w:val="none" w:sz="0" w:space="0" w:color="auto"/>
          </w:divBdr>
        </w:div>
        <w:div w:id="1649169004">
          <w:marLeft w:val="480"/>
          <w:marRight w:val="0"/>
          <w:marTop w:val="0"/>
          <w:marBottom w:val="0"/>
          <w:divBdr>
            <w:top w:val="none" w:sz="0" w:space="0" w:color="auto"/>
            <w:left w:val="none" w:sz="0" w:space="0" w:color="auto"/>
            <w:bottom w:val="none" w:sz="0" w:space="0" w:color="auto"/>
            <w:right w:val="none" w:sz="0" w:space="0" w:color="auto"/>
          </w:divBdr>
        </w:div>
        <w:div w:id="1670062932">
          <w:marLeft w:val="480"/>
          <w:marRight w:val="0"/>
          <w:marTop w:val="0"/>
          <w:marBottom w:val="0"/>
          <w:divBdr>
            <w:top w:val="none" w:sz="0" w:space="0" w:color="auto"/>
            <w:left w:val="none" w:sz="0" w:space="0" w:color="auto"/>
            <w:bottom w:val="none" w:sz="0" w:space="0" w:color="auto"/>
            <w:right w:val="none" w:sz="0" w:space="0" w:color="auto"/>
          </w:divBdr>
        </w:div>
        <w:div w:id="1690988015">
          <w:marLeft w:val="480"/>
          <w:marRight w:val="0"/>
          <w:marTop w:val="0"/>
          <w:marBottom w:val="0"/>
          <w:divBdr>
            <w:top w:val="none" w:sz="0" w:space="0" w:color="auto"/>
            <w:left w:val="none" w:sz="0" w:space="0" w:color="auto"/>
            <w:bottom w:val="none" w:sz="0" w:space="0" w:color="auto"/>
            <w:right w:val="none" w:sz="0" w:space="0" w:color="auto"/>
          </w:divBdr>
        </w:div>
        <w:div w:id="1693796685">
          <w:marLeft w:val="480"/>
          <w:marRight w:val="0"/>
          <w:marTop w:val="0"/>
          <w:marBottom w:val="0"/>
          <w:divBdr>
            <w:top w:val="none" w:sz="0" w:space="0" w:color="auto"/>
            <w:left w:val="none" w:sz="0" w:space="0" w:color="auto"/>
            <w:bottom w:val="none" w:sz="0" w:space="0" w:color="auto"/>
            <w:right w:val="none" w:sz="0" w:space="0" w:color="auto"/>
          </w:divBdr>
        </w:div>
        <w:div w:id="1703554313">
          <w:marLeft w:val="480"/>
          <w:marRight w:val="0"/>
          <w:marTop w:val="0"/>
          <w:marBottom w:val="0"/>
          <w:divBdr>
            <w:top w:val="none" w:sz="0" w:space="0" w:color="auto"/>
            <w:left w:val="none" w:sz="0" w:space="0" w:color="auto"/>
            <w:bottom w:val="none" w:sz="0" w:space="0" w:color="auto"/>
            <w:right w:val="none" w:sz="0" w:space="0" w:color="auto"/>
          </w:divBdr>
        </w:div>
        <w:div w:id="1705206656">
          <w:marLeft w:val="480"/>
          <w:marRight w:val="0"/>
          <w:marTop w:val="0"/>
          <w:marBottom w:val="0"/>
          <w:divBdr>
            <w:top w:val="none" w:sz="0" w:space="0" w:color="auto"/>
            <w:left w:val="none" w:sz="0" w:space="0" w:color="auto"/>
            <w:bottom w:val="none" w:sz="0" w:space="0" w:color="auto"/>
            <w:right w:val="none" w:sz="0" w:space="0" w:color="auto"/>
          </w:divBdr>
        </w:div>
        <w:div w:id="1716270839">
          <w:marLeft w:val="480"/>
          <w:marRight w:val="0"/>
          <w:marTop w:val="0"/>
          <w:marBottom w:val="0"/>
          <w:divBdr>
            <w:top w:val="none" w:sz="0" w:space="0" w:color="auto"/>
            <w:left w:val="none" w:sz="0" w:space="0" w:color="auto"/>
            <w:bottom w:val="none" w:sz="0" w:space="0" w:color="auto"/>
            <w:right w:val="none" w:sz="0" w:space="0" w:color="auto"/>
          </w:divBdr>
        </w:div>
        <w:div w:id="1718236374">
          <w:marLeft w:val="480"/>
          <w:marRight w:val="0"/>
          <w:marTop w:val="0"/>
          <w:marBottom w:val="0"/>
          <w:divBdr>
            <w:top w:val="none" w:sz="0" w:space="0" w:color="auto"/>
            <w:left w:val="none" w:sz="0" w:space="0" w:color="auto"/>
            <w:bottom w:val="none" w:sz="0" w:space="0" w:color="auto"/>
            <w:right w:val="none" w:sz="0" w:space="0" w:color="auto"/>
          </w:divBdr>
        </w:div>
        <w:div w:id="1726642049">
          <w:marLeft w:val="480"/>
          <w:marRight w:val="0"/>
          <w:marTop w:val="0"/>
          <w:marBottom w:val="0"/>
          <w:divBdr>
            <w:top w:val="none" w:sz="0" w:space="0" w:color="auto"/>
            <w:left w:val="none" w:sz="0" w:space="0" w:color="auto"/>
            <w:bottom w:val="none" w:sz="0" w:space="0" w:color="auto"/>
            <w:right w:val="none" w:sz="0" w:space="0" w:color="auto"/>
          </w:divBdr>
        </w:div>
        <w:div w:id="1743135256">
          <w:marLeft w:val="480"/>
          <w:marRight w:val="0"/>
          <w:marTop w:val="0"/>
          <w:marBottom w:val="0"/>
          <w:divBdr>
            <w:top w:val="none" w:sz="0" w:space="0" w:color="auto"/>
            <w:left w:val="none" w:sz="0" w:space="0" w:color="auto"/>
            <w:bottom w:val="none" w:sz="0" w:space="0" w:color="auto"/>
            <w:right w:val="none" w:sz="0" w:space="0" w:color="auto"/>
          </w:divBdr>
        </w:div>
        <w:div w:id="1805081969">
          <w:marLeft w:val="480"/>
          <w:marRight w:val="0"/>
          <w:marTop w:val="0"/>
          <w:marBottom w:val="0"/>
          <w:divBdr>
            <w:top w:val="none" w:sz="0" w:space="0" w:color="auto"/>
            <w:left w:val="none" w:sz="0" w:space="0" w:color="auto"/>
            <w:bottom w:val="none" w:sz="0" w:space="0" w:color="auto"/>
            <w:right w:val="none" w:sz="0" w:space="0" w:color="auto"/>
          </w:divBdr>
        </w:div>
        <w:div w:id="1841459132">
          <w:marLeft w:val="480"/>
          <w:marRight w:val="0"/>
          <w:marTop w:val="0"/>
          <w:marBottom w:val="0"/>
          <w:divBdr>
            <w:top w:val="none" w:sz="0" w:space="0" w:color="auto"/>
            <w:left w:val="none" w:sz="0" w:space="0" w:color="auto"/>
            <w:bottom w:val="none" w:sz="0" w:space="0" w:color="auto"/>
            <w:right w:val="none" w:sz="0" w:space="0" w:color="auto"/>
          </w:divBdr>
        </w:div>
        <w:div w:id="1848132862">
          <w:marLeft w:val="480"/>
          <w:marRight w:val="0"/>
          <w:marTop w:val="0"/>
          <w:marBottom w:val="0"/>
          <w:divBdr>
            <w:top w:val="none" w:sz="0" w:space="0" w:color="auto"/>
            <w:left w:val="none" w:sz="0" w:space="0" w:color="auto"/>
            <w:bottom w:val="none" w:sz="0" w:space="0" w:color="auto"/>
            <w:right w:val="none" w:sz="0" w:space="0" w:color="auto"/>
          </w:divBdr>
        </w:div>
        <w:div w:id="1943299841">
          <w:marLeft w:val="480"/>
          <w:marRight w:val="0"/>
          <w:marTop w:val="0"/>
          <w:marBottom w:val="0"/>
          <w:divBdr>
            <w:top w:val="none" w:sz="0" w:space="0" w:color="auto"/>
            <w:left w:val="none" w:sz="0" w:space="0" w:color="auto"/>
            <w:bottom w:val="none" w:sz="0" w:space="0" w:color="auto"/>
            <w:right w:val="none" w:sz="0" w:space="0" w:color="auto"/>
          </w:divBdr>
        </w:div>
        <w:div w:id="1958103853">
          <w:marLeft w:val="480"/>
          <w:marRight w:val="0"/>
          <w:marTop w:val="0"/>
          <w:marBottom w:val="0"/>
          <w:divBdr>
            <w:top w:val="none" w:sz="0" w:space="0" w:color="auto"/>
            <w:left w:val="none" w:sz="0" w:space="0" w:color="auto"/>
            <w:bottom w:val="none" w:sz="0" w:space="0" w:color="auto"/>
            <w:right w:val="none" w:sz="0" w:space="0" w:color="auto"/>
          </w:divBdr>
        </w:div>
        <w:div w:id="2019234911">
          <w:marLeft w:val="480"/>
          <w:marRight w:val="0"/>
          <w:marTop w:val="0"/>
          <w:marBottom w:val="0"/>
          <w:divBdr>
            <w:top w:val="none" w:sz="0" w:space="0" w:color="auto"/>
            <w:left w:val="none" w:sz="0" w:space="0" w:color="auto"/>
            <w:bottom w:val="none" w:sz="0" w:space="0" w:color="auto"/>
            <w:right w:val="none" w:sz="0" w:space="0" w:color="auto"/>
          </w:divBdr>
        </w:div>
        <w:div w:id="2044554249">
          <w:marLeft w:val="480"/>
          <w:marRight w:val="0"/>
          <w:marTop w:val="0"/>
          <w:marBottom w:val="0"/>
          <w:divBdr>
            <w:top w:val="none" w:sz="0" w:space="0" w:color="auto"/>
            <w:left w:val="none" w:sz="0" w:space="0" w:color="auto"/>
            <w:bottom w:val="none" w:sz="0" w:space="0" w:color="auto"/>
            <w:right w:val="none" w:sz="0" w:space="0" w:color="auto"/>
          </w:divBdr>
        </w:div>
        <w:div w:id="2059278813">
          <w:marLeft w:val="480"/>
          <w:marRight w:val="0"/>
          <w:marTop w:val="0"/>
          <w:marBottom w:val="0"/>
          <w:divBdr>
            <w:top w:val="none" w:sz="0" w:space="0" w:color="auto"/>
            <w:left w:val="none" w:sz="0" w:space="0" w:color="auto"/>
            <w:bottom w:val="none" w:sz="0" w:space="0" w:color="auto"/>
            <w:right w:val="none" w:sz="0" w:space="0" w:color="auto"/>
          </w:divBdr>
        </w:div>
        <w:div w:id="2072733469">
          <w:marLeft w:val="480"/>
          <w:marRight w:val="0"/>
          <w:marTop w:val="0"/>
          <w:marBottom w:val="0"/>
          <w:divBdr>
            <w:top w:val="none" w:sz="0" w:space="0" w:color="auto"/>
            <w:left w:val="none" w:sz="0" w:space="0" w:color="auto"/>
            <w:bottom w:val="none" w:sz="0" w:space="0" w:color="auto"/>
            <w:right w:val="none" w:sz="0" w:space="0" w:color="auto"/>
          </w:divBdr>
        </w:div>
        <w:div w:id="2102723322">
          <w:marLeft w:val="480"/>
          <w:marRight w:val="0"/>
          <w:marTop w:val="0"/>
          <w:marBottom w:val="0"/>
          <w:divBdr>
            <w:top w:val="none" w:sz="0" w:space="0" w:color="auto"/>
            <w:left w:val="none" w:sz="0" w:space="0" w:color="auto"/>
            <w:bottom w:val="none" w:sz="0" w:space="0" w:color="auto"/>
            <w:right w:val="none" w:sz="0" w:space="0" w:color="auto"/>
          </w:divBdr>
        </w:div>
      </w:divsChild>
    </w:div>
    <w:div w:id="986933916">
      <w:bodyDiv w:val="1"/>
      <w:marLeft w:val="0"/>
      <w:marRight w:val="0"/>
      <w:marTop w:val="0"/>
      <w:marBottom w:val="0"/>
      <w:divBdr>
        <w:top w:val="none" w:sz="0" w:space="0" w:color="auto"/>
        <w:left w:val="none" w:sz="0" w:space="0" w:color="auto"/>
        <w:bottom w:val="none" w:sz="0" w:space="0" w:color="auto"/>
        <w:right w:val="none" w:sz="0" w:space="0" w:color="auto"/>
      </w:divBdr>
      <w:divsChild>
        <w:div w:id="4014557">
          <w:marLeft w:val="480"/>
          <w:marRight w:val="0"/>
          <w:marTop w:val="0"/>
          <w:marBottom w:val="0"/>
          <w:divBdr>
            <w:top w:val="none" w:sz="0" w:space="0" w:color="auto"/>
            <w:left w:val="none" w:sz="0" w:space="0" w:color="auto"/>
            <w:bottom w:val="none" w:sz="0" w:space="0" w:color="auto"/>
            <w:right w:val="none" w:sz="0" w:space="0" w:color="auto"/>
          </w:divBdr>
        </w:div>
        <w:div w:id="37825761">
          <w:marLeft w:val="480"/>
          <w:marRight w:val="0"/>
          <w:marTop w:val="0"/>
          <w:marBottom w:val="0"/>
          <w:divBdr>
            <w:top w:val="none" w:sz="0" w:space="0" w:color="auto"/>
            <w:left w:val="none" w:sz="0" w:space="0" w:color="auto"/>
            <w:bottom w:val="none" w:sz="0" w:space="0" w:color="auto"/>
            <w:right w:val="none" w:sz="0" w:space="0" w:color="auto"/>
          </w:divBdr>
        </w:div>
        <w:div w:id="196504547">
          <w:marLeft w:val="480"/>
          <w:marRight w:val="0"/>
          <w:marTop w:val="0"/>
          <w:marBottom w:val="0"/>
          <w:divBdr>
            <w:top w:val="none" w:sz="0" w:space="0" w:color="auto"/>
            <w:left w:val="none" w:sz="0" w:space="0" w:color="auto"/>
            <w:bottom w:val="none" w:sz="0" w:space="0" w:color="auto"/>
            <w:right w:val="none" w:sz="0" w:space="0" w:color="auto"/>
          </w:divBdr>
        </w:div>
        <w:div w:id="198973863">
          <w:marLeft w:val="480"/>
          <w:marRight w:val="0"/>
          <w:marTop w:val="0"/>
          <w:marBottom w:val="0"/>
          <w:divBdr>
            <w:top w:val="none" w:sz="0" w:space="0" w:color="auto"/>
            <w:left w:val="none" w:sz="0" w:space="0" w:color="auto"/>
            <w:bottom w:val="none" w:sz="0" w:space="0" w:color="auto"/>
            <w:right w:val="none" w:sz="0" w:space="0" w:color="auto"/>
          </w:divBdr>
        </w:div>
        <w:div w:id="248125634">
          <w:marLeft w:val="480"/>
          <w:marRight w:val="0"/>
          <w:marTop w:val="0"/>
          <w:marBottom w:val="0"/>
          <w:divBdr>
            <w:top w:val="none" w:sz="0" w:space="0" w:color="auto"/>
            <w:left w:val="none" w:sz="0" w:space="0" w:color="auto"/>
            <w:bottom w:val="none" w:sz="0" w:space="0" w:color="auto"/>
            <w:right w:val="none" w:sz="0" w:space="0" w:color="auto"/>
          </w:divBdr>
        </w:div>
        <w:div w:id="272907611">
          <w:marLeft w:val="480"/>
          <w:marRight w:val="0"/>
          <w:marTop w:val="0"/>
          <w:marBottom w:val="0"/>
          <w:divBdr>
            <w:top w:val="none" w:sz="0" w:space="0" w:color="auto"/>
            <w:left w:val="none" w:sz="0" w:space="0" w:color="auto"/>
            <w:bottom w:val="none" w:sz="0" w:space="0" w:color="auto"/>
            <w:right w:val="none" w:sz="0" w:space="0" w:color="auto"/>
          </w:divBdr>
        </w:div>
        <w:div w:id="325985728">
          <w:marLeft w:val="480"/>
          <w:marRight w:val="0"/>
          <w:marTop w:val="0"/>
          <w:marBottom w:val="0"/>
          <w:divBdr>
            <w:top w:val="none" w:sz="0" w:space="0" w:color="auto"/>
            <w:left w:val="none" w:sz="0" w:space="0" w:color="auto"/>
            <w:bottom w:val="none" w:sz="0" w:space="0" w:color="auto"/>
            <w:right w:val="none" w:sz="0" w:space="0" w:color="auto"/>
          </w:divBdr>
        </w:div>
        <w:div w:id="354310338">
          <w:marLeft w:val="480"/>
          <w:marRight w:val="0"/>
          <w:marTop w:val="0"/>
          <w:marBottom w:val="0"/>
          <w:divBdr>
            <w:top w:val="none" w:sz="0" w:space="0" w:color="auto"/>
            <w:left w:val="none" w:sz="0" w:space="0" w:color="auto"/>
            <w:bottom w:val="none" w:sz="0" w:space="0" w:color="auto"/>
            <w:right w:val="none" w:sz="0" w:space="0" w:color="auto"/>
          </w:divBdr>
        </w:div>
        <w:div w:id="357043806">
          <w:marLeft w:val="480"/>
          <w:marRight w:val="0"/>
          <w:marTop w:val="0"/>
          <w:marBottom w:val="0"/>
          <w:divBdr>
            <w:top w:val="none" w:sz="0" w:space="0" w:color="auto"/>
            <w:left w:val="none" w:sz="0" w:space="0" w:color="auto"/>
            <w:bottom w:val="none" w:sz="0" w:space="0" w:color="auto"/>
            <w:right w:val="none" w:sz="0" w:space="0" w:color="auto"/>
          </w:divBdr>
        </w:div>
        <w:div w:id="359480626">
          <w:marLeft w:val="480"/>
          <w:marRight w:val="0"/>
          <w:marTop w:val="0"/>
          <w:marBottom w:val="0"/>
          <w:divBdr>
            <w:top w:val="none" w:sz="0" w:space="0" w:color="auto"/>
            <w:left w:val="none" w:sz="0" w:space="0" w:color="auto"/>
            <w:bottom w:val="none" w:sz="0" w:space="0" w:color="auto"/>
            <w:right w:val="none" w:sz="0" w:space="0" w:color="auto"/>
          </w:divBdr>
        </w:div>
        <w:div w:id="372340812">
          <w:marLeft w:val="480"/>
          <w:marRight w:val="0"/>
          <w:marTop w:val="0"/>
          <w:marBottom w:val="0"/>
          <w:divBdr>
            <w:top w:val="none" w:sz="0" w:space="0" w:color="auto"/>
            <w:left w:val="none" w:sz="0" w:space="0" w:color="auto"/>
            <w:bottom w:val="none" w:sz="0" w:space="0" w:color="auto"/>
            <w:right w:val="none" w:sz="0" w:space="0" w:color="auto"/>
          </w:divBdr>
        </w:div>
        <w:div w:id="386690361">
          <w:marLeft w:val="480"/>
          <w:marRight w:val="0"/>
          <w:marTop w:val="0"/>
          <w:marBottom w:val="0"/>
          <w:divBdr>
            <w:top w:val="none" w:sz="0" w:space="0" w:color="auto"/>
            <w:left w:val="none" w:sz="0" w:space="0" w:color="auto"/>
            <w:bottom w:val="none" w:sz="0" w:space="0" w:color="auto"/>
            <w:right w:val="none" w:sz="0" w:space="0" w:color="auto"/>
          </w:divBdr>
        </w:div>
        <w:div w:id="392853319">
          <w:marLeft w:val="480"/>
          <w:marRight w:val="0"/>
          <w:marTop w:val="0"/>
          <w:marBottom w:val="0"/>
          <w:divBdr>
            <w:top w:val="none" w:sz="0" w:space="0" w:color="auto"/>
            <w:left w:val="none" w:sz="0" w:space="0" w:color="auto"/>
            <w:bottom w:val="none" w:sz="0" w:space="0" w:color="auto"/>
            <w:right w:val="none" w:sz="0" w:space="0" w:color="auto"/>
          </w:divBdr>
        </w:div>
        <w:div w:id="399788608">
          <w:marLeft w:val="480"/>
          <w:marRight w:val="0"/>
          <w:marTop w:val="0"/>
          <w:marBottom w:val="0"/>
          <w:divBdr>
            <w:top w:val="none" w:sz="0" w:space="0" w:color="auto"/>
            <w:left w:val="none" w:sz="0" w:space="0" w:color="auto"/>
            <w:bottom w:val="none" w:sz="0" w:space="0" w:color="auto"/>
            <w:right w:val="none" w:sz="0" w:space="0" w:color="auto"/>
          </w:divBdr>
        </w:div>
        <w:div w:id="444888497">
          <w:marLeft w:val="480"/>
          <w:marRight w:val="0"/>
          <w:marTop w:val="0"/>
          <w:marBottom w:val="0"/>
          <w:divBdr>
            <w:top w:val="none" w:sz="0" w:space="0" w:color="auto"/>
            <w:left w:val="none" w:sz="0" w:space="0" w:color="auto"/>
            <w:bottom w:val="none" w:sz="0" w:space="0" w:color="auto"/>
            <w:right w:val="none" w:sz="0" w:space="0" w:color="auto"/>
          </w:divBdr>
        </w:div>
        <w:div w:id="548148989">
          <w:marLeft w:val="480"/>
          <w:marRight w:val="0"/>
          <w:marTop w:val="0"/>
          <w:marBottom w:val="0"/>
          <w:divBdr>
            <w:top w:val="none" w:sz="0" w:space="0" w:color="auto"/>
            <w:left w:val="none" w:sz="0" w:space="0" w:color="auto"/>
            <w:bottom w:val="none" w:sz="0" w:space="0" w:color="auto"/>
            <w:right w:val="none" w:sz="0" w:space="0" w:color="auto"/>
          </w:divBdr>
        </w:div>
        <w:div w:id="580718948">
          <w:marLeft w:val="480"/>
          <w:marRight w:val="0"/>
          <w:marTop w:val="0"/>
          <w:marBottom w:val="0"/>
          <w:divBdr>
            <w:top w:val="none" w:sz="0" w:space="0" w:color="auto"/>
            <w:left w:val="none" w:sz="0" w:space="0" w:color="auto"/>
            <w:bottom w:val="none" w:sz="0" w:space="0" w:color="auto"/>
            <w:right w:val="none" w:sz="0" w:space="0" w:color="auto"/>
          </w:divBdr>
        </w:div>
        <w:div w:id="620041038">
          <w:marLeft w:val="480"/>
          <w:marRight w:val="0"/>
          <w:marTop w:val="0"/>
          <w:marBottom w:val="0"/>
          <w:divBdr>
            <w:top w:val="none" w:sz="0" w:space="0" w:color="auto"/>
            <w:left w:val="none" w:sz="0" w:space="0" w:color="auto"/>
            <w:bottom w:val="none" w:sz="0" w:space="0" w:color="auto"/>
            <w:right w:val="none" w:sz="0" w:space="0" w:color="auto"/>
          </w:divBdr>
        </w:div>
        <w:div w:id="647250104">
          <w:marLeft w:val="480"/>
          <w:marRight w:val="0"/>
          <w:marTop w:val="0"/>
          <w:marBottom w:val="0"/>
          <w:divBdr>
            <w:top w:val="none" w:sz="0" w:space="0" w:color="auto"/>
            <w:left w:val="none" w:sz="0" w:space="0" w:color="auto"/>
            <w:bottom w:val="none" w:sz="0" w:space="0" w:color="auto"/>
            <w:right w:val="none" w:sz="0" w:space="0" w:color="auto"/>
          </w:divBdr>
        </w:div>
        <w:div w:id="653874586">
          <w:marLeft w:val="480"/>
          <w:marRight w:val="0"/>
          <w:marTop w:val="0"/>
          <w:marBottom w:val="0"/>
          <w:divBdr>
            <w:top w:val="none" w:sz="0" w:space="0" w:color="auto"/>
            <w:left w:val="none" w:sz="0" w:space="0" w:color="auto"/>
            <w:bottom w:val="none" w:sz="0" w:space="0" w:color="auto"/>
            <w:right w:val="none" w:sz="0" w:space="0" w:color="auto"/>
          </w:divBdr>
        </w:div>
        <w:div w:id="655379748">
          <w:marLeft w:val="480"/>
          <w:marRight w:val="0"/>
          <w:marTop w:val="0"/>
          <w:marBottom w:val="0"/>
          <w:divBdr>
            <w:top w:val="none" w:sz="0" w:space="0" w:color="auto"/>
            <w:left w:val="none" w:sz="0" w:space="0" w:color="auto"/>
            <w:bottom w:val="none" w:sz="0" w:space="0" w:color="auto"/>
            <w:right w:val="none" w:sz="0" w:space="0" w:color="auto"/>
          </w:divBdr>
        </w:div>
        <w:div w:id="655458295">
          <w:marLeft w:val="480"/>
          <w:marRight w:val="0"/>
          <w:marTop w:val="0"/>
          <w:marBottom w:val="0"/>
          <w:divBdr>
            <w:top w:val="none" w:sz="0" w:space="0" w:color="auto"/>
            <w:left w:val="none" w:sz="0" w:space="0" w:color="auto"/>
            <w:bottom w:val="none" w:sz="0" w:space="0" w:color="auto"/>
            <w:right w:val="none" w:sz="0" w:space="0" w:color="auto"/>
          </w:divBdr>
        </w:div>
        <w:div w:id="659040413">
          <w:marLeft w:val="480"/>
          <w:marRight w:val="0"/>
          <w:marTop w:val="0"/>
          <w:marBottom w:val="0"/>
          <w:divBdr>
            <w:top w:val="none" w:sz="0" w:space="0" w:color="auto"/>
            <w:left w:val="none" w:sz="0" w:space="0" w:color="auto"/>
            <w:bottom w:val="none" w:sz="0" w:space="0" w:color="auto"/>
            <w:right w:val="none" w:sz="0" w:space="0" w:color="auto"/>
          </w:divBdr>
        </w:div>
        <w:div w:id="664282718">
          <w:marLeft w:val="480"/>
          <w:marRight w:val="0"/>
          <w:marTop w:val="0"/>
          <w:marBottom w:val="0"/>
          <w:divBdr>
            <w:top w:val="none" w:sz="0" w:space="0" w:color="auto"/>
            <w:left w:val="none" w:sz="0" w:space="0" w:color="auto"/>
            <w:bottom w:val="none" w:sz="0" w:space="0" w:color="auto"/>
            <w:right w:val="none" w:sz="0" w:space="0" w:color="auto"/>
          </w:divBdr>
        </w:div>
        <w:div w:id="687371776">
          <w:marLeft w:val="480"/>
          <w:marRight w:val="0"/>
          <w:marTop w:val="0"/>
          <w:marBottom w:val="0"/>
          <w:divBdr>
            <w:top w:val="none" w:sz="0" w:space="0" w:color="auto"/>
            <w:left w:val="none" w:sz="0" w:space="0" w:color="auto"/>
            <w:bottom w:val="none" w:sz="0" w:space="0" w:color="auto"/>
            <w:right w:val="none" w:sz="0" w:space="0" w:color="auto"/>
          </w:divBdr>
        </w:div>
        <w:div w:id="689180954">
          <w:marLeft w:val="480"/>
          <w:marRight w:val="0"/>
          <w:marTop w:val="0"/>
          <w:marBottom w:val="0"/>
          <w:divBdr>
            <w:top w:val="none" w:sz="0" w:space="0" w:color="auto"/>
            <w:left w:val="none" w:sz="0" w:space="0" w:color="auto"/>
            <w:bottom w:val="none" w:sz="0" w:space="0" w:color="auto"/>
            <w:right w:val="none" w:sz="0" w:space="0" w:color="auto"/>
          </w:divBdr>
        </w:div>
        <w:div w:id="724377584">
          <w:marLeft w:val="480"/>
          <w:marRight w:val="0"/>
          <w:marTop w:val="0"/>
          <w:marBottom w:val="0"/>
          <w:divBdr>
            <w:top w:val="none" w:sz="0" w:space="0" w:color="auto"/>
            <w:left w:val="none" w:sz="0" w:space="0" w:color="auto"/>
            <w:bottom w:val="none" w:sz="0" w:space="0" w:color="auto"/>
            <w:right w:val="none" w:sz="0" w:space="0" w:color="auto"/>
          </w:divBdr>
        </w:div>
        <w:div w:id="742489101">
          <w:marLeft w:val="480"/>
          <w:marRight w:val="0"/>
          <w:marTop w:val="0"/>
          <w:marBottom w:val="0"/>
          <w:divBdr>
            <w:top w:val="none" w:sz="0" w:space="0" w:color="auto"/>
            <w:left w:val="none" w:sz="0" w:space="0" w:color="auto"/>
            <w:bottom w:val="none" w:sz="0" w:space="0" w:color="auto"/>
            <w:right w:val="none" w:sz="0" w:space="0" w:color="auto"/>
          </w:divBdr>
        </w:div>
        <w:div w:id="797533817">
          <w:marLeft w:val="480"/>
          <w:marRight w:val="0"/>
          <w:marTop w:val="0"/>
          <w:marBottom w:val="0"/>
          <w:divBdr>
            <w:top w:val="none" w:sz="0" w:space="0" w:color="auto"/>
            <w:left w:val="none" w:sz="0" w:space="0" w:color="auto"/>
            <w:bottom w:val="none" w:sz="0" w:space="0" w:color="auto"/>
            <w:right w:val="none" w:sz="0" w:space="0" w:color="auto"/>
          </w:divBdr>
        </w:div>
        <w:div w:id="802622367">
          <w:marLeft w:val="480"/>
          <w:marRight w:val="0"/>
          <w:marTop w:val="0"/>
          <w:marBottom w:val="0"/>
          <w:divBdr>
            <w:top w:val="none" w:sz="0" w:space="0" w:color="auto"/>
            <w:left w:val="none" w:sz="0" w:space="0" w:color="auto"/>
            <w:bottom w:val="none" w:sz="0" w:space="0" w:color="auto"/>
            <w:right w:val="none" w:sz="0" w:space="0" w:color="auto"/>
          </w:divBdr>
        </w:div>
        <w:div w:id="824466505">
          <w:marLeft w:val="480"/>
          <w:marRight w:val="0"/>
          <w:marTop w:val="0"/>
          <w:marBottom w:val="0"/>
          <w:divBdr>
            <w:top w:val="none" w:sz="0" w:space="0" w:color="auto"/>
            <w:left w:val="none" w:sz="0" w:space="0" w:color="auto"/>
            <w:bottom w:val="none" w:sz="0" w:space="0" w:color="auto"/>
            <w:right w:val="none" w:sz="0" w:space="0" w:color="auto"/>
          </w:divBdr>
        </w:div>
        <w:div w:id="855315168">
          <w:marLeft w:val="480"/>
          <w:marRight w:val="0"/>
          <w:marTop w:val="0"/>
          <w:marBottom w:val="0"/>
          <w:divBdr>
            <w:top w:val="none" w:sz="0" w:space="0" w:color="auto"/>
            <w:left w:val="none" w:sz="0" w:space="0" w:color="auto"/>
            <w:bottom w:val="none" w:sz="0" w:space="0" w:color="auto"/>
            <w:right w:val="none" w:sz="0" w:space="0" w:color="auto"/>
          </w:divBdr>
        </w:div>
        <w:div w:id="884221562">
          <w:marLeft w:val="480"/>
          <w:marRight w:val="0"/>
          <w:marTop w:val="0"/>
          <w:marBottom w:val="0"/>
          <w:divBdr>
            <w:top w:val="none" w:sz="0" w:space="0" w:color="auto"/>
            <w:left w:val="none" w:sz="0" w:space="0" w:color="auto"/>
            <w:bottom w:val="none" w:sz="0" w:space="0" w:color="auto"/>
            <w:right w:val="none" w:sz="0" w:space="0" w:color="auto"/>
          </w:divBdr>
        </w:div>
        <w:div w:id="901064132">
          <w:marLeft w:val="480"/>
          <w:marRight w:val="0"/>
          <w:marTop w:val="0"/>
          <w:marBottom w:val="0"/>
          <w:divBdr>
            <w:top w:val="none" w:sz="0" w:space="0" w:color="auto"/>
            <w:left w:val="none" w:sz="0" w:space="0" w:color="auto"/>
            <w:bottom w:val="none" w:sz="0" w:space="0" w:color="auto"/>
            <w:right w:val="none" w:sz="0" w:space="0" w:color="auto"/>
          </w:divBdr>
        </w:div>
        <w:div w:id="912816378">
          <w:marLeft w:val="480"/>
          <w:marRight w:val="0"/>
          <w:marTop w:val="0"/>
          <w:marBottom w:val="0"/>
          <w:divBdr>
            <w:top w:val="none" w:sz="0" w:space="0" w:color="auto"/>
            <w:left w:val="none" w:sz="0" w:space="0" w:color="auto"/>
            <w:bottom w:val="none" w:sz="0" w:space="0" w:color="auto"/>
            <w:right w:val="none" w:sz="0" w:space="0" w:color="auto"/>
          </w:divBdr>
        </w:div>
        <w:div w:id="914555108">
          <w:marLeft w:val="480"/>
          <w:marRight w:val="0"/>
          <w:marTop w:val="0"/>
          <w:marBottom w:val="0"/>
          <w:divBdr>
            <w:top w:val="none" w:sz="0" w:space="0" w:color="auto"/>
            <w:left w:val="none" w:sz="0" w:space="0" w:color="auto"/>
            <w:bottom w:val="none" w:sz="0" w:space="0" w:color="auto"/>
            <w:right w:val="none" w:sz="0" w:space="0" w:color="auto"/>
          </w:divBdr>
        </w:div>
        <w:div w:id="962997210">
          <w:marLeft w:val="480"/>
          <w:marRight w:val="0"/>
          <w:marTop w:val="0"/>
          <w:marBottom w:val="0"/>
          <w:divBdr>
            <w:top w:val="none" w:sz="0" w:space="0" w:color="auto"/>
            <w:left w:val="none" w:sz="0" w:space="0" w:color="auto"/>
            <w:bottom w:val="none" w:sz="0" w:space="0" w:color="auto"/>
            <w:right w:val="none" w:sz="0" w:space="0" w:color="auto"/>
          </w:divBdr>
        </w:div>
        <w:div w:id="981352531">
          <w:marLeft w:val="480"/>
          <w:marRight w:val="0"/>
          <w:marTop w:val="0"/>
          <w:marBottom w:val="0"/>
          <w:divBdr>
            <w:top w:val="none" w:sz="0" w:space="0" w:color="auto"/>
            <w:left w:val="none" w:sz="0" w:space="0" w:color="auto"/>
            <w:bottom w:val="none" w:sz="0" w:space="0" w:color="auto"/>
            <w:right w:val="none" w:sz="0" w:space="0" w:color="auto"/>
          </w:divBdr>
        </w:div>
        <w:div w:id="988021010">
          <w:marLeft w:val="480"/>
          <w:marRight w:val="0"/>
          <w:marTop w:val="0"/>
          <w:marBottom w:val="0"/>
          <w:divBdr>
            <w:top w:val="none" w:sz="0" w:space="0" w:color="auto"/>
            <w:left w:val="none" w:sz="0" w:space="0" w:color="auto"/>
            <w:bottom w:val="none" w:sz="0" w:space="0" w:color="auto"/>
            <w:right w:val="none" w:sz="0" w:space="0" w:color="auto"/>
          </w:divBdr>
        </w:div>
        <w:div w:id="1043794484">
          <w:marLeft w:val="480"/>
          <w:marRight w:val="0"/>
          <w:marTop w:val="0"/>
          <w:marBottom w:val="0"/>
          <w:divBdr>
            <w:top w:val="none" w:sz="0" w:space="0" w:color="auto"/>
            <w:left w:val="none" w:sz="0" w:space="0" w:color="auto"/>
            <w:bottom w:val="none" w:sz="0" w:space="0" w:color="auto"/>
            <w:right w:val="none" w:sz="0" w:space="0" w:color="auto"/>
          </w:divBdr>
        </w:div>
        <w:div w:id="1114128286">
          <w:marLeft w:val="480"/>
          <w:marRight w:val="0"/>
          <w:marTop w:val="0"/>
          <w:marBottom w:val="0"/>
          <w:divBdr>
            <w:top w:val="none" w:sz="0" w:space="0" w:color="auto"/>
            <w:left w:val="none" w:sz="0" w:space="0" w:color="auto"/>
            <w:bottom w:val="none" w:sz="0" w:space="0" w:color="auto"/>
            <w:right w:val="none" w:sz="0" w:space="0" w:color="auto"/>
          </w:divBdr>
        </w:div>
        <w:div w:id="1132821050">
          <w:marLeft w:val="480"/>
          <w:marRight w:val="0"/>
          <w:marTop w:val="0"/>
          <w:marBottom w:val="0"/>
          <w:divBdr>
            <w:top w:val="none" w:sz="0" w:space="0" w:color="auto"/>
            <w:left w:val="none" w:sz="0" w:space="0" w:color="auto"/>
            <w:bottom w:val="none" w:sz="0" w:space="0" w:color="auto"/>
            <w:right w:val="none" w:sz="0" w:space="0" w:color="auto"/>
          </w:divBdr>
        </w:div>
        <w:div w:id="1152911693">
          <w:marLeft w:val="480"/>
          <w:marRight w:val="0"/>
          <w:marTop w:val="0"/>
          <w:marBottom w:val="0"/>
          <w:divBdr>
            <w:top w:val="none" w:sz="0" w:space="0" w:color="auto"/>
            <w:left w:val="none" w:sz="0" w:space="0" w:color="auto"/>
            <w:bottom w:val="none" w:sz="0" w:space="0" w:color="auto"/>
            <w:right w:val="none" w:sz="0" w:space="0" w:color="auto"/>
          </w:divBdr>
        </w:div>
        <w:div w:id="1155100235">
          <w:marLeft w:val="480"/>
          <w:marRight w:val="0"/>
          <w:marTop w:val="0"/>
          <w:marBottom w:val="0"/>
          <w:divBdr>
            <w:top w:val="none" w:sz="0" w:space="0" w:color="auto"/>
            <w:left w:val="none" w:sz="0" w:space="0" w:color="auto"/>
            <w:bottom w:val="none" w:sz="0" w:space="0" w:color="auto"/>
            <w:right w:val="none" w:sz="0" w:space="0" w:color="auto"/>
          </w:divBdr>
        </w:div>
        <w:div w:id="1168520252">
          <w:marLeft w:val="480"/>
          <w:marRight w:val="0"/>
          <w:marTop w:val="0"/>
          <w:marBottom w:val="0"/>
          <w:divBdr>
            <w:top w:val="none" w:sz="0" w:space="0" w:color="auto"/>
            <w:left w:val="none" w:sz="0" w:space="0" w:color="auto"/>
            <w:bottom w:val="none" w:sz="0" w:space="0" w:color="auto"/>
            <w:right w:val="none" w:sz="0" w:space="0" w:color="auto"/>
          </w:divBdr>
        </w:div>
        <w:div w:id="1177236399">
          <w:marLeft w:val="480"/>
          <w:marRight w:val="0"/>
          <w:marTop w:val="0"/>
          <w:marBottom w:val="0"/>
          <w:divBdr>
            <w:top w:val="none" w:sz="0" w:space="0" w:color="auto"/>
            <w:left w:val="none" w:sz="0" w:space="0" w:color="auto"/>
            <w:bottom w:val="none" w:sz="0" w:space="0" w:color="auto"/>
            <w:right w:val="none" w:sz="0" w:space="0" w:color="auto"/>
          </w:divBdr>
        </w:div>
        <w:div w:id="1187019759">
          <w:marLeft w:val="480"/>
          <w:marRight w:val="0"/>
          <w:marTop w:val="0"/>
          <w:marBottom w:val="0"/>
          <w:divBdr>
            <w:top w:val="none" w:sz="0" w:space="0" w:color="auto"/>
            <w:left w:val="none" w:sz="0" w:space="0" w:color="auto"/>
            <w:bottom w:val="none" w:sz="0" w:space="0" w:color="auto"/>
            <w:right w:val="none" w:sz="0" w:space="0" w:color="auto"/>
          </w:divBdr>
        </w:div>
        <w:div w:id="1214973677">
          <w:marLeft w:val="480"/>
          <w:marRight w:val="0"/>
          <w:marTop w:val="0"/>
          <w:marBottom w:val="0"/>
          <w:divBdr>
            <w:top w:val="none" w:sz="0" w:space="0" w:color="auto"/>
            <w:left w:val="none" w:sz="0" w:space="0" w:color="auto"/>
            <w:bottom w:val="none" w:sz="0" w:space="0" w:color="auto"/>
            <w:right w:val="none" w:sz="0" w:space="0" w:color="auto"/>
          </w:divBdr>
        </w:div>
        <w:div w:id="1286277321">
          <w:marLeft w:val="480"/>
          <w:marRight w:val="0"/>
          <w:marTop w:val="0"/>
          <w:marBottom w:val="0"/>
          <w:divBdr>
            <w:top w:val="none" w:sz="0" w:space="0" w:color="auto"/>
            <w:left w:val="none" w:sz="0" w:space="0" w:color="auto"/>
            <w:bottom w:val="none" w:sz="0" w:space="0" w:color="auto"/>
            <w:right w:val="none" w:sz="0" w:space="0" w:color="auto"/>
          </w:divBdr>
        </w:div>
        <w:div w:id="1296906521">
          <w:marLeft w:val="480"/>
          <w:marRight w:val="0"/>
          <w:marTop w:val="0"/>
          <w:marBottom w:val="0"/>
          <w:divBdr>
            <w:top w:val="none" w:sz="0" w:space="0" w:color="auto"/>
            <w:left w:val="none" w:sz="0" w:space="0" w:color="auto"/>
            <w:bottom w:val="none" w:sz="0" w:space="0" w:color="auto"/>
            <w:right w:val="none" w:sz="0" w:space="0" w:color="auto"/>
          </w:divBdr>
        </w:div>
        <w:div w:id="1297640066">
          <w:marLeft w:val="480"/>
          <w:marRight w:val="0"/>
          <w:marTop w:val="0"/>
          <w:marBottom w:val="0"/>
          <w:divBdr>
            <w:top w:val="none" w:sz="0" w:space="0" w:color="auto"/>
            <w:left w:val="none" w:sz="0" w:space="0" w:color="auto"/>
            <w:bottom w:val="none" w:sz="0" w:space="0" w:color="auto"/>
            <w:right w:val="none" w:sz="0" w:space="0" w:color="auto"/>
          </w:divBdr>
        </w:div>
        <w:div w:id="1315833033">
          <w:marLeft w:val="480"/>
          <w:marRight w:val="0"/>
          <w:marTop w:val="0"/>
          <w:marBottom w:val="0"/>
          <w:divBdr>
            <w:top w:val="none" w:sz="0" w:space="0" w:color="auto"/>
            <w:left w:val="none" w:sz="0" w:space="0" w:color="auto"/>
            <w:bottom w:val="none" w:sz="0" w:space="0" w:color="auto"/>
            <w:right w:val="none" w:sz="0" w:space="0" w:color="auto"/>
          </w:divBdr>
        </w:div>
        <w:div w:id="1425765684">
          <w:marLeft w:val="480"/>
          <w:marRight w:val="0"/>
          <w:marTop w:val="0"/>
          <w:marBottom w:val="0"/>
          <w:divBdr>
            <w:top w:val="none" w:sz="0" w:space="0" w:color="auto"/>
            <w:left w:val="none" w:sz="0" w:space="0" w:color="auto"/>
            <w:bottom w:val="none" w:sz="0" w:space="0" w:color="auto"/>
            <w:right w:val="none" w:sz="0" w:space="0" w:color="auto"/>
          </w:divBdr>
        </w:div>
        <w:div w:id="1428387883">
          <w:marLeft w:val="480"/>
          <w:marRight w:val="0"/>
          <w:marTop w:val="0"/>
          <w:marBottom w:val="0"/>
          <w:divBdr>
            <w:top w:val="none" w:sz="0" w:space="0" w:color="auto"/>
            <w:left w:val="none" w:sz="0" w:space="0" w:color="auto"/>
            <w:bottom w:val="none" w:sz="0" w:space="0" w:color="auto"/>
            <w:right w:val="none" w:sz="0" w:space="0" w:color="auto"/>
          </w:divBdr>
        </w:div>
        <w:div w:id="1502617631">
          <w:marLeft w:val="480"/>
          <w:marRight w:val="0"/>
          <w:marTop w:val="0"/>
          <w:marBottom w:val="0"/>
          <w:divBdr>
            <w:top w:val="none" w:sz="0" w:space="0" w:color="auto"/>
            <w:left w:val="none" w:sz="0" w:space="0" w:color="auto"/>
            <w:bottom w:val="none" w:sz="0" w:space="0" w:color="auto"/>
            <w:right w:val="none" w:sz="0" w:space="0" w:color="auto"/>
          </w:divBdr>
        </w:div>
        <w:div w:id="1505317905">
          <w:marLeft w:val="480"/>
          <w:marRight w:val="0"/>
          <w:marTop w:val="0"/>
          <w:marBottom w:val="0"/>
          <w:divBdr>
            <w:top w:val="none" w:sz="0" w:space="0" w:color="auto"/>
            <w:left w:val="none" w:sz="0" w:space="0" w:color="auto"/>
            <w:bottom w:val="none" w:sz="0" w:space="0" w:color="auto"/>
            <w:right w:val="none" w:sz="0" w:space="0" w:color="auto"/>
          </w:divBdr>
        </w:div>
        <w:div w:id="1566063360">
          <w:marLeft w:val="480"/>
          <w:marRight w:val="0"/>
          <w:marTop w:val="0"/>
          <w:marBottom w:val="0"/>
          <w:divBdr>
            <w:top w:val="none" w:sz="0" w:space="0" w:color="auto"/>
            <w:left w:val="none" w:sz="0" w:space="0" w:color="auto"/>
            <w:bottom w:val="none" w:sz="0" w:space="0" w:color="auto"/>
            <w:right w:val="none" w:sz="0" w:space="0" w:color="auto"/>
          </w:divBdr>
        </w:div>
        <w:div w:id="1566454388">
          <w:marLeft w:val="480"/>
          <w:marRight w:val="0"/>
          <w:marTop w:val="0"/>
          <w:marBottom w:val="0"/>
          <w:divBdr>
            <w:top w:val="none" w:sz="0" w:space="0" w:color="auto"/>
            <w:left w:val="none" w:sz="0" w:space="0" w:color="auto"/>
            <w:bottom w:val="none" w:sz="0" w:space="0" w:color="auto"/>
            <w:right w:val="none" w:sz="0" w:space="0" w:color="auto"/>
          </w:divBdr>
        </w:div>
        <w:div w:id="1592934704">
          <w:marLeft w:val="480"/>
          <w:marRight w:val="0"/>
          <w:marTop w:val="0"/>
          <w:marBottom w:val="0"/>
          <w:divBdr>
            <w:top w:val="none" w:sz="0" w:space="0" w:color="auto"/>
            <w:left w:val="none" w:sz="0" w:space="0" w:color="auto"/>
            <w:bottom w:val="none" w:sz="0" w:space="0" w:color="auto"/>
            <w:right w:val="none" w:sz="0" w:space="0" w:color="auto"/>
          </w:divBdr>
        </w:div>
        <w:div w:id="1620912112">
          <w:marLeft w:val="480"/>
          <w:marRight w:val="0"/>
          <w:marTop w:val="0"/>
          <w:marBottom w:val="0"/>
          <w:divBdr>
            <w:top w:val="none" w:sz="0" w:space="0" w:color="auto"/>
            <w:left w:val="none" w:sz="0" w:space="0" w:color="auto"/>
            <w:bottom w:val="none" w:sz="0" w:space="0" w:color="auto"/>
            <w:right w:val="none" w:sz="0" w:space="0" w:color="auto"/>
          </w:divBdr>
        </w:div>
        <w:div w:id="1641226776">
          <w:marLeft w:val="480"/>
          <w:marRight w:val="0"/>
          <w:marTop w:val="0"/>
          <w:marBottom w:val="0"/>
          <w:divBdr>
            <w:top w:val="none" w:sz="0" w:space="0" w:color="auto"/>
            <w:left w:val="none" w:sz="0" w:space="0" w:color="auto"/>
            <w:bottom w:val="none" w:sz="0" w:space="0" w:color="auto"/>
            <w:right w:val="none" w:sz="0" w:space="0" w:color="auto"/>
          </w:divBdr>
        </w:div>
        <w:div w:id="1676767868">
          <w:marLeft w:val="480"/>
          <w:marRight w:val="0"/>
          <w:marTop w:val="0"/>
          <w:marBottom w:val="0"/>
          <w:divBdr>
            <w:top w:val="none" w:sz="0" w:space="0" w:color="auto"/>
            <w:left w:val="none" w:sz="0" w:space="0" w:color="auto"/>
            <w:bottom w:val="none" w:sz="0" w:space="0" w:color="auto"/>
            <w:right w:val="none" w:sz="0" w:space="0" w:color="auto"/>
          </w:divBdr>
        </w:div>
        <w:div w:id="1761297052">
          <w:marLeft w:val="480"/>
          <w:marRight w:val="0"/>
          <w:marTop w:val="0"/>
          <w:marBottom w:val="0"/>
          <w:divBdr>
            <w:top w:val="none" w:sz="0" w:space="0" w:color="auto"/>
            <w:left w:val="none" w:sz="0" w:space="0" w:color="auto"/>
            <w:bottom w:val="none" w:sz="0" w:space="0" w:color="auto"/>
            <w:right w:val="none" w:sz="0" w:space="0" w:color="auto"/>
          </w:divBdr>
        </w:div>
        <w:div w:id="1915356778">
          <w:marLeft w:val="480"/>
          <w:marRight w:val="0"/>
          <w:marTop w:val="0"/>
          <w:marBottom w:val="0"/>
          <w:divBdr>
            <w:top w:val="none" w:sz="0" w:space="0" w:color="auto"/>
            <w:left w:val="none" w:sz="0" w:space="0" w:color="auto"/>
            <w:bottom w:val="none" w:sz="0" w:space="0" w:color="auto"/>
            <w:right w:val="none" w:sz="0" w:space="0" w:color="auto"/>
          </w:divBdr>
        </w:div>
        <w:div w:id="1917937096">
          <w:marLeft w:val="480"/>
          <w:marRight w:val="0"/>
          <w:marTop w:val="0"/>
          <w:marBottom w:val="0"/>
          <w:divBdr>
            <w:top w:val="none" w:sz="0" w:space="0" w:color="auto"/>
            <w:left w:val="none" w:sz="0" w:space="0" w:color="auto"/>
            <w:bottom w:val="none" w:sz="0" w:space="0" w:color="auto"/>
            <w:right w:val="none" w:sz="0" w:space="0" w:color="auto"/>
          </w:divBdr>
        </w:div>
        <w:div w:id="1968924303">
          <w:marLeft w:val="480"/>
          <w:marRight w:val="0"/>
          <w:marTop w:val="0"/>
          <w:marBottom w:val="0"/>
          <w:divBdr>
            <w:top w:val="none" w:sz="0" w:space="0" w:color="auto"/>
            <w:left w:val="none" w:sz="0" w:space="0" w:color="auto"/>
            <w:bottom w:val="none" w:sz="0" w:space="0" w:color="auto"/>
            <w:right w:val="none" w:sz="0" w:space="0" w:color="auto"/>
          </w:divBdr>
        </w:div>
        <w:div w:id="1969554033">
          <w:marLeft w:val="480"/>
          <w:marRight w:val="0"/>
          <w:marTop w:val="0"/>
          <w:marBottom w:val="0"/>
          <w:divBdr>
            <w:top w:val="none" w:sz="0" w:space="0" w:color="auto"/>
            <w:left w:val="none" w:sz="0" w:space="0" w:color="auto"/>
            <w:bottom w:val="none" w:sz="0" w:space="0" w:color="auto"/>
            <w:right w:val="none" w:sz="0" w:space="0" w:color="auto"/>
          </w:divBdr>
        </w:div>
        <w:div w:id="1970042257">
          <w:marLeft w:val="480"/>
          <w:marRight w:val="0"/>
          <w:marTop w:val="0"/>
          <w:marBottom w:val="0"/>
          <w:divBdr>
            <w:top w:val="none" w:sz="0" w:space="0" w:color="auto"/>
            <w:left w:val="none" w:sz="0" w:space="0" w:color="auto"/>
            <w:bottom w:val="none" w:sz="0" w:space="0" w:color="auto"/>
            <w:right w:val="none" w:sz="0" w:space="0" w:color="auto"/>
          </w:divBdr>
        </w:div>
        <w:div w:id="1982231137">
          <w:marLeft w:val="480"/>
          <w:marRight w:val="0"/>
          <w:marTop w:val="0"/>
          <w:marBottom w:val="0"/>
          <w:divBdr>
            <w:top w:val="none" w:sz="0" w:space="0" w:color="auto"/>
            <w:left w:val="none" w:sz="0" w:space="0" w:color="auto"/>
            <w:bottom w:val="none" w:sz="0" w:space="0" w:color="auto"/>
            <w:right w:val="none" w:sz="0" w:space="0" w:color="auto"/>
          </w:divBdr>
        </w:div>
        <w:div w:id="2033265270">
          <w:marLeft w:val="480"/>
          <w:marRight w:val="0"/>
          <w:marTop w:val="0"/>
          <w:marBottom w:val="0"/>
          <w:divBdr>
            <w:top w:val="none" w:sz="0" w:space="0" w:color="auto"/>
            <w:left w:val="none" w:sz="0" w:space="0" w:color="auto"/>
            <w:bottom w:val="none" w:sz="0" w:space="0" w:color="auto"/>
            <w:right w:val="none" w:sz="0" w:space="0" w:color="auto"/>
          </w:divBdr>
        </w:div>
        <w:div w:id="2036155571">
          <w:marLeft w:val="480"/>
          <w:marRight w:val="0"/>
          <w:marTop w:val="0"/>
          <w:marBottom w:val="0"/>
          <w:divBdr>
            <w:top w:val="none" w:sz="0" w:space="0" w:color="auto"/>
            <w:left w:val="none" w:sz="0" w:space="0" w:color="auto"/>
            <w:bottom w:val="none" w:sz="0" w:space="0" w:color="auto"/>
            <w:right w:val="none" w:sz="0" w:space="0" w:color="auto"/>
          </w:divBdr>
        </w:div>
        <w:div w:id="2053771737">
          <w:marLeft w:val="480"/>
          <w:marRight w:val="0"/>
          <w:marTop w:val="0"/>
          <w:marBottom w:val="0"/>
          <w:divBdr>
            <w:top w:val="none" w:sz="0" w:space="0" w:color="auto"/>
            <w:left w:val="none" w:sz="0" w:space="0" w:color="auto"/>
            <w:bottom w:val="none" w:sz="0" w:space="0" w:color="auto"/>
            <w:right w:val="none" w:sz="0" w:space="0" w:color="auto"/>
          </w:divBdr>
        </w:div>
        <w:div w:id="2136286004">
          <w:marLeft w:val="480"/>
          <w:marRight w:val="0"/>
          <w:marTop w:val="0"/>
          <w:marBottom w:val="0"/>
          <w:divBdr>
            <w:top w:val="none" w:sz="0" w:space="0" w:color="auto"/>
            <w:left w:val="none" w:sz="0" w:space="0" w:color="auto"/>
            <w:bottom w:val="none" w:sz="0" w:space="0" w:color="auto"/>
            <w:right w:val="none" w:sz="0" w:space="0" w:color="auto"/>
          </w:divBdr>
        </w:div>
      </w:divsChild>
    </w:div>
    <w:div w:id="992028077">
      <w:bodyDiv w:val="1"/>
      <w:marLeft w:val="0"/>
      <w:marRight w:val="0"/>
      <w:marTop w:val="0"/>
      <w:marBottom w:val="0"/>
      <w:divBdr>
        <w:top w:val="none" w:sz="0" w:space="0" w:color="auto"/>
        <w:left w:val="none" w:sz="0" w:space="0" w:color="auto"/>
        <w:bottom w:val="none" w:sz="0" w:space="0" w:color="auto"/>
        <w:right w:val="none" w:sz="0" w:space="0" w:color="auto"/>
      </w:divBdr>
    </w:div>
    <w:div w:id="1019700447">
      <w:bodyDiv w:val="1"/>
      <w:marLeft w:val="0"/>
      <w:marRight w:val="0"/>
      <w:marTop w:val="0"/>
      <w:marBottom w:val="0"/>
      <w:divBdr>
        <w:top w:val="none" w:sz="0" w:space="0" w:color="auto"/>
        <w:left w:val="none" w:sz="0" w:space="0" w:color="auto"/>
        <w:bottom w:val="none" w:sz="0" w:space="0" w:color="auto"/>
        <w:right w:val="none" w:sz="0" w:space="0" w:color="auto"/>
      </w:divBdr>
      <w:divsChild>
        <w:div w:id="18437081">
          <w:marLeft w:val="480"/>
          <w:marRight w:val="0"/>
          <w:marTop w:val="0"/>
          <w:marBottom w:val="0"/>
          <w:divBdr>
            <w:top w:val="none" w:sz="0" w:space="0" w:color="auto"/>
            <w:left w:val="none" w:sz="0" w:space="0" w:color="auto"/>
            <w:bottom w:val="none" w:sz="0" w:space="0" w:color="auto"/>
            <w:right w:val="none" w:sz="0" w:space="0" w:color="auto"/>
          </w:divBdr>
        </w:div>
        <w:div w:id="50857449">
          <w:marLeft w:val="480"/>
          <w:marRight w:val="0"/>
          <w:marTop w:val="0"/>
          <w:marBottom w:val="0"/>
          <w:divBdr>
            <w:top w:val="none" w:sz="0" w:space="0" w:color="auto"/>
            <w:left w:val="none" w:sz="0" w:space="0" w:color="auto"/>
            <w:bottom w:val="none" w:sz="0" w:space="0" w:color="auto"/>
            <w:right w:val="none" w:sz="0" w:space="0" w:color="auto"/>
          </w:divBdr>
        </w:div>
        <w:div w:id="52585863">
          <w:marLeft w:val="480"/>
          <w:marRight w:val="0"/>
          <w:marTop w:val="0"/>
          <w:marBottom w:val="0"/>
          <w:divBdr>
            <w:top w:val="none" w:sz="0" w:space="0" w:color="auto"/>
            <w:left w:val="none" w:sz="0" w:space="0" w:color="auto"/>
            <w:bottom w:val="none" w:sz="0" w:space="0" w:color="auto"/>
            <w:right w:val="none" w:sz="0" w:space="0" w:color="auto"/>
          </w:divBdr>
        </w:div>
        <w:div w:id="117333251">
          <w:marLeft w:val="480"/>
          <w:marRight w:val="0"/>
          <w:marTop w:val="0"/>
          <w:marBottom w:val="0"/>
          <w:divBdr>
            <w:top w:val="none" w:sz="0" w:space="0" w:color="auto"/>
            <w:left w:val="none" w:sz="0" w:space="0" w:color="auto"/>
            <w:bottom w:val="none" w:sz="0" w:space="0" w:color="auto"/>
            <w:right w:val="none" w:sz="0" w:space="0" w:color="auto"/>
          </w:divBdr>
        </w:div>
        <w:div w:id="235164334">
          <w:marLeft w:val="480"/>
          <w:marRight w:val="0"/>
          <w:marTop w:val="0"/>
          <w:marBottom w:val="0"/>
          <w:divBdr>
            <w:top w:val="none" w:sz="0" w:space="0" w:color="auto"/>
            <w:left w:val="none" w:sz="0" w:space="0" w:color="auto"/>
            <w:bottom w:val="none" w:sz="0" w:space="0" w:color="auto"/>
            <w:right w:val="none" w:sz="0" w:space="0" w:color="auto"/>
          </w:divBdr>
        </w:div>
        <w:div w:id="240405783">
          <w:marLeft w:val="480"/>
          <w:marRight w:val="0"/>
          <w:marTop w:val="0"/>
          <w:marBottom w:val="0"/>
          <w:divBdr>
            <w:top w:val="none" w:sz="0" w:space="0" w:color="auto"/>
            <w:left w:val="none" w:sz="0" w:space="0" w:color="auto"/>
            <w:bottom w:val="none" w:sz="0" w:space="0" w:color="auto"/>
            <w:right w:val="none" w:sz="0" w:space="0" w:color="auto"/>
          </w:divBdr>
        </w:div>
        <w:div w:id="259528335">
          <w:marLeft w:val="480"/>
          <w:marRight w:val="0"/>
          <w:marTop w:val="0"/>
          <w:marBottom w:val="0"/>
          <w:divBdr>
            <w:top w:val="none" w:sz="0" w:space="0" w:color="auto"/>
            <w:left w:val="none" w:sz="0" w:space="0" w:color="auto"/>
            <w:bottom w:val="none" w:sz="0" w:space="0" w:color="auto"/>
            <w:right w:val="none" w:sz="0" w:space="0" w:color="auto"/>
          </w:divBdr>
        </w:div>
        <w:div w:id="262497349">
          <w:marLeft w:val="480"/>
          <w:marRight w:val="0"/>
          <w:marTop w:val="0"/>
          <w:marBottom w:val="0"/>
          <w:divBdr>
            <w:top w:val="none" w:sz="0" w:space="0" w:color="auto"/>
            <w:left w:val="none" w:sz="0" w:space="0" w:color="auto"/>
            <w:bottom w:val="none" w:sz="0" w:space="0" w:color="auto"/>
            <w:right w:val="none" w:sz="0" w:space="0" w:color="auto"/>
          </w:divBdr>
        </w:div>
        <w:div w:id="266154784">
          <w:marLeft w:val="480"/>
          <w:marRight w:val="0"/>
          <w:marTop w:val="0"/>
          <w:marBottom w:val="0"/>
          <w:divBdr>
            <w:top w:val="none" w:sz="0" w:space="0" w:color="auto"/>
            <w:left w:val="none" w:sz="0" w:space="0" w:color="auto"/>
            <w:bottom w:val="none" w:sz="0" w:space="0" w:color="auto"/>
            <w:right w:val="none" w:sz="0" w:space="0" w:color="auto"/>
          </w:divBdr>
        </w:div>
        <w:div w:id="299461204">
          <w:marLeft w:val="480"/>
          <w:marRight w:val="0"/>
          <w:marTop w:val="0"/>
          <w:marBottom w:val="0"/>
          <w:divBdr>
            <w:top w:val="none" w:sz="0" w:space="0" w:color="auto"/>
            <w:left w:val="none" w:sz="0" w:space="0" w:color="auto"/>
            <w:bottom w:val="none" w:sz="0" w:space="0" w:color="auto"/>
            <w:right w:val="none" w:sz="0" w:space="0" w:color="auto"/>
          </w:divBdr>
        </w:div>
        <w:div w:id="304511613">
          <w:marLeft w:val="480"/>
          <w:marRight w:val="0"/>
          <w:marTop w:val="0"/>
          <w:marBottom w:val="0"/>
          <w:divBdr>
            <w:top w:val="none" w:sz="0" w:space="0" w:color="auto"/>
            <w:left w:val="none" w:sz="0" w:space="0" w:color="auto"/>
            <w:bottom w:val="none" w:sz="0" w:space="0" w:color="auto"/>
            <w:right w:val="none" w:sz="0" w:space="0" w:color="auto"/>
          </w:divBdr>
        </w:div>
        <w:div w:id="333799737">
          <w:marLeft w:val="480"/>
          <w:marRight w:val="0"/>
          <w:marTop w:val="0"/>
          <w:marBottom w:val="0"/>
          <w:divBdr>
            <w:top w:val="none" w:sz="0" w:space="0" w:color="auto"/>
            <w:left w:val="none" w:sz="0" w:space="0" w:color="auto"/>
            <w:bottom w:val="none" w:sz="0" w:space="0" w:color="auto"/>
            <w:right w:val="none" w:sz="0" w:space="0" w:color="auto"/>
          </w:divBdr>
        </w:div>
        <w:div w:id="414207788">
          <w:marLeft w:val="480"/>
          <w:marRight w:val="0"/>
          <w:marTop w:val="0"/>
          <w:marBottom w:val="0"/>
          <w:divBdr>
            <w:top w:val="none" w:sz="0" w:space="0" w:color="auto"/>
            <w:left w:val="none" w:sz="0" w:space="0" w:color="auto"/>
            <w:bottom w:val="none" w:sz="0" w:space="0" w:color="auto"/>
            <w:right w:val="none" w:sz="0" w:space="0" w:color="auto"/>
          </w:divBdr>
        </w:div>
        <w:div w:id="475070680">
          <w:marLeft w:val="480"/>
          <w:marRight w:val="0"/>
          <w:marTop w:val="0"/>
          <w:marBottom w:val="0"/>
          <w:divBdr>
            <w:top w:val="none" w:sz="0" w:space="0" w:color="auto"/>
            <w:left w:val="none" w:sz="0" w:space="0" w:color="auto"/>
            <w:bottom w:val="none" w:sz="0" w:space="0" w:color="auto"/>
            <w:right w:val="none" w:sz="0" w:space="0" w:color="auto"/>
          </w:divBdr>
        </w:div>
        <w:div w:id="486946983">
          <w:marLeft w:val="480"/>
          <w:marRight w:val="0"/>
          <w:marTop w:val="0"/>
          <w:marBottom w:val="0"/>
          <w:divBdr>
            <w:top w:val="none" w:sz="0" w:space="0" w:color="auto"/>
            <w:left w:val="none" w:sz="0" w:space="0" w:color="auto"/>
            <w:bottom w:val="none" w:sz="0" w:space="0" w:color="auto"/>
            <w:right w:val="none" w:sz="0" w:space="0" w:color="auto"/>
          </w:divBdr>
        </w:div>
        <w:div w:id="538204228">
          <w:marLeft w:val="480"/>
          <w:marRight w:val="0"/>
          <w:marTop w:val="0"/>
          <w:marBottom w:val="0"/>
          <w:divBdr>
            <w:top w:val="none" w:sz="0" w:space="0" w:color="auto"/>
            <w:left w:val="none" w:sz="0" w:space="0" w:color="auto"/>
            <w:bottom w:val="none" w:sz="0" w:space="0" w:color="auto"/>
            <w:right w:val="none" w:sz="0" w:space="0" w:color="auto"/>
          </w:divBdr>
        </w:div>
        <w:div w:id="578558351">
          <w:marLeft w:val="480"/>
          <w:marRight w:val="0"/>
          <w:marTop w:val="0"/>
          <w:marBottom w:val="0"/>
          <w:divBdr>
            <w:top w:val="none" w:sz="0" w:space="0" w:color="auto"/>
            <w:left w:val="none" w:sz="0" w:space="0" w:color="auto"/>
            <w:bottom w:val="none" w:sz="0" w:space="0" w:color="auto"/>
            <w:right w:val="none" w:sz="0" w:space="0" w:color="auto"/>
          </w:divBdr>
        </w:div>
        <w:div w:id="611403273">
          <w:marLeft w:val="480"/>
          <w:marRight w:val="0"/>
          <w:marTop w:val="0"/>
          <w:marBottom w:val="0"/>
          <w:divBdr>
            <w:top w:val="none" w:sz="0" w:space="0" w:color="auto"/>
            <w:left w:val="none" w:sz="0" w:space="0" w:color="auto"/>
            <w:bottom w:val="none" w:sz="0" w:space="0" w:color="auto"/>
            <w:right w:val="none" w:sz="0" w:space="0" w:color="auto"/>
          </w:divBdr>
        </w:div>
        <w:div w:id="646905960">
          <w:marLeft w:val="480"/>
          <w:marRight w:val="0"/>
          <w:marTop w:val="0"/>
          <w:marBottom w:val="0"/>
          <w:divBdr>
            <w:top w:val="none" w:sz="0" w:space="0" w:color="auto"/>
            <w:left w:val="none" w:sz="0" w:space="0" w:color="auto"/>
            <w:bottom w:val="none" w:sz="0" w:space="0" w:color="auto"/>
            <w:right w:val="none" w:sz="0" w:space="0" w:color="auto"/>
          </w:divBdr>
        </w:div>
        <w:div w:id="744839695">
          <w:marLeft w:val="480"/>
          <w:marRight w:val="0"/>
          <w:marTop w:val="0"/>
          <w:marBottom w:val="0"/>
          <w:divBdr>
            <w:top w:val="none" w:sz="0" w:space="0" w:color="auto"/>
            <w:left w:val="none" w:sz="0" w:space="0" w:color="auto"/>
            <w:bottom w:val="none" w:sz="0" w:space="0" w:color="auto"/>
            <w:right w:val="none" w:sz="0" w:space="0" w:color="auto"/>
          </w:divBdr>
        </w:div>
        <w:div w:id="798839072">
          <w:marLeft w:val="480"/>
          <w:marRight w:val="0"/>
          <w:marTop w:val="0"/>
          <w:marBottom w:val="0"/>
          <w:divBdr>
            <w:top w:val="none" w:sz="0" w:space="0" w:color="auto"/>
            <w:left w:val="none" w:sz="0" w:space="0" w:color="auto"/>
            <w:bottom w:val="none" w:sz="0" w:space="0" w:color="auto"/>
            <w:right w:val="none" w:sz="0" w:space="0" w:color="auto"/>
          </w:divBdr>
        </w:div>
        <w:div w:id="822084465">
          <w:marLeft w:val="480"/>
          <w:marRight w:val="0"/>
          <w:marTop w:val="0"/>
          <w:marBottom w:val="0"/>
          <w:divBdr>
            <w:top w:val="none" w:sz="0" w:space="0" w:color="auto"/>
            <w:left w:val="none" w:sz="0" w:space="0" w:color="auto"/>
            <w:bottom w:val="none" w:sz="0" w:space="0" w:color="auto"/>
            <w:right w:val="none" w:sz="0" w:space="0" w:color="auto"/>
          </w:divBdr>
        </w:div>
        <w:div w:id="832181472">
          <w:marLeft w:val="480"/>
          <w:marRight w:val="0"/>
          <w:marTop w:val="0"/>
          <w:marBottom w:val="0"/>
          <w:divBdr>
            <w:top w:val="none" w:sz="0" w:space="0" w:color="auto"/>
            <w:left w:val="none" w:sz="0" w:space="0" w:color="auto"/>
            <w:bottom w:val="none" w:sz="0" w:space="0" w:color="auto"/>
            <w:right w:val="none" w:sz="0" w:space="0" w:color="auto"/>
          </w:divBdr>
        </w:div>
        <w:div w:id="853763547">
          <w:marLeft w:val="480"/>
          <w:marRight w:val="0"/>
          <w:marTop w:val="0"/>
          <w:marBottom w:val="0"/>
          <w:divBdr>
            <w:top w:val="none" w:sz="0" w:space="0" w:color="auto"/>
            <w:left w:val="none" w:sz="0" w:space="0" w:color="auto"/>
            <w:bottom w:val="none" w:sz="0" w:space="0" w:color="auto"/>
            <w:right w:val="none" w:sz="0" w:space="0" w:color="auto"/>
          </w:divBdr>
        </w:div>
        <w:div w:id="862982518">
          <w:marLeft w:val="480"/>
          <w:marRight w:val="0"/>
          <w:marTop w:val="0"/>
          <w:marBottom w:val="0"/>
          <w:divBdr>
            <w:top w:val="none" w:sz="0" w:space="0" w:color="auto"/>
            <w:left w:val="none" w:sz="0" w:space="0" w:color="auto"/>
            <w:bottom w:val="none" w:sz="0" w:space="0" w:color="auto"/>
            <w:right w:val="none" w:sz="0" w:space="0" w:color="auto"/>
          </w:divBdr>
        </w:div>
        <w:div w:id="925652454">
          <w:marLeft w:val="480"/>
          <w:marRight w:val="0"/>
          <w:marTop w:val="0"/>
          <w:marBottom w:val="0"/>
          <w:divBdr>
            <w:top w:val="none" w:sz="0" w:space="0" w:color="auto"/>
            <w:left w:val="none" w:sz="0" w:space="0" w:color="auto"/>
            <w:bottom w:val="none" w:sz="0" w:space="0" w:color="auto"/>
            <w:right w:val="none" w:sz="0" w:space="0" w:color="auto"/>
          </w:divBdr>
        </w:div>
        <w:div w:id="928733330">
          <w:marLeft w:val="480"/>
          <w:marRight w:val="0"/>
          <w:marTop w:val="0"/>
          <w:marBottom w:val="0"/>
          <w:divBdr>
            <w:top w:val="none" w:sz="0" w:space="0" w:color="auto"/>
            <w:left w:val="none" w:sz="0" w:space="0" w:color="auto"/>
            <w:bottom w:val="none" w:sz="0" w:space="0" w:color="auto"/>
            <w:right w:val="none" w:sz="0" w:space="0" w:color="auto"/>
          </w:divBdr>
        </w:div>
        <w:div w:id="1020009494">
          <w:marLeft w:val="480"/>
          <w:marRight w:val="0"/>
          <w:marTop w:val="0"/>
          <w:marBottom w:val="0"/>
          <w:divBdr>
            <w:top w:val="none" w:sz="0" w:space="0" w:color="auto"/>
            <w:left w:val="none" w:sz="0" w:space="0" w:color="auto"/>
            <w:bottom w:val="none" w:sz="0" w:space="0" w:color="auto"/>
            <w:right w:val="none" w:sz="0" w:space="0" w:color="auto"/>
          </w:divBdr>
        </w:div>
        <w:div w:id="1095781817">
          <w:marLeft w:val="480"/>
          <w:marRight w:val="0"/>
          <w:marTop w:val="0"/>
          <w:marBottom w:val="0"/>
          <w:divBdr>
            <w:top w:val="none" w:sz="0" w:space="0" w:color="auto"/>
            <w:left w:val="none" w:sz="0" w:space="0" w:color="auto"/>
            <w:bottom w:val="none" w:sz="0" w:space="0" w:color="auto"/>
            <w:right w:val="none" w:sz="0" w:space="0" w:color="auto"/>
          </w:divBdr>
        </w:div>
        <w:div w:id="1125198108">
          <w:marLeft w:val="480"/>
          <w:marRight w:val="0"/>
          <w:marTop w:val="0"/>
          <w:marBottom w:val="0"/>
          <w:divBdr>
            <w:top w:val="none" w:sz="0" w:space="0" w:color="auto"/>
            <w:left w:val="none" w:sz="0" w:space="0" w:color="auto"/>
            <w:bottom w:val="none" w:sz="0" w:space="0" w:color="auto"/>
            <w:right w:val="none" w:sz="0" w:space="0" w:color="auto"/>
          </w:divBdr>
        </w:div>
        <w:div w:id="1182551395">
          <w:marLeft w:val="480"/>
          <w:marRight w:val="0"/>
          <w:marTop w:val="0"/>
          <w:marBottom w:val="0"/>
          <w:divBdr>
            <w:top w:val="none" w:sz="0" w:space="0" w:color="auto"/>
            <w:left w:val="none" w:sz="0" w:space="0" w:color="auto"/>
            <w:bottom w:val="none" w:sz="0" w:space="0" w:color="auto"/>
            <w:right w:val="none" w:sz="0" w:space="0" w:color="auto"/>
          </w:divBdr>
        </w:div>
        <w:div w:id="1207135852">
          <w:marLeft w:val="480"/>
          <w:marRight w:val="0"/>
          <w:marTop w:val="0"/>
          <w:marBottom w:val="0"/>
          <w:divBdr>
            <w:top w:val="none" w:sz="0" w:space="0" w:color="auto"/>
            <w:left w:val="none" w:sz="0" w:space="0" w:color="auto"/>
            <w:bottom w:val="none" w:sz="0" w:space="0" w:color="auto"/>
            <w:right w:val="none" w:sz="0" w:space="0" w:color="auto"/>
          </w:divBdr>
        </w:div>
        <w:div w:id="1213955718">
          <w:marLeft w:val="480"/>
          <w:marRight w:val="0"/>
          <w:marTop w:val="0"/>
          <w:marBottom w:val="0"/>
          <w:divBdr>
            <w:top w:val="none" w:sz="0" w:space="0" w:color="auto"/>
            <w:left w:val="none" w:sz="0" w:space="0" w:color="auto"/>
            <w:bottom w:val="none" w:sz="0" w:space="0" w:color="auto"/>
            <w:right w:val="none" w:sz="0" w:space="0" w:color="auto"/>
          </w:divBdr>
        </w:div>
        <w:div w:id="1220675145">
          <w:marLeft w:val="480"/>
          <w:marRight w:val="0"/>
          <w:marTop w:val="0"/>
          <w:marBottom w:val="0"/>
          <w:divBdr>
            <w:top w:val="none" w:sz="0" w:space="0" w:color="auto"/>
            <w:left w:val="none" w:sz="0" w:space="0" w:color="auto"/>
            <w:bottom w:val="none" w:sz="0" w:space="0" w:color="auto"/>
            <w:right w:val="none" w:sz="0" w:space="0" w:color="auto"/>
          </w:divBdr>
        </w:div>
        <w:div w:id="1234507175">
          <w:marLeft w:val="480"/>
          <w:marRight w:val="0"/>
          <w:marTop w:val="0"/>
          <w:marBottom w:val="0"/>
          <w:divBdr>
            <w:top w:val="none" w:sz="0" w:space="0" w:color="auto"/>
            <w:left w:val="none" w:sz="0" w:space="0" w:color="auto"/>
            <w:bottom w:val="none" w:sz="0" w:space="0" w:color="auto"/>
            <w:right w:val="none" w:sz="0" w:space="0" w:color="auto"/>
          </w:divBdr>
        </w:div>
        <w:div w:id="1299727632">
          <w:marLeft w:val="480"/>
          <w:marRight w:val="0"/>
          <w:marTop w:val="0"/>
          <w:marBottom w:val="0"/>
          <w:divBdr>
            <w:top w:val="none" w:sz="0" w:space="0" w:color="auto"/>
            <w:left w:val="none" w:sz="0" w:space="0" w:color="auto"/>
            <w:bottom w:val="none" w:sz="0" w:space="0" w:color="auto"/>
            <w:right w:val="none" w:sz="0" w:space="0" w:color="auto"/>
          </w:divBdr>
        </w:div>
        <w:div w:id="1310866161">
          <w:marLeft w:val="480"/>
          <w:marRight w:val="0"/>
          <w:marTop w:val="0"/>
          <w:marBottom w:val="0"/>
          <w:divBdr>
            <w:top w:val="none" w:sz="0" w:space="0" w:color="auto"/>
            <w:left w:val="none" w:sz="0" w:space="0" w:color="auto"/>
            <w:bottom w:val="none" w:sz="0" w:space="0" w:color="auto"/>
            <w:right w:val="none" w:sz="0" w:space="0" w:color="auto"/>
          </w:divBdr>
        </w:div>
        <w:div w:id="1374312309">
          <w:marLeft w:val="480"/>
          <w:marRight w:val="0"/>
          <w:marTop w:val="0"/>
          <w:marBottom w:val="0"/>
          <w:divBdr>
            <w:top w:val="none" w:sz="0" w:space="0" w:color="auto"/>
            <w:left w:val="none" w:sz="0" w:space="0" w:color="auto"/>
            <w:bottom w:val="none" w:sz="0" w:space="0" w:color="auto"/>
            <w:right w:val="none" w:sz="0" w:space="0" w:color="auto"/>
          </w:divBdr>
        </w:div>
        <w:div w:id="1408573326">
          <w:marLeft w:val="480"/>
          <w:marRight w:val="0"/>
          <w:marTop w:val="0"/>
          <w:marBottom w:val="0"/>
          <w:divBdr>
            <w:top w:val="none" w:sz="0" w:space="0" w:color="auto"/>
            <w:left w:val="none" w:sz="0" w:space="0" w:color="auto"/>
            <w:bottom w:val="none" w:sz="0" w:space="0" w:color="auto"/>
            <w:right w:val="none" w:sz="0" w:space="0" w:color="auto"/>
          </w:divBdr>
        </w:div>
        <w:div w:id="1516654086">
          <w:marLeft w:val="480"/>
          <w:marRight w:val="0"/>
          <w:marTop w:val="0"/>
          <w:marBottom w:val="0"/>
          <w:divBdr>
            <w:top w:val="none" w:sz="0" w:space="0" w:color="auto"/>
            <w:left w:val="none" w:sz="0" w:space="0" w:color="auto"/>
            <w:bottom w:val="none" w:sz="0" w:space="0" w:color="auto"/>
            <w:right w:val="none" w:sz="0" w:space="0" w:color="auto"/>
          </w:divBdr>
        </w:div>
        <w:div w:id="1528179502">
          <w:marLeft w:val="480"/>
          <w:marRight w:val="0"/>
          <w:marTop w:val="0"/>
          <w:marBottom w:val="0"/>
          <w:divBdr>
            <w:top w:val="none" w:sz="0" w:space="0" w:color="auto"/>
            <w:left w:val="none" w:sz="0" w:space="0" w:color="auto"/>
            <w:bottom w:val="none" w:sz="0" w:space="0" w:color="auto"/>
            <w:right w:val="none" w:sz="0" w:space="0" w:color="auto"/>
          </w:divBdr>
        </w:div>
        <w:div w:id="1557813489">
          <w:marLeft w:val="480"/>
          <w:marRight w:val="0"/>
          <w:marTop w:val="0"/>
          <w:marBottom w:val="0"/>
          <w:divBdr>
            <w:top w:val="none" w:sz="0" w:space="0" w:color="auto"/>
            <w:left w:val="none" w:sz="0" w:space="0" w:color="auto"/>
            <w:bottom w:val="none" w:sz="0" w:space="0" w:color="auto"/>
            <w:right w:val="none" w:sz="0" w:space="0" w:color="auto"/>
          </w:divBdr>
        </w:div>
        <w:div w:id="1619675593">
          <w:marLeft w:val="480"/>
          <w:marRight w:val="0"/>
          <w:marTop w:val="0"/>
          <w:marBottom w:val="0"/>
          <w:divBdr>
            <w:top w:val="none" w:sz="0" w:space="0" w:color="auto"/>
            <w:left w:val="none" w:sz="0" w:space="0" w:color="auto"/>
            <w:bottom w:val="none" w:sz="0" w:space="0" w:color="auto"/>
            <w:right w:val="none" w:sz="0" w:space="0" w:color="auto"/>
          </w:divBdr>
        </w:div>
        <w:div w:id="1623076840">
          <w:marLeft w:val="480"/>
          <w:marRight w:val="0"/>
          <w:marTop w:val="0"/>
          <w:marBottom w:val="0"/>
          <w:divBdr>
            <w:top w:val="none" w:sz="0" w:space="0" w:color="auto"/>
            <w:left w:val="none" w:sz="0" w:space="0" w:color="auto"/>
            <w:bottom w:val="none" w:sz="0" w:space="0" w:color="auto"/>
            <w:right w:val="none" w:sz="0" w:space="0" w:color="auto"/>
          </w:divBdr>
        </w:div>
        <w:div w:id="1710110683">
          <w:marLeft w:val="480"/>
          <w:marRight w:val="0"/>
          <w:marTop w:val="0"/>
          <w:marBottom w:val="0"/>
          <w:divBdr>
            <w:top w:val="none" w:sz="0" w:space="0" w:color="auto"/>
            <w:left w:val="none" w:sz="0" w:space="0" w:color="auto"/>
            <w:bottom w:val="none" w:sz="0" w:space="0" w:color="auto"/>
            <w:right w:val="none" w:sz="0" w:space="0" w:color="auto"/>
          </w:divBdr>
        </w:div>
        <w:div w:id="1753698824">
          <w:marLeft w:val="480"/>
          <w:marRight w:val="0"/>
          <w:marTop w:val="0"/>
          <w:marBottom w:val="0"/>
          <w:divBdr>
            <w:top w:val="none" w:sz="0" w:space="0" w:color="auto"/>
            <w:left w:val="none" w:sz="0" w:space="0" w:color="auto"/>
            <w:bottom w:val="none" w:sz="0" w:space="0" w:color="auto"/>
            <w:right w:val="none" w:sz="0" w:space="0" w:color="auto"/>
          </w:divBdr>
        </w:div>
        <w:div w:id="1764180248">
          <w:marLeft w:val="480"/>
          <w:marRight w:val="0"/>
          <w:marTop w:val="0"/>
          <w:marBottom w:val="0"/>
          <w:divBdr>
            <w:top w:val="none" w:sz="0" w:space="0" w:color="auto"/>
            <w:left w:val="none" w:sz="0" w:space="0" w:color="auto"/>
            <w:bottom w:val="none" w:sz="0" w:space="0" w:color="auto"/>
            <w:right w:val="none" w:sz="0" w:space="0" w:color="auto"/>
          </w:divBdr>
        </w:div>
        <w:div w:id="1768234307">
          <w:marLeft w:val="480"/>
          <w:marRight w:val="0"/>
          <w:marTop w:val="0"/>
          <w:marBottom w:val="0"/>
          <w:divBdr>
            <w:top w:val="none" w:sz="0" w:space="0" w:color="auto"/>
            <w:left w:val="none" w:sz="0" w:space="0" w:color="auto"/>
            <w:bottom w:val="none" w:sz="0" w:space="0" w:color="auto"/>
            <w:right w:val="none" w:sz="0" w:space="0" w:color="auto"/>
          </w:divBdr>
        </w:div>
        <w:div w:id="1771201042">
          <w:marLeft w:val="480"/>
          <w:marRight w:val="0"/>
          <w:marTop w:val="0"/>
          <w:marBottom w:val="0"/>
          <w:divBdr>
            <w:top w:val="none" w:sz="0" w:space="0" w:color="auto"/>
            <w:left w:val="none" w:sz="0" w:space="0" w:color="auto"/>
            <w:bottom w:val="none" w:sz="0" w:space="0" w:color="auto"/>
            <w:right w:val="none" w:sz="0" w:space="0" w:color="auto"/>
          </w:divBdr>
        </w:div>
        <w:div w:id="1790120174">
          <w:marLeft w:val="480"/>
          <w:marRight w:val="0"/>
          <w:marTop w:val="0"/>
          <w:marBottom w:val="0"/>
          <w:divBdr>
            <w:top w:val="none" w:sz="0" w:space="0" w:color="auto"/>
            <w:left w:val="none" w:sz="0" w:space="0" w:color="auto"/>
            <w:bottom w:val="none" w:sz="0" w:space="0" w:color="auto"/>
            <w:right w:val="none" w:sz="0" w:space="0" w:color="auto"/>
          </w:divBdr>
        </w:div>
        <w:div w:id="1841969546">
          <w:marLeft w:val="480"/>
          <w:marRight w:val="0"/>
          <w:marTop w:val="0"/>
          <w:marBottom w:val="0"/>
          <w:divBdr>
            <w:top w:val="none" w:sz="0" w:space="0" w:color="auto"/>
            <w:left w:val="none" w:sz="0" w:space="0" w:color="auto"/>
            <w:bottom w:val="none" w:sz="0" w:space="0" w:color="auto"/>
            <w:right w:val="none" w:sz="0" w:space="0" w:color="auto"/>
          </w:divBdr>
        </w:div>
        <w:div w:id="1900751963">
          <w:marLeft w:val="480"/>
          <w:marRight w:val="0"/>
          <w:marTop w:val="0"/>
          <w:marBottom w:val="0"/>
          <w:divBdr>
            <w:top w:val="none" w:sz="0" w:space="0" w:color="auto"/>
            <w:left w:val="none" w:sz="0" w:space="0" w:color="auto"/>
            <w:bottom w:val="none" w:sz="0" w:space="0" w:color="auto"/>
            <w:right w:val="none" w:sz="0" w:space="0" w:color="auto"/>
          </w:divBdr>
        </w:div>
        <w:div w:id="1942832620">
          <w:marLeft w:val="480"/>
          <w:marRight w:val="0"/>
          <w:marTop w:val="0"/>
          <w:marBottom w:val="0"/>
          <w:divBdr>
            <w:top w:val="none" w:sz="0" w:space="0" w:color="auto"/>
            <w:left w:val="none" w:sz="0" w:space="0" w:color="auto"/>
            <w:bottom w:val="none" w:sz="0" w:space="0" w:color="auto"/>
            <w:right w:val="none" w:sz="0" w:space="0" w:color="auto"/>
          </w:divBdr>
        </w:div>
        <w:div w:id="1953976163">
          <w:marLeft w:val="480"/>
          <w:marRight w:val="0"/>
          <w:marTop w:val="0"/>
          <w:marBottom w:val="0"/>
          <w:divBdr>
            <w:top w:val="none" w:sz="0" w:space="0" w:color="auto"/>
            <w:left w:val="none" w:sz="0" w:space="0" w:color="auto"/>
            <w:bottom w:val="none" w:sz="0" w:space="0" w:color="auto"/>
            <w:right w:val="none" w:sz="0" w:space="0" w:color="auto"/>
          </w:divBdr>
        </w:div>
        <w:div w:id="1964001267">
          <w:marLeft w:val="480"/>
          <w:marRight w:val="0"/>
          <w:marTop w:val="0"/>
          <w:marBottom w:val="0"/>
          <w:divBdr>
            <w:top w:val="none" w:sz="0" w:space="0" w:color="auto"/>
            <w:left w:val="none" w:sz="0" w:space="0" w:color="auto"/>
            <w:bottom w:val="none" w:sz="0" w:space="0" w:color="auto"/>
            <w:right w:val="none" w:sz="0" w:space="0" w:color="auto"/>
          </w:divBdr>
        </w:div>
        <w:div w:id="1973511917">
          <w:marLeft w:val="480"/>
          <w:marRight w:val="0"/>
          <w:marTop w:val="0"/>
          <w:marBottom w:val="0"/>
          <w:divBdr>
            <w:top w:val="none" w:sz="0" w:space="0" w:color="auto"/>
            <w:left w:val="none" w:sz="0" w:space="0" w:color="auto"/>
            <w:bottom w:val="none" w:sz="0" w:space="0" w:color="auto"/>
            <w:right w:val="none" w:sz="0" w:space="0" w:color="auto"/>
          </w:divBdr>
        </w:div>
        <w:div w:id="1984001630">
          <w:marLeft w:val="480"/>
          <w:marRight w:val="0"/>
          <w:marTop w:val="0"/>
          <w:marBottom w:val="0"/>
          <w:divBdr>
            <w:top w:val="none" w:sz="0" w:space="0" w:color="auto"/>
            <w:left w:val="none" w:sz="0" w:space="0" w:color="auto"/>
            <w:bottom w:val="none" w:sz="0" w:space="0" w:color="auto"/>
            <w:right w:val="none" w:sz="0" w:space="0" w:color="auto"/>
          </w:divBdr>
        </w:div>
        <w:div w:id="2057970021">
          <w:marLeft w:val="480"/>
          <w:marRight w:val="0"/>
          <w:marTop w:val="0"/>
          <w:marBottom w:val="0"/>
          <w:divBdr>
            <w:top w:val="none" w:sz="0" w:space="0" w:color="auto"/>
            <w:left w:val="none" w:sz="0" w:space="0" w:color="auto"/>
            <w:bottom w:val="none" w:sz="0" w:space="0" w:color="auto"/>
            <w:right w:val="none" w:sz="0" w:space="0" w:color="auto"/>
          </w:divBdr>
        </w:div>
        <w:div w:id="2102019640">
          <w:marLeft w:val="480"/>
          <w:marRight w:val="0"/>
          <w:marTop w:val="0"/>
          <w:marBottom w:val="0"/>
          <w:divBdr>
            <w:top w:val="none" w:sz="0" w:space="0" w:color="auto"/>
            <w:left w:val="none" w:sz="0" w:space="0" w:color="auto"/>
            <w:bottom w:val="none" w:sz="0" w:space="0" w:color="auto"/>
            <w:right w:val="none" w:sz="0" w:space="0" w:color="auto"/>
          </w:divBdr>
        </w:div>
        <w:div w:id="2102753152">
          <w:marLeft w:val="480"/>
          <w:marRight w:val="0"/>
          <w:marTop w:val="0"/>
          <w:marBottom w:val="0"/>
          <w:divBdr>
            <w:top w:val="none" w:sz="0" w:space="0" w:color="auto"/>
            <w:left w:val="none" w:sz="0" w:space="0" w:color="auto"/>
            <w:bottom w:val="none" w:sz="0" w:space="0" w:color="auto"/>
            <w:right w:val="none" w:sz="0" w:space="0" w:color="auto"/>
          </w:divBdr>
        </w:div>
      </w:divsChild>
    </w:div>
    <w:div w:id="1024213416">
      <w:bodyDiv w:val="1"/>
      <w:marLeft w:val="0"/>
      <w:marRight w:val="0"/>
      <w:marTop w:val="0"/>
      <w:marBottom w:val="0"/>
      <w:divBdr>
        <w:top w:val="none" w:sz="0" w:space="0" w:color="auto"/>
        <w:left w:val="none" w:sz="0" w:space="0" w:color="auto"/>
        <w:bottom w:val="none" w:sz="0" w:space="0" w:color="auto"/>
        <w:right w:val="none" w:sz="0" w:space="0" w:color="auto"/>
      </w:divBdr>
      <w:divsChild>
        <w:div w:id="468990">
          <w:marLeft w:val="480"/>
          <w:marRight w:val="0"/>
          <w:marTop w:val="0"/>
          <w:marBottom w:val="0"/>
          <w:divBdr>
            <w:top w:val="none" w:sz="0" w:space="0" w:color="auto"/>
            <w:left w:val="none" w:sz="0" w:space="0" w:color="auto"/>
            <w:bottom w:val="none" w:sz="0" w:space="0" w:color="auto"/>
            <w:right w:val="none" w:sz="0" w:space="0" w:color="auto"/>
          </w:divBdr>
        </w:div>
        <w:div w:id="3216128">
          <w:marLeft w:val="480"/>
          <w:marRight w:val="0"/>
          <w:marTop w:val="0"/>
          <w:marBottom w:val="0"/>
          <w:divBdr>
            <w:top w:val="none" w:sz="0" w:space="0" w:color="auto"/>
            <w:left w:val="none" w:sz="0" w:space="0" w:color="auto"/>
            <w:bottom w:val="none" w:sz="0" w:space="0" w:color="auto"/>
            <w:right w:val="none" w:sz="0" w:space="0" w:color="auto"/>
          </w:divBdr>
        </w:div>
        <w:div w:id="15545873">
          <w:marLeft w:val="480"/>
          <w:marRight w:val="0"/>
          <w:marTop w:val="0"/>
          <w:marBottom w:val="0"/>
          <w:divBdr>
            <w:top w:val="none" w:sz="0" w:space="0" w:color="auto"/>
            <w:left w:val="none" w:sz="0" w:space="0" w:color="auto"/>
            <w:bottom w:val="none" w:sz="0" w:space="0" w:color="auto"/>
            <w:right w:val="none" w:sz="0" w:space="0" w:color="auto"/>
          </w:divBdr>
        </w:div>
        <w:div w:id="43990161">
          <w:marLeft w:val="480"/>
          <w:marRight w:val="0"/>
          <w:marTop w:val="0"/>
          <w:marBottom w:val="0"/>
          <w:divBdr>
            <w:top w:val="none" w:sz="0" w:space="0" w:color="auto"/>
            <w:left w:val="none" w:sz="0" w:space="0" w:color="auto"/>
            <w:bottom w:val="none" w:sz="0" w:space="0" w:color="auto"/>
            <w:right w:val="none" w:sz="0" w:space="0" w:color="auto"/>
          </w:divBdr>
        </w:div>
        <w:div w:id="53627662">
          <w:marLeft w:val="480"/>
          <w:marRight w:val="0"/>
          <w:marTop w:val="0"/>
          <w:marBottom w:val="0"/>
          <w:divBdr>
            <w:top w:val="none" w:sz="0" w:space="0" w:color="auto"/>
            <w:left w:val="none" w:sz="0" w:space="0" w:color="auto"/>
            <w:bottom w:val="none" w:sz="0" w:space="0" w:color="auto"/>
            <w:right w:val="none" w:sz="0" w:space="0" w:color="auto"/>
          </w:divBdr>
        </w:div>
        <w:div w:id="54089805">
          <w:marLeft w:val="480"/>
          <w:marRight w:val="0"/>
          <w:marTop w:val="0"/>
          <w:marBottom w:val="0"/>
          <w:divBdr>
            <w:top w:val="none" w:sz="0" w:space="0" w:color="auto"/>
            <w:left w:val="none" w:sz="0" w:space="0" w:color="auto"/>
            <w:bottom w:val="none" w:sz="0" w:space="0" w:color="auto"/>
            <w:right w:val="none" w:sz="0" w:space="0" w:color="auto"/>
          </w:divBdr>
        </w:div>
        <w:div w:id="137917655">
          <w:marLeft w:val="480"/>
          <w:marRight w:val="0"/>
          <w:marTop w:val="0"/>
          <w:marBottom w:val="0"/>
          <w:divBdr>
            <w:top w:val="none" w:sz="0" w:space="0" w:color="auto"/>
            <w:left w:val="none" w:sz="0" w:space="0" w:color="auto"/>
            <w:bottom w:val="none" w:sz="0" w:space="0" w:color="auto"/>
            <w:right w:val="none" w:sz="0" w:space="0" w:color="auto"/>
          </w:divBdr>
        </w:div>
        <w:div w:id="155002284">
          <w:marLeft w:val="480"/>
          <w:marRight w:val="0"/>
          <w:marTop w:val="0"/>
          <w:marBottom w:val="0"/>
          <w:divBdr>
            <w:top w:val="none" w:sz="0" w:space="0" w:color="auto"/>
            <w:left w:val="none" w:sz="0" w:space="0" w:color="auto"/>
            <w:bottom w:val="none" w:sz="0" w:space="0" w:color="auto"/>
            <w:right w:val="none" w:sz="0" w:space="0" w:color="auto"/>
          </w:divBdr>
        </w:div>
        <w:div w:id="171720360">
          <w:marLeft w:val="480"/>
          <w:marRight w:val="0"/>
          <w:marTop w:val="0"/>
          <w:marBottom w:val="0"/>
          <w:divBdr>
            <w:top w:val="none" w:sz="0" w:space="0" w:color="auto"/>
            <w:left w:val="none" w:sz="0" w:space="0" w:color="auto"/>
            <w:bottom w:val="none" w:sz="0" w:space="0" w:color="auto"/>
            <w:right w:val="none" w:sz="0" w:space="0" w:color="auto"/>
          </w:divBdr>
        </w:div>
        <w:div w:id="190186784">
          <w:marLeft w:val="480"/>
          <w:marRight w:val="0"/>
          <w:marTop w:val="0"/>
          <w:marBottom w:val="0"/>
          <w:divBdr>
            <w:top w:val="none" w:sz="0" w:space="0" w:color="auto"/>
            <w:left w:val="none" w:sz="0" w:space="0" w:color="auto"/>
            <w:bottom w:val="none" w:sz="0" w:space="0" w:color="auto"/>
            <w:right w:val="none" w:sz="0" w:space="0" w:color="auto"/>
          </w:divBdr>
        </w:div>
        <w:div w:id="199325284">
          <w:marLeft w:val="480"/>
          <w:marRight w:val="0"/>
          <w:marTop w:val="0"/>
          <w:marBottom w:val="0"/>
          <w:divBdr>
            <w:top w:val="none" w:sz="0" w:space="0" w:color="auto"/>
            <w:left w:val="none" w:sz="0" w:space="0" w:color="auto"/>
            <w:bottom w:val="none" w:sz="0" w:space="0" w:color="auto"/>
            <w:right w:val="none" w:sz="0" w:space="0" w:color="auto"/>
          </w:divBdr>
        </w:div>
        <w:div w:id="209732144">
          <w:marLeft w:val="480"/>
          <w:marRight w:val="0"/>
          <w:marTop w:val="0"/>
          <w:marBottom w:val="0"/>
          <w:divBdr>
            <w:top w:val="none" w:sz="0" w:space="0" w:color="auto"/>
            <w:left w:val="none" w:sz="0" w:space="0" w:color="auto"/>
            <w:bottom w:val="none" w:sz="0" w:space="0" w:color="auto"/>
            <w:right w:val="none" w:sz="0" w:space="0" w:color="auto"/>
          </w:divBdr>
        </w:div>
        <w:div w:id="223376937">
          <w:marLeft w:val="480"/>
          <w:marRight w:val="0"/>
          <w:marTop w:val="0"/>
          <w:marBottom w:val="0"/>
          <w:divBdr>
            <w:top w:val="none" w:sz="0" w:space="0" w:color="auto"/>
            <w:left w:val="none" w:sz="0" w:space="0" w:color="auto"/>
            <w:bottom w:val="none" w:sz="0" w:space="0" w:color="auto"/>
            <w:right w:val="none" w:sz="0" w:space="0" w:color="auto"/>
          </w:divBdr>
        </w:div>
        <w:div w:id="233976114">
          <w:marLeft w:val="480"/>
          <w:marRight w:val="0"/>
          <w:marTop w:val="0"/>
          <w:marBottom w:val="0"/>
          <w:divBdr>
            <w:top w:val="none" w:sz="0" w:space="0" w:color="auto"/>
            <w:left w:val="none" w:sz="0" w:space="0" w:color="auto"/>
            <w:bottom w:val="none" w:sz="0" w:space="0" w:color="auto"/>
            <w:right w:val="none" w:sz="0" w:space="0" w:color="auto"/>
          </w:divBdr>
        </w:div>
        <w:div w:id="236786842">
          <w:marLeft w:val="480"/>
          <w:marRight w:val="0"/>
          <w:marTop w:val="0"/>
          <w:marBottom w:val="0"/>
          <w:divBdr>
            <w:top w:val="none" w:sz="0" w:space="0" w:color="auto"/>
            <w:left w:val="none" w:sz="0" w:space="0" w:color="auto"/>
            <w:bottom w:val="none" w:sz="0" w:space="0" w:color="auto"/>
            <w:right w:val="none" w:sz="0" w:space="0" w:color="auto"/>
          </w:divBdr>
        </w:div>
        <w:div w:id="293755170">
          <w:marLeft w:val="480"/>
          <w:marRight w:val="0"/>
          <w:marTop w:val="0"/>
          <w:marBottom w:val="0"/>
          <w:divBdr>
            <w:top w:val="none" w:sz="0" w:space="0" w:color="auto"/>
            <w:left w:val="none" w:sz="0" w:space="0" w:color="auto"/>
            <w:bottom w:val="none" w:sz="0" w:space="0" w:color="auto"/>
            <w:right w:val="none" w:sz="0" w:space="0" w:color="auto"/>
          </w:divBdr>
        </w:div>
        <w:div w:id="302662546">
          <w:marLeft w:val="480"/>
          <w:marRight w:val="0"/>
          <w:marTop w:val="0"/>
          <w:marBottom w:val="0"/>
          <w:divBdr>
            <w:top w:val="none" w:sz="0" w:space="0" w:color="auto"/>
            <w:left w:val="none" w:sz="0" w:space="0" w:color="auto"/>
            <w:bottom w:val="none" w:sz="0" w:space="0" w:color="auto"/>
            <w:right w:val="none" w:sz="0" w:space="0" w:color="auto"/>
          </w:divBdr>
        </w:div>
        <w:div w:id="336349543">
          <w:marLeft w:val="480"/>
          <w:marRight w:val="0"/>
          <w:marTop w:val="0"/>
          <w:marBottom w:val="0"/>
          <w:divBdr>
            <w:top w:val="none" w:sz="0" w:space="0" w:color="auto"/>
            <w:left w:val="none" w:sz="0" w:space="0" w:color="auto"/>
            <w:bottom w:val="none" w:sz="0" w:space="0" w:color="auto"/>
            <w:right w:val="none" w:sz="0" w:space="0" w:color="auto"/>
          </w:divBdr>
        </w:div>
        <w:div w:id="380441784">
          <w:marLeft w:val="480"/>
          <w:marRight w:val="0"/>
          <w:marTop w:val="0"/>
          <w:marBottom w:val="0"/>
          <w:divBdr>
            <w:top w:val="none" w:sz="0" w:space="0" w:color="auto"/>
            <w:left w:val="none" w:sz="0" w:space="0" w:color="auto"/>
            <w:bottom w:val="none" w:sz="0" w:space="0" w:color="auto"/>
            <w:right w:val="none" w:sz="0" w:space="0" w:color="auto"/>
          </w:divBdr>
        </w:div>
        <w:div w:id="397169653">
          <w:marLeft w:val="480"/>
          <w:marRight w:val="0"/>
          <w:marTop w:val="0"/>
          <w:marBottom w:val="0"/>
          <w:divBdr>
            <w:top w:val="none" w:sz="0" w:space="0" w:color="auto"/>
            <w:left w:val="none" w:sz="0" w:space="0" w:color="auto"/>
            <w:bottom w:val="none" w:sz="0" w:space="0" w:color="auto"/>
            <w:right w:val="none" w:sz="0" w:space="0" w:color="auto"/>
          </w:divBdr>
        </w:div>
        <w:div w:id="397631400">
          <w:marLeft w:val="480"/>
          <w:marRight w:val="0"/>
          <w:marTop w:val="0"/>
          <w:marBottom w:val="0"/>
          <w:divBdr>
            <w:top w:val="none" w:sz="0" w:space="0" w:color="auto"/>
            <w:left w:val="none" w:sz="0" w:space="0" w:color="auto"/>
            <w:bottom w:val="none" w:sz="0" w:space="0" w:color="auto"/>
            <w:right w:val="none" w:sz="0" w:space="0" w:color="auto"/>
          </w:divBdr>
        </w:div>
        <w:div w:id="413476451">
          <w:marLeft w:val="480"/>
          <w:marRight w:val="0"/>
          <w:marTop w:val="0"/>
          <w:marBottom w:val="0"/>
          <w:divBdr>
            <w:top w:val="none" w:sz="0" w:space="0" w:color="auto"/>
            <w:left w:val="none" w:sz="0" w:space="0" w:color="auto"/>
            <w:bottom w:val="none" w:sz="0" w:space="0" w:color="auto"/>
            <w:right w:val="none" w:sz="0" w:space="0" w:color="auto"/>
          </w:divBdr>
        </w:div>
        <w:div w:id="463692032">
          <w:marLeft w:val="480"/>
          <w:marRight w:val="0"/>
          <w:marTop w:val="0"/>
          <w:marBottom w:val="0"/>
          <w:divBdr>
            <w:top w:val="none" w:sz="0" w:space="0" w:color="auto"/>
            <w:left w:val="none" w:sz="0" w:space="0" w:color="auto"/>
            <w:bottom w:val="none" w:sz="0" w:space="0" w:color="auto"/>
            <w:right w:val="none" w:sz="0" w:space="0" w:color="auto"/>
          </w:divBdr>
        </w:div>
        <w:div w:id="504982506">
          <w:marLeft w:val="480"/>
          <w:marRight w:val="0"/>
          <w:marTop w:val="0"/>
          <w:marBottom w:val="0"/>
          <w:divBdr>
            <w:top w:val="none" w:sz="0" w:space="0" w:color="auto"/>
            <w:left w:val="none" w:sz="0" w:space="0" w:color="auto"/>
            <w:bottom w:val="none" w:sz="0" w:space="0" w:color="auto"/>
            <w:right w:val="none" w:sz="0" w:space="0" w:color="auto"/>
          </w:divBdr>
        </w:div>
        <w:div w:id="532034597">
          <w:marLeft w:val="480"/>
          <w:marRight w:val="0"/>
          <w:marTop w:val="0"/>
          <w:marBottom w:val="0"/>
          <w:divBdr>
            <w:top w:val="none" w:sz="0" w:space="0" w:color="auto"/>
            <w:left w:val="none" w:sz="0" w:space="0" w:color="auto"/>
            <w:bottom w:val="none" w:sz="0" w:space="0" w:color="auto"/>
            <w:right w:val="none" w:sz="0" w:space="0" w:color="auto"/>
          </w:divBdr>
        </w:div>
        <w:div w:id="532158359">
          <w:marLeft w:val="480"/>
          <w:marRight w:val="0"/>
          <w:marTop w:val="0"/>
          <w:marBottom w:val="0"/>
          <w:divBdr>
            <w:top w:val="none" w:sz="0" w:space="0" w:color="auto"/>
            <w:left w:val="none" w:sz="0" w:space="0" w:color="auto"/>
            <w:bottom w:val="none" w:sz="0" w:space="0" w:color="auto"/>
            <w:right w:val="none" w:sz="0" w:space="0" w:color="auto"/>
          </w:divBdr>
        </w:div>
        <w:div w:id="569115293">
          <w:marLeft w:val="480"/>
          <w:marRight w:val="0"/>
          <w:marTop w:val="0"/>
          <w:marBottom w:val="0"/>
          <w:divBdr>
            <w:top w:val="none" w:sz="0" w:space="0" w:color="auto"/>
            <w:left w:val="none" w:sz="0" w:space="0" w:color="auto"/>
            <w:bottom w:val="none" w:sz="0" w:space="0" w:color="auto"/>
            <w:right w:val="none" w:sz="0" w:space="0" w:color="auto"/>
          </w:divBdr>
        </w:div>
        <w:div w:id="608124334">
          <w:marLeft w:val="480"/>
          <w:marRight w:val="0"/>
          <w:marTop w:val="0"/>
          <w:marBottom w:val="0"/>
          <w:divBdr>
            <w:top w:val="none" w:sz="0" w:space="0" w:color="auto"/>
            <w:left w:val="none" w:sz="0" w:space="0" w:color="auto"/>
            <w:bottom w:val="none" w:sz="0" w:space="0" w:color="auto"/>
            <w:right w:val="none" w:sz="0" w:space="0" w:color="auto"/>
          </w:divBdr>
        </w:div>
        <w:div w:id="655767208">
          <w:marLeft w:val="480"/>
          <w:marRight w:val="0"/>
          <w:marTop w:val="0"/>
          <w:marBottom w:val="0"/>
          <w:divBdr>
            <w:top w:val="none" w:sz="0" w:space="0" w:color="auto"/>
            <w:left w:val="none" w:sz="0" w:space="0" w:color="auto"/>
            <w:bottom w:val="none" w:sz="0" w:space="0" w:color="auto"/>
            <w:right w:val="none" w:sz="0" w:space="0" w:color="auto"/>
          </w:divBdr>
        </w:div>
        <w:div w:id="719523644">
          <w:marLeft w:val="480"/>
          <w:marRight w:val="0"/>
          <w:marTop w:val="0"/>
          <w:marBottom w:val="0"/>
          <w:divBdr>
            <w:top w:val="none" w:sz="0" w:space="0" w:color="auto"/>
            <w:left w:val="none" w:sz="0" w:space="0" w:color="auto"/>
            <w:bottom w:val="none" w:sz="0" w:space="0" w:color="auto"/>
            <w:right w:val="none" w:sz="0" w:space="0" w:color="auto"/>
          </w:divBdr>
        </w:div>
        <w:div w:id="761488900">
          <w:marLeft w:val="480"/>
          <w:marRight w:val="0"/>
          <w:marTop w:val="0"/>
          <w:marBottom w:val="0"/>
          <w:divBdr>
            <w:top w:val="none" w:sz="0" w:space="0" w:color="auto"/>
            <w:left w:val="none" w:sz="0" w:space="0" w:color="auto"/>
            <w:bottom w:val="none" w:sz="0" w:space="0" w:color="auto"/>
            <w:right w:val="none" w:sz="0" w:space="0" w:color="auto"/>
          </w:divBdr>
        </w:div>
        <w:div w:id="789931823">
          <w:marLeft w:val="480"/>
          <w:marRight w:val="0"/>
          <w:marTop w:val="0"/>
          <w:marBottom w:val="0"/>
          <w:divBdr>
            <w:top w:val="none" w:sz="0" w:space="0" w:color="auto"/>
            <w:left w:val="none" w:sz="0" w:space="0" w:color="auto"/>
            <w:bottom w:val="none" w:sz="0" w:space="0" w:color="auto"/>
            <w:right w:val="none" w:sz="0" w:space="0" w:color="auto"/>
          </w:divBdr>
        </w:div>
        <w:div w:id="815949687">
          <w:marLeft w:val="480"/>
          <w:marRight w:val="0"/>
          <w:marTop w:val="0"/>
          <w:marBottom w:val="0"/>
          <w:divBdr>
            <w:top w:val="none" w:sz="0" w:space="0" w:color="auto"/>
            <w:left w:val="none" w:sz="0" w:space="0" w:color="auto"/>
            <w:bottom w:val="none" w:sz="0" w:space="0" w:color="auto"/>
            <w:right w:val="none" w:sz="0" w:space="0" w:color="auto"/>
          </w:divBdr>
        </w:div>
        <w:div w:id="868178132">
          <w:marLeft w:val="480"/>
          <w:marRight w:val="0"/>
          <w:marTop w:val="0"/>
          <w:marBottom w:val="0"/>
          <w:divBdr>
            <w:top w:val="none" w:sz="0" w:space="0" w:color="auto"/>
            <w:left w:val="none" w:sz="0" w:space="0" w:color="auto"/>
            <w:bottom w:val="none" w:sz="0" w:space="0" w:color="auto"/>
            <w:right w:val="none" w:sz="0" w:space="0" w:color="auto"/>
          </w:divBdr>
        </w:div>
        <w:div w:id="869100972">
          <w:marLeft w:val="480"/>
          <w:marRight w:val="0"/>
          <w:marTop w:val="0"/>
          <w:marBottom w:val="0"/>
          <w:divBdr>
            <w:top w:val="none" w:sz="0" w:space="0" w:color="auto"/>
            <w:left w:val="none" w:sz="0" w:space="0" w:color="auto"/>
            <w:bottom w:val="none" w:sz="0" w:space="0" w:color="auto"/>
            <w:right w:val="none" w:sz="0" w:space="0" w:color="auto"/>
          </w:divBdr>
        </w:div>
        <w:div w:id="875778166">
          <w:marLeft w:val="480"/>
          <w:marRight w:val="0"/>
          <w:marTop w:val="0"/>
          <w:marBottom w:val="0"/>
          <w:divBdr>
            <w:top w:val="none" w:sz="0" w:space="0" w:color="auto"/>
            <w:left w:val="none" w:sz="0" w:space="0" w:color="auto"/>
            <w:bottom w:val="none" w:sz="0" w:space="0" w:color="auto"/>
            <w:right w:val="none" w:sz="0" w:space="0" w:color="auto"/>
          </w:divBdr>
        </w:div>
        <w:div w:id="882207741">
          <w:marLeft w:val="480"/>
          <w:marRight w:val="0"/>
          <w:marTop w:val="0"/>
          <w:marBottom w:val="0"/>
          <w:divBdr>
            <w:top w:val="none" w:sz="0" w:space="0" w:color="auto"/>
            <w:left w:val="none" w:sz="0" w:space="0" w:color="auto"/>
            <w:bottom w:val="none" w:sz="0" w:space="0" w:color="auto"/>
            <w:right w:val="none" w:sz="0" w:space="0" w:color="auto"/>
          </w:divBdr>
        </w:div>
        <w:div w:id="1016539210">
          <w:marLeft w:val="480"/>
          <w:marRight w:val="0"/>
          <w:marTop w:val="0"/>
          <w:marBottom w:val="0"/>
          <w:divBdr>
            <w:top w:val="none" w:sz="0" w:space="0" w:color="auto"/>
            <w:left w:val="none" w:sz="0" w:space="0" w:color="auto"/>
            <w:bottom w:val="none" w:sz="0" w:space="0" w:color="auto"/>
            <w:right w:val="none" w:sz="0" w:space="0" w:color="auto"/>
          </w:divBdr>
        </w:div>
        <w:div w:id="1032346972">
          <w:marLeft w:val="480"/>
          <w:marRight w:val="0"/>
          <w:marTop w:val="0"/>
          <w:marBottom w:val="0"/>
          <w:divBdr>
            <w:top w:val="none" w:sz="0" w:space="0" w:color="auto"/>
            <w:left w:val="none" w:sz="0" w:space="0" w:color="auto"/>
            <w:bottom w:val="none" w:sz="0" w:space="0" w:color="auto"/>
            <w:right w:val="none" w:sz="0" w:space="0" w:color="auto"/>
          </w:divBdr>
        </w:div>
        <w:div w:id="1038777521">
          <w:marLeft w:val="480"/>
          <w:marRight w:val="0"/>
          <w:marTop w:val="0"/>
          <w:marBottom w:val="0"/>
          <w:divBdr>
            <w:top w:val="none" w:sz="0" w:space="0" w:color="auto"/>
            <w:left w:val="none" w:sz="0" w:space="0" w:color="auto"/>
            <w:bottom w:val="none" w:sz="0" w:space="0" w:color="auto"/>
            <w:right w:val="none" w:sz="0" w:space="0" w:color="auto"/>
          </w:divBdr>
        </w:div>
        <w:div w:id="1051080795">
          <w:marLeft w:val="480"/>
          <w:marRight w:val="0"/>
          <w:marTop w:val="0"/>
          <w:marBottom w:val="0"/>
          <w:divBdr>
            <w:top w:val="none" w:sz="0" w:space="0" w:color="auto"/>
            <w:left w:val="none" w:sz="0" w:space="0" w:color="auto"/>
            <w:bottom w:val="none" w:sz="0" w:space="0" w:color="auto"/>
            <w:right w:val="none" w:sz="0" w:space="0" w:color="auto"/>
          </w:divBdr>
        </w:div>
        <w:div w:id="1090927721">
          <w:marLeft w:val="480"/>
          <w:marRight w:val="0"/>
          <w:marTop w:val="0"/>
          <w:marBottom w:val="0"/>
          <w:divBdr>
            <w:top w:val="none" w:sz="0" w:space="0" w:color="auto"/>
            <w:left w:val="none" w:sz="0" w:space="0" w:color="auto"/>
            <w:bottom w:val="none" w:sz="0" w:space="0" w:color="auto"/>
            <w:right w:val="none" w:sz="0" w:space="0" w:color="auto"/>
          </w:divBdr>
        </w:div>
        <w:div w:id="1097676779">
          <w:marLeft w:val="480"/>
          <w:marRight w:val="0"/>
          <w:marTop w:val="0"/>
          <w:marBottom w:val="0"/>
          <w:divBdr>
            <w:top w:val="none" w:sz="0" w:space="0" w:color="auto"/>
            <w:left w:val="none" w:sz="0" w:space="0" w:color="auto"/>
            <w:bottom w:val="none" w:sz="0" w:space="0" w:color="auto"/>
            <w:right w:val="none" w:sz="0" w:space="0" w:color="auto"/>
          </w:divBdr>
        </w:div>
        <w:div w:id="1158230799">
          <w:marLeft w:val="480"/>
          <w:marRight w:val="0"/>
          <w:marTop w:val="0"/>
          <w:marBottom w:val="0"/>
          <w:divBdr>
            <w:top w:val="none" w:sz="0" w:space="0" w:color="auto"/>
            <w:left w:val="none" w:sz="0" w:space="0" w:color="auto"/>
            <w:bottom w:val="none" w:sz="0" w:space="0" w:color="auto"/>
            <w:right w:val="none" w:sz="0" w:space="0" w:color="auto"/>
          </w:divBdr>
        </w:div>
        <w:div w:id="1163427614">
          <w:marLeft w:val="480"/>
          <w:marRight w:val="0"/>
          <w:marTop w:val="0"/>
          <w:marBottom w:val="0"/>
          <w:divBdr>
            <w:top w:val="none" w:sz="0" w:space="0" w:color="auto"/>
            <w:left w:val="none" w:sz="0" w:space="0" w:color="auto"/>
            <w:bottom w:val="none" w:sz="0" w:space="0" w:color="auto"/>
            <w:right w:val="none" w:sz="0" w:space="0" w:color="auto"/>
          </w:divBdr>
        </w:div>
        <w:div w:id="1164470650">
          <w:marLeft w:val="480"/>
          <w:marRight w:val="0"/>
          <w:marTop w:val="0"/>
          <w:marBottom w:val="0"/>
          <w:divBdr>
            <w:top w:val="none" w:sz="0" w:space="0" w:color="auto"/>
            <w:left w:val="none" w:sz="0" w:space="0" w:color="auto"/>
            <w:bottom w:val="none" w:sz="0" w:space="0" w:color="auto"/>
            <w:right w:val="none" w:sz="0" w:space="0" w:color="auto"/>
          </w:divBdr>
        </w:div>
        <w:div w:id="1194608880">
          <w:marLeft w:val="480"/>
          <w:marRight w:val="0"/>
          <w:marTop w:val="0"/>
          <w:marBottom w:val="0"/>
          <w:divBdr>
            <w:top w:val="none" w:sz="0" w:space="0" w:color="auto"/>
            <w:left w:val="none" w:sz="0" w:space="0" w:color="auto"/>
            <w:bottom w:val="none" w:sz="0" w:space="0" w:color="auto"/>
            <w:right w:val="none" w:sz="0" w:space="0" w:color="auto"/>
          </w:divBdr>
        </w:div>
        <w:div w:id="1211258611">
          <w:marLeft w:val="480"/>
          <w:marRight w:val="0"/>
          <w:marTop w:val="0"/>
          <w:marBottom w:val="0"/>
          <w:divBdr>
            <w:top w:val="none" w:sz="0" w:space="0" w:color="auto"/>
            <w:left w:val="none" w:sz="0" w:space="0" w:color="auto"/>
            <w:bottom w:val="none" w:sz="0" w:space="0" w:color="auto"/>
            <w:right w:val="none" w:sz="0" w:space="0" w:color="auto"/>
          </w:divBdr>
        </w:div>
        <w:div w:id="1226184642">
          <w:marLeft w:val="480"/>
          <w:marRight w:val="0"/>
          <w:marTop w:val="0"/>
          <w:marBottom w:val="0"/>
          <w:divBdr>
            <w:top w:val="none" w:sz="0" w:space="0" w:color="auto"/>
            <w:left w:val="none" w:sz="0" w:space="0" w:color="auto"/>
            <w:bottom w:val="none" w:sz="0" w:space="0" w:color="auto"/>
            <w:right w:val="none" w:sz="0" w:space="0" w:color="auto"/>
          </w:divBdr>
        </w:div>
        <w:div w:id="1266377370">
          <w:marLeft w:val="480"/>
          <w:marRight w:val="0"/>
          <w:marTop w:val="0"/>
          <w:marBottom w:val="0"/>
          <w:divBdr>
            <w:top w:val="none" w:sz="0" w:space="0" w:color="auto"/>
            <w:left w:val="none" w:sz="0" w:space="0" w:color="auto"/>
            <w:bottom w:val="none" w:sz="0" w:space="0" w:color="auto"/>
            <w:right w:val="none" w:sz="0" w:space="0" w:color="auto"/>
          </w:divBdr>
        </w:div>
        <w:div w:id="1279146978">
          <w:marLeft w:val="480"/>
          <w:marRight w:val="0"/>
          <w:marTop w:val="0"/>
          <w:marBottom w:val="0"/>
          <w:divBdr>
            <w:top w:val="none" w:sz="0" w:space="0" w:color="auto"/>
            <w:left w:val="none" w:sz="0" w:space="0" w:color="auto"/>
            <w:bottom w:val="none" w:sz="0" w:space="0" w:color="auto"/>
            <w:right w:val="none" w:sz="0" w:space="0" w:color="auto"/>
          </w:divBdr>
        </w:div>
        <w:div w:id="1359891911">
          <w:marLeft w:val="480"/>
          <w:marRight w:val="0"/>
          <w:marTop w:val="0"/>
          <w:marBottom w:val="0"/>
          <w:divBdr>
            <w:top w:val="none" w:sz="0" w:space="0" w:color="auto"/>
            <w:left w:val="none" w:sz="0" w:space="0" w:color="auto"/>
            <w:bottom w:val="none" w:sz="0" w:space="0" w:color="auto"/>
            <w:right w:val="none" w:sz="0" w:space="0" w:color="auto"/>
          </w:divBdr>
        </w:div>
        <w:div w:id="1381786011">
          <w:marLeft w:val="480"/>
          <w:marRight w:val="0"/>
          <w:marTop w:val="0"/>
          <w:marBottom w:val="0"/>
          <w:divBdr>
            <w:top w:val="none" w:sz="0" w:space="0" w:color="auto"/>
            <w:left w:val="none" w:sz="0" w:space="0" w:color="auto"/>
            <w:bottom w:val="none" w:sz="0" w:space="0" w:color="auto"/>
            <w:right w:val="none" w:sz="0" w:space="0" w:color="auto"/>
          </w:divBdr>
        </w:div>
        <w:div w:id="1391730893">
          <w:marLeft w:val="480"/>
          <w:marRight w:val="0"/>
          <w:marTop w:val="0"/>
          <w:marBottom w:val="0"/>
          <w:divBdr>
            <w:top w:val="none" w:sz="0" w:space="0" w:color="auto"/>
            <w:left w:val="none" w:sz="0" w:space="0" w:color="auto"/>
            <w:bottom w:val="none" w:sz="0" w:space="0" w:color="auto"/>
            <w:right w:val="none" w:sz="0" w:space="0" w:color="auto"/>
          </w:divBdr>
        </w:div>
        <w:div w:id="1394818513">
          <w:marLeft w:val="480"/>
          <w:marRight w:val="0"/>
          <w:marTop w:val="0"/>
          <w:marBottom w:val="0"/>
          <w:divBdr>
            <w:top w:val="none" w:sz="0" w:space="0" w:color="auto"/>
            <w:left w:val="none" w:sz="0" w:space="0" w:color="auto"/>
            <w:bottom w:val="none" w:sz="0" w:space="0" w:color="auto"/>
            <w:right w:val="none" w:sz="0" w:space="0" w:color="auto"/>
          </w:divBdr>
        </w:div>
        <w:div w:id="1406879147">
          <w:marLeft w:val="480"/>
          <w:marRight w:val="0"/>
          <w:marTop w:val="0"/>
          <w:marBottom w:val="0"/>
          <w:divBdr>
            <w:top w:val="none" w:sz="0" w:space="0" w:color="auto"/>
            <w:left w:val="none" w:sz="0" w:space="0" w:color="auto"/>
            <w:bottom w:val="none" w:sz="0" w:space="0" w:color="auto"/>
            <w:right w:val="none" w:sz="0" w:space="0" w:color="auto"/>
          </w:divBdr>
        </w:div>
        <w:div w:id="1415276407">
          <w:marLeft w:val="480"/>
          <w:marRight w:val="0"/>
          <w:marTop w:val="0"/>
          <w:marBottom w:val="0"/>
          <w:divBdr>
            <w:top w:val="none" w:sz="0" w:space="0" w:color="auto"/>
            <w:left w:val="none" w:sz="0" w:space="0" w:color="auto"/>
            <w:bottom w:val="none" w:sz="0" w:space="0" w:color="auto"/>
            <w:right w:val="none" w:sz="0" w:space="0" w:color="auto"/>
          </w:divBdr>
        </w:div>
        <w:div w:id="1443456551">
          <w:marLeft w:val="480"/>
          <w:marRight w:val="0"/>
          <w:marTop w:val="0"/>
          <w:marBottom w:val="0"/>
          <w:divBdr>
            <w:top w:val="none" w:sz="0" w:space="0" w:color="auto"/>
            <w:left w:val="none" w:sz="0" w:space="0" w:color="auto"/>
            <w:bottom w:val="none" w:sz="0" w:space="0" w:color="auto"/>
            <w:right w:val="none" w:sz="0" w:space="0" w:color="auto"/>
          </w:divBdr>
        </w:div>
        <w:div w:id="1450974638">
          <w:marLeft w:val="480"/>
          <w:marRight w:val="0"/>
          <w:marTop w:val="0"/>
          <w:marBottom w:val="0"/>
          <w:divBdr>
            <w:top w:val="none" w:sz="0" w:space="0" w:color="auto"/>
            <w:left w:val="none" w:sz="0" w:space="0" w:color="auto"/>
            <w:bottom w:val="none" w:sz="0" w:space="0" w:color="auto"/>
            <w:right w:val="none" w:sz="0" w:space="0" w:color="auto"/>
          </w:divBdr>
        </w:div>
        <w:div w:id="1473521871">
          <w:marLeft w:val="480"/>
          <w:marRight w:val="0"/>
          <w:marTop w:val="0"/>
          <w:marBottom w:val="0"/>
          <w:divBdr>
            <w:top w:val="none" w:sz="0" w:space="0" w:color="auto"/>
            <w:left w:val="none" w:sz="0" w:space="0" w:color="auto"/>
            <w:bottom w:val="none" w:sz="0" w:space="0" w:color="auto"/>
            <w:right w:val="none" w:sz="0" w:space="0" w:color="auto"/>
          </w:divBdr>
        </w:div>
        <w:div w:id="1506241539">
          <w:marLeft w:val="480"/>
          <w:marRight w:val="0"/>
          <w:marTop w:val="0"/>
          <w:marBottom w:val="0"/>
          <w:divBdr>
            <w:top w:val="none" w:sz="0" w:space="0" w:color="auto"/>
            <w:left w:val="none" w:sz="0" w:space="0" w:color="auto"/>
            <w:bottom w:val="none" w:sz="0" w:space="0" w:color="auto"/>
            <w:right w:val="none" w:sz="0" w:space="0" w:color="auto"/>
          </w:divBdr>
        </w:div>
        <w:div w:id="1518159973">
          <w:marLeft w:val="480"/>
          <w:marRight w:val="0"/>
          <w:marTop w:val="0"/>
          <w:marBottom w:val="0"/>
          <w:divBdr>
            <w:top w:val="none" w:sz="0" w:space="0" w:color="auto"/>
            <w:left w:val="none" w:sz="0" w:space="0" w:color="auto"/>
            <w:bottom w:val="none" w:sz="0" w:space="0" w:color="auto"/>
            <w:right w:val="none" w:sz="0" w:space="0" w:color="auto"/>
          </w:divBdr>
        </w:div>
        <w:div w:id="1541089148">
          <w:marLeft w:val="480"/>
          <w:marRight w:val="0"/>
          <w:marTop w:val="0"/>
          <w:marBottom w:val="0"/>
          <w:divBdr>
            <w:top w:val="none" w:sz="0" w:space="0" w:color="auto"/>
            <w:left w:val="none" w:sz="0" w:space="0" w:color="auto"/>
            <w:bottom w:val="none" w:sz="0" w:space="0" w:color="auto"/>
            <w:right w:val="none" w:sz="0" w:space="0" w:color="auto"/>
          </w:divBdr>
        </w:div>
        <w:div w:id="1549761432">
          <w:marLeft w:val="480"/>
          <w:marRight w:val="0"/>
          <w:marTop w:val="0"/>
          <w:marBottom w:val="0"/>
          <w:divBdr>
            <w:top w:val="none" w:sz="0" w:space="0" w:color="auto"/>
            <w:left w:val="none" w:sz="0" w:space="0" w:color="auto"/>
            <w:bottom w:val="none" w:sz="0" w:space="0" w:color="auto"/>
            <w:right w:val="none" w:sz="0" w:space="0" w:color="auto"/>
          </w:divBdr>
        </w:div>
        <w:div w:id="1552500816">
          <w:marLeft w:val="480"/>
          <w:marRight w:val="0"/>
          <w:marTop w:val="0"/>
          <w:marBottom w:val="0"/>
          <w:divBdr>
            <w:top w:val="none" w:sz="0" w:space="0" w:color="auto"/>
            <w:left w:val="none" w:sz="0" w:space="0" w:color="auto"/>
            <w:bottom w:val="none" w:sz="0" w:space="0" w:color="auto"/>
            <w:right w:val="none" w:sz="0" w:space="0" w:color="auto"/>
          </w:divBdr>
        </w:div>
        <w:div w:id="1596090289">
          <w:marLeft w:val="480"/>
          <w:marRight w:val="0"/>
          <w:marTop w:val="0"/>
          <w:marBottom w:val="0"/>
          <w:divBdr>
            <w:top w:val="none" w:sz="0" w:space="0" w:color="auto"/>
            <w:left w:val="none" w:sz="0" w:space="0" w:color="auto"/>
            <w:bottom w:val="none" w:sz="0" w:space="0" w:color="auto"/>
            <w:right w:val="none" w:sz="0" w:space="0" w:color="auto"/>
          </w:divBdr>
        </w:div>
        <w:div w:id="1611469578">
          <w:marLeft w:val="480"/>
          <w:marRight w:val="0"/>
          <w:marTop w:val="0"/>
          <w:marBottom w:val="0"/>
          <w:divBdr>
            <w:top w:val="none" w:sz="0" w:space="0" w:color="auto"/>
            <w:left w:val="none" w:sz="0" w:space="0" w:color="auto"/>
            <w:bottom w:val="none" w:sz="0" w:space="0" w:color="auto"/>
            <w:right w:val="none" w:sz="0" w:space="0" w:color="auto"/>
          </w:divBdr>
        </w:div>
        <w:div w:id="1652950014">
          <w:marLeft w:val="480"/>
          <w:marRight w:val="0"/>
          <w:marTop w:val="0"/>
          <w:marBottom w:val="0"/>
          <w:divBdr>
            <w:top w:val="none" w:sz="0" w:space="0" w:color="auto"/>
            <w:left w:val="none" w:sz="0" w:space="0" w:color="auto"/>
            <w:bottom w:val="none" w:sz="0" w:space="0" w:color="auto"/>
            <w:right w:val="none" w:sz="0" w:space="0" w:color="auto"/>
          </w:divBdr>
        </w:div>
        <w:div w:id="1709331165">
          <w:marLeft w:val="480"/>
          <w:marRight w:val="0"/>
          <w:marTop w:val="0"/>
          <w:marBottom w:val="0"/>
          <w:divBdr>
            <w:top w:val="none" w:sz="0" w:space="0" w:color="auto"/>
            <w:left w:val="none" w:sz="0" w:space="0" w:color="auto"/>
            <w:bottom w:val="none" w:sz="0" w:space="0" w:color="auto"/>
            <w:right w:val="none" w:sz="0" w:space="0" w:color="auto"/>
          </w:divBdr>
        </w:div>
        <w:div w:id="1712728596">
          <w:marLeft w:val="480"/>
          <w:marRight w:val="0"/>
          <w:marTop w:val="0"/>
          <w:marBottom w:val="0"/>
          <w:divBdr>
            <w:top w:val="none" w:sz="0" w:space="0" w:color="auto"/>
            <w:left w:val="none" w:sz="0" w:space="0" w:color="auto"/>
            <w:bottom w:val="none" w:sz="0" w:space="0" w:color="auto"/>
            <w:right w:val="none" w:sz="0" w:space="0" w:color="auto"/>
          </w:divBdr>
        </w:div>
        <w:div w:id="1730029783">
          <w:marLeft w:val="480"/>
          <w:marRight w:val="0"/>
          <w:marTop w:val="0"/>
          <w:marBottom w:val="0"/>
          <w:divBdr>
            <w:top w:val="none" w:sz="0" w:space="0" w:color="auto"/>
            <w:left w:val="none" w:sz="0" w:space="0" w:color="auto"/>
            <w:bottom w:val="none" w:sz="0" w:space="0" w:color="auto"/>
            <w:right w:val="none" w:sz="0" w:space="0" w:color="auto"/>
          </w:divBdr>
        </w:div>
        <w:div w:id="1743988507">
          <w:marLeft w:val="480"/>
          <w:marRight w:val="0"/>
          <w:marTop w:val="0"/>
          <w:marBottom w:val="0"/>
          <w:divBdr>
            <w:top w:val="none" w:sz="0" w:space="0" w:color="auto"/>
            <w:left w:val="none" w:sz="0" w:space="0" w:color="auto"/>
            <w:bottom w:val="none" w:sz="0" w:space="0" w:color="auto"/>
            <w:right w:val="none" w:sz="0" w:space="0" w:color="auto"/>
          </w:divBdr>
        </w:div>
        <w:div w:id="1780755612">
          <w:marLeft w:val="480"/>
          <w:marRight w:val="0"/>
          <w:marTop w:val="0"/>
          <w:marBottom w:val="0"/>
          <w:divBdr>
            <w:top w:val="none" w:sz="0" w:space="0" w:color="auto"/>
            <w:left w:val="none" w:sz="0" w:space="0" w:color="auto"/>
            <w:bottom w:val="none" w:sz="0" w:space="0" w:color="auto"/>
            <w:right w:val="none" w:sz="0" w:space="0" w:color="auto"/>
          </w:divBdr>
        </w:div>
        <w:div w:id="1870335980">
          <w:marLeft w:val="480"/>
          <w:marRight w:val="0"/>
          <w:marTop w:val="0"/>
          <w:marBottom w:val="0"/>
          <w:divBdr>
            <w:top w:val="none" w:sz="0" w:space="0" w:color="auto"/>
            <w:left w:val="none" w:sz="0" w:space="0" w:color="auto"/>
            <w:bottom w:val="none" w:sz="0" w:space="0" w:color="auto"/>
            <w:right w:val="none" w:sz="0" w:space="0" w:color="auto"/>
          </w:divBdr>
        </w:div>
        <w:div w:id="1914315071">
          <w:marLeft w:val="480"/>
          <w:marRight w:val="0"/>
          <w:marTop w:val="0"/>
          <w:marBottom w:val="0"/>
          <w:divBdr>
            <w:top w:val="none" w:sz="0" w:space="0" w:color="auto"/>
            <w:left w:val="none" w:sz="0" w:space="0" w:color="auto"/>
            <w:bottom w:val="none" w:sz="0" w:space="0" w:color="auto"/>
            <w:right w:val="none" w:sz="0" w:space="0" w:color="auto"/>
          </w:divBdr>
        </w:div>
        <w:div w:id="2005745163">
          <w:marLeft w:val="480"/>
          <w:marRight w:val="0"/>
          <w:marTop w:val="0"/>
          <w:marBottom w:val="0"/>
          <w:divBdr>
            <w:top w:val="none" w:sz="0" w:space="0" w:color="auto"/>
            <w:left w:val="none" w:sz="0" w:space="0" w:color="auto"/>
            <w:bottom w:val="none" w:sz="0" w:space="0" w:color="auto"/>
            <w:right w:val="none" w:sz="0" w:space="0" w:color="auto"/>
          </w:divBdr>
        </w:div>
        <w:div w:id="2052991950">
          <w:marLeft w:val="480"/>
          <w:marRight w:val="0"/>
          <w:marTop w:val="0"/>
          <w:marBottom w:val="0"/>
          <w:divBdr>
            <w:top w:val="none" w:sz="0" w:space="0" w:color="auto"/>
            <w:left w:val="none" w:sz="0" w:space="0" w:color="auto"/>
            <w:bottom w:val="none" w:sz="0" w:space="0" w:color="auto"/>
            <w:right w:val="none" w:sz="0" w:space="0" w:color="auto"/>
          </w:divBdr>
        </w:div>
        <w:div w:id="2057662503">
          <w:marLeft w:val="480"/>
          <w:marRight w:val="0"/>
          <w:marTop w:val="0"/>
          <w:marBottom w:val="0"/>
          <w:divBdr>
            <w:top w:val="none" w:sz="0" w:space="0" w:color="auto"/>
            <w:left w:val="none" w:sz="0" w:space="0" w:color="auto"/>
            <w:bottom w:val="none" w:sz="0" w:space="0" w:color="auto"/>
            <w:right w:val="none" w:sz="0" w:space="0" w:color="auto"/>
          </w:divBdr>
        </w:div>
        <w:div w:id="2090151877">
          <w:marLeft w:val="480"/>
          <w:marRight w:val="0"/>
          <w:marTop w:val="0"/>
          <w:marBottom w:val="0"/>
          <w:divBdr>
            <w:top w:val="none" w:sz="0" w:space="0" w:color="auto"/>
            <w:left w:val="none" w:sz="0" w:space="0" w:color="auto"/>
            <w:bottom w:val="none" w:sz="0" w:space="0" w:color="auto"/>
            <w:right w:val="none" w:sz="0" w:space="0" w:color="auto"/>
          </w:divBdr>
        </w:div>
        <w:div w:id="2104717824">
          <w:marLeft w:val="480"/>
          <w:marRight w:val="0"/>
          <w:marTop w:val="0"/>
          <w:marBottom w:val="0"/>
          <w:divBdr>
            <w:top w:val="none" w:sz="0" w:space="0" w:color="auto"/>
            <w:left w:val="none" w:sz="0" w:space="0" w:color="auto"/>
            <w:bottom w:val="none" w:sz="0" w:space="0" w:color="auto"/>
            <w:right w:val="none" w:sz="0" w:space="0" w:color="auto"/>
          </w:divBdr>
        </w:div>
        <w:div w:id="2124880516">
          <w:marLeft w:val="480"/>
          <w:marRight w:val="0"/>
          <w:marTop w:val="0"/>
          <w:marBottom w:val="0"/>
          <w:divBdr>
            <w:top w:val="none" w:sz="0" w:space="0" w:color="auto"/>
            <w:left w:val="none" w:sz="0" w:space="0" w:color="auto"/>
            <w:bottom w:val="none" w:sz="0" w:space="0" w:color="auto"/>
            <w:right w:val="none" w:sz="0" w:space="0" w:color="auto"/>
          </w:divBdr>
        </w:div>
      </w:divsChild>
    </w:div>
    <w:div w:id="1085540499">
      <w:bodyDiv w:val="1"/>
      <w:marLeft w:val="0"/>
      <w:marRight w:val="0"/>
      <w:marTop w:val="0"/>
      <w:marBottom w:val="0"/>
      <w:divBdr>
        <w:top w:val="none" w:sz="0" w:space="0" w:color="auto"/>
        <w:left w:val="none" w:sz="0" w:space="0" w:color="auto"/>
        <w:bottom w:val="none" w:sz="0" w:space="0" w:color="auto"/>
        <w:right w:val="none" w:sz="0" w:space="0" w:color="auto"/>
      </w:divBdr>
      <w:divsChild>
        <w:div w:id="18894054">
          <w:marLeft w:val="480"/>
          <w:marRight w:val="0"/>
          <w:marTop w:val="0"/>
          <w:marBottom w:val="0"/>
          <w:divBdr>
            <w:top w:val="none" w:sz="0" w:space="0" w:color="auto"/>
            <w:left w:val="none" w:sz="0" w:space="0" w:color="auto"/>
            <w:bottom w:val="none" w:sz="0" w:space="0" w:color="auto"/>
            <w:right w:val="none" w:sz="0" w:space="0" w:color="auto"/>
          </w:divBdr>
        </w:div>
        <w:div w:id="39020466">
          <w:marLeft w:val="480"/>
          <w:marRight w:val="0"/>
          <w:marTop w:val="0"/>
          <w:marBottom w:val="0"/>
          <w:divBdr>
            <w:top w:val="none" w:sz="0" w:space="0" w:color="auto"/>
            <w:left w:val="none" w:sz="0" w:space="0" w:color="auto"/>
            <w:bottom w:val="none" w:sz="0" w:space="0" w:color="auto"/>
            <w:right w:val="none" w:sz="0" w:space="0" w:color="auto"/>
          </w:divBdr>
        </w:div>
        <w:div w:id="66807988">
          <w:marLeft w:val="480"/>
          <w:marRight w:val="0"/>
          <w:marTop w:val="0"/>
          <w:marBottom w:val="0"/>
          <w:divBdr>
            <w:top w:val="none" w:sz="0" w:space="0" w:color="auto"/>
            <w:left w:val="none" w:sz="0" w:space="0" w:color="auto"/>
            <w:bottom w:val="none" w:sz="0" w:space="0" w:color="auto"/>
            <w:right w:val="none" w:sz="0" w:space="0" w:color="auto"/>
          </w:divBdr>
        </w:div>
        <w:div w:id="97256769">
          <w:marLeft w:val="480"/>
          <w:marRight w:val="0"/>
          <w:marTop w:val="0"/>
          <w:marBottom w:val="0"/>
          <w:divBdr>
            <w:top w:val="none" w:sz="0" w:space="0" w:color="auto"/>
            <w:left w:val="none" w:sz="0" w:space="0" w:color="auto"/>
            <w:bottom w:val="none" w:sz="0" w:space="0" w:color="auto"/>
            <w:right w:val="none" w:sz="0" w:space="0" w:color="auto"/>
          </w:divBdr>
        </w:div>
        <w:div w:id="137458046">
          <w:marLeft w:val="480"/>
          <w:marRight w:val="0"/>
          <w:marTop w:val="0"/>
          <w:marBottom w:val="0"/>
          <w:divBdr>
            <w:top w:val="none" w:sz="0" w:space="0" w:color="auto"/>
            <w:left w:val="none" w:sz="0" w:space="0" w:color="auto"/>
            <w:bottom w:val="none" w:sz="0" w:space="0" w:color="auto"/>
            <w:right w:val="none" w:sz="0" w:space="0" w:color="auto"/>
          </w:divBdr>
        </w:div>
        <w:div w:id="151801516">
          <w:marLeft w:val="480"/>
          <w:marRight w:val="0"/>
          <w:marTop w:val="0"/>
          <w:marBottom w:val="0"/>
          <w:divBdr>
            <w:top w:val="none" w:sz="0" w:space="0" w:color="auto"/>
            <w:left w:val="none" w:sz="0" w:space="0" w:color="auto"/>
            <w:bottom w:val="none" w:sz="0" w:space="0" w:color="auto"/>
            <w:right w:val="none" w:sz="0" w:space="0" w:color="auto"/>
          </w:divBdr>
        </w:div>
        <w:div w:id="202324993">
          <w:marLeft w:val="480"/>
          <w:marRight w:val="0"/>
          <w:marTop w:val="0"/>
          <w:marBottom w:val="0"/>
          <w:divBdr>
            <w:top w:val="none" w:sz="0" w:space="0" w:color="auto"/>
            <w:left w:val="none" w:sz="0" w:space="0" w:color="auto"/>
            <w:bottom w:val="none" w:sz="0" w:space="0" w:color="auto"/>
            <w:right w:val="none" w:sz="0" w:space="0" w:color="auto"/>
          </w:divBdr>
        </w:div>
        <w:div w:id="217860535">
          <w:marLeft w:val="480"/>
          <w:marRight w:val="0"/>
          <w:marTop w:val="0"/>
          <w:marBottom w:val="0"/>
          <w:divBdr>
            <w:top w:val="none" w:sz="0" w:space="0" w:color="auto"/>
            <w:left w:val="none" w:sz="0" w:space="0" w:color="auto"/>
            <w:bottom w:val="none" w:sz="0" w:space="0" w:color="auto"/>
            <w:right w:val="none" w:sz="0" w:space="0" w:color="auto"/>
          </w:divBdr>
        </w:div>
        <w:div w:id="226959300">
          <w:marLeft w:val="480"/>
          <w:marRight w:val="0"/>
          <w:marTop w:val="0"/>
          <w:marBottom w:val="0"/>
          <w:divBdr>
            <w:top w:val="none" w:sz="0" w:space="0" w:color="auto"/>
            <w:left w:val="none" w:sz="0" w:space="0" w:color="auto"/>
            <w:bottom w:val="none" w:sz="0" w:space="0" w:color="auto"/>
            <w:right w:val="none" w:sz="0" w:space="0" w:color="auto"/>
          </w:divBdr>
        </w:div>
        <w:div w:id="270476330">
          <w:marLeft w:val="480"/>
          <w:marRight w:val="0"/>
          <w:marTop w:val="0"/>
          <w:marBottom w:val="0"/>
          <w:divBdr>
            <w:top w:val="none" w:sz="0" w:space="0" w:color="auto"/>
            <w:left w:val="none" w:sz="0" w:space="0" w:color="auto"/>
            <w:bottom w:val="none" w:sz="0" w:space="0" w:color="auto"/>
            <w:right w:val="none" w:sz="0" w:space="0" w:color="auto"/>
          </w:divBdr>
        </w:div>
        <w:div w:id="271481020">
          <w:marLeft w:val="480"/>
          <w:marRight w:val="0"/>
          <w:marTop w:val="0"/>
          <w:marBottom w:val="0"/>
          <w:divBdr>
            <w:top w:val="none" w:sz="0" w:space="0" w:color="auto"/>
            <w:left w:val="none" w:sz="0" w:space="0" w:color="auto"/>
            <w:bottom w:val="none" w:sz="0" w:space="0" w:color="auto"/>
            <w:right w:val="none" w:sz="0" w:space="0" w:color="auto"/>
          </w:divBdr>
        </w:div>
        <w:div w:id="277835892">
          <w:marLeft w:val="480"/>
          <w:marRight w:val="0"/>
          <w:marTop w:val="0"/>
          <w:marBottom w:val="0"/>
          <w:divBdr>
            <w:top w:val="none" w:sz="0" w:space="0" w:color="auto"/>
            <w:left w:val="none" w:sz="0" w:space="0" w:color="auto"/>
            <w:bottom w:val="none" w:sz="0" w:space="0" w:color="auto"/>
            <w:right w:val="none" w:sz="0" w:space="0" w:color="auto"/>
          </w:divBdr>
        </w:div>
        <w:div w:id="295062190">
          <w:marLeft w:val="480"/>
          <w:marRight w:val="0"/>
          <w:marTop w:val="0"/>
          <w:marBottom w:val="0"/>
          <w:divBdr>
            <w:top w:val="none" w:sz="0" w:space="0" w:color="auto"/>
            <w:left w:val="none" w:sz="0" w:space="0" w:color="auto"/>
            <w:bottom w:val="none" w:sz="0" w:space="0" w:color="auto"/>
            <w:right w:val="none" w:sz="0" w:space="0" w:color="auto"/>
          </w:divBdr>
        </w:div>
        <w:div w:id="296491111">
          <w:marLeft w:val="480"/>
          <w:marRight w:val="0"/>
          <w:marTop w:val="0"/>
          <w:marBottom w:val="0"/>
          <w:divBdr>
            <w:top w:val="none" w:sz="0" w:space="0" w:color="auto"/>
            <w:left w:val="none" w:sz="0" w:space="0" w:color="auto"/>
            <w:bottom w:val="none" w:sz="0" w:space="0" w:color="auto"/>
            <w:right w:val="none" w:sz="0" w:space="0" w:color="auto"/>
          </w:divBdr>
        </w:div>
        <w:div w:id="296691974">
          <w:marLeft w:val="480"/>
          <w:marRight w:val="0"/>
          <w:marTop w:val="0"/>
          <w:marBottom w:val="0"/>
          <w:divBdr>
            <w:top w:val="none" w:sz="0" w:space="0" w:color="auto"/>
            <w:left w:val="none" w:sz="0" w:space="0" w:color="auto"/>
            <w:bottom w:val="none" w:sz="0" w:space="0" w:color="auto"/>
            <w:right w:val="none" w:sz="0" w:space="0" w:color="auto"/>
          </w:divBdr>
        </w:div>
        <w:div w:id="297957966">
          <w:marLeft w:val="480"/>
          <w:marRight w:val="0"/>
          <w:marTop w:val="0"/>
          <w:marBottom w:val="0"/>
          <w:divBdr>
            <w:top w:val="none" w:sz="0" w:space="0" w:color="auto"/>
            <w:left w:val="none" w:sz="0" w:space="0" w:color="auto"/>
            <w:bottom w:val="none" w:sz="0" w:space="0" w:color="auto"/>
            <w:right w:val="none" w:sz="0" w:space="0" w:color="auto"/>
          </w:divBdr>
        </w:div>
        <w:div w:id="326791740">
          <w:marLeft w:val="480"/>
          <w:marRight w:val="0"/>
          <w:marTop w:val="0"/>
          <w:marBottom w:val="0"/>
          <w:divBdr>
            <w:top w:val="none" w:sz="0" w:space="0" w:color="auto"/>
            <w:left w:val="none" w:sz="0" w:space="0" w:color="auto"/>
            <w:bottom w:val="none" w:sz="0" w:space="0" w:color="auto"/>
            <w:right w:val="none" w:sz="0" w:space="0" w:color="auto"/>
          </w:divBdr>
        </w:div>
        <w:div w:id="330644798">
          <w:marLeft w:val="480"/>
          <w:marRight w:val="0"/>
          <w:marTop w:val="0"/>
          <w:marBottom w:val="0"/>
          <w:divBdr>
            <w:top w:val="none" w:sz="0" w:space="0" w:color="auto"/>
            <w:left w:val="none" w:sz="0" w:space="0" w:color="auto"/>
            <w:bottom w:val="none" w:sz="0" w:space="0" w:color="auto"/>
            <w:right w:val="none" w:sz="0" w:space="0" w:color="auto"/>
          </w:divBdr>
        </w:div>
        <w:div w:id="338510099">
          <w:marLeft w:val="480"/>
          <w:marRight w:val="0"/>
          <w:marTop w:val="0"/>
          <w:marBottom w:val="0"/>
          <w:divBdr>
            <w:top w:val="none" w:sz="0" w:space="0" w:color="auto"/>
            <w:left w:val="none" w:sz="0" w:space="0" w:color="auto"/>
            <w:bottom w:val="none" w:sz="0" w:space="0" w:color="auto"/>
            <w:right w:val="none" w:sz="0" w:space="0" w:color="auto"/>
          </w:divBdr>
        </w:div>
        <w:div w:id="367604308">
          <w:marLeft w:val="480"/>
          <w:marRight w:val="0"/>
          <w:marTop w:val="0"/>
          <w:marBottom w:val="0"/>
          <w:divBdr>
            <w:top w:val="none" w:sz="0" w:space="0" w:color="auto"/>
            <w:left w:val="none" w:sz="0" w:space="0" w:color="auto"/>
            <w:bottom w:val="none" w:sz="0" w:space="0" w:color="auto"/>
            <w:right w:val="none" w:sz="0" w:space="0" w:color="auto"/>
          </w:divBdr>
        </w:div>
        <w:div w:id="386804013">
          <w:marLeft w:val="480"/>
          <w:marRight w:val="0"/>
          <w:marTop w:val="0"/>
          <w:marBottom w:val="0"/>
          <w:divBdr>
            <w:top w:val="none" w:sz="0" w:space="0" w:color="auto"/>
            <w:left w:val="none" w:sz="0" w:space="0" w:color="auto"/>
            <w:bottom w:val="none" w:sz="0" w:space="0" w:color="auto"/>
            <w:right w:val="none" w:sz="0" w:space="0" w:color="auto"/>
          </w:divBdr>
        </w:div>
        <w:div w:id="400562107">
          <w:marLeft w:val="480"/>
          <w:marRight w:val="0"/>
          <w:marTop w:val="0"/>
          <w:marBottom w:val="0"/>
          <w:divBdr>
            <w:top w:val="none" w:sz="0" w:space="0" w:color="auto"/>
            <w:left w:val="none" w:sz="0" w:space="0" w:color="auto"/>
            <w:bottom w:val="none" w:sz="0" w:space="0" w:color="auto"/>
            <w:right w:val="none" w:sz="0" w:space="0" w:color="auto"/>
          </w:divBdr>
        </w:div>
        <w:div w:id="404912831">
          <w:marLeft w:val="480"/>
          <w:marRight w:val="0"/>
          <w:marTop w:val="0"/>
          <w:marBottom w:val="0"/>
          <w:divBdr>
            <w:top w:val="none" w:sz="0" w:space="0" w:color="auto"/>
            <w:left w:val="none" w:sz="0" w:space="0" w:color="auto"/>
            <w:bottom w:val="none" w:sz="0" w:space="0" w:color="auto"/>
            <w:right w:val="none" w:sz="0" w:space="0" w:color="auto"/>
          </w:divBdr>
        </w:div>
        <w:div w:id="438720491">
          <w:marLeft w:val="480"/>
          <w:marRight w:val="0"/>
          <w:marTop w:val="0"/>
          <w:marBottom w:val="0"/>
          <w:divBdr>
            <w:top w:val="none" w:sz="0" w:space="0" w:color="auto"/>
            <w:left w:val="none" w:sz="0" w:space="0" w:color="auto"/>
            <w:bottom w:val="none" w:sz="0" w:space="0" w:color="auto"/>
            <w:right w:val="none" w:sz="0" w:space="0" w:color="auto"/>
          </w:divBdr>
        </w:div>
        <w:div w:id="469634959">
          <w:marLeft w:val="480"/>
          <w:marRight w:val="0"/>
          <w:marTop w:val="0"/>
          <w:marBottom w:val="0"/>
          <w:divBdr>
            <w:top w:val="none" w:sz="0" w:space="0" w:color="auto"/>
            <w:left w:val="none" w:sz="0" w:space="0" w:color="auto"/>
            <w:bottom w:val="none" w:sz="0" w:space="0" w:color="auto"/>
            <w:right w:val="none" w:sz="0" w:space="0" w:color="auto"/>
          </w:divBdr>
        </w:div>
        <w:div w:id="484781501">
          <w:marLeft w:val="480"/>
          <w:marRight w:val="0"/>
          <w:marTop w:val="0"/>
          <w:marBottom w:val="0"/>
          <w:divBdr>
            <w:top w:val="none" w:sz="0" w:space="0" w:color="auto"/>
            <w:left w:val="none" w:sz="0" w:space="0" w:color="auto"/>
            <w:bottom w:val="none" w:sz="0" w:space="0" w:color="auto"/>
            <w:right w:val="none" w:sz="0" w:space="0" w:color="auto"/>
          </w:divBdr>
        </w:div>
        <w:div w:id="501822728">
          <w:marLeft w:val="480"/>
          <w:marRight w:val="0"/>
          <w:marTop w:val="0"/>
          <w:marBottom w:val="0"/>
          <w:divBdr>
            <w:top w:val="none" w:sz="0" w:space="0" w:color="auto"/>
            <w:left w:val="none" w:sz="0" w:space="0" w:color="auto"/>
            <w:bottom w:val="none" w:sz="0" w:space="0" w:color="auto"/>
            <w:right w:val="none" w:sz="0" w:space="0" w:color="auto"/>
          </w:divBdr>
        </w:div>
        <w:div w:id="549344299">
          <w:marLeft w:val="480"/>
          <w:marRight w:val="0"/>
          <w:marTop w:val="0"/>
          <w:marBottom w:val="0"/>
          <w:divBdr>
            <w:top w:val="none" w:sz="0" w:space="0" w:color="auto"/>
            <w:left w:val="none" w:sz="0" w:space="0" w:color="auto"/>
            <w:bottom w:val="none" w:sz="0" w:space="0" w:color="auto"/>
            <w:right w:val="none" w:sz="0" w:space="0" w:color="auto"/>
          </w:divBdr>
        </w:div>
        <w:div w:id="574625920">
          <w:marLeft w:val="480"/>
          <w:marRight w:val="0"/>
          <w:marTop w:val="0"/>
          <w:marBottom w:val="0"/>
          <w:divBdr>
            <w:top w:val="none" w:sz="0" w:space="0" w:color="auto"/>
            <w:left w:val="none" w:sz="0" w:space="0" w:color="auto"/>
            <w:bottom w:val="none" w:sz="0" w:space="0" w:color="auto"/>
            <w:right w:val="none" w:sz="0" w:space="0" w:color="auto"/>
          </w:divBdr>
        </w:div>
        <w:div w:id="643898684">
          <w:marLeft w:val="480"/>
          <w:marRight w:val="0"/>
          <w:marTop w:val="0"/>
          <w:marBottom w:val="0"/>
          <w:divBdr>
            <w:top w:val="none" w:sz="0" w:space="0" w:color="auto"/>
            <w:left w:val="none" w:sz="0" w:space="0" w:color="auto"/>
            <w:bottom w:val="none" w:sz="0" w:space="0" w:color="auto"/>
            <w:right w:val="none" w:sz="0" w:space="0" w:color="auto"/>
          </w:divBdr>
        </w:div>
        <w:div w:id="664355985">
          <w:marLeft w:val="480"/>
          <w:marRight w:val="0"/>
          <w:marTop w:val="0"/>
          <w:marBottom w:val="0"/>
          <w:divBdr>
            <w:top w:val="none" w:sz="0" w:space="0" w:color="auto"/>
            <w:left w:val="none" w:sz="0" w:space="0" w:color="auto"/>
            <w:bottom w:val="none" w:sz="0" w:space="0" w:color="auto"/>
            <w:right w:val="none" w:sz="0" w:space="0" w:color="auto"/>
          </w:divBdr>
        </w:div>
        <w:div w:id="737439865">
          <w:marLeft w:val="480"/>
          <w:marRight w:val="0"/>
          <w:marTop w:val="0"/>
          <w:marBottom w:val="0"/>
          <w:divBdr>
            <w:top w:val="none" w:sz="0" w:space="0" w:color="auto"/>
            <w:left w:val="none" w:sz="0" w:space="0" w:color="auto"/>
            <w:bottom w:val="none" w:sz="0" w:space="0" w:color="auto"/>
            <w:right w:val="none" w:sz="0" w:space="0" w:color="auto"/>
          </w:divBdr>
        </w:div>
        <w:div w:id="752823465">
          <w:marLeft w:val="480"/>
          <w:marRight w:val="0"/>
          <w:marTop w:val="0"/>
          <w:marBottom w:val="0"/>
          <w:divBdr>
            <w:top w:val="none" w:sz="0" w:space="0" w:color="auto"/>
            <w:left w:val="none" w:sz="0" w:space="0" w:color="auto"/>
            <w:bottom w:val="none" w:sz="0" w:space="0" w:color="auto"/>
            <w:right w:val="none" w:sz="0" w:space="0" w:color="auto"/>
          </w:divBdr>
        </w:div>
        <w:div w:id="780150039">
          <w:marLeft w:val="480"/>
          <w:marRight w:val="0"/>
          <w:marTop w:val="0"/>
          <w:marBottom w:val="0"/>
          <w:divBdr>
            <w:top w:val="none" w:sz="0" w:space="0" w:color="auto"/>
            <w:left w:val="none" w:sz="0" w:space="0" w:color="auto"/>
            <w:bottom w:val="none" w:sz="0" w:space="0" w:color="auto"/>
            <w:right w:val="none" w:sz="0" w:space="0" w:color="auto"/>
          </w:divBdr>
        </w:div>
        <w:div w:id="790175034">
          <w:marLeft w:val="480"/>
          <w:marRight w:val="0"/>
          <w:marTop w:val="0"/>
          <w:marBottom w:val="0"/>
          <w:divBdr>
            <w:top w:val="none" w:sz="0" w:space="0" w:color="auto"/>
            <w:left w:val="none" w:sz="0" w:space="0" w:color="auto"/>
            <w:bottom w:val="none" w:sz="0" w:space="0" w:color="auto"/>
            <w:right w:val="none" w:sz="0" w:space="0" w:color="auto"/>
          </w:divBdr>
        </w:div>
        <w:div w:id="813790252">
          <w:marLeft w:val="480"/>
          <w:marRight w:val="0"/>
          <w:marTop w:val="0"/>
          <w:marBottom w:val="0"/>
          <w:divBdr>
            <w:top w:val="none" w:sz="0" w:space="0" w:color="auto"/>
            <w:left w:val="none" w:sz="0" w:space="0" w:color="auto"/>
            <w:bottom w:val="none" w:sz="0" w:space="0" w:color="auto"/>
            <w:right w:val="none" w:sz="0" w:space="0" w:color="auto"/>
          </w:divBdr>
        </w:div>
        <w:div w:id="848375789">
          <w:marLeft w:val="480"/>
          <w:marRight w:val="0"/>
          <w:marTop w:val="0"/>
          <w:marBottom w:val="0"/>
          <w:divBdr>
            <w:top w:val="none" w:sz="0" w:space="0" w:color="auto"/>
            <w:left w:val="none" w:sz="0" w:space="0" w:color="auto"/>
            <w:bottom w:val="none" w:sz="0" w:space="0" w:color="auto"/>
            <w:right w:val="none" w:sz="0" w:space="0" w:color="auto"/>
          </w:divBdr>
        </w:div>
        <w:div w:id="873661618">
          <w:marLeft w:val="480"/>
          <w:marRight w:val="0"/>
          <w:marTop w:val="0"/>
          <w:marBottom w:val="0"/>
          <w:divBdr>
            <w:top w:val="none" w:sz="0" w:space="0" w:color="auto"/>
            <w:left w:val="none" w:sz="0" w:space="0" w:color="auto"/>
            <w:bottom w:val="none" w:sz="0" w:space="0" w:color="auto"/>
            <w:right w:val="none" w:sz="0" w:space="0" w:color="auto"/>
          </w:divBdr>
        </w:div>
        <w:div w:id="897278510">
          <w:marLeft w:val="480"/>
          <w:marRight w:val="0"/>
          <w:marTop w:val="0"/>
          <w:marBottom w:val="0"/>
          <w:divBdr>
            <w:top w:val="none" w:sz="0" w:space="0" w:color="auto"/>
            <w:left w:val="none" w:sz="0" w:space="0" w:color="auto"/>
            <w:bottom w:val="none" w:sz="0" w:space="0" w:color="auto"/>
            <w:right w:val="none" w:sz="0" w:space="0" w:color="auto"/>
          </w:divBdr>
        </w:div>
        <w:div w:id="908460536">
          <w:marLeft w:val="480"/>
          <w:marRight w:val="0"/>
          <w:marTop w:val="0"/>
          <w:marBottom w:val="0"/>
          <w:divBdr>
            <w:top w:val="none" w:sz="0" w:space="0" w:color="auto"/>
            <w:left w:val="none" w:sz="0" w:space="0" w:color="auto"/>
            <w:bottom w:val="none" w:sz="0" w:space="0" w:color="auto"/>
            <w:right w:val="none" w:sz="0" w:space="0" w:color="auto"/>
          </w:divBdr>
        </w:div>
        <w:div w:id="916598297">
          <w:marLeft w:val="480"/>
          <w:marRight w:val="0"/>
          <w:marTop w:val="0"/>
          <w:marBottom w:val="0"/>
          <w:divBdr>
            <w:top w:val="none" w:sz="0" w:space="0" w:color="auto"/>
            <w:left w:val="none" w:sz="0" w:space="0" w:color="auto"/>
            <w:bottom w:val="none" w:sz="0" w:space="0" w:color="auto"/>
            <w:right w:val="none" w:sz="0" w:space="0" w:color="auto"/>
          </w:divBdr>
        </w:div>
        <w:div w:id="1006250187">
          <w:marLeft w:val="480"/>
          <w:marRight w:val="0"/>
          <w:marTop w:val="0"/>
          <w:marBottom w:val="0"/>
          <w:divBdr>
            <w:top w:val="none" w:sz="0" w:space="0" w:color="auto"/>
            <w:left w:val="none" w:sz="0" w:space="0" w:color="auto"/>
            <w:bottom w:val="none" w:sz="0" w:space="0" w:color="auto"/>
            <w:right w:val="none" w:sz="0" w:space="0" w:color="auto"/>
          </w:divBdr>
        </w:div>
        <w:div w:id="1040937212">
          <w:marLeft w:val="480"/>
          <w:marRight w:val="0"/>
          <w:marTop w:val="0"/>
          <w:marBottom w:val="0"/>
          <w:divBdr>
            <w:top w:val="none" w:sz="0" w:space="0" w:color="auto"/>
            <w:left w:val="none" w:sz="0" w:space="0" w:color="auto"/>
            <w:bottom w:val="none" w:sz="0" w:space="0" w:color="auto"/>
            <w:right w:val="none" w:sz="0" w:space="0" w:color="auto"/>
          </w:divBdr>
        </w:div>
        <w:div w:id="1054155990">
          <w:marLeft w:val="480"/>
          <w:marRight w:val="0"/>
          <w:marTop w:val="0"/>
          <w:marBottom w:val="0"/>
          <w:divBdr>
            <w:top w:val="none" w:sz="0" w:space="0" w:color="auto"/>
            <w:left w:val="none" w:sz="0" w:space="0" w:color="auto"/>
            <w:bottom w:val="none" w:sz="0" w:space="0" w:color="auto"/>
            <w:right w:val="none" w:sz="0" w:space="0" w:color="auto"/>
          </w:divBdr>
        </w:div>
        <w:div w:id="1101796806">
          <w:marLeft w:val="480"/>
          <w:marRight w:val="0"/>
          <w:marTop w:val="0"/>
          <w:marBottom w:val="0"/>
          <w:divBdr>
            <w:top w:val="none" w:sz="0" w:space="0" w:color="auto"/>
            <w:left w:val="none" w:sz="0" w:space="0" w:color="auto"/>
            <w:bottom w:val="none" w:sz="0" w:space="0" w:color="auto"/>
            <w:right w:val="none" w:sz="0" w:space="0" w:color="auto"/>
          </w:divBdr>
        </w:div>
        <w:div w:id="1123890131">
          <w:marLeft w:val="480"/>
          <w:marRight w:val="0"/>
          <w:marTop w:val="0"/>
          <w:marBottom w:val="0"/>
          <w:divBdr>
            <w:top w:val="none" w:sz="0" w:space="0" w:color="auto"/>
            <w:left w:val="none" w:sz="0" w:space="0" w:color="auto"/>
            <w:bottom w:val="none" w:sz="0" w:space="0" w:color="auto"/>
            <w:right w:val="none" w:sz="0" w:space="0" w:color="auto"/>
          </w:divBdr>
        </w:div>
        <w:div w:id="1129713261">
          <w:marLeft w:val="480"/>
          <w:marRight w:val="0"/>
          <w:marTop w:val="0"/>
          <w:marBottom w:val="0"/>
          <w:divBdr>
            <w:top w:val="none" w:sz="0" w:space="0" w:color="auto"/>
            <w:left w:val="none" w:sz="0" w:space="0" w:color="auto"/>
            <w:bottom w:val="none" w:sz="0" w:space="0" w:color="auto"/>
            <w:right w:val="none" w:sz="0" w:space="0" w:color="auto"/>
          </w:divBdr>
        </w:div>
        <w:div w:id="1132868822">
          <w:marLeft w:val="480"/>
          <w:marRight w:val="0"/>
          <w:marTop w:val="0"/>
          <w:marBottom w:val="0"/>
          <w:divBdr>
            <w:top w:val="none" w:sz="0" w:space="0" w:color="auto"/>
            <w:left w:val="none" w:sz="0" w:space="0" w:color="auto"/>
            <w:bottom w:val="none" w:sz="0" w:space="0" w:color="auto"/>
            <w:right w:val="none" w:sz="0" w:space="0" w:color="auto"/>
          </w:divBdr>
        </w:div>
        <w:div w:id="1197542607">
          <w:marLeft w:val="480"/>
          <w:marRight w:val="0"/>
          <w:marTop w:val="0"/>
          <w:marBottom w:val="0"/>
          <w:divBdr>
            <w:top w:val="none" w:sz="0" w:space="0" w:color="auto"/>
            <w:left w:val="none" w:sz="0" w:space="0" w:color="auto"/>
            <w:bottom w:val="none" w:sz="0" w:space="0" w:color="auto"/>
            <w:right w:val="none" w:sz="0" w:space="0" w:color="auto"/>
          </w:divBdr>
        </w:div>
        <w:div w:id="1204445256">
          <w:marLeft w:val="480"/>
          <w:marRight w:val="0"/>
          <w:marTop w:val="0"/>
          <w:marBottom w:val="0"/>
          <w:divBdr>
            <w:top w:val="none" w:sz="0" w:space="0" w:color="auto"/>
            <w:left w:val="none" w:sz="0" w:space="0" w:color="auto"/>
            <w:bottom w:val="none" w:sz="0" w:space="0" w:color="auto"/>
            <w:right w:val="none" w:sz="0" w:space="0" w:color="auto"/>
          </w:divBdr>
        </w:div>
        <w:div w:id="1256477365">
          <w:marLeft w:val="480"/>
          <w:marRight w:val="0"/>
          <w:marTop w:val="0"/>
          <w:marBottom w:val="0"/>
          <w:divBdr>
            <w:top w:val="none" w:sz="0" w:space="0" w:color="auto"/>
            <w:left w:val="none" w:sz="0" w:space="0" w:color="auto"/>
            <w:bottom w:val="none" w:sz="0" w:space="0" w:color="auto"/>
            <w:right w:val="none" w:sz="0" w:space="0" w:color="auto"/>
          </w:divBdr>
        </w:div>
        <w:div w:id="1256745360">
          <w:marLeft w:val="480"/>
          <w:marRight w:val="0"/>
          <w:marTop w:val="0"/>
          <w:marBottom w:val="0"/>
          <w:divBdr>
            <w:top w:val="none" w:sz="0" w:space="0" w:color="auto"/>
            <w:left w:val="none" w:sz="0" w:space="0" w:color="auto"/>
            <w:bottom w:val="none" w:sz="0" w:space="0" w:color="auto"/>
            <w:right w:val="none" w:sz="0" w:space="0" w:color="auto"/>
          </w:divBdr>
        </w:div>
        <w:div w:id="1295714437">
          <w:marLeft w:val="480"/>
          <w:marRight w:val="0"/>
          <w:marTop w:val="0"/>
          <w:marBottom w:val="0"/>
          <w:divBdr>
            <w:top w:val="none" w:sz="0" w:space="0" w:color="auto"/>
            <w:left w:val="none" w:sz="0" w:space="0" w:color="auto"/>
            <w:bottom w:val="none" w:sz="0" w:space="0" w:color="auto"/>
            <w:right w:val="none" w:sz="0" w:space="0" w:color="auto"/>
          </w:divBdr>
        </w:div>
        <w:div w:id="1310867140">
          <w:marLeft w:val="480"/>
          <w:marRight w:val="0"/>
          <w:marTop w:val="0"/>
          <w:marBottom w:val="0"/>
          <w:divBdr>
            <w:top w:val="none" w:sz="0" w:space="0" w:color="auto"/>
            <w:left w:val="none" w:sz="0" w:space="0" w:color="auto"/>
            <w:bottom w:val="none" w:sz="0" w:space="0" w:color="auto"/>
            <w:right w:val="none" w:sz="0" w:space="0" w:color="auto"/>
          </w:divBdr>
        </w:div>
        <w:div w:id="1315403769">
          <w:marLeft w:val="480"/>
          <w:marRight w:val="0"/>
          <w:marTop w:val="0"/>
          <w:marBottom w:val="0"/>
          <w:divBdr>
            <w:top w:val="none" w:sz="0" w:space="0" w:color="auto"/>
            <w:left w:val="none" w:sz="0" w:space="0" w:color="auto"/>
            <w:bottom w:val="none" w:sz="0" w:space="0" w:color="auto"/>
            <w:right w:val="none" w:sz="0" w:space="0" w:color="auto"/>
          </w:divBdr>
        </w:div>
        <w:div w:id="1326857462">
          <w:marLeft w:val="480"/>
          <w:marRight w:val="0"/>
          <w:marTop w:val="0"/>
          <w:marBottom w:val="0"/>
          <w:divBdr>
            <w:top w:val="none" w:sz="0" w:space="0" w:color="auto"/>
            <w:left w:val="none" w:sz="0" w:space="0" w:color="auto"/>
            <w:bottom w:val="none" w:sz="0" w:space="0" w:color="auto"/>
            <w:right w:val="none" w:sz="0" w:space="0" w:color="auto"/>
          </w:divBdr>
        </w:div>
        <w:div w:id="1343781469">
          <w:marLeft w:val="480"/>
          <w:marRight w:val="0"/>
          <w:marTop w:val="0"/>
          <w:marBottom w:val="0"/>
          <w:divBdr>
            <w:top w:val="none" w:sz="0" w:space="0" w:color="auto"/>
            <w:left w:val="none" w:sz="0" w:space="0" w:color="auto"/>
            <w:bottom w:val="none" w:sz="0" w:space="0" w:color="auto"/>
            <w:right w:val="none" w:sz="0" w:space="0" w:color="auto"/>
          </w:divBdr>
        </w:div>
        <w:div w:id="1372463971">
          <w:marLeft w:val="480"/>
          <w:marRight w:val="0"/>
          <w:marTop w:val="0"/>
          <w:marBottom w:val="0"/>
          <w:divBdr>
            <w:top w:val="none" w:sz="0" w:space="0" w:color="auto"/>
            <w:left w:val="none" w:sz="0" w:space="0" w:color="auto"/>
            <w:bottom w:val="none" w:sz="0" w:space="0" w:color="auto"/>
            <w:right w:val="none" w:sz="0" w:space="0" w:color="auto"/>
          </w:divBdr>
        </w:div>
        <w:div w:id="1429547003">
          <w:marLeft w:val="480"/>
          <w:marRight w:val="0"/>
          <w:marTop w:val="0"/>
          <w:marBottom w:val="0"/>
          <w:divBdr>
            <w:top w:val="none" w:sz="0" w:space="0" w:color="auto"/>
            <w:left w:val="none" w:sz="0" w:space="0" w:color="auto"/>
            <w:bottom w:val="none" w:sz="0" w:space="0" w:color="auto"/>
            <w:right w:val="none" w:sz="0" w:space="0" w:color="auto"/>
          </w:divBdr>
        </w:div>
        <w:div w:id="1519156218">
          <w:marLeft w:val="480"/>
          <w:marRight w:val="0"/>
          <w:marTop w:val="0"/>
          <w:marBottom w:val="0"/>
          <w:divBdr>
            <w:top w:val="none" w:sz="0" w:space="0" w:color="auto"/>
            <w:left w:val="none" w:sz="0" w:space="0" w:color="auto"/>
            <w:bottom w:val="none" w:sz="0" w:space="0" w:color="auto"/>
            <w:right w:val="none" w:sz="0" w:space="0" w:color="auto"/>
          </w:divBdr>
        </w:div>
        <w:div w:id="1592471097">
          <w:marLeft w:val="480"/>
          <w:marRight w:val="0"/>
          <w:marTop w:val="0"/>
          <w:marBottom w:val="0"/>
          <w:divBdr>
            <w:top w:val="none" w:sz="0" w:space="0" w:color="auto"/>
            <w:left w:val="none" w:sz="0" w:space="0" w:color="auto"/>
            <w:bottom w:val="none" w:sz="0" w:space="0" w:color="auto"/>
            <w:right w:val="none" w:sz="0" w:space="0" w:color="auto"/>
          </w:divBdr>
        </w:div>
        <w:div w:id="1604724712">
          <w:marLeft w:val="480"/>
          <w:marRight w:val="0"/>
          <w:marTop w:val="0"/>
          <w:marBottom w:val="0"/>
          <w:divBdr>
            <w:top w:val="none" w:sz="0" w:space="0" w:color="auto"/>
            <w:left w:val="none" w:sz="0" w:space="0" w:color="auto"/>
            <w:bottom w:val="none" w:sz="0" w:space="0" w:color="auto"/>
            <w:right w:val="none" w:sz="0" w:space="0" w:color="auto"/>
          </w:divBdr>
        </w:div>
        <w:div w:id="1607618986">
          <w:marLeft w:val="480"/>
          <w:marRight w:val="0"/>
          <w:marTop w:val="0"/>
          <w:marBottom w:val="0"/>
          <w:divBdr>
            <w:top w:val="none" w:sz="0" w:space="0" w:color="auto"/>
            <w:left w:val="none" w:sz="0" w:space="0" w:color="auto"/>
            <w:bottom w:val="none" w:sz="0" w:space="0" w:color="auto"/>
            <w:right w:val="none" w:sz="0" w:space="0" w:color="auto"/>
          </w:divBdr>
        </w:div>
        <w:div w:id="1648582277">
          <w:marLeft w:val="480"/>
          <w:marRight w:val="0"/>
          <w:marTop w:val="0"/>
          <w:marBottom w:val="0"/>
          <w:divBdr>
            <w:top w:val="none" w:sz="0" w:space="0" w:color="auto"/>
            <w:left w:val="none" w:sz="0" w:space="0" w:color="auto"/>
            <w:bottom w:val="none" w:sz="0" w:space="0" w:color="auto"/>
            <w:right w:val="none" w:sz="0" w:space="0" w:color="auto"/>
          </w:divBdr>
        </w:div>
        <w:div w:id="1701511502">
          <w:marLeft w:val="480"/>
          <w:marRight w:val="0"/>
          <w:marTop w:val="0"/>
          <w:marBottom w:val="0"/>
          <w:divBdr>
            <w:top w:val="none" w:sz="0" w:space="0" w:color="auto"/>
            <w:left w:val="none" w:sz="0" w:space="0" w:color="auto"/>
            <w:bottom w:val="none" w:sz="0" w:space="0" w:color="auto"/>
            <w:right w:val="none" w:sz="0" w:space="0" w:color="auto"/>
          </w:divBdr>
        </w:div>
        <w:div w:id="1718161263">
          <w:marLeft w:val="480"/>
          <w:marRight w:val="0"/>
          <w:marTop w:val="0"/>
          <w:marBottom w:val="0"/>
          <w:divBdr>
            <w:top w:val="none" w:sz="0" w:space="0" w:color="auto"/>
            <w:left w:val="none" w:sz="0" w:space="0" w:color="auto"/>
            <w:bottom w:val="none" w:sz="0" w:space="0" w:color="auto"/>
            <w:right w:val="none" w:sz="0" w:space="0" w:color="auto"/>
          </w:divBdr>
        </w:div>
        <w:div w:id="1736470046">
          <w:marLeft w:val="480"/>
          <w:marRight w:val="0"/>
          <w:marTop w:val="0"/>
          <w:marBottom w:val="0"/>
          <w:divBdr>
            <w:top w:val="none" w:sz="0" w:space="0" w:color="auto"/>
            <w:left w:val="none" w:sz="0" w:space="0" w:color="auto"/>
            <w:bottom w:val="none" w:sz="0" w:space="0" w:color="auto"/>
            <w:right w:val="none" w:sz="0" w:space="0" w:color="auto"/>
          </w:divBdr>
        </w:div>
        <w:div w:id="1782993111">
          <w:marLeft w:val="480"/>
          <w:marRight w:val="0"/>
          <w:marTop w:val="0"/>
          <w:marBottom w:val="0"/>
          <w:divBdr>
            <w:top w:val="none" w:sz="0" w:space="0" w:color="auto"/>
            <w:left w:val="none" w:sz="0" w:space="0" w:color="auto"/>
            <w:bottom w:val="none" w:sz="0" w:space="0" w:color="auto"/>
            <w:right w:val="none" w:sz="0" w:space="0" w:color="auto"/>
          </w:divBdr>
        </w:div>
        <w:div w:id="1787969539">
          <w:marLeft w:val="480"/>
          <w:marRight w:val="0"/>
          <w:marTop w:val="0"/>
          <w:marBottom w:val="0"/>
          <w:divBdr>
            <w:top w:val="none" w:sz="0" w:space="0" w:color="auto"/>
            <w:left w:val="none" w:sz="0" w:space="0" w:color="auto"/>
            <w:bottom w:val="none" w:sz="0" w:space="0" w:color="auto"/>
            <w:right w:val="none" w:sz="0" w:space="0" w:color="auto"/>
          </w:divBdr>
        </w:div>
        <w:div w:id="1830705793">
          <w:marLeft w:val="480"/>
          <w:marRight w:val="0"/>
          <w:marTop w:val="0"/>
          <w:marBottom w:val="0"/>
          <w:divBdr>
            <w:top w:val="none" w:sz="0" w:space="0" w:color="auto"/>
            <w:left w:val="none" w:sz="0" w:space="0" w:color="auto"/>
            <w:bottom w:val="none" w:sz="0" w:space="0" w:color="auto"/>
            <w:right w:val="none" w:sz="0" w:space="0" w:color="auto"/>
          </w:divBdr>
        </w:div>
        <w:div w:id="1832137254">
          <w:marLeft w:val="480"/>
          <w:marRight w:val="0"/>
          <w:marTop w:val="0"/>
          <w:marBottom w:val="0"/>
          <w:divBdr>
            <w:top w:val="none" w:sz="0" w:space="0" w:color="auto"/>
            <w:left w:val="none" w:sz="0" w:space="0" w:color="auto"/>
            <w:bottom w:val="none" w:sz="0" w:space="0" w:color="auto"/>
            <w:right w:val="none" w:sz="0" w:space="0" w:color="auto"/>
          </w:divBdr>
        </w:div>
        <w:div w:id="1833175252">
          <w:marLeft w:val="480"/>
          <w:marRight w:val="0"/>
          <w:marTop w:val="0"/>
          <w:marBottom w:val="0"/>
          <w:divBdr>
            <w:top w:val="none" w:sz="0" w:space="0" w:color="auto"/>
            <w:left w:val="none" w:sz="0" w:space="0" w:color="auto"/>
            <w:bottom w:val="none" w:sz="0" w:space="0" w:color="auto"/>
            <w:right w:val="none" w:sz="0" w:space="0" w:color="auto"/>
          </w:divBdr>
        </w:div>
        <w:div w:id="1851991881">
          <w:marLeft w:val="480"/>
          <w:marRight w:val="0"/>
          <w:marTop w:val="0"/>
          <w:marBottom w:val="0"/>
          <w:divBdr>
            <w:top w:val="none" w:sz="0" w:space="0" w:color="auto"/>
            <w:left w:val="none" w:sz="0" w:space="0" w:color="auto"/>
            <w:bottom w:val="none" w:sz="0" w:space="0" w:color="auto"/>
            <w:right w:val="none" w:sz="0" w:space="0" w:color="auto"/>
          </w:divBdr>
        </w:div>
        <w:div w:id="1904369351">
          <w:marLeft w:val="480"/>
          <w:marRight w:val="0"/>
          <w:marTop w:val="0"/>
          <w:marBottom w:val="0"/>
          <w:divBdr>
            <w:top w:val="none" w:sz="0" w:space="0" w:color="auto"/>
            <w:left w:val="none" w:sz="0" w:space="0" w:color="auto"/>
            <w:bottom w:val="none" w:sz="0" w:space="0" w:color="auto"/>
            <w:right w:val="none" w:sz="0" w:space="0" w:color="auto"/>
          </w:divBdr>
        </w:div>
        <w:div w:id="2019653259">
          <w:marLeft w:val="480"/>
          <w:marRight w:val="0"/>
          <w:marTop w:val="0"/>
          <w:marBottom w:val="0"/>
          <w:divBdr>
            <w:top w:val="none" w:sz="0" w:space="0" w:color="auto"/>
            <w:left w:val="none" w:sz="0" w:space="0" w:color="auto"/>
            <w:bottom w:val="none" w:sz="0" w:space="0" w:color="auto"/>
            <w:right w:val="none" w:sz="0" w:space="0" w:color="auto"/>
          </w:divBdr>
        </w:div>
        <w:div w:id="2045590140">
          <w:marLeft w:val="480"/>
          <w:marRight w:val="0"/>
          <w:marTop w:val="0"/>
          <w:marBottom w:val="0"/>
          <w:divBdr>
            <w:top w:val="none" w:sz="0" w:space="0" w:color="auto"/>
            <w:left w:val="none" w:sz="0" w:space="0" w:color="auto"/>
            <w:bottom w:val="none" w:sz="0" w:space="0" w:color="auto"/>
            <w:right w:val="none" w:sz="0" w:space="0" w:color="auto"/>
          </w:divBdr>
        </w:div>
        <w:div w:id="2059282768">
          <w:marLeft w:val="480"/>
          <w:marRight w:val="0"/>
          <w:marTop w:val="0"/>
          <w:marBottom w:val="0"/>
          <w:divBdr>
            <w:top w:val="none" w:sz="0" w:space="0" w:color="auto"/>
            <w:left w:val="none" w:sz="0" w:space="0" w:color="auto"/>
            <w:bottom w:val="none" w:sz="0" w:space="0" w:color="auto"/>
            <w:right w:val="none" w:sz="0" w:space="0" w:color="auto"/>
          </w:divBdr>
        </w:div>
        <w:div w:id="2061784631">
          <w:marLeft w:val="480"/>
          <w:marRight w:val="0"/>
          <w:marTop w:val="0"/>
          <w:marBottom w:val="0"/>
          <w:divBdr>
            <w:top w:val="none" w:sz="0" w:space="0" w:color="auto"/>
            <w:left w:val="none" w:sz="0" w:space="0" w:color="auto"/>
            <w:bottom w:val="none" w:sz="0" w:space="0" w:color="auto"/>
            <w:right w:val="none" w:sz="0" w:space="0" w:color="auto"/>
          </w:divBdr>
        </w:div>
        <w:div w:id="2090735281">
          <w:marLeft w:val="480"/>
          <w:marRight w:val="0"/>
          <w:marTop w:val="0"/>
          <w:marBottom w:val="0"/>
          <w:divBdr>
            <w:top w:val="none" w:sz="0" w:space="0" w:color="auto"/>
            <w:left w:val="none" w:sz="0" w:space="0" w:color="auto"/>
            <w:bottom w:val="none" w:sz="0" w:space="0" w:color="auto"/>
            <w:right w:val="none" w:sz="0" w:space="0" w:color="auto"/>
          </w:divBdr>
        </w:div>
      </w:divsChild>
    </w:div>
    <w:div w:id="1091048848">
      <w:bodyDiv w:val="1"/>
      <w:marLeft w:val="0"/>
      <w:marRight w:val="0"/>
      <w:marTop w:val="0"/>
      <w:marBottom w:val="0"/>
      <w:divBdr>
        <w:top w:val="none" w:sz="0" w:space="0" w:color="auto"/>
        <w:left w:val="none" w:sz="0" w:space="0" w:color="auto"/>
        <w:bottom w:val="none" w:sz="0" w:space="0" w:color="auto"/>
        <w:right w:val="none" w:sz="0" w:space="0" w:color="auto"/>
      </w:divBdr>
      <w:divsChild>
        <w:div w:id="16472682">
          <w:marLeft w:val="480"/>
          <w:marRight w:val="0"/>
          <w:marTop w:val="0"/>
          <w:marBottom w:val="0"/>
          <w:divBdr>
            <w:top w:val="none" w:sz="0" w:space="0" w:color="auto"/>
            <w:left w:val="none" w:sz="0" w:space="0" w:color="auto"/>
            <w:bottom w:val="none" w:sz="0" w:space="0" w:color="auto"/>
            <w:right w:val="none" w:sz="0" w:space="0" w:color="auto"/>
          </w:divBdr>
        </w:div>
        <w:div w:id="18624340">
          <w:marLeft w:val="480"/>
          <w:marRight w:val="0"/>
          <w:marTop w:val="0"/>
          <w:marBottom w:val="0"/>
          <w:divBdr>
            <w:top w:val="none" w:sz="0" w:space="0" w:color="auto"/>
            <w:left w:val="none" w:sz="0" w:space="0" w:color="auto"/>
            <w:bottom w:val="none" w:sz="0" w:space="0" w:color="auto"/>
            <w:right w:val="none" w:sz="0" w:space="0" w:color="auto"/>
          </w:divBdr>
        </w:div>
        <w:div w:id="48456189">
          <w:marLeft w:val="480"/>
          <w:marRight w:val="0"/>
          <w:marTop w:val="0"/>
          <w:marBottom w:val="0"/>
          <w:divBdr>
            <w:top w:val="none" w:sz="0" w:space="0" w:color="auto"/>
            <w:left w:val="none" w:sz="0" w:space="0" w:color="auto"/>
            <w:bottom w:val="none" w:sz="0" w:space="0" w:color="auto"/>
            <w:right w:val="none" w:sz="0" w:space="0" w:color="auto"/>
          </w:divBdr>
        </w:div>
        <w:div w:id="61220825">
          <w:marLeft w:val="480"/>
          <w:marRight w:val="0"/>
          <w:marTop w:val="0"/>
          <w:marBottom w:val="0"/>
          <w:divBdr>
            <w:top w:val="none" w:sz="0" w:space="0" w:color="auto"/>
            <w:left w:val="none" w:sz="0" w:space="0" w:color="auto"/>
            <w:bottom w:val="none" w:sz="0" w:space="0" w:color="auto"/>
            <w:right w:val="none" w:sz="0" w:space="0" w:color="auto"/>
          </w:divBdr>
        </w:div>
        <w:div w:id="91319047">
          <w:marLeft w:val="480"/>
          <w:marRight w:val="0"/>
          <w:marTop w:val="0"/>
          <w:marBottom w:val="0"/>
          <w:divBdr>
            <w:top w:val="none" w:sz="0" w:space="0" w:color="auto"/>
            <w:left w:val="none" w:sz="0" w:space="0" w:color="auto"/>
            <w:bottom w:val="none" w:sz="0" w:space="0" w:color="auto"/>
            <w:right w:val="none" w:sz="0" w:space="0" w:color="auto"/>
          </w:divBdr>
        </w:div>
        <w:div w:id="96293751">
          <w:marLeft w:val="480"/>
          <w:marRight w:val="0"/>
          <w:marTop w:val="0"/>
          <w:marBottom w:val="0"/>
          <w:divBdr>
            <w:top w:val="none" w:sz="0" w:space="0" w:color="auto"/>
            <w:left w:val="none" w:sz="0" w:space="0" w:color="auto"/>
            <w:bottom w:val="none" w:sz="0" w:space="0" w:color="auto"/>
            <w:right w:val="none" w:sz="0" w:space="0" w:color="auto"/>
          </w:divBdr>
        </w:div>
        <w:div w:id="118649397">
          <w:marLeft w:val="480"/>
          <w:marRight w:val="0"/>
          <w:marTop w:val="0"/>
          <w:marBottom w:val="0"/>
          <w:divBdr>
            <w:top w:val="none" w:sz="0" w:space="0" w:color="auto"/>
            <w:left w:val="none" w:sz="0" w:space="0" w:color="auto"/>
            <w:bottom w:val="none" w:sz="0" w:space="0" w:color="auto"/>
            <w:right w:val="none" w:sz="0" w:space="0" w:color="auto"/>
          </w:divBdr>
        </w:div>
        <w:div w:id="137579323">
          <w:marLeft w:val="480"/>
          <w:marRight w:val="0"/>
          <w:marTop w:val="0"/>
          <w:marBottom w:val="0"/>
          <w:divBdr>
            <w:top w:val="none" w:sz="0" w:space="0" w:color="auto"/>
            <w:left w:val="none" w:sz="0" w:space="0" w:color="auto"/>
            <w:bottom w:val="none" w:sz="0" w:space="0" w:color="auto"/>
            <w:right w:val="none" w:sz="0" w:space="0" w:color="auto"/>
          </w:divBdr>
        </w:div>
        <w:div w:id="142741407">
          <w:marLeft w:val="480"/>
          <w:marRight w:val="0"/>
          <w:marTop w:val="0"/>
          <w:marBottom w:val="0"/>
          <w:divBdr>
            <w:top w:val="none" w:sz="0" w:space="0" w:color="auto"/>
            <w:left w:val="none" w:sz="0" w:space="0" w:color="auto"/>
            <w:bottom w:val="none" w:sz="0" w:space="0" w:color="auto"/>
            <w:right w:val="none" w:sz="0" w:space="0" w:color="auto"/>
          </w:divBdr>
        </w:div>
        <w:div w:id="150487054">
          <w:marLeft w:val="480"/>
          <w:marRight w:val="0"/>
          <w:marTop w:val="0"/>
          <w:marBottom w:val="0"/>
          <w:divBdr>
            <w:top w:val="none" w:sz="0" w:space="0" w:color="auto"/>
            <w:left w:val="none" w:sz="0" w:space="0" w:color="auto"/>
            <w:bottom w:val="none" w:sz="0" w:space="0" w:color="auto"/>
            <w:right w:val="none" w:sz="0" w:space="0" w:color="auto"/>
          </w:divBdr>
        </w:div>
        <w:div w:id="159010523">
          <w:marLeft w:val="480"/>
          <w:marRight w:val="0"/>
          <w:marTop w:val="0"/>
          <w:marBottom w:val="0"/>
          <w:divBdr>
            <w:top w:val="none" w:sz="0" w:space="0" w:color="auto"/>
            <w:left w:val="none" w:sz="0" w:space="0" w:color="auto"/>
            <w:bottom w:val="none" w:sz="0" w:space="0" w:color="auto"/>
            <w:right w:val="none" w:sz="0" w:space="0" w:color="auto"/>
          </w:divBdr>
        </w:div>
        <w:div w:id="181751454">
          <w:marLeft w:val="480"/>
          <w:marRight w:val="0"/>
          <w:marTop w:val="0"/>
          <w:marBottom w:val="0"/>
          <w:divBdr>
            <w:top w:val="none" w:sz="0" w:space="0" w:color="auto"/>
            <w:left w:val="none" w:sz="0" w:space="0" w:color="auto"/>
            <w:bottom w:val="none" w:sz="0" w:space="0" w:color="auto"/>
            <w:right w:val="none" w:sz="0" w:space="0" w:color="auto"/>
          </w:divBdr>
        </w:div>
        <w:div w:id="202863179">
          <w:marLeft w:val="480"/>
          <w:marRight w:val="0"/>
          <w:marTop w:val="0"/>
          <w:marBottom w:val="0"/>
          <w:divBdr>
            <w:top w:val="none" w:sz="0" w:space="0" w:color="auto"/>
            <w:left w:val="none" w:sz="0" w:space="0" w:color="auto"/>
            <w:bottom w:val="none" w:sz="0" w:space="0" w:color="auto"/>
            <w:right w:val="none" w:sz="0" w:space="0" w:color="auto"/>
          </w:divBdr>
        </w:div>
        <w:div w:id="278725355">
          <w:marLeft w:val="480"/>
          <w:marRight w:val="0"/>
          <w:marTop w:val="0"/>
          <w:marBottom w:val="0"/>
          <w:divBdr>
            <w:top w:val="none" w:sz="0" w:space="0" w:color="auto"/>
            <w:left w:val="none" w:sz="0" w:space="0" w:color="auto"/>
            <w:bottom w:val="none" w:sz="0" w:space="0" w:color="auto"/>
            <w:right w:val="none" w:sz="0" w:space="0" w:color="auto"/>
          </w:divBdr>
        </w:div>
        <w:div w:id="289827281">
          <w:marLeft w:val="480"/>
          <w:marRight w:val="0"/>
          <w:marTop w:val="0"/>
          <w:marBottom w:val="0"/>
          <w:divBdr>
            <w:top w:val="none" w:sz="0" w:space="0" w:color="auto"/>
            <w:left w:val="none" w:sz="0" w:space="0" w:color="auto"/>
            <w:bottom w:val="none" w:sz="0" w:space="0" w:color="auto"/>
            <w:right w:val="none" w:sz="0" w:space="0" w:color="auto"/>
          </w:divBdr>
        </w:div>
        <w:div w:id="334579793">
          <w:marLeft w:val="480"/>
          <w:marRight w:val="0"/>
          <w:marTop w:val="0"/>
          <w:marBottom w:val="0"/>
          <w:divBdr>
            <w:top w:val="none" w:sz="0" w:space="0" w:color="auto"/>
            <w:left w:val="none" w:sz="0" w:space="0" w:color="auto"/>
            <w:bottom w:val="none" w:sz="0" w:space="0" w:color="auto"/>
            <w:right w:val="none" w:sz="0" w:space="0" w:color="auto"/>
          </w:divBdr>
        </w:div>
        <w:div w:id="377052201">
          <w:marLeft w:val="480"/>
          <w:marRight w:val="0"/>
          <w:marTop w:val="0"/>
          <w:marBottom w:val="0"/>
          <w:divBdr>
            <w:top w:val="none" w:sz="0" w:space="0" w:color="auto"/>
            <w:left w:val="none" w:sz="0" w:space="0" w:color="auto"/>
            <w:bottom w:val="none" w:sz="0" w:space="0" w:color="auto"/>
            <w:right w:val="none" w:sz="0" w:space="0" w:color="auto"/>
          </w:divBdr>
        </w:div>
        <w:div w:id="398871531">
          <w:marLeft w:val="480"/>
          <w:marRight w:val="0"/>
          <w:marTop w:val="0"/>
          <w:marBottom w:val="0"/>
          <w:divBdr>
            <w:top w:val="none" w:sz="0" w:space="0" w:color="auto"/>
            <w:left w:val="none" w:sz="0" w:space="0" w:color="auto"/>
            <w:bottom w:val="none" w:sz="0" w:space="0" w:color="auto"/>
            <w:right w:val="none" w:sz="0" w:space="0" w:color="auto"/>
          </w:divBdr>
        </w:div>
        <w:div w:id="466316218">
          <w:marLeft w:val="480"/>
          <w:marRight w:val="0"/>
          <w:marTop w:val="0"/>
          <w:marBottom w:val="0"/>
          <w:divBdr>
            <w:top w:val="none" w:sz="0" w:space="0" w:color="auto"/>
            <w:left w:val="none" w:sz="0" w:space="0" w:color="auto"/>
            <w:bottom w:val="none" w:sz="0" w:space="0" w:color="auto"/>
            <w:right w:val="none" w:sz="0" w:space="0" w:color="auto"/>
          </w:divBdr>
        </w:div>
        <w:div w:id="467015986">
          <w:marLeft w:val="480"/>
          <w:marRight w:val="0"/>
          <w:marTop w:val="0"/>
          <w:marBottom w:val="0"/>
          <w:divBdr>
            <w:top w:val="none" w:sz="0" w:space="0" w:color="auto"/>
            <w:left w:val="none" w:sz="0" w:space="0" w:color="auto"/>
            <w:bottom w:val="none" w:sz="0" w:space="0" w:color="auto"/>
            <w:right w:val="none" w:sz="0" w:space="0" w:color="auto"/>
          </w:divBdr>
        </w:div>
        <w:div w:id="468935538">
          <w:marLeft w:val="480"/>
          <w:marRight w:val="0"/>
          <w:marTop w:val="0"/>
          <w:marBottom w:val="0"/>
          <w:divBdr>
            <w:top w:val="none" w:sz="0" w:space="0" w:color="auto"/>
            <w:left w:val="none" w:sz="0" w:space="0" w:color="auto"/>
            <w:bottom w:val="none" w:sz="0" w:space="0" w:color="auto"/>
            <w:right w:val="none" w:sz="0" w:space="0" w:color="auto"/>
          </w:divBdr>
        </w:div>
        <w:div w:id="478304293">
          <w:marLeft w:val="480"/>
          <w:marRight w:val="0"/>
          <w:marTop w:val="0"/>
          <w:marBottom w:val="0"/>
          <w:divBdr>
            <w:top w:val="none" w:sz="0" w:space="0" w:color="auto"/>
            <w:left w:val="none" w:sz="0" w:space="0" w:color="auto"/>
            <w:bottom w:val="none" w:sz="0" w:space="0" w:color="auto"/>
            <w:right w:val="none" w:sz="0" w:space="0" w:color="auto"/>
          </w:divBdr>
        </w:div>
        <w:div w:id="507527913">
          <w:marLeft w:val="480"/>
          <w:marRight w:val="0"/>
          <w:marTop w:val="0"/>
          <w:marBottom w:val="0"/>
          <w:divBdr>
            <w:top w:val="none" w:sz="0" w:space="0" w:color="auto"/>
            <w:left w:val="none" w:sz="0" w:space="0" w:color="auto"/>
            <w:bottom w:val="none" w:sz="0" w:space="0" w:color="auto"/>
            <w:right w:val="none" w:sz="0" w:space="0" w:color="auto"/>
          </w:divBdr>
        </w:div>
        <w:div w:id="548733145">
          <w:marLeft w:val="480"/>
          <w:marRight w:val="0"/>
          <w:marTop w:val="0"/>
          <w:marBottom w:val="0"/>
          <w:divBdr>
            <w:top w:val="none" w:sz="0" w:space="0" w:color="auto"/>
            <w:left w:val="none" w:sz="0" w:space="0" w:color="auto"/>
            <w:bottom w:val="none" w:sz="0" w:space="0" w:color="auto"/>
            <w:right w:val="none" w:sz="0" w:space="0" w:color="auto"/>
          </w:divBdr>
        </w:div>
        <w:div w:id="552809316">
          <w:marLeft w:val="480"/>
          <w:marRight w:val="0"/>
          <w:marTop w:val="0"/>
          <w:marBottom w:val="0"/>
          <w:divBdr>
            <w:top w:val="none" w:sz="0" w:space="0" w:color="auto"/>
            <w:left w:val="none" w:sz="0" w:space="0" w:color="auto"/>
            <w:bottom w:val="none" w:sz="0" w:space="0" w:color="auto"/>
            <w:right w:val="none" w:sz="0" w:space="0" w:color="auto"/>
          </w:divBdr>
        </w:div>
        <w:div w:id="571232431">
          <w:marLeft w:val="480"/>
          <w:marRight w:val="0"/>
          <w:marTop w:val="0"/>
          <w:marBottom w:val="0"/>
          <w:divBdr>
            <w:top w:val="none" w:sz="0" w:space="0" w:color="auto"/>
            <w:left w:val="none" w:sz="0" w:space="0" w:color="auto"/>
            <w:bottom w:val="none" w:sz="0" w:space="0" w:color="auto"/>
            <w:right w:val="none" w:sz="0" w:space="0" w:color="auto"/>
          </w:divBdr>
        </w:div>
        <w:div w:id="591202975">
          <w:marLeft w:val="480"/>
          <w:marRight w:val="0"/>
          <w:marTop w:val="0"/>
          <w:marBottom w:val="0"/>
          <w:divBdr>
            <w:top w:val="none" w:sz="0" w:space="0" w:color="auto"/>
            <w:left w:val="none" w:sz="0" w:space="0" w:color="auto"/>
            <w:bottom w:val="none" w:sz="0" w:space="0" w:color="auto"/>
            <w:right w:val="none" w:sz="0" w:space="0" w:color="auto"/>
          </w:divBdr>
        </w:div>
        <w:div w:id="622465806">
          <w:marLeft w:val="480"/>
          <w:marRight w:val="0"/>
          <w:marTop w:val="0"/>
          <w:marBottom w:val="0"/>
          <w:divBdr>
            <w:top w:val="none" w:sz="0" w:space="0" w:color="auto"/>
            <w:left w:val="none" w:sz="0" w:space="0" w:color="auto"/>
            <w:bottom w:val="none" w:sz="0" w:space="0" w:color="auto"/>
            <w:right w:val="none" w:sz="0" w:space="0" w:color="auto"/>
          </w:divBdr>
        </w:div>
        <w:div w:id="627277451">
          <w:marLeft w:val="480"/>
          <w:marRight w:val="0"/>
          <w:marTop w:val="0"/>
          <w:marBottom w:val="0"/>
          <w:divBdr>
            <w:top w:val="none" w:sz="0" w:space="0" w:color="auto"/>
            <w:left w:val="none" w:sz="0" w:space="0" w:color="auto"/>
            <w:bottom w:val="none" w:sz="0" w:space="0" w:color="auto"/>
            <w:right w:val="none" w:sz="0" w:space="0" w:color="auto"/>
          </w:divBdr>
        </w:div>
        <w:div w:id="724259327">
          <w:marLeft w:val="480"/>
          <w:marRight w:val="0"/>
          <w:marTop w:val="0"/>
          <w:marBottom w:val="0"/>
          <w:divBdr>
            <w:top w:val="none" w:sz="0" w:space="0" w:color="auto"/>
            <w:left w:val="none" w:sz="0" w:space="0" w:color="auto"/>
            <w:bottom w:val="none" w:sz="0" w:space="0" w:color="auto"/>
            <w:right w:val="none" w:sz="0" w:space="0" w:color="auto"/>
          </w:divBdr>
        </w:div>
        <w:div w:id="730231590">
          <w:marLeft w:val="480"/>
          <w:marRight w:val="0"/>
          <w:marTop w:val="0"/>
          <w:marBottom w:val="0"/>
          <w:divBdr>
            <w:top w:val="none" w:sz="0" w:space="0" w:color="auto"/>
            <w:left w:val="none" w:sz="0" w:space="0" w:color="auto"/>
            <w:bottom w:val="none" w:sz="0" w:space="0" w:color="auto"/>
            <w:right w:val="none" w:sz="0" w:space="0" w:color="auto"/>
          </w:divBdr>
        </w:div>
        <w:div w:id="741637206">
          <w:marLeft w:val="480"/>
          <w:marRight w:val="0"/>
          <w:marTop w:val="0"/>
          <w:marBottom w:val="0"/>
          <w:divBdr>
            <w:top w:val="none" w:sz="0" w:space="0" w:color="auto"/>
            <w:left w:val="none" w:sz="0" w:space="0" w:color="auto"/>
            <w:bottom w:val="none" w:sz="0" w:space="0" w:color="auto"/>
            <w:right w:val="none" w:sz="0" w:space="0" w:color="auto"/>
          </w:divBdr>
        </w:div>
        <w:div w:id="798954016">
          <w:marLeft w:val="480"/>
          <w:marRight w:val="0"/>
          <w:marTop w:val="0"/>
          <w:marBottom w:val="0"/>
          <w:divBdr>
            <w:top w:val="none" w:sz="0" w:space="0" w:color="auto"/>
            <w:left w:val="none" w:sz="0" w:space="0" w:color="auto"/>
            <w:bottom w:val="none" w:sz="0" w:space="0" w:color="auto"/>
            <w:right w:val="none" w:sz="0" w:space="0" w:color="auto"/>
          </w:divBdr>
        </w:div>
        <w:div w:id="867790238">
          <w:marLeft w:val="480"/>
          <w:marRight w:val="0"/>
          <w:marTop w:val="0"/>
          <w:marBottom w:val="0"/>
          <w:divBdr>
            <w:top w:val="none" w:sz="0" w:space="0" w:color="auto"/>
            <w:left w:val="none" w:sz="0" w:space="0" w:color="auto"/>
            <w:bottom w:val="none" w:sz="0" w:space="0" w:color="auto"/>
            <w:right w:val="none" w:sz="0" w:space="0" w:color="auto"/>
          </w:divBdr>
        </w:div>
        <w:div w:id="873008065">
          <w:marLeft w:val="480"/>
          <w:marRight w:val="0"/>
          <w:marTop w:val="0"/>
          <w:marBottom w:val="0"/>
          <w:divBdr>
            <w:top w:val="none" w:sz="0" w:space="0" w:color="auto"/>
            <w:left w:val="none" w:sz="0" w:space="0" w:color="auto"/>
            <w:bottom w:val="none" w:sz="0" w:space="0" w:color="auto"/>
            <w:right w:val="none" w:sz="0" w:space="0" w:color="auto"/>
          </w:divBdr>
        </w:div>
        <w:div w:id="885066836">
          <w:marLeft w:val="480"/>
          <w:marRight w:val="0"/>
          <w:marTop w:val="0"/>
          <w:marBottom w:val="0"/>
          <w:divBdr>
            <w:top w:val="none" w:sz="0" w:space="0" w:color="auto"/>
            <w:left w:val="none" w:sz="0" w:space="0" w:color="auto"/>
            <w:bottom w:val="none" w:sz="0" w:space="0" w:color="auto"/>
            <w:right w:val="none" w:sz="0" w:space="0" w:color="auto"/>
          </w:divBdr>
        </w:div>
        <w:div w:id="891966332">
          <w:marLeft w:val="480"/>
          <w:marRight w:val="0"/>
          <w:marTop w:val="0"/>
          <w:marBottom w:val="0"/>
          <w:divBdr>
            <w:top w:val="none" w:sz="0" w:space="0" w:color="auto"/>
            <w:left w:val="none" w:sz="0" w:space="0" w:color="auto"/>
            <w:bottom w:val="none" w:sz="0" w:space="0" w:color="auto"/>
            <w:right w:val="none" w:sz="0" w:space="0" w:color="auto"/>
          </w:divBdr>
        </w:div>
        <w:div w:id="907231794">
          <w:marLeft w:val="480"/>
          <w:marRight w:val="0"/>
          <w:marTop w:val="0"/>
          <w:marBottom w:val="0"/>
          <w:divBdr>
            <w:top w:val="none" w:sz="0" w:space="0" w:color="auto"/>
            <w:left w:val="none" w:sz="0" w:space="0" w:color="auto"/>
            <w:bottom w:val="none" w:sz="0" w:space="0" w:color="auto"/>
            <w:right w:val="none" w:sz="0" w:space="0" w:color="auto"/>
          </w:divBdr>
        </w:div>
        <w:div w:id="929628570">
          <w:marLeft w:val="480"/>
          <w:marRight w:val="0"/>
          <w:marTop w:val="0"/>
          <w:marBottom w:val="0"/>
          <w:divBdr>
            <w:top w:val="none" w:sz="0" w:space="0" w:color="auto"/>
            <w:left w:val="none" w:sz="0" w:space="0" w:color="auto"/>
            <w:bottom w:val="none" w:sz="0" w:space="0" w:color="auto"/>
            <w:right w:val="none" w:sz="0" w:space="0" w:color="auto"/>
          </w:divBdr>
        </w:div>
        <w:div w:id="934942160">
          <w:marLeft w:val="480"/>
          <w:marRight w:val="0"/>
          <w:marTop w:val="0"/>
          <w:marBottom w:val="0"/>
          <w:divBdr>
            <w:top w:val="none" w:sz="0" w:space="0" w:color="auto"/>
            <w:left w:val="none" w:sz="0" w:space="0" w:color="auto"/>
            <w:bottom w:val="none" w:sz="0" w:space="0" w:color="auto"/>
            <w:right w:val="none" w:sz="0" w:space="0" w:color="auto"/>
          </w:divBdr>
        </w:div>
        <w:div w:id="960306538">
          <w:marLeft w:val="480"/>
          <w:marRight w:val="0"/>
          <w:marTop w:val="0"/>
          <w:marBottom w:val="0"/>
          <w:divBdr>
            <w:top w:val="none" w:sz="0" w:space="0" w:color="auto"/>
            <w:left w:val="none" w:sz="0" w:space="0" w:color="auto"/>
            <w:bottom w:val="none" w:sz="0" w:space="0" w:color="auto"/>
            <w:right w:val="none" w:sz="0" w:space="0" w:color="auto"/>
          </w:divBdr>
        </w:div>
        <w:div w:id="970866620">
          <w:marLeft w:val="480"/>
          <w:marRight w:val="0"/>
          <w:marTop w:val="0"/>
          <w:marBottom w:val="0"/>
          <w:divBdr>
            <w:top w:val="none" w:sz="0" w:space="0" w:color="auto"/>
            <w:left w:val="none" w:sz="0" w:space="0" w:color="auto"/>
            <w:bottom w:val="none" w:sz="0" w:space="0" w:color="auto"/>
            <w:right w:val="none" w:sz="0" w:space="0" w:color="auto"/>
          </w:divBdr>
        </w:div>
        <w:div w:id="1042751519">
          <w:marLeft w:val="480"/>
          <w:marRight w:val="0"/>
          <w:marTop w:val="0"/>
          <w:marBottom w:val="0"/>
          <w:divBdr>
            <w:top w:val="none" w:sz="0" w:space="0" w:color="auto"/>
            <w:left w:val="none" w:sz="0" w:space="0" w:color="auto"/>
            <w:bottom w:val="none" w:sz="0" w:space="0" w:color="auto"/>
            <w:right w:val="none" w:sz="0" w:space="0" w:color="auto"/>
          </w:divBdr>
        </w:div>
        <w:div w:id="1091584352">
          <w:marLeft w:val="480"/>
          <w:marRight w:val="0"/>
          <w:marTop w:val="0"/>
          <w:marBottom w:val="0"/>
          <w:divBdr>
            <w:top w:val="none" w:sz="0" w:space="0" w:color="auto"/>
            <w:left w:val="none" w:sz="0" w:space="0" w:color="auto"/>
            <w:bottom w:val="none" w:sz="0" w:space="0" w:color="auto"/>
            <w:right w:val="none" w:sz="0" w:space="0" w:color="auto"/>
          </w:divBdr>
        </w:div>
        <w:div w:id="1185827293">
          <w:marLeft w:val="480"/>
          <w:marRight w:val="0"/>
          <w:marTop w:val="0"/>
          <w:marBottom w:val="0"/>
          <w:divBdr>
            <w:top w:val="none" w:sz="0" w:space="0" w:color="auto"/>
            <w:left w:val="none" w:sz="0" w:space="0" w:color="auto"/>
            <w:bottom w:val="none" w:sz="0" w:space="0" w:color="auto"/>
            <w:right w:val="none" w:sz="0" w:space="0" w:color="auto"/>
          </w:divBdr>
        </w:div>
        <w:div w:id="1196038569">
          <w:marLeft w:val="480"/>
          <w:marRight w:val="0"/>
          <w:marTop w:val="0"/>
          <w:marBottom w:val="0"/>
          <w:divBdr>
            <w:top w:val="none" w:sz="0" w:space="0" w:color="auto"/>
            <w:left w:val="none" w:sz="0" w:space="0" w:color="auto"/>
            <w:bottom w:val="none" w:sz="0" w:space="0" w:color="auto"/>
            <w:right w:val="none" w:sz="0" w:space="0" w:color="auto"/>
          </w:divBdr>
        </w:div>
        <w:div w:id="1226842040">
          <w:marLeft w:val="480"/>
          <w:marRight w:val="0"/>
          <w:marTop w:val="0"/>
          <w:marBottom w:val="0"/>
          <w:divBdr>
            <w:top w:val="none" w:sz="0" w:space="0" w:color="auto"/>
            <w:left w:val="none" w:sz="0" w:space="0" w:color="auto"/>
            <w:bottom w:val="none" w:sz="0" w:space="0" w:color="auto"/>
            <w:right w:val="none" w:sz="0" w:space="0" w:color="auto"/>
          </w:divBdr>
        </w:div>
        <w:div w:id="1272519101">
          <w:marLeft w:val="480"/>
          <w:marRight w:val="0"/>
          <w:marTop w:val="0"/>
          <w:marBottom w:val="0"/>
          <w:divBdr>
            <w:top w:val="none" w:sz="0" w:space="0" w:color="auto"/>
            <w:left w:val="none" w:sz="0" w:space="0" w:color="auto"/>
            <w:bottom w:val="none" w:sz="0" w:space="0" w:color="auto"/>
            <w:right w:val="none" w:sz="0" w:space="0" w:color="auto"/>
          </w:divBdr>
        </w:div>
        <w:div w:id="1277522272">
          <w:marLeft w:val="480"/>
          <w:marRight w:val="0"/>
          <w:marTop w:val="0"/>
          <w:marBottom w:val="0"/>
          <w:divBdr>
            <w:top w:val="none" w:sz="0" w:space="0" w:color="auto"/>
            <w:left w:val="none" w:sz="0" w:space="0" w:color="auto"/>
            <w:bottom w:val="none" w:sz="0" w:space="0" w:color="auto"/>
            <w:right w:val="none" w:sz="0" w:space="0" w:color="auto"/>
          </w:divBdr>
        </w:div>
        <w:div w:id="1295133501">
          <w:marLeft w:val="480"/>
          <w:marRight w:val="0"/>
          <w:marTop w:val="0"/>
          <w:marBottom w:val="0"/>
          <w:divBdr>
            <w:top w:val="none" w:sz="0" w:space="0" w:color="auto"/>
            <w:left w:val="none" w:sz="0" w:space="0" w:color="auto"/>
            <w:bottom w:val="none" w:sz="0" w:space="0" w:color="auto"/>
            <w:right w:val="none" w:sz="0" w:space="0" w:color="auto"/>
          </w:divBdr>
        </w:div>
        <w:div w:id="1299528837">
          <w:marLeft w:val="480"/>
          <w:marRight w:val="0"/>
          <w:marTop w:val="0"/>
          <w:marBottom w:val="0"/>
          <w:divBdr>
            <w:top w:val="none" w:sz="0" w:space="0" w:color="auto"/>
            <w:left w:val="none" w:sz="0" w:space="0" w:color="auto"/>
            <w:bottom w:val="none" w:sz="0" w:space="0" w:color="auto"/>
            <w:right w:val="none" w:sz="0" w:space="0" w:color="auto"/>
          </w:divBdr>
        </w:div>
        <w:div w:id="1309821003">
          <w:marLeft w:val="480"/>
          <w:marRight w:val="0"/>
          <w:marTop w:val="0"/>
          <w:marBottom w:val="0"/>
          <w:divBdr>
            <w:top w:val="none" w:sz="0" w:space="0" w:color="auto"/>
            <w:left w:val="none" w:sz="0" w:space="0" w:color="auto"/>
            <w:bottom w:val="none" w:sz="0" w:space="0" w:color="auto"/>
            <w:right w:val="none" w:sz="0" w:space="0" w:color="auto"/>
          </w:divBdr>
        </w:div>
        <w:div w:id="1331786322">
          <w:marLeft w:val="480"/>
          <w:marRight w:val="0"/>
          <w:marTop w:val="0"/>
          <w:marBottom w:val="0"/>
          <w:divBdr>
            <w:top w:val="none" w:sz="0" w:space="0" w:color="auto"/>
            <w:left w:val="none" w:sz="0" w:space="0" w:color="auto"/>
            <w:bottom w:val="none" w:sz="0" w:space="0" w:color="auto"/>
            <w:right w:val="none" w:sz="0" w:space="0" w:color="auto"/>
          </w:divBdr>
        </w:div>
        <w:div w:id="1342734061">
          <w:marLeft w:val="480"/>
          <w:marRight w:val="0"/>
          <w:marTop w:val="0"/>
          <w:marBottom w:val="0"/>
          <w:divBdr>
            <w:top w:val="none" w:sz="0" w:space="0" w:color="auto"/>
            <w:left w:val="none" w:sz="0" w:space="0" w:color="auto"/>
            <w:bottom w:val="none" w:sz="0" w:space="0" w:color="auto"/>
            <w:right w:val="none" w:sz="0" w:space="0" w:color="auto"/>
          </w:divBdr>
        </w:div>
        <w:div w:id="1375545699">
          <w:marLeft w:val="480"/>
          <w:marRight w:val="0"/>
          <w:marTop w:val="0"/>
          <w:marBottom w:val="0"/>
          <w:divBdr>
            <w:top w:val="none" w:sz="0" w:space="0" w:color="auto"/>
            <w:left w:val="none" w:sz="0" w:space="0" w:color="auto"/>
            <w:bottom w:val="none" w:sz="0" w:space="0" w:color="auto"/>
            <w:right w:val="none" w:sz="0" w:space="0" w:color="auto"/>
          </w:divBdr>
        </w:div>
        <w:div w:id="1391270444">
          <w:marLeft w:val="480"/>
          <w:marRight w:val="0"/>
          <w:marTop w:val="0"/>
          <w:marBottom w:val="0"/>
          <w:divBdr>
            <w:top w:val="none" w:sz="0" w:space="0" w:color="auto"/>
            <w:left w:val="none" w:sz="0" w:space="0" w:color="auto"/>
            <w:bottom w:val="none" w:sz="0" w:space="0" w:color="auto"/>
            <w:right w:val="none" w:sz="0" w:space="0" w:color="auto"/>
          </w:divBdr>
        </w:div>
        <w:div w:id="1418332599">
          <w:marLeft w:val="480"/>
          <w:marRight w:val="0"/>
          <w:marTop w:val="0"/>
          <w:marBottom w:val="0"/>
          <w:divBdr>
            <w:top w:val="none" w:sz="0" w:space="0" w:color="auto"/>
            <w:left w:val="none" w:sz="0" w:space="0" w:color="auto"/>
            <w:bottom w:val="none" w:sz="0" w:space="0" w:color="auto"/>
            <w:right w:val="none" w:sz="0" w:space="0" w:color="auto"/>
          </w:divBdr>
        </w:div>
        <w:div w:id="1451902378">
          <w:marLeft w:val="480"/>
          <w:marRight w:val="0"/>
          <w:marTop w:val="0"/>
          <w:marBottom w:val="0"/>
          <w:divBdr>
            <w:top w:val="none" w:sz="0" w:space="0" w:color="auto"/>
            <w:left w:val="none" w:sz="0" w:space="0" w:color="auto"/>
            <w:bottom w:val="none" w:sz="0" w:space="0" w:color="auto"/>
            <w:right w:val="none" w:sz="0" w:space="0" w:color="auto"/>
          </w:divBdr>
        </w:div>
        <w:div w:id="1454254041">
          <w:marLeft w:val="480"/>
          <w:marRight w:val="0"/>
          <w:marTop w:val="0"/>
          <w:marBottom w:val="0"/>
          <w:divBdr>
            <w:top w:val="none" w:sz="0" w:space="0" w:color="auto"/>
            <w:left w:val="none" w:sz="0" w:space="0" w:color="auto"/>
            <w:bottom w:val="none" w:sz="0" w:space="0" w:color="auto"/>
            <w:right w:val="none" w:sz="0" w:space="0" w:color="auto"/>
          </w:divBdr>
        </w:div>
        <w:div w:id="1506699808">
          <w:marLeft w:val="480"/>
          <w:marRight w:val="0"/>
          <w:marTop w:val="0"/>
          <w:marBottom w:val="0"/>
          <w:divBdr>
            <w:top w:val="none" w:sz="0" w:space="0" w:color="auto"/>
            <w:left w:val="none" w:sz="0" w:space="0" w:color="auto"/>
            <w:bottom w:val="none" w:sz="0" w:space="0" w:color="auto"/>
            <w:right w:val="none" w:sz="0" w:space="0" w:color="auto"/>
          </w:divBdr>
        </w:div>
        <w:div w:id="1547986412">
          <w:marLeft w:val="480"/>
          <w:marRight w:val="0"/>
          <w:marTop w:val="0"/>
          <w:marBottom w:val="0"/>
          <w:divBdr>
            <w:top w:val="none" w:sz="0" w:space="0" w:color="auto"/>
            <w:left w:val="none" w:sz="0" w:space="0" w:color="auto"/>
            <w:bottom w:val="none" w:sz="0" w:space="0" w:color="auto"/>
            <w:right w:val="none" w:sz="0" w:space="0" w:color="auto"/>
          </w:divBdr>
        </w:div>
        <w:div w:id="1645813183">
          <w:marLeft w:val="480"/>
          <w:marRight w:val="0"/>
          <w:marTop w:val="0"/>
          <w:marBottom w:val="0"/>
          <w:divBdr>
            <w:top w:val="none" w:sz="0" w:space="0" w:color="auto"/>
            <w:left w:val="none" w:sz="0" w:space="0" w:color="auto"/>
            <w:bottom w:val="none" w:sz="0" w:space="0" w:color="auto"/>
            <w:right w:val="none" w:sz="0" w:space="0" w:color="auto"/>
          </w:divBdr>
        </w:div>
        <w:div w:id="1668820759">
          <w:marLeft w:val="480"/>
          <w:marRight w:val="0"/>
          <w:marTop w:val="0"/>
          <w:marBottom w:val="0"/>
          <w:divBdr>
            <w:top w:val="none" w:sz="0" w:space="0" w:color="auto"/>
            <w:left w:val="none" w:sz="0" w:space="0" w:color="auto"/>
            <w:bottom w:val="none" w:sz="0" w:space="0" w:color="auto"/>
            <w:right w:val="none" w:sz="0" w:space="0" w:color="auto"/>
          </w:divBdr>
        </w:div>
        <w:div w:id="1691565803">
          <w:marLeft w:val="480"/>
          <w:marRight w:val="0"/>
          <w:marTop w:val="0"/>
          <w:marBottom w:val="0"/>
          <w:divBdr>
            <w:top w:val="none" w:sz="0" w:space="0" w:color="auto"/>
            <w:left w:val="none" w:sz="0" w:space="0" w:color="auto"/>
            <w:bottom w:val="none" w:sz="0" w:space="0" w:color="auto"/>
            <w:right w:val="none" w:sz="0" w:space="0" w:color="auto"/>
          </w:divBdr>
        </w:div>
        <w:div w:id="1757094163">
          <w:marLeft w:val="480"/>
          <w:marRight w:val="0"/>
          <w:marTop w:val="0"/>
          <w:marBottom w:val="0"/>
          <w:divBdr>
            <w:top w:val="none" w:sz="0" w:space="0" w:color="auto"/>
            <w:left w:val="none" w:sz="0" w:space="0" w:color="auto"/>
            <w:bottom w:val="none" w:sz="0" w:space="0" w:color="auto"/>
            <w:right w:val="none" w:sz="0" w:space="0" w:color="auto"/>
          </w:divBdr>
        </w:div>
        <w:div w:id="1775975525">
          <w:marLeft w:val="480"/>
          <w:marRight w:val="0"/>
          <w:marTop w:val="0"/>
          <w:marBottom w:val="0"/>
          <w:divBdr>
            <w:top w:val="none" w:sz="0" w:space="0" w:color="auto"/>
            <w:left w:val="none" w:sz="0" w:space="0" w:color="auto"/>
            <w:bottom w:val="none" w:sz="0" w:space="0" w:color="auto"/>
            <w:right w:val="none" w:sz="0" w:space="0" w:color="auto"/>
          </w:divBdr>
        </w:div>
        <w:div w:id="1779106378">
          <w:marLeft w:val="480"/>
          <w:marRight w:val="0"/>
          <w:marTop w:val="0"/>
          <w:marBottom w:val="0"/>
          <w:divBdr>
            <w:top w:val="none" w:sz="0" w:space="0" w:color="auto"/>
            <w:left w:val="none" w:sz="0" w:space="0" w:color="auto"/>
            <w:bottom w:val="none" w:sz="0" w:space="0" w:color="auto"/>
            <w:right w:val="none" w:sz="0" w:space="0" w:color="auto"/>
          </w:divBdr>
        </w:div>
        <w:div w:id="1788890127">
          <w:marLeft w:val="480"/>
          <w:marRight w:val="0"/>
          <w:marTop w:val="0"/>
          <w:marBottom w:val="0"/>
          <w:divBdr>
            <w:top w:val="none" w:sz="0" w:space="0" w:color="auto"/>
            <w:left w:val="none" w:sz="0" w:space="0" w:color="auto"/>
            <w:bottom w:val="none" w:sz="0" w:space="0" w:color="auto"/>
            <w:right w:val="none" w:sz="0" w:space="0" w:color="auto"/>
          </w:divBdr>
        </w:div>
        <w:div w:id="1791821859">
          <w:marLeft w:val="480"/>
          <w:marRight w:val="0"/>
          <w:marTop w:val="0"/>
          <w:marBottom w:val="0"/>
          <w:divBdr>
            <w:top w:val="none" w:sz="0" w:space="0" w:color="auto"/>
            <w:left w:val="none" w:sz="0" w:space="0" w:color="auto"/>
            <w:bottom w:val="none" w:sz="0" w:space="0" w:color="auto"/>
            <w:right w:val="none" w:sz="0" w:space="0" w:color="auto"/>
          </w:divBdr>
        </w:div>
        <w:div w:id="1794788899">
          <w:marLeft w:val="480"/>
          <w:marRight w:val="0"/>
          <w:marTop w:val="0"/>
          <w:marBottom w:val="0"/>
          <w:divBdr>
            <w:top w:val="none" w:sz="0" w:space="0" w:color="auto"/>
            <w:left w:val="none" w:sz="0" w:space="0" w:color="auto"/>
            <w:bottom w:val="none" w:sz="0" w:space="0" w:color="auto"/>
            <w:right w:val="none" w:sz="0" w:space="0" w:color="auto"/>
          </w:divBdr>
        </w:div>
        <w:div w:id="1843160098">
          <w:marLeft w:val="480"/>
          <w:marRight w:val="0"/>
          <w:marTop w:val="0"/>
          <w:marBottom w:val="0"/>
          <w:divBdr>
            <w:top w:val="none" w:sz="0" w:space="0" w:color="auto"/>
            <w:left w:val="none" w:sz="0" w:space="0" w:color="auto"/>
            <w:bottom w:val="none" w:sz="0" w:space="0" w:color="auto"/>
            <w:right w:val="none" w:sz="0" w:space="0" w:color="auto"/>
          </w:divBdr>
        </w:div>
        <w:div w:id="1890720926">
          <w:marLeft w:val="480"/>
          <w:marRight w:val="0"/>
          <w:marTop w:val="0"/>
          <w:marBottom w:val="0"/>
          <w:divBdr>
            <w:top w:val="none" w:sz="0" w:space="0" w:color="auto"/>
            <w:left w:val="none" w:sz="0" w:space="0" w:color="auto"/>
            <w:bottom w:val="none" w:sz="0" w:space="0" w:color="auto"/>
            <w:right w:val="none" w:sz="0" w:space="0" w:color="auto"/>
          </w:divBdr>
        </w:div>
        <w:div w:id="1963687302">
          <w:marLeft w:val="480"/>
          <w:marRight w:val="0"/>
          <w:marTop w:val="0"/>
          <w:marBottom w:val="0"/>
          <w:divBdr>
            <w:top w:val="none" w:sz="0" w:space="0" w:color="auto"/>
            <w:left w:val="none" w:sz="0" w:space="0" w:color="auto"/>
            <w:bottom w:val="none" w:sz="0" w:space="0" w:color="auto"/>
            <w:right w:val="none" w:sz="0" w:space="0" w:color="auto"/>
          </w:divBdr>
        </w:div>
        <w:div w:id="1982924268">
          <w:marLeft w:val="480"/>
          <w:marRight w:val="0"/>
          <w:marTop w:val="0"/>
          <w:marBottom w:val="0"/>
          <w:divBdr>
            <w:top w:val="none" w:sz="0" w:space="0" w:color="auto"/>
            <w:left w:val="none" w:sz="0" w:space="0" w:color="auto"/>
            <w:bottom w:val="none" w:sz="0" w:space="0" w:color="auto"/>
            <w:right w:val="none" w:sz="0" w:space="0" w:color="auto"/>
          </w:divBdr>
        </w:div>
        <w:div w:id="1991784974">
          <w:marLeft w:val="480"/>
          <w:marRight w:val="0"/>
          <w:marTop w:val="0"/>
          <w:marBottom w:val="0"/>
          <w:divBdr>
            <w:top w:val="none" w:sz="0" w:space="0" w:color="auto"/>
            <w:left w:val="none" w:sz="0" w:space="0" w:color="auto"/>
            <w:bottom w:val="none" w:sz="0" w:space="0" w:color="auto"/>
            <w:right w:val="none" w:sz="0" w:space="0" w:color="auto"/>
          </w:divBdr>
        </w:div>
        <w:div w:id="2036879272">
          <w:marLeft w:val="480"/>
          <w:marRight w:val="0"/>
          <w:marTop w:val="0"/>
          <w:marBottom w:val="0"/>
          <w:divBdr>
            <w:top w:val="none" w:sz="0" w:space="0" w:color="auto"/>
            <w:left w:val="none" w:sz="0" w:space="0" w:color="auto"/>
            <w:bottom w:val="none" w:sz="0" w:space="0" w:color="auto"/>
            <w:right w:val="none" w:sz="0" w:space="0" w:color="auto"/>
          </w:divBdr>
        </w:div>
        <w:div w:id="2067601252">
          <w:marLeft w:val="480"/>
          <w:marRight w:val="0"/>
          <w:marTop w:val="0"/>
          <w:marBottom w:val="0"/>
          <w:divBdr>
            <w:top w:val="none" w:sz="0" w:space="0" w:color="auto"/>
            <w:left w:val="none" w:sz="0" w:space="0" w:color="auto"/>
            <w:bottom w:val="none" w:sz="0" w:space="0" w:color="auto"/>
            <w:right w:val="none" w:sz="0" w:space="0" w:color="auto"/>
          </w:divBdr>
        </w:div>
        <w:div w:id="2069649419">
          <w:marLeft w:val="480"/>
          <w:marRight w:val="0"/>
          <w:marTop w:val="0"/>
          <w:marBottom w:val="0"/>
          <w:divBdr>
            <w:top w:val="none" w:sz="0" w:space="0" w:color="auto"/>
            <w:left w:val="none" w:sz="0" w:space="0" w:color="auto"/>
            <w:bottom w:val="none" w:sz="0" w:space="0" w:color="auto"/>
            <w:right w:val="none" w:sz="0" w:space="0" w:color="auto"/>
          </w:divBdr>
        </w:div>
        <w:div w:id="2085905825">
          <w:marLeft w:val="480"/>
          <w:marRight w:val="0"/>
          <w:marTop w:val="0"/>
          <w:marBottom w:val="0"/>
          <w:divBdr>
            <w:top w:val="none" w:sz="0" w:space="0" w:color="auto"/>
            <w:left w:val="none" w:sz="0" w:space="0" w:color="auto"/>
            <w:bottom w:val="none" w:sz="0" w:space="0" w:color="auto"/>
            <w:right w:val="none" w:sz="0" w:space="0" w:color="auto"/>
          </w:divBdr>
        </w:div>
        <w:div w:id="2128968460">
          <w:marLeft w:val="480"/>
          <w:marRight w:val="0"/>
          <w:marTop w:val="0"/>
          <w:marBottom w:val="0"/>
          <w:divBdr>
            <w:top w:val="none" w:sz="0" w:space="0" w:color="auto"/>
            <w:left w:val="none" w:sz="0" w:space="0" w:color="auto"/>
            <w:bottom w:val="none" w:sz="0" w:space="0" w:color="auto"/>
            <w:right w:val="none" w:sz="0" w:space="0" w:color="auto"/>
          </w:divBdr>
        </w:div>
      </w:divsChild>
    </w:div>
    <w:div w:id="1113204287">
      <w:bodyDiv w:val="1"/>
      <w:marLeft w:val="0"/>
      <w:marRight w:val="0"/>
      <w:marTop w:val="0"/>
      <w:marBottom w:val="0"/>
      <w:divBdr>
        <w:top w:val="none" w:sz="0" w:space="0" w:color="auto"/>
        <w:left w:val="none" w:sz="0" w:space="0" w:color="auto"/>
        <w:bottom w:val="none" w:sz="0" w:space="0" w:color="auto"/>
        <w:right w:val="none" w:sz="0" w:space="0" w:color="auto"/>
      </w:divBdr>
      <w:divsChild>
        <w:div w:id="51926545">
          <w:marLeft w:val="480"/>
          <w:marRight w:val="0"/>
          <w:marTop w:val="0"/>
          <w:marBottom w:val="0"/>
          <w:divBdr>
            <w:top w:val="none" w:sz="0" w:space="0" w:color="auto"/>
            <w:left w:val="none" w:sz="0" w:space="0" w:color="auto"/>
            <w:bottom w:val="none" w:sz="0" w:space="0" w:color="auto"/>
            <w:right w:val="none" w:sz="0" w:space="0" w:color="auto"/>
          </w:divBdr>
        </w:div>
        <w:div w:id="53630045">
          <w:marLeft w:val="480"/>
          <w:marRight w:val="0"/>
          <w:marTop w:val="0"/>
          <w:marBottom w:val="0"/>
          <w:divBdr>
            <w:top w:val="none" w:sz="0" w:space="0" w:color="auto"/>
            <w:left w:val="none" w:sz="0" w:space="0" w:color="auto"/>
            <w:bottom w:val="none" w:sz="0" w:space="0" w:color="auto"/>
            <w:right w:val="none" w:sz="0" w:space="0" w:color="auto"/>
          </w:divBdr>
        </w:div>
        <w:div w:id="150869906">
          <w:marLeft w:val="480"/>
          <w:marRight w:val="0"/>
          <w:marTop w:val="0"/>
          <w:marBottom w:val="0"/>
          <w:divBdr>
            <w:top w:val="none" w:sz="0" w:space="0" w:color="auto"/>
            <w:left w:val="none" w:sz="0" w:space="0" w:color="auto"/>
            <w:bottom w:val="none" w:sz="0" w:space="0" w:color="auto"/>
            <w:right w:val="none" w:sz="0" w:space="0" w:color="auto"/>
          </w:divBdr>
        </w:div>
        <w:div w:id="191462197">
          <w:marLeft w:val="480"/>
          <w:marRight w:val="0"/>
          <w:marTop w:val="0"/>
          <w:marBottom w:val="0"/>
          <w:divBdr>
            <w:top w:val="none" w:sz="0" w:space="0" w:color="auto"/>
            <w:left w:val="none" w:sz="0" w:space="0" w:color="auto"/>
            <w:bottom w:val="none" w:sz="0" w:space="0" w:color="auto"/>
            <w:right w:val="none" w:sz="0" w:space="0" w:color="auto"/>
          </w:divBdr>
        </w:div>
        <w:div w:id="225193385">
          <w:marLeft w:val="480"/>
          <w:marRight w:val="0"/>
          <w:marTop w:val="0"/>
          <w:marBottom w:val="0"/>
          <w:divBdr>
            <w:top w:val="none" w:sz="0" w:space="0" w:color="auto"/>
            <w:left w:val="none" w:sz="0" w:space="0" w:color="auto"/>
            <w:bottom w:val="none" w:sz="0" w:space="0" w:color="auto"/>
            <w:right w:val="none" w:sz="0" w:space="0" w:color="auto"/>
          </w:divBdr>
        </w:div>
        <w:div w:id="233130505">
          <w:marLeft w:val="480"/>
          <w:marRight w:val="0"/>
          <w:marTop w:val="0"/>
          <w:marBottom w:val="0"/>
          <w:divBdr>
            <w:top w:val="none" w:sz="0" w:space="0" w:color="auto"/>
            <w:left w:val="none" w:sz="0" w:space="0" w:color="auto"/>
            <w:bottom w:val="none" w:sz="0" w:space="0" w:color="auto"/>
            <w:right w:val="none" w:sz="0" w:space="0" w:color="auto"/>
          </w:divBdr>
        </w:div>
        <w:div w:id="267591436">
          <w:marLeft w:val="480"/>
          <w:marRight w:val="0"/>
          <w:marTop w:val="0"/>
          <w:marBottom w:val="0"/>
          <w:divBdr>
            <w:top w:val="none" w:sz="0" w:space="0" w:color="auto"/>
            <w:left w:val="none" w:sz="0" w:space="0" w:color="auto"/>
            <w:bottom w:val="none" w:sz="0" w:space="0" w:color="auto"/>
            <w:right w:val="none" w:sz="0" w:space="0" w:color="auto"/>
          </w:divBdr>
        </w:div>
        <w:div w:id="278462621">
          <w:marLeft w:val="480"/>
          <w:marRight w:val="0"/>
          <w:marTop w:val="0"/>
          <w:marBottom w:val="0"/>
          <w:divBdr>
            <w:top w:val="none" w:sz="0" w:space="0" w:color="auto"/>
            <w:left w:val="none" w:sz="0" w:space="0" w:color="auto"/>
            <w:bottom w:val="none" w:sz="0" w:space="0" w:color="auto"/>
            <w:right w:val="none" w:sz="0" w:space="0" w:color="auto"/>
          </w:divBdr>
        </w:div>
        <w:div w:id="303780961">
          <w:marLeft w:val="480"/>
          <w:marRight w:val="0"/>
          <w:marTop w:val="0"/>
          <w:marBottom w:val="0"/>
          <w:divBdr>
            <w:top w:val="none" w:sz="0" w:space="0" w:color="auto"/>
            <w:left w:val="none" w:sz="0" w:space="0" w:color="auto"/>
            <w:bottom w:val="none" w:sz="0" w:space="0" w:color="auto"/>
            <w:right w:val="none" w:sz="0" w:space="0" w:color="auto"/>
          </w:divBdr>
        </w:div>
        <w:div w:id="381712278">
          <w:marLeft w:val="480"/>
          <w:marRight w:val="0"/>
          <w:marTop w:val="0"/>
          <w:marBottom w:val="0"/>
          <w:divBdr>
            <w:top w:val="none" w:sz="0" w:space="0" w:color="auto"/>
            <w:left w:val="none" w:sz="0" w:space="0" w:color="auto"/>
            <w:bottom w:val="none" w:sz="0" w:space="0" w:color="auto"/>
            <w:right w:val="none" w:sz="0" w:space="0" w:color="auto"/>
          </w:divBdr>
        </w:div>
        <w:div w:id="413626090">
          <w:marLeft w:val="480"/>
          <w:marRight w:val="0"/>
          <w:marTop w:val="0"/>
          <w:marBottom w:val="0"/>
          <w:divBdr>
            <w:top w:val="none" w:sz="0" w:space="0" w:color="auto"/>
            <w:left w:val="none" w:sz="0" w:space="0" w:color="auto"/>
            <w:bottom w:val="none" w:sz="0" w:space="0" w:color="auto"/>
            <w:right w:val="none" w:sz="0" w:space="0" w:color="auto"/>
          </w:divBdr>
        </w:div>
        <w:div w:id="420952026">
          <w:marLeft w:val="480"/>
          <w:marRight w:val="0"/>
          <w:marTop w:val="0"/>
          <w:marBottom w:val="0"/>
          <w:divBdr>
            <w:top w:val="none" w:sz="0" w:space="0" w:color="auto"/>
            <w:left w:val="none" w:sz="0" w:space="0" w:color="auto"/>
            <w:bottom w:val="none" w:sz="0" w:space="0" w:color="auto"/>
            <w:right w:val="none" w:sz="0" w:space="0" w:color="auto"/>
          </w:divBdr>
        </w:div>
        <w:div w:id="469982820">
          <w:marLeft w:val="480"/>
          <w:marRight w:val="0"/>
          <w:marTop w:val="0"/>
          <w:marBottom w:val="0"/>
          <w:divBdr>
            <w:top w:val="none" w:sz="0" w:space="0" w:color="auto"/>
            <w:left w:val="none" w:sz="0" w:space="0" w:color="auto"/>
            <w:bottom w:val="none" w:sz="0" w:space="0" w:color="auto"/>
            <w:right w:val="none" w:sz="0" w:space="0" w:color="auto"/>
          </w:divBdr>
        </w:div>
        <w:div w:id="498469334">
          <w:marLeft w:val="480"/>
          <w:marRight w:val="0"/>
          <w:marTop w:val="0"/>
          <w:marBottom w:val="0"/>
          <w:divBdr>
            <w:top w:val="none" w:sz="0" w:space="0" w:color="auto"/>
            <w:left w:val="none" w:sz="0" w:space="0" w:color="auto"/>
            <w:bottom w:val="none" w:sz="0" w:space="0" w:color="auto"/>
            <w:right w:val="none" w:sz="0" w:space="0" w:color="auto"/>
          </w:divBdr>
        </w:div>
        <w:div w:id="512916717">
          <w:marLeft w:val="480"/>
          <w:marRight w:val="0"/>
          <w:marTop w:val="0"/>
          <w:marBottom w:val="0"/>
          <w:divBdr>
            <w:top w:val="none" w:sz="0" w:space="0" w:color="auto"/>
            <w:left w:val="none" w:sz="0" w:space="0" w:color="auto"/>
            <w:bottom w:val="none" w:sz="0" w:space="0" w:color="auto"/>
            <w:right w:val="none" w:sz="0" w:space="0" w:color="auto"/>
          </w:divBdr>
        </w:div>
        <w:div w:id="525365022">
          <w:marLeft w:val="480"/>
          <w:marRight w:val="0"/>
          <w:marTop w:val="0"/>
          <w:marBottom w:val="0"/>
          <w:divBdr>
            <w:top w:val="none" w:sz="0" w:space="0" w:color="auto"/>
            <w:left w:val="none" w:sz="0" w:space="0" w:color="auto"/>
            <w:bottom w:val="none" w:sz="0" w:space="0" w:color="auto"/>
            <w:right w:val="none" w:sz="0" w:space="0" w:color="auto"/>
          </w:divBdr>
        </w:div>
        <w:div w:id="538856341">
          <w:marLeft w:val="480"/>
          <w:marRight w:val="0"/>
          <w:marTop w:val="0"/>
          <w:marBottom w:val="0"/>
          <w:divBdr>
            <w:top w:val="none" w:sz="0" w:space="0" w:color="auto"/>
            <w:left w:val="none" w:sz="0" w:space="0" w:color="auto"/>
            <w:bottom w:val="none" w:sz="0" w:space="0" w:color="auto"/>
            <w:right w:val="none" w:sz="0" w:space="0" w:color="auto"/>
          </w:divBdr>
        </w:div>
        <w:div w:id="665203649">
          <w:marLeft w:val="480"/>
          <w:marRight w:val="0"/>
          <w:marTop w:val="0"/>
          <w:marBottom w:val="0"/>
          <w:divBdr>
            <w:top w:val="none" w:sz="0" w:space="0" w:color="auto"/>
            <w:left w:val="none" w:sz="0" w:space="0" w:color="auto"/>
            <w:bottom w:val="none" w:sz="0" w:space="0" w:color="auto"/>
            <w:right w:val="none" w:sz="0" w:space="0" w:color="auto"/>
          </w:divBdr>
        </w:div>
        <w:div w:id="672146795">
          <w:marLeft w:val="480"/>
          <w:marRight w:val="0"/>
          <w:marTop w:val="0"/>
          <w:marBottom w:val="0"/>
          <w:divBdr>
            <w:top w:val="none" w:sz="0" w:space="0" w:color="auto"/>
            <w:left w:val="none" w:sz="0" w:space="0" w:color="auto"/>
            <w:bottom w:val="none" w:sz="0" w:space="0" w:color="auto"/>
            <w:right w:val="none" w:sz="0" w:space="0" w:color="auto"/>
          </w:divBdr>
        </w:div>
        <w:div w:id="680667103">
          <w:marLeft w:val="480"/>
          <w:marRight w:val="0"/>
          <w:marTop w:val="0"/>
          <w:marBottom w:val="0"/>
          <w:divBdr>
            <w:top w:val="none" w:sz="0" w:space="0" w:color="auto"/>
            <w:left w:val="none" w:sz="0" w:space="0" w:color="auto"/>
            <w:bottom w:val="none" w:sz="0" w:space="0" w:color="auto"/>
            <w:right w:val="none" w:sz="0" w:space="0" w:color="auto"/>
          </w:divBdr>
        </w:div>
        <w:div w:id="732392514">
          <w:marLeft w:val="480"/>
          <w:marRight w:val="0"/>
          <w:marTop w:val="0"/>
          <w:marBottom w:val="0"/>
          <w:divBdr>
            <w:top w:val="none" w:sz="0" w:space="0" w:color="auto"/>
            <w:left w:val="none" w:sz="0" w:space="0" w:color="auto"/>
            <w:bottom w:val="none" w:sz="0" w:space="0" w:color="auto"/>
            <w:right w:val="none" w:sz="0" w:space="0" w:color="auto"/>
          </w:divBdr>
        </w:div>
        <w:div w:id="734619303">
          <w:marLeft w:val="480"/>
          <w:marRight w:val="0"/>
          <w:marTop w:val="0"/>
          <w:marBottom w:val="0"/>
          <w:divBdr>
            <w:top w:val="none" w:sz="0" w:space="0" w:color="auto"/>
            <w:left w:val="none" w:sz="0" w:space="0" w:color="auto"/>
            <w:bottom w:val="none" w:sz="0" w:space="0" w:color="auto"/>
            <w:right w:val="none" w:sz="0" w:space="0" w:color="auto"/>
          </w:divBdr>
        </w:div>
        <w:div w:id="748424028">
          <w:marLeft w:val="480"/>
          <w:marRight w:val="0"/>
          <w:marTop w:val="0"/>
          <w:marBottom w:val="0"/>
          <w:divBdr>
            <w:top w:val="none" w:sz="0" w:space="0" w:color="auto"/>
            <w:left w:val="none" w:sz="0" w:space="0" w:color="auto"/>
            <w:bottom w:val="none" w:sz="0" w:space="0" w:color="auto"/>
            <w:right w:val="none" w:sz="0" w:space="0" w:color="auto"/>
          </w:divBdr>
        </w:div>
        <w:div w:id="768545319">
          <w:marLeft w:val="480"/>
          <w:marRight w:val="0"/>
          <w:marTop w:val="0"/>
          <w:marBottom w:val="0"/>
          <w:divBdr>
            <w:top w:val="none" w:sz="0" w:space="0" w:color="auto"/>
            <w:left w:val="none" w:sz="0" w:space="0" w:color="auto"/>
            <w:bottom w:val="none" w:sz="0" w:space="0" w:color="auto"/>
            <w:right w:val="none" w:sz="0" w:space="0" w:color="auto"/>
          </w:divBdr>
        </w:div>
        <w:div w:id="855194932">
          <w:marLeft w:val="480"/>
          <w:marRight w:val="0"/>
          <w:marTop w:val="0"/>
          <w:marBottom w:val="0"/>
          <w:divBdr>
            <w:top w:val="none" w:sz="0" w:space="0" w:color="auto"/>
            <w:left w:val="none" w:sz="0" w:space="0" w:color="auto"/>
            <w:bottom w:val="none" w:sz="0" w:space="0" w:color="auto"/>
            <w:right w:val="none" w:sz="0" w:space="0" w:color="auto"/>
          </w:divBdr>
        </w:div>
        <w:div w:id="869489336">
          <w:marLeft w:val="480"/>
          <w:marRight w:val="0"/>
          <w:marTop w:val="0"/>
          <w:marBottom w:val="0"/>
          <w:divBdr>
            <w:top w:val="none" w:sz="0" w:space="0" w:color="auto"/>
            <w:left w:val="none" w:sz="0" w:space="0" w:color="auto"/>
            <w:bottom w:val="none" w:sz="0" w:space="0" w:color="auto"/>
            <w:right w:val="none" w:sz="0" w:space="0" w:color="auto"/>
          </w:divBdr>
        </w:div>
        <w:div w:id="894506003">
          <w:marLeft w:val="480"/>
          <w:marRight w:val="0"/>
          <w:marTop w:val="0"/>
          <w:marBottom w:val="0"/>
          <w:divBdr>
            <w:top w:val="none" w:sz="0" w:space="0" w:color="auto"/>
            <w:left w:val="none" w:sz="0" w:space="0" w:color="auto"/>
            <w:bottom w:val="none" w:sz="0" w:space="0" w:color="auto"/>
            <w:right w:val="none" w:sz="0" w:space="0" w:color="auto"/>
          </w:divBdr>
        </w:div>
        <w:div w:id="950355747">
          <w:marLeft w:val="480"/>
          <w:marRight w:val="0"/>
          <w:marTop w:val="0"/>
          <w:marBottom w:val="0"/>
          <w:divBdr>
            <w:top w:val="none" w:sz="0" w:space="0" w:color="auto"/>
            <w:left w:val="none" w:sz="0" w:space="0" w:color="auto"/>
            <w:bottom w:val="none" w:sz="0" w:space="0" w:color="auto"/>
            <w:right w:val="none" w:sz="0" w:space="0" w:color="auto"/>
          </w:divBdr>
        </w:div>
        <w:div w:id="994260514">
          <w:marLeft w:val="480"/>
          <w:marRight w:val="0"/>
          <w:marTop w:val="0"/>
          <w:marBottom w:val="0"/>
          <w:divBdr>
            <w:top w:val="none" w:sz="0" w:space="0" w:color="auto"/>
            <w:left w:val="none" w:sz="0" w:space="0" w:color="auto"/>
            <w:bottom w:val="none" w:sz="0" w:space="0" w:color="auto"/>
            <w:right w:val="none" w:sz="0" w:space="0" w:color="auto"/>
          </w:divBdr>
        </w:div>
        <w:div w:id="994528566">
          <w:marLeft w:val="480"/>
          <w:marRight w:val="0"/>
          <w:marTop w:val="0"/>
          <w:marBottom w:val="0"/>
          <w:divBdr>
            <w:top w:val="none" w:sz="0" w:space="0" w:color="auto"/>
            <w:left w:val="none" w:sz="0" w:space="0" w:color="auto"/>
            <w:bottom w:val="none" w:sz="0" w:space="0" w:color="auto"/>
            <w:right w:val="none" w:sz="0" w:space="0" w:color="auto"/>
          </w:divBdr>
        </w:div>
        <w:div w:id="996768051">
          <w:marLeft w:val="480"/>
          <w:marRight w:val="0"/>
          <w:marTop w:val="0"/>
          <w:marBottom w:val="0"/>
          <w:divBdr>
            <w:top w:val="none" w:sz="0" w:space="0" w:color="auto"/>
            <w:left w:val="none" w:sz="0" w:space="0" w:color="auto"/>
            <w:bottom w:val="none" w:sz="0" w:space="0" w:color="auto"/>
            <w:right w:val="none" w:sz="0" w:space="0" w:color="auto"/>
          </w:divBdr>
        </w:div>
        <w:div w:id="1089544038">
          <w:marLeft w:val="480"/>
          <w:marRight w:val="0"/>
          <w:marTop w:val="0"/>
          <w:marBottom w:val="0"/>
          <w:divBdr>
            <w:top w:val="none" w:sz="0" w:space="0" w:color="auto"/>
            <w:left w:val="none" w:sz="0" w:space="0" w:color="auto"/>
            <w:bottom w:val="none" w:sz="0" w:space="0" w:color="auto"/>
            <w:right w:val="none" w:sz="0" w:space="0" w:color="auto"/>
          </w:divBdr>
        </w:div>
        <w:div w:id="1096556184">
          <w:marLeft w:val="480"/>
          <w:marRight w:val="0"/>
          <w:marTop w:val="0"/>
          <w:marBottom w:val="0"/>
          <w:divBdr>
            <w:top w:val="none" w:sz="0" w:space="0" w:color="auto"/>
            <w:left w:val="none" w:sz="0" w:space="0" w:color="auto"/>
            <w:bottom w:val="none" w:sz="0" w:space="0" w:color="auto"/>
            <w:right w:val="none" w:sz="0" w:space="0" w:color="auto"/>
          </w:divBdr>
        </w:div>
        <w:div w:id="1123571827">
          <w:marLeft w:val="480"/>
          <w:marRight w:val="0"/>
          <w:marTop w:val="0"/>
          <w:marBottom w:val="0"/>
          <w:divBdr>
            <w:top w:val="none" w:sz="0" w:space="0" w:color="auto"/>
            <w:left w:val="none" w:sz="0" w:space="0" w:color="auto"/>
            <w:bottom w:val="none" w:sz="0" w:space="0" w:color="auto"/>
            <w:right w:val="none" w:sz="0" w:space="0" w:color="auto"/>
          </w:divBdr>
        </w:div>
        <w:div w:id="1126972780">
          <w:marLeft w:val="480"/>
          <w:marRight w:val="0"/>
          <w:marTop w:val="0"/>
          <w:marBottom w:val="0"/>
          <w:divBdr>
            <w:top w:val="none" w:sz="0" w:space="0" w:color="auto"/>
            <w:left w:val="none" w:sz="0" w:space="0" w:color="auto"/>
            <w:bottom w:val="none" w:sz="0" w:space="0" w:color="auto"/>
            <w:right w:val="none" w:sz="0" w:space="0" w:color="auto"/>
          </w:divBdr>
        </w:div>
        <w:div w:id="1150487833">
          <w:marLeft w:val="480"/>
          <w:marRight w:val="0"/>
          <w:marTop w:val="0"/>
          <w:marBottom w:val="0"/>
          <w:divBdr>
            <w:top w:val="none" w:sz="0" w:space="0" w:color="auto"/>
            <w:left w:val="none" w:sz="0" w:space="0" w:color="auto"/>
            <w:bottom w:val="none" w:sz="0" w:space="0" w:color="auto"/>
            <w:right w:val="none" w:sz="0" w:space="0" w:color="auto"/>
          </w:divBdr>
        </w:div>
        <w:div w:id="1189610044">
          <w:marLeft w:val="480"/>
          <w:marRight w:val="0"/>
          <w:marTop w:val="0"/>
          <w:marBottom w:val="0"/>
          <w:divBdr>
            <w:top w:val="none" w:sz="0" w:space="0" w:color="auto"/>
            <w:left w:val="none" w:sz="0" w:space="0" w:color="auto"/>
            <w:bottom w:val="none" w:sz="0" w:space="0" w:color="auto"/>
            <w:right w:val="none" w:sz="0" w:space="0" w:color="auto"/>
          </w:divBdr>
        </w:div>
        <w:div w:id="1202671349">
          <w:marLeft w:val="480"/>
          <w:marRight w:val="0"/>
          <w:marTop w:val="0"/>
          <w:marBottom w:val="0"/>
          <w:divBdr>
            <w:top w:val="none" w:sz="0" w:space="0" w:color="auto"/>
            <w:left w:val="none" w:sz="0" w:space="0" w:color="auto"/>
            <w:bottom w:val="none" w:sz="0" w:space="0" w:color="auto"/>
            <w:right w:val="none" w:sz="0" w:space="0" w:color="auto"/>
          </w:divBdr>
        </w:div>
        <w:div w:id="1225026650">
          <w:marLeft w:val="480"/>
          <w:marRight w:val="0"/>
          <w:marTop w:val="0"/>
          <w:marBottom w:val="0"/>
          <w:divBdr>
            <w:top w:val="none" w:sz="0" w:space="0" w:color="auto"/>
            <w:left w:val="none" w:sz="0" w:space="0" w:color="auto"/>
            <w:bottom w:val="none" w:sz="0" w:space="0" w:color="auto"/>
            <w:right w:val="none" w:sz="0" w:space="0" w:color="auto"/>
          </w:divBdr>
        </w:div>
        <w:div w:id="1239361835">
          <w:marLeft w:val="480"/>
          <w:marRight w:val="0"/>
          <w:marTop w:val="0"/>
          <w:marBottom w:val="0"/>
          <w:divBdr>
            <w:top w:val="none" w:sz="0" w:space="0" w:color="auto"/>
            <w:left w:val="none" w:sz="0" w:space="0" w:color="auto"/>
            <w:bottom w:val="none" w:sz="0" w:space="0" w:color="auto"/>
            <w:right w:val="none" w:sz="0" w:space="0" w:color="auto"/>
          </w:divBdr>
        </w:div>
        <w:div w:id="1271474222">
          <w:marLeft w:val="480"/>
          <w:marRight w:val="0"/>
          <w:marTop w:val="0"/>
          <w:marBottom w:val="0"/>
          <w:divBdr>
            <w:top w:val="none" w:sz="0" w:space="0" w:color="auto"/>
            <w:left w:val="none" w:sz="0" w:space="0" w:color="auto"/>
            <w:bottom w:val="none" w:sz="0" w:space="0" w:color="auto"/>
            <w:right w:val="none" w:sz="0" w:space="0" w:color="auto"/>
          </w:divBdr>
        </w:div>
        <w:div w:id="1307860828">
          <w:marLeft w:val="480"/>
          <w:marRight w:val="0"/>
          <w:marTop w:val="0"/>
          <w:marBottom w:val="0"/>
          <w:divBdr>
            <w:top w:val="none" w:sz="0" w:space="0" w:color="auto"/>
            <w:left w:val="none" w:sz="0" w:space="0" w:color="auto"/>
            <w:bottom w:val="none" w:sz="0" w:space="0" w:color="auto"/>
            <w:right w:val="none" w:sz="0" w:space="0" w:color="auto"/>
          </w:divBdr>
        </w:div>
        <w:div w:id="1314405910">
          <w:marLeft w:val="480"/>
          <w:marRight w:val="0"/>
          <w:marTop w:val="0"/>
          <w:marBottom w:val="0"/>
          <w:divBdr>
            <w:top w:val="none" w:sz="0" w:space="0" w:color="auto"/>
            <w:left w:val="none" w:sz="0" w:space="0" w:color="auto"/>
            <w:bottom w:val="none" w:sz="0" w:space="0" w:color="auto"/>
            <w:right w:val="none" w:sz="0" w:space="0" w:color="auto"/>
          </w:divBdr>
        </w:div>
        <w:div w:id="1323196152">
          <w:marLeft w:val="480"/>
          <w:marRight w:val="0"/>
          <w:marTop w:val="0"/>
          <w:marBottom w:val="0"/>
          <w:divBdr>
            <w:top w:val="none" w:sz="0" w:space="0" w:color="auto"/>
            <w:left w:val="none" w:sz="0" w:space="0" w:color="auto"/>
            <w:bottom w:val="none" w:sz="0" w:space="0" w:color="auto"/>
            <w:right w:val="none" w:sz="0" w:space="0" w:color="auto"/>
          </w:divBdr>
        </w:div>
        <w:div w:id="1323509524">
          <w:marLeft w:val="480"/>
          <w:marRight w:val="0"/>
          <w:marTop w:val="0"/>
          <w:marBottom w:val="0"/>
          <w:divBdr>
            <w:top w:val="none" w:sz="0" w:space="0" w:color="auto"/>
            <w:left w:val="none" w:sz="0" w:space="0" w:color="auto"/>
            <w:bottom w:val="none" w:sz="0" w:space="0" w:color="auto"/>
            <w:right w:val="none" w:sz="0" w:space="0" w:color="auto"/>
          </w:divBdr>
        </w:div>
        <w:div w:id="1325163652">
          <w:marLeft w:val="480"/>
          <w:marRight w:val="0"/>
          <w:marTop w:val="0"/>
          <w:marBottom w:val="0"/>
          <w:divBdr>
            <w:top w:val="none" w:sz="0" w:space="0" w:color="auto"/>
            <w:left w:val="none" w:sz="0" w:space="0" w:color="auto"/>
            <w:bottom w:val="none" w:sz="0" w:space="0" w:color="auto"/>
            <w:right w:val="none" w:sz="0" w:space="0" w:color="auto"/>
          </w:divBdr>
        </w:div>
        <w:div w:id="1329554990">
          <w:marLeft w:val="480"/>
          <w:marRight w:val="0"/>
          <w:marTop w:val="0"/>
          <w:marBottom w:val="0"/>
          <w:divBdr>
            <w:top w:val="none" w:sz="0" w:space="0" w:color="auto"/>
            <w:left w:val="none" w:sz="0" w:space="0" w:color="auto"/>
            <w:bottom w:val="none" w:sz="0" w:space="0" w:color="auto"/>
            <w:right w:val="none" w:sz="0" w:space="0" w:color="auto"/>
          </w:divBdr>
        </w:div>
        <w:div w:id="1347057480">
          <w:marLeft w:val="480"/>
          <w:marRight w:val="0"/>
          <w:marTop w:val="0"/>
          <w:marBottom w:val="0"/>
          <w:divBdr>
            <w:top w:val="none" w:sz="0" w:space="0" w:color="auto"/>
            <w:left w:val="none" w:sz="0" w:space="0" w:color="auto"/>
            <w:bottom w:val="none" w:sz="0" w:space="0" w:color="auto"/>
            <w:right w:val="none" w:sz="0" w:space="0" w:color="auto"/>
          </w:divBdr>
        </w:div>
        <w:div w:id="1401320763">
          <w:marLeft w:val="480"/>
          <w:marRight w:val="0"/>
          <w:marTop w:val="0"/>
          <w:marBottom w:val="0"/>
          <w:divBdr>
            <w:top w:val="none" w:sz="0" w:space="0" w:color="auto"/>
            <w:left w:val="none" w:sz="0" w:space="0" w:color="auto"/>
            <w:bottom w:val="none" w:sz="0" w:space="0" w:color="auto"/>
            <w:right w:val="none" w:sz="0" w:space="0" w:color="auto"/>
          </w:divBdr>
        </w:div>
        <w:div w:id="1413118857">
          <w:marLeft w:val="480"/>
          <w:marRight w:val="0"/>
          <w:marTop w:val="0"/>
          <w:marBottom w:val="0"/>
          <w:divBdr>
            <w:top w:val="none" w:sz="0" w:space="0" w:color="auto"/>
            <w:left w:val="none" w:sz="0" w:space="0" w:color="auto"/>
            <w:bottom w:val="none" w:sz="0" w:space="0" w:color="auto"/>
            <w:right w:val="none" w:sz="0" w:space="0" w:color="auto"/>
          </w:divBdr>
        </w:div>
        <w:div w:id="1445154185">
          <w:marLeft w:val="480"/>
          <w:marRight w:val="0"/>
          <w:marTop w:val="0"/>
          <w:marBottom w:val="0"/>
          <w:divBdr>
            <w:top w:val="none" w:sz="0" w:space="0" w:color="auto"/>
            <w:left w:val="none" w:sz="0" w:space="0" w:color="auto"/>
            <w:bottom w:val="none" w:sz="0" w:space="0" w:color="auto"/>
            <w:right w:val="none" w:sz="0" w:space="0" w:color="auto"/>
          </w:divBdr>
        </w:div>
        <w:div w:id="1512334277">
          <w:marLeft w:val="480"/>
          <w:marRight w:val="0"/>
          <w:marTop w:val="0"/>
          <w:marBottom w:val="0"/>
          <w:divBdr>
            <w:top w:val="none" w:sz="0" w:space="0" w:color="auto"/>
            <w:left w:val="none" w:sz="0" w:space="0" w:color="auto"/>
            <w:bottom w:val="none" w:sz="0" w:space="0" w:color="auto"/>
            <w:right w:val="none" w:sz="0" w:space="0" w:color="auto"/>
          </w:divBdr>
        </w:div>
        <w:div w:id="1543202648">
          <w:marLeft w:val="480"/>
          <w:marRight w:val="0"/>
          <w:marTop w:val="0"/>
          <w:marBottom w:val="0"/>
          <w:divBdr>
            <w:top w:val="none" w:sz="0" w:space="0" w:color="auto"/>
            <w:left w:val="none" w:sz="0" w:space="0" w:color="auto"/>
            <w:bottom w:val="none" w:sz="0" w:space="0" w:color="auto"/>
            <w:right w:val="none" w:sz="0" w:space="0" w:color="auto"/>
          </w:divBdr>
        </w:div>
        <w:div w:id="1563368151">
          <w:marLeft w:val="480"/>
          <w:marRight w:val="0"/>
          <w:marTop w:val="0"/>
          <w:marBottom w:val="0"/>
          <w:divBdr>
            <w:top w:val="none" w:sz="0" w:space="0" w:color="auto"/>
            <w:left w:val="none" w:sz="0" w:space="0" w:color="auto"/>
            <w:bottom w:val="none" w:sz="0" w:space="0" w:color="auto"/>
            <w:right w:val="none" w:sz="0" w:space="0" w:color="auto"/>
          </w:divBdr>
        </w:div>
        <w:div w:id="1598171631">
          <w:marLeft w:val="480"/>
          <w:marRight w:val="0"/>
          <w:marTop w:val="0"/>
          <w:marBottom w:val="0"/>
          <w:divBdr>
            <w:top w:val="none" w:sz="0" w:space="0" w:color="auto"/>
            <w:left w:val="none" w:sz="0" w:space="0" w:color="auto"/>
            <w:bottom w:val="none" w:sz="0" w:space="0" w:color="auto"/>
            <w:right w:val="none" w:sz="0" w:space="0" w:color="auto"/>
          </w:divBdr>
        </w:div>
        <w:div w:id="1610576957">
          <w:marLeft w:val="480"/>
          <w:marRight w:val="0"/>
          <w:marTop w:val="0"/>
          <w:marBottom w:val="0"/>
          <w:divBdr>
            <w:top w:val="none" w:sz="0" w:space="0" w:color="auto"/>
            <w:left w:val="none" w:sz="0" w:space="0" w:color="auto"/>
            <w:bottom w:val="none" w:sz="0" w:space="0" w:color="auto"/>
            <w:right w:val="none" w:sz="0" w:space="0" w:color="auto"/>
          </w:divBdr>
        </w:div>
        <w:div w:id="1612198104">
          <w:marLeft w:val="480"/>
          <w:marRight w:val="0"/>
          <w:marTop w:val="0"/>
          <w:marBottom w:val="0"/>
          <w:divBdr>
            <w:top w:val="none" w:sz="0" w:space="0" w:color="auto"/>
            <w:left w:val="none" w:sz="0" w:space="0" w:color="auto"/>
            <w:bottom w:val="none" w:sz="0" w:space="0" w:color="auto"/>
            <w:right w:val="none" w:sz="0" w:space="0" w:color="auto"/>
          </w:divBdr>
        </w:div>
        <w:div w:id="1629122258">
          <w:marLeft w:val="480"/>
          <w:marRight w:val="0"/>
          <w:marTop w:val="0"/>
          <w:marBottom w:val="0"/>
          <w:divBdr>
            <w:top w:val="none" w:sz="0" w:space="0" w:color="auto"/>
            <w:left w:val="none" w:sz="0" w:space="0" w:color="auto"/>
            <w:bottom w:val="none" w:sz="0" w:space="0" w:color="auto"/>
            <w:right w:val="none" w:sz="0" w:space="0" w:color="auto"/>
          </w:divBdr>
        </w:div>
        <w:div w:id="1701785781">
          <w:marLeft w:val="480"/>
          <w:marRight w:val="0"/>
          <w:marTop w:val="0"/>
          <w:marBottom w:val="0"/>
          <w:divBdr>
            <w:top w:val="none" w:sz="0" w:space="0" w:color="auto"/>
            <w:left w:val="none" w:sz="0" w:space="0" w:color="auto"/>
            <w:bottom w:val="none" w:sz="0" w:space="0" w:color="auto"/>
            <w:right w:val="none" w:sz="0" w:space="0" w:color="auto"/>
          </w:divBdr>
        </w:div>
        <w:div w:id="1706712009">
          <w:marLeft w:val="480"/>
          <w:marRight w:val="0"/>
          <w:marTop w:val="0"/>
          <w:marBottom w:val="0"/>
          <w:divBdr>
            <w:top w:val="none" w:sz="0" w:space="0" w:color="auto"/>
            <w:left w:val="none" w:sz="0" w:space="0" w:color="auto"/>
            <w:bottom w:val="none" w:sz="0" w:space="0" w:color="auto"/>
            <w:right w:val="none" w:sz="0" w:space="0" w:color="auto"/>
          </w:divBdr>
        </w:div>
        <w:div w:id="1725563745">
          <w:marLeft w:val="480"/>
          <w:marRight w:val="0"/>
          <w:marTop w:val="0"/>
          <w:marBottom w:val="0"/>
          <w:divBdr>
            <w:top w:val="none" w:sz="0" w:space="0" w:color="auto"/>
            <w:left w:val="none" w:sz="0" w:space="0" w:color="auto"/>
            <w:bottom w:val="none" w:sz="0" w:space="0" w:color="auto"/>
            <w:right w:val="none" w:sz="0" w:space="0" w:color="auto"/>
          </w:divBdr>
        </w:div>
        <w:div w:id="1826430125">
          <w:marLeft w:val="480"/>
          <w:marRight w:val="0"/>
          <w:marTop w:val="0"/>
          <w:marBottom w:val="0"/>
          <w:divBdr>
            <w:top w:val="none" w:sz="0" w:space="0" w:color="auto"/>
            <w:left w:val="none" w:sz="0" w:space="0" w:color="auto"/>
            <w:bottom w:val="none" w:sz="0" w:space="0" w:color="auto"/>
            <w:right w:val="none" w:sz="0" w:space="0" w:color="auto"/>
          </w:divBdr>
        </w:div>
        <w:div w:id="1873615183">
          <w:marLeft w:val="480"/>
          <w:marRight w:val="0"/>
          <w:marTop w:val="0"/>
          <w:marBottom w:val="0"/>
          <w:divBdr>
            <w:top w:val="none" w:sz="0" w:space="0" w:color="auto"/>
            <w:left w:val="none" w:sz="0" w:space="0" w:color="auto"/>
            <w:bottom w:val="none" w:sz="0" w:space="0" w:color="auto"/>
            <w:right w:val="none" w:sz="0" w:space="0" w:color="auto"/>
          </w:divBdr>
        </w:div>
        <w:div w:id="1990863807">
          <w:marLeft w:val="480"/>
          <w:marRight w:val="0"/>
          <w:marTop w:val="0"/>
          <w:marBottom w:val="0"/>
          <w:divBdr>
            <w:top w:val="none" w:sz="0" w:space="0" w:color="auto"/>
            <w:left w:val="none" w:sz="0" w:space="0" w:color="auto"/>
            <w:bottom w:val="none" w:sz="0" w:space="0" w:color="auto"/>
            <w:right w:val="none" w:sz="0" w:space="0" w:color="auto"/>
          </w:divBdr>
        </w:div>
        <w:div w:id="2010135424">
          <w:marLeft w:val="480"/>
          <w:marRight w:val="0"/>
          <w:marTop w:val="0"/>
          <w:marBottom w:val="0"/>
          <w:divBdr>
            <w:top w:val="none" w:sz="0" w:space="0" w:color="auto"/>
            <w:left w:val="none" w:sz="0" w:space="0" w:color="auto"/>
            <w:bottom w:val="none" w:sz="0" w:space="0" w:color="auto"/>
            <w:right w:val="none" w:sz="0" w:space="0" w:color="auto"/>
          </w:divBdr>
        </w:div>
        <w:div w:id="2044288011">
          <w:marLeft w:val="480"/>
          <w:marRight w:val="0"/>
          <w:marTop w:val="0"/>
          <w:marBottom w:val="0"/>
          <w:divBdr>
            <w:top w:val="none" w:sz="0" w:space="0" w:color="auto"/>
            <w:left w:val="none" w:sz="0" w:space="0" w:color="auto"/>
            <w:bottom w:val="none" w:sz="0" w:space="0" w:color="auto"/>
            <w:right w:val="none" w:sz="0" w:space="0" w:color="auto"/>
          </w:divBdr>
        </w:div>
        <w:div w:id="2060393227">
          <w:marLeft w:val="480"/>
          <w:marRight w:val="0"/>
          <w:marTop w:val="0"/>
          <w:marBottom w:val="0"/>
          <w:divBdr>
            <w:top w:val="none" w:sz="0" w:space="0" w:color="auto"/>
            <w:left w:val="none" w:sz="0" w:space="0" w:color="auto"/>
            <w:bottom w:val="none" w:sz="0" w:space="0" w:color="auto"/>
            <w:right w:val="none" w:sz="0" w:space="0" w:color="auto"/>
          </w:divBdr>
        </w:div>
        <w:div w:id="2080588476">
          <w:marLeft w:val="480"/>
          <w:marRight w:val="0"/>
          <w:marTop w:val="0"/>
          <w:marBottom w:val="0"/>
          <w:divBdr>
            <w:top w:val="none" w:sz="0" w:space="0" w:color="auto"/>
            <w:left w:val="none" w:sz="0" w:space="0" w:color="auto"/>
            <w:bottom w:val="none" w:sz="0" w:space="0" w:color="auto"/>
            <w:right w:val="none" w:sz="0" w:space="0" w:color="auto"/>
          </w:divBdr>
        </w:div>
        <w:div w:id="2083793256">
          <w:marLeft w:val="480"/>
          <w:marRight w:val="0"/>
          <w:marTop w:val="0"/>
          <w:marBottom w:val="0"/>
          <w:divBdr>
            <w:top w:val="none" w:sz="0" w:space="0" w:color="auto"/>
            <w:left w:val="none" w:sz="0" w:space="0" w:color="auto"/>
            <w:bottom w:val="none" w:sz="0" w:space="0" w:color="auto"/>
            <w:right w:val="none" w:sz="0" w:space="0" w:color="auto"/>
          </w:divBdr>
        </w:div>
        <w:div w:id="2118326379">
          <w:marLeft w:val="480"/>
          <w:marRight w:val="0"/>
          <w:marTop w:val="0"/>
          <w:marBottom w:val="0"/>
          <w:divBdr>
            <w:top w:val="none" w:sz="0" w:space="0" w:color="auto"/>
            <w:left w:val="none" w:sz="0" w:space="0" w:color="auto"/>
            <w:bottom w:val="none" w:sz="0" w:space="0" w:color="auto"/>
            <w:right w:val="none" w:sz="0" w:space="0" w:color="auto"/>
          </w:divBdr>
        </w:div>
        <w:div w:id="2119639970">
          <w:marLeft w:val="480"/>
          <w:marRight w:val="0"/>
          <w:marTop w:val="0"/>
          <w:marBottom w:val="0"/>
          <w:divBdr>
            <w:top w:val="none" w:sz="0" w:space="0" w:color="auto"/>
            <w:left w:val="none" w:sz="0" w:space="0" w:color="auto"/>
            <w:bottom w:val="none" w:sz="0" w:space="0" w:color="auto"/>
            <w:right w:val="none" w:sz="0" w:space="0" w:color="auto"/>
          </w:divBdr>
        </w:div>
        <w:div w:id="2129742192">
          <w:marLeft w:val="480"/>
          <w:marRight w:val="0"/>
          <w:marTop w:val="0"/>
          <w:marBottom w:val="0"/>
          <w:divBdr>
            <w:top w:val="none" w:sz="0" w:space="0" w:color="auto"/>
            <w:left w:val="none" w:sz="0" w:space="0" w:color="auto"/>
            <w:bottom w:val="none" w:sz="0" w:space="0" w:color="auto"/>
            <w:right w:val="none" w:sz="0" w:space="0" w:color="auto"/>
          </w:divBdr>
        </w:div>
      </w:divsChild>
    </w:div>
    <w:div w:id="1117024882">
      <w:bodyDiv w:val="1"/>
      <w:marLeft w:val="0"/>
      <w:marRight w:val="0"/>
      <w:marTop w:val="0"/>
      <w:marBottom w:val="0"/>
      <w:divBdr>
        <w:top w:val="none" w:sz="0" w:space="0" w:color="auto"/>
        <w:left w:val="none" w:sz="0" w:space="0" w:color="auto"/>
        <w:bottom w:val="none" w:sz="0" w:space="0" w:color="auto"/>
        <w:right w:val="none" w:sz="0" w:space="0" w:color="auto"/>
      </w:divBdr>
      <w:divsChild>
        <w:div w:id="22096649">
          <w:marLeft w:val="480"/>
          <w:marRight w:val="0"/>
          <w:marTop w:val="0"/>
          <w:marBottom w:val="0"/>
          <w:divBdr>
            <w:top w:val="none" w:sz="0" w:space="0" w:color="auto"/>
            <w:left w:val="none" w:sz="0" w:space="0" w:color="auto"/>
            <w:bottom w:val="none" w:sz="0" w:space="0" w:color="auto"/>
            <w:right w:val="none" w:sz="0" w:space="0" w:color="auto"/>
          </w:divBdr>
        </w:div>
        <w:div w:id="37243937">
          <w:marLeft w:val="480"/>
          <w:marRight w:val="0"/>
          <w:marTop w:val="0"/>
          <w:marBottom w:val="0"/>
          <w:divBdr>
            <w:top w:val="none" w:sz="0" w:space="0" w:color="auto"/>
            <w:left w:val="none" w:sz="0" w:space="0" w:color="auto"/>
            <w:bottom w:val="none" w:sz="0" w:space="0" w:color="auto"/>
            <w:right w:val="none" w:sz="0" w:space="0" w:color="auto"/>
          </w:divBdr>
        </w:div>
        <w:div w:id="64032764">
          <w:marLeft w:val="480"/>
          <w:marRight w:val="0"/>
          <w:marTop w:val="0"/>
          <w:marBottom w:val="0"/>
          <w:divBdr>
            <w:top w:val="none" w:sz="0" w:space="0" w:color="auto"/>
            <w:left w:val="none" w:sz="0" w:space="0" w:color="auto"/>
            <w:bottom w:val="none" w:sz="0" w:space="0" w:color="auto"/>
            <w:right w:val="none" w:sz="0" w:space="0" w:color="auto"/>
          </w:divBdr>
        </w:div>
        <w:div w:id="107816332">
          <w:marLeft w:val="480"/>
          <w:marRight w:val="0"/>
          <w:marTop w:val="0"/>
          <w:marBottom w:val="0"/>
          <w:divBdr>
            <w:top w:val="none" w:sz="0" w:space="0" w:color="auto"/>
            <w:left w:val="none" w:sz="0" w:space="0" w:color="auto"/>
            <w:bottom w:val="none" w:sz="0" w:space="0" w:color="auto"/>
            <w:right w:val="none" w:sz="0" w:space="0" w:color="auto"/>
          </w:divBdr>
        </w:div>
        <w:div w:id="115219858">
          <w:marLeft w:val="480"/>
          <w:marRight w:val="0"/>
          <w:marTop w:val="0"/>
          <w:marBottom w:val="0"/>
          <w:divBdr>
            <w:top w:val="none" w:sz="0" w:space="0" w:color="auto"/>
            <w:left w:val="none" w:sz="0" w:space="0" w:color="auto"/>
            <w:bottom w:val="none" w:sz="0" w:space="0" w:color="auto"/>
            <w:right w:val="none" w:sz="0" w:space="0" w:color="auto"/>
          </w:divBdr>
        </w:div>
        <w:div w:id="121534869">
          <w:marLeft w:val="480"/>
          <w:marRight w:val="0"/>
          <w:marTop w:val="0"/>
          <w:marBottom w:val="0"/>
          <w:divBdr>
            <w:top w:val="none" w:sz="0" w:space="0" w:color="auto"/>
            <w:left w:val="none" w:sz="0" w:space="0" w:color="auto"/>
            <w:bottom w:val="none" w:sz="0" w:space="0" w:color="auto"/>
            <w:right w:val="none" w:sz="0" w:space="0" w:color="auto"/>
          </w:divBdr>
        </w:div>
        <w:div w:id="182983041">
          <w:marLeft w:val="480"/>
          <w:marRight w:val="0"/>
          <w:marTop w:val="0"/>
          <w:marBottom w:val="0"/>
          <w:divBdr>
            <w:top w:val="none" w:sz="0" w:space="0" w:color="auto"/>
            <w:left w:val="none" w:sz="0" w:space="0" w:color="auto"/>
            <w:bottom w:val="none" w:sz="0" w:space="0" w:color="auto"/>
            <w:right w:val="none" w:sz="0" w:space="0" w:color="auto"/>
          </w:divBdr>
        </w:div>
        <w:div w:id="208613286">
          <w:marLeft w:val="480"/>
          <w:marRight w:val="0"/>
          <w:marTop w:val="0"/>
          <w:marBottom w:val="0"/>
          <w:divBdr>
            <w:top w:val="none" w:sz="0" w:space="0" w:color="auto"/>
            <w:left w:val="none" w:sz="0" w:space="0" w:color="auto"/>
            <w:bottom w:val="none" w:sz="0" w:space="0" w:color="auto"/>
            <w:right w:val="none" w:sz="0" w:space="0" w:color="auto"/>
          </w:divBdr>
        </w:div>
        <w:div w:id="211305982">
          <w:marLeft w:val="480"/>
          <w:marRight w:val="0"/>
          <w:marTop w:val="0"/>
          <w:marBottom w:val="0"/>
          <w:divBdr>
            <w:top w:val="none" w:sz="0" w:space="0" w:color="auto"/>
            <w:left w:val="none" w:sz="0" w:space="0" w:color="auto"/>
            <w:bottom w:val="none" w:sz="0" w:space="0" w:color="auto"/>
            <w:right w:val="none" w:sz="0" w:space="0" w:color="auto"/>
          </w:divBdr>
        </w:div>
        <w:div w:id="273824476">
          <w:marLeft w:val="480"/>
          <w:marRight w:val="0"/>
          <w:marTop w:val="0"/>
          <w:marBottom w:val="0"/>
          <w:divBdr>
            <w:top w:val="none" w:sz="0" w:space="0" w:color="auto"/>
            <w:left w:val="none" w:sz="0" w:space="0" w:color="auto"/>
            <w:bottom w:val="none" w:sz="0" w:space="0" w:color="auto"/>
            <w:right w:val="none" w:sz="0" w:space="0" w:color="auto"/>
          </w:divBdr>
        </w:div>
        <w:div w:id="311372748">
          <w:marLeft w:val="480"/>
          <w:marRight w:val="0"/>
          <w:marTop w:val="0"/>
          <w:marBottom w:val="0"/>
          <w:divBdr>
            <w:top w:val="none" w:sz="0" w:space="0" w:color="auto"/>
            <w:left w:val="none" w:sz="0" w:space="0" w:color="auto"/>
            <w:bottom w:val="none" w:sz="0" w:space="0" w:color="auto"/>
            <w:right w:val="none" w:sz="0" w:space="0" w:color="auto"/>
          </w:divBdr>
        </w:div>
        <w:div w:id="326059084">
          <w:marLeft w:val="480"/>
          <w:marRight w:val="0"/>
          <w:marTop w:val="0"/>
          <w:marBottom w:val="0"/>
          <w:divBdr>
            <w:top w:val="none" w:sz="0" w:space="0" w:color="auto"/>
            <w:left w:val="none" w:sz="0" w:space="0" w:color="auto"/>
            <w:bottom w:val="none" w:sz="0" w:space="0" w:color="auto"/>
            <w:right w:val="none" w:sz="0" w:space="0" w:color="auto"/>
          </w:divBdr>
        </w:div>
        <w:div w:id="347605789">
          <w:marLeft w:val="480"/>
          <w:marRight w:val="0"/>
          <w:marTop w:val="0"/>
          <w:marBottom w:val="0"/>
          <w:divBdr>
            <w:top w:val="none" w:sz="0" w:space="0" w:color="auto"/>
            <w:left w:val="none" w:sz="0" w:space="0" w:color="auto"/>
            <w:bottom w:val="none" w:sz="0" w:space="0" w:color="auto"/>
            <w:right w:val="none" w:sz="0" w:space="0" w:color="auto"/>
          </w:divBdr>
        </w:div>
        <w:div w:id="377239379">
          <w:marLeft w:val="480"/>
          <w:marRight w:val="0"/>
          <w:marTop w:val="0"/>
          <w:marBottom w:val="0"/>
          <w:divBdr>
            <w:top w:val="none" w:sz="0" w:space="0" w:color="auto"/>
            <w:left w:val="none" w:sz="0" w:space="0" w:color="auto"/>
            <w:bottom w:val="none" w:sz="0" w:space="0" w:color="auto"/>
            <w:right w:val="none" w:sz="0" w:space="0" w:color="auto"/>
          </w:divBdr>
        </w:div>
        <w:div w:id="451359788">
          <w:marLeft w:val="480"/>
          <w:marRight w:val="0"/>
          <w:marTop w:val="0"/>
          <w:marBottom w:val="0"/>
          <w:divBdr>
            <w:top w:val="none" w:sz="0" w:space="0" w:color="auto"/>
            <w:left w:val="none" w:sz="0" w:space="0" w:color="auto"/>
            <w:bottom w:val="none" w:sz="0" w:space="0" w:color="auto"/>
            <w:right w:val="none" w:sz="0" w:space="0" w:color="auto"/>
          </w:divBdr>
        </w:div>
        <w:div w:id="455411662">
          <w:marLeft w:val="480"/>
          <w:marRight w:val="0"/>
          <w:marTop w:val="0"/>
          <w:marBottom w:val="0"/>
          <w:divBdr>
            <w:top w:val="none" w:sz="0" w:space="0" w:color="auto"/>
            <w:left w:val="none" w:sz="0" w:space="0" w:color="auto"/>
            <w:bottom w:val="none" w:sz="0" w:space="0" w:color="auto"/>
            <w:right w:val="none" w:sz="0" w:space="0" w:color="auto"/>
          </w:divBdr>
        </w:div>
        <w:div w:id="475993299">
          <w:marLeft w:val="480"/>
          <w:marRight w:val="0"/>
          <w:marTop w:val="0"/>
          <w:marBottom w:val="0"/>
          <w:divBdr>
            <w:top w:val="none" w:sz="0" w:space="0" w:color="auto"/>
            <w:left w:val="none" w:sz="0" w:space="0" w:color="auto"/>
            <w:bottom w:val="none" w:sz="0" w:space="0" w:color="auto"/>
            <w:right w:val="none" w:sz="0" w:space="0" w:color="auto"/>
          </w:divBdr>
        </w:div>
        <w:div w:id="479462076">
          <w:marLeft w:val="480"/>
          <w:marRight w:val="0"/>
          <w:marTop w:val="0"/>
          <w:marBottom w:val="0"/>
          <w:divBdr>
            <w:top w:val="none" w:sz="0" w:space="0" w:color="auto"/>
            <w:left w:val="none" w:sz="0" w:space="0" w:color="auto"/>
            <w:bottom w:val="none" w:sz="0" w:space="0" w:color="auto"/>
            <w:right w:val="none" w:sz="0" w:space="0" w:color="auto"/>
          </w:divBdr>
        </w:div>
        <w:div w:id="480583972">
          <w:marLeft w:val="480"/>
          <w:marRight w:val="0"/>
          <w:marTop w:val="0"/>
          <w:marBottom w:val="0"/>
          <w:divBdr>
            <w:top w:val="none" w:sz="0" w:space="0" w:color="auto"/>
            <w:left w:val="none" w:sz="0" w:space="0" w:color="auto"/>
            <w:bottom w:val="none" w:sz="0" w:space="0" w:color="auto"/>
            <w:right w:val="none" w:sz="0" w:space="0" w:color="auto"/>
          </w:divBdr>
        </w:div>
        <w:div w:id="558249562">
          <w:marLeft w:val="480"/>
          <w:marRight w:val="0"/>
          <w:marTop w:val="0"/>
          <w:marBottom w:val="0"/>
          <w:divBdr>
            <w:top w:val="none" w:sz="0" w:space="0" w:color="auto"/>
            <w:left w:val="none" w:sz="0" w:space="0" w:color="auto"/>
            <w:bottom w:val="none" w:sz="0" w:space="0" w:color="auto"/>
            <w:right w:val="none" w:sz="0" w:space="0" w:color="auto"/>
          </w:divBdr>
        </w:div>
        <w:div w:id="642470077">
          <w:marLeft w:val="480"/>
          <w:marRight w:val="0"/>
          <w:marTop w:val="0"/>
          <w:marBottom w:val="0"/>
          <w:divBdr>
            <w:top w:val="none" w:sz="0" w:space="0" w:color="auto"/>
            <w:left w:val="none" w:sz="0" w:space="0" w:color="auto"/>
            <w:bottom w:val="none" w:sz="0" w:space="0" w:color="auto"/>
            <w:right w:val="none" w:sz="0" w:space="0" w:color="auto"/>
          </w:divBdr>
        </w:div>
        <w:div w:id="662709281">
          <w:marLeft w:val="480"/>
          <w:marRight w:val="0"/>
          <w:marTop w:val="0"/>
          <w:marBottom w:val="0"/>
          <w:divBdr>
            <w:top w:val="none" w:sz="0" w:space="0" w:color="auto"/>
            <w:left w:val="none" w:sz="0" w:space="0" w:color="auto"/>
            <w:bottom w:val="none" w:sz="0" w:space="0" w:color="auto"/>
            <w:right w:val="none" w:sz="0" w:space="0" w:color="auto"/>
          </w:divBdr>
        </w:div>
        <w:div w:id="693264646">
          <w:marLeft w:val="480"/>
          <w:marRight w:val="0"/>
          <w:marTop w:val="0"/>
          <w:marBottom w:val="0"/>
          <w:divBdr>
            <w:top w:val="none" w:sz="0" w:space="0" w:color="auto"/>
            <w:left w:val="none" w:sz="0" w:space="0" w:color="auto"/>
            <w:bottom w:val="none" w:sz="0" w:space="0" w:color="auto"/>
            <w:right w:val="none" w:sz="0" w:space="0" w:color="auto"/>
          </w:divBdr>
        </w:div>
        <w:div w:id="711924153">
          <w:marLeft w:val="480"/>
          <w:marRight w:val="0"/>
          <w:marTop w:val="0"/>
          <w:marBottom w:val="0"/>
          <w:divBdr>
            <w:top w:val="none" w:sz="0" w:space="0" w:color="auto"/>
            <w:left w:val="none" w:sz="0" w:space="0" w:color="auto"/>
            <w:bottom w:val="none" w:sz="0" w:space="0" w:color="auto"/>
            <w:right w:val="none" w:sz="0" w:space="0" w:color="auto"/>
          </w:divBdr>
        </w:div>
        <w:div w:id="767039156">
          <w:marLeft w:val="480"/>
          <w:marRight w:val="0"/>
          <w:marTop w:val="0"/>
          <w:marBottom w:val="0"/>
          <w:divBdr>
            <w:top w:val="none" w:sz="0" w:space="0" w:color="auto"/>
            <w:left w:val="none" w:sz="0" w:space="0" w:color="auto"/>
            <w:bottom w:val="none" w:sz="0" w:space="0" w:color="auto"/>
            <w:right w:val="none" w:sz="0" w:space="0" w:color="auto"/>
          </w:divBdr>
        </w:div>
        <w:div w:id="810904986">
          <w:marLeft w:val="480"/>
          <w:marRight w:val="0"/>
          <w:marTop w:val="0"/>
          <w:marBottom w:val="0"/>
          <w:divBdr>
            <w:top w:val="none" w:sz="0" w:space="0" w:color="auto"/>
            <w:left w:val="none" w:sz="0" w:space="0" w:color="auto"/>
            <w:bottom w:val="none" w:sz="0" w:space="0" w:color="auto"/>
            <w:right w:val="none" w:sz="0" w:space="0" w:color="auto"/>
          </w:divBdr>
        </w:div>
        <w:div w:id="824198374">
          <w:marLeft w:val="480"/>
          <w:marRight w:val="0"/>
          <w:marTop w:val="0"/>
          <w:marBottom w:val="0"/>
          <w:divBdr>
            <w:top w:val="none" w:sz="0" w:space="0" w:color="auto"/>
            <w:left w:val="none" w:sz="0" w:space="0" w:color="auto"/>
            <w:bottom w:val="none" w:sz="0" w:space="0" w:color="auto"/>
            <w:right w:val="none" w:sz="0" w:space="0" w:color="auto"/>
          </w:divBdr>
        </w:div>
        <w:div w:id="850527169">
          <w:marLeft w:val="480"/>
          <w:marRight w:val="0"/>
          <w:marTop w:val="0"/>
          <w:marBottom w:val="0"/>
          <w:divBdr>
            <w:top w:val="none" w:sz="0" w:space="0" w:color="auto"/>
            <w:left w:val="none" w:sz="0" w:space="0" w:color="auto"/>
            <w:bottom w:val="none" w:sz="0" w:space="0" w:color="auto"/>
            <w:right w:val="none" w:sz="0" w:space="0" w:color="auto"/>
          </w:divBdr>
        </w:div>
        <w:div w:id="897939621">
          <w:marLeft w:val="480"/>
          <w:marRight w:val="0"/>
          <w:marTop w:val="0"/>
          <w:marBottom w:val="0"/>
          <w:divBdr>
            <w:top w:val="none" w:sz="0" w:space="0" w:color="auto"/>
            <w:left w:val="none" w:sz="0" w:space="0" w:color="auto"/>
            <w:bottom w:val="none" w:sz="0" w:space="0" w:color="auto"/>
            <w:right w:val="none" w:sz="0" w:space="0" w:color="auto"/>
          </w:divBdr>
        </w:div>
        <w:div w:id="905797446">
          <w:marLeft w:val="480"/>
          <w:marRight w:val="0"/>
          <w:marTop w:val="0"/>
          <w:marBottom w:val="0"/>
          <w:divBdr>
            <w:top w:val="none" w:sz="0" w:space="0" w:color="auto"/>
            <w:left w:val="none" w:sz="0" w:space="0" w:color="auto"/>
            <w:bottom w:val="none" w:sz="0" w:space="0" w:color="auto"/>
            <w:right w:val="none" w:sz="0" w:space="0" w:color="auto"/>
          </w:divBdr>
        </w:div>
        <w:div w:id="984700283">
          <w:marLeft w:val="480"/>
          <w:marRight w:val="0"/>
          <w:marTop w:val="0"/>
          <w:marBottom w:val="0"/>
          <w:divBdr>
            <w:top w:val="none" w:sz="0" w:space="0" w:color="auto"/>
            <w:left w:val="none" w:sz="0" w:space="0" w:color="auto"/>
            <w:bottom w:val="none" w:sz="0" w:space="0" w:color="auto"/>
            <w:right w:val="none" w:sz="0" w:space="0" w:color="auto"/>
          </w:divBdr>
        </w:div>
        <w:div w:id="1006908450">
          <w:marLeft w:val="480"/>
          <w:marRight w:val="0"/>
          <w:marTop w:val="0"/>
          <w:marBottom w:val="0"/>
          <w:divBdr>
            <w:top w:val="none" w:sz="0" w:space="0" w:color="auto"/>
            <w:left w:val="none" w:sz="0" w:space="0" w:color="auto"/>
            <w:bottom w:val="none" w:sz="0" w:space="0" w:color="auto"/>
            <w:right w:val="none" w:sz="0" w:space="0" w:color="auto"/>
          </w:divBdr>
        </w:div>
        <w:div w:id="1031031417">
          <w:marLeft w:val="480"/>
          <w:marRight w:val="0"/>
          <w:marTop w:val="0"/>
          <w:marBottom w:val="0"/>
          <w:divBdr>
            <w:top w:val="none" w:sz="0" w:space="0" w:color="auto"/>
            <w:left w:val="none" w:sz="0" w:space="0" w:color="auto"/>
            <w:bottom w:val="none" w:sz="0" w:space="0" w:color="auto"/>
            <w:right w:val="none" w:sz="0" w:space="0" w:color="auto"/>
          </w:divBdr>
        </w:div>
        <w:div w:id="1087266533">
          <w:marLeft w:val="480"/>
          <w:marRight w:val="0"/>
          <w:marTop w:val="0"/>
          <w:marBottom w:val="0"/>
          <w:divBdr>
            <w:top w:val="none" w:sz="0" w:space="0" w:color="auto"/>
            <w:left w:val="none" w:sz="0" w:space="0" w:color="auto"/>
            <w:bottom w:val="none" w:sz="0" w:space="0" w:color="auto"/>
            <w:right w:val="none" w:sz="0" w:space="0" w:color="auto"/>
          </w:divBdr>
        </w:div>
        <w:div w:id="1092361183">
          <w:marLeft w:val="480"/>
          <w:marRight w:val="0"/>
          <w:marTop w:val="0"/>
          <w:marBottom w:val="0"/>
          <w:divBdr>
            <w:top w:val="none" w:sz="0" w:space="0" w:color="auto"/>
            <w:left w:val="none" w:sz="0" w:space="0" w:color="auto"/>
            <w:bottom w:val="none" w:sz="0" w:space="0" w:color="auto"/>
            <w:right w:val="none" w:sz="0" w:space="0" w:color="auto"/>
          </w:divBdr>
        </w:div>
        <w:div w:id="1100948239">
          <w:marLeft w:val="480"/>
          <w:marRight w:val="0"/>
          <w:marTop w:val="0"/>
          <w:marBottom w:val="0"/>
          <w:divBdr>
            <w:top w:val="none" w:sz="0" w:space="0" w:color="auto"/>
            <w:left w:val="none" w:sz="0" w:space="0" w:color="auto"/>
            <w:bottom w:val="none" w:sz="0" w:space="0" w:color="auto"/>
            <w:right w:val="none" w:sz="0" w:space="0" w:color="auto"/>
          </w:divBdr>
        </w:div>
        <w:div w:id="1119181542">
          <w:marLeft w:val="480"/>
          <w:marRight w:val="0"/>
          <w:marTop w:val="0"/>
          <w:marBottom w:val="0"/>
          <w:divBdr>
            <w:top w:val="none" w:sz="0" w:space="0" w:color="auto"/>
            <w:left w:val="none" w:sz="0" w:space="0" w:color="auto"/>
            <w:bottom w:val="none" w:sz="0" w:space="0" w:color="auto"/>
            <w:right w:val="none" w:sz="0" w:space="0" w:color="auto"/>
          </w:divBdr>
        </w:div>
        <w:div w:id="1162236846">
          <w:marLeft w:val="480"/>
          <w:marRight w:val="0"/>
          <w:marTop w:val="0"/>
          <w:marBottom w:val="0"/>
          <w:divBdr>
            <w:top w:val="none" w:sz="0" w:space="0" w:color="auto"/>
            <w:left w:val="none" w:sz="0" w:space="0" w:color="auto"/>
            <w:bottom w:val="none" w:sz="0" w:space="0" w:color="auto"/>
            <w:right w:val="none" w:sz="0" w:space="0" w:color="auto"/>
          </w:divBdr>
        </w:div>
        <w:div w:id="1167674418">
          <w:marLeft w:val="480"/>
          <w:marRight w:val="0"/>
          <w:marTop w:val="0"/>
          <w:marBottom w:val="0"/>
          <w:divBdr>
            <w:top w:val="none" w:sz="0" w:space="0" w:color="auto"/>
            <w:left w:val="none" w:sz="0" w:space="0" w:color="auto"/>
            <w:bottom w:val="none" w:sz="0" w:space="0" w:color="auto"/>
            <w:right w:val="none" w:sz="0" w:space="0" w:color="auto"/>
          </w:divBdr>
        </w:div>
        <w:div w:id="1185824140">
          <w:marLeft w:val="480"/>
          <w:marRight w:val="0"/>
          <w:marTop w:val="0"/>
          <w:marBottom w:val="0"/>
          <w:divBdr>
            <w:top w:val="none" w:sz="0" w:space="0" w:color="auto"/>
            <w:left w:val="none" w:sz="0" w:space="0" w:color="auto"/>
            <w:bottom w:val="none" w:sz="0" w:space="0" w:color="auto"/>
            <w:right w:val="none" w:sz="0" w:space="0" w:color="auto"/>
          </w:divBdr>
        </w:div>
        <w:div w:id="1195192918">
          <w:marLeft w:val="480"/>
          <w:marRight w:val="0"/>
          <w:marTop w:val="0"/>
          <w:marBottom w:val="0"/>
          <w:divBdr>
            <w:top w:val="none" w:sz="0" w:space="0" w:color="auto"/>
            <w:left w:val="none" w:sz="0" w:space="0" w:color="auto"/>
            <w:bottom w:val="none" w:sz="0" w:space="0" w:color="auto"/>
            <w:right w:val="none" w:sz="0" w:space="0" w:color="auto"/>
          </w:divBdr>
        </w:div>
        <w:div w:id="1244217551">
          <w:marLeft w:val="480"/>
          <w:marRight w:val="0"/>
          <w:marTop w:val="0"/>
          <w:marBottom w:val="0"/>
          <w:divBdr>
            <w:top w:val="none" w:sz="0" w:space="0" w:color="auto"/>
            <w:left w:val="none" w:sz="0" w:space="0" w:color="auto"/>
            <w:bottom w:val="none" w:sz="0" w:space="0" w:color="auto"/>
            <w:right w:val="none" w:sz="0" w:space="0" w:color="auto"/>
          </w:divBdr>
        </w:div>
        <w:div w:id="1283266361">
          <w:marLeft w:val="480"/>
          <w:marRight w:val="0"/>
          <w:marTop w:val="0"/>
          <w:marBottom w:val="0"/>
          <w:divBdr>
            <w:top w:val="none" w:sz="0" w:space="0" w:color="auto"/>
            <w:left w:val="none" w:sz="0" w:space="0" w:color="auto"/>
            <w:bottom w:val="none" w:sz="0" w:space="0" w:color="auto"/>
            <w:right w:val="none" w:sz="0" w:space="0" w:color="auto"/>
          </w:divBdr>
        </w:div>
        <w:div w:id="1329552054">
          <w:marLeft w:val="480"/>
          <w:marRight w:val="0"/>
          <w:marTop w:val="0"/>
          <w:marBottom w:val="0"/>
          <w:divBdr>
            <w:top w:val="none" w:sz="0" w:space="0" w:color="auto"/>
            <w:left w:val="none" w:sz="0" w:space="0" w:color="auto"/>
            <w:bottom w:val="none" w:sz="0" w:space="0" w:color="auto"/>
            <w:right w:val="none" w:sz="0" w:space="0" w:color="auto"/>
          </w:divBdr>
        </w:div>
        <w:div w:id="1331714604">
          <w:marLeft w:val="480"/>
          <w:marRight w:val="0"/>
          <w:marTop w:val="0"/>
          <w:marBottom w:val="0"/>
          <w:divBdr>
            <w:top w:val="none" w:sz="0" w:space="0" w:color="auto"/>
            <w:left w:val="none" w:sz="0" w:space="0" w:color="auto"/>
            <w:bottom w:val="none" w:sz="0" w:space="0" w:color="auto"/>
            <w:right w:val="none" w:sz="0" w:space="0" w:color="auto"/>
          </w:divBdr>
        </w:div>
        <w:div w:id="1335961529">
          <w:marLeft w:val="480"/>
          <w:marRight w:val="0"/>
          <w:marTop w:val="0"/>
          <w:marBottom w:val="0"/>
          <w:divBdr>
            <w:top w:val="none" w:sz="0" w:space="0" w:color="auto"/>
            <w:left w:val="none" w:sz="0" w:space="0" w:color="auto"/>
            <w:bottom w:val="none" w:sz="0" w:space="0" w:color="auto"/>
            <w:right w:val="none" w:sz="0" w:space="0" w:color="auto"/>
          </w:divBdr>
        </w:div>
        <w:div w:id="1341930873">
          <w:marLeft w:val="480"/>
          <w:marRight w:val="0"/>
          <w:marTop w:val="0"/>
          <w:marBottom w:val="0"/>
          <w:divBdr>
            <w:top w:val="none" w:sz="0" w:space="0" w:color="auto"/>
            <w:left w:val="none" w:sz="0" w:space="0" w:color="auto"/>
            <w:bottom w:val="none" w:sz="0" w:space="0" w:color="auto"/>
            <w:right w:val="none" w:sz="0" w:space="0" w:color="auto"/>
          </w:divBdr>
        </w:div>
        <w:div w:id="1358889427">
          <w:marLeft w:val="480"/>
          <w:marRight w:val="0"/>
          <w:marTop w:val="0"/>
          <w:marBottom w:val="0"/>
          <w:divBdr>
            <w:top w:val="none" w:sz="0" w:space="0" w:color="auto"/>
            <w:left w:val="none" w:sz="0" w:space="0" w:color="auto"/>
            <w:bottom w:val="none" w:sz="0" w:space="0" w:color="auto"/>
            <w:right w:val="none" w:sz="0" w:space="0" w:color="auto"/>
          </w:divBdr>
        </w:div>
        <w:div w:id="1365407056">
          <w:marLeft w:val="480"/>
          <w:marRight w:val="0"/>
          <w:marTop w:val="0"/>
          <w:marBottom w:val="0"/>
          <w:divBdr>
            <w:top w:val="none" w:sz="0" w:space="0" w:color="auto"/>
            <w:left w:val="none" w:sz="0" w:space="0" w:color="auto"/>
            <w:bottom w:val="none" w:sz="0" w:space="0" w:color="auto"/>
            <w:right w:val="none" w:sz="0" w:space="0" w:color="auto"/>
          </w:divBdr>
        </w:div>
        <w:div w:id="1429543714">
          <w:marLeft w:val="480"/>
          <w:marRight w:val="0"/>
          <w:marTop w:val="0"/>
          <w:marBottom w:val="0"/>
          <w:divBdr>
            <w:top w:val="none" w:sz="0" w:space="0" w:color="auto"/>
            <w:left w:val="none" w:sz="0" w:space="0" w:color="auto"/>
            <w:bottom w:val="none" w:sz="0" w:space="0" w:color="auto"/>
            <w:right w:val="none" w:sz="0" w:space="0" w:color="auto"/>
          </w:divBdr>
        </w:div>
        <w:div w:id="1506169294">
          <w:marLeft w:val="480"/>
          <w:marRight w:val="0"/>
          <w:marTop w:val="0"/>
          <w:marBottom w:val="0"/>
          <w:divBdr>
            <w:top w:val="none" w:sz="0" w:space="0" w:color="auto"/>
            <w:left w:val="none" w:sz="0" w:space="0" w:color="auto"/>
            <w:bottom w:val="none" w:sz="0" w:space="0" w:color="auto"/>
            <w:right w:val="none" w:sz="0" w:space="0" w:color="auto"/>
          </w:divBdr>
        </w:div>
        <w:div w:id="1514686654">
          <w:marLeft w:val="480"/>
          <w:marRight w:val="0"/>
          <w:marTop w:val="0"/>
          <w:marBottom w:val="0"/>
          <w:divBdr>
            <w:top w:val="none" w:sz="0" w:space="0" w:color="auto"/>
            <w:left w:val="none" w:sz="0" w:space="0" w:color="auto"/>
            <w:bottom w:val="none" w:sz="0" w:space="0" w:color="auto"/>
            <w:right w:val="none" w:sz="0" w:space="0" w:color="auto"/>
          </w:divBdr>
        </w:div>
        <w:div w:id="1531449962">
          <w:marLeft w:val="480"/>
          <w:marRight w:val="0"/>
          <w:marTop w:val="0"/>
          <w:marBottom w:val="0"/>
          <w:divBdr>
            <w:top w:val="none" w:sz="0" w:space="0" w:color="auto"/>
            <w:left w:val="none" w:sz="0" w:space="0" w:color="auto"/>
            <w:bottom w:val="none" w:sz="0" w:space="0" w:color="auto"/>
            <w:right w:val="none" w:sz="0" w:space="0" w:color="auto"/>
          </w:divBdr>
        </w:div>
        <w:div w:id="1588005305">
          <w:marLeft w:val="480"/>
          <w:marRight w:val="0"/>
          <w:marTop w:val="0"/>
          <w:marBottom w:val="0"/>
          <w:divBdr>
            <w:top w:val="none" w:sz="0" w:space="0" w:color="auto"/>
            <w:left w:val="none" w:sz="0" w:space="0" w:color="auto"/>
            <w:bottom w:val="none" w:sz="0" w:space="0" w:color="auto"/>
            <w:right w:val="none" w:sz="0" w:space="0" w:color="auto"/>
          </w:divBdr>
        </w:div>
        <w:div w:id="1642536348">
          <w:marLeft w:val="480"/>
          <w:marRight w:val="0"/>
          <w:marTop w:val="0"/>
          <w:marBottom w:val="0"/>
          <w:divBdr>
            <w:top w:val="none" w:sz="0" w:space="0" w:color="auto"/>
            <w:left w:val="none" w:sz="0" w:space="0" w:color="auto"/>
            <w:bottom w:val="none" w:sz="0" w:space="0" w:color="auto"/>
            <w:right w:val="none" w:sz="0" w:space="0" w:color="auto"/>
          </w:divBdr>
        </w:div>
        <w:div w:id="1642736096">
          <w:marLeft w:val="480"/>
          <w:marRight w:val="0"/>
          <w:marTop w:val="0"/>
          <w:marBottom w:val="0"/>
          <w:divBdr>
            <w:top w:val="none" w:sz="0" w:space="0" w:color="auto"/>
            <w:left w:val="none" w:sz="0" w:space="0" w:color="auto"/>
            <w:bottom w:val="none" w:sz="0" w:space="0" w:color="auto"/>
            <w:right w:val="none" w:sz="0" w:space="0" w:color="auto"/>
          </w:divBdr>
        </w:div>
        <w:div w:id="1670987943">
          <w:marLeft w:val="480"/>
          <w:marRight w:val="0"/>
          <w:marTop w:val="0"/>
          <w:marBottom w:val="0"/>
          <w:divBdr>
            <w:top w:val="none" w:sz="0" w:space="0" w:color="auto"/>
            <w:left w:val="none" w:sz="0" w:space="0" w:color="auto"/>
            <w:bottom w:val="none" w:sz="0" w:space="0" w:color="auto"/>
            <w:right w:val="none" w:sz="0" w:space="0" w:color="auto"/>
          </w:divBdr>
        </w:div>
        <w:div w:id="1694769161">
          <w:marLeft w:val="480"/>
          <w:marRight w:val="0"/>
          <w:marTop w:val="0"/>
          <w:marBottom w:val="0"/>
          <w:divBdr>
            <w:top w:val="none" w:sz="0" w:space="0" w:color="auto"/>
            <w:left w:val="none" w:sz="0" w:space="0" w:color="auto"/>
            <w:bottom w:val="none" w:sz="0" w:space="0" w:color="auto"/>
            <w:right w:val="none" w:sz="0" w:space="0" w:color="auto"/>
          </w:divBdr>
        </w:div>
        <w:div w:id="1727794619">
          <w:marLeft w:val="480"/>
          <w:marRight w:val="0"/>
          <w:marTop w:val="0"/>
          <w:marBottom w:val="0"/>
          <w:divBdr>
            <w:top w:val="none" w:sz="0" w:space="0" w:color="auto"/>
            <w:left w:val="none" w:sz="0" w:space="0" w:color="auto"/>
            <w:bottom w:val="none" w:sz="0" w:space="0" w:color="auto"/>
            <w:right w:val="none" w:sz="0" w:space="0" w:color="auto"/>
          </w:divBdr>
        </w:div>
        <w:div w:id="1727949667">
          <w:marLeft w:val="480"/>
          <w:marRight w:val="0"/>
          <w:marTop w:val="0"/>
          <w:marBottom w:val="0"/>
          <w:divBdr>
            <w:top w:val="none" w:sz="0" w:space="0" w:color="auto"/>
            <w:left w:val="none" w:sz="0" w:space="0" w:color="auto"/>
            <w:bottom w:val="none" w:sz="0" w:space="0" w:color="auto"/>
            <w:right w:val="none" w:sz="0" w:space="0" w:color="auto"/>
          </w:divBdr>
        </w:div>
        <w:div w:id="1747846060">
          <w:marLeft w:val="480"/>
          <w:marRight w:val="0"/>
          <w:marTop w:val="0"/>
          <w:marBottom w:val="0"/>
          <w:divBdr>
            <w:top w:val="none" w:sz="0" w:space="0" w:color="auto"/>
            <w:left w:val="none" w:sz="0" w:space="0" w:color="auto"/>
            <w:bottom w:val="none" w:sz="0" w:space="0" w:color="auto"/>
            <w:right w:val="none" w:sz="0" w:space="0" w:color="auto"/>
          </w:divBdr>
        </w:div>
        <w:div w:id="1777363556">
          <w:marLeft w:val="480"/>
          <w:marRight w:val="0"/>
          <w:marTop w:val="0"/>
          <w:marBottom w:val="0"/>
          <w:divBdr>
            <w:top w:val="none" w:sz="0" w:space="0" w:color="auto"/>
            <w:left w:val="none" w:sz="0" w:space="0" w:color="auto"/>
            <w:bottom w:val="none" w:sz="0" w:space="0" w:color="auto"/>
            <w:right w:val="none" w:sz="0" w:space="0" w:color="auto"/>
          </w:divBdr>
        </w:div>
        <w:div w:id="1795253215">
          <w:marLeft w:val="480"/>
          <w:marRight w:val="0"/>
          <w:marTop w:val="0"/>
          <w:marBottom w:val="0"/>
          <w:divBdr>
            <w:top w:val="none" w:sz="0" w:space="0" w:color="auto"/>
            <w:left w:val="none" w:sz="0" w:space="0" w:color="auto"/>
            <w:bottom w:val="none" w:sz="0" w:space="0" w:color="auto"/>
            <w:right w:val="none" w:sz="0" w:space="0" w:color="auto"/>
          </w:divBdr>
        </w:div>
        <w:div w:id="1834680557">
          <w:marLeft w:val="480"/>
          <w:marRight w:val="0"/>
          <w:marTop w:val="0"/>
          <w:marBottom w:val="0"/>
          <w:divBdr>
            <w:top w:val="none" w:sz="0" w:space="0" w:color="auto"/>
            <w:left w:val="none" w:sz="0" w:space="0" w:color="auto"/>
            <w:bottom w:val="none" w:sz="0" w:space="0" w:color="auto"/>
            <w:right w:val="none" w:sz="0" w:space="0" w:color="auto"/>
          </w:divBdr>
        </w:div>
        <w:div w:id="1843737509">
          <w:marLeft w:val="480"/>
          <w:marRight w:val="0"/>
          <w:marTop w:val="0"/>
          <w:marBottom w:val="0"/>
          <w:divBdr>
            <w:top w:val="none" w:sz="0" w:space="0" w:color="auto"/>
            <w:left w:val="none" w:sz="0" w:space="0" w:color="auto"/>
            <w:bottom w:val="none" w:sz="0" w:space="0" w:color="auto"/>
            <w:right w:val="none" w:sz="0" w:space="0" w:color="auto"/>
          </w:divBdr>
        </w:div>
        <w:div w:id="1859125900">
          <w:marLeft w:val="480"/>
          <w:marRight w:val="0"/>
          <w:marTop w:val="0"/>
          <w:marBottom w:val="0"/>
          <w:divBdr>
            <w:top w:val="none" w:sz="0" w:space="0" w:color="auto"/>
            <w:left w:val="none" w:sz="0" w:space="0" w:color="auto"/>
            <w:bottom w:val="none" w:sz="0" w:space="0" w:color="auto"/>
            <w:right w:val="none" w:sz="0" w:space="0" w:color="auto"/>
          </w:divBdr>
        </w:div>
        <w:div w:id="1896964315">
          <w:marLeft w:val="480"/>
          <w:marRight w:val="0"/>
          <w:marTop w:val="0"/>
          <w:marBottom w:val="0"/>
          <w:divBdr>
            <w:top w:val="none" w:sz="0" w:space="0" w:color="auto"/>
            <w:left w:val="none" w:sz="0" w:space="0" w:color="auto"/>
            <w:bottom w:val="none" w:sz="0" w:space="0" w:color="auto"/>
            <w:right w:val="none" w:sz="0" w:space="0" w:color="auto"/>
          </w:divBdr>
        </w:div>
        <w:div w:id="1926068372">
          <w:marLeft w:val="480"/>
          <w:marRight w:val="0"/>
          <w:marTop w:val="0"/>
          <w:marBottom w:val="0"/>
          <w:divBdr>
            <w:top w:val="none" w:sz="0" w:space="0" w:color="auto"/>
            <w:left w:val="none" w:sz="0" w:space="0" w:color="auto"/>
            <w:bottom w:val="none" w:sz="0" w:space="0" w:color="auto"/>
            <w:right w:val="none" w:sz="0" w:space="0" w:color="auto"/>
          </w:divBdr>
        </w:div>
        <w:div w:id="1969892291">
          <w:marLeft w:val="480"/>
          <w:marRight w:val="0"/>
          <w:marTop w:val="0"/>
          <w:marBottom w:val="0"/>
          <w:divBdr>
            <w:top w:val="none" w:sz="0" w:space="0" w:color="auto"/>
            <w:left w:val="none" w:sz="0" w:space="0" w:color="auto"/>
            <w:bottom w:val="none" w:sz="0" w:space="0" w:color="auto"/>
            <w:right w:val="none" w:sz="0" w:space="0" w:color="auto"/>
          </w:divBdr>
        </w:div>
        <w:div w:id="1970740223">
          <w:marLeft w:val="480"/>
          <w:marRight w:val="0"/>
          <w:marTop w:val="0"/>
          <w:marBottom w:val="0"/>
          <w:divBdr>
            <w:top w:val="none" w:sz="0" w:space="0" w:color="auto"/>
            <w:left w:val="none" w:sz="0" w:space="0" w:color="auto"/>
            <w:bottom w:val="none" w:sz="0" w:space="0" w:color="auto"/>
            <w:right w:val="none" w:sz="0" w:space="0" w:color="auto"/>
          </w:divBdr>
        </w:div>
        <w:div w:id="1984120641">
          <w:marLeft w:val="480"/>
          <w:marRight w:val="0"/>
          <w:marTop w:val="0"/>
          <w:marBottom w:val="0"/>
          <w:divBdr>
            <w:top w:val="none" w:sz="0" w:space="0" w:color="auto"/>
            <w:left w:val="none" w:sz="0" w:space="0" w:color="auto"/>
            <w:bottom w:val="none" w:sz="0" w:space="0" w:color="auto"/>
            <w:right w:val="none" w:sz="0" w:space="0" w:color="auto"/>
          </w:divBdr>
        </w:div>
        <w:div w:id="2010908559">
          <w:marLeft w:val="480"/>
          <w:marRight w:val="0"/>
          <w:marTop w:val="0"/>
          <w:marBottom w:val="0"/>
          <w:divBdr>
            <w:top w:val="none" w:sz="0" w:space="0" w:color="auto"/>
            <w:left w:val="none" w:sz="0" w:space="0" w:color="auto"/>
            <w:bottom w:val="none" w:sz="0" w:space="0" w:color="auto"/>
            <w:right w:val="none" w:sz="0" w:space="0" w:color="auto"/>
          </w:divBdr>
        </w:div>
        <w:div w:id="2044747808">
          <w:marLeft w:val="480"/>
          <w:marRight w:val="0"/>
          <w:marTop w:val="0"/>
          <w:marBottom w:val="0"/>
          <w:divBdr>
            <w:top w:val="none" w:sz="0" w:space="0" w:color="auto"/>
            <w:left w:val="none" w:sz="0" w:space="0" w:color="auto"/>
            <w:bottom w:val="none" w:sz="0" w:space="0" w:color="auto"/>
            <w:right w:val="none" w:sz="0" w:space="0" w:color="auto"/>
          </w:divBdr>
        </w:div>
        <w:div w:id="2060202493">
          <w:marLeft w:val="480"/>
          <w:marRight w:val="0"/>
          <w:marTop w:val="0"/>
          <w:marBottom w:val="0"/>
          <w:divBdr>
            <w:top w:val="none" w:sz="0" w:space="0" w:color="auto"/>
            <w:left w:val="none" w:sz="0" w:space="0" w:color="auto"/>
            <w:bottom w:val="none" w:sz="0" w:space="0" w:color="auto"/>
            <w:right w:val="none" w:sz="0" w:space="0" w:color="auto"/>
          </w:divBdr>
        </w:div>
        <w:div w:id="2114551091">
          <w:marLeft w:val="480"/>
          <w:marRight w:val="0"/>
          <w:marTop w:val="0"/>
          <w:marBottom w:val="0"/>
          <w:divBdr>
            <w:top w:val="none" w:sz="0" w:space="0" w:color="auto"/>
            <w:left w:val="none" w:sz="0" w:space="0" w:color="auto"/>
            <w:bottom w:val="none" w:sz="0" w:space="0" w:color="auto"/>
            <w:right w:val="none" w:sz="0" w:space="0" w:color="auto"/>
          </w:divBdr>
        </w:div>
        <w:div w:id="2120029318">
          <w:marLeft w:val="480"/>
          <w:marRight w:val="0"/>
          <w:marTop w:val="0"/>
          <w:marBottom w:val="0"/>
          <w:divBdr>
            <w:top w:val="none" w:sz="0" w:space="0" w:color="auto"/>
            <w:left w:val="none" w:sz="0" w:space="0" w:color="auto"/>
            <w:bottom w:val="none" w:sz="0" w:space="0" w:color="auto"/>
            <w:right w:val="none" w:sz="0" w:space="0" w:color="auto"/>
          </w:divBdr>
        </w:div>
        <w:div w:id="2122335906">
          <w:marLeft w:val="480"/>
          <w:marRight w:val="0"/>
          <w:marTop w:val="0"/>
          <w:marBottom w:val="0"/>
          <w:divBdr>
            <w:top w:val="none" w:sz="0" w:space="0" w:color="auto"/>
            <w:left w:val="none" w:sz="0" w:space="0" w:color="auto"/>
            <w:bottom w:val="none" w:sz="0" w:space="0" w:color="auto"/>
            <w:right w:val="none" w:sz="0" w:space="0" w:color="auto"/>
          </w:divBdr>
        </w:div>
        <w:div w:id="2134202099">
          <w:marLeft w:val="480"/>
          <w:marRight w:val="0"/>
          <w:marTop w:val="0"/>
          <w:marBottom w:val="0"/>
          <w:divBdr>
            <w:top w:val="none" w:sz="0" w:space="0" w:color="auto"/>
            <w:left w:val="none" w:sz="0" w:space="0" w:color="auto"/>
            <w:bottom w:val="none" w:sz="0" w:space="0" w:color="auto"/>
            <w:right w:val="none" w:sz="0" w:space="0" w:color="auto"/>
          </w:divBdr>
        </w:div>
        <w:div w:id="2139712845">
          <w:marLeft w:val="480"/>
          <w:marRight w:val="0"/>
          <w:marTop w:val="0"/>
          <w:marBottom w:val="0"/>
          <w:divBdr>
            <w:top w:val="none" w:sz="0" w:space="0" w:color="auto"/>
            <w:left w:val="none" w:sz="0" w:space="0" w:color="auto"/>
            <w:bottom w:val="none" w:sz="0" w:space="0" w:color="auto"/>
            <w:right w:val="none" w:sz="0" w:space="0" w:color="auto"/>
          </w:divBdr>
        </w:div>
      </w:divsChild>
    </w:div>
    <w:div w:id="1133333542">
      <w:bodyDiv w:val="1"/>
      <w:marLeft w:val="0"/>
      <w:marRight w:val="0"/>
      <w:marTop w:val="0"/>
      <w:marBottom w:val="0"/>
      <w:divBdr>
        <w:top w:val="none" w:sz="0" w:space="0" w:color="auto"/>
        <w:left w:val="none" w:sz="0" w:space="0" w:color="auto"/>
        <w:bottom w:val="none" w:sz="0" w:space="0" w:color="auto"/>
        <w:right w:val="none" w:sz="0" w:space="0" w:color="auto"/>
      </w:divBdr>
      <w:divsChild>
        <w:div w:id="7220858">
          <w:marLeft w:val="480"/>
          <w:marRight w:val="0"/>
          <w:marTop w:val="0"/>
          <w:marBottom w:val="0"/>
          <w:divBdr>
            <w:top w:val="none" w:sz="0" w:space="0" w:color="auto"/>
            <w:left w:val="none" w:sz="0" w:space="0" w:color="auto"/>
            <w:bottom w:val="none" w:sz="0" w:space="0" w:color="auto"/>
            <w:right w:val="none" w:sz="0" w:space="0" w:color="auto"/>
          </w:divBdr>
        </w:div>
        <w:div w:id="26689374">
          <w:marLeft w:val="480"/>
          <w:marRight w:val="0"/>
          <w:marTop w:val="0"/>
          <w:marBottom w:val="0"/>
          <w:divBdr>
            <w:top w:val="none" w:sz="0" w:space="0" w:color="auto"/>
            <w:left w:val="none" w:sz="0" w:space="0" w:color="auto"/>
            <w:bottom w:val="none" w:sz="0" w:space="0" w:color="auto"/>
            <w:right w:val="none" w:sz="0" w:space="0" w:color="auto"/>
          </w:divBdr>
        </w:div>
        <w:div w:id="43257934">
          <w:marLeft w:val="480"/>
          <w:marRight w:val="0"/>
          <w:marTop w:val="0"/>
          <w:marBottom w:val="0"/>
          <w:divBdr>
            <w:top w:val="none" w:sz="0" w:space="0" w:color="auto"/>
            <w:left w:val="none" w:sz="0" w:space="0" w:color="auto"/>
            <w:bottom w:val="none" w:sz="0" w:space="0" w:color="auto"/>
            <w:right w:val="none" w:sz="0" w:space="0" w:color="auto"/>
          </w:divBdr>
        </w:div>
        <w:div w:id="67701726">
          <w:marLeft w:val="480"/>
          <w:marRight w:val="0"/>
          <w:marTop w:val="0"/>
          <w:marBottom w:val="0"/>
          <w:divBdr>
            <w:top w:val="none" w:sz="0" w:space="0" w:color="auto"/>
            <w:left w:val="none" w:sz="0" w:space="0" w:color="auto"/>
            <w:bottom w:val="none" w:sz="0" w:space="0" w:color="auto"/>
            <w:right w:val="none" w:sz="0" w:space="0" w:color="auto"/>
          </w:divBdr>
        </w:div>
        <w:div w:id="129327498">
          <w:marLeft w:val="480"/>
          <w:marRight w:val="0"/>
          <w:marTop w:val="0"/>
          <w:marBottom w:val="0"/>
          <w:divBdr>
            <w:top w:val="none" w:sz="0" w:space="0" w:color="auto"/>
            <w:left w:val="none" w:sz="0" w:space="0" w:color="auto"/>
            <w:bottom w:val="none" w:sz="0" w:space="0" w:color="auto"/>
            <w:right w:val="none" w:sz="0" w:space="0" w:color="auto"/>
          </w:divBdr>
        </w:div>
        <w:div w:id="159544875">
          <w:marLeft w:val="480"/>
          <w:marRight w:val="0"/>
          <w:marTop w:val="0"/>
          <w:marBottom w:val="0"/>
          <w:divBdr>
            <w:top w:val="none" w:sz="0" w:space="0" w:color="auto"/>
            <w:left w:val="none" w:sz="0" w:space="0" w:color="auto"/>
            <w:bottom w:val="none" w:sz="0" w:space="0" w:color="auto"/>
            <w:right w:val="none" w:sz="0" w:space="0" w:color="auto"/>
          </w:divBdr>
        </w:div>
        <w:div w:id="166797727">
          <w:marLeft w:val="480"/>
          <w:marRight w:val="0"/>
          <w:marTop w:val="0"/>
          <w:marBottom w:val="0"/>
          <w:divBdr>
            <w:top w:val="none" w:sz="0" w:space="0" w:color="auto"/>
            <w:left w:val="none" w:sz="0" w:space="0" w:color="auto"/>
            <w:bottom w:val="none" w:sz="0" w:space="0" w:color="auto"/>
            <w:right w:val="none" w:sz="0" w:space="0" w:color="auto"/>
          </w:divBdr>
        </w:div>
        <w:div w:id="194006155">
          <w:marLeft w:val="480"/>
          <w:marRight w:val="0"/>
          <w:marTop w:val="0"/>
          <w:marBottom w:val="0"/>
          <w:divBdr>
            <w:top w:val="none" w:sz="0" w:space="0" w:color="auto"/>
            <w:left w:val="none" w:sz="0" w:space="0" w:color="auto"/>
            <w:bottom w:val="none" w:sz="0" w:space="0" w:color="auto"/>
            <w:right w:val="none" w:sz="0" w:space="0" w:color="auto"/>
          </w:divBdr>
        </w:div>
        <w:div w:id="254098423">
          <w:marLeft w:val="480"/>
          <w:marRight w:val="0"/>
          <w:marTop w:val="0"/>
          <w:marBottom w:val="0"/>
          <w:divBdr>
            <w:top w:val="none" w:sz="0" w:space="0" w:color="auto"/>
            <w:left w:val="none" w:sz="0" w:space="0" w:color="auto"/>
            <w:bottom w:val="none" w:sz="0" w:space="0" w:color="auto"/>
            <w:right w:val="none" w:sz="0" w:space="0" w:color="auto"/>
          </w:divBdr>
        </w:div>
        <w:div w:id="261953996">
          <w:marLeft w:val="480"/>
          <w:marRight w:val="0"/>
          <w:marTop w:val="0"/>
          <w:marBottom w:val="0"/>
          <w:divBdr>
            <w:top w:val="none" w:sz="0" w:space="0" w:color="auto"/>
            <w:left w:val="none" w:sz="0" w:space="0" w:color="auto"/>
            <w:bottom w:val="none" w:sz="0" w:space="0" w:color="auto"/>
            <w:right w:val="none" w:sz="0" w:space="0" w:color="auto"/>
          </w:divBdr>
        </w:div>
        <w:div w:id="321664400">
          <w:marLeft w:val="480"/>
          <w:marRight w:val="0"/>
          <w:marTop w:val="0"/>
          <w:marBottom w:val="0"/>
          <w:divBdr>
            <w:top w:val="none" w:sz="0" w:space="0" w:color="auto"/>
            <w:left w:val="none" w:sz="0" w:space="0" w:color="auto"/>
            <w:bottom w:val="none" w:sz="0" w:space="0" w:color="auto"/>
            <w:right w:val="none" w:sz="0" w:space="0" w:color="auto"/>
          </w:divBdr>
        </w:div>
        <w:div w:id="368724156">
          <w:marLeft w:val="480"/>
          <w:marRight w:val="0"/>
          <w:marTop w:val="0"/>
          <w:marBottom w:val="0"/>
          <w:divBdr>
            <w:top w:val="none" w:sz="0" w:space="0" w:color="auto"/>
            <w:left w:val="none" w:sz="0" w:space="0" w:color="auto"/>
            <w:bottom w:val="none" w:sz="0" w:space="0" w:color="auto"/>
            <w:right w:val="none" w:sz="0" w:space="0" w:color="auto"/>
          </w:divBdr>
        </w:div>
        <w:div w:id="376006458">
          <w:marLeft w:val="480"/>
          <w:marRight w:val="0"/>
          <w:marTop w:val="0"/>
          <w:marBottom w:val="0"/>
          <w:divBdr>
            <w:top w:val="none" w:sz="0" w:space="0" w:color="auto"/>
            <w:left w:val="none" w:sz="0" w:space="0" w:color="auto"/>
            <w:bottom w:val="none" w:sz="0" w:space="0" w:color="auto"/>
            <w:right w:val="none" w:sz="0" w:space="0" w:color="auto"/>
          </w:divBdr>
        </w:div>
        <w:div w:id="396054379">
          <w:marLeft w:val="480"/>
          <w:marRight w:val="0"/>
          <w:marTop w:val="0"/>
          <w:marBottom w:val="0"/>
          <w:divBdr>
            <w:top w:val="none" w:sz="0" w:space="0" w:color="auto"/>
            <w:left w:val="none" w:sz="0" w:space="0" w:color="auto"/>
            <w:bottom w:val="none" w:sz="0" w:space="0" w:color="auto"/>
            <w:right w:val="none" w:sz="0" w:space="0" w:color="auto"/>
          </w:divBdr>
        </w:div>
        <w:div w:id="398940431">
          <w:marLeft w:val="480"/>
          <w:marRight w:val="0"/>
          <w:marTop w:val="0"/>
          <w:marBottom w:val="0"/>
          <w:divBdr>
            <w:top w:val="none" w:sz="0" w:space="0" w:color="auto"/>
            <w:left w:val="none" w:sz="0" w:space="0" w:color="auto"/>
            <w:bottom w:val="none" w:sz="0" w:space="0" w:color="auto"/>
            <w:right w:val="none" w:sz="0" w:space="0" w:color="auto"/>
          </w:divBdr>
        </w:div>
        <w:div w:id="449129488">
          <w:marLeft w:val="480"/>
          <w:marRight w:val="0"/>
          <w:marTop w:val="0"/>
          <w:marBottom w:val="0"/>
          <w:divBdr>
            <w:top w:val="none" w:sz="0" w:space="0" w:color="auto"/>
            <w:left w:val="none" w:sz="0" w:space="0" w:color="auto"/>
            <w:bottom w:val="none" w:sz="0" w:space="0" w:color="auto"/>
            <w:right w:val="none" w:sz="0" w:space="0" w:color="auto"/>
          </w:divBdr>
        </w:div>
        <w:div w:id="458497581">
          <w:marLeft w:val="480"/>
          <w:marRight w:val="0"/>
          <w:marTop w:val="0"/>
          <w:marBottom w:val="0"/>
          <w:divBdr>
            <w:top w:val="none" w:sz="0" w:space="0" w:color="auto"/>
            <w:left w:val="none" w:sz="0" w:space="0" w:color="auto"/>
            <w:bottom w:val="none" w:sz="0" w:space="0" w:color="auto"/>
            <w:right w:val="none" w:sz="0" w:space="0" w:color="auto"/>
          </w:divBdr>
        </w:div>
        <w:div w:id="463544280">
          <w:marLeft w:val="480"/>
          <w:marRight w:val="0"/>
          <w:marTop w:val="0"/>
          <w:marBottom w:val="0"/>
          <w:divBdr>
            <w:top w:val="none" w:sz="0" w:space="0" w:color="auto"/>
            <w:left w:val="none" w:sz="0" w:space="0" w:color="auto"/>
            <w:bottom w:val="none" w:sz="0" w:space="0" w:color="auto"/>
            <w:right w:val="none" w:sz="0" w:space="0" w:color="auto"/>
          </w:divBdr>
        </w:div>
        <w:div w:id="510920628">
          <w:marLeft w:val="480"/>
          <w:marRight w:val="0"/>
          <w:marTop w:val="0"/>
          <w:marBottom w:val="0"/>
          <w:divBdr>
            <w:top w:val="none" w:sz="0" w:space="0" w:color="auto"/>
            <w:left w:val="none" w:sz="0" w:space="0" w:color="auto"/>
            <w:bottom w:val="none" w:sz="0" w:space="0" w:color="auto"/>
            <w:right w:val="none" w:sz="0" w:space="0" w:color="auto"/>
          </w:divBdr>
        </w:div>
        <w:div w:id="513768898">
          <w:marLeft w:val="480"/>
          <w:marRight w:val="0"/>
          <w:marTop w:val="0"/>
          <w:marBottom w:val="0"/>
          <w:divBdr>
            <w:top w:val="none" w:sz="0" w:space="0" w:color="auto"/>
            <w:left w:val="none" w:sz="0" w:space="0" w:color="auto"/>
            <w:bottom w:val="none" w:sz="0" w:space="0" w:color="auto"/>
            <w:right w:val="none" w:sz="0" w:space="0" w:color="auto"/>
          </w:divBdr>
        </w:div>
        <w:div w:id="520902716">
          <w:marLeft w:val="480"/>
          <w:marRight w:val="0"/>
          <w:marTop w:val="0"/>
          <w:marBottom w:val="0"/>
          <w:divBdr>
            <w:top w:val="none" w:sz="0" w:space="0" w:color="auto"/>
            <w:left w:val="none" w:sz="0" w:space="0" w:color="auto"/>
            <w:bottom w:val="none" w:sz="0" w:space="0" w:color="auto"/>
            <w:right w:val="none" w:sz="0" w:space="0" w:color="auto"/>
          </w:divBdr>
        </w:div>
        <w:div w:id="538978291">
          <w:marLeft w:val="480"/>
          <w:marRight w:val="0"/>
          <w:marTop w:val="0"/>
          <w:marBottom w:val="0"/>
          <w:divBdr>
            <w:top w:val="none" w:sz="0" w:space="0" w:color="auto"/>
            <w:left w:val="none" w:sz="0" w:space="0" w:color="auto"/>
            <w:bottom w:val="none" w:sz="0" w:space="0" w:color="auto"/>
            <w:right w:val="none" w:sz="0" w:space="0" w:color="auto"/>
          </w:divBdr>
        </w:div>
        <w:div w:id="570194900">
          <w:marLeft w:val="480"/>
          <w:marRight w:val="0"/>
          <w:marTop w:val="0"/>
          <w:marBottom w:val="0"/>
          <w:divBdr>
            <w:top w:val="none" w:sz="0" w:space="0" w:color="auto"/>
            <w:left w:val="none" w:sz="0" w:space="0" w:color="auto"/>
            <w:bottom w:val="none" w:sz="0" w:space="0" w:color="auto"/>
            <w:right w:val="none" w:sz="0" w:space="0" w:color="auto"/>
          </w:divBdr>
        </w:div>
        <w:div w:id="575164163">
          <w:marLeft w:val="480"/>
          <w:marRight w:val="0"/>
          <w:marTop w:val="0"/>
          <w:marBottom w:val="0"/>
          <w:divBdr>
            <w:top w:val="none" w:sz="0" w:space="0" w:color="auto"/>
            <w:left w:val="none" w:sz="0" w:space="0" w:color="auto"/>
            <w:bottom w:val="none" w:sz="0" w:space="0" w:color="auto"/>
            <w:right w:val="none" w:sz="0" w:space="0" w:color="auto"/>
          </w:divBdr>
        </w:div>
        <w:div w:id="585651350">
          <w:marLeft w:val="480"/>
          <w:marRight w:val="0"/>
          <w:marTop w:val="0"/>
          <w:marBottom w:val="0"/>
          <w:divBdr>
            <w:top w:val="none" w:sz="0" w:space="0" w:color="auto"/>
            <w:left w:val="none" w:sz="0" w:space="0" w:color="auto"/>
            <w:bottom w:val="none" w:sz="0" w:space="0" w:color="auto"/>
            <w:right w:val="none" w:sz="0" w:space="0" w:color="auto"/>
          </w:divBdr>
        </w:div>
        <w:div w:id="626933461">
          <w:marLeft w:val="480"/>
          <w:marRight w:val="0"/>
          <w:marTop w:val="0"/>
          <w:marBottom w:val="0"/>
          <w:divBdr>
            <w:top w:val="none" w:sz="0" w:space="0" w:color="auto"/>
            <w:left w:val="none" w:sz="0" w:space="0" w:color="auto"/>
            <w:bottom w:val="none" w:sz="0" w:space="0" w:color="auto"/>
            <w:right w:val="none" w:sz="0" w:space="0" w:color="auto"/>
          </w:divBdr>
        </w:div>
        <w:div w:id="627510454">
          <w:marLeft w:val="480"/>
          <w:marRight w:val="0"/>
          <w:marTop w:val="0"/>
          <w:marBottom w:val="0"/>
          <w:divBdr>
            <w:top w:val="none" w:sz="0" w:space="0" w:color="auto"/>
            <w:left w:val="none" w:sz="0" w:space="0" w:color="auto"/>
            <w:bottom w:val="none" w:sz="0" w:space="0" w:color="auto"/>
            <w:right w:val="none" w:sz="0" w:space="0" w:color="auto"/>
          </w:divBdr>
        </w:div>
        <w:div w:id="631596196">
          <w:marLeft w:val="480"/>
          <w:marRight w:val="0"/>
          <w:marTop w:val="0"/>
          <w:marBottom w:val="0"/>
          <w:divBdr>
            <w:top w:val="none" w:sz="0" w:space="0" w:color="auto"/>
            <w:left w:val="none" w:sz="0" w:space="0" w:color="auto"/>
            <w:bottom w:val="none" w:sz="0" w:space="0" w:color="auto"/>
            <w:right w:val="none" w:sz="0" w:space="0" w:color="auto"/>
          </w:divBdr>
        </w:div>
        <w:div w:id="638386385">
          <w:marLeft w:val="480"/>
          <w:marRight w:val="0"/>
          <w:marTop w:val="0"/>
          <w:marBottom w:val="0"/>
          <w:divBdr>
            <w:top w:val="none" w:sz="0" w:space="0" w:color="auto"/>
            <w:left w:val="none" w:sz="0" w:space="0" w:color="auto"/>
            <w:bottom w:val="none" w:sz="0" w:space="0" w:color="auto"/>
            <w:right w:val="none" w:sz="0" w:space="0" w:color="auto"/>
          </w:divBdr>
        </w:div>
        <w:div w:id="649821311">
          <w:marLeft w:val="480"/>
          <w:marRight w:val="0"/>
          <w:marTop w:val="0"/>
          <w:marBottom w:val="0"/>
          <w:divBdr>
            <w:top w:val="none" w:sz="0" w:space="0" w:color="auto"/>
            <w:left w:val="none" w:sz="0" w:space="0" w:color="auto"/>
            <w:bottom w:val="none" w:sz="0" w:space="0" w:color="auto"/>
            <w:right w:val="none" w:sz="0" w:space="0" w:color="auto"/>
          </w:divBdr>
        </w:div>
        <w:div w:id="652753509">
          <w:marLeft w:val="480"/>
          <w:marRight w:val="0"/>
          <w:marTop w:val="0"/>
          <w:marBottom w:val="0"/>
          <w:divBdr>
            <w:top w:val="none" w:sz="0" w:space="0" w:color="auto"/>
            <w:left w:val="none" w:sz="0" w:space="0" w:color="auto"/>
            <w:bottom w:val="none" w:sz="0" w:space="0" w:color="auto"/>
            <w:right w:val="none" w:sz="0" w:space="0" w:color="auto"/>
          </w:divBdr>
        </w:div>
        <w:div w:id="657227065">
          <w:marLeft w:val="480"/>
          <w:marRight w:val="0"/>
          <w:marTop w:val="0"/>
          <w:marBottom w:val="0"/>
          <w:divBdr>
            <w:top w:val="none" w:sz="0" w:space="0" w:color="auto"/>
            <w:left w:val="none" w:sz="0" w:space="0" w:color="auto"/>
            <w:bottom w:val="none" w:sz="0" w:space="0" w:color="auto"/>
            <w:right w:val="none" w:sz="0" w:space="0" w:color="auto"/>
          </w:divBdr>
        </w:div>
        <w:div w:id="712774291">
          <w:marLeft w:val="480"/>
          <w:marRight w:val="0"/>
          <w:marTop w:val="0"/>
          <w:marBottom w:val="0"/>
          <w:divBdr>
            <w:top w:val="none" w:sz="0" w:space="0" w:color="auto"/>
            <w:left w:val="none" w:sz="0" w:space="0" w:color="auto"/>
            <w:bottom w:val="none" w:sz="0" w:space="0" w:color="auto"/>
            <w:right w:val="none" w:sz="0" w:space="0" w:color="auto"/>
          </w:divBdr>
        </w:div>
        <w:div w:id="773286780">
          <w:marLeft w:val="480"/>
          <w:marRight w:val="0"/>
          <w:marTop w:val="0"/>
          <w:marBottom w:val="0"/>
          <w:divBdr>
            <w:top w:val="none" w:sz="0" w:space="0" w:color="auto"/>
            <w:left w:val="none" w:sz="0" w:space="0" w:color="auto"/>
            <w:bottom w:val="none" w:sz="0" w:space="0" w:color="auto"/>
            <w:right w:val="none" w:sz="0" w:space="0" w:color="auto"/>
          </w:divBdr>
        </w:div>
        <w:div w:id="808519032">
          <w:marLeft w:val="480"/>
          <w:marRight w:val="0"/>
          <w:marTop w:val="0"/>
          <w:marBottom w:val="0"/>
          <w:divBdr>
            <w:top w:val="none" w:sz="0" w:space="0" w:color="auto"/>
            <w:left w:val="none" w:sz="0" w:space="0" w:color="auto"/>
            <w:bottom w:val="none" w:sz="0" w:space="0" w:color="auto"/>
            <w:right w:val="none" w:sz="0" w:space="0" w:color="auto"/>
          </w:divBdr>
        </w:div>
        <w:div w:id="820999993">
          <w:marLeft w:val="480"/>
          <w:marRight w:val="0"/>
          <w:marTop w:val="0"/>
          <w:marBottom w:val="0"/>
          <w:divBdr>
            <w:top w:val="none" w:sz="0" w:space="0" w:color="auto"/>
            <w:left w:val="none" w:sz="0" w:space="0" w:color="auto"/>
            <w:bottom w:val="none" w:sz="0" w:space="0" w:color="auto"/>
            <w:right w:val="none" w:sz="0" w:space="0" w:color="auto"/>
          </w:divBdr>
        </w:div>
        <w:div w:id="854150293">
          <w:marLeft w:val="480"/>
          <w:marRight w:val="0"/>
          <w:marTop w:val="0"/>
          <w:marBottom w:val="0"/>
          <w:divBdr>
            <w:top w:val="none" w:sz="0" w:space="0" w:color="auto"/>
            <w:left w:val="none" w:sz="0" w:space="0" w:color="auto"/>
            <w:bottom w:val="none" w:sz="0" w:space="0" w:color="auto"/>
            <w:right w:val="none" w:sz="0" w:space="0" w:color="auto"/>
          </w:divBdr>
        </w:div>
        <w:div w:id="869539019">
          <w:marLeft w:val="480"/>
          <w:marRight w:val="0"/>
          <w:marTop w:val="0"/>
          <w:marBottom w:val="0"/>
          <w:divBdr>
            <w:top w:val="none" w:sz="0" w:space="0" w:color="auto"/>
            <w:left w:val="none" w:sz="0" w:space="0" w:color="auto"/>
            <w:bottom w:val="none" w:sz="0" w:space="0" w:color="auto"/>
            <w:right w:val="none" w:sz="0" w:space="0" w:color="auto"/>
          </w:divBdr>
        </w:div>
        <w:div w:id="873276302">
          <w:marLeft w:val="480"/>
          <w:marRight w:val="0"/>
          <w:marTop w:val="0"/>
          <w:marBottom w:val="0"/>
          <w:divBdr>
            <w:top w:val="none" w:sz="0" w:space="0" w:color="auto"/>
            <w:left w:val="none" w:sz="0" w:space="0" w:color="auto"/>
            <w:bottom w:val="none" w:sz="0" w:space="0" w:color="auto"/>
            <w:right w:val="none" w:sz="0" w:space="0" w:color="auto"/>
          </w:divBdr>
        </w:div>
        <w:div w:id="879705883">
          <w:marLeft w:val="480"/>
          <w:marRight w:val="0"/>
          <w:marTop w:val="0"/>
          <w:marBottom w:val="0"/>
          <w:divBdr>
            <w:top w:val="none" w:sz="0" w:space="0" w:color="auto"/>
            <w:left w:val="none" w:sz="0" w:space="0" w:color="auto"/>
            <w:bottom w:val="none" w:sz="0" w:space="0" w:color="auto"/>
            <w:right w:val="none" w:sz="0" w:space="0" w:color="auto"/>
          </w:divBdr>
        </w:div>
        <w:div w:id="882980285">
          <w:marLeft w:val="480"/>
          <w:marRight w:val="0"/>
          <w:marTop w:val="0"/>
          <w:marBottom w:val="0"/>
          <w:divBdr>
            <w:top w:val="none" w:sz="0" w:space="0" w:color="auto"/>
            <w:left w:val="none" w:sz="0" w:space="0" w:color="auto"/>
            <w:bottom w:val="none" w:sz="0" w:space="0" w:color="auto"/>
            <w:right w:val="none" w:sz="0" w:space="0" w:color="auto"/>
          </w:divBdr>
        </w:div>
        <w:div w:id="957179987">
          <w:marLeft w:val="480"/>
          <w:marRight w:val="0"/>
          <w:marTop w:val="0"/>
          <w:marBottom w:val="0"/>
          <w:divBdr>
            <w:top w:val="none" w:sz="0" w:space="0" w:color="auto"/>
            <w:left w:val="none" w:sz="0" w:space="0" w:color="auto"/>
            <w:bottom w:val="none" w:sz="0" w:space="0" w:color="auto"/>
            <w:right w:val="none" w:sz="0" w:space="0" w:color="auto"/>
          </w:divBdr>
        </w:div>
        <w:div w:id="1033070857">
          <w:marLeft w:val="480"/>
          <w:marRight w:val="0"/>
          <w:marTop w:val="0"/>
          <w:marBottom w:val="0"/>
          <w:divBdr>
            <w:top w:val="none" w:sz="0" w:space="0" w:color="auto"/>
            <w:left w:val="none" w:sz="0" w:space="0" w:color="auto"/>
            <w:bottom w:val="none" w:sz="0" w:space="0" w:color="auto"/>
            <w:right w:val="none" w:sz="0" w:space="0" w:color="auto"/>
          </w:divBdr>
        </w:div>
        <w:div w:id="1041050306">
          <w:marLeft w:val="480"/>
          <w:marRight w:val="0"/>
          <w:marTop w:val="0"/>
          <w:marBottom w:val="0"/>
          <w:divBdr>
            <w:top w:val="none" w:sz="0" w:space="0" w:color="auto"/>
            <w:left w:val="none" w:sz="0" w:space="0" w:color="auto"/>
            <w:bottom w:val="none" w:sz="0" w:space="0" w:color="auto"/>
            <w:right w:val="none" w:sz="0" w:space="0" w:color="auto"/>
          </w:divBdr>
        </w:div>
        <w:div w:id="1100025169">
          <w:marLeft w:val="480"/>
          <w:marRight w:val="0"/>
          <w:marTop w:val="0"/>
          <w:marBottom w:val="0"/>
          <w:divBdr>
            <w:top w:val="none" w:sz="0" w:space="0" w:color="auto"/>
            <w:left w:val="none" w:sz="0" w:space="0" w:color="auto"/>
            <w:bottom w:val="none" w:sz="0" w:space="0" w:color="auto"/>
            <w:right w:val="none" w:sz="0" w:space="0" w:color="auto"/>
          </w:divBdr>
        </w:div>
        <w:div w:id="1172716891">
          <w:marLeft w:val="480"/>
          <w:marRight w:val="0"/>
          <w:marTop w:val="0"/>
          <w:marBottom w:val="0"/>
          <w:divBdr>
            <w:top w:val="none" w:sz="0" w:space="0" w:color="auto"/>
            <w:left w:val="none" w:sz="0" w:space="0" w:color="auto"/>
            <w:bottom w:val="none" w:sz="0" w:space="0" w:color="auto"/>
            <w:right w:val="none" w:sz="0" w:space="0" w:color="auto"/>
          </w:divBdr>
        </w:div>
        <w:div w:id="1188761052">
          <w:marLeft w:val="480"/>
          <w:marRight w:val="0"/>
          <w:marTop w:val="0"/>
          <w:marBottom w:val="0"/>
          <w:divBdr>
            <w:top w:val="none" w:sz="0" w:space="0" w:color="auto"/>
            <w:left w:val="none" w:sz="0" w:space="0" w:color="auto"/>
            <w:bottom w:val="none" w:sz="0" w:space="0" w:color="auto"/>
            <w:right w:val="none" w:sz="0" w:space="0" w:color="auto"/>
          </w:divBdr>
        </w:div>
        <w:div w:id="1190097113">
          <w:marLeft w:val="480"/>
          <w:marRight w:val="0"/>
          <w:marTop w:val="0"/>
          <w:marBottom w:val="0"/>
          <w:divBdr>
            <w:top w:val="none" w:sz="0" w:space="0" w:color="auto"/>
            <w:left w:val="none" w:sz="0" w:space="0" w:color="auto"/>
            <w:bottom w:val="none" w:sz="0" w:space="0" w:color="auto"/>
            <w:right w:val="none" w:sz="0" w:space="0" w:color="auto"/>
          </w:divBdr>
        </w:div>
        <w:div w:id="1201935240">
          <w:marLeft w:val="480"/>
          <w:marRight w:val="0"/>
          <w:marTop w:val="0"/>
          <w:marBottom w:val="0"/>
          <w:divBdr>
            <w:top w:val="none" w:sz="0" w:space="0" w:color="auto"/>
            <w:left w:val="none" w:sz="0" w:space="0" w:color="auto"/>
            <w:bottom w:val="none" w:sz="0" w:space="0" w:color="auto"/>
            <w:right w:val="none" w:sz="0" w:space="0" w:color="auto"/>
          </w:divBdr>
        </w:div>
        <w:div w:id="1214391257">
          <w:marLeft w:val="480"/>
          <w:marRight w:val="0"/>
          <w:marTop w:val="0"/>
          <w:marBottom w:val="0"/>
          <w:divBdr>
            <w:top w:val="none" w:sz="0" w:space="0" w:color="auto"/>
            <w:left w:val="none" w:sz="0" w:space="0" w:color="auto"/>
            <w:bottom w:val="none" w:sz="0" w:space="0" w:color="auto"/>
            <w:right w:val="none" w:sz="0" w:space="0" w:color="auto"/>
          </w:divBdr>
        </w:div>
        <w:div w:id="1280338625">
          <w:marLeft w:val="480"/>
          <w:marRight w:val="0"/>
          <w:marTop w:val="0"/>
          <w:marBottom w:val="0"/>
          <w:divBdr>
            <w:top w:val="none" w:sz="0" w:space="0" w:color="auto"/>
            <w:left w:val="none" w:sz="0" w:space="0" w:color="auto"/>
            <w:bottom w:val="none" w:sz="0" w:space="0" w:color="auto"/>
            <w:right w:val="none" w:sz="0" w:space="0" w:color="auto"/>
          </w:divBdr>
        </w:div>
        <w:div w:id="1307735137">
          <w:marLeft w:val="480"/>
          <w:marRight w:val="0"/>
          <w:marTop w:val="0"/>
          <w:marBottom w:val="0"/>
          <w:divBdr>
            <w:top w:val="none" w:sz="0" w:space="0" w:color="auto"/>
            <w:left w:val="none" w:sz="0" w:space="0" w:color="auto"/>
            <w:bottom w:val="none" w:sz="0" w:space="0" w:color="auto"/>
            <w:right w:val="none" w:sz="0" w:space="0" w:color="auto"/>
          </w:divBdr>
        </w:div>
        <w:div w:id="1323897407">
          <w:marLeft w:val="480"/>
          <w:marRight w:val="0"/>
          <w:marTop w:val="0"/>
          <w:marBottom w:val="0"/>
          <w:divBdr>
            <w:top w:val="none" w:sz="0" w:space="0" w:color="auto"/>
            <w:left w:val="none" w:sz="0" w:space="0" w:color="auto"/>
            <w:bottom w:val="none" w:sz="0" w:space="0" w:color="auto"/>
            <w:right w:val="none" w:sz="0" w:space="0" w:color="auto"/>
          </w:divBdr>
        </w:div>
        <w:div w:id="1333526952">
          <w:marLeft w:val="480"/>
          <w:marRight w:val="0"/>
          <w:marTop w:val="0"/>
          <w:marBottom w:val="0"/>
          <w:divBdr>
            <w:top w:val="none" w:sz="0" w:space="0" w:color="auto"/>
            <w:left w:val="none" w:sz="0" w:space="0" w:color="auto"/>
            <w:bottom w:val="none" w:sz="0" w:space="0" w:color="auto"/>
            <w:right w:val="none" w:sz="0" w:space="0" w:color="auto"/>
          </w:divBdr>
        </w:div>
        <w:div w:id="1341732625">
          <w:marLeft w:val="480"/>
          <w:marRight w:val="0"/>
          <w:marTop w:val="0"/>
          <w:marBottom w:val="0"/>
          <w:divBdr>
            <w:top w:val="none" w:sz="0" w:space="0" w:color="auto"/>
            <w:left w:val="none" w:sz="0" w:space="0" w:color="auto"/>
            <w:bottom w:val="none" w:sz="0" w:space="0" w:color="auto"/>
            <w:right w:val="none" w:sz="0" w:space="0" w:color="auto"/>
          </w:divBdr>
        </w:div>
        <w:div w:id="1440104057">
          <w:marLeft w:val="480"/>
          <w:marRight w:val="0"/>
          <w:marTop w:val="0"/>
          <w:marBottom w:val="0"/>
          <w:divBdr>
            <w:top w:val="none" w:sz="0" w:space="0" w:color="auto"/>
            <w:left w:val="none" w:sz="0" w:space="0" w:color="auto"/>
            <w:bottom w:val="none" w:sz="0" w:space="0" w:color="auto"/>
            <w:right w:val="none" w:sz="0" w:space="0" w:color="auto"/>
          </w:divBdr>
        </w:div>
        <w:div w:id="1466587136">
          <w:marLeft w:val="480"/>
          <w:marRight w:val="0"/>
          <w:marTop w:val="0"/>
          <w:marBottom w:val="0"/>
          <w:divBdr>
            <w:top w:val="none" w:sz="0" w:space="0" w:color="auto"/>
            <w:left w:val="none" w:sz="0" w:space="0" w:color="auto"/>
            <w:bottom w:val="none" w:sz="0" w:space="0" w:color="auto"/>
            <w:right w:val="none" w:sz="0" w:space="0" w:color="auto"/>
          </w:divBdr>
        </w:div>
        <w:div w:id="1476099819">
          <w:marLeft w:val="480"/>
          <w:marRight w:val="0"/>
          <w:marTop w:val="0"/>
          <w:marBottom w:val="0"/>
          <w:divBdr>
            <w:top w:val="none" w:sz="0" w:space="0" w:color="auto"/>
            <w:left w:val="none" w:sz="0" w:space="0" w:color="auto"/>
            <w:bottom w:val="none" w:sz="0" w:space="0" w:color="auto"/>
            <w:right w:val="none" w:sz="0" w:space="0" w:color="auto"/>
          </w:divBdr>
        </w:div>
        <w:div w:id="1535578237">
          <w:marLeft w:val="480"/>
          <w:marRight w:val="0"/>
          <w:marTop w:val="0"/>
          <w:marBottom w:val="0"/>
          <w:divBdr>
            <w:top w:val="none" w:sz="0" w:space="0" w:color="auto"/>
            <w:left w:val="none" w:sz="0" w:space="0" w:color="auto"/>
            <w:bottom w:val="none" w:sz="0" w:space="0" w:color="auto"/>
            <w:right w:val="none" w:sz="0" w:space="0" w:color="auto"/>
          </w:divBdr>
        </w:div>
        <w:div w:id="1545213732">
          <w:marLeft w:val="480"/>
          <w:marRight w:val="0"/>
          <w:marTop w:val="0"/>
          <w:marBottom w:val="0"/>
          <w:divBdr>
            <w:top w:val="none" w:sz="0" w:space="0" w:color="auto"/>
            <w:left w:val="none" w:sz="0" w:space="0" w:color="auto"/>
            <w:bottom w:val="none" w:sz="0" w:space="0" w:color="auto"/>
            <w:right w:val="none" w:sz="0" w:space="0" w:color="auto"/>
          </w:divBdr>
        </w:div>
        <w:div w:id="1564489578">
          <w:marLeft w:val="480"/>
          <w:marRight w:val="0"/>
          <w:marTop w:val="0"/>
          <w:marBottom w:val="0"/>
          <w:divBdr>
            <w:top w:val="none" w:sz="0" w:space="0" w:color="auto"/>
            <w:left w:val="none" w:sz="0" w:space="0" w:color="auto"/>
            <w:bottom w:val="none" w:sz="0" w:space="0" w:color="auto"/>
            <w:right w:val="none" w:sz="0" w:space="0" w:color="auto"/>
          </w:divBdr>
        </w:div>
        <w:div w:id="1600405040">
          <w:marLeft w:val="480"/>
          <w:marRight w:val="0"/>
          <w:marTop w:val="0"/>
          <w:marBottom w:val="0"/>
          <w:divBdr>
            <w:top w:val="none" w:sz="0" w:space="0" w:color="auto"/>
            <w:left w:val="none" w:sz="0" w:space="0" w:color="auto"/>
            <w:bottom w:val="none" w:sz="0" w:space="0" w:color="auto"/>
            <w:right w:val="none" w:sz="0" w:space="0" w:color="auto"/>
          </w:divBdr>
        </w:div>
        <w:div w:id="1603025051">
          <w:marLeft w:val="480"/>
          <w:marRight w:val="0"/>
          <w:marTop w:val="0"/>
          <w:marBottom w:val="0"/>
          <w:divBdr>
            <w:top w:val="none" w:sz="0" w:space="0" w:color="auto"/>
            <w:left w:val="none" w:sz="0" w:space="0" w:color="auto"/>
            <w:bottom w:val="none" w:sz="0" w:space="0" w:color="auto"/>
            <w:right w:val="none" w:sz="0" w:space="0" w:color="auto"/>
          </w:divBdr>
        </w:div>
        <w:div w:id="1608538416">
          <w:marLeft w:val="480"/>
          <w:marRight w:val="0"/>
          <w:marTop w:val="0"/>
          <w:marBottom w:val="0"/>
          <w:divBdr>
            <w:top w:val="none" w:sz="0" w:space="0" w:color="auto"/>
            <w:left w:val="none" w:sz="0" w:space="0" w:color="auto"/>
            <w:bottom w:val="none" w:sz="0" w:space="0" w:color="auto"/>
            <w:right w:val="none" w:sz="0" w:space="0" w:color="auto"/>
          </w:divBdr>
        </w:div>
        <w:div w:id="1617365393">
          <w:marLeft w:val="480"/>
          <w:marRight w:val="0"/>
          <w:marTop w:val="0"/>
          <w:marBottom w:val="0"/>
          <w:divBdr>
            <w:top w:val="none" w:sz="0" w:space="0" w:color="auto"/>
            <w:left w:val="none" w:sz="0" w:space="0" w:color="auto"/>
            <w:bottom w:val="none" w:sz="0" w:space="0" w:color="auto"/>
            <w:right w:val="none" w:sz="0" w:space="0" w:color="auto"/>
          </w:divBdr>
        </w:div>
        <w:div w:id="1637643251">
          <w:marLeft w:val="480"/>
          <w:marRight w:val="0"/>
          <w:marTop w:val="0"/>
          <w:marBottom w:val="0"/>
          <w:divBdr>
            <w:top w:val="none" w:sz="0" w:space="0" w:color="auto"/>
            <w:left w:val="none" w:sz="0" w:space="0" w:color="auto"/>
            <w:bottom w:val="none" w:sz="0" w:space="0" w:color="auto"/>
            <w:right w:val="none" w:sz="0" w:space="0" w:color="auto"/>
          </w:divBdr>
        </w:div>
        <w:div w:id="1641306494">
          <w:marLeft w:val="480"/>
          <w:marRight w:val="0"/>
          <w:marTop w:val="0"/>
          <w:marBottom w:val="0"/>
          <w:divBdr>
            <w:top w:val="none" w:sz="0" w:space="0" w:color="auto"/>
            <w:left w:val="none" w:sz="0" w:space="0" w:color="auto"/>
            <w:bottom w:val="none" w:sz="0" w:space="0" w:color="auto"/>
            <w:right w:val="none" w:sz="0" w:space="0" w:color="auto"/>
          </w:divBdr>
        </w:div>
        <w:div w:id="1662536067">
          <w:marLeft w:val="480"/>
          <w:marRight w:val="0"/>
          <w:marTop w:val="0"/>
          <w:marBottom w:val="0"/>
          <w:divBdr>
            <w:top w:val="none" w:sz="0" w:space="0" w:color="auto"/>
            <w:left w:val="none" w:sz="0" w:space="0" w:color="auto"/>
            <w:bottom w:val="none" w:sz="0" w:space="0" w:color="auto"/>
            <w:right w:val="none" w:sz="0" w:space="0" w:color="auto"/>
          </w:divBdr>
        </w:div>
        <w:div w:id="1680694456">
          <w:marLeft w:val="480"/>
          <w:marRight w:val="0"/>
          <w:marTop w:val="0"/>
          <w:marBottom w:val="0"/>
          <w:divBdr>
            <w:top w:val="none" w:sz="0" w:space="0" w:color="auto"/>
            <w:left w:val="none" w:sz="0" w:space="0" w:color="auto"/>
            <w:bottom w:val="none" w:sz="0" w:space="0" w:color="auto"/>
            <w:right w:val="none" w:sz="0" w:space="0" w:color="auto"/>
          </w:divBdr>
        </w:div>
        <w:div w:id="1747919748">
          <w:marLeft w:val="480"/>
          <w:marRight w:val="0"/>
          <w:marTop w:val="0"/>
          <w:marBottom w:val="0"/>
          <w:divBdr>
            <w:top w:val="none" w:sz="0" w:space="0" w:color="auto"/>
            <w:left w:val="none" w:sz="0" w:space="0" w:color="auto"/>
            <w:bottom w:val="none" w:sz="0" w:space="0" w:color="auto"/>
            <w:right w:val="none" w:sz="0" w:space="0" w:color="auto"/>
          </w:divBdr>
        </w:div>
        <w:div w:id="1866672191">
          <w:marLeft w:val="480"/>
          <w:marRight w:val="0"/>
          <w:marTop w:val="0"/>
          <w:marBottom w:val="0"/>
          <w:divBdr>
            <w:top w:val="none" w:sz="0" w:space="0" w:color="auto"/>
            <w:left w:val="none" w:sz="0" w:space="0" w:color="auto"/>
            <w:bottom w:val="none" w:sz="0" w:space="0" w:color="auto"/>
            <w:right w:val="none" w:sz="0" w:space="0" w:color="auto"/>
          </w:divBdr>
        </w:div>
        <w:div w:id="1890147199">
          <w:marLeft w:val="480"/>
          <w:marRight w:val="0"/>
          <w:marTop w:val="0"/>
          <w:marBottom w:val="0"/>
          <w:divBdr>
            <w:top w:val="none" w:sz="0" w:space="0" w:color="auto"/>
            <w:left w:val="none" w:sz="0" w:space="0" w:color="auto"/>
            <w:bottom w:val="none" w:sz="0" w:space="0" w:color="auto"/>
            <w:right w:val="none" w:sz="0" w:space="0" w:color="auto"/>
          </w:divBdr>
        </w:div>
        <w:div w:id="1913587680">
          <w:marLeft w:val="480"/>
          <w:marRight w:val="0"/>
          <w:marTop w:val="0"/>
          <w:marBottom w:val="0"/>
          <w:divBdr>
            <w:top w:val="none" w:sz="0" w:space="0" w:color="auto"/>
            <w:left w:val="none" w:sz="0" w:space="0" w:color="auto"/>
            <w:bottom w:val="none" w:sz="0" w:space="0" w:color="auto"/>
            <w:right w:val="none" w:sz="0" w:space="0" w:color="auto"/>
          </w:divBdr>
        </w:div>
        <w:div w:id="1943104774">
          <w:marLeft w:val="480"/>
          <w:marRight w:val="0"/>
          <w:marTop w:val="0"/>
          <w:marBottom w:val="0"/>
          <w:divBdr>
            <w:top w:val="none" w:sz="0" w:space="0" w:color="auto"/>
            <w:left w:val="none" w:sz="0" w:space="0" w:color="auto"/>
            <w:bottom w:val="none" w:sz="0" w:space="0" w:color="auto"/>
            <w:right w:val="none" w:sz="0" w:space="0" w:color="auto"/>
          </w:divBdr>
        </w:div>
        <w:div w:id="1951736012">
          <w:marLeft w:val="480"/>
          <w:marRight w:val="0"/>
          <w:marTop w:val="0"/>
          <w:marBottom w:val="0"/>
          <w:divBdr>
            <w:top w:val="none" w:sz="0" w:space="0" w:color="auto"/>
            <w:left w:val="none" w:sz="0" w:space="0" w:color="auto"/>
            <w:bottom w:val="none" w:sz="0" w:space="0" w:color="auto"/>
            <w:right w:val="none" w:sz="0" w:space="0" w:color="auto"/>
          </w:divBdr>
        </w:div>
        <w:div w:id="1995330385">
          <w:marLeft w:val="480"/>
          <w:marRight w:val="0"/>
          <w:marTop w:val="0"/>
          <w:marBottom w:val="0"/>
          <w:divBdr>
            <w:top w:val="none" w:sz="0" w:space="0" w:color="auto"/>
            <w:left w:val="none" w:sz="0" w:space="0" w:color="auto"/>
            <w:bottom w:val="none" w:sz="0" w:space="0" w:color="auto"/>
            <w:right w:val="none" w:sz="0" w:space="0" w:color="auto"/>
          </w:divBdr>
        </w:div>
        <w:div w:id="2083217035">
          <w:marLeft w:val="480"/>
          <w:marRight w:val="0"/>
          <w:marTop w:val="0"/>
          <w:marBottom w:val="0"/>
          <w:divBdr>
            <w:top w:val="none" w:sz="0" w:space="0" w:color="auto"/>
            <w:left w:val="none" w:sz="0" w:space="0" w:color="auto"/>
            <w:bottom w:val="none" w:sz="0" w:space="0" w:color="auto"/>
            <w:right w:val="none" w:sz="0" w:space="0" w:color="auto"/>
          </w:divBdr>
        </w:div>
        <w:div w:id="2132242919">
          <w:marLeft w:val="480"/>
          <w:marRight w:val="0"/>
          <w:marTop w:val="0"/>
          <w:marBottom w:val="0"/>
          <w:divBdr>
            <w:top w:val="none" w:sz="0" w:space="0" w:color="auto"/>
            <w:left w:val="none" w:sz="0" w:space="0" w:color="auto"/>
            <w:bottom w:val="none" w:sz="0" w:space="0" w:color="auto"/>
            <w:right w:val="none" w:sz="0" w:space="0" w:color="auto"/>
          </w:divBdr>
        </w:div>
      </w:divsChild>
    </w:div>
    <w:div w:id="1177882691">
      <w:bodyDiv w:val="1"/>
      <w:marLeft w:val="0"/>
      <w:marRight w:val="0"/>
      <w:marTop w:val="0"/>
      <w:marBottom w:val="0"/>
      <w:divBdr>
        <w:top w:val="none" w:sz="0" w:space="0" w:color="auto"/>
        <w:left w:val="none" w:sz="0" w:space="0" w:color="auto"/>
        <w:bottom w:val="none" w:sz="0" w:space="0" w:color="auto"/>
        <w:right w:val="none" w:sz="0" w:space="0" w:color="auto"/>
      </w:divBdr>
      <w:divsChild>
        <w:div w:id="49574896">
          <w:marLeft w:val="480"/>
          <w:marRight w:val="0"/>
          <w:marTop w:val="0"/>
          <w:marBottom w:val="0"/>
          <w:divBdr>
            <w:top w:val="none" w:sz="0" w:space="0" w:color="auto"/>
            <w:left w:val="none" w:sz="0" w:space="0" w:color="auto"/>
            <w:bottom w:val="none" w:sz="0" w:space="0" w:color="auto"/>
            <w:right w:val="none" w:sz="0" w:space="0" w:color="auto"/>
          </w:divBdr>
        </w:div>
        <w:div w:id="114520325">
          <w:marLeft w:val="480"/>
          <w:marRight w:val="0"/>
          <w:marTop w:val="0"/>
          <w:marBottom w:val="0"/>
          <w:divBdr>
            <w:top w:val="none" w:sz="0" w:space="0" w:color="auto"/>
            <w:left w:val="none" w:sz="0" w:space="0" w:color="auto"/>
            <w:bottom w:val="none" w:sz="0" w:space="0" w:color="auto"/>
            <w:right w:val="none" w:sz="0" w:space="0" w:color="auto"/>
          </w:divBdr>
        </w:div>
        <w:div w:id="120652675">
          <w:marLeft w:val="480"/>
          <w:marRight w:val="0"/>
          <w:marTop w:val="0"/>
          <w:marBottom w:val="0"/>
          <w:divBdr>
            <w:top w:val="none" w:sz="0" w:space="0" w:color="auto"/>
            <w:left w:val="none" w:sz="0" w:space="0" w:color="auto"/>
            <w:bottom w:val="none" w:sz="0" w:space="0" w:color="auto"/>
            <w:right w:val="none" w:sz="0" w:space="0" w:color="auto"/>
          </w:divBdr>
        </w:div>
        <w:div w:id="200242251">
          <w:marLeft w:val="480"/>
          <w:marRight w:val="0"/>
          <w:marTop w:val="0"/>
          <w:marBottom w:val="0"/>
          <w:divBdr>
            <w:top w:val="none" w:sz="0" w:space="0" w:color="auto"/>
            <w:left w:val="none" w:sz="0" w:space="0" w:color="auto"/>
            <w:bottom w:val="none" w:sz="0" w:space="0" w:color="auto"/>
            <w:right w:val="none" w:sz="0" w:space="0" w:color="auto"/>
          </w:divBdr>
        </w:div>
        <w:div w:id="248085072">
          <w:marLeft w:val="480"/>
          <w:marRight w:val="0"/>
          <w:marTop w:val="0"/>
          <w:marBottom w:val="0"/>
          <w:divBdr>
            <w:top w:val="none" w:sz="0" w:space="0" w:color="auto"/>
            <w:left w:val="none" w:sz="0" w:space="0" w:color="auto"/>
            <w:bottom w:val="none" w:sz="0" w:space="0" w:color="auto"/>
            <w:right w:val="none" w:sz="0" w:space="0" w:color="auto"/>
          </w:divBdr>
        </w:div>
        <w:div w:id="301732738">
          <w:marLeft w:val="480"/>
          <w:marRight w:val="0"/>
          <w:marTop w:val="0"/>
          <w:marBottom w:val="0"/>
          <w:divBdr>
            <w:top w:val="none" w:sz="0" w:space="0" w:color="auto"/>
            <w:left w:val="none" w:sz="0" w:space="0" w:color="auto"/>
            <w:bottom w:val="none" w:sz="0" w:space="0" w:color="auto"/>
            <w:right w:val="none" w:sz="0" w:space="0" w:color="auto"/>
          </w:divBdr>
        </w:div>
        <w:div w:id="316425002">
          <w:marLeft w:val="480"/>
          <w:marRight w:val="0"/>
          <w:marTop w:val="0"/>
          <w:marBottom w:val="0"/>
          <w:divBdr>
            <w:top w:val="none" w:sz="0" w:space="0" w:color="auto"/>
            <w:left w:val="none" w:sz="0" w:space="0" w:color="auto"/>
            <w:bottom w:val="none" w:sz="0" w:space="0" w:color="auto"/>
            <w:right w:val="none" w:sz="0" w:space="0" w:color="auto"/>
          </w:divBdr>
        </w:div>
        <w:div w:id="354581145">
          <w:marLeft w:val="480"/>
          <w:marRight w:val="0"/>
          <w:marTop w:val="0"/>
          <w:marBottom w:val="0"/>
          <w:divBdr>
            <w:top w:val="none" w:sz="0" w:space="0" w:color="auto"/>
            <w:left w:val="none" w:sz="0" w:space="0" w:color="auto"/>
            <w:bottom w:val="none" w:sz="0" w:space="0" w:color="auto"/>
            <w:right w:val="none" w:sz="0" w:space="0" w:color="auto"/>
          </w:divBdr>
        </w:div>
        <w:div w:id="401608174">
          <w:marLeft w:val="480"/>
          <w:marRight w:val="0"/>
          <w:marTop w:val="0"/>
          <w:marBottom w:val="0"/>
          <w:divBdr>
            <w:top w:val="none" w:sz="0" w:space="0" w:color="auto"/>
            <w:left w:val="none" w:sz="0" w:space="0" w:color="auto"/>
            <w:bottom w:val="none" w:sz="0" w:space="0" w:color="auto"/>
            <w:right w:val="none" w:sz="0" w:space="0" w:color="auto"/>
          </w:divBdr>
        </w:div>
        <w:div w:id="450172514">
          <w:marLeft w:val="480"/>
          <w:marRight w:val="0"/>
          <w:marTop w:val="0"/>
          <w:marBottom w:val="0"/>
          <w:divBdr>
            <w:top w:val="none" w:sz="0" w:space="0" w:color="auto"/>
            <w:left w:val="none" w:sz="0" w:space="0" w:color="auto"/>
            <w:bottom w:val="none" w:sz="0" w:space="0" w:color="auto"/>
            <w:right w:val="none" w:sz="0" w:space="0" w:color="auto"/>
          </w:divBdr>
        </w:div>
        <w:div w:id="464858865">
          <w:marLeft w:val="480"/>
          <w:marRight w:val="0"/>
          <w:marTop w:val="0"/>
          <w:marBottom w:val="0"/>
          <w:divBdr>
            <w:top w:val="none" w:sz="0" w:space="0" w:color="auto"/>
            <w:left w:val="none" w:sz="0" w:space="0" w:color="auto"/>
            <w:bottom w:val="none" w:sz="0" w:space="0" w:color="auto"/>
            <w:right w:val="none" w:sz="0" w:space="0" w:color="auto"/>
          </w:divBdr>
        </w:div>
        <w:div w:id="467170982">
          <w:marLeft w:val="480"/>
          <w:marRight w:val="0"/>
          <w:marTop w:val="0"/>
          <w:marBottom w:val="0"/>
          <w:divBdr>
            <w:top w:val="none" w:sz="0" w:space="0" w:color="auto"/>
            <w:left w:val="none" w:sz="0" w:space="0" w:color="auto"/>
            <w:bottom w:val="none" w:sz="0" w:space="0" w:color="auto"/>
            <w:right w:val="none" w:sz="0" w:space="0" w:color="auto"/>
          </w:divBdr>
        </w:div>
        <w:div w:id="536509604">
          <w:marLeft w:val="480"/>
          <w:marRight w:val="0"/>
          <w:marTop w:val="0"/>
          <w:marBottom w:val="0"/>
          <w:divBdr>
            <w:top w:val="none" w:sz="0" w:space="0" w:color="auto"/>
            <w:left w:val="none" w:sz="0" w:space="0" w:color="auto"/>
            <w:bottom w:val="none" w:sz="0" w:space="0" w:color="auto"/>
            <w:right w:val="none" w:sz="0" w:space="0" w:color="auto"/>
          </w:divBdr>
        </w:div>
        <w:div w:id="568156736">
          <w:marLeft w:val="480"/>
          <w:marRight w:val="0"/>
          <w:marTop w:val="0"/>
          <w:marBottom w:val="0"/>
          <w:divBdr>
            <w:top w:val="none" w:sz="0" w:space="0" w:color="auto"/>
            <w:left w:val="none" w:sz="0" w:space="0" w:color="auto"/>
            <w:bottom w:val="none" w:sz="0" w:space="0" w:color="auto"/>
            <w:right w:val="none" w:sz="0" w:space="0" w:color="auto"/>
          </w:divBdr>
        </w:div>
        <w:div w:id="606734933">
          <w:marLeft w:val="480"/>
          <w:marRight w:val="0"/>
          <w:marTop w:val="0"/>
          <w:marBottom w:val="0"/>
          <w:divBdr>
            <w:top w:val="none" w:sz="0" w:space="0" w:color="auto"/>
            <w:left w:val="none" w:sz="0" w:space="0" w:color="auto"/>
            <w:bottom w:val="none" w:sz="0" w:space="0" w:color="auto"/>
            <w:right w:val="none" w:sz="0" w:space="0" w:color="auto"/>
          </w:divBdr>
        </w:div>
        <w:div w:id="621887558">
          <w:marLeft w:val="480"/>
          <w:marRight w:val="0"/>
          <w:marTop w:val="0"/>
          <w:marBottom w:val="0"/>
          <w:divBdr>
            <w:top w:val="none" w:sz="0" w:space="0" w:color="auto"/>
            <w:left w:val="none" w:sz="0" w:space="0" w:color="auto"/>
            <w:bottom w:val="none" w:sz="0" w:space="0" w:color="auto"/>
            <w:right w:val="none" w:sz="0" w:space="0" w:color="auto"/>
          </w:divBdr>
        </w:div>
        <w:div w:id="684671107">
          <w:marLeft w:val="480"/>
          <w:marRight w:val="0"/>
          <w:marTop w:val="0"/>
          <w:marBottom w:val="0"/>
          <w:divBdr>
            <w:top w:val="none" w:sz="0" w:space="0" w:color="auto"/>
            <w:left w:val="none" w:sz="0" w:space="0" w:color="auto"/>
            <w:bottom w:val="none" w:sz="0" w:space="0" w:color="auto"/>
            <w:right w:val="none" w:sz="0" w:space="0" w:color="auto"/>
          </w:divBdr>
        </w:div>
        <w:div w:id="712734554">
          <w:marLeft w:val="480"/>
          <w:marRight w:val="0"/>
          <w:marTop w:val="0"/>
          <w:marBottom w:val="0"/>
          <w:divBdr>
            <w:top w:val="none" w:sz="0" w:space="0" w:color="auto"/>
            <w:left w:val="none" w:sz="0" w:space="0" w:color="auto"/>
            <w:bottom w:val="none" w:sz="0" w:space="0" w:color="auto"/>
            <w:right w:val="none" w:sz="0" w:space="0" w:color="auto"/>
          </w:divBdr>
        </w:div>
        <w:div w:id="763263479">
          <w:marLeft w:val="480"/>
          <w:marRight w:val="0"/>
          <w:marTop w:val="0"/>
          <w:marBottom w:val="0"/>
          <w:divBdr>
            <w:top w:val="none" w:sz="0" w:space="0" w:color="auto"/>
            <w:left w:val="none" w:sz="0" w:space="0" w:color="auto"/>
            <w:bottom w:val="none" w:sz="0" w:space="0" w:color="auto"/>
            <w:right w:val="none" w:sz="0" w:space="0" w:color="auto"/>
          </w:divBdr>
        </w:div>
        <w:div w:id="838885627">
          <w:marLeft w:val="480"/>
          <w:marRight w:val="0"/>
          <w:marTop w:val="0"/>
          <w:marBottom w:val="0"/>
          <w:divBdr>
            <w:top w:val="none" w:sz="0" w:space="0" w:color="auto"/>
            <w:left w:val="none" w:sz="0" w:space="0" w:color="auto"/>
            <w:bottom w:val="none" w:sz="0" w:space="0" w:color="auto"/>
            <w:right w:val="none" w:sz="0" w:space="0" w:color="auto"/>
          </w:divBdr>
        </w:div>
        <w:div w:id="897134980">
          <w:marLeft w:val="480"/>
          <w:marRight w:val="0"/>
          <w:marTop w:val="0"/>
          <w:marBottom w:val="0"/>
          <w:divBdr>
            <w:top w:val="none" w:sz="0" w:space="0" w:color="auto"/>
            <w:left w:val="none" w:sz="0" w:space="0" w:color="auto"/>
            <w:bottom w:val="none" w:sz="0" w:space="0" w:color="auto"/>
            <w:right w:val="none" w:sz="0" w:space="0" w:color="auto"/>
          </w:divBdr>
        </w:div>
        <w:div w:id="935941859">
          <w:marLeft w:val="480"/>
          <w:marRight w:val="0"/>
          <w:marTop w:val="0"/>
          <w:marBottom w:val="0"/>
          <w:divBdr>
            <w:top w:val="none" w:sz="0" w:space="0" w:color="auto"/>
            <w:left w:val="none" w:sz="0" w:space="0" w:color="auto"/>
            <w:bottom w:val="none" w:sz="0" w:space="0" w:color="auto"/>
            <w:right w:val="none" w:sz="0" w:space="0" w:color="auto"/>
          </w:divBdr>
        </w:div>
        <w:div w:id="943076386">
          <w:marLeft w:val="480"/>
          <w:marRight w:val="0"/>
          <w:marTop w:val="0"/>
          <w:marBottom w:val="0"/>
          <w:divBdr>
            <w:top w:val="none" w:sz="0" w:space="0" w:color="auto"/>
            <w:left w:val="none" w:sz="0" w:space="0" w:color="auto"/>
            <w:bottom w:val="none" w:sz="0" w:space="0" w:color="auto"/>
            <w:right w:val="none" w:sz="0" w:space="0" w:color="auto"/>
          </w:divBdr>
        </w:div>
        <w:div w:id="946694351">
          <w:marLeft w:val="480"/>
          <w:marRight w:val="0"/>
          <w:marTop w:val="0"/>
          <w:marBottom w:val="0"/>
          <w:divBdr>
            <w:top w:val="none" w:sz="0" w:space="0" w:color="auto"/>
            <w:left w:val="none" w:sz="0" w:space="0" w:color="auto"/>
            <w:bottom w:val="none" w:sz="0" w:space="0" w:color="auto"/>
            <w:right w:val="none" w:sz="0" w:space="0" w:color="auto"/>
          </w:divBdr>
        </w:div>
        <w:div w:id="948464791">
          <w:marLeft w:val="480"/>
          <w:marRight w:val="0"/>
          <w:marTop w:val="0"/>
          <w:marBottom w:val="0"/>
          <w:divBdr>
            <w:top w:val="none" w:sz="0" w:space="0" w:color="auto"/>
            <w:left w:val="none" w:sz="0" w:space="0" w:color="auto"/>
            <w:bottom w:val="none" w:sz="0" w:space="0" w:color="auto"/>
            <w:right w:val="none" w:sz="0" w:space="0" w:color="auto"/>
          </w:divBdr>
        </w:div>
        <w:div w:id="965308107">
          <w:marLeft w:val="480"/>
          <w:marRight w:val="0"/>
          <w:marTop w:val="0"/>
          <w:marBottom w:val="0"/>
          <w:divBdr>
            <w:top w:val="none" w:sz="0" w:space="0" w:color="auto"/>
            <w:left w:val="none" w:sz="0" w:space="0" w:color="auto"/>
            <w:bottom w:val="none" w:sz="0" w:space="0" w:color="auto"/>
            <w:right w:val="none" w:sz="0" w:space="0" w:color="auto"/>
          </w:divBdr>
        </w:div>
        <w:div w:id="987592419">
          <w:marLeft w:val="480"/>
          <w:marRight w:val="0"/>
          <w:marTop w:val="0"/>
          <w:marBottom w:val="0"/>
          <w:divBdr>
            <w:top w:val="none" w:sz="0" w:space="0" w:color="auto"/>
            <w:left w:val="none" w:sz="0" w:space="0" w:color="auto"/>
            <w:bottom w:val="none" w:sz="0" w:space="0" w:color="auto"/>
            <w:right w:val="none" w:sz="0" w:space="0" w:color="auto"/>
          </w:divBdr>
        </w:div>
        <w:div w:id="999507904">
          <w:marLeft w:val="480"/>
          <w:marRight w:val="0"/>
          <w:marTop w:val="0"/>
          <w:marBottom w:val="0"/>
          <w:divBdr>
            <w:top w:val="none" w:sz="0" w:space="0" w:color="auto"/>
            <w:left w:val="none" w:sz="0" w:space="0" w:color="auto"/>
            <w:bottom w:val="none" w:sz="0" w:space="0" w:color="auto"/>
            <w:right w:val="none" w:sz="0" w:space="0" w:color="auto"/>
          </w:divBdr>
        </w:div>
        <w:div w:id="1019233147">
          <w:marLeft w:val="480"/>
          <w:marRight w:val="0"/>
          <w:marTop w:val="0"/>
          <w:marBottom w:val="0"/>
          <w:divBdr>
            <w:top w:val="none" w:sz="0" w:space="0" w:color="auto"/>
            <w:left w:val="none" w:sz="0" w:space="0" w:color="auto"/>
            <w:bottom w:val="none" w:sz="0" w:space="0" w:color="auto"/>
            <w:right w:val="none" w:sz="0" w:space="0" w:color="auto"/>
          </w:divBdr>
        </w:div>
        <w:div w:id="1031347555">
          <w:marLeft w:val="480"/>
          <w:marRight w:val="0"/>
          <w:marTop w:val="0"/>
          <w:marBottom w:val="0"/>
          <w:divBdr>
            <w:top w:val="none" w:sz="0" w:space="0" w:color="auto"/>
            <w:left w:val="none" w:sz="0" w:space="0" w:color="auto"/>
            <w:bottom w:val="none" w:sz="0" w:space="0" w:color="auto"/>
            <w:right w:val="none" w:sz="0" w:space="0" w:color="auto"/>
          </w:divBdr>
        </w:div>
        <w:div w:id="1053382718">
          <w:marLeft w:val="480"/>
          <w:marRight w:val="0"/>
          <w:marTop w:val="0"/>
          <w:marBottom w:val="0"/>
          <w:divBdr>
            <w:top w:val="none" w:sz="0" w:space="0" w:color="auto"/>
            <w:left w:val="none" w:sz="0" w:space="0" w:color="auto"/>
            <w:bottom w:val="none" w:sz="0" w:space="0" w:color="auto"/>
            <w:right w:val="none" w:sz="0" w:space="0" w:color="auto"/>
          </w:divBdr>
        </w:div>
        <w:div w:id="1072969120">
          <w:marLeft w:val="480"/>
          <w:marRight w:val="0"/>
          <w:marTop w:val="0"/>
          <w:marBottom w:val="0"/>
          <w:divBdr>
            <w:top w:val="none" w:sz="0" w:space="0" w:color="auto"/>
            <w:left w:val="none" w:sz="0" w:space="0" w:color="auto"/>
            <w:bottom w:val="none" w:sz="0" w:space="0" w:color="auto"/>
            <w:right w:val="none" w:sz="0" w:space="0" w:color="auto"/>
          </w:divBdr>
        </w:div>
        <w:div w:id="1095789033">
          <w:marLeft w:val="480"/>
          <w:marRight w:val="0"/>
          <w:marTop w:val="0"/>
          <w:marBottom w:val="0"/>
          <w:divBdr>
            <w:top w:val="none" w:sz="0" w:space="0" w:color="auto"/>
            <w:left w:val="none" w:sz="0" w:space="0" w:color="auto"/>
            <w:bottom w:val="none" w:sz="0" w:space="0" w:color="auto"/>
            <w:right w:val="none" w:sz="0" w:space="0" w:color="auto"/>
          </w:divBdr>
        </w:div>
        <w:div w:id="1112743445">
          <w:marLeft w:val="480"/>
          <w:marRight w:val="0"/>
          <w:marTop w:val="0"/>
          <w:marBottom w:val="0"/>
          <w:divBdr>
            <w:top w:val="none" w:sz="0" w:space="0" w:color="auto"/>
            <w:left w:val="none" w:sz="0" w:space="0" w:color="auto"/>
            <w:bottom w:val="none" w:sz="0" w:space="0" w:color="auto"/>
            <w:right w:val="none" w:sz="0" w:space="0" w:color="auto"/>
          </w:divBdr>
        </w:div>
        <w:div w:id="1115102865">
          <w:marLeft w:val="480"/>
          <w:marRight w:val="0"/>
          <w:marTop w:val="0"/>
          <w:marBottom w:val="0"/>
          <w:divBdr>
            <w:top w:val="none" w:sz="0" w:space="0" w:color="auto"/>
            <w:left w:val="none" w:sz="0" w:space="0" w:color="auto"/>
            <w:bottom w:val="none" w:sz="0" w:space="0" w:color="auto"/>
            <w:right w:val="none" w:sz="0" w:space="0" w:color="auto"/>
          </w:divBdr>
        </w:div>
        <w:div w:id="1133133972">
          <w:marLeft w:val="480"/>
          <w:marRight w:val="0"/>
          <w:marTop w:val="0"/>
          <w:marBottom w:val="0"/>
          <w:divBdr>
            <w:top w:val="none" w:sz="0" w:space="0" w:color="auto"/>
            <w:left w:val="none" w:sz="0" w:space="0" w:color="auto"/>
            <w:bottom w:val="none" w:sz="0" w:space="0" w:color="auto"/>
            <w:right w:val="none" w:sz="0" w:space="0" w:color="auto"/>
          </w:divBdr>
        </w:div>
        <w:div w:id="1142313514">
          <w:marLeft w:val="480"/>
          <w:marRight w:val="0"/>
          <w:marTop w:val="0"/>
          <w:marBottom w:val="0"/>
          <w:divBdr>
            <w:top w:val="none" w:sz="0" w:space="0" w:color="auto"/>
            <w:left w:val="none" w:sz="0" w:space="0" w:color="auto"/>
            <w:bottom w:val="none" w:sz="0" w:space="0" w:color="auto"/>
            <w:right w:val="none" w:sz="0" w:space="0" w:color="auto"/>
          </w:divBdr>
        </w:div>
        <w:div w:id="1219587713">
          <w:marLeft w:val="480"/>
          <w:marRight w:val="0"/>
          <w:marTop w:val="0"/>
          <w:marBottom w:val="0"/>
          <w:divBdr>
            <w:top w:val="none" w:sz="0" w:space="0" w:color="auto"/>
            <w:left w:val="none" w:sz="0" w:space="0" w:color="auto"/>
            <w:bottom w:val="none" w:sz="0" w:space="0" w:color="auto"/>
            <w:right w:val="none" w:sz="0" w:space="0" w:color="auto"/>
          </w:divBdr>
        </w:div>
        <w:div w:id="1234387584">
          <w:marLeft w:val="480"/>
          <w:marRight w:val="0"/>
          <w:marTop w:val="0"/>
          <w:marBottom w:val="0"/>
          <w:divBdr>
            <w:top w:val="none" w:sz="0" w:space="0" w:color="auto"/>
            <w:left w:val="none" w:sz="0" w:space="0" w:color="auto"/>
            <w:bottom w:val="none" w:sz="0" w:space="0" w:color="auto"/>
            <w:right w:val="none" w:sz="0" w:space="0" w:color="auto"/>
          </w:divBdr>
        </w:div>
        <w:div w:id="1248877920">
          <w:marLeft w:val="480"/>
          <w:marRight w:val="0"/>
          <w:marTop w:val="0"/>
          <w:marBottom w:val="0"/>
          <w:divBdr>
            <w:top w:val="none" w:sz="0" w:space="0" w:color="auto"/>
            <w:left w:val="none" w:sz="0" w:space="0" w:color="auto"/>
            <w:bottom w:val="none" w:sz="0" w:space="0" w:color="auto"/>
            <w:right w:val="none" w:sz="0" w:space="0" w:color="auto"/>
          </w:divBdr>
        </w:div>
        <w:div w:id="1351683648">
          <w:marLeft w:val="480"/>
          <w:marRight w:val="0"/>
          <w:marTop w:val="0"/>
          <w:marBottom w:val="0"/>
          <w:divBdr>
            <w:top w:val="none" w:sz="0" w:space="0" w:color="auto"/>
            <w:left w:val="none" w:sz="0" w:space="0" w:color="auto"/>
            <w:bottom w:val="none" w:sz="0" w:space="0" w:color="auto"/>
            <w:right w:val="none" w:sz="0" w:space="0" w:color="auto"/>
          </w:divBdr>
        </w:div>
        <w:div w:id="1416900360">
          <w:marLeft w:val="480"/>
          <w:marRight w:val="0"/>
          <w:marTop w:val="0"/>
          <w:marBottom w:val="0"/>
          <w:divBdr>
            <w:top w:val="none" w:sz="0" w:space="0" w:color="auto"/>
            <w:left w:val="none" w:sz="0" w:space="0" w:color="auto"/>
            <w:bottom w:val="none" w:sz="0" w:space="0" w:color="auto"/>
            <w:right w:val="none" w:sz="0" w:space="0" w:color="auto"/>
          </w:divBdr>
        </w:div>
        <w:div w:id="1424687176">
          <w:marLeft w:val="480"/>
          <w:marRight w:val="0"/>
          <w:marTop w:val="0"/>
          <w:marBottom w:val="0"/>
          <w:divBdr>
            <w:top w:val="none" w:sz="0" w:space="0" w:color="auto"/>
            <w:left w:val="none" w:sz="0" w:space="0" w:color="auto"/>
            <w:bottom w:val="none" w:sz="0" w:space="0" w:color="auto"/>
            <w:right w:val="none" w:sz="0" w:space="0" w:color="auto"/>
          </w:divBdr>
        </w:div>
        <w:div w:id="1430663726">
          <w:marLeft w:val="480"/>
          <w:marRight w:val="0"/>
          <w:marTop w:val="0"/>
          <w:marBottom w:val="0"/>
          <w:divBdr>
            <w:top w:val="none" w:sz="0" w:space="0" w:color="auto"/>
            <w:left w:val="none" w:sz="0" w:space="0" w:color="auto"/>
            <w:bottom w:val="none" w:sz="0" w:space="0" w:color="auto"/>
            <w:right w:val="none" w:sz="0" w:space="0" w:color="auto"/>
          </w:divBdr>
        </w:div>
        <w:div w:id="1431464177">
          <w:marLeft w:val="480"/>
          <w:marRight w:val="0"/>
          <w:marTop w:val="0"/>
          <w:marBottom w:val="0"/>
          <w:divBdr>
            <w:top w:val="none" w:sz="0" w:space="0" w:color="auto"/>
            <w:left w:val="none" w:sz="0" w:space="0" w:color="auto"/>
            <w:bottom w:val="none" w:sz="0" w:space="0" w:color="auto"/>
            <w:right w:val="none" w:sz="0" w:space="0" w:color="auto"/>
          </w:divBdr>
        </w:div>
        <w:div w:id="1436710897">
          <w:marLeft w:val="480"/>
          <w:marRight w:val="0"/>
          <w:marTop w:val="0"/>
          <w:marBottom w:val="0"/>
          <w:divBdr>
            <w:top w:val="none" w:sz="0" w:space="0" w:color="auto"/>
            <w:left w:val="none" w:sz="0" w:space="0" w:color="auto"/>
            <w:bottom w:val="none" w:sz="0" w:space="0" w:color="auto"/>
            <w:right w:val="none" w:sz="0" w:space="0" w:color="auto"/>
          </w:divBdr>
        </w:div>
        <w:div w:id="1441529955">
          <w:marLeft w:val="480"/>
          <w:marRight w:val="0"/>
          <w:marTop w:val="0"/>
          <w:marBottom w:val="0"/>
          <w:divBdr>
            <w:top w:val="none" w:sz="0" w:space="0" w:color="auto"/>
            <w:left w:val="none" w:sz="0" w:space="0" w:color="auto"/>
            <w:bottom w:val="none" w:sz="0" w:space="0" w:color="auto"/>
            <w:right w:val="none" w:sz="0" w:space="0" w:color="auto"/>
          </w:divBdr>
        </w:div>
        <w:div w:id="1505784715">
          <w:marLeft w:val="480"/>
          <w:marRight w:val="0"/>
          <w:marTop w:val="0"/>
          <w:marBottom w:val="0"/>
          <w:divBdr>
            <w:top w:val="none" w:sz="0" w:space="0" w:color="auto"/>
            <w:left w:val="none" w:sz="0" w:space="0" w:color="auto"/>
            <w:bottom w:val="none" w:sz="0" w:space="0" w:color="auto"/>
            <w:right w:val="none" w:sz="0" w:space="0" w:color="auto"/>
          </w:divBdr>
        </w:div>
        <w:div w:id="1523283353">
          <w:marLeft w:val="480"/>
          <w:marRight w:val="0"/>
          <w:marTop w:val="0"/>
          <w:marBottom w:val="0"/>
          <w:divBdr>
            <w:top w:val="none" w:sz="0" w:space="0" w:color="auto"/>
            <w:left w:val="none" w:sz="0" w:space="0" w:color="auto"/>
            <w:bottom w:val="none" w:sz="0" w:space="0" w:color="auto"/>
            <w:right w:val="none" w:sz="0" w:space="0" w:color="auto"/>
          </w:divBdr>
        </w:div>
        <w:div w:id="1531143768">
          <w:marLeft w:val="480"/>
          <w:marRight w:val="0"/>
          <w:marTop w:val="0"/>
          <w:marBottom w:val="0"/>
          <w:divBdr>
            <w:top w:val="none" w:sz="0" w:space="0" w:color="auto"/>
            <w:left w:val="none" w:sz="0" w:space="0" w:color="auto"/>
            <w:bottom w:val="none" w:sz="0" w:space="0" w:color="auto"/>
            <w:right w:val="none" w:sz="0" w:space="0" w:color="auto"/>
          </w:divBdr>
        </w:div>
        <w:div w:id="1561595205">
          <w:marLeft w:val="480"/>
          <w:marRight w:val="0"/>
          <w:marTop w:val="0"/>
          <w:marBottom w:val="0"/>
          <w:divBdr>
            <w:top w:val="none" w:sz="0" w:space="0" w:color="auto"/>
            <w:left w:val="none" w:sz="0" w:space="0" w:color="auto"/>
            <w:bottom w:val="none" w:sz="0" w:space="0" w:color="auto"/>
            <w:right w:val="none" w:sz="0" w:space="0" w:color="auto"/>
          </w:divBdr>
        </w:div>
        <w:div w:id="1590121474">
          <w:marLeft w:val="480"/>
          <w:marRight w:val="0"/>
          <w:marTop w:val="0"/>
          <w:marBottom w:val="0"/>
          <w:divBdr>
            <w:top w:val="none" w:sz="0" w:space="0" w:color="auto"/>
            <w:left w:val="none" w:sz="0" w:space="0" w:color="auto"/>
            <w:bottom w:val="none" w:sz="0" w:space="0" w:color="auto"/>
            <w:right w:val="none" w:sz="0" w:space="0" w:color="auto"/>
          </w:divBdr>
        </w:div>
        <w:div w:id="1603681108">
          <w:marLeft w:val="480"/>
          <w:marRight w:val="0"/>
          <w:marTop w:val="0"/>
          <w:marBottom w:val="0"/>
          <w:divBdr>
            <w:top w:val="none" w:sz="0" w:space="0" w:color="auto"/>
            <w:left w:val="none" w:sz="0" w:space="0" w:color="auto"/>
            <w:bottom w:val="none" w:sz="0" w:space="0" w:color="auto"/>
            <w:right w:val="none" w:sz="0" w:space="0" w:color="auto"/>
          </w:divBdr>
        </w:div>
        <w:div w:id="1619338343">
          <w:marLeft w:val="480"/>
          <w:marRight w:val="0"/>
          <w:marTop w:val="0"/>
          <w:marBottom w:val="0"/>
          <w:divBdr>
            <w:top w:val="none" w:sz="0" w:space="0" w:color="auto"/>
            <w:left w:val="none" w:sz="0" w:space="0" w:color="auto"/>
            <w:bottom w:val="none" w:sz="0" w:space="0" w:color="auto"/>
            <w:right w:val="none" w:sz="0" w:space="0" w:color="auto"/>
          </w:divBdr>
        </w:div>
        <w:div w:id="1656687519">
          <w:marLeft w:val="480"/>
          <w:marRight w:val="0"/>
          <w:marTop w:val="0"/>
          <w:marBottom w:val="0"/>
          <w:divBdr>
            <w:top w:val="none" w:sz="0" w:space="0" w:color="auto"/>
            <w:left w:val="none" w:sz="0" w:space="0" w:color="auto"/>
            <w:bottom w:val="none" w:sz="0" w:space="0" w:color="auto"/>
            <w:right w:val="none" w:sz="0" w:space="0" w:color="auto"/>
          </w:divBdr>
        </w:div>
        <w:div w:id="1658608962">
          <w:marLeft w:val="480"/>
          <w:marRight w:val="0"/>
          <w:marTop w:val="0"/>
          <w:marBottom w:val="0"/>
          <w:divBdr>
            <w:top w:val="none" w:sz="0" w:space="0" w:color="auto"/>
            <w:left w:val="none" w:sz="0" w:space="0" w:color="auto"/>
            <w:bottom w:val="none" w:sz="0" w:space="0" w:color="auto"/>
            <w:right w:val="none" w:sz="0" w:space="0" w:color="auto"/>
          </w:divBdr>
        </w:div>
        <w:div w:id="1688824569">
          <w:marLeft w:val="480"/>
          <w:marRight w:val="0"/>
          <w:marTop w:val="0"/>
          <w:marBottom w:val="0"/>
          <w:divBdr>
            <w:top w:val="none" w:sz="0" w:space="0" w:color="auto"/>
            <w:left w:val="none" w:sz="0" w:space="0" w:color="auto"/>
            <w:bottom w:val="none" w:sz="0" w:space="0" w:color="auto"/>
            <w:right w:val="none" w:sz="0" w:space="0" w:color="auto"/>
          </w:divBdr>
        </w:div>
        <w:div w:id="1737580934">
          <w:marLeft w:val="480"/>
          <w:marRight w:val="0"/>
          <w:marTop w:val="0"/>
          <w:marBottom w:val="0"/>
          <w:divBdr>
            <w:top w:val="none" w:sz="0" w:space="0" w:color="auto"/>
            <w:left w:val="none" w:sz="0" w:space="0" w:color="auto"/>
            <w:bottom w:val="none" w:sz="0" w:space="0" w:color="auto"/>
            <w:right w:val="none" w:sz="0" w:space="0" w:color="auto"/>
          </w:divBdr>
        </w:div>
        <w:div w:id="1751732139">
          <w:marLeft w:val="480"/>
          <w:marRight w:val="0"/>
          <w:marTop w:val="0"/>
          <w:marBottom w:val="0"/>
          <w:divBdr>
            <w:top w:val="none" w:sz="0" w:space="0" w:color="auto"/>
            <w:left w:val="none" w:sz="0" w:space="0" w:color="auto"/>
            <w:bottom w:val="none" w:sz="0" w:space="0" w:color="auto"/>
            <w:right w:val="none" w:sz="0" w:space="0" w:color="auto"/>
          </w:divBdr>
        </w:div>
        <w:div w:id="1753547297">
          <w:marLeft w:val="480"/>
          <w:marRight w:val="0"/>
          <w:marTop w:val="0"/>
          <w:marBottom w:val="0"/>
          <w:divBdr>
            <w:top w:val="none" w:sz="0" w:space="0" w:color="auto"/>
            <w:left w:val="none" w:sz="0" w:space="0" w:color="auto"/>
            <w:bottom w:val="none" w:sz="0" w:space="0" w:color="auto"/>
            <w:right w:val="none" w:sz="0" w:space="0" w:color="auto"/>
          </w:divBdr>
        </w:div>
        <w:div w:id="1793009873">
          <w:marLeft w:val="480"/>
          <w:marRight w:val="0"/>
          <w:marTop w:val="0"/>
          <w:marBottom w:val="0"/>
          <w:divBdr>
            <w:top w:val="none" w:sz="0" w:space="0" w:color="auto"/>
            <w:left w:val="none" w:sz="0" w:space="0" w:color="auto"/>
            <w:bottom w:val="none" w:sz="0" w:space="0" w:color="auto"/>
            <w:right w:val="none" w:sz="0" w:space="0" w:color="auto"/>
          </w:divBdr>
        </w:div>
        <w:div w:id="1797870837">
          <w:marLeft w:val="480"/>
          <w:marRight w:val="0"/>
          <w:marTop w:val="0"/>
          <w:marBottom w:val="0"/>
          <w:divBdr>
            <w:top w:val="none" w:sz="0" w:space="0" w:color="auto"/>
            <w:left w:val="none" w:sz="0" w:space="0" w:color="auto"/>
            <w:bottom w:val="none" w:sz="0" w:space="0" w:color="auto"/>
            <w:right w:val="none" w:sz="0" w:space="0" w:color="auto"/>
          </w:divBdr>
        </w:div>
        <w:div w:id="1814710945">
          <w:marLeft w:val="480"/>
          <w:marRight w:val="0"/>
          <w:marTop w:val="0"/>
          <w:marBottom w:val="0"/>
          <w:divBdr>
            <w:top w:val="none" w:sz="0" w:space="0" w:color="auto"/>
            <w:left w:val="none" w:sz="0" w:space="0" w:color="auto"/>
            <w:bottom w:val="none" w:sz="0" w:space="0" w:color="auto"/>
            <w:right w:val="none" w:sz="0" w:space="0" w:color="auto"/>
          </w:divBdr>
        </w:div>
        <w:div w:id="1859660241">
          <w:marLeft w:val="480"/>
          <w:marRight w:val="0"/>
          <w:marTop w:val="0"/>
          <w:marBottom w:val="0"/>
          <w:divBdr>
            <w:top w:val="none" w:sz="0" w:space="0" w:color="auto"/>
            <w:left w:val="none" w:sz="0" w:space="0" w:color="auto"/>
            <w:bottom w:val="none" w:sz="0" w:space="0" w:color="auto"/>
            <w:right w:val="none" w:sz="0" w:space="0" w:color="auto"/>
          </w:divBdr>
        </w:div>
        <w:div w:id="1865433631">
          <w:marLeft w:val="480"/>
          <w:marRight w:val="0"/>
          <w:marTop w:val="0"/>
          <w:marBottom w:val="0"/>
          <w:divBdr>
            <w:top w:val="none" w:sz="0" w:space="0" w:color="auto"/>
            <w:left w:val="none" w:sz="0" w:space="0" w:color="auto"/>
            <w:bottom w:val="none" w:sz="0" w:space="0" w:color="auto"/>
            <w:right w:val="none" w:sz="0" w:space="0" w:color="auto"/>
          </w:divBdr>
        </w:div>
        <w:div w:id="1880389212">
          <w:marLeft w:val="480"/>
          <w:marRight w:val="0"/>
          <w:marTop w:val="0"/>
          <w:marBottom w:val="0"/>
          <w:divBdr>
            <w:top w:val="none" w:sz="0" w:space="0" w:color="auto"/>
            <w:left w:val="none" w:sz="0" w:space="0" w:color="auto"/>
            <w:bottom w:val="none" w:sz="0" w:space="0" w:color="auto"/>
            <w:right w:val="none" w:sz="0" w:space="0" w:color="auto"/>
          </w:divBdr>
        </w:div>
        <w:div w:id="1883250011">
          <w:marLeft w:val="480"/>
          <w:marRight w:val="0"/>
          <w:marTop w:val="0"/>
          <w:marBottom w:val="0"/>
          <w:divBdr>
            <w:top w:val="none" w:sz="0" w:space="0" w:color="auto"/>
            <w:left w:val="none" w:sz="0" w:space="0" w:color="auto"/>
            <w:bottom w:val="none" w:sz="0" w:space="0" w:color="auto"/>
            <w:right w:val="none" w:sz="0" w:space="0" w:color="auto"/>
          </w:divBdr>
        </w:div>
        <w:div w:id="1886864362">
          <w:marLeft w:val="480"/>
          <w:marRight w:val="0"/>
          <w:marTop w:val="0"/>
          <w:marBottom w:val="0"/>
          <w:divBdr>
            <w:top w:val="none" w:sz="0" w:space="0" w:color="auto"/>
            <w:left w:val="none" w:sz="0" w:space="0" w:color="auto"/>
            <w:bottom w:val="none" w:sz="0" w:space="0" w:color="auto"/>
            <w:right w:val="none" w:sz="0" w:space="0" w:color="auto"/>
          </w:divBdr>
        </w:div>
        <w:div w:id="1906839782">
          <w:marLeft w:val="480"/>
          <w:marRight w:val="0"/>
          <w:marTop w:val="0"/>
          <w:marBottom w:val="0"/>
          <w:divBdr>
            <w:top w:val="none" w:sz="0" w:space="0" w:color="auto"/>
            <w:left w:val="none" w:sz="0" w:space="0" w:color="auto"/>
            <w:bottom w:val="none" w:sz="0" w:space="0" w:color="auto"/>
            <w:right w:val="none" w:sz="0" w:space="0" w:color="auto"/>
          </w:divBdr>
        </w:div>
        <w:div w:id="1909460779">
          <w:marLeft w:val="480"/>
          <w:marRight w:val="0"/>
          <w:marTop w:val="0"/>
          <w:marBottom w:val="0"/>
          <w:divBdr>
            <w:top w:val="none" w:sz="0" w:space="0" w:color="auto"/>
            <w:left w:val="none" w:sz="0" w:space="0" w:color="auto"/>
            <w:bottom w:val="none" w:sz="0" w:space="0" w:color="auto"/>
            <w:right w:val="none" w:sz="0" w:space="0" w:color="auto"/>
          </w:divBdr>
        </w:div>
        <w:div w:id="1913466601">
          <w:marLeft w:val="480"/>
          <w:marRight w:val="0"/>
          <w:marTop w:val="0"/>
          <w:marBottom w:val="0"/>
          <w:divBdr>
            <w:top w:val="none" w:sz="0" w:space="0" w:color="auto"/>
            <w:left w:val="none" w:sz="0" w:space="0" w:color="auto"/>
            <w:bottom w:val="none" w:sz="0" w:space="0" w:color="auto"/>
            <w:right w:val="none" w:sz="0" w:space="0" w:color="auto"/>
          </w:divBdr>
        </w:div>
        <w:div w:id="1914242640">
          <w:marLeft w:val="480"/>
          <w:marRight w:val="0"/>
          <w:marTop w:val="0"/>
          <w:marBottom w:val="0"/>
          <w:divBdr>
            <w:top w:val="none" w:sz="0" w:space="0" w:color="auto"/>
            <w:left w:val="none" w:sz="0" w:space="0" w:color="auto"/>
            <w:bottom w:val="none" w:sz="0" w:space="0" w:color="auto"/>
            <w:right w:val="none" w:sz="0" w:space="0" w:color="auto"/>
          </w:divBdr>
        </w:div>
        <w:div w:id="1946185174">
          <w:marLeft w:val="480"/>
          <w:marRight w:val="0"/>
          <w:marTop w:val="0"/>
          <w:marBottom w:val="0"/>
          <w:divBdr>
            <w:top w:val="none" w:sz="0" w:space="0" w:color="auto"/>
            <w:left w:val="none" w:sz="0" w:space="0" w:color="auto"/>
            <w:bottom w:val="none" w:sz="0" w:space="0" w:color="auto"/>
            <w:right w:val="none" w:sz="0" w:space="0" w:color="auto"/>
          </w:divBdr>
        </w:div>
        <w:div w:id="1949849773">
          <w:marLeft w:val="480"/>
          <w:marRight w:val="0"/>
          <w:marTop w:val="0"/>
          <w:marBottom w:val="0"/>
          <w:divBdr>
            <w:top w:val="none" w:sz="0" w:space="0" w:color="auto"/>
            <w:left w:val="none" w:sz="0" w:space="0" w:color="auto"/>
            <w:bottom w:val="none" w:sz="0" w:space="0" w:color="auto"/>
            <w:right w:val="none" w:sz="0" w:space="0" w:color="auto"/>
          </w:divBdr>
        </w:div>
        <w:div w:id="2000108239">
          <w:marLeft w:val="480"/>
          <w:marRight w:val="0"/>
          <w:marTop w:val="0"/>
          <w:marBottom w:val="0"/>
          <w:divBdr>
            <w:top w:val="none" w:sz="0" w:space="0" w:color="auto"/>
            <w:left w:val="none" w:sz="0" w:space="0" w:color="auto"/>
            <w:bottom w:val="none" w:sz="0" w:space="0" w:color="auto"/>
            <w:right w:val="none" w:sz="0" w:space="0" w:color="auto"/>
          </w:divBdr>
        </w:div>
        <w:div w:id="2044475608">
          <w:marLeft w:val="480"/>
          <w:marRight w:val="0"/>
          <w:marTop w:val="0"/>
          <w:marBottom w:val="0"/>
          <w:divBdr>
            <w:top w:val="none" w:sz="0" w:space="0" w:color="auto"/>
            <w:left w:val="none" w:sz="0" w:space="0" w:color="auto"/>
            <w:bottom w:val="none" w:sz="0" w:space="0" w:color="auto"/>
            <w:right w:val="none" w:sz="0" w:space="0" w:color="auto"/>
          </w:divBdr>
        </w:div>
        <w:div w:id="2067995785">
          <w:marLeft w:val="480"/>
          <w:marRight w:val="0"/>
          <w:marTop w:val="0"/>
          <w:marBottom w:val="0"/>
          <w:divBdr>
            <w:top w:val="none" w:sz="0" w:space="0" w:color="auto"/>
            <w:left w:val="none" w:sz="0" w:space="0" w:color="auto"/>
            <w:bottom w:val="none" w:sz="0" w:space="0" w:color="auto"/>
            <w:right w:val="none" w:sz="0" w:space="0" w:color="auto"/>
          </w:divBdr>
        </w:div>
        <w:div w:id="2099866386">
          <w:marLeft w:val="480"/>
          <w:marRight w:val="0"/>
          <w:marTop w:val="0"/>
          <w:marBottom w:val="0"/>
          <w:divBdr>
            <w:top w:val="none" w:sz="0" w:space="0" w:color="auto"/>
            <w:left w:val="none" w:sz="0" w:space="0" w:color="auto"/>
            <w:bottom w:val="none" w:sz="0" w:space="0" w:color="auto"/>
            <w:right w:val="none" w:sz="0" w:space="0" w:color="auto"/>
          </w:divBdr>
        </w:div>
        <w:div w:id="2112584601">
          <w:marLeft w:val="480"/>
          <w:marRight w:val="0"/>
          <w:marTop w:val="0"/>
          <w:marBottom w:val="0"/>
          <w:divBdr>
            <w:top w:val="none" w:sz="0" w:space="0" w:color="auto"/>
            <w:left w:val="none" w:sz="0" w:space="0" w:color="auto"/>
            <w:bottom w:val="none" w:sz="0" w:space="0" w:color="auto"/>
            <w:right w:val="none" w:sz="0" w:space="0" w:color="auto"/>
          </w:divBdr>
        </w:div>
        <w:div w:id="2115008323">
          <w:marLeft w:val="480"/>
          <w:marRight w:val="0"/>
          <w:marTop w:val="0"/>
          <w:marBottom w:val="0"/>
          <w:divBdr>
            <w:top w:val="none" w:sz="0" w:space="0" w:color="auto"/>
            <w:left w:val="none" w:sz="0" w:space="0" w:color="auto"/>
            <w:bottom w:val="none" w:sz="0" w:space="0" w:color="auto"/>
            <w:right w:val="none" w:sz="0" w:space="0" w:color="auto"/>
          </w:divBdr>
        </w:div>
      </w:divsChild>
    </w:div>
    <w:div w:id="1182161085">
      <w:bodyDiv w:val="1"/>
      <w:marLeft w:val="0"/>
      <w:marRight w:val="0"/>
      <w:marTop w:val="0"/>
      <w:marBottom w:val="0"/>
      <w:divBdr>
        <w:top w:val="none" w:sz="0" w:space="0" w:color="auto"/>
        <w:left w:val="none" w:sz="0" w:space="0" w:color="auto"/>
        <w:bottom w:val="none" w:sz="0" w:space="0" w:color="auto"/>
        <w:right w:val="none" w:sz="0" w:space="0" w:color="auto"/>
      </w:divBdr>
      <w:divsChild>
        <w:div w:id="26755375">
          <w:marLeft w:val="480"/>
          <w:marRight w:val="0"/>
          <w:marTop w:val="0"/>
          <w:marBottom w:val="0"/>
          <w:divBdr>
            <w:top w:val="none" w:sz="0" w:space="0" w:color="auto"/>
            <w:left w:val="none" w:sz="0" w:space="0" w:color="auto"/>
            <w:bottom w:val="none" w:sz="0" w:space="0" w:color="auto"/>
            <w:right w:val="none" w:sz="0" w:space="0" w:color="auto"/>
          </w:divBdr>
        </w:div>
        <w:div w:id="53362014">
          <w:marLeft w:val="480"/>
          <w:marRight w:val="0"/>
          <w:marTop w:val="0"/>
          <w:marBottom w:val="0"/>
          <w:divBdr>
            <w:top w:val="none" w:sz="0" w:space="0" w:color="auto"/>
            <w:left w:val="none" w:sz="0" w:space="0" w:color="auto"/>
            <w:bottom w:val="none" w:sz="0" w:space="0" w:color="auto"/>
            <w:right w:val="none" w:sz="0" w:space="0" w:color="auto"/>
          </w:divBdr>
        </w:div>
        <w:div w:id="66464684">
          <w:marLeft w:val="480"/>
          <w:marRight w:val="0"/>
          <w:marTop w:val="0"/>
          <w:marBottom w:val="0"/>
          <w:divBdr>
            <w:top w:val="none" w:sz="0" w:space="0" w:color="auto"/>
            <w:left w:val="none" w:sz="0" w:space="0" w:color="auto"/>
            <w:bottom w:val="none" w:sz="0" w:space="0" w:color="auto"/>
            <w:right w:val="none" w:sz="0" w:space="0" w:color="auto"/>
          </w:divBdr>
        </w:div>
        <w:div w:id="66849002">
          <w:marLeft w:val="480"/>
          <w:marRight w:val="0"/>
          <w:marTop w:val="0"/>
          <w:marBottom w:val="0"/>
          <w:divBdr>
            <w:top w:val="none" w:sz="0" w:space="0" w:color="auto"/>
            <w:left w:val="none" w:sz="0" w:space="0" w:color="auto"/>
            <w:bottom w:val="none" w:sz="0" w:space="0" w:color="auto"/>
            <w:right w:val="none" w:sz="0" w:space="0" w:color="auto"/>
          </w:divBdr>
        </w:div>
        <w:div w:id="132332499">
          <w:marLeft w:val="480"/>
          <w:marRight w:val="0"/>
          <w:marTop w:val="0"/>
          <w:marBottom w:val="0"/>
          <w:divBdr>
            <w:top w:val="none" w:sz="0" w:space="0" w:color="auto"/>
            <w:left w:val="none" w:sz="0" w:space="0" w:color="auto"/>
            <w:bottom w:val="none" w:sz="0" w:space="0" w:color="auto"/>
            <w:right w:val="none" w:sz="0" w:space="0" w:color="auto"/>
          </w:divBdr>
        </w:div>
        <w:div w:id="143621287">
          <w:marLeft w:val="480"/>
          <w:marRight w:val="0"/>
          <w:marTop w:val="0"/>
          <w:marBottom w:val="0"/>
          <w:divBdr>
            <w:top w:val="none" w:sz="0" w:space="0" w:color="auto"/>
            <w:left w:val="none" w:sz="0" w:space="0" w:color="auto"/>
            <w:bottom w:val="none" w:sz="0" w:space="0" w:color="auto"/>
            <w:right w:val="none" w:sz="0" w:space="0" w:color="auto"/>
          </w:divBdr>
        </w:div>
        <w:div w:id="171604341">
          <w:marLeft w:val="480"/>
          <w:marRight w:val="0"/>
          <w:marTop w:val="0"/>
          <w:marBottom w:val="0"/>
          <w:divBdr>
            <w:top w:val="none" w:sz="0" w:space="0" w:color="auto"/>
            <w:left w:val="none" w:sz="0" w:space="0" w:color="auto"/>
            <w:bottom w:val="none" w:sz="0" w:space="0" w:color="auto"/>
            <w:right w:val="none" w:sz="0" w:space="0" w:color="auto"/>
          </w:divBdr>
        </w:div>
        <w:div w:id="183908801">
          <w:marLeft w:val="480"/>
          <w:marRight w:val="0"/>
          <w:marTop w:val="0"/>
          <w:marBottom w:val="0"/>
          <w:divBdr>
            <w:top w:val="none" w:sz="0" w:space="0" w:color="auto"/>
            <w:left w:val="none" w:sz="0" w:space="0" w:color="auto"/>
            <w:bottom w:val="none" w:sz="0" w:space="0" w:color="auto"/>
            <w:right w:val="none" w:sz="0" w:space="0" w:color="auto"/>
          </w:divBdr>
        </w:div>
        <w:div w:id="213931586">
          <w:marLeft w:val="480"/>
          <w:marRight w:val="0"/>
          <w:marTop w:val="0"/>
          <w:marBottom w:val="0"/>
          <w:divBdr>
            <w:top w:val="none" w:sz="0" w:space="0" w:color="auto"/>
            <w:left w:val="none" w:sz="0" w:space="0" w:color="auto"/>
            <w:bottom w:val="none" w:sz="0" w:space="0" w:color="auto"/>
            <w:right w:val="none" w:sz="0" w:space="0" w:color="auto"/>
          </w:divBdr>
        </w:div>
        <w:div w:id="282467003">
          <w:marLeft w:val="480"/>
          <w:marRight w:val="0"/>
          <w:marTop w:val="0"/>
          <w:marBottom w:val="0"/>
          <w:divBdr>
            <w:top w:val="none" w:sz="0" w:space="0" w:color="auto"/>
            <w:left w:val="none" w:sz="0" w:space="0" w:color="auto"/>
            <w:bottom w:val="none" w:sz="0" w:space="0" w:color="auto"/>
            <w:right w:val="none" w:sz="0" w:space="0" w:color="auto"/>
          </w:divBdr>
        </w:div>
        <w:div w:id="372997014">
          <w:marLeft w:val="480"/>
          <w:marRight w:val="0"/>
          <w:marTop w:val="0"/>
          <w:marBottom w:val="0"/>
          <w:divBdr>
            <w:top w:val="none" w:sz="0" w:space="0" w:color="auto"/>
            <w:left w:val="none" w:sz="0" w:space="0" w:color="auto"/>
            <w:bottom w:val="none" w:sz="0" w:space="0" w:color="auto"/>
            <w:right w:val="none" w:sz="0" w:space="0" w:color="auto"/>
          </w:divBdr>
        </w:div>
        <w:div w:id="404304576">
          <w:marLeft w:val="480"/>
          <w:marRight w:val="0"/>
          <w:marTop w:val="0"/>
          <w:marBottom w:val="0"/>
          <w:divBdr>
            <w:top w:val="none" w:sz="0" w:space="0" w:color="auto"/>
            <w:left w:val="none" w:sz="0" w:space="0" w:color="auto"/>
            <w:bottom w:val="none" w:sz="0" w:space="0" w:color="auto"/>
            <w:right w:val="none" w:sz="0" w:space="0" w:color="auto"/>
          </w:divBdr>
        </w:div>
        <w:div w:id="416244407">
          <w:marLeft w:val="480"/>
          <w:marRight w:val="0"/>
          <w:marTop w:val="0"/>
          <w:marBottom w:val="0"/>
          <w:divBdr>
            <w:top w:val="none" w:sz="0" w:space="0" w:color="auto"/>
            <w:left w:val="none" w:sz="0" w:space="0" w:color="auto"/>
            <w:bottom w:val="none" w:sz="0" w:space="0" w:color="auto"/>
            <w:right w:val="none" w:sz="0" w:space="0" w:color="auto"/>
          </w:divBdr>
        </w:div>
        <w:div w:id="448935885">
          <w:marLeft w:val="480"/>
          <w:marRight w:val="0"/>
          <w:marTop w:val="0"/>
          <w:marBottom w:val="0"/>
          <w:divBdr>
            <w:top w:val="none" w:sz="0" w:space="0" w:color="auto"/>
            <w:left w:val="none" w:sz="0" w:space="0" w:color="auto"/>
            <w:bottom w:val="none" w:sz="0" w:space="0" w:color="auto"/>
            <w:right w:val="none" w:sz="0" w:space="0" w:color="auto"/>
          </w:divBdr>
        </w:div>
        <w:div w:id="466166538">
          <w:marLeft w:val="480"/>
          <w:marRight w:val="0"/>
          <w:marTop w:val="0"/>
          <w:marBottom w:val="0"/>
          <w:divBdr>
            <w:top w:val="none" w:sz="0" w:space="0" w:color="auto"/>
            <w:left w:val="none" w:sz="0" w:space="0" w:color="auto"/>
            <w:bottom w:val="none" w:sz="0" w:space="0" w:color="auto"/>
            <w:right w:val="none" w:sz="0" w:space="0" w:color="auto"/>
          </w:divBdr>
        </w:div>
        <w:div w:id="477301597">
          <w:marLeft w:val="480"/>
          <w:marRight w:val="0"/>
          <w:marTop w:val="0"/>
          <w:marBottom w:val="0"/>
          <w:divBdr>
            <w:top w:val="none" w:sz="0" w:space="0" w:color="auto"/>
            <w:left w:val="none" w:sz="0" w:space="0" w:color="auto"/>
            <w:bottom w:val="none" w:sz="0" w:space="0" w:color="auto"/>
            <w:right w:val="none" w:sz="0" w:space="0" w:color="auto"/>
          </w:divBdr>
        </w:div>
        <w:div w:id="486291616">
          <w:marLeft w:val="480"/>
          <w:marRight w:val="0"/>
          <w:marTop w:val="0"/>
          <w:marBottom w:val="0"/>
          <w:divBdr>
            <w:top w:val="none" w:sz="0" w:space="0" w:color="auto"/>
            <w:left w:val="none" w:sz="0" w:space="0" w:color="auto"/>
            <w:bottom w:val="none" w:sz="0" w:space="0" w:color="auto"/>
            <w:right w:val="none" w:sz="0" w:space="0" w:color="auto"/>
          </w:divBdr>
        </w:div>
        <w:div w:id="494565374">
          <w:marLeft w:val="480"/>
          <w:marRight w:val="0"/>
          <w:marTop w:val="0"/>
          <w:marBottom w:val="0"/>
          <w:divBdr>
            <w:top w:val="none" w:sz="0" w:space="0" w:color="auto"/>
            <w:left w:val="none" w:sz="0" w:space="0" w:color="auto"/>
            <w:bottom w:val="none" w:sz="0" w:space="0" w:color="auto"/>
            <w:right w:val="none" w:sz="0" w:space="0" w:color="auto"/>
          </w:divBdr>
        </w:div>
        <w:div w:id="495924501">
          <w:marLeft w:val="480"/>
          <w:marRight w:val="0"/>
          <w:marTop w:val="0"/>
          <w:marBottom w:val="0"/>
          <w:divBdr>
            <w:top w:val="none" w:sz="0" w:space="0" w:color="auto"/>
            <w:left w:val="none" w:sz="0" w:space="0" w:color="auto"/>
            <w:bottom w:val="none" w:sz="0" w:space="0" w:color="auto"/>
            <w:right w:val="none" w:sz="0" w:space="0" w:color="auto"/>
          </w:divBdr>
        </w:div>
        <w:div w:id="593637423">
          <w:marLeft w:val="480"/>
          <w:marRight w:val="0"/>
          <w:marTop w:val="0"/>
          <w:marBottom w:val="0"/>
          <w:divBdr>
            <w:top w:val="none" w:sz="0" w:space="0" w:color="auto"/>
            <w:left w:val="none" w:sz="0" w:space="0" w:color="auto"/>
            <w:bottom w:val="none" w:sz="0" w:space="0" w:color="auto"/>
            <w:right w:val="none" w:sz="0" w:space="0" w:color="auto"/>
          </w:divBdr>
        </w:div>
        <w:div w:id="595747460">
          <w:marLeft w:val="480"/>
          <w:marRight w:val="0"/>
          <w:marTop w:val="0"/>
          <w:marBottom w:val="0"/>
          <w:divBdr>
            <w:top w:val="none" w:sz="0" w:space="0" w:color="auto"/>
            <w:left w:val="none" w:sz="0" w:space="0" w:color="auto"/>
            <w:bottom w:val="none" w:sz="0" w:space="0" w:color="auto"/>
            <w:right w:val="none" w:sz="0" w:space="0" w:color="auto"/>
          </w:divBdr>
        </w:div>
        <w:div w:id="615647418">
          <w:marLeft w:val="480"/>
          <w:marRight w:val="0"/>
          <w:marTop w:val="0"/>
          <w:marBottom w:val="0"/>
          <w:divBdr>
            <w:top w:val="none" w:sz="0" w:space="0" w:color="auto"/>
            <w:left w:val="none" w:sz="0" w:space="0" w:color="auto"/>
            <w:bottom w:val="none" w:sz="0" w:space="0" w:color="auto"/>
            <w:right w:val="none" w:sz="0" w:space="0" w:color="auto"/>
          </w:divBdr>
        </w:div>
        <w:div w:id="645357734">
          <w:marLeft w:val="480"/>
          <w:marRight w:val="0"/>
          <w:marTop w:val="0"/>
          <w:marBottom w:val="0"/>
          <w:divBdr>
            <w:top w:val="none" w:sz="0" w:space="0" w:color="auto"/>
            <w:left w:val="none" w:sz="0" w:space="0" w:color="auto"/>
            <w:bottom w:val="none" w:sz="0" w:space="0" w:color="auto"/>
            <w:right w:val="none" w:sz="0" w:space="0" w:color="auto"/>
          </w:divBdr>
        </w:div>
        <w:div w:id="648478921">
          <w:marLeft w:val="480"/>
          <w:marRight w:val="0"/>
          <w:marTop w:val="0"/>
          <w:marBottom w:val="0"/>
          <w:divBdr>
            <w:top w:val="none" w:sz="0" w:space="0" w:color="auto"/>
            <w:left w:val="none" w:sz="0" w:space="0" w:color="auto"/>
            <w:bottom w:val="none" w:sz="0" w:space="0" w:color="auto"/>
            <w:right w:val="none" w:sz="0" w:space="0" w:color="auto"/>
          </w:divBdr>
        </w:div>
        <w:div w:id="711075790">
          <w:marLeft w:val="480"/>
          <w:marRight w:val="0"/>
          <w:marTop w:val="0"/>
          <w:marBottom w:val="0"/>
          <w:divBdr>
            <w:top w:val="none" w:sz="0" w:space="0" w:color="auto"/>
            <w:left w:val="none" w:sz="0" w:space="0" w:color="auto"/>
            <w:bottom w:val="none" w:sz="0" w:space="0" w:color="auto"/>
            <w:right w:val="none" w:sz="0" w:space="0" w:color="auto"/>
          </w:divBdr>
        </w:div>
        <w:div w:id="738095755">
          <w:marLeft w:val="480"/>
          <w:marRight w:val="0"/>
          <w:marTop w:val="0"/>
          <w:marBottom w:val="0"/>
          <w:divBdr>
            <w:top w:val="none" w:sz="0" w:space="0" w:color="auto"/>
            <w:left w:val="none" w:sz="0" w:space="0" w:color="auto"/>
            <w:bottom w:val="none" w:sz="0" w:space="0" w:color="auto"/>
            <w:right w:val="none" w:sz="0" w:space="0" w:color="auto"/>
          </w:divBdr>
        </w:div>
        <w:div w:id="743718617">
          <w:marLeft w:val="480"/>
          <w:marRight w:val="0"/>
          <w:marTop w:val="0"/>
          <w:marBottom w:val="0"/>
          <w:divBdr>
            <w:top w:val="none" w:sz="0" w:space="0" w:color="auto"/>
            <w:left w:val="none" w:sz="0" w:space="0" w:color="auto"/>
            <w:bottom w:val="none" w:sz="0" w:space="0" w:color="auto"/>
            <w:right w:val="none" w:sz="0" w:space="0" w:color="auto"/>
          </w:divBdr>
        </w:div>
        <w:div w:id="790364773">
          <w:marLeft w:val="480"/>
          <w:marRight w:val="0"/>
          <w:marTop w:val="0"/>
          <w:marBottom w:val="0"/>
          <w:divBdr>
            <w:top w:val="none" w:sz="0" w:space="0" w:color="auto"/>
            <w:left w:val="none" w:sz="0" w:space="0" w:color="auto"/>
            <w:bottom w:val="none" w:sz="0" w:space="0" w:color="auto"/>
            <w:right w:val="none" w:sz="0" w:space="0" w:color="auto"/>
          </w:divBdr>
        </w:div>
        <w:div w:id="800808803">
          <w:marLeft w:val="480"/>
          <w:marRight w:val="0"/>
          <w:marTop w:val="0"/>
          <w:marBottom w:val="0"/>
          <w:divBdr>
            <w:top w:val="none" w:sz="0" w:space="0" w:color="auto"/>
            <w:left w:val="none" w:sz="0" w:space="0" w:color="auto"/>
            <w:bottom w:val="none" w:sz="0" w:space="0" w:color="auto"/>
            <w:right w:val="none" w:sz="0" w:space="0" w:color="auto"/>
          </w:divBdr>
        </w:div>
        <w:div w:id="808591013">
          <w:marLeft w:val="480"/>
          <w:marRight w:val="0"/>
          <w:marTop w:val="0"/>
          <w:marBottom w:val="0"/>
          <w:divBdr>
            <w:top w:val="none" w:sz="0" w:space="0" w:color="auto"/>
            <w:left w:val="none" w:sz="0" w:space="0" w:color="auto"/>
            <w:bottom w:val="none" w:sz="0" w:space="0" w:color="auto"/>
            <w:right w:val="none" w:sz="0" w:space="0" w:color="auto"/>
          </w:divBdr>
        </w:div>
        <w:div w:id="810560031">
          <w:marLeft w:val="480"/>
          <w:marRight w:val="0"/>
          <w:marTop w:val="0"/>
          <w:marBottom w:val="0"/>
          <w:divBdr>
            <w:top w:val="none" w:sz="0" w:space="0" w:color="auto"/>
            <w:left w:val="none" w:sz="0" w:space="0" w:color="auto"/>
            <w:bottom w:val="none" w:sz="0" w:space="0" w:color="auto"/>
            <w:right w:val="none" w:sz="0" w:space="0" w:color="auto"/>
          </w:divBdr>
        </w:div>
        <w:div w:id="876086370">
          <w:marLeft w:val="480"/>
          <w:marRight w:val="0"/>
          <w:marTop w:val="0"/>
          <w:marBottom w:val="0"/>
          <w:divBdr>
            <w:top w:val="none" w:sz="0" w:space="0" w:color="auto"/>
            <w:left w:val="none" w:sz="0" w:space="0" w:color="auto"/>
            <w:bottom w:val="none" w:sz="0" w:space="0" w:color="auto"/>
            <w:right w:val="none" w:sz="0" w:space="0" w:color="auto"/>
          </w:divBdr>
        </w:div>
        <w:div w:id="894462385">
          <w:marLeft w:val="480"/>
          <w:marRight w:val="0"/>
          <w:marTop w:val="0"/>
          <w:marBottom w:val="0"/>
          <w:divBdr>
            <w:top w:val="none" w:sz="0" w:space="0" w:color="auto"/>
            <w:left w:val="none" w:sz="0" w:space="0" w:color="auto"/>
            <w:bottom w:val="none" w:sz="0" w:space="0" w:color="auto"/>
            <w:right w:val="none" w:sz="0" w:space="0" w:color="auto"/>
          </w:divBdr>
        </w:div>
        <w:div w:id="919098771">
          <w:marLeft w:val="480"/>
          <w:marRight w:val="0"/>
          <w:marTop w:val="0"/>
          <w:marBottom w:val="0"/>
          <w:divBdr>
            <w:top w:val="none" w:sz="0" w:space="0" w:color="auto"/>
            <w:left w:val="none" w:sz="0" w:space="0" w:color="auto"/>
            <w:bottom w:val="none" w:sz="0" w:space="0" w:color="auto"/>
            <w:right w:val="none" w:sz="0" w:space="0" w:color="auto"/>
          </w:divBdr>
        </w:div>
        <w:div w:id="999190711">
          <w:marLeft w:val="480"/>
          <w:marRight w:val="0"/>
          <w:marTop w:val="0"/>
          <w:marBottom w:val="0"/>
          <w:divBdr>
            <w:top w:val="none" w:sz="0" w:space="0" w:color="auto"/>
            <w:left w:val="none" w:sz="0" w:space="0" w:color="auto"/>
            <w:bottom w:val="none" w:sz="0" w:space="0" w:color="auto"/>
            <w:right w:val="none" w:sz="0" w:space="0" w:color="auto"/>
          </w:divBdr>
        </w:div>
        <w:div w:id="1004825177">
          <w:marLeft w:val="480"/>
          <w:marRight w:val="0"/>
          <w:marTop w:val="0"/>
          <w:marBottom w:val="0"/>
          <w:divBdr>
            <w:top w:val="none" w:sz="0" w:space="0" w:color="auto"/>
            <w:left w:val="none" w:sz="0" w:space="0" w:color="auto"/>
            <w:bottom w:val="none" w:sz="0" w:space="0" w:color="auto"/>
            <w:right w:val="none" w:sz="0" w:space="0" w:color="auto"/>
          </w:divBdr>
        </w:div>
        <w:div w:id="1075470341">
          <w:marLeft w:val="480"/>
          <w:marRight w:val="0"/>
          <w:marTop w:val="0"/>
          <w:marBottom w:val="0"/>
          <w:divBdr>
            <w:top w:val="none" w:sz="0" w:space="0" w:color="auto"/>
            <w:left w:val="none" w:sz="0" w:space="0" w:color="auto"/>
            <w:bottom w:val="none" w:sz="0" w:space="0" w:color="auto"/>
            <w:right w:val="none" w:sz="0" w:space="0" w:color="auto"/>
          </w:divBdr>
        </w:div>
        <w:div w:id="1139225545">
          <w:marLeft w:val="480"/>
          <w:marRight w:val="0"/>
          <w:marTop w:val="0"/>
          <w:marBottom w:val="0"/>
          <w:divBdr>
            <w:top w:val="none" w:sz="0" w:space="0" w:color="auto"/>
            <w:left w:val="none" w:sz="0" w:space="0" w:color="auto"/>
            <w:bottom w:val="none" w:sz="0" w:space="0" w:color="auto"/>
            <w:right w:val="none" w:sz="0" w:space="0" w:color="auto"/>
          </w:divBdr>
        </w:div>
        <w:div w:id="1142700207">
          <w:marLeft w:val="480"/>
          <w:marRight w:val="0"/>
          <w:marTop w:val="0"/>
          <w:marBottom w:val="0"/>
          <w:divBdr>
            <w:top w:val="none" w:sz="0" w:space="0" w:color="auto"/>
            <w:left w:val="none" w:sz="0" w:space="0" w:color="auto"/>
            <w:bottom w:val="none" w:sz="0" w:space="0" w:color="auto"/>
            <w:right w:val="none" w:sz="0" w:space="0" w:color="auto"/>
          </w:divBdr>
        </w:div>
        <w:div w:id="1160926355">
          <w:marLeft w:val="480"/>
          <w:marRight w:val="0"/>
          <w:marTop w:val="0"/>
          <w:marBottom w:val="0"/>
          <w:divBdr>
            <w:top w:val="none" w:sz="0" w:space="0" w:color="auto"/>
            <w:left w:val="none" w:sz="0" w:space="0" w:color="auto"/>
            <w:bottom w:val="none" w:sz="0" w:space="0" w:color="auto"/>
            <w:right w:val="none" w:sz="0" w:space="0" w:color="auto"/>
          </w:divBdr>
        </w:div>
        <w:div w:id="1194922396">
          <w:marLeft w:val="480"/>
          <w:marRight w:val="0"/>
          <w:marTop w:val="0"/>
          <w:marBottom w:val="0"/>
          <w:divBdr>
            <w:top w:val="none" w:sz="0" w:space="0" w:color="auto"/>
            <w:left w:val="none" w:sz="0" w:space="0" w:color="auto"/>
            <w:bottom w:val="none" w:sz="0" w:space="0" w:color="auto"/>
            <w:right w:val="none" w:sz="0" w:space="0" w:color="auto"/>
          </w:divBdr>
        </w:div>
        <w:div w:id="1198810360">
          <w:marLeft w:val="480"/>
          <w:marRight w:val="0"/>
          <w:marTop w:val="0"/>
          <w:marBottom w:val="0"/>
          <w:divBdr>
            <w:top w:val="none" w:sz="0" w:space="0" w:color="auto"/>
            <w:left w:val="none" w:sz="0" w:space="0" w:color="auto"/>
            <w:bottom w:val="none" w:sz="0" w:space="0" w:color="auto"/>
            <w:right w:val="none" w:sz="0" w:space="0" w:color="auto"/>
          </w:divBdr>
        </w:div>
        <w:div w:id="1222403482">
          <w:marLeft w:val="480"/>
          <w:marRight w:val="0"/>
          <w:marTop w:val="0"/>
          <w:marBottom w:val="0"/>
          <w:divBdr>
            <w:top w:val="none" w:sz="0" w:space="0" w:color="auto"/>
            <w:left w:val="none" w:sz="0" w:space="0" w:color="auto"/>
            <w:bottom w:val="none" w:sz="0" w:space="0" w:color="auto"/>
            <w:right w:val="none" w:sz="0" w:space="0" w:color="auto"/>
          </w:divBdr>
        </w:div>
        <w:div w:id="1268734250">
          <w:marLeft w:val="480"/>
          <w:marRight w:val="0"/>
          <w:marTop w:val="0"/>
          <w:marBottom w:val="0"/>
          <w:divBdr>
            <w:top w:val="none" w:sz="0" w:space="0" w:color="auto"/>
            <w:left w:val="none" w:sz="0" w:space="0" w:color="auto"/>
            <w:bottom w:val="none" w:sz="0" w:space="0" w:color="auto"/>
            <w:right w:val="none" w:sz="0" w:space="0" w:color="auto"/>
          </w:divBdr>
        </w:div>
        <w:div w:id="1302879001">
          <w:marLeft w:val="480"/>
          <w:marRight w:val="0"/>
          <w:marTop w:val="0"/>
          <w:marBottom w:val="0"/>
          <w:divBdr>
            <w:top w:val="none" w:sz="0" w:space="0" w:color="auto"/>
            <w:left w:val="none" w:sz="0" w:space="0" w:color="auto"/>
            <w:bottom w:val="none" w:sz="0" w:space="0" w:color="auto"/>
            <w:right w:val="none" w:sz="0" w:space="0" w:color="auto"/>
          </w:divBdr>
        </w:div>
        <w:div w:id="1342659272">
          <w:marLeft w:val="480"/>
          <w:marRight w:val="0"/>
          <w:marTop w:val="0"/>
          <w:marBottom w:val="0"/>
          <w:divBdr>
            <w:top w:val="none" w:sz="0" w:space="0" w:color="auto"/>
            <w:left w:val="none" w:sz="0" w:space="0" w:color="auto"/>
            <w:bottom w:val="none" w:sz="0" w:space="0" w:color="auto"/>
            <w:right w:val="none" w:sz="0" w:space="0" w:color="auto"/>
          </w:divBdr>
        </w:div>
        <w:div w:id="1355768942">
          <w:marLeft w:val="480"/>
          <w:marRight w:val="0"/>
          <w:marTop w:val="0"/>
          <w:marBottom w:val="0"/>
          <w:divBdr>
            <w:top w:val="none" w:sz="0" w:space="0" w:color="auto"/>
            <w:left w:val="none" w:sz="0" w:space="0" w:color="auto"/>
            <w:bottom w:val="none" w:sz="0" w:space="0" w:color="auto"/>
            <w:right w:val="none" w:sz="0" w:space="0" w:color="auto"/>
          </w:divBdr>
        </w:div>
        <w:div w:id="1377923231">
          <w:marLeft w:val="480"/>
          <w:marRight w:val="0"/>
          <w:marTop w:val="0"/>
          <w:marBottom w:val="0"/>
          <w:divBdr>
            <w:top w:val="none" w:sz="0" w:space="0" w:color="auto"/>
            <w:left w:val="none" w:sz="0" w:space="0" w:color="auto"/>
            <w:bottom w:val="none" w:sz="0" w:space="0" w:color="auto"/>
            <w:right w:val="none" w:sz="0" w:space="0" w:color="auto"/>
          </w:divBdr>
        </w:div>
        <w:div w:id="1382248646">
          <w:marLeft w:val="480"/>
          <w:marRight w:val="0"/>
          <w:marTop w:val="0"/>
          <w:marBottom w:val="0"/>
          <w:divBdr>
            <w:top w:val="none" w:sz="0" w:space="0" w:color="auto"/>
            <w:left w:val="none" w:sz="0" w:space="0" w:color="auto"/>
            <w:bottom w:val="none" w:sz="0" w:space="0" w:color="auto"/>
            <w:right w:val="none" w:sz="0" w:space="0" w:color="auto"/>
          </w:divBdr>
        </w:div>
        <w:div w:id="1394962107">
          <w:marLeft w:val="480"/>
          <w:marRight w:val="0"/>
          <w:marTop w:val="0"/>
          <w:marBottom w:val="0"/>
          <w:divBdr>
            <w:top w:val="none" w:sz="0" w:space="0" w:color="auto"/>
            <w:left w:val="none" w:sz="0" w:space="0" w:color="auto"/>
            <w:bottom w:val="none" w:sz="0" w:space="0" w:color="auto"/>
            <w:right w:val="none" w:sz="0" w:space="0" w:color="auto"/>
          </w:divBdr>
        </w:div>
        <w:div w:id="1404182394">
          <w:marLeft w:val="480"/>
          <w:marRight w:val="0"/>
          <w:marTop w:val="0"/>
          <w:marBottom w:val="0"/>
          <w:divBdr>
            <w:top w:val="none" w:sz="0" w:space="0" w:color="auto"/>
            <w:left w:val="none" w:sz="0" w:space="0" w:color="auto"/>
            <w:bottom w:val="none" w:sz="0" w:space="0" w:color="auto"/>
            <w:right w:val="none" w:sz="0" w:space="0" w:color="auto"/>
          </w:divBdr>
        </w:div>
        <w:div w:id="1412700604">
          <w:marLeft w:val="480"/>
          <w:marRight w:val="0"/>
          <w:marTop w:val="0"/>
          <w:marBottom w:val="0"/>
          <w:divBdr>
            <w:top w:val="none" w:sz="0" w:space="0" w:color="auto"/>
            <w:left w:val="none" w:sz="0" w:space="0" w:color="auto"/>
            <w:bottom w:val="none" w:sz="0" w:space="0" w:color="auto"/>
            <w:right w:val="none" w:sz="0" w:space="0" w:color="auto"/>
          </w:divBdr>
        </w:div>
        <w:div w:id="1430857549">
          <w:marLeft w:val="480"/>
          <w:marRight w:val="0"/>
          <w:marTop w:val="0"/>
          <w:marBottom w:val="0"/>
          <w:divBdr>
            <w:top w:val="none" w:sz="0" w:space="0" w:color="auto"/>
            <w:left w:val="none" w:sz="0" w:space="0" w:color="auto"/>
            <w:bottom w:val="none" w:sz="0" w:space="0" w:color="auto"/>
            <w:right w:val="none" w:sz="0" w:space="0" w:color="auto"/>
          </w:divBdr>
        </w:div>
        <w:div w:id="1434397801">
          <w:marLeft w:val="480"/>
          <w:marRight w:val="0"/>
          <w:marTop w:val="0"/>
          <w:marBottom w:val="0"/>
          <w:divBdr>
            <w:top w:val="none" w:sz="0" w:space="0" w:color="auto"/>
            <w:left w:val="none" w:sz="0" w:space="0" w:color="auto"/>
            <w:bottom w:val="none" w:sz="0" w:space="0" w:color="auto"/>
            <w:right w:val="none" w:sz="0" w:space="0" w:color="auto"/>
          </w:divBdr>
        </w:div>
        <w:div w:id="1458330361">
          <w:marLeft w:val="480"/>
          <w:marRight w:val="0"/>
          <w:marTop w:val="0"/>
          <w:marBottom w:val="0"/>
          <w:divBdr>
            <w:top w:val="none" w:sz="0" w:space="0" w:color="auto"/>
            <w:left w:val="none" w:sz="0" w:space="0" w:color="auto"/>
            <w:bottom w:val="none" w:sz="0" w:space="0" w:color="auto"/>
            <w:right w:val="none" w:sz="0" w:space="0" w:color="auto"/>
          </w:divBdr>
        </w:div>
        <w:div w:id="1468353597">
          <w:marLeft w:val="480"/>
          <w:marRight w:val="0"/>
          <w:marTop w:val="0"/>
          <w:marBottom w:val="0"/>
          <w:divBdr>
            <w:top w:val="none" w:sz="0" w:space="0" w:color="auto"/>
            <w:left w:val="none" w:sz="0" w:space="0" w:color="auto"/>
            <w:bottom w:val="none" w:sz="0" w:space="0" w:color="auto"/>
            <w:right w:val="none" w:sz="0" w:space="0" w:color="auto"/>
          </w:divBdr>
        </w:div>
        <w:div w:id="1470439042">
          <w:marLeft w:val="480"/>
          <w:marRight w:val="0"/>
          <w:marTop w:val="0"/>
          <w:marBottom w:val="0"/>
          <w:divBdr>
            <w:top w:val="none" w:sz="0" w:space="0" w:color="auto"/>
            <w:left w:val="none" w:sz="0" w:space="0" w:color="auto"/>
            <w:bottom w:val="none" w:sz="0" w:space="0" w:color="auto"/>
            <w:right w:val="none" w:sz="0" w:space="0" w:color="auto"/>
          </w:divBdr>
        </w:div>
        <w:div w:id="1471021403">
          <w:marLeft w:val="480"/>
          <w:marRight w:val="0"/>
          <w:marTop w:val="0"/>
          <w:marBottom w:val="0"/>
          <w:divBdr>
            <w:top w:val="none" w:sz="0" w:space="0" w:color="auto"/>
            <w:left w:val="none" w:sz="0" w:space="0" w:color="auto"/>
            <w:bottom w:val="none" w:sz="0" w:space="0" w:color="auto"/>
            <w:right w:val="none" w:sz="0" w:space="0" w:color="auto"/>
          </w:divBdr>
        </w:div>
        <w:div w:id="1533149743">
          <w:marLeft w:val="480"/>
          <w:marRight w:val="0"/>
          <w:marTop w:val="0"/>
          <w:marBottom w:val="0"/>
          <w:divBdr>
            <w:top w:val="none" w:sz="0" w:space="0" w:color="auto"/>
            <w:left w:val="none" w:sz="0" w:space="0" w:color="auto"/>
            <w:bottom w:val="none" w:sz="0" w:space="0" w:color="auto"/>
            <w:right w:val="none" w:sz="0" w:space="0" w:color="auto"/>
          </w:divBdr>
        </w:div>
        <w:div w:id="1588421474">
          <w:marLeft w:val="480"/>
          <w:marRight w:val="0"/>
          <w:marTop w:val="0"/>
          <w:marBottom w:val="0"/>
          <w:divBdr>
            <w:top w:val="none" w:sz="0" w:space="0" w:color="auto"/>
            <w:left w:val="none" w:sz="0" w:space="0" w:color="auto"/>
            <w:bottom w:val="none" w:sz="0" w:space="0" w:color="auto"/>
            <w:right w:val="none" w:sz="0" w:space="0" w:color="auto"/>
          </w:divBdr>
        </w:div>
        <w:div w:id="1659141786">
          <w:marLeft w:val="480"/>
          <w:marRight w:val="0"/>
          <w:marTop w:val="0"/>
          <w:marBottom w:val="0"/>
          <w:divBdr>
            <w:top w:val="none" w:sz="0" w:space="0" w:color="auto"/>
            <w:left w:val="none" w:sz="0" w:space="0" w:color="auto"/>
            <w:bottom w:val="none" w:sz="0" w:space="0" w:color="auto"/>
            <w:right w:val="none" w:sz="0" w:space="0" w:color="auto"/>
          </w:divBdr>
        </w:div>
        <w:div w:id="1706710601">
          <w:marLeft w:val="480"/>
          <w:marRight w:val="0"/>
          <w:marTop w:val="0"/>
          <w:marBottom w:val="0"/>
          <w:divBdr>
            <w:top w:val="none" w:sz="0" w:space="0" w:color="auto"/>
            <w:left w:val="none" w:sz="0" w:space="0" w:color="auto"/>
            <w:bottom w:val="none" w:sz="0" w:space="0" w:color="auto"/>
            <w:right w:val="none" w:sz="0" w:space="0" w:color="auto"/>
          </w:divBdr>
        </w:div>
        <w:div w:id="1729693826">
          <w:marLeft w:val="480"/>
          <w:marRight w:val="0"/>
          <w:marTop w:val="0"/>
          <w:marBottom w:val="0"/>
          <w:divBdr>
            <w:top w:val="none" w:sz="0" w:space="0" w:color="auto"/>
            <w:left w:val="none" w:sz="0" w:space="0" w:color="auto"/>
            <w:bottom w:val="none" w:sz="0" w:space="0" w:color="auto"/>
            <w:right w:val="none" w:sz="0" w:space="0" w:color="auto"/>
          </w:divBdr>
        </w:div>
        <w:div w:id="1760253639">
          <w:marLeft w:val="480"/>
          <w:marRight w:val="0"/>
          <w:marTop w:val="0"/>
          <w:marBottom w:val="0"/>
          <w:divBdr>
            <w:top w:val="none" w:sz="0" w:space="0" w:color="auto"/>
            <w:left w:val="none" w:sz="0" w:space="0" w:color="auto"/>
            <w:bottom w:val="none" w:sz="0" w:space="0" w:color="auto"/>
            <w:right w:val="none" w:sz="0" w:space="0" w:color="auto"/>
          </w:divBdr>
        </w:div>
        <w:div w:id="1819110077">
          <w:marLeft w:val="480"/>
          <w:marRight w:val="0"/>
          <w:marTop w:val="0"/>
          <w:marBottom w:val="0"/>
          <w:divBdr>
            <w:top w:val="none" w:sz="0" w:space="0" w:color="auto"/>
            <w:left w:val="none" w:sz="0" w:space="0" w:color="auto"/>
            <w:bottom w:val="none" w:sz="0" w:space="0" w:color="auto"/>
            <w:right w:val="none" w:sz="0" w:space="0" w:color="auto"/>
          </w:divBdr>
        </w:div>
        <w:div w:id="1847015974">
          <w:marLeft w:val="480"/>
          <w:marRight w:val="0"/>
          <w:marTop w:val="0"/>
          <w:marBottom w:val="0"/>
          <w:divBdr>
            <w:top w:val="none" w:sz="0" w:space="0" w:color="auto"/>
            <w:left w:val="none" w:sz="0" w:space="0" w:color="auto"/>
            <w:bottom w:val="none" w:sz="0" w:space="0" w:color="auto"/>
            <w:right w:val="none" w:sz="0" w:space="0" w:color="auto"/>
          </w:divBdr>
        </w:div>
        <w:div w:id="1847668364">
          <w:marLeft w:val="480"/>
          <w:marRight w:val="0"/>
          <w:marTop w:val="0"/>
          <w:marBottom w:val="0"/>
          <w:divBdr>
            <w:top w:val="none" w:sz="0" w:space="0" w:color="auto"/>
            <w:left w:val="none" w:sz="0" w:space="0" w:color="auto"/>
            <w:bottom w:val="none" w:sz="0" w:space="0" w:color="auto"/>
            <w:right w:val="none" w:sz="0" w:space="0" w:color="auto"/>
          </w:divBdr>
        </w:div>
        <w:div w:id="1859271880">
          <w:marLeft w:val="480"/>
          <w:marRight w:val="0"/>
          <w:marTop w:val="0"/>
          <w:marBottom w:val="0"/>
          <w:divBdr>
            <w:top w:val="none" w:sz="0" w:space="0" w:color="auto"/>
            <w:left w:val="none" w:sz="0" w:space="0" w:color="auto"/>
            <w:bottom w:val="none" w:sz="0" w:space="0" w:color="auto"/>
            <w:right w:val="none" w:sz="0" w:space="0" w:color="auto"/>
          </w:divBdr>
        </w:div>
        <w:div w:id="1884247964">
          <w:marLeft w:val="480"/>
          <w:marRight w:val="0"/>
          <w:marTop w:val="0"/>
          <w:marBottom w:val="0"/>
          <w:divBdr>
            <w:top w:val="none" w:sz="0" w:space="0" w:color="auto"/>
            <w:left w:val="none" w:sz="0" w:space="0" w:color="auto"/>
            <w:bottom w:val="none" w:sz="0" w:space="0" w:color="auto"/>
            <w:right w:val="none" w:sz="0" w:space="0" w:color="auto"/>
          </w:divBdr>
        </w:div>
        <w:div w:id="1887184695">
          <w:marLeft w:val="480"/>
          <w:marRight w:val="0"/>
          <w:marTop w:val="0"/>
          <w:marBottom w:val="0"/>
          <w:divBdr>
            <w:top w:val="none" w:sz="0" w:space="0" w:color="auto"/>
            <w:left w:val="none" w:sz="0" w:space="0" w:color="auto"/>
            <w:bottom w:val="none" w:sz="0" w:space="0" w:color="auto"/>
            <w:right w:val="none" w:sz="0" w:space="0" w:color="auto"/>
          </w:divBdr>
        </w:div>
        <w:div w:id="1942446831">
          <w:marLeft w:val="480"/>
          <w:marRight w:val="0"/>
          <w:marTop w:val="0"/>
          <w:marBottom w:val="0"/>
          <w:divBdr>
            <w:top w:val="none" w:sz="0" w:space="0" w:color="auto"/>
            <w:left w:val="none" w:sz="0" w:space="0" w:color="auto"/>
            <w:bottom w:val="none" w:sz="0" w:space="0" w:color="auto"/>
            <w:right w:val="none" w:sz="0" w:space="0" w:color="auto"/>
          </w:divBdr>
        </w:div>
        <w:div w:id="1967352140">
          <w:marLeft w:val="480"/>
          <w:marRight w:val="0"/>
          <w:marTop w:val="0"/>
          <w:marBottom w:val="0"/>
          <w:divBdr>
            <w:top w:val="none" w:sz="0" w:space="0" w:color="auto"/>
            <w:left w:val="none" w:sz="0" w:space="0" w:color="auto"/>
            <w:bottom w:val="none" w:sz="0" w:space="0" w:color="auto"/>
            <w:right w:val="none" w:sz="0" w:space="0" w:color="auto"/>
          </w:divBdr>
        </w:div>
        <w:div w:id="2005350025">
          <w:marLeft w:val="480"/>
          <w:marRight w:val="0"/>
          <w:marTop w:val="0"/>
          <w:marBottom w:val="0"/>
          <w:divBdr>
            <w:top w:val="none" w:sz="0" w:space="0" w:color="auto"/>
            <w:left w:val="none" w:sz="0" w:space="0" w:color="auto"/>
            <w:bottom w:val="none" w:sz="0" w:space="0" w:color="auto"/>
            <w:right w:val="none" w:sz="0" w:space="0" w:color="auto"/>
          </w:divBdr>
        </w:div>
        <w:div w:id="2021157087">
          <w:marLeft w:val="480"/>
          <w:marRight w:val="0"/>
          <w:marTop w:val="0"/>
          <w:marBottom w:val="0"/>
          <w:divBdr>
            <w:top w:val="none" w:sz="0" w:space="0" w:color="auto"/>
            <w:left w:val="none" w:sz="0" w:space="0" w:color="auto"/>
            <w:bottom w:val="none" w:sz="0" w:space="0" w:color="auto"/>
            <w:right w:val="none" w:sz="0" w:space="0" w:color="auto"/>
          </w:divBdr>
        </w:div>
        <w:div w:id="2031562251">
          <w:marLeft w:val="480"/>
          <w:marRight w:val="0"/>
          <w:marTop w:val="0"/>
          <w:marBottom w:val="0"/>
          <w:divBdr>
            <w:top w:val="none" w:sz="0" w:space="0" w:color="auto"/>
            <w:left w:val="none" w:sz="0" w:space="0" w:color="auto"/>
            <w:bottom w:val="none" w:sz="0" w:space="0" w:color="auto"/>
            <w:right w:val="none" w:sz="0" w:space="0" w:color="auto"/>
          </w:divBdr>
        </w:div>
        <w:div w:id="2047631899">
          <w:marLeft w:val="480"/>
          <w:marRight w:val="0"/>
          <w:marTop w:val="0"/>
          <w:marBottom w:val="0"/>
          <w:divBdr>
            <w:top w:val="none" w:sz="0" w:space="0" w:color="auto"/>
            <w:left w:val="none" w:sz="0" w:space="0" w:color="auto"/>
            <w:bottom w:val="none" w:sz="0" w:space="0" w:color="auto"/>
            <w:right w:val="none" w:sz="0" w:space="0" w:color="auto"/>
          </w:divBdr>
        </w:div>
        <w:div w:id="2080252939">
          <w:marLeft w:val="480"/>
          <w:marRight w:val="0"/>
          <w:marTop w:val="0"/>
          <w:marBottom w:val="0"/>
          <w:divBdr>
            <w:top w:val="none" w:sz="0" w:space="0" w:color="auto"/>
            <w:left w:val="none" w:sz="0" w:space="0" w:color="auto"/>
            <w:bottom w:val="none" w:sz="0" w:space="0" w:color="auto"/>
            <w:right w:val="none" w:sz="0" w:space="0" w:color="auto"/>
          </w:divBdr>
        </w:div>
      </w:divsChild>
    </w:div>
    <w:div w:id="1182547680">
      <w:bodyDiv w:val="1"/>
      <w:marLeft w:val="0"/>
      <w:marRight w:val="0"/>
      <w:marTop w:val="0"/>
      <w:marBottom w:val="0"/>
      <w:divBdr>
        <w:top w:val="none" w:sz="0" w:space="0" w:color="auto"/>
        <w:left w:val="none" w:sz="0" w:space="0" w:color="auto"/>
        <w:bottom w:val="none" w:sz="0" w:space="0" w:color="auto"/>
        <w:right w:val="none" w:sz="0" w:space="0" w:color="auto"/>
      </w:divBdr>
      <w:divsChild>
        <w:div w:id="20085735">
          <w:marLeft w:val="480"/>
          <w:marRight w:val="0"/>
          <w:marTop w:val="0"/>
          <w:marBottom w:val="0"/>
          <w:divBdr>
            <w:top w:val="none" w:sz="0" w:space="0" w:color="auto"/>
            <w:left w:val="none" w:sz="0" w:space="0" w:color="auto"/>
            <w:bottom w:val="none" w:sz="0" w:space="0" w:color="auto"/>
            <w:right w:val="none" w:sz="0" w:space="0" w:color="auto"/>
          </w:divBdr>
        </w:div>
        <w:div w:id="43331476">
          <w:marLeft w:val="480"/>
          <w:marRight w:val="0"/>
          <w:marTop w:val="0"/>
          <w:marBottom w:val="0"/>
          <w:divBdr>
            <w:top w:val="none" w:sz="0" w:space="0" w:color="auto"/>
            <w:left w:val="none" w:sz="0" w:space="0" w:color="auto"/>
            <w:bottom w:val="none" w:sz="0" w:space="0" w:color="auto"/>
            <w:right w:val="none" w:sz="0" w:space="0" w:color="auto"/>
          </w:divBdr>
        </w:div>
        <w:div w:id="107089840">
          <w:marLeft w:val="480"/>
          <w:marRight w:val="0"/>
          <w:marTop w:val="0"/>
          <w:marBottom w:val="0"/>
          <w:divBdr>
            <w:top w:val="none" w:sz="0" w:space="0" w:color="auto"/>
            <w:left w:val="none" w:sz="0" w:space="0" w:color="auto"/>
            <w:bottom w:val="none" w:sz="0" w:space="0" w:color="auto"/>
            <w:right w:val="none" w:sz="0" w:space="0" w:color="auto"/>
          </w:divBdr>
        </w:div>
        <w:div w:id="132333200">
          <w:marLeft w:val="480"/>
          <w:marRight w:val="0"/>
          <w:marTop w:val="0"/>
          <w:marBottom w:val="0"/>
          <w:divBdr>
            <w:top w:val="none" w:sz="0" w:space="0" w:color="auto"/>
            <w:left w:val="none" w:sz="0" w:space="0" w:color="auto"/>
            <w:bottom w:val="none" w:sz="0" w:space="0" w:color="auto"/>
            <w:right w:val="none" w:sz="0" w:space="0" w:color="auto"/>
          </w:divBdr>
        </w:div>
        <w:div w:id="176888806">
          <w:marLeft w:val="480"/>
          <w:marRight w:val="0"/>
          <w:marTop w:val="0"/>
          <w:marBottom w:val="0"/>
          <w:divBdr>
            <w:top w:val="none" w:sz="0" w:space="0" w:color="auto"/>
            <w:left w:val="none" w:sz="0" w:space="0" w:color="auto"/>
            <w:bottom w:val="none" w:sz="0" w:space="0" w:color="auto"/>
            <w:right w:val="none" w:sz="0" w:space="0" w:color="auto"/>
          </w:divBdr>
        </w:div>
        <w:div w:id="198854933">
          <w:marLeft w:val="480"/>
          <w:marRight w:val="0"/>
          <w:marTop w:val="0"/>
          <w:marBottom w:val="0"/>
          <w:divBdr>
            <w:top w:val="none" w:sz="0" w:space="0" w:color="auto"/>
            <w:left w:val="none" w:sz="0" w:space="0" w:color="auto"/>
            <w:bottom w:val="none" w:sz="0" w:space="0" w:color="auto"/>
            <w:right w:val="none" w:sz="0" w:space="0" w:color="auto"/>
          </w:divBdr>
        </w:div>
        <w:div w:id="207038726">
          <w:marLeft w:val="480"/>
          <w:marRight w:val="0"/>
          <w:marTop w:val="0"/>
          <w:marBottom w:val="0"/>
          <w:divBdr>
            <w:top w:val="none" w:sz="0" w:space="0" w:color="auto"/>
            <w:left w:val="none" w:sz="0" w:space="0" w:color="auto"/>
            <w:bottom w:val="none" w:sz="0" w:space="0" w:color="auto"/>
            <w:right w:val="none" w:sz="0" w:space="0" w:color="auto"/>
          </w:divBdr>
        </w:div>
        <w:div w:id="214006288">
          <w:marLeft w:val="480"/>
          <w:marRight w:val="0"/>
          <w:marTop w:val="0"/>
          <w:marBottom w:val="0"/>
          <w:divBdr>
            <w:top w:val="none" w:sz="0" w:space="0" w:color="auto"/>
            <w:left w:val="none" w:sz="0" w:space="0" w:color="auto"/>
            <w:bottom w:val="none" w:sz="0" w:space="0" w:color="auto"/>
            <w:right w:val="none" w:sz="0" w:space="0" w:color="auto"/>
          </w:divBdr>
        </w:div>
        <w:div w:id="221327590">
          <w:marLeft w:val="480"/>
          <w:marRight w:val="0"/>
          <w:marTop w:val="0"/>
          <w:marBottom w:val="0"/>
          <w:divBdr>
            <w:top w:val="none" w:sz="0" w:space="0" w:color="auto"/>
            <w:left w:val="none" w:sz="0" w:space="0" w:color="auto"/>
            <w:bottom w:val="none" w:sz="0" w:space="0" w:color="auto"/>
            <w:right w:val="none" w:sz="0" w:space="0" w:color="auto"/>
          </w:divBdr>
        </w:div>
        <w:div w:id="237327823">
          <w:marLeft w:val="480"/>
          <w:marRight w:val="0"/>
          <w:marTop w:val="0"/>
          <w:marBottom w:val="0"/>
          <w:divBdr>
            <w:top w:val="none" w:sz="0" w:space="0" w:color="auto"/>
            <w:left w:val="none" w:sz="0" w:space="0" w:color="auto"/>
            <w:bottom w:val="none" w:sz="0" w:space="0" w:color="auto"/>
            <w:right w:val="none" w:sz="0" w:space="0" w:color="auto"/>
          </w:divBdr>
        </w:div>
        <w:div w:id="261959165">
          <w:marLeft w:val="480"/>
          <w:marRight w:val="0"/>
          <w:marTop w:val="0"/>
          <w:marBottom w:val="0"/>
          <w:divBdr>
            <w:top w:val="none" w:sz="0" w:space="0" w:color="auto"/>
            <w:left w:val="none" w:sz="0" w:space="0" w:color="auto"/>
            <w:bottom w:val="none" w:sz="0" w:space="0" w:color="auto"/>
            <w:right w:val="none" w:sz="0" w:space="0" w:color="auto"/>
          </w:divBdr>
        </w:div>
        <w:div w:id="263273581">
          <w:marLeft w:val="480"/>
          <w:marRight w:val="0"/>
          <w:marTop w:val="0"/>
          <w:marBottom w:val="0"/>
          <w:divBdr>
            <w:top w:val="none" w:sz="0" w:space="0" w:color="auto"/>
            <w:left w:val="none" w:sz="0" w:space="0" w:color="auto"/>
            <w:bottom w:val="none" w:sz="0" w:space="0" w:color="auto"/>
            <w:right w:val="none" w:sz="0" w:space="0" w:color="auto"/>
          </w:divBdr>
        </w:div>
        <w:div w:id="289744122">
          <w:marLeft w:val="480"/>
          <w:marRight w:val="0"/>
          <w:marTop w:val="0"/>
          <w:marBottom w:val="0"/>
          <w:divBdr>
            <w:top w:val="none" w:sz="0" w:space="0" w:color="auto"/>
            <w:left w:val="none" w:sz="0" w:space="0" w:color="auto"/>
            <w:bottom w:val="none" w:sz="0" w:space="0" w:color="auto"/>
            <w:right w:val="none" w:sz="0" w:space="0" w:color="auto"/>
          </w:divBdr>
        </w:div>
        <w:div w:id="303240789">
          <w:marLeft w:val="480"/>
          <w:marRight w:val="0"/>
          <w:marTop w:val="0"/>
          <w:marBottom w:val="0"/>
          <w:divBdr>
            <w:top w:val="none" w:sz="0" w:space="0" w:color="auto"/>
            <w:left w:val="none" w:sz="0" w:space="0" w:color="auto"/>
            <w:bottom w:val="none" w:sz="0" w:space="0" w:color="auto"/>
            <w:right w:val="none" w:sz="0" w:space="0" w:color="auto"/>
          </w:divBdr>
        </w:div>
        <w:div w:id="305477408">
          <w:marLeft w:val="480"/>
          <w:marRight w:val="0"/>
          <w:marTop w:val="0"/>
          <w:marBottom w:val="0"/>
          <w:divBdr>
            <w:top w:val="none" w:sz="0" w:space="0" w:color="auto"/>
            <w:left w:val="none" w:sz="0" w:space="0" w:color="auto"/>
            <w:bottom w:val="none" w:sz="0" w:space="0" w:color="auto"/>
            <w:right w:val="none" w:sz="0" w:space="0" w:color="auto"/>
          </w:divBdr>
        </w:div>
        <w:div w:id="316498111">
          <w:marLeft w:val="480"/>
          <w:marRight w:val="0"/>
          <w:marTop w:val="0"/>
          <w:marBottom w:val="0"/>
          <w:divBdr>
            <w:top w:val="none" w:sz="0" w:space="0" w:color="auto"/>
            <w:left w:val="none" w:sz="0" w:space="0" w:color="auto"/>
            <w:bottom w:val="none" w:sz="0" w:space="0" w:color="auto"/>
            <w:right w:val="none" w:sz="0" w:space="0" w:color="auto"/>
          </w:divBdr>
        </w:div>
        <w:div w:id="327295521">
          <w:marLeft w:val="480"/>
          <w:marRight w:val="0"/>
          <w:marTop w:val="0"/>
          <w:marBottom w:val="0"/>
          <w:divBdr>
            <w:top w:val="none" w:sz="0" w:space="0" w:color="auto"/>
            <w:left w:val="none" w:sz="0" w:space="0" w:color="auto"/>
            <w:bottom w:val="none" w:sz="0" w:space="0" w:color="auto"/>
            <w:right w:val="none" w:sz="0" w:space="0" w:color="auto"/>
          </w:divBdr>
        </w:div>
        <w:div w:id="364839937">
          <w:marLeft w:val="480"/>
          <w:marRight w:val="0"/>
          <w:marTop w:val="0"/>
          <w:marBottom w:val="0"/>
          <w:divBdr>
            <w:top w:val="none" w:sz="0" w:space="0" w:color="auto"/>
            <w:left w:val="none" w:sz="0" w:space="0" w:color="auto"/>
            <w:bottom w:val="none" w:sz="0" w:space="0" w:color="auto"/>
            <w:right w:val="none" w:sz="0" w:space="0" w:color="auto"/>
          </w:divBdr>
        </w:div>
        <w:div w:id="392431783">
          <w:marLeft w:val="480"/>
          <w:marRight w:val="0"/>
          <w:marTop w:val="0"/>
          <w:marBottom w:val="0"/>
          <w:divBdr>
            <w:top w:val="none" w:sz="0" w:space="0" w:color="auto"/>
            <w:left w:val="none" w:sz="0" w:space="0" w:color="auto"/>
            <w:bottom w:val="none" w:sz="0" w:space="0" w:color="auto"/>
            <w:right w:val="none" w:sz="0" w:space="0" w:color="auto"/>
          </w:divBdr>
        </w:div>
        <w:div w:id="432358392">
          <w:marLeft w:val="480"/>
          <w:marRight w:val="0"/>
          <w:marTop w:val="0"/>
          <w:marBottom w:val="0"/>
          <w:divBdr>
            <w:top w:val="none" w:sz="0" w:space="0" w:color="auto"/>
            <w:left w:val="none" w:sz="0" w:space="0" w:color="auto"/>
            <w:bottom w:val="none" w:sz="0" w:space="0" w:color="auto"/>
            <w:right w:val="none" w:sz="0" w:space="0" w:color="auto"/>
          </w:divBdr>
        </w:div>
        <w:div w:id="444541998">
          <w:marLeft w:val="480"/>
          <w:marRight w:val="0"/>
          <w:marTop w:val="0"/>
          <w:marBottom w:val="0"/>
          <w:divBdr>
            <w:top w:val="none" w:sz="0" w:space="0" w:color="auto"/>
            <w:left w:val="none" w:sz="0" w:space="0" w:color="auto"/>
            <w:bottom w:val="none" w:sz="0" w:space="0" w:color="auto"/>
            <w:right w:val="none" w:sz="0" w:space="0" w:color="auto"/>
          </w:divBdr>
        </w:div>
        <w:div w:id="456947217">
          <w:marLeft w:val="480"/>
          <w:marRight w:val="0"/>
          <w:marTop w:val="0"/>
          <w:marBottom w:val="0"/>
          <w:divBdr>
            <w:top w:val="none" w:sz="0" w:space="0" w:color="auto"/>
            <w:left w:val="none" w:sz="0" w:space="0" w:color="auto"/>
            <w:bottom w:val="none" w:sz="0" w:space="0" w:color="auto"/>
            <w:right w:val="none" w:sz="0" w:space="0" w:color="auto"/>
          </w:divBdr>
        </w:div>
        <w:div w:id="549922066">
          <w:marLeft w:val="480"/>
          <w:marRight w:val="0"/>
          <w:marTop w:val="0"/>
          <w:marBottom w:val="0"/>
          <w:divBdr>
            <w:top w:val="none" w:sz="0" w:space="0" w:color="auto"/>
            <w:left w:val="none" w:sz="0" w:space="0" w:color="auto"/>
            <w:bottom w:val="none" w:sz="0" w:space="0" w:color="auto"/>
            <w:right w:val="none" w:sz="0" w:space="0" w:color="auto"/>
          </w:divBdr>
        </w:div>
        <w:div w:id="554125110">
          <w:marLeft w:val="480"/>
          <w:marRight w:val="0"/>
          <w:marTop w:val="0"/>
          <w:marBottom w:val="0"/>
          <w:divBdr>
            <w:top w:val="none" w:sz="0" w:space="0" w:color="auto"/>
            <w:left w:val="none" w:sz="0" w:space="0" w:color="auto"/>
            <w:bottom w:val="none" w:sz="0" w:space="0" w:color="auto"/>
            <w:right w:val="none" w:sz="0" w:space="0" w:color="auto"/>
          </w:divBdr>
        </w:div>
        <w:div w:id="564723806">
          <w:marLeft w:val="480"/>
          <w:marRight w:val="0"/>
          <w:marTop w:val="0"/>
          <w:marBottom w:val="0"/>
          <w:divBdr>
            <w:top w:val="none" w:sz="0" w:space="0" w:color="auto"/>
            <w:left w:val="none" w:sz="0" w:space="0" w:color="auto"/>
            <w:bottom w:val="none" w:sz="0" w:space="0" w:color="auto"/>
            <w:right w:val="none" w:sz="0" w:space="0" w:color="auto"/>
          </w:divBdr>
        </w:div>
        <w:div w:id="568660610">
          <w:marLeft w:val="480"/>
          <w:marRight w:val="0"/>
          <w:marTop w:val="0"/>
          <w:marBottom w:val="0"/>
          <w:divBdr>
            <w:top w:val="none" w:sz="0" w:space="0" w:color="auto"/>
            <w:left w:val="none" w:sz="0" w:space="0" w:color="auto"/>
            <w:bottom w:val="none" w:sz="0" w:space="0" w:color="auto"/>
            <w:right w:val="none" w:sz="0" w:space="0" w:color="auto"/>
          </w:divBdr>
        </w:div>
        <w:div w:id="666328323">
          <w:marLeft w:val="480"/>
          <w:marRight w:val="0"/>
          <w:marTop w:val="0"/>
          <w:marBottom w:val="0"/>
          <w:divBdr>
            <w:top w:val="none" w:sz="0" w:space="0" w:color="auto"/>
            <w:left w:val="none" w:sz="0" w:space="0" w:color="auto"/>
            <w:bottom w:val="none" w:sz="0" w:space="0" w:color="auto"/>
            <w:right w:val="none" w:sz="0" w:space="0" w:color="auto"/>
          </w:divBdr>
        </w:div>
        <w:div w:id="668824884">
          <w:marLeft w:val="480"/>
          <w:marRight w:val="0"/>
          <w:marTop w:val="0"/>
          <w:marBottom w:val="0"/>
          <w:divBdr>
            <w:top w:val="none" w:sz="0" w:space="0" w:color="auto"/>
            <w:left w:val="none" w:sz="0" w:space="0" w:color="auto"/>
            <w:bottom w:val="none" w:sz="0" w:space="0" w:color="auto"/>
            <w:right w:val="none" w:sz="0" w:space="0" w:color="auto"/>
          </w:divBdr>
        </w:div>
        <w:div w:id="727875137">
          <w:marLeft w:val="480"/>
          <w:marRight w:val="0"/>
          <w:marTop w:val="0"/>
          <w:marBottom w:val="0"/>
          <w:divBdr>
            <w:top w:val="none" w:sz="0" w:space="0" w:color="auto"/>
            <w:left w:val="none" w:sz="0" w:space="0" w:color="auto"/>
            <w:bottom w:val="none" w:sz="0" w:space="0" w:color="auto"/>
            <w:right w:val="none" w:sz="0" w:space="0" w:color="auto"/>
          </w:divBdr>
        </w:div>
        <w:div w:id="744762876">
          <w:marLeft w:val="480"/>
          <w:marRight w:val="0"/>
          <w:marTop w:val="0"/>
          <w:marBottom w:val="0"/>
          <w:divBdr>
            <w:top w:val="none" w:sz="0" w:space="0" w:color="auto"/>
            <w:left w:val="none" w:sz="0" w:space="0" w:color="auto"/>
            <w:bottom w:val="none" w:sz="0" w:space="0" w:color="auto"/>
            <w:right w:val="none" w:sz="0" w:space="0" w:color="auto"/>
          </w:divBdr>
        </w:div>
        <w:div w:id="756557908">
          <w:marLeft w:val="480"/>
          <w:marRight w:val="0"/>
          <w:marTop w:val="0"/>
          <w:marBottom w:val="0"/>
          <w:divBdr>
            <w:top w:val="none" w:sz="0" w:space="0" w:color="auto"/>
            <w:left w:val="none" w:sz="0" w:space="0" w:color="auto"/>
            <w:bottom w:val="none" w:sz="0" w:space="0" w:color="auto"/>
            <w:right w:val="none" w:sz="0" w:space="0" w:color="auto"/>
          </w:divBdr>
        </w:div>
        <w:div w:id="757334909">
          <w:marLeft w:val="480"/>
          <w:marRight w:val="0"/>
          <w:marTop w:val="0"/>
          <w:marBottom w:val="0"/>
          <w:divBdr>
            <w:top w:val="none" w:sz="0" w:space="0" w:color="auto"/>
            <w:left w:val="none" w:sz="0" w:space="0" w:color="auto"/>
            <w:bottom w:val="none" w:sz="0" w:space="0" w:color="auto"/>
            <w:right w:val="none" w:sz="0" w:space="0" w:color="auto"/>
          </w:divBdr>
        </w:div>
        <w:div w:id="785778641">
          <w:marLeft w:val="480"/>
          <w:marRight w:val="0"/>
          <w:marTop w:val="0"/>
          <w:marBottom w:val="0"/>
          <w:divBdr>
            <w:top w:val="none" w:sz="0" w:space="0" w:color="auto"/>
            <w:left w:val="none" w:sz="0" w:space="0" w:color="auto"/>
            <w:bottom w:val="none" w:sz="0" w:space="0" w:color="auto"/>
            <w:right w:val="none" w:sz="0" w:space="0" w:color="auto"/>
          </w:divBdr>
        </w:div>
        <w:div w:id="794300047">
          <w:marLeft w:val="480"/>
          <w:marRight w:val="0"/>
          <w:marTop w:val="0"/>
          <w:marBottom w:val="0"/>
          <w:divBdr>
            <w:top w:val="none" w:sz="0" w:space="0" w:color="auto"/>
            <w:left w:val="none" w:sz="0" w:space="0" w:color="auto"/>
            <w:bottom w:val="none" w:sz="0" w:space="0" w:color="auto"/>
            <w:right w:val="none" w:sz="0" w:space="0" w:color="auto"/>
          </w:divBdr>
        </w:div>
        <w:div w:id="795637449">
          <w:marLeft w:val="480"/>
          <w:marRight w:val="0"/>
          <w:marTop w:val="0"/>
          <w:marBottom w:val="0"/>
          <w:divBdr>
            <w:top w:val="none" w:sz="0" w:space="0" w:color="auto"/>
            <w:left w:val="none" w:sz="0" w:space="0" w:color="auto"/>
            <w:bottom w:val="none" w:sz="0" w:space="0" w:color="auto"/>
            <w:right w:val="none" w:sz="0" w:space="0" w:color="auto"/>
          </w:divBdr>
        </w:div>
        <w:div w:id="857348046">
          <w:marLeft w:val="480"/>
          <w:marRight w:val="0"/>
          <w:marTop w:val="0"/>
          <w:marBottom w:val="0"/>
          <w:divBdr>
            <w:top w:val="none" w:sz="0" w:space="0" w:color="auto"/>
            <w:left w:val="none" w:sz="0" w:space="0" w:color="auto"/>
            <w:bottom w:val="none" w:sz="0" w:space="0" w:color="auto"/>
            <w:right w:val="none" w:sz="0" w:space="0" w:color="auto"/>
          </w:divBdr>
        </w:div>
        <w:div w:id="868955440">
          <w:marLeft w:val="480"/>
          <w:marRight w:val="0"/>
          <w:marTop w:val="0"/>
          <w:marBottom w:val="0"/>
          <w:divBdr>
            <w:top w:val="none" w:sz="0" w:space="0" w:color="auto"/>
            <w:left w:val="none" w:sz="0" w:space="0" w:color="auto"/>
            <w:bottom w:val="none" w:sz="0" w:space="0" w:color="auto"/>
            <w:right w:val="none" w:sz="0" w:space="0" w:color="auto"/>
          </w:divBdr>
        </w:div>
        <w:div w:id="900604415">
          <w:marLeft w:val="480"/>
          <w:marRight w:val="0"/>
          <w:marTop w:val="0"/>
          <w:marBottom w:val="0"/>
          <w:divBdr>
            <w:top w:val="none" w:sz="0" w:space="0" w:color="auto"/>
            <w:left w:val="none" w:sz="0" w:space="0" w:color="auto"/>
            <w:bottom w:val="none" w:sz="0" w:space="0" w:color="auto"/>
            <w:right w:val="none" w:sz="0" w:space="0" w:color="auto"/>
          </w:divBdr>
        </w:div>
        <w:div w:id="942153997">
          <w:marLeft w:val="480"/>
          <w:marRight w:val="0"/>
          <w:marTop w:val="0"/>
          <w:marBottom w:val="0"/>
          <w:divBdr>
            <w:top w:val="none" w:sz="0" w:space="0" w:color="auto"/>
            <w:left w:val="none" w:sz="0" w:space="0" w:color="auto"/>
            <w:bottom w:val="none" w:sz="0" w:space="0" w:color="auto"/>
            <w:right w:val="none" w:sz="0" w:space="0" w:color="auto"/>
          </w:divBdr>
        </w:div>
        <w:div w:id="953053750">
          <w:marLeft w:val="480"/>
          <w:marRight w:val="0"/>
          <w:marTop w:val="0"/>
          <w:marBottom w:val="0"/>
          <w:divBdr>
            <w:top w:val="none" w:sz="0" w:space="0" w:color="auto"/>
            <w:left w:val="none" w:sz="0" w:space="0" w:color="auto"/>
            <w:bottom w:val="none" w:sz="0" w:space="0" w:color="auto"/>
            <w:right w:val="none" w:sz="0" w:space="0" w:color="auto"/>
          </w:divBdr>
        </w:div>
        <w:div w:id="970548805">
          <w:marLeft w:val="480"/>
          <w:marRight w:val="0"/>
          <w:marTop w:val="0"/>
          <w:marBottom w:val="0"/>
          <w:divBdr>
            <w:top w:val="none" w:sz="0" w:space="0" w:color="auto"/>
            <w:left w:val="none" w:sz="0" w:space="0" w:color="auto"/>
            <w:bottom w:val="none" w:sz="0" w:space="0" w:color="auto"/>
            <w:right w:val="none" w:sz="0" w:space="0" w:color="auto"/>
          </w:divBdr>
        </w:div>
        <w:div w:id="1004938864">
          <w:marLeft w:val="480"/>
          <w:marRight w:val="0"/>
          <w:marTop w:val="0"/>
          <w:marBottom w:val="0"/>
          <w:divBdr>
            <w:top w:val="none" w:sz="0" w:space="0" w:color="auto"/>
            <w:left w:val="none" w:sz="0" w:space="0" w:color="auto"/>
            <w:bottom w:val="none" w:sz="0" w:space="0" w:color="auto"/>
            <w:right w:val="none" w:sz="0" w:space="0" w:color="auto"/>
          </w:divBdr>
        </w:div>
        <w:div w:id="1047602492">
          <w:marLeft w:val="480"/>
          <w:marRight w:val="0"/>
          <w:marTop w:val="0"/>
          <w:marBottom w:val="0"/>
          <w:divBdr>
            <w:top w:val="none" w:sz="0" w:space="0" w:color="auto"/>
            <w:left w:val="none" w:sz="0" w:space="0" w:color="auto"/>
            <w:bottom w:val="none" w:sz="0" w:space="0" w:color="auto"/>
            <w:right w:val="none" w:sz="0" w:space="0" w:color="auto"/>
          </w:divBdr>
        </w:div>
        <w:div w:id="1073434669">
          <w:marLeft w:val="480"/>
          <w:marRight w:val="0"/>
          <w:marTop w:val="0"/>
          <w:marBottom w:val="0"/>
          <w:divBdr>
            <w:top w:val="none" w:sz="0" w:space="0" w:color="auto"/>
            <w:left w:val="none" w:sz="0" w:space="0" w:color="auto"/>
            <w:bottom w:val="none" w:sz="0" w:space="0" w:color="auto"/>
            <w:right w:val="none" w:sz="0" w:space="0" w:color="auto"/>
          </w:divBdr>
        </w:div>
        <w:div w:id="1133867897">
          <w:marLeft w:val="480"/>
          <w:marRight w:val="0"/>
          <w:marTop w:val="0"/>
          <w:marBottom w:val="0"/>
          <w:divBdr>
            <w:top w:val="none" w:sz="0" w:space="0" w:color="auto"/>
            <w:left w:val="none" w:sz="0" w:space="0" w:color="auto"/>
            <w:bottom w:val="none" w:sz="0" w:space="0" w:color="auto"/>
            <w:right w:val="none" w:sz="0" w:space="0" w:color="auto"/>
          </w:divBdr>
        </w:div>
        <w:div w:id="1146095101">
          <w:marLeft w:val="480"/>
          <w:marRight w:val="0"/>
          <w:marTop w:val="0"/>
          <w:marBottom w:val="0"/>
          <w:divBdr>
            <w:top w:val="none" w:sz="0" w:space="0" w:color="auto"/>
            <w:left w:val="none" w:sz="0" w:space="0" w:color="auto"/>
            <w:bottom w:val="none" w:sz="0" w:space="0" w:color="auto"/>
            <w:right w:val="none" w:sz="0" w:space="0" w:color="auto"/>
          </w:divBdr>
        </w:div>
        <w:div w:id="1150102201">
          <w:marLeft w:val="480"/>
          <w:marRight w:val="0"/>
          <w:marTop w:val="0"/>
          <w:marBottom w:val="0"/>
          <w:divBdr>
            <w:top w:val="none" w:sz="0" w:space="0" w:color="auto"/>
            <w:left w:val="none" w:sz="0" w:space="0" w:color="auto"/>
            <w:bottom w:val="none" w:sz="0" w:space="0" w:color="auto"/>
            <w:right w:val="none" w:sz="0" w:space="0" w:color="auto"/>
          </w:divBdr>
        </w:div>
        <w:div w:id="1167591761">
          <w:marLeft w:val="480"/>
          <w:marRight w:val="0"/>
          <w:marTop w:val="0"/>
          <w:marBottom w:val="0"/>
          <w:divBdr>
            <w:top w:val="none" w:sz="0" w:space="0" w:color="auto"/>
            <w:left w:val="none" w:sz="0" w:space="0" w:color="auto"/>
            <w:bottom w:val="none" w:sz="0" w:space="0" w:color="auto"/>
            <w:right w:val="none" w:sz="0" w:space="0" w:color="auto"/>
          </w:divBdr>
        </w:div>
        <w:div w:id="1187140985">
          <w:marLeft w:val="480"/>
          <w:marRight w:val="0"/>
          <w:marTop w:val="0"/>
          <w:marBottom w:val="0"/>
          <w:divBdr>
            <w:top w:val="none" w:sz="0" w:space="0" w:color="auto"/>
            <w:left w:val="none" w:sz="0" w:space="0" w:color="auto"/>
            <w:bottom w:val="none" w:sz="0" w:space="0" w:color="auto"/>
            <w:right w:val="none" w:sz="0" w:space="0" w:color="auto"/>
          </w:divBdr>
        </w:div>
        <w:div w:id="1246497334">
          <w:marLeft w:val="480"/>
          <w:marRight w:val="0"/>
          <w:marTop w:val="0"/>
          <w:marBottom w:val="0"/>
          <w:divBdr>
            <w:top w:val="none" w:sz="0" w:space="0" w:color="auto"/>
            <w:left w:val="none" w:sz="0" w:space="0" w:color="auto"/>
            <w:bottom w:val="none" w:sz="0" w:space="0" w:color="auto"/>
            <w:right w:val="none" w:sz="0" w:space="0" w:color="auto"/>
          </w:divBdr>
        </w:div>
        <w:div w:id="1251424162">
          <w:marLeft w:val="480"/>
          <w:marRight w:val="0"/>
          <w:marTop w:val="0"/>
          <w:marBottom w:val="0"/>
          <w:divBdr>
            <w:top w:val="none" w:sz="0" w:space="0" w:color="auto"/>
            <w:left w:val="none" w:sz="0" w:space="0" w:color="auto"/>
            <w:bottom w:val="none" w:sz="0" w:space="0" w:color="auto"/>
            <w:right w:val="none" w:sz="0" w:space="0" w:color="auto"/>
          </w:divBdr>
        </w:div>
        <w:div w:id="1296638782">
          <w:marLeft w:val="480"/>
          <w:marRight w:val="0"/>
          <w:marTop w:val="0"/>
          <w:marBottom w:val="0"/>
          <w:divBdr>
            <w:top w:val="none" w:sz="0" w:space="0" w:color="auto"/>
            <w:left w:val="none" w:sz="0" w:space="0" w:color="auto"/>
            <w:bottom w:val="none" w:sz="0" w:space="0" w:color="auto"/>
            <w:right w:val="none" w:sz="0" w:space="0" w:color="auto"/>
          </w:divBdr>
        </w:div>
        <w:div w:id="1313366010">
          <w:marLeft w:val="480"/>
          <w:marRight w:val="0"/>
          <w:marTop w:val="0"/>
          <w:marBottom w:val="0"/>
          <w:divBdr>
            <w:top w:val="none" w:sz="0" w:space="0" w:color="auto"/>
            <w:left w:val="none" w:sz="0" w:space="0" w:color="auto"/>
            <w:bottom w:val="none" w:sz="0" w:space="0" w:color="auto"/>
            <w:right w:val="none" w:sz="0" w:space="0" w:color="auto"/>
          </w:divBdr>
        </w:div>
        <w:div w:id="1347711389">
          <w:marLeft w:val="480"/>
          <w:marRight w:val="0"/>
          <w:marTop w:val="0"/>
          <w:marBottom w:val="0"/>
          <w:divBdr>
            <w:top w:val="none" w:sz="0" w:space="0" w:color="auto"/>
            <w:left w:val="none" w:sz="0" w:space="0" w:color="auto"/>
            <w:bottom w:val="none" w:sz="0" w:space="0" w:color="auto"/>
            <w:right w:val="none" w:sz="0" w:space="0" w:color="auto"/>
          </w:divBdr>
        </w:div>
        <w:div w:id="1347898730">
          <w:marLeft w:val="480"/>
          <w:marRight w:val="0"/>
          <w:marTop w:val="0"/>
          <w:marBottom w:val="0"/>
          <w:divBdr>
            <w:top w:val="none" w:sz="0" w:space="0" w:color="auto"/>
            <w:left w:val="none" w:sz="0" w:space="0" w:color="auto"/>
            <w:bottom w:val="none" w:sz="0" w:space="0" w:color="auto"/>
            <w:right w:val="none" w:sz="0" w:space="0" w:color="auto"/>
          </w:divBdr>
        </w:div>
        <w:div w:id="1362824244">
          <w:marLeft w:val="480"/>
          <w:marRight w:val="0"/>
          <w:marTop w:val="0"/>
          <w:marBottom w:val="0"/>
          <w:divBdr>
            <w:top w:val="none" w:sz="0" w:space="0" w:color="auto"/>
            <w:left w:val="none" w:sz="0" w:space="0" w:color="auto"/>
            <w:bottom w:val="none" w:sz="0" w:space="0" w:color="auto"/>
            <w:right w:val="none" w:sz="0" w:space="0" w:color="auto"/>
          </w:divBdr>
        </w:div>
        <w:div w:id="1368526539">
          <w:marLeft w:val="480"/>
          <w:marRight w:val="0"/>
          <w:marTop w:val="0"/>
          <w:marBottom w:val="0"/>
          <w:divBdr>
            <w:top w:val="none" w:sz="0" w:space="0" w:color="auto"/>
            <w:left w:val="none" w:sz="0" w:space="0" w:color="auto"/>
            <w:bottom w:val="none" w:sz="0" w:space="0" w:color="auto"/>
            <w:right w:val="none" w:sz="0" w:space="0" w:color="auto"/>
          </w:divBdr>
        </w:div>
        <w:div w:id="1392314398">
          <w:marLeft w:val="480"/>
          <w:marRight w:val="0"/>
          <w:marTop w:val="0"/>
          <w:marBottom w:val="0"/>
          <w:divBdr>
            <w:top w:val="none" w:sz="0" w:space="0" w:color="auto"/>
            <w:left w:val="none" w:sz="0" w:space="0" w:color="auto"/>
            <w:bottom w:val="none" w:sz="0" w:space="0" w:color="auto"/>
            <w:right w:val="none" w:sz="0" w:space="0" w:color="auto"/>
          </w:divBdr>
        </w:div>
        <w:div w:id="1464427209">
          <w:marLeft w:val="480"/>
          <w:marRight w:val="0"/>
          <w:marTop w:val="0"/>
          <w:marBottom w:val="0"/>
          <w:divBdr>
            <w:top w:val="none" w:sz="0" w:space="0" w:color="auto"/>
            <w:left w:val="none" w:sz="0" w:space="0" w:color="auto"/>
            <w:bottom w:val="none" w:sz="0" w:space="0" w:color="auto"/>
            <w:right w:val="none" w:sz="0" w:space="0" w:color="auto"/>
          </w:divBdr>
        </w:div>
        <w:div w:id="1471939345">
          <w:marLeft w:val="480"/>
          <w:marRight w:val="0"/>
          <w:marTop w:val="0"/>
          <w:marBottom w:val="0"/>
          <w:divBdr>
            <w:top w:val="none" w:sz="0" w:space="0" w:color="auto"/>
            <w:left w:val="none" w:sz="0" w:space="0" w:color="auto"/>
            <w:bottom w:val="none" w:sz="0" w:space="0" w:color="auto"/>
            <w:right w:val="none" w:sz="0" w:space="0" w:color="auto"/>
          </w:divBdr>
        </w:div>
        <w:div w:id="1488089361">
          <w:marLeft w:val="480"/>
          <w:marRight w:val="0"/>
          <w:marTop w:val="0"/>
          <w:marBottom w:val="0"/>
          <w:divBdr>
            <w:top w:val="none" w:sz="0" w:space="0" w:color="auto"/>
            <w:left w:val="none" w:sz="0" w:space="0" w:color="auto"/>
            <w:bottom w:val="none" w:sz="0" w:space="0" w:color="auto"/>
            <w:right w:val="none" w:sz="0" w:space="0" w:color="auto"/>
          </w:divBdr>
        </w:div>
        <w:div w:id="1494642205">
          <w:marLeft w:val="480"/>
          <w:marRight w:val="0"/>
          <w:marTop w:val="0"/>
          <w:marBottom w:val="0"/>
          <w:divBdr>
            <w:top w:val="none" w:sz="0" w:space="0" w:color="auto"/>
            <w:left w:val="none" w:sz="0" w:space="0" w:color="auto"/>
            <w:bottom w:val="none" w:sz="0" w:space="0" w:color="auto"/>
            <w:right w:val="none" w:sz="0" w:space="0" w:color="auto"/>
          </w:divBdr>
        </w:div>
        <w:div w:id="1512603592">
          <w:marLeft w:val="480"/>
          <w:marRight w:val="0"/>
          <w:marTop w:val="0"/>
          <w:marBottom w:val="0"/>
          <w:divBdr>
            <w:top w:val="none" w:sz="0" w:space="0" w:color="auto"/>
            <w:left w:val="none" w:sz="0" w:space="0" w:color="auto"/>
            <w:bottom w:val="none" w:sz="0" w:space="0" w:color="auto"/>
            <w:right w:val="none" w:sz="0" w:space="0" w:color="auto"/>
          </w:divBdr>
        </w:div>
        <w:div w:id="1512983760">
          <w:marLeft w:val="480"/>
          <w:marRight w:val="0"/>
          <w:marTop w:val="0"/>
          <w:marBottom w:val="0"/>
          <w:divBdr>
            <w:top w:val="none" w:sz="0" w:space="0" w:color="auto"/>
            <w:left w:val="none" w:sz="0" w:space="0" w:color="auto"/>
            <w:bottom w:val="none" w:sz="0" w:space="0" w:color="auto"/>
            <w:right w:val="none" w:sz="0" w:space="0" w:color="auto"/>
          </w:divBdr>
        </w:div>
        <w:div w:id="1547260330">
          <w:marLeft w:val="480"/>
          <w:marRight w:val="0"/>
          <w:marTop w:val="0"/>
          <w:marBottom w:val="0"/>
          <w:divBdr>
            <w:top w:val="none" w:sz="0" w:space="0" w:color="auto"/>
            <w:left w:val="none" w:sz="0" w:space="0" w:color="auto"/>
            <w:bottom w:val="none" w:sz="0" w:space="0" w:color="auto"/>
            <w:right w:val="none" w:sz="0" w:space="0" w:color="auto"/>
          </w:divBdr>
        </w:div>
        <w:div w:id="1573195367">
          <w:marLeft w:val="480"/>
          <w:marRight w:val="0"/>
          <w:marTop w:val="0"/>
          <w:marBottom w:val="0"/>
          <w:divBdr>
            <w:top w:val="none" w:sz="0" w:space="0" w:color="auto"/>
            <w:left w:val="none" w:sz="0" w:space="0" w:color="auto"/>
            <w:bottom w:val="none" w:sz="0" w:space="0" w:color="auto"/>
            <w:right w:val="none" w:sz="0" w:space="0" w:color="auto"/>
          </w:divBdr>
        </w:div>
        <w:div w:id="1597518605">
          <w:marLeft w:val="480"/>
          <w:marRight w:val="0"/>
          <w:marTop w:val="0"/>
          <w:marBottom w:val="0"/>
          <w:divBdr>
            <w:top w:val="none" w:sz="0" w:space="0" w:color="auto"/>
            <w:left w:val="none" w:sz="0" w:space="0" w:color="auto"/>
            <w:bottom w:val="none" w:sz="0" w:space="0" w:color="auto"/>
            <w:right w:val="none" w:sz="0" w:space="0" w:color="auto"/>
          </w:divBdr>
        </w:div>
        <w:div w:id="1599410023">
          <w:marLeft w:val="480"/>
          <w:marRight w:val="0"/>
          <w:marTop w:val="0"/>
          <w:marBottom w:val="0"/>
          <w:divBdr>
            <w:top w:val="none" w:sz="0" w:space="0" w:color="auto"/>
            <w:left w:val="none" w:sz="0" w:space="0" w:color="auto"/>
            <w:bottom w:val="none" w:sz="0" w:space="0" w:color="auto"/>
            <w:right w:val="none" w:sz="0" w:space="0" w:color="auto"/>
          </w:divBdr>
        </w:div>
        <w:div w:id="1641769853">
          <w:marLeft w:val="480"/>
          <w:marRight w:val="0"/>
          <w:marTop w:val="0"/>
          <w:marBottom w:val="0"/>
          <w:divBdr>
            <w:top w:val="none" w:sz="0" w:space="0" w:color="auto"/>
            <w:left w:val="none" w:sz="0" w:space="0" w:color="auto"/>
            <w:bottom w:val="none" w:sz="0" w:space="0" w:color="auto"/>
            <w:right w:val="none" w:sz="0" w:space="0" w:color="auto"/>
          </w:divBdr>
        </w:div>
        <w:div w:id="1662811719">
          <w:marLeft w:val="480"/>
          <w:marRight w:val="0"/>
          <w:marTop w:val="0"/>
          <w:marBottom w:val="0"/>
          <w:divBdr>
            <w:top w:val="none" w:sz="0" w:space="0" w:color="auto"/>
            <w:left w:val="none" w:sz="0" w:space="0" w:color="auto"/>
            <w:bottom w:val="none" w:sz="0" w:space="0" w:color="auto"/>
            <w:right w:val="none" w:sz="0" w:space="0" w:color="auto"/>
          </w:divBdr>
        </w:div>
        <w:div w:id="1679040904">
          <w:marLeft w:val="480"/>
          <w:marRight w:val="0"/>
          <w:marTop w:val="0"/>
          <w:marBottom w:val="0"/>
          <w:divBdr>
            <w:top w:val="none" w:sz="0" w:space="0" w:color="auto"/>
            <w:left w:val="none" w:sz="0" w:space="0" w:color="auto"/>
            <w:bottom w:val="none" w:sz="0" w:space="0" w:color="auto"/>
            <w:right w:val="none" w:sz="0" w:space="0" w:color="auto"/>
          </w:divBdr>
        </w:div>
        <w:div w:id="1692295323">
          <w:marLeft w:val="480"/>
          <w:marRight w:val="0"/>
          <w:marTop w:val="0"/>
          <w:marBottom w:val="0"/>
          <w:divBdr>
            <w:top w:val="none" w:sz="0" w:space="0" w:color="auto"/>
            <w:left w:val="none" w:sz="0" w:space="0" w:color="auto"/>
            <w:bottom w:val="none" w:sz="0" w:space="0" w:color="auto"/>
            <w:right w:val="none" w:sz="0" w:space="0" w:color="auto"/>
          </w:divBdr>
        </w:div>
        <w:div w:id="1713730651">
          <w:marLeft w:val="480"/>
          <w:marRight w:val="0"/>
          <w:marTop w:val="0"/>
          <w:marBottom w:val="0"/>
          <w:divBdr>
            <w:top w:val="none" w:sz="0" w:space="0" w:color="auto"/>
            <w:left w:val="none" w:sz="0" w:space="0" w:color="auto"/>
            <w:bottom w:val="none" w:sz="0" w:space="0" w:color="auto"/>
            <w:right w:val="none" w:sz="0" w:space="0" w:color="auto"/>
          </w:divBdr>
        </w:div>
        <w:div w:id="1718967426">
          <w:marLeft w:val="480"/>
          <w:marRight w:val="0"/>
          <w:marTop w:val="0"/>
          <w:marBottom w:val="0"/>
          <w:divBdr>
            <w:top w:val="none" w:sz="0" w:space="0" w:color="auto"/>
            <w:left w:val="none" w:sz="0" w:space="0" w:color="auto"/>
            <w:bottom w:val="none" w:sz="0" w:space="0" w:color="auto"/>
            <w:right w:val="none" w:sz="0" w:space="0" w:color="auto"/>
          </w:divBdr>
        </w:div>
        <w:div w:id="1738819216">
          <w:marLeft w:val="480"/>
          <w:marRight w:val="0"/>
          <w:marTop w:val="0"/>
          <w:marBottom w:val="0"/>
          <w:divBdr>
            <w:top w:val="none" w:sz="0" w:space="0" w:color="auto"/>
            <w:left w:val="none" w:sz="0" w:space="0" w:color="auto"/>
            <w:bottom w:val="none" w:sz="0" w:space="0" w:color="auto"/>
            <w:right w:val="none" w:sz="0" w:space="0" w:color="auto"/>
          </w:divBdr>
        </w:div>
        <w:div w:id="1768691731">
          <w:marLeft w:val="480"/>
          <w:marRight w:val="0"/>
          <w:marTop w:val="0"/>
          <w:marBottom w:val="0"/>
          <w:divBdr>
            <w:top w:val="none" w:sz="0" w:space="0" w:color="auto"/>
            <w:left w:val="none" w:sz="0" w:space="0" w:color="auto"/>
            <w:bottom w:val="none" w:sz="0" w:space="0" w:color="auto"/>
            <w:right w:val="none" w:sz="0" w:space="0" w:color="auto"/>
          </w:divBdr>
        </w:div>
        <w:div w:id="1790664452">
          <w:marLeft w:val="480"/>
          <w:marRight w:val="0"/>
          <w:marTop w:val="0"/>
          <w:marBottom w:val="0"/>
          <w:divBdr>
            <w:top w:val="none" w:sz="0" w:space="0" w:color="auto"/>
            <w:left w:val="none" w:sz="0" w:space="0" w:color="auto"/>
            <w:bottom w:val="none" w:sz="0" w:space="0" w:color="auto"/>
            <w:right w:val="none" w:sz="0" w:space="0" w:color="auto"/>
          </w:divBdr>
        </w:div>
        <w:div w:id="1841000441">
          <w:marLeft w:val="480"/>
          <w:marRight w:val="0"/>
          <w:marTop w:val="0"/>
          <w:marBottom w:val="0"/>
          <w:divBdr>
            <w:top w:val="none" w:sz="0" w:space="0" w:color="auto"/>
            <w:left w:val="none" w:sz="0" w:space="0" w:color="auto"/>
            <w:bottom w:val="none" w:sz="0" w:space="0" w:color="auto"/>
            <w:right w:val="none" w:sz="0" w:space="0" w:color="auto"/>
          </w:divBdr>
        </w:div>
        <w:div w:id="1845363515">
          <w:marLeft w:val="480"/>
          <w:marRight w:val="0"/>
          <w:marTop w:val="0"/>
          <w:marBottom w:val="0"/>
          <w:divBdr>
            <w:top w:val="none" w:sz="0" w:space="0" w:color="auto"/>
            <w:left w:val="none" w:sz="0" w:space="0" w:color="auto"/>
            <w:bottom w:val="none" w:sz="0" w:space="0" w:color="auto"/>
            <w:right w:val="none" w:sz="0" w:space="0" w:color="auto"/>
          </w:divBdr>
        </w:div>
        <w:div w:id="1873684826">
          <w:marLeft w:val="480"/>
          <w:marRight w:val="0"/>
          <w:marTop w:val="0"/>
          <w:marBottom w:val="0"/>
          <w:divBdr>
            <w:top w:val="none" w:sz="0" w:space="0" w:color="auto"/>
            <w:left w:val="none" w:sz="0" w:space="0" w:color="auto"/>
            <w:bottom w:val="none" w:sz="0" w:space="0" w:color="auto"/>
            <w:right w:val="none" w:sz="0" w:space="0" w:color="auto"/>
          </w:divBdr>
        </w:div>
        <w:div w:id="1888182909">
          <w:marLeft w:val="480"/>
          <w:marRight w:val="0"/>
          <w:marTop w:val="0"/>
          <w:marBottom w:val="0"/>
          <w:divBdr>
            <w:top w:val="none" w:sz="0" w:space="0" w:color="auto"/>
            <w:left w:val="none" w:sz="0" w:space="0" w:color="auto"/>
            <w:bottom w:val="none" w:sz="0" w:space="0" w:color="auto"/>
            <w:right w:val="none" w:sz="0" w:space="0" w:color="auto"/>
          </w:divBdr>
        </w:div>
        <w:div w:id="1889999138">
          <w:marLeft w:val="480"/>
          <w:marRight w:val="0"/>
          <w:marTop w:val="0"/>
          <w:marBottom w:val="0"/>
          <w:divBdr>
            <w:top w:val="none" w:sz="0" w:space="0" w:color="auto"/>
            <w:left w:val="none" w:sz="0" w:space="0" w:color="auto"/>
            <w:bottom w:val="none" w:sz="0" w:space="0" w:color="auto"/>
            <w:right w:val="none" w:sz="0" w:space="0" w:color="auto"/>
          </w:divBdr>
        </w:div>
        <w:div w:id="1913394950">
          <w:marLeft w:val="480"/>
          <w:marRight w:val="0"/>
          <w:marTop w:val="0"/>
          <w:marBottom w:val="0"/>
          <w:divBdr>
            <w:top w:val="none" w:sz="0" w:space="0" w:color="auto"/>
            <w:left w:val="none" w:sz="0" w:space="0" w:color="auto"/>
            <w:bottom w:val="none" w:sz="0" w:space="0" w:color="auto"/>
            <w:right w:val="none" w:sz="0" w:space="0" w:color="auto"/>
          </w:divBdr>
        </w:div>
        <w:div w:id="1961720218">
          <w:marLeft w:val="480"/>
          <w:marRight w:val="0"/>
          <w:marTop w:val="0"/>
          <w:marBottom w:val="0"/>
          <w:divBdr>
            <w:top w:val="none" w:sz="0" w:space="0" w:color="auto"/>
            <w:left w:val="none" w:sz="0" w:space="0" w:color="auto"/>
            <w:bottom w:val="none" w:sz="0" w:space="0" w:color="auto"/>
            <w:right w:val="none" w:sz="0" w:space="0" w:color="auto"/>
          </w:divBdr>
        </w:div>
        <w:div w:id="1994680272">
          <w:marLeft w:val="480"/>
          <w:marRight w:val="0"/>
          <w:marTop w:val="0"/>
          <w:marBottom w:val="0"/>
          <w:divBdr>
            <w:top w:val="none" w:sz="0" w:space="0" w:color="auto"/>
            <w:left w:val="none" w:sz="0" w:space="0" w:color="auto"/>
            <w:bottom w:val="none" w:sz="0" w:space="0" w:color="auto"/>
            <w:right w:val="none" w:sz="0" w:space="0" w:color="auto"/>
          </w:divBdr>
        </w:div>
        <w:div w:id="2001809042">
          <w:marLeft w:val="480"/>
          <w:marRight w:val="0"/>
          <w:marTop w:val="0"/>
          <w:marBottom w:val="0"/>
          <w:divBdr>
            <w:top w:val="none" w:sz="0" w:space="0" w:color="auto"/>
            <w:left w:val="none" w:sz="0" w:space="0" w:color="auto"/>
            <w:bottom w:val="none" w:sz="0" w:space="0" w:color="auto"/>
            <w:right w:val="none" w:sz="0" w:space="0" w:color="auto"/>
          </w:divBdr>
        </w:div>
        <w:div w:id="2069105349">
          <w:marLeft w:val="480"/>
          <w:marRight w:val="0"/>
          <w:marTop w:val="0"/>
          <w:marBottom w:val="0"/>
          <w:divBdr>
            <w:top w:val="none" w:sz="0" w:space="0" w:color="auto"/>
            <w:left w:val="none" w:sz="0" w:space="0" w:color="auto"/>
            <w:bottom w:val="none" w:sz="0" w:space="0" w:color="auto"/>
            <w:right w:val="none" w:sz="0" w:space="0" w:color="auto"/>
          </w:divBdr>
        </w:div>
        <w:div w:id="2077820931">
          <w:marLeft w:val="480"/>
          <w:marRight w:val="0"/>
          <w:marTop w:val="0"/>
          <w:marBottom w:val="0"/>
          <w:divBdr>
            <w:top w:val="none" w:sz="0" w:space="0" w:color="auto"/>
            <w:left w:val="none" w:sz="0" w:space="0" w:color="auto"/>
            <w:bottom w:val="none" w:sz="0" w:space="0" w:color="auto"/>
            <w:right w:val="none" w:sz="0" w:space="0" w:color="auto"/>
          </w:divBdr>
        </w:div>
        <w:div w:id="2078045130">
          <w:marLeft w:val="480"/>
          <w:marRight w:val="0"/>
          <w:marTop w:val="0"/>
          <w:marBottom w:val="0"/>
          <w:divBdr>
            <w:top w:val="none" w:sz="0" w:space="0" w:color="auto"/>
            <w:left w:val="none" w:sz="0" w:space="0" w:color="auto"/>
            <w:bottom w:val="none" w:sz="0" w:space="0" w:color="auto"/>
            <w:right w:val="none" w:sz="0" w:space="0" w:color="auto"/>
          </w:divBdr>
        </w:div>
        <w:div w:id="2106881971">
          <w:marLeft w:val="480"/>
          <w:marRight w:val="0"/>
          <w:marTop w:val="0"/>
          <w:marBottom w:val="0"/>
          <w:divBdr>
            <w:top w:val="none" w:sz="0" w:space="0" w:color="auto"/>
            <w:left w:val="none" w:sz="0" w:space="0" w:color="auto"/>
            <w:bottom w:val="none" w:sz="0" w:space="0" w:color="auto"/>
            <w:right w:val="none" w:sz="0" w:space="0" w:color="auto"/>
          </w:divBdr>
        </w:div>
        <w:div w:id="2138260461">
          <w:marLeft w:val="480"/>
          <w:marRight w:val="0"/>
          <w:marTop w:val="0"/>
          <w:marBottom w:val="0"/>
          <w:divBdr>
            <w:top w:val="none" w:sz="0" w:space="0" w:color="auto"/>
            <w:left w:val="none" w:sz="0" w:space="0" w:color="auto"/>
            <w:bottom w:val="none" w:sz="0" w:space="0" w:color="auto"/>
            <w:right w:val="none" w:sz="0" w:space="0" w:color="auto"/>
          </w:divBdr>
        </w:div>
      </w:divsChild>
    </w:div>
    <w:div w:id="1216702178">
      <w:bodyDiv w:val="1"/>
      <w:marLeft w:val="0"/>
      <w:marRight w:val="0"/>
      <w:marTop w:val="0"/>
      <w:marBottom w:val="0"/>
      <w:divBdr>
        <w:top w:val="none" w:sz="0" w:space="0" w:color="auto"/>
        <w:left w:val="none" w:sz="0" w:space="0" w:color="auto"/>
        <w:bottom w:val="none" w:sz="0" w:space="0" w:color="auto"/>
        <w:right w:val="none" w:sz="0" w:space="0" w:color="auto"/>
      </w:divBdr>
      <w:divsChild>
        <w:div w:id="125054237">
          <w:marLeft w:val="480"/>
          <w:marRight w:val="0"/>
          <w:marTop w:val="0"/>
          <w:marBottom w:val="0"/>
          <w:divBdr>
            <w:top w:val="none" w:sz="0" w:space="0" w:color="auto"/>
            <w:left w:val="none" w:sz="0" w:space="0" w:color="auto"/>
            <w:bottom w:val="none" w:sz="0" w:space="0" w:color="auto"/>
            <w:right w:val="none" w:sz="0" w:space="0" w:color="auto"/>
          </w:divBdr>
        </w:div>
        <w:div w:id="140540691">
          <w:marLeft w:val="480"/>
          <w:marRight w:val="0"/>
          <w:marTop w:val="0"/>
          <w:marBottom w:val="0"/>
          <w:divBdr>
            <w:top w:val="none" w:sz="0" w:space="0" w:color="auto"/>
            <w:left w:val="none" w:sz="0" w:space="0" w:color="auto"/>
            <w:bottom w:val="none" w:sz="0" w:space="0" w:color="auto"/>
            <w:right w:val="none" w:sz="0" w:space="0" w:color="auto"/>
          </w:divBdr>
        </w:div>
        <w:div w:id="162353993">
          <w:marLeft w:val="480"/>
          <w:marRight w:val="0"/>
          <w:marTop w:val="0"/>
          <w:marBottom w:val="0"/>
          <w:divBdr>
            <w:top w:val="none" w:sz="0" w:space="0" w:color="auto"/>
            <w:left w:val="none" w:sz="0" w:space="0" w:color="auto"/>
            <w:bottom w:val="none" w:sz="0" w:space="0" w:color="auto"/>
            <w:right w:val="none" w:sz="0" w:space="0" w:color="auto"/>
          </w:divBdr>
        </w:div>
        <w:div w:id="203714482">
          <w:marLeft w:val="480"/>
          <w:marRight w:val="0"/>
          <w:marTop w:val="0"/>
          <w:marBottom w:val="0"/>
          <w:divBdr>
            <w:top w:val="none" w:sz="0" w:space="0" w:color="auto"/>
            <w:left w:val="none" w:sz="0" w:space="0" w:color="auto"/>
            <w:bottom w:val="none" w:sz="0" w:space="0" w:color="auto"/>
            <w:right w:val="none" w:sz="0" w:space="0" w:color="auto"/>
          </w:divBdr>
        </w:div>
        <w:div w:id="210313422">
          <w:marLeft w:val="480"/>
          <w:marRight w:val="0"/>
          <w:marTop w:val="0"/>
          <w:marBottom w:val="0"/>
          <w:divBdr>
            <w:top w:val="none" w:sz="0" w:space="0" w:color="auto"/>
            <w:left w:val="none" w:sz="0" w:space="0" w:color="auto"/>
            <w:bottom w:val="none" w:sz="0" w:space="0" w:color="auto"/>
            <w:right w:val="none" w:sz="0" w:space="0" w:color="auto"/>
          </w:divBdr>
        </w:div>
        <w:div w:id="229508552">
          <w:marLeft w:val="480"/>
          <w:marRight w:val="0"/>
          <w:marTop w:val="0"/>
          <w:marBottom w:val="0"/>
          <w:divBdr>
            <w:top w:val="none" w:sz="0" w:space="0" w:color="auto"/>
            <w:left w:val="none" w:sz="0" w:space="0" w:color="auto"/>
            <w:bottom w:val="none" w:sz="0" w:space="0" w:color="auto"/>
            <w:right w:val="none" w:sz="0" w:space="0" w:color="auto"/>
          </w:divBdr>
        </w:div>
        <w:div w:id="231351794">
          <w:marLeft w:val="480"/>
          <w:marRight w:val="0"/>
          <w:marTop w:val="0"/>
          <w:marBottom w:val="0"/>
          <w:divBdr>
            <w:top w:val="none" w:sz="0" w:space="0" w:color="auto"/>
            <w:left w:val="none" w:sz="0" w:space="0" w:color="auto"/>
            <w:bottom w:val="none" w:sz="0" w:space="0" w:color="auto"/>
            <w:right w:val="none" w:sz="0" w:space="0" w:color="auto"/>
          </w:divBdr>
        </w:div>
        <w:div w:id="245071663">
          <w:marLeft w:val="480"/>
          <w:marRight w:val="0"/>
          <w:marTop w:val="0"/>
          <w:marBottom w:val="0"/>
          <w:divBdr>
            <w:top w:val="none" w:sz="0" w:space="0" w:color="auto"/>
            <w:left w:val="none" w:sz="0" w:space="0" w:color="auto"/>
            <w:bottom w:val="none" w:sz="0" w:space="0" w:color="auto"/>
            <w:right w:val="none" w:sz="0" w:space="0" w:color="auto"/>
          </w:divBdr>
        </w:div>
        <w:div w:id="250898580">
          <w:marLeft w:val="480"/>
          <w:marRight w:val="0"/>
          <w:marTop w:val="0"/>
          <w:marBottom w:val="0"/>
          <w:divBdr>
            <w:top w:val="none" w:sz="0" w:space="0" w:color="auto"/>
            <w:left w:val="none" w:sz="0" w:space="0" w:color="auto"/>
            <w:bottom w:val="none" w:sz="0" w:space="0" w:color="auto"/>
            <w:right w:val="none" w:sz="0" w:space="0" w:color="auto"/>
          </w:divBdr>
        </w:div>
        <w:div w:id="307054228">
          <w:marLeft w:val="480"/>
          <w:marRight w:val="0"/>
          <w:marTop w:val="0"/>
          <w:marBottom w:val="0"/>
          <w:divBdr>
            <w:top w:val="none" w:sz="0" w:space="0" w:color="auto"/>
            <w:left w:val="none" w:sz="0" w:space="0" w:color="auto"/>
            <w:bottom w:val="none" w:sz="0" w:space="0" w:color="auto"/>
            <w:right w:val="none" w:sz="0" w:space="0" w:color="auto"/>
          </w:divBdr>
        </w:div>
        <w:div w:id="314649293">
          <w:marLeft w:val="480"/>
          <w:marRight w:val="0"/>
          <w:marTop w:val="0"/>
          <w:marBottom w:val="0"/>
          <w:divBdr>
            <w:top w:val="none" w:sz="0" w:space="0" w:color="auto"/>
            <w:left w:val="none" w:sz="0" w:space="0" w:color="auto"/>
            <w:bottom w:val="none" w:sz="0" w:space="0" w:color="auto"/>
            <w:right w:val="none" w:sz="0" w:space="0" w:color="auto"/>
          </w:divBdr>
        </w:div>
        <w:div w:id="348145334">
          <w:marLeft w:val="480"/>
          <w:marRight w:val="0"/>
          <w:marTop w:val="0"/>
          <w:marBottom w:val="0"/>
          <w:divBdr>
            <w:top w:val="none" w:sz="0" w:space="0" w:color="auto"/>
            <w:left w:val="none" w:sz="0" w:space="0" w:color="auto"/>
            <w:bottom w:val="none" w:sz="0" w:space="0" w:color="auto"/>
            <w:right w:val="none" w:sz="0" w:space="0" w:color="auto"/>
          </w:divBdr>
        </w:div>
        <w:div w:id="360785332">
          <w:marLeft w:val="480"/>
          <w:marRight w:val="0"/>
          <w:marTop w:val="0"/>
          <w:marBottom w:val="0"/>
          <w:divBdr>
            <w:top w:val="none" w:sz="0" w:space="0" w:color="auto"/>
            <w:left w:val="none" w:sz="0" w:space="0" w:color="auto"/>
            <w:bottom w:val="none" w:sz="0" w:space="0" w:color="auto"/>
            <w:right w:val="none" w:sz="0" w:space="0" w:color="auto"/>
          </w:divBdr>
        </w:div>
        <w:div w:id="378818127">
          <w:marLeft w:val="480"/>
          <w:marRight w:val="0"/>
          <w:marTop w:val="0"/>
          <w:marBottom w:val="0"/>
          <w:divBdr>
            <w:top w:val="none" w:sz="0" w:space="0" w:color="auto"/>
            <w:left w:val="none" w:sz="0" w:space="0" w:color="auto"/>
            <w:bottom w:val="none" w:sz="0" w:space="0" w:color="auto"/>
            <w:right w:val="none" w:sz="0" w:space="0" w:color="auto"/>
          </w:divBdr>
        </w:div>
        <w:div w:id="415056614">
          <w:marLeft w:val="480"/>
          <w:marRight w:val="0"/>
          <w:marTop w:val="0"/>
          <w:marBottom w:val="0"/>
          <w:divBdr>
            <w:top w:val="none" w:sz="0" w:space="0" w:color="auto"/>
            <w:left w:val="none" w:sz="0" w:space="0" w:color="auto"/>
            <w:bottom w:val="none" w:sz="0" w:space="0" w:color="auto"/>
            <w:right w:val="none" w:sz="0" w:space="0" w:color="auto"/>
          </w:divBdr>
        </w:div>
        <w:div w:id="420685404">
          <w:marLeft w:val="480"/>
          <w:marRight w:val="0"/>
          <w:marTop w:val="0"/>
          <w:marBottom w:val="0"/>
          <w:divBdr>
            <w:top w:val="none" w:sz="0" w:space="0" w:color="auto"/>
            <w:left w:val="none" w:sz="0" w:space="0" w:color="auto"/>
            <w:bottom w:val="none" w:sz="0" w:space="0" w:color="auto"/>
            <w:right w:val="none" w:sz="0" w:space="0" w:color="auto"/>
          </w:divBdr>
        </w:div>
        <w:div w:id="424964768">
          <w:marLeft w:val="480"/>
          <w:marRight w:val="0"/>
          <w:marTop w:val="0"/>
          <w:marBottom w:val="0"/>
          <w:divBdr>
            <w:top w:val="none" w:sz="0" w:space="0" w:color="auto"/>
            <w:left w:val="none" w:sz="0" w:space="0" w:color="auto"/>
            <w:bottom w:val="none" w:sz="0" w:space="0" w:color="auto"/>
            <w:right w:val="none" w:sz="0" w:space="0" w:color="auto"/>
          </w:divBdr>
        </w:div>
        <w:div w:id="430584721">
          <w:marLeft w:val="480"/>
          <w:marRight w:val="0"/>
          <w:marTop w:val="0"/>
          <w:marBottom w:val="0"/>
          <w:divBdr>
            <w:top w:val="none" w:sz="0" w:space="0" w:color="auto"/>
            <w:left w:val="none" w:sz="0" w:space="0" w:color="auto"/>
            <w:bottom w:val="none" w:sz="0" w:space="0" w:color="auto"/>
            <w:right w:val="none" w:sz="0" w:space="0" w:color="auto"/>
          </w:divBdr>
        </w:div>
        <w:div w:id="478958114">
          <w:marLeft w:val="480"/>
          <w:marRight w:val="0"/>
          <w:marTop w:val="0"/>
          <w:marBottom w:val="0"/>
          <w:divBdr>
            <w:top w:val="none" w:sz="0" w:space="0" w:color="auto"/>
            <w:left w:val="none" w:sz="0" w:space="0" w:color="auto"/>
            <w:bottom w:val="none" w:sz="0" w:space="0" w:color="auto"/>
            <w:right w:val="none" w:sz="0" w:space="0" w:color="auto"/>
          </w:divBdr>
        </w:div>
        <w:div w:id="488523943">
          <w:marLeft w:val="480"/>
          <w:marRight w:val="0"/>
          <w:marTop w:val="0"/>
          <w:marBottom w:val="0"/>
          <w:divBdr>
            <w:top w:val="none" w:sz="0" w:space="0" w:color="auto"/>
            <w:left w:val="none" w:sz="0" w:space="0" w:color="auto"/>
            <w:bottom w:val="none" w:sz="0" w:space="0" w:color="auto"/>
            <w:right w:val="none" w:sz="0" w:space="0" w:color="auto"/>
          </w:divBdr>
        </w:div>
        <w:div w:id="502009004">
          <w:marLeft w:val="480"/>
          <w:marRight w:val="0"/>
          <w:marTop w:val="0"/>
          <w:marBottom w:val="0"/>
          <w:divBdr>
            <w:top w:val="none" w:sz="0" w:space="0" w:color="auto"/>
            <w:left w:val="none" w:sz="0" w:space="0" w:color="auto"/>
            <w:bottom w:val="none" w:sz="0" w:space="0" w:color="auto"/>
            <w:right w:val="none" w:sz="0" w:space="0" w:color="auto"/>
          </w:divBdr>
        </w:div>
        <w:div w:id="506792364">
          <w:marLeft w:val="480"/>
          <w:marRight w:val="0"/>
          <w:marTop w:val="0"/>
          <w:marBottom w:val="0"/>
          <w:divBdr>
            <w:top w:val="none" w:sz="0" w:space="0" w:color="auto"/>
            <w:left w:val="none" w:sz="0" w:space="0" w:color="auto"/>
            <w:bottom w:val="none" w:sz="0" w:space="0" w:color="auto"/>
            <w:right w:val="none" w:sz="0" w:space="0" w:color="auto"/>
          </w:divBdr>
        </w:div>
        <w:div w:id="552621378">
          <w:marLeft w:val="480"/>
          <w:marRight w:val="0"/>
          <w:marTop w:val="0"/>
          <w:marBottom w:val="0"/>
          <w:divBdr>
            <w:top w:val="none" w:sz="0" w:space="0" w:color="auto"/>
            <w:left w:val="none" w:sz="0" w:space="0" w:color="auto"/>
            <w:bottom w:val="none" w:sz="0" w:space="0" w:color="auto"/>
            <w:right w:val="none" w:sz="0" w:space="0" w:color="auto"/>
          </w:divBdr>
        </w:div>
        <w:div w:id="557084029">
          <w:marLeft w:val="480"/>
          <w:marRight w:val="0"/>
          <w:marTop w:val="0"/>
          <w:marBottom w:val="0"/>
          <w:divBdr>
            <w:top w:val="none" w:sz="0" w:space="0" w:color="auto"/>
            <w:left w:val="none" w:sz="0" w:space="0" w:color="auto"/>
            <w:bottom w:val="none" w:sz="0" w:space="0" w:color="auto"/>
            <w:right w:val="none" w:sz="0" w:space="0" w:color="auto"/>
          </w:divBdr>
        </w:div>
        <w:div w:id="557742080">
          <w:marLeft w:val="480"/>
          <w:marRight w:val="0"/>
          <w:marTop w:val="0"/>
          <w:marBottom w:val="0"/>
          <w:divBdr>
            <w:top w:val="none" w:sz="0" w:space="0" w:color="auto"/>
            <w:left w:val="none" w:sz="0" w:space="0" w:color="auto"/>
            <w:bottom w:val="none" w:sz="0" w:space="0" w:color="auto"/>
            <w:right w:val="none" w:sz="0" w:space="0" w:color="auto"/>
          </w:divBdr>
        </w:div>
        <w:div w:id="724256540">
          <w:marLeft w:val="480"/>
          <w:marRight w:val="0"/>
          <w:marTop w:val="0"/>
          <w:marBottom w:val="0"/>
          <w:divBdr>
            <w:top w:val="none" w:sz="0" w:space="0" w:color="auto"/>
            <w:left w:val="none" w:sz="0" w:space="0" w:color="auto"/>
            <w:bottom w:val="none" w:sz="0" w:space="0" w:color="auto"/>
            <w:right w:val="none" w:sz="0" w:space="0" w:color="auto"/>
          </w:divBdr>
        </w:div>
        <w:div w:id="775902198">
          <w:marLeft w:val="480"/>
          <w:marRight w:val="0"/>
          <w:marTop w:val="0"/>
          <w:marBottom w:val="0"/>
          <w:divBdr>
            <w:top w:val="none" w:sz="0" w:space="0" w:color="auto"/>
            <w:left w:val="none" w:sz="0" w:space="0" w:color="auto"/>
            <w:bottom w:val="none" w:sz="0" w:space="0" w:color="auto"/>
            <w:right w:val="none" w:sz="0" w:space="0" w:color="auto"/>
          </w:divBdr>
        </w:div>
        <w:div w:id="806506536">
          <w:marLeft w:val="480"/>
          <w:marRight w:val="0"/>
          <w:marTop w:val="0"/>
          <w:marBottom w:val="0"/>
          <w:divBdr>
            <w:top w:val="none" w:sz="0" w:space="0" w:color="auto"/>
            <w:left w:val="none" w:sz="0" w:space="0" w:color="auto"/>
            <w:bottom w:val="none" w:sz="0" w:space="0" w:color="auto"/>
            <w:right w:val="none" w:sz="0" w:space="0" w:color="auto"/>
          </w:divBdr>
        </w:div>
        <w:div w:id="924218421">
          <w:marLeft w:val="480"/>
          <w:marRight w:val="0"/>
          <w:marTop w:val="0"/>
          <w:marBottom w:val="0"/>
          <w:divBdr>
            <w:top w:val="none" w:sz="0" w:space="0" w:color="auto"/>
            <w:left w:val="none" w:sz="0" w:space="0" w:color="auto"/>
            <w:bottom w:val="none" w:sz="0" w:space="0" w:color="auto"/>
            <w:right w:val="none" w:sz="0" w:space="0" w:color="auto"/>
          </w:divBdr>
        </w:div>
        <w:div w:id="932512936">
          <w:marLeft w:val="480"/>
          <w:marRight w:val="0"/>
          <w:marTop w:val="0"/>
          <w:marBottom w:val="0"/>
          <w:divBdr>
            <w:top w:val="none" w:sz="0" w:space="0" w:color="auto"/>
            <w:left w:val="none" w:sz="0" w:space="0" w:color="auto"/>
            <w:bottom w:val="none" w:sz="0" w:space="0" w:color="auto"/>
            <w:right w:val="none" w:sz="0" w:space="0" w:color="auto"/>
          </w:divBdr>
        </w:div>
        <w:div w:id="949629914">
          <w:marLeft w:val="480"/>
          <w:marRight w:val="0"/>
          <w:marTop w:val="0"/>
          <w:marBottom w:val="0"/>
          <w:divBdr>
            <w:top w:val="none" w:sz="0" w:space="0" w:color="auto"/>
            <w:left w:val="none" w:sz="0" w:space="0" w:color="auto"/>
            <w:bottom w:val="none" w:sz="0" w:space="0" w:color="auto"/>
            <w:right w:val="none" w:sz="0" w:space="0" w:color="auto"/>
          </w:divBdr>
        </w:div>
        <w:div w:id="972951133">
          <w:marLeft w:val="480"/>
          <w:marRight w:val="0"/>
          <w:marTop w:val="0"/>
          <w:marBottom w:val="0"/>
          <w:divBdr>
            <w:top w:val="none" w:sz="0" w:space="0" w:color="auto"/>
            <w:left w:val="none" w:sz="0" w:space="0" w:color="auto"/>
            <w:bottom w:val="none" w:sz="0" w:space="0" w:color="auto"/>
            <w:right w:val="none" w:sz="0" w:space="0" w:color="auto"/>
          </w:divBdr>
        </w:div>
        <w:div w:id="986016151">
          <w:marLeft w:val="480"/>
          <w:marRight w:val="0"/>
          <w:marTop w:val="0"/>
          <w:marBottom w:val="0"/>
          <w:divBdr>
            <w:top w:val="none" w:sz="0" w:space="0" w:color="auto"/>
            <w:left w:val="none" w:sz="0" w:space="0" w:color="auto"/>
            <w:bottom w:val="none" w:sz="0" w:space="0" w:color="auto"/>
            <w:right w:val="none" w:sz="0" w:space="0" w:color="auto"/>
          </w:divBdr>
        </w:div>
        <w:div w:id="996111076">
          <w:marLeft w:val="480"/>
          <w:marRight w:val="0"/>
          <w:marTop w:val="0"/>
          <w:marBottom w:val="0"/>
          <w:divBdr>
            <w:top w:val="none" w:sz="0" w:space="0" w:color="auto"/>
            <w:left w:val="none" w:sz="0" w:space="0" w:color="auto"/>
            <w:bottom w:val="none" w:sz="0" w:space="0" w:color="auto"/>
            <w:right w:val="none" w:sz="0" w:space="0" w:color="auto"/>
          </w:divBdr>
        </w:div>
        <w:div w:id="999575022">
          <w:marLeft w:val="480"/>
          <w:marRight w:val="0"/>
          <w:marTop w:val="0"/>
          <w:marBottom w:val="0"/>
          <w:divBdr>
            <w:top w:val="none" w:sz="0" w:space="0" w:color="auto"/>
            <w:left w:val="none" w:sz="0" w:space="0" w:color="auto"/>
            <w:bottom w:val="none" w:sz="0" w:space="0" w:color="auto"/>
            <w:right w:val="none" w:sz="0" w:space="0" w:color="auto"/>
          </w:divBdr>
        </w:div>
        <w:div w:id="1026365562">
          <w:marLeft w:val="480"/>
          <w:marRight w:val="0"/>
          <w:marTop w:val="0"/>
          <w:marBottom w:val="0"/>
          <w:divBdr>
            <w:top w:val="none" w:sz="0" w:space="0" w:color="auto"/>
            <w:left w:val="none" w:sz="0" w:space="0" w:color="auto"/>
            <w:bottom w:val="none" w:sz="0" w:space="0" w:color="auto"/>
            <w:right w:val="none" w:sz="0" w:space="0" w:color="auto"/>
          </w:divBdr>
        </w:div>
        <w:div w:id="1074821180">
          <w:marLeft w:val="480"/>
          <w:marRight w:val="0"/>
          <w:marTop w:val="0"/>
          <w:marBottom w:val="0"/>
          <w:divBdr>
            <w:top w:val="none" w:sz="0" w:space="0" w:color="auto"/>
            <w:left w:val="none" w:sz="0" w:space="0" w:color="auto"/>
            <w:bottom w:val="none" w:sz="0" w:space="0" w:color="auto"/>
            <w:right w:val="none" w:sz="0" w:space="0" w:color="auto"/>
          </w:divBdr>
        </w:div>
        <w:div w:id="1095587838">
          <w:marLeft w:val="480"/>
          <w:marRight w:val="0"/>
          <w:marTop w:val="0"/>
          <w:marBottom w:val="0"/>
          <w:divBdr>
            <w:top w:val="none" w:sz="0" w:space="0" w:color="auto"/>
            <w:left w:val="none" w:sz="0" w:space="0" w:color="auto"/>
            <w:bottom w:val="none" w:sz="0" w:space="0" w:color="auto"/>
            <w:right w:val="none" w:sz="0" w:space="0" w:color="auto"/>
          </w:divBdr>
        </w:div>
        <w:div w:id="1140271026">
          <w:marLeft w:val="480"/>
          <w:marRight w:val="0"/>
          <w:marTop w:val="0"/>
          <w:marBottom w:val="0"/>
          <w:divBdr>
            <w:top w:val="none" w:sz="0" w:space="0" w:color="auto"/>
            <w:left w:val="none" w:sz="0" w:space="0" w:color="auto"/>
            <w:bottom w:val="none" w:sz="0" w:space="0" w:color="auto"/>
            <w:right w:val="none" w:sz="0" w:space="0" w:color="auto"/>
          </w:divBdr>
        </w:div>
        <w:div w:id="1158377697">
          <w:marLeft w:val="480"/>
          <w:marRight w:val="0"/>
          <w:marTop w:val="0"/>
          <w:marBottom w:val="0"/>
          <w:divBdr>
            <w:top w:val="none" w:sz="0" w:space="0" w:color="auto"/>
            <w:left w:val="none" w:sz="0" w:space="0" w:color="auto"/>
            <w:bottom w:val="none" w:sz="0" w:space="0" w:color="auto"/>
            <w:right w:val="none" w:sz="0" w:space="0" w:color="auto"/>
          </w:divBdr>
        </w:div>
        <w:div w:id="1160392342">
          <w:marLeft w:val="480"/>
          <w:marRight w:val="0"/>
          <w:marTop w:val="0"/>
          <w:marBottom w:val="0"/>
          <w:divBdr>
            <w:top w:val="none" w:sz="0" w:space="0" w:color="auto"/>
            <w:left w:val="none" w:sz="0" w:space="0" w:color="auto"/>
            <w:bottom w:val="none" w:sz="0" w:space="0" w:color="auto"/>
            <w:right w:val="none" w:sz="0" w:space="0" w:color="auto"/>
          </w:divBdr>
        </w:div>
        <w:div w:id="1178541752">
          <w:marLeft w:val="480"/>
          <w:marRight w:val="0"/>
          <w:marTop w:val="0"/>
          <w:marBottom w:val="0"/>
          <w:divBdr>
            <w:top w:val="none" w:sz="0" w:space="0" w:color="auto"/>
            <w:left w:val="none" w:sz="0" w:space="0" w:color="auto"/>
            <w:bottom w:val="none" w:sz="0" w:space="0" w:color="auto"/>
            <w:right w:val="none" w:sz="0" w:space="0" w:color="auto"/>
          </w:divBdr>
        </w:div>
        <w:div w:id="1215969613">
          <w:marLeft w:val="480"/>
          <w:marRight w:val="0"/>
          <w:marTop w:val="0"/>
          <w:marBottom w:val="0"/>
          <w:divBdr>
            <w:top w:val="none" w:sz="0" w:space="0" w:color="auto"/>
            <w:left w:val="none" w:sz="0" w:space="0" w:color="auto"/>
            <w:bottom w:val="none" w:sz="0" w:space="0" w:color="auto"/>
            <w:right w:val="none" w:sz="0" w:space="0" w:color="auto"/>
          </w:divBdr>
        </w:div>
        <w:div w:id="1218249433">
          <w:marLeft w:val="480"/>
          <w:marRight w:val="0"/>
          <w:marTop w:val="0"/>
          <w:marBottom w:val="0"/>
          <w:divBdr>
            <w:top w:val="none" w:sz="0" w:space="0" w:color="auto"/>
            <w:left w:val="none" w:sz="0" w:space="0" w:color="auto"/>
            <w:bottom w:val="none" w:sz="0" w:space="0" w:color="auto"/>
            <w:right w:val="none" w:sz="0" w:space="0" w:color="auto"/>
          </w:divBdr>
        </w:div>
        <w:div w:id="1237980489">
          <w:marLeft w:val="480"/>
          <w:marRight w:val="0"/>
          <w:marTop w:val="0"/>
          <w:marBottom w:val="0"/>
          <w:divBdr>
            <w:top w:val="none" w:sz="0" w:space="0" w:color="auto"/>
            <w:left w:val="none" w:sz="0" w:space="0" w:color="auto"/>
            <w:bottom w:val="none" w:sz="0" w:space="0" w:color="auto"/>
            <w:right w:val="none" w:sz="0" w:space="0" w:color="auto"/>
          </w:divBdr>
        </w:div>
        <w:div w:id="1278871911">
          <w:marLeft w:val="480"/>
          <w:marRight w:val="0"/>
          <w:marTop w:val="0"/>
          <w:marBottom w:val="0"/>
          <w:divBdr>
            <w:top w:val="none" w:sz="0" w:space="0" w:color="auto"/>
            <w:left w:val="none" w:sz="0" w:space="0" w:color="auto"/>
            <w:bottom w:val="none" w:sz="0" w:space="0" w:color="auto"/>
            <w:right w:val="none" w:sz="0" w:space="0" w:color="auto"/>
          </w:divBdr>
        </w:div>
        <w:div w:id="1356423585">
          <w:marLeft w:val="480"/>
          <w:marRight w:val="0"/>
          <w:marTop w:val="0"/>
          <w:marBottom w:val="0"/>
          <w:divBdr>
            <w:top w:val="none" w:sz="0" w:space="0" w:color="auto"/>
            <w:left w:val="none" w:sz="0" w:space="0" w:color="auto"/>
            <w:bottom w:val="none" w:sz="0" w:space="0" w:color="auto"/>
            <w:right w:val="none" w:sz="0" w:space="0" w:color="auto"/>
          </w:divBdr>
        </w:div>
        <w:div w:id="1377974532">
          <w:marLeft w:val="480"/>
          <w:marRight w:val="0"/>
          <w:marTop w:val="0"/>
          <w:marBottom w:val="0"/>
          <w:divBdr>
            <w:top w:val="none" w:sz="0" w:space="0" w:color="auto"/>
            <w:left w:val="none" w:sz="0" w:space="0" w:color="auto"/>
            <w:bottom w:val="none" w:sz="0" w:space="0" w:color="auto"/>
            <w:right w:val="none" w:sz="0" w:space="0" w:color="auto"/>
          </w:divBdr>
        </w:div>
        <w:div w:id="1399286175">
          <w:marLeft w:val="480"/>
          <w:marRight w:val="0"/>
          <w:marTop w:val="0"/>
          <w:marBottom w:val="0"/>
          <w:divBdr>
            <w:top w:val="none" w:sz="0" w:space="0" w:color="auto"/>
            <w:left w:val="none" w:sz="0" w:space="0" w:color="auto"/>
            <w:bottom w:val="none" w:sz="0" w:space="0" w:color="auto"/>
            <w:right w:val="none" w:sz="0" w:space="0" w:color="auto"/>
          </w:divBdr>
        </w:div>
        <w:div w:id="1426421097">
          <w:marLeft w:val="480"/>
          <w:marRight w:val="0"/>
          <w:marTop w:val="0"/>
          <w:marBottom w:val="0"/>
          <w:divBdr>
            <w:top w:val="none" w:sz="0" w:space="0" w:color="auto"/>
            <w:left w:val="none" w:sz="0" w:space="0" w:color="auto"/>
            <w:bottom w:val="none" w:sz="0" w:space="0" w:color="auto"/>
            <w:right w:val="none" w:sz="0" w:space="0" w:color="auto"/>
          </w:divBdr>
        </w:div>
        <w:div w:id="1436559086">
          <w:marLeft w:val="480"/>
          <w:marRight w:val="0"/>
          <w:marTop w:val="0"/>
          <w:marBottom w:val="0"/>
          <w:divBdr>
            <w:top w:val="none" w:sz="0" w:space="0" w:color="auto"/>
            <w:left w:val="none" w:sz="0" w:space="0" w:color="auto"/>
            <w:bottom w:val="none" w:sz="0" w:space="0" w:color="auto"/>
            <w:right w:val="none" w:sz="0" w:space="0" w:color="auto"/>
          </w:divBdr>
        </w:div>
        <w:div w:id="1494687909">
          <w:marLeft w:val="480"/>
          <w:marRight w:val="0"/>
          <w:marTop w:val="0"/>
          <w:marBottom w:val="0"/>
          <w:divBdr>
            <w:top w:val="none" w:sz="0" w:space="0" w:color="auto"/>
            <w:left w:val="none" w:sz="0" w:space="0" w:color="auto"/>
            <w:bottom w:val="none" w:sz="0" w:space="0" w:color="auto"/>
            <w:right w:val="none" w:sz="0" w:space="0" w:color="auto"/>
          </w:divBdr>
        </w:div>
        <w:div w:id="1496994845">
          <w:marLeft w:val="480"/>
          <w:marRight w:val="0"/>
          <w:marTop w:val="0"/>
          <w:marBottom w:val="0"/>
          <w:divBdr>
            <w:top w:val="none" w:sz="0" w:space="0" w:color="auto"/>
            <w:left w:val="none" w:sz="0" w:space="0" w:color="auto"/>
            <w:bottom w:val="none" w:sz="0" w:space="0" w:color="auto"/>
            <w:right w:val="none" w:sz="0" w:space="0" w:color="auto"/>
          </w:divBdr>
        </w:div>
        <w:div w:id="1508787370">
          <w:marLeft w:val="480"/>
          <w:marRight w:val="0"/>
          <w:marTop w:val="0"/>
          <w:marBottom w:val="0"/>
          <w:divBdr>
            <w:top w:val="none" w:sz="0" w:space="0" w:color="auto"/>
            <w:left w:val="none" w:sz="0" w:space="0" w:color="auto"/>
            <w:bottom w:val="none" w:sz="0" w:space="0" w:color="auto"/>
            <w:right w:val="none" w:sz="0" w:space="0" w:color="auto"/>
          </w:divBdr>
        </w:div>
        <w:div w:id="1524782755">
          <w:marLeft w:val="480"/>
          <w:marRight w:val="0"/>
          <w:marTop w:val="0"/>
          <w:marBottom w:val="0"/>
          <w:divBdr>
            <w:top w:val="none" w:sz="0" w:space="0" w:color="auto"/>
            <w:left w:val="none" w:sz="0" w:space="0" w:color="auto"/>
            <w:bottom w:val="none" w:sz="0" w:space="0" w:color="auto"/>
            <w:right w:val="none" w:sz="0" w:space="0" w:color="auto"/>
          </w:divBdr>
        </w:div>
        <w:div w:id="1530294140">
          <w:marLeft w:val="480"/>
          <w:marRight w:val="0"/>
          <w:marTop w:val="0"/>
          <w:marBottom w:val="0"/>
          <w:divBdr>
            <w:top w:val="none" w:sz="0" w:space="0" w:color="auto"/>
            <w:left w:val="none" w:sz="0" w:space="0" w:color="auto"/>
            <w:bottom w:val="none" w:sz="0" w:space="0" w:color="auto"/>
            <w:right w:val="none" w:sz="0" w:space="0" w:color="auto"/>
          </w:divBdr>
        </w:div>
        <w:div w:id="1537815199">
          <w:marLeft w:val="480"/>
          <w:marRight w:val="0"/>
          <w:marTop w:val="0"/>
          <w:marBottom w:val="0"/>
          <w:divBdr>
            <w:top w:val="none" w:sz="0" w:space="0" w:color="auto"/>
            <w:left w:val="none" w:sz="0" w:space="0" w:color="auto"/>
            <w:bottom w:val="none" w:sz="0" w:space="0" w:color="auto"/>
            <w:right w:val="none" w:sz="0" w:space="0" w:color="auto"/>
          </w:divBdr>
        </w:div>
        <w:div w:id="1564558650">
          <w:marLeft w:val="480"/>
          <w:marRight w:val="0"/>
          <w:marTop w:val="0"/>
          <w:marBottom w:val="0"/>
          <w:divBdr>
            <w:top w:val="none" w:sz="0" w:space="0" w:color="auto"/>
            <w:left w:val="none" w:sz="0" w:space="0" w:color="auto"/>
            <w:bottom w:val="none" w:sz="0" w:space="0" w:color="auto"/>
            <w:right w:val="none" w:sz="0" w:space="0" w:color="auto"/>
          </w:divBdr>
        </w:div>
        <w:div w:id="1595624303">
          <w:marLeft w:val="480"/>
          <w:marRight w:val="0"/>
          <w:marTop w:val="0"/>
          <w:marBottom w:val="0"/>
          <w:divBdr>
            <w:top w:val="none" w:sz="0" w:space="0" w:color="auto"/>
            <w:left w:val="none" w:sz="0" w:space="0" w:color="auto"/>
            <w:bottom w:val="none" w:sz="0" w:space="0" w:color="auto"/>
            <w:right w:val="none" w:sz="0" w:space="0" w:color="auto"/>
          </w:divBdr>
        </w:div>
        <w:div w:id="1633825290">
          <w:marLeft w:val="480"/>
          <w:marRight w:val="0"/>
          <w:marTop w:val="0"/>
          <w:marBottom w:val="0"/>
          <w:divBdr>
            <w:top w:val="none" w:sz="0" w:space="0" w:color="auto"/>
            <w:left w:val="none" w:sz="0" w:space="0" w:color="auto"/>
            <w:bottom w:val="none" w:sz="0" w:space="0" w:color="auto"/>
            <w:right w:val="none" w:sz="0" w:space="0" w:color="auto"/>
          </w:divBdr>
        </w:div>
        <w:div w:id="1671105154">
          <w:marLeft w:val="480"/>
          <w:marRight w:val="0"/>
          <w:marTop w:val="0"/>
          <w:marBottom w:val="0"/>
          <w:divBdr>
            <w:top w:val="none" w:sz="0" w:space="0" w:color="auto"/>
            <w:left w:val="none" w:sz="0" w:space="0" w:color="auto"/>
            <w:bottom w:val="none" w:sz="0" w:space="0" w:color="auto"/>
            <w:right w:val="none" w:sz="0" w:space="0" w:color="auto"/>
          </w:divBdr>
        </w:div>
        <w:div w:id="1703093854">
          <w:marLeft w:val="480"/>
          <w:marRight w:val="0"/>
          <w:marTop w:val="0"/>
          <w:marBottom w:val="0"/>
          <w:divBdr>
            <w:top w:val="none" w:sz="0" w:space="0" w:color="auto"/>
            <w:left w:val="none" w:sz="0" w:space="0" w:color="auto"/>
            <w:bottom w:val="none" w:sz="0" w:space="0" w:color="auto"/>
            <w:right w:val="none" w:sz="0" w:space="0" w:color="auto"/>
          </w:divBdr>
        </w:div>
        <w:div w:id="1842355949">
          <w:marLeft w:val="480"/>
          <w:marRight w:val="0"/>
          <w:marTop w:val="0"/>
          <w:marBottom w:val="0"/>
          <w:divBdr>
            <w:top w:val="none" w:sz="0" w:space="0" w:color="auto"/>
            <w:left w:val="none" w:sz="0" w:space="0" w:color="auto"/>
            <w:bottom w:val="none" w:sz="0" w:space="0" w:color="auto"/>
            <w:right w:val="none" w:sz="0" w:space="0" w:color="auto"/>
          </w:divBdr>
        </w:div>
        <w:div w:id="1850752991">
          <w:marLeft w:val="480"/>
          <w:marRight w:val="0"/>
          <w:marTop w:val="0"/>
          <w:marBottom w:val="0"/>
          <w:divBdr>
            <w:top w:val="none" w:sz="0" w:space="0" w:color="auto"/>
            <w:left w:val="none" w:sz="0" w:space="0" w:color="auto"/>
            <w:bottom w:val="none" w:sz="0" w:space="0" w:color="auto"/>
            <w:right w:val="none" w:sz="0" w:space="0" w:color="auto"/>
          </w:divBdr>
        </w:div>
        <w:div w:id="1862206987">
          <w:marLeft w:val="480"/>
          <w:marRight w:val="0"/>
          <w:marTop w:val="0"/>
          <w:marBottom w:val="0"/>
          <w:divBdr>
            <w:top w:val="none" w:sz="0" w:space="0" w:color="auto"/>
            <w:left w:val="none" w:sz="0" w:space="0" w:color="auto"/>
            <w:bottom w:val="none" w:sz="0" w:space="0" w:color="auto"/>
            <w:right w:val="none" w:sz="0" w:space="0" w:color="auto"/>
          </w:divBdr>
        </w:div>
        <w:div w:id="1866671060">
          <w:marLeft w:val="480"/>
          <w:marRight w:val="0"/>
          <w:marTop w:val="0"/>
          <w:marBottom w:val="0"/>
          <w:divBdr>
            <w:top w:val="none" w:sz="0" w:space="0" w:color="auto"/>
            <w:left w:val="none" w:sz="0" w:space="0" w:color="auto"/>
            <w:bottom w:val="none" w:sz="0" w:space="0" w:color="auto"/>
            <w:right w:val="none" w:sz="0" w:space="0" w:color="auto"/>
          </w:divBdr>
        </w:div>
        <w:div w:id="1887182306">
          <w:marLeft w:val="480"/>
          <w:marRight w:val="0"/>
          <w:marTop w:val="0"/>
          <w:marBottom w:val="0"/>
          <w:divBdr>
            <w:top w:val="none" w:sz="0" w:space="0" w:color="auto"/>
            <w:left w:val="none" w:sz="0" w:space="0" w:color="auto"/>
            <w:bottom w:val="none" w:sz="0" w:space="0" w:color="auto"/>
            <w:right w:val="none" w:sz="0" w:space="0" w:color="auto"/>
          </w:divBdr>
        </w:div>
        <w:div w:id="1935239758">
          <w:marLeft w:val="480"/>
          <w:marRight w:val="0"/>
          <w:marTop w:val="0"/>
          <w:marBottom w:val="0"/>
          <w:divBdr>
            <w:top w:val="none" w:sz="0" w:space="0" w:color="auto"/>
            <w:left w:val="none" w:sz="0" w:space="0" w:color="auto"/>
            <w:bottom w:val="none" w:sz="0" w:space="0" w:color="auto"/>
            <w:right w:val="none" w:sz="0" w:space="0" w:color="auto"/>
          </w:divBdr>
        </w:div>
        <w:div w:id="1935819152">
          <w:marLeft w:val="480"/>
          <w:marRight w:val="0"/>
          <w:marTop w:val="0"/>
          <w:marBottom w:val="0"/>
          <w:divBdr>
            <w:top w:val="none" w:sz="0" w:space="0" w:color="auto"/>
            <w:left w:val="none" w:sz="0" w:space="0" w:color="auto"/>
            <w:bottom w:val="none" w:sz="0" w:space="0" w:color="auto"/>
            <w:right w:val="none" w:sz="0" w:space="0" w:color="auto"/>
          </w:divBdr>
        </w:div>
        <w:div w:id="1992949920">
          <w:marLeft w:val="480"/>
          <w:marRight w:val="0"/>
          <w:marTop w:val="0"/>
          <w:marBottom w:val="0"/>
          <w:divBdr>
            <w:top w:val="none" w:sz="0" w:space="0" w:color="auto"/>
            <w:left w:val="none" w:sz="0" w:space="0" w:color="auto"/>
            <w:bottom w:val="none" w:sz="0" w:space="0" w:color="auto"/>
            <w:right w:val="none" w:sz="0" w:space="0" w:color="auto"/>
          </w:divBdr>
        </w:div>
        <w:div w:id="2014599355">
          <w:marLeft w:val="480"/>
          <w:marRight w:val="0"/>
          <w:marTop w:val="0"/>
          <w:marBottom w:val="0"/>
          <w:divBdr>
            <w:top w:val="none" w:sz="0" w:space="0" w:color="auto"/>
            <w:left w:val="none" w:sz="0" w:space="0" w:color="auto"/>
            <w:bottom w:val="none" w:sz="0" w:space="0" w:color="auto"/>
            <w:right w:val="none" w:sz="0" w:space="0" w:color="auto"/>
          </w:divBdr>
        </w:div>
        <w:div w:id="2021930574">
          <w:marLeft w:val="480"/>
          <w:marRight w:val="0"/>
          <w:marTop w:val="0"/>
          <w:marBottom w:val="0"/>
          <w:divBdr>
            <w:top w:val="none" w:sz="0" w:space="0" w:color="auto"/>
            <w:left w:val="none" w:sz="0" w:space="0" w:color="auto"/>
            <w:bottom w:val="none" w:sz="0" w:space="0" w:color="auto"/>
            <w:right w:val="none" w:sz="0" w:space="0" w:color="auto"/>
          </w:divBdr>
        </w:div>
        <w:div w:id="2028672902">
          <w:marLeft w:val="480"/>
          <w:marRight w:val="0"/>
          <w:marTop w:val="0"/>
          <w:marBottom w:val="0"/>
          <w:divBdr>
            <w:top w:val="none" w:sz="0" w:space="0" w:color="auto"/>
            <w:left w:val="none" w:sz="0" w:space="0" w:color="auto"/>
            <w:bottom w:val="none" w:sz="0" w:space="0" w:color="auto"/>
            <w:right w:val="none" w:sz="0" w:space="0" w:color="auto"/>
          </w:divBdr>
        </w:div>
        <w:div w:id="2055079369">
          <w:marLeft w:val="480"/>
          <w:marRight w:val="0"/>
          <w:marTop w:val="0"/>
          <w:marBottom w:val="0"/>
          <w:divBdr>
            <w:top w:val="none" w:sz="0" w:space="0" w:color="auto"/>
            <w:left w:val="none" w:sz="0" w:space="0" w:color="auto"/>
            <w:bottom w:val="none" w:sz="0" w:space="0" w:color="auto"/>
            <w:right w:val="none" w:sz="0" w:space="0" w:color="auto"/>
          </w:divBdr>
        </w:div>
        <w:div w:id="2085881778">
          <w:marLeft w:val="480"/>
          <w:marRight w:val="0"/>
          <w:marTop w:val="0"/>
          <w:marBottom w:val="0"/>
          <w:divBdr>
            <w:top w:val="none" w:sz="0" w:space="0" w:color="auto"/>
            <w:left w:val="none" w:sz="0" w:space="0" w:color="auto"/>
            <w:bottom w:val="none" w:sz="0" w:space="0" w:color="auto"/>
            <w:right w:val="none" w:sz="0" w:space="0" w:color="auto"/>
          </w:divBdr>
        </w:div>
        <w:div w:id="2121028745">
          <w:marLeft w:val="480"/>
          <w:marRight w:val="0"/>
          <w:marTop w:val="0"/>
          <w:marBottom w:val="0"/>
          <w:divBdr>
            <w:top w:val="none" w:sz="0" w:space="0" w:color="auto"/>
            <w:left w:val="none" w:sz="0" w:space="0" w:color="auto"/>
            <w:bottom w:val="none" w:sz="0" w:space="0" w:color="auto"/>
            <w:right w:val="none" w:sz="0" w:space="0" w:color="auto"/>
          </w:divBdr>
        </w:div>
        <w:div w:id="2145273670">
          <w:marLeft w:val="480"/>
          <w:marRight w:val="0"/>
          <w:marTop w:val="0"/>
          <w:marBottom w:val="0"/>
          <w:divBdr>
            <w:top w:val="none" w:sz="0" w:space="0" w:color="auto"/>
            <w:left w:val="none" w:sz="0" w:space="0" w:color="auto"/>
            <w:bottom w:val="none" w:sz="0" w:space="0" w:color="auto"/>
            <w:right w:val="none" w:sz="0" w:space="0" w:color="auto"/>
          </w:divBdr>
        </w:div>
      </w:divsChild>
    </w:div>
    <w:div w:id="1218400354">
      <w:bodyDiv w:val="1"/>
      <w:marLeft w:val="0"/>
      <w:marRight w:val="0"/>
      <w:marTop w:val="0"/>
      <w:marBottom w:val="0"/>
      <w:divBdr>
        <w:top w:val="none" w:sz="0" w:space="0" w:color="auto"/>
        <w:left w:val="none" w:sz="0" w:space="0" w:color="auto"/>
        <w:bottom w:val="none" w:sz="0" w:space="0" w:color="auto"/>
        <w:right w:val="none" w:sz="0" w:space="0" w:color="auto"/>
      </w:divBdr>
      <w:divsChild>
        <w:div w:id="72050207">
          <w:marLeft w:val="480"/>
          <w:marRight w:val="0"/>
          <w:marTop w:val="0"/>
          <w:marBottom w:val="0"/>
          <w:divBdr>
            <w:top w:val="none" w:sz="0" w:space="0" w:color="auto"/>
            <w:left w:val="none" w:sz="0" w:space="0" w:color="auto"/>
            <w:bottom w:val="none" w:sz="0" w:space="0" w:color="auto"/>
            <w:right w:val="none" w:sz="0" w:space="0" w:color="auto"/>
          </w:divBdr>
        </w:div>
        <w:div w:id="116528751">
          <w:marLeft w:val="480"/>
          <w:marRight w:val="0"/>
          <w:marTop w:val="0"/>
          <w:marBottom w:val="0"/>
          <w:divBdr>
            <w:top w:val="none" w:sz="0" w:space="0" w:color="auto"/>
            <w:left w:val="none" w:sz="0" w:space="0" w:color="auto"/>
            <w:bottom w:val="none" w:sz="0" w:space="0" w:color="auto"/>
            <w:right w:val="none" w:sz="0" w:space="0" w:color="auto"/>
          </w:divBdr>
        </w:div>
        <w:div w:id="149761742">
          <w:marLeft w:val="480"/>
          <w:marRight w:val="0"/>
          <w:marTop w:val="0"/>
          <w:marBottom w:val="0"/>
          <w:divBdr>
            <w:top w:val="none" w:sz="0" w:space="0" w:color="auto"/>
            <w:left w:val="none" w:sz="0" w:space="0" w:color="auto"/>
            <w:bottom w:val="none" w:sz="0" w:space="0" w:color="auto"/>
            <w:right w:val="none" w:sz="0" w:space="0" w:color="auto"/>
          </w:divBdr>
        </w:div>
        <w:div w:id="192617811">
          <w:marLeft w:val="480"/>
          <w:marRight w:val="0"/>
          <w:marTop w:val="0"/>
          <w:marBottom w:val="0"/>
          <w:divBdr>
            <w:top w:val="none" w:sz="0" w:space="0" w:color="auto"/>
            <w:left w:val="none" w:sz="0" w:space="0" w:color="auto"/>
            <w:bottom w:val="none" w:sz="0" w:space="0" w:color="auto"/>
            <w:right w:val="none" w:sz="0" w:space="0" w:color="auto"/>
          </w:divBdr>
        </w:div>
        <w:div w:id="207422902">
          <w:marLeft w:val="480"/>
          <w:marRight w:val="0"/>
          <w:marTop w:val="0"/>
          <w:marBottom w:val="0"/>
          <w:divBdr>
            <w:top w:val="none" w:sz="0" w:space="0" w:color="auto"/>
            <w:left w:val="none" w:sz="0" w:space="0" w:color="auto"/>
            <w:bottom w:val="none" w:sz="0" w:space="0" w:color="auto"/>
            <w:right w:val="none" w:sz="0" w:space="0" w:color="auto"/>
          </w:divBdr>
        </w:div>
        <w:div w:id="254023631">
          <w:marLeft w:val="480"/>
          <w:marRight w:val="0"/>
          <w:marTop w:val="0"/>
          <w:marBottom w:val="0"/>
          <w:divBdr>
            <w:top w:val="none" w:sz="0" w:space="0" w:color="auto"/>
            <w:left w:val="none" w:sz="0" w:space="0" w:color="auto"/>
            <w:bottom w:val="none" w:sz="0" w:space="0" w:color="auto"/>
            <w:right w:val="none" w:sz="0" w:space="0" w:color="auto"/>
          </w:divBdr>
        </w:div>
        <w:div w:id="269246664">
          <w:marLeft w:val="480"/>
          <w:marRight w:val="0"/>
          <w:marTop w:val="0"/>
          <w:marBottom w:val="0"/>
          <w:divBdr>
            <w:top w:val="none" w:sz="0" w:space="0" w:color="auto"/>
            <w:left w:val="none" w:sz="0" w:space="0" w:color="auto"/>
            <w:bottom w:val="none" w:sz="0" w:space="0" w:color="auto"/>
            <w:right w:val="none" w:sz="0" w:space="0" w:color="auto"/>
          </w:divBdr>
        </w:div>
        <w:div w:id="293603274">
          <w:marLeft w:val="480"/>
          <w:marRight w:val="0"/>
          <w:marTop w:val="0"/>
          <w:marBottom w:val="0"/>
          <w:divBdr>
            <w:top w:val="none" w:sz="0" w:space="0" w:color="auto"/>
            <w:left w:val="none" w:sz="0" w:space="0" w:color="auto"/>
            <w:bottom w:val="none" w:sz="0" w:space="0" w:color="auto"/>
            <w:right w:val="none" w:sz="0" w:space="0" w:color="auto"/>
          </w:divBdr>
        </w:div>
        <w:div w:id="296878790">
          <w:marLeft w:val="480"/>
          <w:marRight w:val="0"/>
          <w:marTop w:val="0"/>
          <w:marBottom w:val="0"/>
          <w:divBdr>
            <w:top w:val="none" w:sz="0" w:space="0" w:color="auto"/>
            <w:left w:val="none" w:sz="0" w:space="0" w:color="auto"/>
            <w:bottom w:val="none" w:sz="0" w:space="0" w:color="auto"/>
            <w:right w:val="none" w:sz="0" w:space="0" w:color="auto"/>
          </w:divBdr>
        </w:div>
        <w:div w:id="350373742">
          <w:marLeft w:val="480"/>
          <w:marRight w:val="0"/>
          <w:marTop w:val="0"/>
          <w:marBottom w:val="0"/>
          <w:divBdr>
            <w:top w:val="none" w:sz="0" w:space="0" w:color="auto"/>
            <w:left w:val="none" w:sz="0" w:space="0" w:color="auto"/>
            <w:bottom w:val="none" w:sz="0" w:space="0" w:color="auto"/>
            <w:right w:val="none" w:sz="0" w:space="0" w:color="auto"/>
          </w:divBdr>
        </w:div>
        <w:div w:id="352272945">
          <w:marLeft w:val="480"/>
          <w:marRight w:val="0"/>
          <w:marTop w:val="0"/>
          <w:marBottom w:val="0"/>
          <w:divBdr>
            <w:top w:val="none" w:sz="0" w:space="0" w:color="auto"/>
            <w:left w:val="none" w:sz="0" w:space="0" w:color="auto"/>
            <w:bottom w:val="none" w:sz="0" w:space="0" w:color="auto"/>
            <w:right w:val="none" w:sz="0" w:space="0" w:color="auto"/>
          </w:divBdr>
        </w:div>
        <w:div w:id="379400260">
          <w:marLeft w:val="480"/>
          <w:marRight w:val="0"/>
          <w:marTop w:val="0"/>
          <w:marBottom w:val="0"/>
          <w:divBdr>
            <w:top w:val="none" w:sz="0" w:space="0" w:color="auto"/>
            <w:left w:val="none" w:sz="0" w:space="0" w:color="auto"/>
            <w:bottom w:val="none" w:sz="0" w:space="0" w:color="auto"/>
            <w:right w:val="none" w:sz="0" w:space="0" w:color="auto"/>
          </w:divBdr>
        </w:div>
        <w:div w:id="427769863">
          <w:marLeft w:val="480"/>
          <w:marRight w:val="0"/>
          <w:marTop w:val="0"/>
          <w:marBottom w:val="0"/>
          <w:divBdr>
            <w:top w:val="none" w:sz="0" w:space="0" w:color="auto"/>
            <w:left w:val="none" w:sz="0" w:space="0" w:color="auto"/>
            <w:bottom w:val="none" w:sz="0" w:space="0" w:color="auto"/>
            <w:right w:val="none" w:sz="0" w:space="0" w:color="auto"/>
          </w:divBdr>
        </w:div>
        <w:div w:id="487945655">
          <w:marLeft w:val="480"/>
          <w:marRight w:val="0"/>
          <w:marTop w:val="0"/>
          <w:marBottom w:val="0"/>
          <w:divBdr>
            <w:top w:val="none" w:sz="0" w:space="0" w:color="auto"/>
            <w:left w:val="none" w:sz="0" w:space="0" w:color="auto"/>
            <w:bottom w:val="none" w:sz="0" w:space="0" w:color="auto"/>
            <w:right w:val="none" w:sz="0" w:space="0" w:color="auto"/>
          </w:divBdr>
        </w:div>
        <w:div w:id="489253846">
          <w:marLeft w:val="480"/>
          <w:marRight w:val="0"/>
          <w:marTop w:val="0"/>
          <w:marBottom w:val="0"/>
          <w:divBdr>
            <w:top w:val="none" w:sz="0" w:space="0" w:color="auto"/>
            <w:left w:val="none" w:sz="0" w:space="0" w:color="auto"/>
            <w:bottom w:val="none" w:sz="0" w:space="0" w:color="auto"/>
            <w:right w:val="none" w:sz="0" w:space="0" w:color="auto"/>
          </w:divBdr>
        </w:div>
        <w:div w:id="548423311">
          <w:marLeft w:val="480"/>
          <w:marRight w:val="0"/>
          <w:marTop w:val="0"/>
          <w:marBottom w:val="0"/>
          <w:divBdr>
            <w:top w:val="none" w:sz="0" w:space="0" w:color="auto"/>
            <w:left w:val="none" w:sz="0" w:space="0" w:color="auto"/>
            <w:bottom w:val="none" w:sz="0" w:space="0" w:color="auto"/>
            <w:right w:val="none" w:sz="0" w:space="0" w:color="auto"/>
          </w:divBdr>
        </w:div>
        <w:div w:id="567501935">
          <w:marLeft w:val="480"/>
          <w:marRight w:val="0"/>
          <w:marTop w:val="0"/>
          <w:marBottom w:val="0"/>
          <w:divBdr>
            <w:top w:val="none" w:sz="0" w:space="0" w:color="auto"/>
            <w:left w:val="none" w:sz="0" w:space="0" w:color="auto"/>
            <w:bottom w:val="none" w:sz="0" w:space="0" w:color="auto"/>
            <w:right w:val="none" w:sz="0" w:space="0" w:color="auto"/>
          </w:divBdr>
        </w:div>
        <w:div w:id="584993847">
          <w:marLeft w:val="480"/>
          <w:marRight w:val="0"/>
          <w:marTop w:val="0"/>
          <w:marBottom w:val="0"/>
          <w:divBdr>
            <w:top w:val="none" w:sz="0" w:space="0" w:color="auto"/>
            <w:left w:val="none" w:sz="0" w:space="0" w:color="auto"/>
            <w:bottom w:val="none" w:sz="0" w:space="0" w:color="auto"/>
            <w:right w:val="none" w:sz="0" w:space="0" w:color="auto"/>
          </w:divBdr>
        </w:div>
        <w:div w:id="595602144">
          <w:marLeft w:val="480"/>
          <w:marRight w:val="0"/>
          <w:marTop w:val="0"/>
          <w:marBottom w:val="0"/>
          <w:divBdr>
            <w:top w:val="none" w:sz="0" w:space="0" w:color="auto"/>
            <w:left w:val="none" w:sz="0" w:space="0" w:color="auto"/>
            <w:bottom w:val="none" w:sz="0" w:space="0" w:color="auto"/>
            <w:right w:val="none" w:sz="0" w:space="0" w:color="auto"/>
          </w:divBdr>
        </w:div>
        <w:div w:id="615869690">
          <w:marLeft w:val="480"/>
          <w:marRight w:val="0"/>
          <w:marTop w:val="0"/>
          <w:marBottom w:val="0"/>
          <w:divBdr>
            <w:top w:val="none" w:sz="0" w:space="0" w:color="auto"/>
            <w:left w:val="none" w:sz="0" w:space="0" w:color="auto"/>
            <w:bottom w:val="none" w:sz="0" w:space="0" w:color="auto"/>
            <w:right w:val="none" w:sz="0" w:space="0" w:color="auto"/>
          </w:divBdr>
        </w:div>
        <w:div w:id="647169045">
          <w:marLeft w:val="480"/>
          <w:marRight w:val="0"/>
          <w:marTop w:val="0"/>
          <w:marBottom w:val="0"/>
          <w:divBdr>
            <w:top w:val="none" w:sz="0" w:space="0" w:color="auto"/>
            <w:left w:val="none" w:sz="0" w:space="0" w:color="auto"/>
            <w:bottom w:val="none" w:sz="0" w:space="0" w:color="auto"/>
            <w:right w:val="none" w:sz="0" w:space="0" w:color="auto"/>
          </w:divBdr>
        </w:div>
        <w:div w:id="664354813">
          <w:marLeft w:val="480"/>
          <w:marRight w:val="0"/>
          <w:marTop w:val="0"/>
          <w:marBottom w:val="0"/>
          <w:divBdr>
            <w:top w:val="none" w:sz="0" w:space="0" w:color="auto"/>
            <w:left w:val="none" w:sz="0" w:space="0" w:color="auto"/>
            <w:bottom w:val="none" w:sz="0" w:space="0" w:color="auto"/>
            <w:right w:val="none" w:sz="0" w:space="0" w:color="auto"/>
          </w:divBdr>
        </w:div>
        <w:div w:id="739836026">
          <w:marLeft w:val="480"/>
          <w:marRight w:val="0"/>
          <w:marTop w:val="0"/>
          <w:marBottom w:val="0"/>
          <w:divBdr>
            <w:top w:val="none" w:sz="0" w:space="0" w:color="auto"/>
            <w:left w:val="none" w:sz="0" w:space="0" w:color="auto"/>
            <w:bottom w:val="none" w:sz="0" w:space="0" w:color="auto"/>
            <w:right w:val="none" w:sz="0" w:space="0" w:color="auto"/>
          </w:divBdr>
        </w:div>
        <w:div w:id="751706638">
          <w:marLeft w:val="480"/>
          <w:marRight w:val="0"/>
          <w:marTop w:val="0"/>
          <w:marBottom w:val="0"/>
          <w:divBdr>
            <w:top w:val="none" w:sz="0" w:space="0" w:color="auto"/>
            <w:left w:val="none" w:sz="0" w:space="0" w:color="auto"/>
            <w:bottom w:val="none" w:sz="0" w:space="0" w:color="auto"/>
            <w:right w:val="none" w:sz="0" w:space="0" w:color="auto"/>
          </w:divBdr>
        </w:div>
        <w:div w:id="755856686">
          <w:marLeft w:val="480"/>
          <w:marRight w:val="0"/>
          <w:marTop w:val="0"/>
          <w:marBottom w:val="0"/>
          <w:divBdr>
            <w:top w:val="none" w:sz="0" w:space="0" w:color="auto"/>
            <w:left w:val="none" w:sz="0" w:space="0" w:color="auto"/>
            <w:bottom w:val="none" w:sz="0" w:space="0" w:color="auto"/>
            <w:right w:val="none" w:sz="0" w:space="0" w:color="auto"/>
          </w:divBdr>
        </w:div>
        <w:div w:id="757796295">
          <w:marLeft w:val="480"/>
          <w:marRight w:val="0"/>
          <w:marTop w:val="0"/>
          <w:marBottom w:val="0"/>
          <w:divBdr>
            <w:top w:val="none" w:sz="0" w:space="0" w:color="auto"/>
            <w:left w:val="none" w:sz="0" w:space="0" w:color="auto"/>
            <w:bottom w:val="none" w:sz="0" w:space="0" w:color="auto"/>
            <w:right w:val="none" w:sz="0" w:space="0" w:color="auto"/>
          </w:divBdr>
        </w:div>
        <w:div w:id="762067134">
          <w:marLeft w:val="480"/>
          <w:marRight w:val="0"/>
          <w:marTop w:val="0"/>
          <w:marBottom w:val="0"/>
          <w:divBdr>
            <w:top w:val="none" w:sz="0" w:space="0" w:color="auto"/>
            <w:left w:val="none" w:sz="0" w:space="0" w:color="auto"/>
            <w:bottom w:val="none" w:sz="0" w:space="0" w:color="auto"/>
            <w:right w:val="none" w:sz="0" w:space="0" w:color="auto"/>
          </w:divBdr>
        </w:div>
        <w:div w:id="785926092">
          <w:marLeft w:val="480"/>
          <w:marRight w:val="0"/>
          <w:marTop w:val="0"/>
          <w:marBottom w:val="0"/>
          <w:divBdr>
            <w:top w:val="none" w:sz="0" w:space="0" w:color="auto"/>
            <w:left w:val="none" w:sz="0" w:space="0" w:color="auto"/>
            <w:bottom w:val="none" w:sz="0" w:space="0" w:color="auto"/>
            <w:right w:val="none" w:sz="0" w:space="0" w:color="auto"/>
          </w:divBdr>
        </w:div>
        <w:div w:id="812717018">
          <w:marLeft w:val="480"/>
          <w:marRight w:val="0"/>
          <w:marTop w:val="0"/>
          <w:marBottom w:val="0"/>
          <w:divBdr>
            <w:top w:val="none" w:sz="0" w:space="0" w:color="auto"/>
            <w:left w:val="none" w:sz="0" w:space="0" w:color="auto"/>
            <w:bottom w:val="none" w:sz="0" w:space="0" w:color="auto"/>
            <w:right w:val="none" w:sz="0" w:space="0" w:color="auto"/>
          </w:divBdr>
        </w:div>
        <w:div w:id="831995011">
          <w:marLeft w:val="480"/>
          <w:marRight w:val="0"/>
          <w:marTop w:val="0"/>
          <w:marBottom w:val="0"/>
          <w:divBdr>
            <w:top w:val="none" w:sz="0" w:space="0" w:color="auto"/>
            <w:left w:val="none" w:sz="0" w:space="0" w:color="auto"/>
            <w:bottom w:val="none" w:sz="0" w:space="0" w:color="auto"/>
            <w:right w:val="none" w:sz="0" w:space="0" w:color="auto"/>
          </w:divBdr>
        </w:div>
        <w:div w:id="833452887">
          <w:marLeft w:val="480"/>
          <w:marRight w:val="0"/>
          <w:marTop w:val="0"/>
          <w:marBottom w:val="0"/>
          <w:divBdr>
            <w:top w:val="none" w:sz="0" w:space="0" w:color="auto"/>
            <w:left w:val="none" w:sz="0" w:space="0" w:color="auto"/>
            <w:bottom w:val="none" w:sz="0" w:space="0" w:color="auto"/>
            <w:right w:val="none" w:sz="0" w:space="0" w:color="auto"/>
          </w:divBdr>
        </w:div>
        <w:div w:id="889075303">
          <w:marLeft w:val="480"/>
          <w:marRight w:val="0"/>
          <w:marTop w:val="0"/>
          <w:marBottom w:val="0"/>
          <w:divBdr>
            <w:top w:val="none" w:sz="0" w:space="0" w:color="auto"/>
            <w:left w:val="none" w:sz="0" w:space="0" w:color="auto"/>
            <w:bottom w:val="none" w:sz="0" w:space="0" w:color="auto"/>
            <w:right w:val="none" w:sz="0" w:space="0" w:color="auto"/>
          </w:divBdr>
        </w:div>
        <w:div w:id="967583881">
          <w:marLeft w:val="480"/>
          <w:marRight w:val="0"/>
          <w:marTop w:val="0"/>
          <w:marBottom w:val="0"/>
          <w:divBdr>
            <w:top w:val="none" w:sz="0" w:space="0" w:color="auto"/>
            <w:left w:val="none" w:sz="0" w:space="0" w:color="auto"/>
            <w:bottom w:val="none" w:sz="0" w:space="0" w:color="auto"/>
            <w:right w:val="none" w:sz="0" w:space="0" w:color="auto"/>
          </w:divBdr>
        </w:div>
        <w:div w:id="1008170188">
          <w:marLeft w:val="480"/>
          <w:marRight w:val="0"/>
          <w:marTop w:val="0"/>
          <w:marBottom w:val="0"/>
          <w:divBdr>
            <w:top w:val="none" w:sz="0" w:space="0" w:color="auto"/>
            <w:left w:val="none" w:sz="0" w:space="0" w:color="auto"/>
            <w:bottom w:val="none" w:sz="0" w:space="0" w:color="auto"/>
            <w:right w:val="none" w:sz="0" w:space="0" w:color="auto"/>
          </w:divBdr>
        </w:div>
        <w:div w:id="1020619510">
          <w:marLeft w:val="480"/>
          <w:marRight w:val="0"/>
          <w:marTop w:val="0"/>
          <w:marBottom w:val="0"/>
          <w:divBdr>
            <w:top w:val="none" w:sz="0" w:space="0" w:color="auto"/>
            <w:left w:val="none" w:sz="0" w:space="0" w:color="auto"/>
            <w:bottom w:val="none" w:sz="0" w:space="0" w:color="auto"/>
            <w:right w:val="none" w:sz="0" w:space="0" w:color="auto"/>
          </w:divBdr>
        </w:div>
        <w:div w:id="1106340323">
          <w:marLeft w:val="480"/>
          <w:marRight w:val="0"/>
          <w:marTop w:val="0"/>
          <w:marBottom w:val="0"/>
          <w:divBdr>
            <w:top w:val="none" w:sz="0" w:space="0" w:color="auto"/>
            <w:left w:val="none" w:sz="0" w:space="0" w:color="auto"/>
            <w:bottom w:val="none" w:sz="0" w:space="0" w:color="auto"/>
            <w:right w:val="none" w:sz="0" w:space="0" w:color="auto"/>
          </w:divBdr>
        </w:div>
        <w:div w:id="1184512265">
          <w:marLeft w:val="480"/>
          <w:marRight w:val="0"/>
          <w:marTop w:val="0"/>
          <w:marBottom w:val="0"/>
          <w:divBdr>
            <w:top w:val="none" w:sz="0" w:space="0" w:color="auto"/>
            <w:left w:val="none" w:sz="0" w:space="0" w:color="auto"/>
            <w:bottom w:val="none" w:sz="0" w:space="0" w:color="auto"/>
            <w:right w:val="none" w:sz="0" w:space="0" w:color="auto"/>
          </w:divBdr>
        </w:div>
        <w:div w:id="1223756663">
          <w:marLeft w:val="480"/>
          <w:marRight w:val="0"/>
          <w:marTop w:val="0"/>
          <w:marBottom w:val="0"/>
          <w:divBdr>
            <w:top w:val="none" w:sz="0" w:space="0" w:color="auto"/>
            <w:left w:val="none" w:sz="0" w:space="0" w:color="auto"/>
            <w:bottom w:val="none" w:sz="0" w:space="0" w:color="auto"/>
            <w:right w:val="none" w:sz="0" w:space="0" w:color="auto"/>
          </w:divBdr>
        </w:div>
        <w:div w:id="1229726071">
          <w:marLeft w:val="480"/>
          <w:marRight w:val="0"/>
          <w:marTop w:val="0"/>
          <w:marBottom w:val="0"/>
          <w:divBdr>
            <w:top w:val="none" w:sz="0" w:space="0" w:color="auto"/>
            <w:left w:val="none" w:sz="0" w:space="0" w:color="auto"/>
            <w:bottom w:val="none" w:sz="0" w:space="0" w:color="auto"/>
            <w:right w:val="none" w:sz="0" w:space="0" w:color="auto"/>
          </w:divBdr>
        </w:div>
        <w:div w:id="1247543541">
          <w:marLeft w:val="480"/>
          <w:marRight w:val="0"/>
          <w:marTop w:val="0"/>
          <w:marBottom w:val="0"/>
          <w:divBdr>
            <w:top w:val="none" w:sz="0" w:space="0" w:color="auto"/>
            <w:left w:val="none" w:sz="0" w:space="0" w:color="auto"/>
            <w:bottom w:val="none" w:sz="0" w:space="0" w:color="auto"/>
            <w:right w:val="none" w:sz="0" w:space="0" w:color="auto"/>
          </w:divBdr>
        </w:div>
        <w:div w:id="1255431282">
          <w:marLeft w:val="480"/>
          <w:marRight w:val="0"/>
          <w:marTop w:val="0"/>
          <w:marBottom w:val="0"/>
          <w:divBdr>
            <w:top w:val="none" w:sz="0" w:space="0" w:color="auto"/>
            <w:left w:val="none" w:sz="0" w:space="0" w:color="auto"/>
            <w:bottom w:val="none" w:sz="0" w:space="0" w:color="auto"/>
            <w:right w:val="none" w:sz="0" w:space="0" w:color="auto"/>
          </w:divBdr>
        </w:div>
        <w:div w:id="1256785342">
          <w:marLeft w:val="480"/>
          <w:marRight w:val="0"/>
          <w:marTop w:val="0"/>
          <w:marBottom w:val="0"/>
          <w:divBdr>
            <w:top w:val="none" w:sz="0" w:space="0" w:color="auto"/>
            <w:left w:val="none" w:sz="0" w:space="0" w:color="auto"/>
            <w:bottom w:val="none" w:sz="0" w:space="0" w:color="auto"/>
            <w:right w:val="none" w:sz="0" w:space="0" w:color="auto"/>
          </w:divBdr>
        </w:div>
        <w:div w:id="1291663717">
          <w:marLeft w:val="480"/>
          <w:marRight w:val="0"/>
          <w:marTop w:val="0"/>
          <w:marBottom w:val="0"/>
          <w:divBdr>
            <w:top w:val="none" w:sz="0" w:space="0" w:color="auto"/>
            <w:left w:val="none" w:sz="0" w:space="0" w:color="auto"/>
            <w:bottom w:val="none" w:sz="0" w:space="0" w:color="auto"/>
            <w:right w:val="none" w:sz="0" w:space="0" w:color="auto"/>
          </w:divBdr>
        </w:div>
        <w:div w:id="1302806638">
          <w:marLeft w:val="480"/>
          <w:marRight w:val="0"/>
          <w:marTop w:val="0"/>
          <w:marBottom w:val="0"/>
          <w:divBdr>
            <w:top w:val="none" w:sz="0" w:space="0" w:color="auto"/>
            <w:left w:val="none" w:sz="0" w:space="0" w:color="auto"/>
            <w:bottom w:val="none" w:sz="0" w:space="0" w:color="auto"/>
            <w:right w:val="none" w:sz="0" w:space="0" w:color="auto"/>
          </w:divBdr>
        </w:div>
        <w:div w:id="1313483141">
          <w:marLeft w:val="480"/>
          <w:marRight w:val="0"/>
          <w:marTop w:val="0"/>
          <w:marBottom w:val="0"/>
          <w:divBdr>
            <w:top w:val="none" w:sz="0" w:space="0" w:color="auto"/>
            <w:left w:val="none" w:sz="0" w:space="0" w:color="auto"/>
            <w:bottom w:val="none" w:sz="0" w:space="0" w:color="auto"/>
            <w:right w:val="none" w:sz="0" w:space="0" w:color="auto"/>
          </w:divBdr>
        </w:div>
        <w:div w:id="1339575108">
          <w:marLeft w:val="480"/>
          <w:marRight w:val="0"/>
          <w:marTop w:val="0"/>
          <w:marBottom w:val="0"/>
          <w:divBdr>
            <w:top w:val="none" w:sz="0" w:space="0" w:color="auto"/>
            <w:left w:val="none" w:sz="0" w:space="0" w:color="auto"/>
            <w:bottom w:val="none" w:sz="0" w:space="0" w:color="auto"/>
            <w:right w:val="none" w:sz="0" w:space="0" w:color="auto"/>
          </w:divBdr>
        </w:div>
        <w:div w:id="1377967702">
          <w:marLeft w:val="480"/>
          <w:marRight w:val="0"/>
          <w:marTop w:val="0"/>
          <w:marBottom w:val="0"/>
          <w:divBdr>
            <w:top w:val="none" w:sz="0" w:space="0" w:color="auto"/>
            <w:left w:val="none" w:sz="0" w:space="0" w:color="auto"/>
            <w:bottom w:val="none" w:sz="0" w:space="0" w:color="auto"/>
            <w:right w:val="none" w:sz="0" w:space="0" w:color="auto"/>
          </w:divBdr>
        </w:div>
        <w:div w:id="1407534335">
          <w:marLeft w:val="480"/>
          <w:marRight w:val="0"/>
          <w:marTop w:val="0"/>
          <w:marBottom w:val="0"/>
          <w:divBdr>
            <w:top w:val="none" w:sz="0" w:space="0" w:color="auto"/>
            <w:left w:val="none" w:sz="0" w:space="0" w:color="auto"/>
            <w:bottom w:val="none" w:sz="0" w:space="0" w:color="auto"/>
            <w:right w:val="none" w:sz="0" w:space="0" w:color="auto"/>
          </w:divBdr>
        </w:div>
        <w:div w:id="1425302390">
          <w:marLeft w:val="480"/>
          <w:marRight w:val="0"/>
          <w:marTop w:val="0"/>
          <w:marBottom w:val="0"/>
          <w:divBdr>
            <w:top w:val="none" w:sz="0" w:space="0" w:color="auto"/>
            <w:left w:val="none" w:sz="0" w:space="0" w:color="auto"/>
            <w:bottom w:val="none" w:sz="0" w:space="0" w:color="auto"/>
            <w:right w:val="none" w:sz="0" w:space="0" w:color="auto"/>
          </w:divBdr>
        </w:div>
        <w:div w:id="1445684955">
          <w:marLeft w:val="480"/>
          <w:marRight w:val="0"/>
          <w:marTop w:val="0"/>
          <w:marBottom w:val="0"/>
          <w:divBdr>
            <w:top w:val="none" w:sz="0" w:space="0" w:color="auto"/>
            <w:left w:val="none" w:sz="0" w:space="0" w:color="auto"/>
            <w:bottom w:val="none" w:sz="0" w:space="0" w:color="auto"/>
            <w:right w:val="none" w:sz="0" w:space="0" w:color="auto"/>
          </w:divBdr>
        </w:div>
        <w:div w:id="1456867340">
          <w:marLeft w:val="480"/>
          <w:marRight w:val="0"/>
          <w:marTop w:val="0"/>
          <w:marBottom w:val="0"/>
          <w:divBdr>
            <w:top w:val="none" w:sz="0" w:space="0" w:color="auto"/>
            <w:left w:val="none" w:sz="0" w:space="0" w:color="auto"/>
            <w:bottom w:val="none" w:sz="0" w:space="0" w:color="auto"/>
            <w:right w:val="none" w:sz="0" w:space="0" w:color="auto"/>
          </w:divBdr>
        </w:div>
        <w:div w:id="1478765699">
          <w:marLeft w:val="480"/>
          <w:marRight w:val="0"/>
          <w:marTop w:val="0"/>
          <w:marBottom w:val="0"/>
          <w:divBdr>
            <w:top w:val="none" w:sz="0" w:space="0" w:color="auto"/>
            <w:left w:val="none" w:sz="0" w:space="0" w:color="auto"/>
            <w:bottom w:val="none" w:sz="0" w:space="0" w:color="auto"/>
            <w:right w:val="none" w:sz="0" w:space="0" w:color="auto"/>
          </w:divBdr>
        </w:div>
        <w:div w:id="1553274099">
          <w:marLeft w:val="480"/>
          <w:marRight w:val="0"/>
          <w:marTop w:val="0"/>
          <w:marBottom w:val="0"/>
          <w:divBdr>
            <w:top w:val="none" w:sz="0" w:space="0" w:color="auto"/>
            <w:left w:val="none" w:sz="0" w:space="0" w:color="auto"/>
            <w:bottom w:val="none" w:sz="0" w:space="0" w:color="auto"/>
            <w:right w:val="none" w:sz="0" w:space="0" w:color="auto"/>
          </w:divBdr>
        </w:div>
        <w:div w:id="1568808465">
          <w:marLeft w:val="480"/>
          <w:marRight w:val="0"/>
          <w:marTop w:val="0"/>
          <w:marBottom w:val="0"/>
          <w:divBdr>
            <w:top w:val="none" w:sz="0" w:space="0" w:color="auto"/>
            <w:left w:val="none" w:sz="0" w:space="0" w:color="auto"/>
            <w:bottom w:val="none" w:sz="0" w:space="0" w:color="auto"/>
            <w:right w:val="none" w:sz="0" w:space="0" w:color="auto"/>
          </w:divBdr>
        </w:div>
        <w:div w:id="1716152192">
          <w:marLeft w:val="480"/>
          <w:marRight w:val="0"/>
          <w:marTop w:val="0"/>
          <w:marBottom w:val="0"/>
          <w:divBdr>
            <w:top w:val="none" w:sz="0" w:space="0" w:color="auto"/>
            <w:left w:val="none" w:sz="0" w:space="0" w:color="auto"/>
            <w:bottom w:val="none" w:sz="0" w:space="0" w:color="auto"/>
            <w:right w:val="none" w:sz="0" w:space="0" w:color="auto"/>
          </w:divBdr>
        </w:div>
        <w:div w:id="1769227832">
          <w:marLeft w:val="480"/>
          <w:marRight w:val="0"/>
          <w:marTop w:val="0"/>
          <w:marBottom w:val="0"/>
          <w:divBdr>
            <w:top w:val="none" w:sz="0" w:space="0" w:color="auto"/>
            <w:left w:val="none" w:sz="0" w:space="0" w:color="auto"/>
            <w:bottom w:val="none" w:sz="0" w:space="0" w:color="auto"/>
            <w:right w:val="none" w:sz="0" w:space="0" w:color="auto"/>
          </w:divBdr>
        </w:div>
        <w:div w:id="1778518875">
          <w:marLeft w:val="480"/>
          <w:marRight w:val="0"/>
          <w:marTop w:val="0"/>
          <w:marBottom w:val="0"/>
          <w:divBdr>
            <w:top w:val="none" w:sz="0" w:space="0" w:color="auto"/>
            <w:left w:val="none" w:sz="0" w:space="0" w:color="auto"/>
            <w:bottom w:val="none" w:sz="0" w:space="0" w:color="auto"/>
            <w:right w:val="none" w:sz="0" w:space="0" w:color="auto"/>
          </w:divBdr>
        </w:div>
        <w:div w:id="1782869493">
          <w:marLeft w:val="480"/>
          <w:marRight w:val="0"/>
          <w:marTop w:val="0"/>
          <w:marBottom w:val="0"/>
          <w:divBdr>
            <w:top w:val="none" w:sz="0" w:space="0" w:color="auto"/>
            <w:left w:val="none" w:sz="0" w:space="0" w:color="auto"/>
            <w:bottom w:val="none" w:sz="0" w:space="0" w:color="auto"/>
            <w:right w:val="none" w:sz="0" w:space="0" w:color="auto"/>
          </w:divBdr>
        </w:div>
        <w:div w:id="1785147408">
          <w:marLeft w:val="480"/>
          <w:marRight w:val="0"/>
          <w:marTop w:val="0"/>
          <w:marBottom w:val="0"/>
          <w:divBdr>
            <w:top w:val="none" w:sz="0" w:space="0" w:color="auto"/>
            <w:left w:val="none" w:sz="0" w:space="0" w:color="auto"/>
            <w:bottom w:val="none" w:sz="0" w:space="0" w:color="auto"/>
            <w:right w:val="none" w:sz="0" w:space="0" w:color="auto"/>
          </w:divBdr>
        </w:div>
        <w:div w:id="1796214566">
          <w:marLeft w:val="480"/>
          <w:marRight w:val="0"/>
          <w:marTop w:val="0"/>
          <w:marBottom w:val="0"/>
          <w:divBdr>
            <w:top w:val="none" w:sz="0" w:space="0" w:color="auto"/>
            <w:left w:val="none" w:sz="0" w:space="0" w:color="auto"/>
            <w:bottom w:val="none" w:sz="0" w:space="0" w:color="auto"/>
            <w:right w:val="none" w:sz="0" w:space="0" w:color="auto"/>
          </w:divBdr>
        </w:div>
        <w:div w:id="1799689139">
          <w:marLeft w:val="480"/>
          <w:marRight w:val="0"/>
          <w:marTop w:val="0"/>
          <w:marBottom w:val="0"/>
          <w:divBdr>
            <w:top w:val="none" w:sz="0" w:space="0" w:color="auto"/>
            <w:left w:val="none" w:sz="0" w:space="0" w:color="auto"/>
            <w:bottom w:val="none" w:sz="0" w:space="0" w:color="auto"/>
            <w:right w:val="none" w:sz="0" w:space="0" w:color="auto"/>
          </w:divBdr>
        </w:div>
        <w:div w:id="1835341129">
          <w:marLeft w:val="480"/>
          <w:marRight w:val="0"/>
          <w:marTop w:val="0"/>
          <w:marBottom w:val="0"/>
          <w:divBdr>
            <w:top w:val="none" w:sz="0" w:space="0" w:color="auto"/>
            <w:left w:val="none" w:sz="0" w:space="0" w:color="auto"/>
            <w:bottom w:val="none" w:sz="0" w:space="0" w:color="auto"/>
            <w:right w:val="none" w:sz="0" w:space="0" w:color="auto"/>
          </w:divBdr>
        </w:div>
        <w:div w:id="1868179311">
          <w:marLeft w:val="480"/>
          <w:marRight w:val="0"/>
          <w:marTop w:val="0"/>
          <w:marBottom w:val="0"/>
          <w:divBdr>
            <w:top w:val="none" w:sz="0" w:space="0" w:color="auto"/>
            <w:left w:val="none" w:sz="0" w:space="0" w:color="auto"/>
            <w:bottom w:val="none" w:sz="0" w:space="0" w:color="auto"/>
            <w:right w:val="none" w:sz="0" w:space="0" w:color="auto"/>
          </w:divBdr>
        </w:div>
        <w:div w:id="1899364986">
          <w:marLeft w:val="480"/>
          <w:marRight w:val="0"/>
          <w:marTop w:val="0"/>
          <w:marBottom w:val="0"/>
          <w:divBdr>
            <w:top w:val="none" w:sz="0" w:space="0" w:color="auto"/>
            <w:left w:val="none" w:sz="0" w:space="0" w:color="auto"/>
            <w:bottom w:val="none" w:sz="0" w:space="0" w:color="auto"/>
            <w:right w:val="none" w:sz="0" w:space="0" w:color="auto"/>
          </w:divBdr>
        </w:div>
        <w:div w:id="1918632721">
          <w:marLeft w:val="480"/>
          <w:marRight w:val="0"/>
          <w:marTop w:val="0"/>
          <w:marBottom w:val="0"/>
          <w:divBdr>
            <w:top w:val="none" w:sz="0" w:space="0" w:color="auto"/>
            <w:left w:val="none" w:sz="0" w:space="0" w:color="auto"/>
            <w:bottom w:val="none" w:sz="0" w:space="0" w:color="auto"/>
            <w:right w:val="none" w:sz="0" w:space="0" w:color="auto"/>
          </w:divBdr>
        </w:div>
        <w:div w:id="1921284808">
          <w:marLeft w:val="480"/>
          <w:marRight w:val="0"/>
          <w:marTop w:val="0"/>
          <w:marBottom w:val="0"/>
          <w:divBdr>
            <w:top w:val="none" w:sz="0" w:space="0" w:color="auto"/>
            <w:left w:val="none" w:sz="0" w:space="0" w:color="auto"/>
            <w:bottom w:val="none" w:sz="0" w:space="0" w:color="auto"/>
            <w:right w:val="none" w:sz="0" w:space="0" w:color="auto"/>
          </w:divBdr>
        </w:div>
        <w:div w:id="1964729309">
          <w:marLeft w:val="480"/>
          <w:marRight w:val="0"/>
          <w:marTop w:val="0"/>
          <w:marBottom w:val="0"/>
          <w:divBdr>
            <w:top w:val="none" w:sz="0" w:space="0" w:color="auto"/>
            <w:left w:val="none" w:sz="0" w:space="0" w:color="auto"/>
            <w:bottom w:val="none" w:sz="0" w:space="0" w:color="auto"/>
            <w:right w:val="none" w:sz="0" w:space="0" w:color="auto"/>
          </w:divBdr>
        </w:div>
        <w:div w:id="1973709270">
          <w:marLeft w:val="480"/>
          <w:marRight w:val="0"/>
          <w:marTop w:val="0"/>
          <w:marBottom w:val="0"/>
          <w:divBdr>
            <w:top w:val="none" w:sz="0" w:space="0" w:color="auto"/>
            <w:left w:val="none" w:sz="0" w:space="0" w:color="auto"/>
            <w:bottom w:val="none" w:sz="0" w:space="0" w:color="auto"/>
            <w:right w:val="none" w:sz="0" w:space="0" w:color="auto"/>
          </w:divBdr>
        </w:div>
        <w:div w:id="1977712570">
          <w:marLeft w:val="480"/>
          <w:marRight w:val="0"/>
          <w:marTop w:val="0"/>
          <w:marBottom w:val="0"/>
          <w:divBdr>
            <w:top w:val="none" w:sz="0" w:space="0" w:color="auto"/>
            <w:left w:val="none" w:sz="0" w:space="0" w:color="auto"/>
            <w:bottom w:val="none" w:sz="0" w:space="0" w:color="auto"/>
            <w:right w:val="none" w:sz="0" w:space="0" w:color="auto"/>
          </w:divBdr>
        </w:div>
        <w:div w:id="1987666628">
          <w:marLeft w:val="480"/>
          <w:marRight w:val="0"/>
          <w:marTop w:val="0"/>
          <w:marBottom w:val="0"/>
          <w:divBdr>
            <w:top w:val="none" w:sz="0" w:space="0" w:color="auto"/>
            <w:left w:val="none" w:sz="0" w:space="0" w:color="auto"/>
            <w:bottom w:val="none" w:sz="0" w:space="0" w:color="auto"/>
            <w:right w:val="none" w:sz="0" w:space="0" w:color="auto"/>
          </w:divBdr>
        </w:div>
        <w:div w:id="2037389779">
          <w:marLeft w:val="480"/>
          <w:marRight w:val="0"/>
          <w:marTop w:val="0"/>
          <w:marBottom w:val="0"/>
          <w:divBdr>
            <w:top w:val="none" w:sz="0" w:space="0" w:color="auto"/>
            <w:left w:val="none" w:sz="0" w:space="0" w:color="auto"/>
            <w:bottom w:val="none" w:sz="0" w:space="0" w:color="auto"/>
            <w:right w:val="none" w:sz="0" w:space="0" w:color="auto"/>
          </w:divBdr>
        </w:div>
        <w:div w:id="2042586906">
          <w:marLeft w:val="480"/>
          <w:marRight w:val="0"/>
          <w:marTop w:val="0"/>
          <w:marBottom w:val="0"/>
          <w:divBdr>
            <w:top w:val="none" w:sz="0" w:space="0" w:color="auto"/>
            <w:left w:val="none" w:sz="0" w:space="0" w:color="auto"/>
            <w:bottom w:val="none" w:sz="0" w:space="0" w:color="auto"/>
            <w:right w:val="none" w:sz="0" w:space="0" w:color="auto"/>
          </w:divBdr>
        </w:div>
        <w:div w:id="2042708818">
          <w:marLeft w:val="480"/>
          <w:marRight w:val="0"/>
          <w:marTop w:val="0"/>
          <w:marBottom w:val="0"/>
          <w:divBdr>
            <w:top w:val="none" w:sz="0" w:space="0" w:color="auto"/>
            <w:left w:val="none" w:sz="0" w:space="0" w:color="auto"/>
            <w:bottom w:val="none" w:sz="0" w:space="0" w:color="auto"/>
            <w:right w:val="none" w:sz="0" w:space="0" w:color="auto"/>
          </w:divBdr>
        </w:div>
        <w:div w:id="2057850400">
          <w:marLeft w:val="480"/>
          <w:marRight w:val="0"/>
          <w:marTop w:val="0"/>
          <w:marBottom w:val="0"/>
          <w:divBdr>
            <w:top w:val="none" w:sz="0" w:space="0" w:color="auto"/>
            <w:left w:val="none" w:sz="0" w:space="0" w:color="auto"/>
            <w:bottom w:val="none" w:sz="0" w:space="0" w:color="auto"/>
            <w:right w:val="none" w:sz="0" w:space="0" w:color="auto"/>
          </w:divBdr>
        </w:div>
        <w:div w:id="2100054927">
          <w:marLeft w:val="480"/>
          <w:marRight w:val="0"/>
          <w:marTop w:val="0"/>
          <w:marBottom w:val="0"/>
          <w:divBdr>
            <w:top w:val="none" w:sz="0" w:space="0" w:color="auto"/>
            <w:left w:val="none" w:sz="0" w:space="0" w:color="auto"/>
            <w:bottom w:val="none" w:sz="0" w:space="0" w:color="auto"/>
            <w:right w:val="none" w:sz="0" w:space="0" w:color="auto"/>
          </w:divBdr>
        </w:div>
        <w:div w:id="2110275318">
          <w:marLeft w:val="480"/>
          <w:marRight w:val="0"/>
          <w:marTop w:val="0"/>
          <w:marBottom w:val="0"/>
          <w:divBdr>
            <w:top w:val="none" w:sz="0" w:space="0" w:color="auto"/>
            <w:left w:val="none" w:sz="0" w:space="0" w:color="auto"/>
            <w:bottom w:val="none" w:sz="0" w:space="0" w:color="auto"/>
            <w:right w:val="none" w:sz="0" w:space="0" w:color="auto"/>
          </w:divBdr>
        </w:div>
      </w:divsChild>
    </w:div>
    <w:div w:id="1218518083">
      <w:bodyDiv w:val="1"/>
      <w:marLeft w:val="0"/>
      <w:marRight w:val="0"/>
      <w:marTop w:val="0"/>
      <w:marBottom w:val="0"/>
      <w:divBdr>
        <w:top w:val="none" w:sz="0" w:space="0" w:color="auto"/>
        <w:left w:val="none" w:sz="0" w:space="0" w:color="auto"/>
        <w:bottom w:val="none" w:sz="0" w:space="0" w:color="auto"/>
        <w:right w:val="none" w:sz="0" w:space="0" w:color="auto"/>
      </w:divBdr>
      <w:divsChild>
        <w:div w:id="32386493">
          <w:marLeft w:val="480"/>
          <w:marRight w:val="0"/>
          <w:marTop w:val="0"/>
          <w:marBottom w:val="0"/>
          <w:divBdr>
            <w:top w:val="none" w:sz="0" w:space="0" w:color="auto"/>
            <w:left w:val="none" w:sz="0" w:space="0" w:color="auto"/>
            <w:bottom w:val="none" w:sz="0" w:space="0" w:color="auto"/>
            <w:right w:val="none" w:sz="0" w:space="0" w:color="auto"/>
          </w:divBdr>
        </w:div>
        <w:div w:id="103815218">
          <w:marLeft w:val="480"/>
          <w:marRight w:val="0"/>
          <w:marTop w:val="0"/>
          <w:marBottom w:val="0"/>
          <w:divBdr>
            <w:top w:val="none" w:sz="0" w:space="0" w:color="auto"/>
            <w:left w:val="none" w:sz="0" w:space="0" w:color="auto"/>
            <w:bottom w:val="none" w:sz="0" w:space="0" w:color="auto"/>
            <w:right w:val="none" w:sz="0" w:space="0" w:color="auto"/>
          </w:divBdr>
        </w:div>
        <w:div w:id="107436441">
          <w:marLeft w:val="480"/>
          <w:marRight w:val="0"/>
          <w:marTop w:val="0"/>
          <w:marBottom w:val="0"/>
          <w:divBdr>
            <w:top w:val="none" w:sz="0" w:space="0" w:color="auto"/>
            <w:left w:val="none" w:sz="0" w:space="0" w:color="auto"/>
            <w:bottom w:val="none" w:sz="0" w:space="0" w:color="auto"/>
            <w:right w:val="none" w:sz="0" w:space="0" w:color="auto"/>
          </w:divBdr>
        </w:div>
        <w:div w:id="138691150">
          <w:marLeft w:val="480"/>
          <w:marRight w:val="0"/>
          <w:marTop w:val="0"/>
          <w:marBottom w:val="0"/>
          <w:divBdr>
            <w:top w:val="none" w:sz="0" w:space="0" w:color="auto"/>
            <w:left w:val="none" w:sz="0" w:space="0" w:color="auto"/>
            <w:bottom w:val="none" w:sz="0" w:space="0" w:color="auto"/>
            <w:right w:val="none" w:sz="0" w:space="0" w:color="auto"/>
          </w:divBdr>
        </w:div>
        <w:div w:id="203561863">
          <w:marLeft w:val="480"/>
          <w:marRight w:val="0"/>
          <w:marTop w:val="0"/>
          <w:marBottom w:val="0"/>
          <w:divBdr>
            <w:top w:val="none" w:sz="0" w:space="0" w:color="auto"/>
            <w:left w:val="none" w:sz="0" w:space="0" w:color="auto"/>
            <w:bottom w:val="none" w:sz="0" w:space="0" w:color="auto"/>
            <w:right w:val="none" w:sz="0" w:space="0" w:color="auto"/>
          </w:divBdr>
        </w:div>
        <w:div w:id="205265190">
          <w:marLeft w:val="480"/>
          <w:marRight w:val="0"/>
          <w:marTop w:val="0"/>
          <w:marBottom w:val="0"/>
          <w:divBdr>
            <w:top w:val="none" w:sz="0" w:space="0" w:color="auto"/>
            <w:left w:val="none" w:sz="0" w:space="0" w:color="auto"/>
            <w:bottom w:val="none" w:sz="0" w:space="0" w:color="auto"/>
            <w:right w:val="none" w:sz="0" w:space="0" w:color="auto"/>
          </w:divBdr>
        </w:div>
        <w:div w:id="207374718">
          <w:marLeft w:val="480"/>
          <w:marRight w:val="0"/>
          <w:marTop w:val="0"/>
          <w:marBottom w:val="0"/>
          <w:divBdr>
            <w:top w:val="none" w:sz="0" w:space="0" w:color="auto"/>
            <w:left w:val="none" w:sz="0" w:space="0" w:color="auto"/>
            <w:bottom w:val="none" w:sz="0" w:space="0" w:color="auto"/>
            <w:right w:val="none" w:sz="0" w:space="0" w:color="auto"/>
          </w:divBdr>
        </w:div>
        <w:div w:id="246765458">
          <w:marLeft w:val="480"/>
          <w:marRight w:val="0"/>
          <w:marTop w:val="0"/>
          <w:marBottom w:val="0"/>
          <w:divBdr>
            <w:top w:val="none" w:sz="0" w:space="0" w:color="auto"/>
            <w:left w:val="none" w:sz="0" w:space="0" w:color="auto"/>
            <w:bottom w:val="none" w:sz="0" w:space="0" w:color="auto"/>
            <w:right w:val="none" w:sz="0" w:space="0" w:color="auto"/>
          </w:divBdr>
        </w:div>
        <w:div w:id="311755183">
          <w:marLeft w:val="480"/>
          <w:marRight w:val="0"/>
          <w:marTop w:val="0"/>
          <w:marBottom w:val="0"/>
          <w:divBdr>
            <w:top w:val="none" w:sz="0" w:space="0" w:color="auto"/>
            <w:left w:val="none" w:sz="0" w:space="0" w:color="auto"/>
            <w:bottom w:val="none" w:sz="0" w:space="0" w:color="auto"/>
            <w:right w:val="none" w:sz="0" w:space="0" w:color="auto"/>
          </w:divBdr>
        </w:div>
        <w:div w:id="343410452">
          <w:marLeft w:val="480"/>
          <w:marRight w:val="0"/>
          <w:marTop w:val="0"/>
          <w:marBottom w:val="0"/>
          <w:divBdr>
            <w:top w:val="none" w:sz="0" w:space="0" w:color="auto"/>
            <w:left w:val="none" w:sz="0" w:space="0" w:color="auto"/>
            <w:bottom w:val="none" w:sz="0" w:space="0" w:color="auto"/>
            <w:right w:val="none" w:sz="0" w:space="0" w:color="auto"/>
          </w:divBdr>
        </w:div>
        <w:div w:id="363528707">
          <w:marLeft w:val="480"/>
          <w:marRight w:val="0"/>
          <w:marTop w:val="0"/>
          <w:marBottom w:val="0"/>
          <w:divBdr>
            <w:top w:val="none" w:sz="0" w:space="0" w:color="auto"/>
            <w:left w:val="none" w:sz="0" w:space="0" w:color="auto"/>
            <w:bottom w:val="none" w:sz="0" w:space="0" w:color="auto"/>
            <w:right w:val="none" w:sz="0" w:space="0" w:color="auto"/>
          </w:divBdr>
        </w:div>
        <w:div w:id="374041992">
          <w:marLeft w:val="480"/>
          <w:marRight w:val="0"/>
          <w:marTop w:val="0"/>
          <w:marBottom w:val="0"/>
          <w:divBdr>
            <w:top w:val="none" w:sz="0" w:space="0" w:color="auto"/>
            <w:left w:val="none" w:sz="0" w:space="0" w:color="auto"/>
            <w:bottom w:val="none" w:sz="0" w:space="0" w:color="auto"/>
            <w:right w:val="none" w:sz="0" w:space="0" w:color="auto"/>
          </w:divBdr>
        </w:div>
        <w:div w:id="387386722">
          <w:marLeft w:val="480"/>
          <w:marRight w:val="0"/>
          <w:marTop w:val="0"/>
          <w:marBottom w:val="0"/>
          <w:divBdr>
            <w:top w:val="none" w:sz="0" w:space="0" w:color="auto"/>
            <w:left w:val="none" w:sz="0" w:space="0" w:color="auto"/>
            <w:bottom w:val="none" w:sz="0" w:space="0" w:color="auto"/>
            <w:right w:val="none" w:sz="0" w:space="0" w:color="auto"/>
          </w:divBdr>
        </w:div>
        <w:div w:id="423647962">
          <w:marLeft w:val="480"/>
          <w:marRight w:val="0"/>
          <w:marTop w:val="0"/>
          <w:marBottom w:val="0"/>
          <w:divBdr>
            <w:top w:val="none" w:sz="0" w:space="0" w:color="auto"/>
            <w:left w:val="none" w:sz="0" w:space="0" w:color="auto"/>
            <w:bottom w:val="none" w:sz="0" w:space="0" w:color="auto"/>
            <w:right w:val="none" w:sz="0" w:space="0" w:color="auto"/>
          </w:divBdr>
        </w:div>
        <w:div w:id="424570782">
          <w:marLeft w:val="480"/>
          <w:marRight w:val="0"/>
          <w:marTop w:val="0"/>
          <w:marBottom w:val="0"/>
          <w:divBdr>
            <w:top w:val="none" w:sz="0" w:space="0" w:color="auto"/>
            <w:left w:val="none" w:sz="0" w:space="0" w:color="auto"/>
            <w:bottom w:val="none" w:sz="0" w:space="0" w:color="auto"/>
            <w:right w:val="none" w:sz="0" w:space="0" w:color="auto"/>
          </w:divBdr>
        </w:div>
        <w:div w:id="491794598">
          <w:marLeft w:val="480"/>
          <w:marRight w:val="0"/>
          <w:marTop w:val="0"/>
          <w:marBottom w:val="0"/>
          <w:divBdr>
            <w:top w:val="none" w:sz="0" w:space="0" w:color="auto"/>
            <w:left w:val="none" w:sz="0" w:space="0" w:color="auto"/>
            <w:bottom w:val="none" w:sz="0" w:space="0" w:color="auto"/>
            <w:right w:val="none" w:sz="0" w:space="0" w:color="auto"/>
          </w:divBdr>
        </w:div>
        <w:div w:id="507213098">
          <w:marLeft w:val="480"/>
          <w:marRight w:val="0"/>
          <w:marTop w:val="0"/>
          <w:marBottom w:val="0"/>
          <w:divBdr>
            <w:top w:val="none" w:sz="0" w:space="0" w:color="auto"/>
            <w:left w:val="none" w:sz="0" w:space="0" w:color="auto"/>
            <w:bottom w:val="none" w:sz="0" w:space="0" w:color="auto"/>
            <w:right w:val="none" w:sz="0" w:space="0" w:color="auto"/>
          </w:divBdr>
        </w:div>
        <w:div w:id="508254601">
          <w:marLeft w:val="480"/>
          <w:marRight w:val="0"/>
          <w:marTop w:val="0"/>
          <w:marBottom w:val="0"/>
          <w:divBdr>
            <w:top w:val="none" w:sz="0" w:space="0" w:color="auto"/>
            <w:left w:val="none" w:sz="0" w:space="0" w:color="auto"/>
            <w:bottom w:val="none" w:sz="0" w:space="0" w:color="auto"/>
            <w:right w:val="none" w:sz="0" w:space="0" w:color="auto"/>
          </w:divBdr>
        </w:div>
        <w:div w:id="512497339">
          <w:marLeft w:val="480"/>
          <w:marRight w:val="0"/>
          <w:marTop w:val="0"/>
          <w:marBottom w:val="0"/>
          <w:divBdr>
            <w:top w:val="none" w:sz="0" w:space="0" w:color="auto"/>
            <w:left w:val="none" w:sz="0" w:space="0" w:color="auto"/>
            <w:bottom w:val="none" w:sz="0" w:space="0" w:color="auto"/>
            <w:right w:val="none" w:sz="0" w:space="0" w:color="auto"/>
          </w:divBdr>
        </w:div>
        <w:div w:id="518203946">
          <w:marLeft w:val="480"/>
          <w:marRight w:val="0"/>
          <w:marTop w:val="0"/>
          <w:marBottom w:val="0"/>
          <w:divBdr>
            <w:top w:val="none" w:sz="0" w:space="0" w:color="auto"/>
            <w:left w:val="none" w:sz="0" w:space="0" w:color="auto"/>
            <w:bottom w:val="none" w:sz="0" w:space="0" w:color="auto"/>
            <w:right w:val="none" w:sz="0" w:space="0" w:color="auto"/>
          </w:divBdr>
        </w:div>
        <w:div w:id="530992899">
          <w:marLeft w:val="480"/>
          <w:marRight w:val="0"/>
          <w:marTop w:val="0"/>
          <w:marBottom w:val="0"/>
          <w:divBdr>
            <w:top w:val="none" w:sz="0" w:space="0" w:color="auto"/>
            <w:left w:val="none" w:sz="0" w:space="0" w:color="auto"/>
            <w:bottom w:val="none" w:sz="0" w:space="0" w:color="auto"/>
            <w:right w:val="none" w:sz="0" w:space="0" w:color="auto"/>
          </w:divBdr>
        </w:div>
        <w:div w:id="531919836">
          <w:marLeft w:val="480"/>
          <w:marRight w:val="0"/>
          <w:marTop w:val="0"/>
          <w:marBottom w:val="0"/>
          <w:divBdr>
            <w:top w:val="none" w:sz="0" w:space="0" w:color="auto"/>
            <w:left w:val="none" w:sz="0" w:space="0" w:color="auto"/>
            <w:bottom w:val="none" w:sz="0" w:space="0" w:color="auto"/>
            <w:right w:val="none" w:sz="0" w:space="0" w:color="auto"/>
          </w:divBdr>
        </w:div>
        <w:div w:id="533814317">
          <w:marLeft w:val="480"/>
          <w:marRight w:val="0"/>
          <w:marTop w:val="0"/>
          <w:marBottom w:val="0"/>
          <w:divBdr>
            <w:top w:val="none" w:sz="0" w:space="0" w:color="auto"/>
            <w:left w:val="none" w:sz="0" w:space="0" w:color="auto"/>
            <w:bottom w:val="none" w:sz="0" w:space="0" w:color="auto"/>
            <w:right w:val="none" w:sz="0" w:space="0" w:color="auto"/>
          </w:divBdr>
        </w:div>
        <w:div w:id="565143940">
          <w:marLeft w:val="480"/>
          <w:marRight w:val="0"/>
          <w:marTop w:val="0"/>
          <w:marBottom w:val="0"/>
          <w:divBdr>
            <w:top w:val="none" w:sz="0" w:space="0" w:color="auto"/>
            <w:left w:val="none" w:sz="0" w:space="0" w:color="auto"/>
            <w:bottom w:val="none" w:sz="0" w:space="0" w:color="auto"/>
            <w:right w:val="none" w:sz="0" w:space="0" w:color="auto"/>
          </w:divBdr>
        </w:div>
        <w:div w:id="615213334">
          <w:marLeft w:val="480"/>
          <w:marRight w:val="0"/>
          <w:marTop w:val="0"/>
          <w:marBottom w:val="0"/>
          <w:divBdr>
            <w:top w:val="none" w:sz="0" w:space="0" w:color="auto"/>
            <w:left w:val="none" w:sz="0" w:space="0" w:color="auto"/>
            <w:bottom w:val="none" w:sz="0" w:space="0" w:color="auto"/>
            <w:right w:val="none" w:sz="0" w:space="0" w:color="auto"/>
          </w:divBdr>
        </w:div>
        <w:div w:id="653334159">
          <w:marLeft w:val="480"/>
          <w:marRight w:val="0"/>
          <w:marTop w:val="0"/>
          <w:marBottom w:val="0"/>
          <w:divBdr>
            <w:top w:val="none" w:sz="0" w:space="0" w:color="auto"/>
            <w:left w:val="none" w:sz="0" w:space="0" w:color="auto"/>
            <w:bottom w:val="none" w:sz="0" w:space="0" w:color="auto"/>
            <w:right w:val="none" w:sz="0" w:space="0" w:color="auto"/>
          </w:divBdr>
        </w:div>
        <w:div w:id="714156290">
          <w:marLeft w:val="480"/>
          <w:marRight w:val="0"/>
          <w:marTop w:val="0"/>
          <w:marBottom w:val="0"/>
          <w:divBdr>
            <w:top w:val="none" w:sz="0" w:space="0" w:color="auto"/>
            <w:left w:val="none" w:sz="0" w:space="0" w:color="auto"/>
            <w:bottom w:val="none" w:sz="0" w:space="0" w:color="auto"/>
            <w:right w:val="none" w:sz="0" w:space="0" w:color="auto"/>
          </w:divBdr>
        </w:div>
        <w:div w:id="754983645">
          <w:marLeft w:val="480"/>
          <w:marRight w:val="0"/>
          <w:marTop w:val="0"/>
          <w:marBottom w:val="0"/>
          <w:divBdr>
            <w:top w:val="none" w:sz="0" w:space="0" w:color="auto"/>
            <w:left w:val="none" w:sz="0" w:space="0" w:color="auto"/>
            <w:bottom w:val="none" w:sz="0" w:space="0" w:color="auto"/>
            <w:right w:val="none" w:sz="0" w:space="0" w:color="auto"/>
          </w:divBdr>
        </w:div>
        <w:div w:id="766845411">
          <w:marLeft w:val="480"/>
          <w:marRight w:val="0"/>
          <w:marTop w:val="0"/>
          <w:marBottom w:val="0"/>
          <w:divBdr>
            <w:top w:val="none" w:sz="0" w:space="0" w:color="auto"/>
            <w:left w:val="none" w:sz="0" w:space="0" w:color="auto"/>
            <w:bottom w:val="none" w:sz="0" w:space="0" w:color="auto"/>
            <w:right w:val="none" w:sz="0" w:space="0" w:color="auto"/>
          </w:divBdr>
        </w:div>
        <w:div w:id="768622630">
          <w:marLeft w:val="480"/>
          <w:marRight w:val="0"/>
          <w:marTop w:val="0"/>
          <w:marBottom w:val="0"/>
          <w:divBdr>
            <w:top w:val="none" w:sz="0" w:space="0" w:color="auto"/>
            <w:left w:val="none" w:sz="0" w:space="0" w:color="auto"/>
            <w:bottom w:val="none" w:sz="0" w:space="0" w:color="auto"/>
            <w:right w:val="none" w:sz="0" w:space="0" w:color="auto"/>
          </w:divBdr>
        </w:div>
        <w:div w:id="783575119">
          <w:marLeft w:val="480"/>
          <w:marRight w:val="0"/>
          <w:marTop w:val="0"/>
          <w:marBottom w:val="0"/>
          <w:divBdr>
            <w:top w:val="none" w:sz="0" w:space="0" w:color="auto"/>
            <w:left w:val="none" w:sz="0" w:space="0" w:color="auto"/>
            <w:bottom w:val="none" w:sz="0" w:space="0" w:color="auto"/>
            <w:right w:val="none" w:sz="0" w:space="0" w:color="auto"/>
          </w:divBdr>
        </w:div>
        <w:div w:id="791561927">
          <w:marLeft w:val="480"/>
          <w:marRight w:val="0"/>
          <w:marTop w:val="0"/>
          <w:marBottom w:val="0"/>
          <w:divBdr>
            <w:top w:val="none" w:sz="0" w:space="0" w:color="auto"/>
            <w:left w:val="none" w:sz="0" w:space="0" w:color="auto"/>
            <w:bottom w:val="none" w:sz="0" w:space="0" w:color="auto"/>
            <w:right w:val="none" w:sz="0" w:space="0" w:color="auto"/>
          </w:divBdr>
        </w:div>
        <w:div w:id="826438357">
          <w:marLeft w:val="480"/>
          <w:marRight w:val="0"/>
          <w:marTop w:val="0"/>
          <w:marBottom w:val="0"/>
          <w:divBdr>
            <w:top w:val="none" w:sz="0" w:space="0" w:color="auto"/>
            <w:left w:val="none" w:sz="0" w:space="0" w:color="auto"/>
            <w:bottom w:val="none" w:sz="0" w:space="0" w:color="auto"/>
            <w:right w:val="none" w:sz="0" w:space="0" w:color="auto"/>
          </w:divBdr>
        </w:div>
        <w:div w:id="961811963">
          <w:marLeft w:val="480"/>
          <w:marRight w:val="0"/>
          <w:marTop w:val="0"/>
          <w:marBottom w:val="0"/>
          <w:divBdr>
            <w:top w:val="none" w:sz="0" w:space="0" w:color="auto"/>
            <w:left w:val="none" w:sz="0" w:space="0" w:color="auto"/>
            <w:bottom w:val="none" w:sz="0" w:space="0" w:color="auto"/>
            <w:right w:val="none" w:sz="0" w:space="0" w:color="auto"/>
          </w:divBdr>
        </w:div>
        <w:div w:id="1007444317">
          <w:marLeft w:val="480"/>
          <w:marRight w:val="0"/>
          <w:marTop w:val="0"/>
          <w:marBottom w:val="0"/>
          <w:divBdr>
            <w:top w:val="none" w:sz="0" w:space="0" w:color="auto"/>
            <w:left w:val="none" w:sz="0" w:space="0" w:color="auto"/>
            <w:bottom w:val="none" w:sz="0" w:space="0" w:color="auto"/>
            <w:right w:val="none" w:sz="0" w:space="0" w:color="auto"/>
          </w:divBdr>
        </w:div>
        <w:div w:id="1009789695">
          <w:marLeft w:val="480"/>
          <w:marRight w:val="0"/>
          <w:marTop w:val="0"/>
          <w:marBottom w:val="0"/>
          <w:divBdr>
            <w:top w:val="none" w:sz="0" w:space="0" w:color="auto"/>
            <w:left w:val="none" w:sz="0" w:space="0" w:color="auto"/>
            <w:bottom w:val="none" w:sz="0" w:space="0" w:color="auto"/>
            <w:right w:val="none" w:sz="0" w:space="0" w:color="auto"/>
          </w:divBdr>
        </w:div>
        <w:div w:id="1019967361">
          <w:marLeft w:val="480"/>
          <w:marRight w:val="0"/>
          <w:marTop w:val="0"/>
          <w:marBottom w:val="0"/>
          <w:divBdr>
            <w:top w:val="none" w:sz="0" w:space="0" w:color="auto"/>
            <w:left w:val="none" w:sz="0" w:space="0" w:color="auto"/>
            <w:bottom w:val="none" w:sz="0" w:space="0" w:color="auto"/>
            <w:right w:val="none" w:sz="0" w:space="0" w:color="auto"/>
          </w:divBdr>
        </w:div>
        <w:div w:id="1024477989">
          <w:marLeft w:val="480"/>
          <w:marRight w:val="0"/>
          <w:marTop w:val="0"/>
          <w:marBottom w:val="0"/>
          <w:divBdr>
            <w:top w:val="none" w:sz="0" w:space="0" w:color="auto"/>
            <w:left w:val="none" w:sz="0" w:space="0" w:color="auto"/>
            <w:bottom w:val="none" w:sz="0" w:space="0" w:color="auto"/>
            <w:right w:val="none" w:sz="0" w:space="0" w:color="auto"/>
          </w:divBdr>
        </w:div>
        <w:div w:id="1045179606">
          <w:marLeft w:val="480"/>
          <w:marRight w:val="0"/>
          <w:marTop w:val="0"/>
          <w:marBottom w:val="0"/>
          <w:divBdr>
            <w:top w:val="none" w:sz="0" w:space="0" w:color="auto"/>
            <w:left w:val="none" w:sz="0" w:space="0" w:color="auto"/>
            <w:bottom w:val="none" w:sz="0" w:space="0" w:color="auto"/>
            <w:right w:val="none" w:sz="0" w:space="0" w:color="auto"/>
          </w:divBdr>
        </w:div>
        <w:div w:id="1095322771">
          <w:marLeft w:val="480"/>
          <w:marRight w:val="0"/>
          <w:marTop w:val="0"/>
          <w:marBottom w:val="0"/>
          <w:divBdr>
            <w:top w:val="none" w:sz="0" w:space="0" w:color="auto"/>
            <w:left w:val="none" w:sz="0" w:space="0" w:color="auto"/>
            <w:bottom w:val="none" w:sz="0" w:space="0" w:color="auto"/>
            <w:right w:val="none" w:sz="0" w:space="0" w:color="auto"/>
          </w:divBdr>
        </w:div>
        <w:div w:id="1108816524">
          <w:marLeft w:val="480"/>
          <w:marRight w:val="0"/>
          <w:marTop w:val="0"/>
          <w:marBottom w:val="0"/>
          <w:divBdr>
            <w:top w:val="none" w:sz="0" w:space="0" w:color="auto"/>
            <w:left w:val="none" w:sz="0" w:space="0" w:color="auto"/>
            <w:bottom w:val="none" w:sz="0" w:space="0" w:color="auto"/>
            <w:right w:val="none" w:sz="0" w:space="0" w:color="auto"/>
          </w:divBdr>
        </w:div>
        <w:div w:id="1110395636">
          <w:marLeft w:val="480"/>
          <w:marRight w:val="0"/>
          <w:marTop w:val="0"/>
          <w:marBottom w:val="0"/>
          <w:divBdr>
            <w:top w:val="none" w:sz="0" w:space="0" w:color="auto"/>
            <w:left w:val="none" w:sz="0" w:space="0" w:color="auto"/>
            <w:bottom w:val="none" w:sz="0" w:space="0" w:color="auto"/>
            <w:right w:val="none" w:sz="0" w:space="0" w:color="auto"/>
          </w:divBdr>
        </w:div>
        <w:div w:id="1120416602">
          <w:marLeft w:val="480"/>
          <w:marRight w:val="0"/>
          <w:marTop w:val="0"/>
          <w:marBottom w:val="0"/>
          <w:divBdr>
            <w:top w:val="none" w:sz="0" w:space="0" w:color="auto"/>
            <w:left w:val="none" w:sz="0" w:space="0" w:color="auto"/>
            <w:bottom w:val="none" w:sz="0" w:space="0" w:color="auto"/>
            <w:right w:val="none" w:sz="0" w:space="0" w:color="auto"/>
          </w:divBdr>
        </w:div>
        <w:div w:id="1130323927">
          <w:marLeft w:val="480"/>
          <w:marRight w:val="0"/>
          <w:marTop w:val="0"/>
          <w:marBottom w:val="0"/>
          <w:divBdr>
            <w:top w:val="none" w:sz="0" w:space="0" w:color="auto"/>
            <w:left w:val="none" w:sz="0" w:space="0" w:color="auto"/>
            <w:bottom w:val="none" w:sz="0" w:space="0" w:color="auto"/>
            <w:right w:val="none" w:sz="0" w:space="0" w:color="auto"/>
          </w:divBdr>
        </w:div>
        <w:div w:id="1135296784">
          <w:marLeft w:val="480"/>
          <w:marRight w:val="0"/>
          <w:marTop w:val="0"/>
          <w:marBottom w:val="0"/>
          <w:divBdr>
            <w:top w:val="none" w:sz="0" w:space="0" w:color="auto"/>
            <w:left w:val="none" w:sz="0" w:space="0" w:color="auto"/>
            <w:bottom w:val="none" w:sz="0" w:space="0" w:color="auto"/>
            <w:right w:val="none" w:sz="0" w:space="0" w:color="auto"/>
          </w:divBdr>
        </w:div>
        <w:div w:id="1136140287">
          <w:marLeft w:val="480"/>
          <w:marRight w:val="0"/>
          <w:marTop w:val="0"/>
          <w:marBottom w:val="0"/>
          <w:divBdr>
            <w:top w:val="none" w:sz="0" w:space="0" w:color="auto"/>
            <w:left w:val="none" w:sz="0" w:space="0" w:color="auto"/>
            <w:bottom w:val="none" w:sz="0" w:space="0" w:color="auto"/>
            <w:right w:val="none" w:sz="0" w:space="0" w:color="auto"/>
          </w:divBdr>
        </w:div>
        <w:div w:id="1163087989">
          <w:marLeft w:val="480"/>
          <w:marRight w:val="0"/>
          <w:marTop w:val="0"/>
          <w:marBottom w:val="0"/>
          <w:divBdr>
            <w:top w:val="none" w:sz="0" w:space="0" w:color="auto"/>
            <w:left w:val="none" w:sz="0" w:space="0" w:color="auto"/>
            <w:bottom w:val="none" w:sz="0" w:space="0" w:color="auto"/>
            <w:right w:val="none" w:sz="0" w:space="0" w:color="auto"/>
          </w:divBdr>
        </w:div>
        <w:div w:id="1188986376">
          <w:marLeft w:val="480"/>
          <w:marRight w:val="0"/>
          <w:marTop w:val="0"/>
          <w:marBottom w:val="0"/>
          <w:divBdr>
            <w:top w:val="none" w:sz="0" w:space="0" w:color="auto"/>
            <w:left w:val="none" w:sz="0" w:space="0" w:color="auto"/>
            <w:bottom w:val="none" w:sz="0" w:space="0" w:color="auto"/>
            <w:right w:val="none" w:sz="0" w:space="0" w:color="auto"/>
          </w:divBdr>
        </w:div>
        <w:div w:id="1210533223">
          <w:marLeft w:val="480"/>
          <w:marRight w:val="0"/>
          <w:marTop w:val="0"/>
          <w:marBottom w:val="0"/>
          <w:divBdr>
            <w:top w:val="none" w:sz="0" w:space="0" w:color="auto"/>
            <w:left w:val="none" w:sz="0" w:space="0" w:color="auto"/>
            <w:bottom w:val="none" w:sz="0" w:space="0" w:color="auto"/>
            <w:right w:val="none" w:sz="0" w:space="0" w:color="auto"/>
          </w:divBdr>
        </w:div>
        <w:div w:id="1239557003">
          <w:marLeft w:val="480"/>
          <w:marRight w:val="0"/>
          <w:marTop w:val="0"/>
          <w:marBottom w:val="0"/>
          <w:divBdr>
            <w:top w:val="none" w:sz="0" w:space="0" w:color="auto"/>
            <w:left w:val="none" w:sz="0" w:space="0" w:color="auto"/>
            <w:bottom w:val="none" w:sz="0" w:space="0" w:color="auto"/>
            <w:right w:val="none" w:sz="0" w:space="0" w:color="auto"/>
          </w:divBdr>
        </w:div>
        <w:div w:id="1289161797">
          <w:marLeft w:val="480"/>
          <w:marRight w:val="0"/>
          <w:marTop w:val="0"/>
          <w:marBottom w:val="0"/>
          <w:divBdr>
            <w:top w:val="none" w:sz="0" w:space="0" w:color="auto"/>
            <w:left w:val="none" w:sz="0" w:space="0" w:color="auto"/>
            <w:bottom w:val="none" w:sz="0" w:space="0" w:color="auto"/>
            <w:right w:val="none" w:sz="0" w:space="0" w:color="auto"/>
          </w:divBdr>
        </w:div>
        <w:div w:id="1306666816">
          <w:marLeft w:val="480"/>
          <w:marRight w:val="0"/>
          <w:marTop w:val="0"/>
          <w:marBottom w:val="0"/>
          <w:divBdr>
            <w:top w:val="none" w:sz="0" w:space="0" w:color="auto"/>
            <w:left w:val="none" w:sz="0" w:space="0" w:color="auto"/>
            <w:bottom w:val="none" w:sz="0" w:space="0" w:color="auto"/>
            <w:right w:val="none" w:sz="0" w:space="0" w:color="auto"/>
          </w:divBdr>
        </w:div>
        <w:div w:id="1318194448">
          <w:marLeft w:val="480"/>
          <w:marRight w:val="0"/>
          <w:marTop w:val="0"/>
          <w:marBottom w:val="0"/>
          <w:divBdr>
            <w:top w:val="none" w:sz="0" w:space="0" w:color="auto"/>
            <w:left w:val="none" w:sz="0" w:space="0" w:color="auto"/>
            <w:bottom w:val="none" w:sz="0" w:space="0" w:color="auto"/>
            <w:right w:val="none" w:sz="0" w:space="0" w:color="auto"/>
          </w:divBdr>
        </w:div>
        <w:div w:id="1336033845">
          <w:marLeft w:val="480"/>
          <w:marRight w:val="0"/>
          <w:marTop w:val="0"/>
          <w:marBottom w:val="0"/>
          <w:divBdr>
            <w:top w:val="none" w:sz="0" w:space="0" w:color="auto"/>
            <w:left w:val="none" w:sz="0" w:space="0" w:color="auto"/>
            <w:bottom w:val="none" w:sz="0" w:space="0" w:color="auto"/>
            <w:right w:val="none" w:sz="0" w:space="0" w:color="auto"/>
          </w:divBdr>
        </w:div>
        <w:div w:id="1350838243">
          <w:marLeft w:val="480"/>
          <w:marRight w:val="0"/>
          <w:marTop w:val="0"/>
          <w:marBottom w:val="0"/>
          <w:divBdr>
            <w:top w:val="none" w:sz="0" w:space="0" w:color="auto"/>
            <w:left w:val="none" w:sz="0" w:space="0" w:color="auto"/>
            <w:bottom w:val="none" w:sz="0" w:space="0" w:color="auto"/>
            <w:right w:val="none" w:sz="0" w:space="0" w:color="auto"/>
          </w:divBdr>
        </w:div>
        <w:div w:id="1352145646">
          <w:marLeft w:val="480"/>
          <w:marRight w:val="0"/>
          <w:marTop w:val="0"/>
          <w:marBottom w:val="0"/>
          <w:divBdr>
            <w:top w:val="none" w:sz="0" w:space="0" w:color="auto"/>
            <w:left w:val="none" w:sz="0" w:space="0" w:color="auto"/>
            <w:bottom w:val="none" w:sz="0" w:space="0" w:color="auto"/>
            <w:right w:val="none" w:sz="0" w:space="0" w:color="auto"/>
          </w:divBdr>
        </w:div>
        <w:div w:id="1415971932">
          <w:marLeft w:val="480"/>
          <w:marRight w:val="0"/>
          <w:marTop w:val="0"/>
          <w:marBottom w:val="0"/>
          <w:divBdr>
            <w:top w:val="none" w:sz="0" w:space="0" w:color="auto"/>
            <w:left w:val="none" w:sz="0" w:space="0" w:color="auto"/>
            <w:bottom w:val="none" w:sz="0" w:space="0" w:color="auto"/>
            <w:right w:val="none" w:sz="0" w:space="0" w:color="auto"/>
          </w:divBdr>
        </w:div>
        <w:div w:id="1433090844">
          <w:marLeft w:val="480"/>
          <w:marRight w:val="0"/>
          <w:marTop w:val="0"/>
          <w:marBottom w:val="0"/>
          <w:divBdr>
            <w:top w:val="none" w:sz="0" w:space="0" w:color="auto"/>
            <w:left w:val="none" w:sz="0" w:space="0" w:color="auto"/>
            <w:bottom w:val="none" w:sz="0" w:space="0" w:color="auto"/>
            <w:right w:val="none" w:sz="0" w:space="0" w:color="auto"/>
          </w:divBdr>
        </w:div>
        <w:div w:id="1440488072">
          <w:marLeft w:val="480"/>
          <w:marRight w:val="0"/>
          <w:marTop w:val="0"/>
          <w:marBottom w:val="0"/>
          <w:divBdr>
            <w:top w:val="none" w:sz="0" w:space="0" w:color="auto"/>
            <w:left w:val="none" w:sz="0" w:space="0" w:color="auto"/>
            <w:bottom w:val="none" w:sz="0" w:space="0" w:color="auto"/>
            <w:right w:val="none" w:sz="0" w:space="0" w:color="auto"/>
          </w:divBdr>
        </w:div>
        <w:div w:id="1475026948">
          <w:marLeft w:val="480"/>
          <w:marRight w:val="0"/>
          <w:marTop w:val="0"/>
          <w:marBottom w:val="0"/>
          <w:divBdr>
            <w:top w:val="none" w:sz="0" w:space="0" w:color="auto"/>
            <w:left w:val="none" w:sz="0" w:space="0" w:color="auto"/>
            <w:bottom w:val="none" w:sz="0" w:space="0" w:color="auto"/>
            <w:right w:val="none" w:sz="0" w:space="0" w:color="auto"/>
          </w:divBdr>
        </w:div>
        <w:div w:id="1487554509">
          <w:marLeft w:val="480"/>
          <w:marRight w:val="0"/>
          <w:marTop w:val="0"/>
          <w:marBottom w:val="0"/>
          <w:divBdr>
            <w:top w:val="none" w:sz="0" w:space="0" w:color="auto"/>
            <w:left w:val="none" w:sz="0" w:space="0" w:color="auto"/>
            <w:bottom w:val="none" w:sz="0" w:space="0" w:color="auto"/>
            <w:right w:val="none" w:sz="0" w:space="0" w:color="auto"/>
          </w:divBdr>
        </w:div>
        <w:div w:id="1529681829">
          <w:marLeft w:val="480"/>
          <w:marRight w:val="0"/>
          <w:marTop w:val="0"/>
          <w:marBottom w:val="0"/>
          <w:divBdr>
            <w:top w:val="none" w:sz="0" w:space="0" w:color="auto"/>
            <w:left w:val="none" w:sz="0" w:space="0" w:color="auto"/>
            <w:bottom w:val="none" w:sz="0" w:space="0" w:color="auto"/>
            <w:right w:val="none" w:sz="0" w:space="0" w:color="auto"/>
          </w:divBdr>
        </w:div>
        <w:div w:id="1600678189">
          <w:marLeft w:val="480"/>
          <w:marRight w:val="0"/>
          <w:marTop w:val="0"/>
          <w:marBottom w:val="0"/>
          <w:divBdr>
            <w:top w:val="none" w:sz="0" w:space="0" w:color="auto"/>
            <w:left w:val="none" w:sz="0" w:space="0" w:color="auto"/>
            <w:bottom w:val="none" w:sz="0" w:space="0" w:color="auto"/>
            <w:right w:val="none" w:sz="0" w:space="0" w:color="auto"/>
          </w:divBdr>
        </w:div>
        <w:div w:id="1616054991">
          <w:marLeft w:val="480"/>
          <w:marRight w:val="0"/>
          <w:marTop w:val="0"/>
          <w:marBottom w:val="0"/>
          <w:divBdr>
            <w:top w:val="none" w:sz="0" w:space="0" w:color="auto"/>
            <w:left w:val="none" w:sz="0" w:space="0" w:color="auto"/>
            <w:bottom w:val="none" w:sz="0" w:space="0" w:color="auto"/>
            <w:right w:val="none" w:sz="0" w:space="0" w:color="auto"/>
          </w:divBdr>
        </w:div>
        <w:div w:id="1633246027">
          <w:marLeft w:val="480"/>
          <w:marRight w:val="0"/>
          <w:marTop w:val="0"/>
          <w:marBottom w:val="0"/>
          <w:divBdr>
            <w:top w:val="none" w:sz="0" w:space="0" w:color="auto"/>
            <w:left w:val="none" w:sz="0" w:space="0" w:color="auto"/>
            <w:bottom w:val="none" w:sz="0" w:space="0" w:color="auto"/>
            <w:right w:val="none" w:sz="0" w:space="0" w:color="auto"/>
          </w:divBdr>
        </w:div>
        <w:div w:id="1638602507">
          <w:marLeft w:val="480"/>
          <w:marRight w:val="0"/>
          <w:marTop w:val="0"/>
          <w:marBottom w:val="0"/>
          <w:divBdr>
            <w:top w:val="none" w:sz="0" w:space="0" w:color="auto"/>
            <w:left w:val="none" w:sz="0" w:space="0" w:color="auto"/>
            <w:bottom w:val="none" w:sz="0" w:space="0" w:color="auto"/>
            <w:right w:val="none" w:sz="0" w:space="0" w:color="auto"/>
          </w:divBdr>
        </w:div>
        <w:div w:id="1728339656">
          <w:marLeft w:val="480"/>
          <w:marRight w:val="0"/>
          <w:marTop w:val="0"/>
          <w:marBottom w:val="0"/>
          <w:divBdr>
            <w:top w:val="none" w:sz="0" w:space="0" w:color="auto"/>
            <w:left w:val="none" w:sz="0" w:space="0" w:color="auto"/>
            <w:bottom w:val="none" w:sz="0" w:space="0" w:color="auto"/>
            <w:right w:val="none" w:sz="0" w:space="0" w:color="auto"/>
          </w:divBdr>
        </w:div>
        <w:div w:id="1735929090">
          <w:marLeft w:val="480"/>
          <w:marRight w:val="0"/>
          <w:marTop w:val="0"/>
          <w:marBottom w:val="0"/>
          <w:divBdr>
            <w:top w:val="none" w:sz="0" w:space="0" w:color="auto"/>
            <w:left w:val="none" w:sz="0" w:space="0" w:color="auto"/>
            <w:bottom w:val="none" w:sz="0" w:space="0" w:color="auto"/>
            <w:right w:val="none" w:sz="0" w:space="0" w:color="auto"/>
          </w:divBdr>
        </w:div>
        <w:div w:id="1786188704">
          <w:marLeft w:val="480"/>
          <w:marRight w:val="0"/>
          <w:marTop w:val="0"/>
          <w:marBottom w:val="0"/>
          <w:divBdr>
            <w:top w:val="none" w:sz="0" w:space="0" w:color="auto"/>
            <w:left w:val="none" w:sz="0" w:space="0" w:color="auto"/>
            <w:bottom w:val="none" w:sz="0" w:space="0" w:color="auto"/>
            <w:right w:val="none" w:sz="0" w:space="0" w:color="auto"/>
          </w:divBdr>
        </w:div>
        <w:div w:id="1795520066">
          <w:marLeft w:val="480"/>
          <w:marRight w:val="0"/>
          <w:marTop w:val="0"/>
          <w:marBottom w:val="0"/>
          <w:divBdr>
            <w:top w:val="none" w:sz="0" w:space="0" w:color="auto"/>
            <w:left w:val="none" w:sz="0" w:space="0" w:color="auto"/>
            <w:bottom w:val="none" w:sz="0" w:space="0" w:color="auto"/>
            <w:right w:val="none" w:sz="0" w:space="0" w:color="auto"/>
          </w:divBdr>
        </w:div>
        <w:div w:id="1918008938">
          <w:marLeft w:val="480"/>
          <w:marRight w:val="0"/>
          <w:marTop w:val="0"/>
          <w:marBottom w:val="0"/>
          <w:divBdr>
            <w:top w:val="none" w:sz="0" w:space="0" w:color="auto"/>
            <w:left w:val="none" w:sz="0" w:space="0" w:color="auto"/>
            <w:bottom w:val="none" w:sz="0" w:space="0" w:color="auto"/>
            <w:right w:val="none" w:sz="0" w:space="0" w:color="auto"/>
          </w:divBdr>
        </w:div>
        <w:div w:id="1964925914">
          <w:marLeft w:val="480"/>
          <w:marRight w:val="0"/>
          <w:marTop w:val="0"/>
          <w:marBottom w:val="0"/>
          <w:divBdr>
            <w:top w:val="none" w:sz="0" w:space="0" w:color="auto"/>
            <w:left w:val="none" w:sz="0" w:space="0" w:color="auto"/>
            <w:bottom w:val="none" w:sz="0" w:space="0" w:color="auto"/>
            <w:right w:val="none" w:sz="0" w:space="0" w:color="auto"/>
          </w:divBdr>
        </w:div>
        <w:div w:id="1965580754">
          <w:marLeft w:val="480"/>
          <w:marRight w:val="0"/>
          <w:marTop w:val="0"/>
          <w:marBottom w:val="0"/>
          <w:divBdr>
            <w:top w:val="none" w:sz="0" w:space="0" w:color="auto"/>
            <w:left w:val="none" w:sz="0" w:space="0" w:color="auto"/>
            <w:bottom w:val="none" w:sz="0" w:space="0" w:color="auto"/>
            <w:right w:val="none" w:sz="0" w:space="0" w:color="auto"/>
          </w:divBdr>
        </w:div>
        <w:div w:id="1982270517">
          <w:marLeft w:val="480"/>
          <w:marRight w:val="0"/>
          <w:marTop w:val="0"/>
          <w:marBottom w:val="0"/>
          <w:divBdr>
            <w:top w:val="none" w:sz="0" w:space="0" w:color="auto"/>
            <w:left w:val="none" w:sz="0" w:space="0" w:color="auto"/>
            <w:bottom w:val="none" w:sz="0" w:space="0" w:color="auto"/>
            <w:right w:val="none" w:sz="0" w:space="0" w:color="auto"/>
          </w:divBdr>
        </w:div>
        <w:div w:id="2023702513">
          <w:marLeft w:val="480"/>
          <w:marRight w:val="0"/>
          <w:marTop w:val="0"/>
          <w:marBottom w:val="0"/>
          <w:divBdr>
            <w:top w:val="none" w:sz="0" w:space="0" w:color="auto"/>
            <w:left w:val="none" w:sz="0" w:space="0" w:color="auto"/>
            <w:bottom w:val="none" w:sz="0" w:space="0" w:color="auto"/>
            <w:right w:val="none" w:sz="0" w:space="0" w:color="auto"/>
          </w:divBdr>
        </w:div>
        <w:div w:id="2093770289">
          <w:marLeft w:val="480"/>
          <w:marRight w:val="0"/>
          <w:marTop w:val="0"/>
          <w:marBottom w:val="0"/>
          <w:divBdr>
            <w:top w:val="none" w:sz="0" w:space="0" w:color="auto"/>
            <w:left w:val="none" w:sz="0" w:space="0" w:color="auto"/>
            <w:bottom w:val="none" w:sz="0" w:space="0" w:color="auto"/>
            <w:right w:val="none" w:sz="0" w:space="0" w:color="auto"/>
          </w:divBdr>
        </w:div>
        <w:div w:id="2112625017">
          <w:marLeft w:val="480"/>
          <w:marRight w:val="0"/>
          <w:marTop w:val="0"/>
          <w:marBottom w:val="0"/>
          <w:divBdr>
            <w:top w:val="none" w:sz="0" w:space="0" w:color="auto"/>
            <w:left w:val="none" w:sz="0" w:space="0" w:color="auto"/>
            <w:bottom w:val="none" w:sz="0" w:space="0" w:color="auto"/>
            <w:right w:val="none" w:sz="0" w:space="0" w:color="auto"/>
          </w:divBdr>
        </w:div>
      </w:divsChild>
    </w:div>
    <w:div w:id="1220559994">
      <w:bodyDiv w:val="1"/>
      <w:marLeft w:val="0"/>
      <w:marRight w:val="0"/>
      <w:marTop w:val="0"/>
      <w:marBottom w:val="0"/>
      <w:divBdr>
        <w:top w:val="none" w:sz="0" w:space="0" w:color="auto"/>
        <w:left w:val="none" w:sz="0" w:space="0" w:color="auto"/>
        <w:bottom w:val="none" w:sz="0" w:space="0" w:color="auto"/>
        <w:right w:val="none" w:sz="0" w:space="0" w:color="auto"/>
      </w:divBdr>
      <w:divsChild>
        <w:div w:id="32462024">
          <w:marLeft w:val="480"/>
          <w:marRight w:val="0"/>
          <w:marTop w:val="0"/>
          <w:marBottom w:val="0"/>
          <w:divBdr>
            <w:top w:val="none" w:sz="0" w:space="0" w:color="auto"/>
            <w:left w:val="none" w:sz="0" w:space="0" w:color="auto"/>
            <w:bottom w:val="none" w:sz="0" w:space="0" w:color="auto"/>
            <w:right w:val="none" w:sz="0" w:space="0" w:color="auto"/>
          </w:divBdr>
        </w:div>
        <w:div w:id="61686970">
          <w:marLeft w:val="480"/>
          <w:marRight w:val="0"/>
          <w:marTop w:val="0"/>
          <w:marBottom w:val="0"/>
          <w:divBdr>
            <w:top w:val="none" w:sz="0" w:space="0" w:color="auto"/>
            <w:left w:val="none" w:sz="0" w:space="0" w:color="auto"/>
            <w:bottom w:val="none" w:sz="0" w:space="0" w:color="auto"/>
            <w:right w:val="none" w:sz="0" w:space="0" w:color="auto"/>
          </w:divBdr>
        </w:div>
        <w:div w:id="67770619">
          <w:marLeft w:val="480"/>
          <w:marRight w:val="0"/>
          <w:marTop w:val="0"/>
          <w:marBottom w:val="0"/>
          <w:divBdr>
            <w:top w:val="none" w:sz="0" w:space="0" w:color="auto"/>
            <w:left w:val="none" w:sz="0" w:space="0" w:color="auto"/>
            <w:bottom w:val="none" w:sz="0" w:space="0" w:color="auto"/>
            <w:right w:val="none" w:sz="0" w:space="0" w:color="auto"/>
          </w:divBdr>
        </w:div>
        <w:div w:id="69278509">
          <w:marLeft w:val="480"/>
          <w:marRight w:val="0"/>
          <w:marTop w:val="0"/>
          <w:marBottom w:val="0"/>
          <w:divBdr>
            <w:top w:val="none" w:sz="0" w:space="0" w:color="auto"/>
            <w:left w:val="none" w:sz="0" w:space="0" w:color="auto"/>
            <w:bottom w:val="none" w:sz="0" w:space="0" w:color="auto"/>
            <w:right w:val="none" w:sz="0" w:space="0" w:color="auto"/>
          </w:divBdr>
        </w:div>
        <w:div w:id="81755593">
          <w:marLeft w:val="480"/>
          <w:marRight w:val="0"/>
          <w:marTop w:val="0"/>
          <w:marBottom w:val="0"/>
          <w:divBdr>
            <w:top w:val="none" w:sz="0" w:space="0" w:color="auto"/>
            <w:left w:val="none" w:sz="0" w:space="0" w:color="auto"/>
            <w:bottom w:val="none" w:sz="0" w:space="0" w:color="auto"/>
            <w:right w:val="none" w:sz="0" w:space="0" w:color="auto"/>
          </w:divBdr>
        </w:div>
        <w:div w:id="116028719">
          <w:marLeft w:val="480"/>
          <w:marRight w:val="0"/>
          <w:marTop w:val="0"/>
          <w:marBottom w:val="0"/>
          <w:divBdr>
            <w:top w:val="none" w:sz="0" w:space="0" w:color="auto"/>
            <w:left w:val="none" w:sz="0" w:space="0" w:color="auto"/>
            <w:bottom w:val="none" w:sz="0" w:space="0" w:color="auto"/>
            <w:right w:val="none" w:sz="0" w:space="0" w:color="auto"/>
          </w:divBdr>
        </w:div>
        <w:div w:id="139269798">
          <w:marLeft w:val="480"/>
          <w:marRight w:val="0"/>
          <w:marTop w:val="0"/>
          <w:marBottom w:val="0"/>
          <w:divBdr>
            <w:top w:val="none" w:sz="0" w:space="0" w:color="auto"/>
            <w:left w:val="none" w:sz="0" w:space="0" w:color="auto"/>
            <w:bottom w:val="none" w:sz="0" w:space="0" w:color="auto"/>
            <w:right w:val="none" w:sz="0" w:space="0" w:color="auto"/>
          </w:divBdr>
        </w:div>
        <w:div w:id="156071956">
          <w:marLeft w:val="480"/>
          <w:marRight w:val="0"/>
          <w:marTop w:val="0"/>
          <w:marBottom w:val="0"/>
          <w:divBdr>
            <w:top w:val="none" w:sz="0" w:space="0" w:color="auto"/>
            <w:left w:val="none" w:sz="0" w:space="0" w:color="auto"/>
            <w:bottom w:val="none" w:sz="0" w:space="0" w:color="auto"/>
            <w:right w:val="none" w:sz="0" w:space="0" w:color="auto"/>
          </w:divBdr>
        </w:div>
        <w:div w:id="157111966">
          <w:marLeft w:val="480"/>
          <w:marRight w:val="0"/>
          <w:marTop w:val="0"/>
          <w:marBottom w:val="0"/>
          <w:divBdr>
            <w:top w:val="none" w:sz="0" w:space="0" w:color="auto"/>
            <w:left w:val="none" w:sz="0" w:space="0" w:color="auto"/>
            <w:bottom w:val="none" w:sz="0" w:space="0" w:color="auto"/>
            <w:right w:val="none" w:sz="0" w:space="0" w:color="auto"/>
          </w:divBdr>
        </w:div>
        <w:div w:id="219829053">
          <w:marLeft w:val="480"/>
          <w:marRight w:val="0"/>
          <w:marTop w:val="0"/>
          <w:marBottom w:val="0"/>
          <w:divBdr>
            <w:top w:val="none" w:sz="0" w:space="0" w:color="auto"/>
            <w:left w:val="none" w:sz="0" w:space="0" w:color="auto"/>
            <w:bottom w:val="none" w:sz="0" w:space="0" w:color="auto"/>
            <w:right w:val="none" w:sz="0" w:space="0" w:color="auto"/>
          </w:divBdr>
        </w:div>
        <w:div w:id="241332254">
          <w:marLeft w:val="480"/>
          <w:marRight w:val="0"/>
          <w:marTop w:val="0"/>
          <w:marBottom w:val="0"/>
          <w:divBdr>
            <w:top w:val="none" w:sz="0" w:space="0" w:color="auto"/>
            <w:left w:val="none" w:sz="0" w:space="0" w:color="auto"/>
            <w:bottom w:val="none" w:sz="0" w:space="0" w:color="auto"/>
            <w:right w:val="none" w:sz="0" w:space="0" w:color="auto"/>
          </w:divBdr>
        </w:div>
        <w:div w:id="265575015">
          <w:marLeft w:val="480"/>
          <w:marRight w:val="0"/>
          <w:marTop w:val="0"/>
          <w:marBottom w:val="0"/>
          <w:divBdr>
            <w:top w:val="none" w:sz="0" w:space="0" w:color="auto"/>
            <w:left w:val="none" w:sz="0" w:space="0" w:color="auto"/>
            <w:bottom w:val="none" w:sz="0" w:space="0" w:color="auto"/>
            <w:right w:val="none" w:sz="0" w:space="0" w:color="auto"/>
          </w:divBdr>
        </w:div>
        <w:div w:id="287667271">
          <w:marLeft w:val="480"/>
          <w:marRight w:val="0"/>
          <w:marTop w:val="0"/>
          <w:marBottom w:val="0"/>
          <w:divBdr>
            <w:top w:val="none" w:sz="0" w:space="0" w:color="auto"/>
            <w:left w:val="none" w:sz="0" w:space="0" w:color="auto"/>
            <w:bottom w:val="none" w:sz="0" w:space="0" w:color="auto"/>
            <w:right w:val="none" w:sz="0" w:space="0" w:color="auto"/>
          </w:divBdr>
        </w:div>
        <w:div w:id="316803442">
          <w:marLeft w:val="480"/>
          <w:marRight w:val="0"/>
          <w:marTop w:val="0"/>
          <w:marBottom w:val="0"/>
          <w:divBdr>
            <w:top w:val="none" w:sz="0" w:space="0" w:color="auto"/>
            <w:left w:val="none" w:sz="0" w:space="0" w:color="auto"/>
            <w:bottom w:val="none" w:sz="0" w:space="0" w:color="auto"/>
            <w:right w:val="none" w:sz="0" w:space="0" w:color="auto"/>
          </w:divBdr>
        </w:div>
        <w:div w:id="318391439">
          <w:marLeft w:val="480"/>
          <w:marRight w:val="0"/>
          <w:marTop w:val="0"/>
          <w:marBottom w:val="0"/>
          <w:divBdr>
            <w:top w:val="none" w:sz="0" w:space="0" w:color="auto"/>
            <w:left w:val="none" w:sz="0" w:space="0" w:color="auto"/>
            <w:bottom w:val="none" w:sz="0" w:space="0" w:color="auto"/>
            <w:right w:val="none" w:sz="0" w:space="0" w:color="auto"/>
          </w:divBdr>
        </w:div>
        <w:div w:id="408888368">
          <w:marLeft w:val="480"/>
          <w:marRight w:val="0"/>
          <w:marTop w:val="0"/>
          <w:marBottom w:val="0"/>
          <w:divBdr>
            <w:top w:val="none" w:sz="0" w:space="0" w:color="auto"/>
            <w:left w:val="none" w:sz="0" w:space="0" w:color="auto"/>
            <w:bottom w:val="none" w:sz="0" w:space="0" w:color="auto"/>
            <w:right w:val="none" w:sz="0" w:space="0" w:color="auto"/>
          </w:divBdr>
        </w:div>
        <w:div w:id="411239041">
          <w:marLeft w:val="480"/>
          <w:marRight w:val="0"/>
          <w:marTop w:val="0"/>
          <w:marBottom w:val="0"/>
          <w:divBdr>
            <w:top w:val="none" w:sz="0" w:space="0" w:color="auto"/>
            <w:left w:val="none" w:sz="0" w:space="0" w:color="auto"/>
            <w:bottom w:val="none" w:sz="0" w:space="0" w:color="auto"/>
            <w:right w:val="none" w:sz="0" w:space="0" w:color="auto"/>
          </w:divBdr>
        </w:div>
        <w:div w:id="433331139">
          <w:marLeft w:val="480"/>
          <w:marRight w:val="0"/>
          <w:marTop w:val="0"/>
          <w:marBottom w:val="0"/>
          <w:divBdr>
            <w:top w:val="none" w:sz="0" w:space="0" w:color="auto"/>
            <w:left w:val="none" w:sz="0" w:space="0" w:color="auto"/>
            <w:bottom w:val="none" w:sz="0" w:space="0" w:color="auto"/>
            <w:right w:val="none" w:sz="0" w:space="0" w:color="auto"/>
          </w:divBdr>
        </w:div>
        <w:div w:id="536964719">
          <w:marLeft w:val="480"/>
          <w:marRight w:val="0"/>
          <w:marTop w:val="0"/>
          <w:marBottom w:val="0"/>
          <w:divBdr>
            <w:top w:val="none" w:sz="0" w:space="0" w:color="auto"/>
            <w:left w:val="none" w:sz="0" w:space="0" w:color="auto"/>
            <w:bottom w:val="none" w:sz="0" w:space="0" w:color="auto"/>
            <w:right w:val="none" w:sz="0" w:space="0" w:color="auto"/>
          </w:divBdr>
        </w:div>
        <w:div w:id="546995211">
          <w:marLeft w:val="480"/>
          <w:marRight w:val="0"/>
          <w:marTop w:val="0"/>
          <w:marBottom w:val="0"/>
          <w:divBdr>
            <w:top w:val="none" w:sz="0" w:space="0" w:color="auto"/>
            <w:left w:val="none" w:sz="0" w:space="0" w:color="auto"/>
            <w:bottom w:val="none" w:sz="0" w:space="0" w:color="auto"/>
            <w:right w:val="none" w:sz="0" w:space="0" w:color="auto"/>
          </w:divBdr>
        </w:div>
        <w:div w:id="562717187">
          <w:marLeft w:val="480"/>
          <w:marRight w:val="0"/>
          <w:marTop w:val="0"/>
          <w:marBottom w:val="0"/>
          <w:divBdr>
            <w:top w:val="none" w:sz="0" w:space="0" w:color="auto"/>
            <w:left w:val="none" w:sz="0" w:space="0" w:color="auto"/>
            <w:bottom w:val="none" w:sz="0" w:space="0" w:color="auto"/>
            <w:right w:val="none" w:sz="0" w:space="0" w:color="auto"/>
          </w:divBdr>
        </w:div>
        <w:div w:id="566888209">
          <w:marLeft w:val="480"/>
          <w:marRight w:val="0"/>
          <w:marTop w:val="0"/>
          <w:marBottom w:val="0"/>
          <w:divBdr>
            <w:top w:val="none" w:sz="0" w:space="0" w:color="auto"/>
            <w:left w:val="none" w:sz="0" w:space="0" w:color="auto"/>
            <w:bottom w:val="none" w:sz="0" w:space="0" w:color="auto"/>
            <w:right w:val="none" w:sz="0" w:space="0" w:color="auto"/>
          </w:divBdr>
        </w:div>
        <w:div w:id="577790167">
          <w:marLeft w:val="480"/>
          <w:marRight w:val="0"/>
          <w:marTop w:val="0"/>
          <w:marBottom w:val="0"/>
          <w:divBdr>
            <w:top w:val="none" w:sz="0" w:space="0" w:color="auto"/>
            <w:left w:val="none" w:sz="0" w:space="0" w:color="auto"/>
            <w:bottom w:val="none" w:sz="0" w:space="0" w:color="auto"/>
            <w:right w:val="none" w:sz="0" w:space="0" w:color="auto"/>
          </w:divBdr>
        </w:div>
        <w:div w:id="584463114">
          <w:marLeft w:val="480"/>
          <w:marRight w:val="0"/>
          <w:marTop w:val="0"/>
          <w:marBottom w:val="0"/>
          <w:divBdr>
            <w:top w:val="none" w:sz="0" w:space="0" w:color="auto"/>
            <w:left w:val="none" w:sz="0" w:space="0" w:color="auto"/>
            <w:bottom w:val="none" w:sz="0" w:space="0" w:color="auto"/>
            <w:right w:val="none" w:sz="0" w:space="0" w:color="auto"/>
          </w:divBdr>
        </w:div>
        <w:div w:id="602684225">
          <w:marLeft w:val="480"/>
          <w:marRight w:val="0"/>
          <w:marTop w:val="0"/>
          <w:marBottom w:val="0"/>
          <w:divBdr>
            <w:top w:val="none" w:sz="0" w:space="0" w:color="auto"/>
            <w:left w:val="none" w:sz="0" w:space="0" w:color="auto"/>
            <w:bottom w:val="none" w:sz="0" w:space="0" w:color="auto"/>
            <w:right w:val="none" w:sz="0" w:space="0" w:color="auto"/>
          </w:divBdr>
        </w:div>
        <w:div w:id="642738891">
          <w:marLeft w:val="480"/>
          <w:marRight w:val="0"/>
          <w:marTop w:val="0"/>
          <w:marBottom w:val="0"/>
          <w:divBdr>
            <w:top w:val="none" w:sz="0" w:space="0" w:color="auto"/>
            <w:left w:val="none" w:sz="0" w:space="0" w:color="auto"/>
            <w:bottom w:val="none" w:sz="0" w:space="0" w:color="auto"/>
            <w:right w:val="none" w:sz="0" w:space="0" w:color="auto"/>
          </w:divBdr>
        </w:div>
        <w:div w:id="721438863">
          <w:marLeft w:val="480"/>
          <w:marRight w:val="0"/>
          <w:marTop w:val="0"/>
          <w:marBottom w:val="0"/>
          <w:divBdr>
            <w:top w:val="none" w:sz="0" w:space="0" w:color="auto"/>
            <w:left w:val="none" w:sz="0" w:space="0" w:color="auto"/>
            <w:bottom w:val="none" w:sz="0" w:space="0" w:color="auto"/>
            <w:right w:val="none" w:sz="0" w:space="0" w:color="auto"/>
          </w:divBdr>
        </w:div>
        <w:div w:id="758646176">
          <w:marLeft w:val="480"/>
          <w:marRight w:val="0"/>
          <w:marTop w:val="0"/>
          <w:marBottom w:val="0"/>
          <w:divBdr>
            <w:top w:val="none" w:sz="0" w:space="0" w:color="auto"/>
            <w:left w:val="none" w:sz="0" w:space="0" w:color="auto"/>
            <w:bottom w:val="none" w:sz="0" w:space="0" w:color="auto"/>
            <w:right w:val="none" w:sz="0" w:space="0" w:color="auto"/>
          </w:divBdr>
        </w:div>
        <w:div w:id="813916034">
          <w:marLeft w:val="480"/>
          <w:marRight w:val="0"/>
          <w:marTop w:val="0"/>
          <w:marBottom w:val="0"/>
          <w:divBdr>
            <w:top w:val="none" w:sz="0" w:space="0" w:color="auto"/>
            <w:left w:val="none" w:sz="0" w:space="0" w:color="auto"/>
            <w:bottom w:val="none" w:sz="0" w:space="0" w:color="auto"/>
            <w:right w:val="none" w:sz="0" w:space="0" w:color="auto"/>
          </w:divBdr>
        </w:div>
        <w:div w:id="827015816">
          <w:marLeft w:val="480"/>
          <w:marRight w:val="0"/>
          <w:marTop w:val="0"/>
          <w:marBottom w:val="0"/>
          <w:divBdr>
            <w:top w:val="none" w:sz="0" w:space="0" w:color="auto"/>
            <w:left w:val="none" w:sz="0" w:space="0" w:color="auto"/>
            <w:bottom w:val="none" w:sz="0" w:space="0" w:color="auto"/>
            <w:right w:val="none" w:sz="0" w:space="0" w:color="auto"/>
          </w:divBdr>
        </w:div>
        <w:div w:id="862740955">
          <w:marLeft w:val="480"/>
          <w:marRight w:val="0"/>
          <w:marTop w:val="0"/>
          <w:marBottom w:val="0"/>
          <w:divBdr>
            <w:top w:val="none" w:sz="0" w:space="0" w:color="auto"/>
            <w:left w:val="none" w:sz="0" w:space="0" w:color="auto"/>
            <w:bottom w:val="none" w:sz="0" w:space="0" w:color="auto"/>
            <w:right w:val="none" w:sz="0" w:space="0" w:color="auto"/>
          </w:divBdr>
        </w:div>
        <w:div w:id="906455483">
          <w:marLeft w:val="480"/>
          <w:marRight w:val="0"/>
          <w:marTop w:val="0"/>
          <w:marBottom w:val="0"/>
          <w:divBdr>
            <w:top w:val="none" w:sz="0" w:space="0" w:color="auto"/>
            <w:left w:val="none" w:sz="0" w:space="0" w:color="auto"/>
            <w:bottom w:val="none" w:sz="0" w:space="0" w:color="auto"/>
            <w:right w:val="none" w:sz="0" w:space="0" w:color="auto"/>
          </w:divBdr>
        </w:div>
        <w:div w:id="907107284">
          <w:marLeft w:val="480"/>
          <w:marRight w:val="0"/>
          <w:marTop w:val="0"/>
          <w:marBottom w:val="0"/>
          <w:divBdr>
            <w:top w:val="none" w:sz="0" w:space="0" w:color="auto"/>
            <w:left w:val="none" w:sz="0" w:space="0" w:color="auto"/>
            <w:bottom w:val="none" w:sz="0" w:space="0" w:color="auto"/>
            <w:right w:val="none" w:sz="0" w:space="0" w:color="auto"/>
          </w:divBdr>
        </w:div>
        <w:div w:id="914777528">
          <w:marLeft w:val="480"/>
          <w:marRight w:val="0"/>
          <w:marTop w:val="0"/>
          <w:marBottom w:val="0"/>
          <w:divBdr>
            <w:top w:val="none" w:sz="0" w:space="0" w:color="auto"/>
            <w:left w:val="none" w:sz="0" w:space="0" w:color="auto"/>
            <w:bottom w:val="none" w:sz="0" w:space="0" w:color="auto"/>
            <w:right w:val="none" w:sz="0" w:space="0" w:color="auto"/>
          </w:divBdr>
        </w:div>
        <w:div w:id="934479172">
          <w:marLeft w:val="480"/>
          <w:marRight w:val="0"/>
          <w:marTop w:val="0"/>
          <w:marBottom w:val="0"/>
          <w:divBdr>
            <w:top w:val="none" w:sz="0" w:space="0" w:color="auto"/>
            <w:left w:val="none" w:sz="0" w:space="0" w:color="auto"/>
            <w:bottom w:val="none" w:sz="0" w:space="0" w:color="auto"/>
            <w:right w:val="none" w:sz="0" w:space="0" w:color="auto"/>
          </w:divBdr>
        </w:div>
        <w:div w:id="948048958">
          <w:marLeft w:val="480"/>
          <w:marRight w:val="0"/>
          <w:marTop w:val="0"/>
          <w:marBottom w:val="0"/>
          <w:divBdr>
            <w:top w:val="none" w:sz="0" w:space="0" w:color="auto"/>
            <w:left w:val="none" w:sz="0" w:space="0" w:color="auto"/>
            <w:bottom w:val="none" w:sz="0" w:space="0" w:color="auto"/>
            <w:right w:val="none" w:sz="0" w:space="0" w:color="auto"/>
          </w:divBdr>
        </w:div>
        <w:div w:id="999045534">
          <w:marLeft w:val="480"/>
          <w:marRight w:val="0"/>
          <w:marTop w:val="0"/>
          <w:marBottom w:val="0"/>
          <w:divBdr>
            <w:top w:val="none" w:sz="0" w:space="0" w:color="auto"/>
            <w:left w:val="none" w:sz="0" w:space="0" w:color="auto"/>
            <w:bottom w:val="none" w:sz="0" w:space="0" w:color="auto"/>
            <w:right w:val="none" w:sz="0" w:space="0" w:color="auto"/>
          </w:divBdr>
        </w:div>
        <w:div w:id="1009068727">
          <w:marLeft w:val="480"/>
          <w:marRight w:val="0"/>
          <w:marTop w:val="0"/>
          <w:marBottom w:val="0"/>
          <w:divBdr>
            <w:top w:val="none" w:sz="0" w:space="0" w:color="auto"/>
            <w:left w:val="none" w:sz="0" w:space="0" w:color="auto"/>
            <w:bottom w:val="none" w:sz="0" w:space="0" w:color="auto"/>
            <w:right w:val="none" w:sz="0" w:space="0" w:color="auto"/>
          </w:divBdr>
        </w:div>
        <w:div w:id="1046830821">
          <w:marLeft w:val="480"/>
          <w:marRight w:val="0"/>
          <w:marTop w:val="0"/>
          <w:marBottom w:val="0"/>
          <w:divBdr>
            <w:top w:val="none" w:sz="0" w:space="0" w:color="auto"/>
            <w:left w:val="none" w:sz="0" w:space="0" w:color="auto"/>
            <w:bottom w:val="none" w:sz="0" w:space="0" w:color="auto"/>
            <w:right w:val="none" w:sz="0" w:space="0" w:color="auto"/>
          </w:divBdr>
        </w:div>
        <w:div w:id="1055739570">
          <w:marLeft w:val="480"/>
          <w:marRight w:val="0"/>
          <w:marTop w:val="0"/>
          <w:marBottom w:val="0"/>
          <w:divBdr>
            <w:top w:val="none" w:sz="0" w:space="0" w:color="auto"/>
            <w:left w:val="none" w:sz="0" w:space="0" w:color="auto"/>
            <w:bottom w:val="none" w:sz="0" w:space="0" w:color="auto"/>
            <w:right w:val="none" w:sz="0" w:space="0" w:color="auto"/>
          </w:divBdr>
        </w:div>
        <w:div w:id="1076365756">
          <w:marLeft w:val="480"/>
          <w:marRight w:val="0"/>
          <w:marTop w:val="0"/>
          <w:marBottom w:val="0"/>
          <w:divBdr>
            <w:top w:val="none" w:sz="0" w:space="0" w:color="auto"/>
            <w:left w:val="none" w:sz="0" w:space="0" w:color="auto"/>
            <w:bottom w:val="none" w:sz="0" w:space="0" w:color="auto"/>
            <w:right w:val="none" w:sz="0" w:space="0" w:color="auto"/>
          </w:divBdr>
        </w:div>
        <w:div w:id="1103843407">
          <w:marLeft w:val="480"/>
          <w:marRight w:val="0"/>
          <w:marTop w:val="0"/>
          <w:marBottom w:val="0"/>
          <w:divBdr>
            <w:top w:val="none" w:sz="0" w:space="0" w:color="auto"/>
            <w:left w:val="none" w:sz="0" w:space="0" w:color="auto"/>
            <w:bottom w:val="none" w:sz="0" w:space="0" w:color="auto"/>
            <w:right w:val="none" w:sz="0" w:space="0" w:color="auto"/>
          </w:divBdr>
        </w:div>
        <w:div w:id="1174954929">
          <w:marLeft w:val="480"/>
          <w:marRight w:val="0"/>
          <w:marTop w:val="0"/>
          <w:marBottom w:val="0"/>
          <w:divBdr>
            <w:top w:val="none" w:sz="0" w:space="0" w:color="auto"/>
            <w:left w:val="none" w:sz="0" w:space="0" w:color="auto"/>
            <w:bottom w:val="none" w:sz="0" w:space="0" w:color="auto"/>
            <w:right w:val="none" w:sz="0" w:space="0" w:color="auto"/>
          </w:divBdr>
        </w:div>
        <w:div w:id="1206792009">
          <w:marLeft w:val="480"/>
          <w:marRight w:val="0"/>
          <w:marTop w:val="0"/>
          <w:marBottom w:val="0"/>
          <w:divBdr>
            <w:top w:val="none" w:sz="0" w:space="0" w:color="auto"/>
            <w:left w:val="none" w:sz="0" w:space="0" w:color="auto"/>
            <w:bottom w:val="none" w:sz="0" w:space="0" w:color="auto"/>
            <w:right w:val="none" w:sz="0" w:space="0" w:color="auto"/>
          </w:divBdr>
        </w:div>
        <w:div w:id="1230187701">
          <w:marLeft w:val="480"/>
          <w:marRight w:val="0"/>
          <w:marTop w:val="0"/>
          <w:marBottom w:val="0"/>
          <w:divBdr>
            <w:top w:val="none" w:sz="0" w:space="0" w:color="auto"/>
            <w:left w:val="none" w:sz="0" w:space="0" w:color="auto"/>
            <w:bottom w:val="none" w:sz="0" w:space="0" w:color="auto"/>
            <w:right w:val="none" w:sz="0" w:space="0" w:color="auto"/>
          </w:divBdr>
        </w:div>
        <w:div w:id="1251963158">
          <w:marLeft w:val="480"/>
          <w:marRight w:val="0"/>
          <w:marTop w:val="0"/>
          <w:marBottom w:val="0"/>
          <w:divBdr>
            <w:top w:val="none" w:sz="0" w:space="0" w:color="auto"/>
            <w:left w:val="none" w:sz="0" w:space="0" w:color="auto"/>
            <w:bottom w:val="none" w:sz="0" w:space="0" w:color="auto"/>
            <w:right w:val="none" w:sz="0" w:space="0" w:color="auto"/>
          </w:divBdr>
        </w:div>
        <w:div w:id="1326283764">
          <w:marLeft w:val="480"/>
          <w:marRight w:val="0"/>
          <w:marTop w:val="0"/>
          <w:marBottom w:val="0"/>
          <w:divBdr>
            <w:top w:val="none" w:sz="0" w:space="0" w:color="auto"/>
            <w:left w:val="none" w:sz="0" w:space="0" w:color="auto"/>
            <w:bottom w:val="none" w:sz="0" w:space="0" w:color="auto"/>
            <w:right w:val="none" w:sz="0" w:space="0" w:color="auto"/>
          </w:divBdr>
        </w:div>
        <w:div w:id="1336150480">
          <w:marLeft w:val="480"/>
          <w:marRight w:val="0"/>
          <w:marTop w:val="0"/>
          <w:marBottom w:val="0"/>
          <w:divBdr>
            <w:top w:val="none" w:sz="0" w:space="0" w:color="auto"/>
            <w:left w:val="none" w:sz="0" w:space="0" w:color="auto"/>
            <w:bottom w:val="none" w:sz="0" w:space="0" w:color="auto"/>
            <w:right w:val="none" w:sz="0" w:space="0" w:color="auto"/>
          </w:divBdr>
        </w:div>
        <w:div w:id="1352607335">
          <w:marLeft w:val="480"/>
          <w:marRight w:val="0"/>
          <w:marTop w:val="0"/>
          <w:marBottom w:val="0"/>
          <w:divBdr>
            <w:top w:val="none" w:sz="0" w:space="0" w:color="auto"/>
            <w:left w:val="none" w:sz="0" w:space="0" w:color="auto"/>
            <w:bottom w:val="none" w:sz="0" w:space="0" w:color="auto"/>
            <w:right w:val="none" w:sz="0" w:space="0" w:color="auto"/>
          </w:divBdr>
        </w:div>
        <w:div w:id="1358045377">
          <w:marLeft w:val="480"/>
          <w:marRight w:val="0"/>
          <w:marTop w:val="0"/>
          <w:marBottom w:val="0"/>
          <w:divBdr>
            <w:top w:val="none" w:sz="0" w:space="0" w:color="auto"/>
            <w:left w:val="none" w:sz="0" w:space="0" w:color="auto"/>
            <w:bottom w:val="none" w:sz="0" w:space="0" w:color="auto"/>
            <w:right w:val="none" w:sz="0" w:space="0" w:color="auto"/>
          </w:divBdr>
        </w:div>
        <w:div w:id="1396049727">
          <w:marLeft w:val="480"/>
          <w:marRight w:val="0"/>
          <w:marTop w:val="0"/>
          <w:marBottom w:val="0"/>
          <w:divBdr>
            <w:top w:val="none" w:sz="0" w:space="0" w:color="auto"/>
            <w:left w:val="none" w:sz="0" w:space="0" w:color="auto"/>
            <w:bottom w:val="none" w:sz="0" w:space="0" w:color="auto"/>
            <w:right w:val="none" w:sz="0" w:space="0" w:color="auto"/>
          </w:divBdr>
        </w:div>
        <w:div w:id="1434714200">
          <w:marLeft w:val="480"/>
          <w:marRight w:val="0"/>
          <w:marTop w:val="0"/>
          <w:marBottom w:val="0"/>
          <w:divBdr>
            <w:top w:val="none" w:sz="0" w:space="0" w:color="auto"/>
            <w:left w:val="none" w:sz="0" w:space="0" w:color="auto"/>
            <w:bottom w:val="none" w:sz="0" w:space="0" w:color="auto"/>
            <w:right w:val="none" w:sz="0" w:space="0" w:color="auto"/>
          </w:divBdr>
        </w:div>
        <w:div w:id="1483695370">
          <w:marLeft w:val="480"/>
          <w:marRight w:val="0"/>
          <w:marTop w:val="0"/>
          <w:marBottom w:val="0"/>
          <w:divBdr>
            <w:top w:val="none" w:sz="0" w:space="0" w:color="auto"/>
            <w:left w:val="none" w:sz="0" w:space="0" w:color="auto"/>
            <w:bottom w:val="none" w:sz="0" w:space="0" w:color="auto"/>
            <w:right w:val="none" w:sz="0" w:space="0" w:color="auto"/>
          </w:divBdr>
        </w:div>
        <w:div w:id="1494295592">
          <w:marLeft w:val="480"/>
          <w:marRight w:val="0"/>
          <w:marTop w:val="0"/>
          <w:marBottom w:val="0"/>
          <w:divBdr>
            <w:top w:val="none" w:sz="0" w:space="0" w:color="auto"/>
            <w:left w:val="none" w:sz="0" w:space="0" w:color="auto"/>
            <w:bottom w:val="none" w:sz="0" w:space="0" w:color="auto"/>
            <w:right w:val="none" w:sz="0" w:space="0" w:color="auto"/>
          </w:divBdr>
        </w:div>
        <w:div w:id="1554611447">
          <w:marLeft w:val="480"/>
          <w:marRight w:val="0"/>
          <w:marTop w:val="0"/>
          <w:marBottom w:val="0"/>
          <w:divBdr>
            <w:top w:val="none" w:sz="0" w:space="0" w:color="auto"/>
            <w:left w:val="none" w:sz="0" w:space="0" w:color="auto"/>
            <w:bottom w:val="none" w:sz="0" w:space="0" w:color="auto"/>
            <w:right w:val="none" w:sz="0" w:space="0" w:color="auto"/>
          </w:divBdr>
        </w:div>
        <w:div w:id="1575965671">
          <w:marLeft w:val="480"/>
          <w:marRight w:val="0"/>
          <w:marTop w:val="0"/>
          <w:marBottom w:val="0"/>
          <w:divBdr>
            <w:top w:val="none" w:sz="0" w:space="0" w:color="auto"/>
            <w:left w:val="none" w:sz="0" w:space="0" w:color="auto"/>
            <w:bottom w:val="none" w:sz="0" w:space="0" w:color="auto"/>
            <w:right w:val="none" w:sz="0" w:space="0" w:color="auto"/>
          </w:divBdr>
        </w:div>
        <w:div w:id="1675910514">
          <w:marLeft w:val="480"/>
          <w:marRight w:val="0"/>
          <w:marTop w:val="0"/>
          <w:marBottom w:val="0"/>
          <w:divBdr>
            <w:top w:val="none" w:sz="0" w:space="0" w:color="auto"/>
            <w:left w:val="none" w:sz="0" w:space="0" w:color="auto"/>
            <w:bottom w:val="none" w:sz="0" w:space="0" w:color="auto"/>
            <w:right w:val="none" w:sz="0" w:space="0" w:color="auto"/>
          </w:divBdr>
        </w:div>
        <w:div w:id="1715037256">
          <w:marLeft w:val="480"/>
          <w:marRight w:val="0"/>
          <w:marTop w:val="0"/>
          <w:marBottom w:val="0"/>
          <w:divBdr>
            <w:top w:val="none" w:sz="0" w:space="0" w:color="auto"/>
            <w:left w:val="none" w:sz="0" w:space="0" w:color="auto"/>
            <w:bottom w:val="none" w:sz="0" w:space="0" w:color="auto"/>
            <w:right w:val="none" w:sz="0" w:space="0" w:color="auto"/>
          </w:divBdr>
        </w:div>
        <w:div w:id="1757364002">
          <w:marLeft w:val="480"/>
          <w:marRight w:val="0"/>
          <w:marTop w:val="0"/>
          <w:marBottom w:val="0"/>
          <w:divBdr>
            <w:top w:val="none" w:sz="0" w:space="0" w:color="auto"/>
            <w:left w:val="none" w:sz="0" w:space="0" w:color="auto"/>
            <w:bottom w:val="none" w:sz="0" w:space="0" w:color="auto"/>
            <w:right w:val="none" w:sz="0" w:space="0" w:color="auto"/>
          </w:divBdr>
        </w:div>
        <w:div w:id="1789010961">
          <w:marLeft w:val="480"/>
          <w:marRight w:val="0"/>
          <w:marTop w:val="0"/>
          <w:marBottom w:val="0"/>
          <w:divBdr>
            <w:top w:val="none" w:sz="0" w:space="0" w:color="auto"/>
            <w:left w:val="none" w:sz="0" w:space="0" w:color="auto"/>
            <w:bottom w:val="none" w:sz="0" w:space="0" w:color="auto"/>
            <w:right w:val="none" w:sz="0" w:space="0" w:color="auto"/>
          </w:divBdr>
        </w:div>
        <w:div w:id="1790199815">
          <w:marLeft w:val="480"/>
          <w:marRight w:val="0"/>
          <w:marTop w:val="0"/>
          <w:marBottom w:val="0"/>
          <w:divBdr>
            <w:top w:val="none" w:sz="0" w:space="0" w:color="auto"/>
            <w:left w:val="none" w:sz="0" w:space="0" w:color="auto"/>
            <w:bottom w:val="none" w:sz="0" w:space="0" w:color="auto"/>
            <w:right w:val="none" w:sz="0" w:space="0" w:color="auto"/>
          </w:divBdr>
        </w:div>
        <w:div w:id="1814058713">
          <w:marLeft w:val="480"/>
          <w:marRight w:val="0"/>
          <w:marTop w:val="0"/>
          <w:marBottom w:val="0"/>
          <w:divBdr>
            <w:top w:val="none" w:sz="0" w:space="0" w:color="auto"/>
            <w:left w:val="none" w:sz="0" w:space="0" w:color="auto"/>
            <w:bottom w:val="none" w:sz="0" w:space="0" w:color="auto"/>
            <w:right w:val="none" w:sz="0" w:space="0" w:color="auto"/>
          </w:divBdr>
        </w:div>
        <w:div w:id="1814177692">
          <w:marLeft w:val="480"/>
          <w:marRight w:val="0"/>
          <w:marTop w:val="0"/>
          <w:marBottom w:val="0"/>
          <w:divBdr>
            <w:top w:val="none" w:sz="0" w:space="0" w:color="auto"/>
            <w:left w:val="none" w:sz="0" w:space="0" w:color="auto"/>
            <w:bottom w:val="none" w:sz="0" w:space="0" w:color="auto"/>
            <w:right w:val="none" w:sz="0" w:space="0" w:color="auto"/>
          </w:divBdr>
        </w:div>
        <w:div w:id="1853101808">
          <w:marLeft w:val="480"/>
          <w:marRight w:val="0"/>
          <w:marTop w:val="0"/>
          <w:marBottom w:val="0"/>
          <w:divBdr>
            <w:top w:val="none" w:sz="0" w:space="0" w:color="auto"/>
            <w:left w:val="none" w:sz="0" w:space="0" w:color="auto"/>
            <w:bottom w:val="none" w:sz="0" w:space="0" w:color="auto"/>
            <w:right w:val="none" w:sz="0" w:space="0" w:color="auto"/>
          </w:divBdr>
        </w:div>
        <w:div w:id="1899708838">
          <w:marLeft w:val="480"/>
          <w:marRight w:val="0"/>
          <w:marTop w:val="0"/>
          <w:marBottom w:val="0"/>
          <w:divBdr>
            <w:top w:val="none" w:sz="0" w:space="0" w:color="auto"/>
            <w:left w:val="none" w:sz="0" w:space="0" w:color="auto"/>
            <w:bottom w:val="none" w:sz="0" w:space="0" w:color="auto"/>
            <w:right w:val="none" w:sz="0" w:space="0" w:color="auto"/>
          </w:divBdr>
        </w:div>
        <w:div w:id="1916040016">
          <w:marLeft w:val="480"/>
          <w:marRight w:val="0"/>
          <w:marTop w:val="0"/>
          <w:marBottom w:val="0"/>
          <w:divBdr>
            <w:top w:val="none" w:sz="0" w:space="0" w:color="auto"/>
            <w:left w:val="none" w:sz="0" w:space="0" w:color="auto"/>
            <w:bottom w:val="none" w:sz="0" w:space="0" w:color="auto"/>
            <w:right w:val="none" w:sz="0" w:space="0" w:color="auto"/>
          </w:divBdr>
        </w:div>
        <w:div w:id="1916888563">
          <w:marLeft w:val="480"/>
          <w:marRight w:val="0"/>
          <w:marTop w:val="0"/>
          <w:marBottom w:val="0"/>
          <w:divBdr>
            <w:top w:val="none" w:sz="0" w:space="0" w:color="auto"/>
            <w:left w:val="none" w:sz="0" w:space="0" w:color="auto"/>
            <w:bottom w:val="none" w:sz="0" w:space="0" w:color="auto"/>
            <w:right w:val="none" w:sz="0" w:space="0" w:color="auto"/>
          </w:divBdr>
        </w:div>
        <w:div w:id="1923752977">
          <w:marLeft w:val="480"/>
          <w:marRight w:val="0"/>
          <w:marTop w:val="0"/>
          <w:marBottom w:val="0"/>
          <w:divBdr>
            <w:top w:val="none" w:sz="0" w:space="0" w:color="auto"/>
            <w:left w:val="none" w:sz="0" w:space="0" w:color="auto"/>
            <w:bottom w:val="none" w:sz="0" w:space="0" w:color="auto"/>
            <w:right w:val="none" w:sz="0" w:space="0" w:color="auto"/>
          </w:divBdr>
        </w:div>
        <w:div w:id="1931310395">
          <w:marLeft w:val="480"/>
          <w:marRight w:val="0"/>
          <w:marTop w:val="0"/>
          <w:marBottom w:val="0"/>
          <w:divBdr>
            <w:top w:val="none" w:sz="0" w:space="0" w:color="auto"/>
            <w:left w:val="none" w:sz="0" w:space="0" w:color="auto"/>
            <w:bottom w:val="none" w:sz="0" w:space="0" w:color="auto"/>
            <w:right w:val="none" w:sz="0" w:space="0" w:color="auto"/>
          </w:divBdr>
        </w:div>
        <w:div w:id="1937252994">
          <w:marLeft w:val="480"/>
          <w:marRight w:val="0"/>
          <w:marTop w:val="0"/>
          <w:marBottom w:val="0"/>
          <w:divBdr>
            <w:top w:val="none" w:sz="0" w:space="0" w:color="auto"/>
            <w:left w:val="none" w:sz="0" w:space="0" w:color="auto"/>
            <w:bottom w:val="none" w:sz="0" w:space="0" w:color="auto"/>
            <w:right w:val="none" w:sz="0" w:space="0" w:color="auto"/>
          </w:divBdr>
        </w:div>
        <w:div w:id="1940020510">
          <w:marLeft w:val="480"/>
          <w:marRight w:val="0"/>
          <w:marTop w:val="0"/>
          <w:marBottom w:val="0"/>
          <w:divBdr>
            <w:top w:val="none" w:sz="0" w:space="0" w:color="auto"/>
            <w:left w:val="none" w:sz="0" w:space="0" w:color="auto"/>
            <w:bottom w:val="none" w:sz="0" w:space="0" w:color="auto"/>
            <w:right w:val="none" w:sz="0" w:space="0" w:color="auto"/>
          </w:divBdr>
        </w:div>
        <w:div w:id="1990818314">
          <w:marLeft w:val="480"/>
          <w:marRight w:val="0"/>
          <w:marTop w:val="0"/>
          <w:marBottom w:val="0"/>
          <w:divBdr>
            <w:top w:val="none" w:sz="0" w:space="0" w:color="auto"/>
            <w:left w:val="none" w:sz="0" w:space="0" w:color="auto"/>
            <w:bottom w:val="none" w:sz="0" w:space="0" w:color="auto"/>
            <w:right w:val="none" w:sz="0" w:space="0" w:color="auto"/>
          </w:divBdr>
        </w:div>
        <w:div w:id="2036618115">
          <w:marLeft w:val="480"/>
          <w:marRight w:val="0"/>
          <w:marTop w:val="0"/>
          <w:marBottom w:val="0"/>
          <w:divBdr>
            <w:top w:val="none" w:sz="0" w:space="0" w:color="auto"/>
            <w:left w:val="none" w:sz="0" w:space="0" w:color="auto"/>
            <w:bottom w:val="none" w:sz="0" w:space="0" w:color="auto"/>
            <w:right w:val="none" w:sz="0" w:space="0" w:color="auto"/>
          </w:divBdr>
        </w:div>
        <w:div w:id="2056346158">
          <w:marLeft w:val="480"/>
          <w:marRight w:val="0"/>
          <w:marTop w:val="0"/>
          <w:marBottom w:val="0"/>
          <w:divBdr>
            <w:top w:val="none" w:sz="0" w:space="0" w:color="auto"/>
            <w:left w:val="none" w:sz="0" w:space="0" w:color="auto"/>
            <w:bottom w:val="none" w:sz="0" w:space="0" w:color="auto"/>
            <w:right w:val="none" w:sz="0" w:space="0" w:color="auto"/>
          </w:divBdr>
        </w:div>
        <w:div w:id="2132243492">
          <w:marLeft w:val="480"/>
          <w:marRight w:val="0"/>
          <w:marTop w:val="0"/>
          <w:marBottom w:val="0"/>
          <w:divBdr>
            <w:top w:val="none" w:sz="0" w:space="0" w:color="auto"/>
            <w:left w:val="none" w:sz="0" w:space="0" w:color="auto"/>
            <w:bottom w:val="none" w:sz="0" w:space="0" w:color="auto"/>
            <w:right w:val="none" w:sz="0" w:space="0" w:color="auto"/>
          </w:divBdr>
        </w:div>
      </w:divsChild>
    </w:div>
    <w:div w:id="1227179192">
      <w:bodyDiv w:val="1"/>
      <w:marLeft w:val="0"/>
      <w:marRight w:val="0"/>
      <w:marTop w:val="0"/>
      <w:marBottom w:val="0"/>
      <w:divBdr>
        <w:top w:val="none" w:sz="0" w:space="0" w:color="auto"/>
        <w:left w:val="none" w:sz="0" w:space="0" w:color="auto"/>
        <w:bottom w:val="none" w:sz="0" w:space="0" w:color="auto"/>
        <w:right w:val="none" w:sz="0" w:space="0" w:color="auto"/>
      </w:divBdr>
      <w:divsChild>
        <w:div w:id="2899202">
          <w:marLeft w:val="480"/>
          <w:marRight w:val="0"/>
          <w:marTop w:val="0"/>
          <w:marBottom w:val="0"/>
          <w:divBdr>
            <w:top w:val="none" w:sz="0" w:space="0" w:color="auto"/>
            <w:left w:val="none" w:sz="0" w:space="0" w:color="auto"/>
            <w:bottom w:val="none" w:sz="0" w:space="0" w:color="auto"/>
            <w:right w:val="none" w:sz="0" w:space="0" w:color="auto"/>
          </w:divBdr>
        </w:div>
        <w:div w:id="21519013">
          <w:marLeft w:val="480"/>
          <w:marRight w:val="0"/>
          <w:marTop w:val="0"/>
          <w:marBottom w:val="0"/>
          <w:divBdr>
            <w:top w:val="none" w:sz="0" w:space="0" w:color="auto"/>
            <w:left w:val="none" w:sz="0" w:space="0" w:color="auto"/>
            <w:bottom w:val="none" w:sz="0" w:space="0" w:color="auto"/>
            <w:right w:val="none" w:sz="0" w:space="0" w:color="auto"/>
          </w:divBdr>
        </w:div>
        <w:div w:id="53748131">
          <w:marLeft w:val="480"/>
          <w:marRight w:val="0"/>
          <w:marTop w:val="0"/>
          <w:marBottom w:val="0"/>
          <w:divBdr>
            <w:top w:val="none" w:sz="0" w:space="0" w:color="auto"/>
            <w:left w:val="none" w:sz="0" w:space="0" w:color="auto"/>
            <w:bottom w:val="none" w:sz="0" w:space="0" w:color="auto"/>
            <w:right w:val="none" w:sz="0" w:space="0" w:color="auto"/>
          </w:divBdr>
        </w:div>
        <w:div w:id="136532968">
          <w:marLeft w:val="480"/>
          <w:marRight w:val="0"/>
          <w:marTop w:val="0"/>
          <w:marBottom w:val="0"/>
          <w:divBdr>
            <w:top w:val="none" w:sz="0" w:space="0" w:color="auto"/>
            <w:left w:val="none" w:sz="0" w:space="0" w:color="auto"/>
            <w:bottom w:val="none" w:sz="0" w:space="0" w:color="auto"/>
            <w:right w:val="none" w:sz="0" w:space="0" w:color="auto"/>
          </w:divBdr>
        </w:div>
        <w:div w:id="158883819">
          <w:marLeft w:val="480"/>
          <w:marRight w:val="0"/>
          <w:marTop w:val="0"/>
          <w:marBottom w:val="0"/>
          <w:divBdr>
            <w:top w:val="none" w:sz="0" w:space="0" w:color="auto"/>
            <w:left w:val="none" w:sz="0" w:space="0" w:color="auto"/>
            <w:bottom w:val="none" w:sz="0" w:space="0" w:color="auto"/>
            <w:right w:val="none" w:sz="0" w:space="0" w:color="auto"/>
          </w:divBdr>
        </w:div>
        <w:div w:id="164443390">
          <w:marLeft w:val="480"/>
          <w:marRight w:val="0"/>
          <w:marTop w:val="0"/>
          <w:marBottom w:val="0"/>
          <w:divBdr>
            <w:top w:val="none" w:sz="0" w:space="0" w:color="auto"/>
            <w:left w:val="none" w:sz="0" w:space="0" w:color="auto"/>
            <w:bottom w:val="none" w:sz="0" w:space="0" w:color="auto"/>
            <w:right w:val="none" w:sz="0" w:space="0" w:color="auto"/>
          </w:divBdr>
        </w:div>
        <w:div w:id="176698005">
          <w:marLeft w:val="480"/>
          <w:marRight w:val="0"/>
          <w:marTop w:val="0"/>
          <w:marBottom w:val="0"/>
          <w:divBdr>
            <w:top w:val="none" w:sz="0" w:space="0" w:color="auto"/>
            <w:left w:val="none" w:sz="0" w:space="0" w:color="auto"/>
            <w:bottom w:val="none" w:sz="0" w:space="0" w:color="auto"/>
            <w:right w:val="none" w:sz="0" w:space="0" w:color="auto"/>
          </w:divBdr>
        </w:div>
        <w:div w:id="187304478">
          <w:marLeft w:val="480"/>
          <w:marRight w:val="0"/>
          <w:marTop w:val="0"/>
          <w:marBottom w:val="0"/>
          <w:divBdr>
            <w:top w:val="none" w:sz="0" w:space="0" w:color="auto"/>
            <w:left w:val="none" w:sz="0" w:space="0" w:color="auto"/>
            <w:bottom w:val="none" w:sz="0" w:space="0" w:color="auto"/>
            <w:right w:val="none" w:sz="0" w:space="0" w:color="auto"/>
          </w:divBdr>
        </w:div>
        <w:div w:id="213735817">
          <w:marLeft w:val="480"/>
          <w:marRight w:val="0"/>
          <w:marTop w:val="0"/>
          <w:marBottom w:val="0"/>
          <w:divBdr>
            <w:top w:val="none" w:sz="0" w:space="0" w:color="auto"/>
            <w:left w:val="none" w:sz="0" w:space="0" w:color="auto"/>
            <w:bottom w:val="none" w:sz="0" w:space="0" w:color="auto"/>
            <w:right w:val="none" w:sz="0" w:space="0" w:color="auto"/>
          </w:divBdr>
        </w:div>
        <w:div w:id="226494781">
          <w:marLeft w:val="480"/>
          <w:marRight w:val="0"/>
          <w:marTop w:val="0"/>
          <w:marBottom w:val="0"/>
          <w:divBdr>
            <w:top w:val="none" w:sz="0" w:space="0" w:color="auto"/>
            <w:left w:val="none" w:sz="0" w:space="0" w:color="auto"/>
            <w:bottom w:val="none" w:sz="0" w:space="0" w:color="auto"/>
            <w:right w:val="none" w:sz="0" w:space="0" w:color="auto"/>
          </w:divBdr>
        </w:div>
        <w:div w:id="236286288">
          <w:marLeft w:val="480"/>
          <w:marRight w:val="0"/>
          <w:marTop w:val="0"/>
          <w:marBottom w:val="0"/>
          <w:divBdr>
            <w:top w:val="none" w:sz="0" w:space="0" w:color="auto"/>
            <w:left w:val="none" w:sz="0" w:space="0" w:color="auto"/>
            <w:bottom w:val="none" w:sz="0" w:space="0" w:color="auto"/>
            <w:right w:val="none" w:sz="0" w:space="0" w:color="auto"/>
          </w:divBdr>
        </w:div>
        <w:div w:id="238368386">
          <w:marLeft w:val="480"/>
          <w:marRight w:val="0"/>
          <w:marTop w:val="0"/>
          <w:marBottom w:val="0"/>
          <w:divBdr>
            <w:top w:val="none" w:sz="0" w:space="0" w:color="auto"/>
            <w:left w:val="none" w:sz="0" w:space="0" w:color="auto"/>
            <w:bottom w:val="none" w:sz="0" w:space="0" w:color="auto"/>
            <w:right w:val="none" w:sz="0" w:space="0" w:color="auto"/>
          </w:divBdr>
        </w:div>
        <w:div w:id="276454745">
          <w:marLeft w:val="480"/>
          <w:marRight w:val="0"/>
          <w:marTop w:val="0"/>
          <w:marBottom w:val="0"/>
          <w:divBdr>
            <w:top w:val="none" w:sz="0" w:space="0" w:color="auto"/>
            <w:left w:val="none" w:sz="0" w:space="0" w:color="auto"/>
            <w:bottom w:val="none" w:sz="0" w:space="0" w:color="auto"/>
            <w:right w:val="none" w:sz="0" w:space="0" w:color="auto"/>
          </w:divBdr>
        </w:div>
        <w:div w:id="292566731">
          <w:marLeft w:val="480"/>
          <w:marRight w:val="0"/>
          <w:marTop w:val="0"/>
          <w:marBottom w:val="0"/>
          <w:divBdr>
            <w:top w:val="none" w:sz="0" w:space="0" w:color="auto"/>
            <w:left w:val="none" w:sz="0" w:space="0" w:color="auto"/>
            <w:bottom w:val="none" w:sz="0" w:space="0" w:color="auto"/>
            <w:right w:val="none" w:sz="0" w:space="0" w:color="auto"/>
          </w:divBdr>
        </w:div>
        <w:div w:id="295986321">
          <w:marLeft w:val="480"/>
          <w:marRight w:val="0"/>
          <w:marTop w:val="0"/>
          <w:marBottom w:val="0"/>
          <w:divBdr>
            <w:top w:val="none" w:sz="0" w:space="0" w:color="auto"/>
            <w:left w:val="none" w:sz="0" w:space="0" w:color="auto"/>
            <w:bottom w:val="none" w:sz="0" w:space="0" w:color="auto"/>
            <w:right w:val="none" w:sz="0" w:space="0" w:color="auto"/>
          </w:divBdr>
        </w:div>
        <w:div w:id="344332769">
          <w:marLeft w:val="480"/>
          <w:marRight w:val="0"/>
          <w:marTop w:val="0"/>
          <w:marBottom w:val="0"/>
          <w:divBdr>
            <w:top w:val="none" w:sz="0" w:space="0" w:color="auto"/>
            <w:left w:val="none" w:sz="0" w:space="0" w:color="auto"/>
            <w:bottom w:val="none" w:sz="0" w:space="0" w:color="auto"/>
            <w:right w:val="none" w:sz="0" w:space="0" w:color="auto"/>
          </w:divBdr>
        </w:div>
        <w:div w:id="344599103">
          <w:marLeft w:val="480"/>
          <w:marRight w:val="0"/>
          <w:marTop w:val="0"/>
          <w:marBottom w:val="0"/>
          <w:divBdr>
            <w:top w:val="none" w:sz="0" w:space="0" w:color="auto"/>
            <w:left w:val="none" w:sz="0" w:space="0" w:color="auto"/>
            <w:bottom w:val="none" w:sz="0" w:space="0" w:color="auto"/>
            <w:right w:val="none" w:sz="0" w:space="0" w:color="auto"/>
          </w:divBdr>
        </w:div>
        <w:div w:id="384183797">
          <w:marLeft w:val="480"/>
          <w:marRight w:val="0"/>
          <w:marTop w:val="0"/>
          <w:marBottom w:val="0"/>
          <w:divBdr>
            <w:top w:val="none" w:sz="0" w:space="0" w:color="auto"/>
            <w:left w:val="none" w:sz="0" w:space="0" w:color="auto"/>
            <w:bottom w:val="none" w:sz="0" w:space="0" w:color="auto"/>
            <w:right w:val="none" w:sz="0" w:space="0" w:color="auto"/>
          </w:divBdr>
        </w:div>
        <w:div w:id="442501461">
          <w:marLeft w:val="480"/>
          <w:marRight w:val="0"/>
          <w:marTop w:val="0"/>
          <w:marBottom w:val="0"/>
          <w:divBdr>
            <w:top w:val="none" w:sz="0" w:space="0" w:color="auto"/>
            <w:left w:val="none" w:sz="0" w:space="0" w:color="auto"/>
            <w:bottom w:val="none" w:sz="0" w:space="0" w:color="auto"/>
            <w:right w:val="none" w:sz="0" w:space="0" w:color="auto"/>
          </w:divBdr>
        </w:div>
        <w:div w:id="451900938">
          <w:marLeft w:val="480"/>
          <w:marRight w:val="0"/>
          <w:marTop w:val="0"/>
          <w:marBottom w:val="0"/>
          <w:divBdr>
            <w:top w:val="none" w:sz="0" w:space="0" w:color="auto"/>
            <w:left w:val="none" w:sz="0" w:space="0" w:color="auto"/>
            <w:bottom w:val="none" w:sz="0" w:space="0" w:color="auto"/>
            <w:right w:val="none" w:sz="0" w:space="0" w:color="auto"/>
          </w:divBdr>
        </w:div>
        <w:div w:id="509608127">
          <w:marLeft w:val="480"/>
          <w:marRight w:val="0"/>
          <w:marTop w:val="0"/>
          <w:marBottom w:val="0"/>
          <w:divBdr>
            <w:top w:val="none" w:sz="0" w:space="0" w:color="auto"/>
            <w:left w:val="none" w:sz="0" w:space="0" w:color="auto"/>
            <w:bottom w:val="none" w:sz="0" w:space="0" w:color="auto"/>
            <w:right w:val="none" w:sz="0" w:space="0" w:color="auto"/>
          </w:divBdr>
        </w:div>
        <w:div w:id="523130823">
          <w:marLeft w:val="480"/>
          <w:marRight w:val="0"/>
          <w:marTop w:val="0"/>
          <w:marBottom w:val="0"/>
          <w:divBdr>
            <w:top w:val="none" w:sz="0" w:space="0" w:color="auto"/>
            <w:left w:val="none" w:sz="0" w:space="0" w:color="auto"/>
            <w:bottom w:val="none" w:sz="0" w:space="0" w:color="auto"/>
            <w:right w:val="none" w:sz="0" w:space="0" w:color="auto"/>
          </w:divBdr>
        </w:div>
        <w:div w:id="536282406">
          <w:marLeft w:val="480"/>
          <w:marRight w:val="0"/>
          <w:marTop w:val="0"/>
          <w:marBottom w:val="0"/>
          <w:divBdr>
            <w:top w:val="none" w:sz="0" w:space="0" w:color="auto"/>
            <w:left w:val="none" w:sz="0" w:space="0" w:color="auto"/>
            <w:bottom w:val="none" w:sz="0" w:space="0" w:color="auto"/>
            <w:right w:val="none" w:sz="0" w:space="0" w:color="auto"/>
          </w:divBdr>
        </w:div>
        <w:div w:id="575632782">
          <w:marLeft w:val="480"/>
          <w:marRight w:val="0"/>
          <w:marTop w:val="0"/>
          <w:marBottom w:val="0"/>
          <w:divBdr>
            <w:top w:val="none" w:sz="0" w:space="0" w:color="auto"/>
            <w:left w:val="none" w:sz="0" w:space="0" w:color="auto"/>
            <w:bottom w:val="none" w:sz="0" w:space="0" w:color="auto"/>
            <w:right w:val="none" w:sz="0" w:space="0" w:color="auto"/>
          </w:divBdr>
        </w:div>
        <w:div w:id="667556873">
          <w:marLeft w:val="480"/>
          <w:marRight w:val="0"/>
          <w:marTop w:val="0"/>
          <w:marBottom w:val="0"/>
          <w:divBdr>
            <w:top w:val="none" w:sz="0" w:space="0" w:color="auto"/>
            <w:left w:val="none" w:sz="0" w:space="0" w:color="auto"/>
            <w:bottom w:val="none" w:sz="0" w:space="0" w:color="auto"/>
            <w:right w:val="none" w:sz="0" w:space="0" w:color="auto"/>
          </w:divBdr>
        </w:div>
        <w:div w:id="737631779">
          <w:marLeft w:val="480"/>
          <w:marRight w:val="0"/>
          <w:marTop w:val="0"/>
          <w:marBottom w:val="0"/>
          <w:divBdr>
            <w:top w:val="none" w:sz="0" w:space="0" w:color="auto"/>
            <w:left w:val="none" w:sz="0" w:space="0" w:color="auto"/>
            <w:bottom w:val="none" w:sz="0" w:space="0" w:color="auto"/>
            <w:right w:val="none" w:sz="0" w:space="0" w:color="auto"/>
          </w:divBdr>
        </w:div>
        <w:div w:id="742029368">
          <w:marLeft w:val="480"/>
          <w:marRight w:val="0"/>
          <w:marTop w:val="0"/>
          <w:marBottom w:val="0"/>
          <w:divBdr>
            <w:top w:val="none" w:sz="0" w:space="0" w:color="auto"/>
            <w:left w:val="none" w:sz="0" w:space="0" w:color="auto"/>
            <w:bottom w:val="none" w:sz="0" w:space="0" w:color="auto"/>
            <w:right w:val="none" w:sz="0" w:space="0" w:color="auto"/>
          </w:divBdr>
        </w:div>
        <w:div w:id="746347890">
          <w:marLeft w:val="480"/>
          <w:marRight w:val="0"/>
          <w:marTop w:val="0"/>
          <w:marBottom w:val="0"/>
          <w:divBdr>
            <w:top w:val="none" w:sz="0" w:space="0" w:color="auto"/>
            <w:left w:val="none" w:sz="0" w:space="0" w:color="auto"/>
            <w:bottom w:val="none" w:sz="0" w:space="0" w:color="auto"/>
            <w:right w:val="none" w:sz="0" w:space="0" w:color="auto"/>
          </w:divBdr>
        </w:div>
        <w:div w:id="751388586">
          <w:marLeft w:val="480"/>
          <w:marRight w:val="0"/>
          <w:marTop w:val="0"/>
          <w:marBottom w:val="0"/>
          <w:divBdr>
            <w:top w:val="none" w:sz="0" w:space="0" w:color="auto"/>
            <w:left w:val="none" w:sz="0" w:space="0" w:color="auto"/>
            <w:bottom w:val="none" w:sz="0" w:space="0" w:color="auto"/>
            <w:right w:val="none" w:sz="0" w:space="0" w:color="auto"/>
          </w:divBdr>
        </w:div>
        <w:div w:id="753358053">
          <w:marLeft w:val="480"/>
          <w:marRight w:val="0"/>
          <w:marTop w:val="0"/>
          <w:marBottom w:val="0"/>
          <w:divBdr>
            <w:top w:val="none" w:sz="0" w:space="0" w:color="auto"/>
            <w:left w:val="none" w:sz="0" w:space="0" w:color="auto"/>
            <w:bottom w:val="none" w:sz="0" w:space="0" w:color="auto"/>
            <w:right w:val="none" w:sz="0" w:space="0" w:color="auto"/>
          </w:divBdr>
        </w:div>
        <w:div w:id="824513414">
          <w:marLeft w:val="480"/>
          <w:marRight w:val="0"/>
          <w:marTop w:val="0"/>
          <w:marBottom w:val="0"/>
          <w:divBdr>
            <w:top w:val="none" w:sz="0" w:space="0" w:color="auto"/>
            <w:left w:val="none" w:sz="0" w:space="0" w:color="auto"/>
            <w:bottom w:val="none" w:sz="0" w:space="0" w:color="auto"/>
            <w:right w:val="none" w:sz="0" w:space="0" w:color="auto"/>
          </w:divBdr>
        </w:div>
        <w:div w:id="828326673">
          <w:marLeft w:val="480"/>
          <w:marRight w:val="0"/>
          <w:marTop w:val="0"/>
          <w:marBottom w:val="0"/>
          <w:divBdr>
            <w:top w:val="none" w:sz="0" w:space="0" w:color="auto"/>
            <w:left w:val="none" w:sz="0" w:space="0" w:color="auto"/>
            <w:bottom w:val="none" w:sz="0" w:space="0" w:color="auto"/>
            <w:right w:val="none" w:sz="0" w:space="0" w:color="auto"/>
          </w:divBdr>
        </w:div>
        <w:div w:id="870848432">
          <w:marLeft w:val="480"/>
          <w:marRight w:val="0"/>
          <w:marTop w:val="0"/>
          <w:marBottom w:val="0"/>
          <w:divBdr>
            <w:top w:val="none" w:sz="0" w:space="0" w:color="auto"/>
            <w:left w:val="none" w:sz="0" w:space="0" w:color="auto"/>
            <w:bottom w:val="none" w:sz="0" w:space="0" w:color="auto"/>
            <w:right w:val="none" w:sz="0" w:space="0" w:color="auto"/>
          </w:divBdr>
        </w:div>
        <w:div w:id="944583472">
          <w:marLeft w:val="480"/>
          <w:marRight w:val="0"/>
          <w:marTop w:val="0"/>
          <w:marBottom w:val="0"/>
          <w:divBdr>
            <w:top w:val="none" w:sz="0" w:space="0" w:color="auto"/>
            <w:left w:val="none" w:sz="0" w:space="0" w:color="auto"/>
            <w:bottom w:val="none" w:sz="0" w:space="0" w:color="auto"/>
            <w:right w:val="none" w:sz="0" w:space="0" w:color="auto"/>
          </w:divBdr>
        </w:div>
        <w:div w:id="955717192">
          <w:marLeft w:val="480"/>
          <w:marRight w:val="0"/>
          <w:marTop w:val="0"/>
          <w:marBottom w:val="0"/>
          <w:divBdr>
            <w:top w:val="none" w:sz="0" w:space="0" w:color="auto"/>
            <w:left w:val="none" w:sz="0" w:space="0" w:color="auto"/>
            <w:bottom w:val="none" w:sz="0" w:space="0" w:color="auto"/>
            <w:right w:val="none" w:sz="0" w:space="0" w:color="auto"/>
          </w:divBdr>
        </w:div>
        <w:div w:id="971909994">
          <w:marLeft w:val="480"/>
          <w:marRight w:val="0"/>
          <w:marTop w:val="0"/>
          <w:marBottom w:val="0"/>
          <w:divBdr>
            <w:top w:val="none" w:sz="0" w:space="0" w:color="auto"/>
            <w:left w:val="none" w:sz="0" w:space="0" w:color="auto"/>
            <w:bottom w:val="none" w:sz="0" w:space="0" w:color="auto"/>
            <w:right w:val="none" w:sz="0" w:space="0" w:color="auto"/>
          </w:divBdr>
        </w:div>
        <w:div w:id="990211672">
          <w:marLeft w:val="480"/>
          <w:marRight w:val="0"/>
          <w:marTop w:val="0"/>
          <w:marBottom w:val="0"/>
          <w:divBdr>
            <w:top w:val="none" w:sz="0" w:space="0" w:color="auto"/>
            <w:left w:val="none" w:sz="0" w:space="0" w:color="auto"/>
            <w:bottom w:val="none" w:sz="0" w:space="0" w:color="auto"/>
            <w:right w:val="none" w:sz="0" w:space="0" w:color="auto"/>
          </w:divBdr>
        </w:div>
        <w:div w:id="1009605895">
          <w:marLeft w:val="480"/>
          <w:marRight w:val="0"/>
          <w:marTop w:val="0"/>
          <w:marBottom w:val="0"/>
          <w:divBdr>
            <w:top w:val="none" w:sz="0" w:space="0" w:color="auto"/>
            <w:left w:val="none" w:sz="0" w:space="0" w:color="auto"/>
            <w:bottom w:val="none" w:sz="0" w:space="0" w:color="auto"/>
            <w:right w:val="none" w:sz="0" w:space="0" w:color="auto"/>
          </w:divBdr>
        </w:div>
        <w:div w:id="1024597528">
          <w:marLeft w:val="480"/>
          <w:marRight w:val="0"/>
          <w:marTop w:val="0"/>
          <w:marBottom w:val="0"/>
          <w:divBdr>
            <w:top w:val="none" w:sz="0" w:space="0" w:color="auto"/>
            <w:left w:val="none" w:sz="0" w:space="0" w:color="auto"/>
            <w:bottom w:val="none" w:sz="0" w:space="0" w:color="auto"/>
            <w:right w:val="none" w:sz="0" w:space="0" w:color="auto"/>
          </w:divBdr>
        </w:div>
        <w:div w:id="1025212296">
          <w:marLeft w:val="480"/>
          <w:marRight w:val="0"/>
          <w:marTop w:val="0"/>
          <w:marBottom w:val="0"/>
          <w:divBdr>
            <w:top w:val="none" w:sz="0" w:space="0" w:color="auto"/>
            <w:left w:val="none" w:sz="0" w:space="0" w:color="auto"/>
            <w:bottom w:val="none" w:sz="0" w:space="0" w:color="auto"/>
            <w:right w:val="none" w:sz="0" w:space="0" w:color="auto"/>
          </w:divBdr>
        </w:div>
        <w:div w:id="1049455772">
          <w:marLeft w:val="480"/>
          <w:marRight w:val="0"/>
          <w:marTop w:val="0"/>
          <w:marBottom w:val="0"/>
          <w:divBdr>
            <w:top w:val="none" w:sz="0" w:space="0" w:color="auto"/>
            <w:left w:val="none" w:sz="0" w:space="0" w:color="auto"/>
            <w:bottom w:val="none" w:sz="0" w:space="0" w:color="auto"/>
            <w:right w:val="none" w:sz="0" w:space="0" w:color="auto"/>
          </w:divBdr>
        </w:div>
        <w:div w:id="1053425844">
          <w:marLeft w:val="480"/>
          <w:marRight w:val="0"/>
          <w:marTop w:val="0"/>
          <w:marBottom w:val="0"/>
          <w:divBdr>
            <w:top w:val="none" w:sz="0" w:space="0" w:color="auto"/>
            <w:left w:val="none" w:sz="0" w:space="0" w:color="auto"/>
            <w:bottom w:val="none" w:sz="0" w:space="0" w:color="auto"/>
            <w:right w:val="none" w:sz="0" w:space="0" w:color="auto"/>
          </w:divBdr>
        </w:div>
        <w:div w:id="1127355230">
          <w:marLeft w:val="480"/>
          <w:marRight w:val="0"/>
          <w:marTop w:val="0"/>
          <w:marBottom w:val="0"/>
          <w:divBdr>
            <w:top w:val="none" w:sz="0" w:space="0" w:color="auto"/>
            <w:left w:val="none" w:sz="0" w:space="0" w:color="auto"/>
            <w:bottom w:val="none" w:sz="0" w:space="0" w:color="auto"/>
            <w:right w:val="none" w:sz="0" w:space="0" w:color="auto"/>
          </w:divBdr>
        </w:div>
        <w:div w:id="1150558859">
          <w:marLeft w:val="480"/>
          <w:marRight w:val="0"/>
          <w:marTop w:val="0"/>
          <w:marBottom w:val="0"/>
          <w:divBdr>
            <w:top w:val="none" w:sz="0" w:space="0" w:color="auto"/>
            <w:left w:val="none" w:sz="0" w:space="0" w:color="auto"/>
            <w:bottom w:val="none" w:sz="0" w:space="0" w:color="auto"/>
            <w:right w:val="none" w:sz="0" w:space="0" w:color="auto"/>
          </w:divBdr>
        </w:div>
        <w:div w:id="1154569388">
          <w:marLeft w:val="480"/>
          <w:marRight w:val="0"/>
          <w:marTop w:val="0"/>
          <w:marBottom w:val="0"/>
          <w:divBdr>
            <w:top w:val="none" w:sz="0" w:space="0" w:color="auto"/>
            <w:left w:val="none" w:sz="0" w:space="0" w:color="auto"/>
            <w:bottom w:val="none" w:sz="0" w:space="0" w:color="auto"/>
            <w:right w:val="none" w:sz="0" w:space="0" w:color="auto"/>
          </w:divBdr>
        </w:div>
        <w:div w:id="1211190230">
          <w:marLeft w:val="480"/>
          <w:marRight w:val="0"/>
          <w:marTop w:val="0"/>
          <w:marBottom w:val="0"/>
          <w:divBdr>
            <w:top w:val="none" w:sz="0" w:space="0" w:color="auto"/>
            <w:left w:val="none" w:sz="0" w:space="0" w:color="auto"/>
            <w:bottom w:val="none" w:sz="0" w:space="0" w:color="auto"/>
            <w:right w:val="none" w:sz="0" w:space="0" w:color="auto"/>
          </w:divBdr>
        </w:div>
        <w:div w:id="1234006834">
          <w:marLeft w:val="480"/>
          <w:marRight w:val="0"/>
          <w:marTop w:val="0"/>
          <w:marBottom w:val="0"/>
          <w:divBdr>
            <w:top w:val="none" w:sz="0" w:space="0" w:color="auto"/>
            <w:left w:val="none" w:sz="0" w:space="0" w:color="auto"/>
            <w:bottom w:val="none" w:sz="0" w:space="0" w:color="auto"/>
            <w:right w:val="none" w:sz="0" w:space="0" w:color="auto"/>
          </w:divBdr>
        </w:div>
        <w:div w:id="1246575557">
          <w:marLeft w:val="480"/>
          <w:marRight w:val="0"/>
          <w:marTop w:val="0"/>
          <w:marBottom w:val="0"/>
          <w:divBdr>
            <w:top w:val="none" w:sz="0" w:space="0" w:color="auto"/>
            <w:left w:val="none" w:sz="0" w:space="0" w:color="auto"/>
            <w:bottom w:val="none" w:sz="0" w:space="0" w:color="auto"/>
            <w:right w:val="none" w:sz="0" w:space="0" w:color="auto"/>
          </w:divBdr>
        </w:div>
        <w:div w:id="1284338788">
          <w:marLeft w:val="480"/>
          <w:marRight w:val="0"/>
          <w:marTop w:val="0"/>
          <w:marBottom w:val="0"/>
          <w:divBdr>
            <w:top w:val="none" w:sz="0" w:space="0" w:color="auto"/>
            <w:left w:val="none" w:sz="0" w:space="0" w:color="auto"/>
            <w:bottom w:val="none" w:sz="0" w:space="0" w:color="auto"/>
            <w:right w:val="none" w:sz="0" w:space="0" w:color="auto"/>
          </w:divBdr>
        </w:div>
        <w:div w:id="1290747066">
          <w:marLeft w:val="480"/>
          <w:marRight w:val="0"/>
          <w:marTop w:val="0"/>
          <w:marBottom w:val="0"/>
          <w:divBdr>
            <w:top w:val="none" w:sz="0" w:space="0" w:color="auto"/>
            <w:left w:val="none" w:sz="0" w:space="0" w:color="auto"/>
            <w:bottom w:val="none" w:sz="0" w:space="0" w:color="auto"/>
            <w:right w:val="none" w:sz="0" w:space="0" w:color="auto"/>
          </w:divBdr>
        </w:div>
        <w:div w:id="1342850845">
          <w:marLeft w:val="480"/>
          <w:marRight w:val="0"/>
          <w:marTop w:val="0"/>
          <w:marBottom w:val="0"/>
          <w:divBdr>
            <w:top w:val="none" w:sz="0" w:space="0" w:color="auto"/>
            <w:left w:val="none" w:sz="0" w:space="0" w:color="auto"/>
            <w:bottom w:val="none" w:sz="0" w:space="0" w:color="auto"/>
            <w:right w:val="none" w:sz="0" w:space="0" w:color="auto"/>
          </w:divBdr>
        </w:div>
        <w:div w:id="1350568143">
          <w:marLeft w:val="480"/>
          <w:marRight w:val="0"/>
          <w:marTop w:val="0"/>
          <w:marBottom w:val="0"/>
          <w:divBdr>
            <w:top w:val="none" w:sz="0" w:space="0" w:color="auto"/>
            <w:left w:val="none" w:sz="0" w:space="0" w:color="auto"/>
            <w:bottom w:val="none" w:sz="0" w:space="0" w:color="auto"/>
            <w:right w:val="none" w:sz="0" w:space="0" w:color="auto"/>
          </w:divBdr>
        </w:div>
        <w:div w:id="1357341069">
          <w:marLeft w:val="480"/>
          <w:marRight w:val="0"/>
          <w:marTop w:val="0"/>
          <w:marBottom w:val="0"/>
          <w:divBdr>
            <w:top w:val="none" w:sz="0" w:space="0" w:color="auto"/>
            <w:left w:val="none" w:sz="0" w:space="0" w:color="auto"/>
            <w:bottom w:val="none" w:sz="0" w:space="0" w:color="auto"/>
            <w:right w:val="none" w:sz="0" w:space="0" w:color="auto"/>
          </w:divBdr>
        </w:div>
        <w:div w:id="1360275086">
          <w:marLeft w:val="480"/>
          <w:marRight w:val="0"/>
          <w:marTop w:val="0"/>
          <w:marBottom w:val="0"/>
          <w:divBdr>
            <w:top w:val="none" w:sz="0" w:space="0" w:color="auto"/>
            <w:left w:val="none" w:sz="0" w:space="0" w:color="auto"/>
            <w:bottom w:val="none" w:sz="0" w:space="0" w:color="auto"/>
            <w:right w:val="none" w:sz="0" w:space="0" w:color="auto"/>
          </w:divBdr>
        </w:div>
        <w:div w:id="1527013875">
          <w:marLeft w:val="480"/>
          <w:marRight w:val="0"/>
          <w:marTop w:val="0"/>
          <w:marBottom w:val="0"/>
          <w:divBdr>
            <w:top w:val="none" w:sz="0" w:space="0" w:color="auto"/>
            <w:left w:val="none" w:sz="0" w:space="0" w:color="auto"/>
            <w:bottom w:val="none" w:sz="0" w:space="0" w:color="auto"/>
            <w:right w:val="none" w:sz="0" w:space="0" w:color="auto"/>
          </w:divBdr>
        </w:div>
        <w:div w:id="1559051323">
          <w:marLeft w:val="480"/>
          <w:marRight w:val="0"/>
          <w:marTop w:val="0"/>
          <w:marBottom w:val="0"/>
          <w:divBdr>
            <w:top w:val="none" w:sz="0" w:space="0" w:color="auto"/>
            <w:left w:val="none" w:sz="0" w:space="0" w:color="auto"/>
            <w:bottom w:val="none" w:sz="0" w:space="0" w:color="auto"/>
            <w:right w:val="none" w:sz="0" w:space="0" w:color="auto"/>
          </w:divBdr>
        </w:div>
        <w:div w:id="1745686810">
          <w:marLeft w:val="480"/>
          <w:marRight w:val="0"/>
          <w:marTop w:val="0"/>
          <w:marBottom w:val="0"/>
          <w:divBdr>
            <w:top w:val="none" w:sz="0" w:space="0" w:color="auto"/>
            <w:left w:val="none" w:sz="0" w:space="0" w:color="auto"/>
            <w:bottom w:val="none" w:sz="0" w:space="0" w:color="auto"/>
            <w:right w:val="none" w:sz="0" w:space="0" w:color="auto"/>
          </w:divBdr>
        </w:div>
        <w:div w:id="1760061453">
          <w:marLeft w:val="480"/>
          <w:marRight w:val="0"/>
          <w:marTop w:val="0"/>
          <w:marBottom w:val="0"/>
          <w:divBdr>
            <w:top w:val="none" w:sz="0" w:space="0" w:color="auto"/>
            <w:left w:val="none" w:sz="0" w:space="0" w:color="auto"/>
            <w:bottom w:val="none" w:sz="0" w:space="0" w:color="auto"/>
            <w:right w:val="none" w:sz="0" w:space="0" w:color="auto"/>
          </w:divBdr>
        </w:div>
        <w:div w:id="1760830907">
          <w:marLeft w:val="480"/>
          <w:marRight w:val="0"/>
          <w:marTop w:val="0"/>
          <w:marBottom w:val="0"/>
          <w:divBdr>
            <w:top w:val="none" w:sz="0" w:space="0" w:color="auto"/>
            <w:left w:val="none" w:sz="0" w:space="0" w:color="auto"/>
            <w:bottom w:val="none" w:sz="0" w:space="0" w:color="auto"/>
            <w:right w:val="none" w:sz="0" w:space="0" w:color="auto"/>
          </w:divBdr>
        </w:div>
        <w:div w:id="1765490682">
          <w:marLeft w:val="480"/>
          <w:marRight w:val="0"/>
          <w:marTop w:val="0"/>
          <w:marBottom w:val="0"/>
          <w:divBdr>
            <w:top w:val="none" w:sz="0" w:space="0" w:color="auto"/>
            <w:left w:val="none" w:sz="0" w:space="0" w:color="auto"/>
            <w:bottom w:val="none" w:sz="0" w:space="0" w:color="auto"/>
            <w:right w:val="none" w:sz="0" w:space="0" w:color="auto"/>
          </w:divBdr>
        </w:div>
        <w:div w:id="1778519847">
          <w:marLeft w:val="480"/>
          <w:marRight w:val="0"/>
          <w:marTop w:val="0"/>
          <w:marBottom w:val="0"/>
          <w:divBdr>
            <w:top w:val="none" w:sz="0" w:space="0" w:color="auto"/>
            <w:left w:val="none" w:sz="0" w:space="0" w:color="auto"/>
            <w:bottom w:val="none" w:sz="0" w:space="0" w:color="auto"/>
            <w:right w:val="none" w:sz="0" w:space="0" w:color="auto"/>
          </w:divBdr>
        </w:div>
        <w:div w:id="1784884517">
          <w:marLeft w:val="480"/>
          <w:marRight w:val="0"/>
          <w:marTop w:val="0"/>
          <w:marBottom w:val="0"/>
          <w:divBdr>
            <w:top w:val="none" w:sz="0" w:space="0" w:color="auto"/>
            <w:left w:val="none" w:sz="0" w:space="0" w:color="auto"/>
            <w:bottom w:val="none" w:sz="0" w:space="0" w:color="auto"/>
            <w:right w:val="none" w:sz="0" w:space="0" w:color="auto"/>
          </w:divBdr>
        </w:div>
        <w:div w:id="1873305197">
          <w:marLeft w:val="480"/>
          <w:marRight w:val="0"/>
          <w:marTop w:val="0"/>
          <w:marBottom w:val="0"/>
          <w:divBdr>
            <w:top w:val="none" w:sz="0" w:space="0" w:color="auto"/>
            <w:left w:val="none" w:sz="0" w:space="0" w:color="auto"/>
            <w:bottom w:val="none" w:sz="0" w:space="0" w:color="auto"/>
            <w:right w:val="none" w:sz="0" w:space="0" w:color="auto"/>
          </w:divBdr>
        </w:div>
        <w:div w:id="1921720492">
          <w:marLeft w:val="480"/>
          <w:marRight w:val="0"/>
          <w:marTop w:val="0"/>
          <w:marBottom w:val="0"/>
          <w:divBdr>
            <w:top w:val="none" w:sz="0" w:space="0" w:color="auto"/>
            <w:left w:val="none" w:sz="0" w:space="0" w:color="auto"/>
            <w:bottom w:val="none" w:sz="0" w:space="0" w:color="auto"/>
            <w:right w:val="none" w:sz="0" w:space="0" w:color="auto"/>
          </w:divBdr>
        </w:div>
        <w:div w:id="1934850341">
          <w:marLeft w:val="480"/>
          <w:marRight w:val="0"/>
          <w:marTop w:val="0"/>
          <w:marBottom w:val="0"/>
          <w:divBdr>
            <w:top w:val="none" w:sz="0" w:space="0" w:color="auto"/>
            <w:left w:val="none" w:sz="0" w:space="0" w:color="auto"/>
            <w:bottom w:val="none" w:sz="0" w:space="0" w:color="auto"/>
            <w:right w:val="none" w:sz="0" w:space="0" w:color="auto"/>
          </w:divBdr>
        </w:div>
        <w:div w:id="1943104612">
          <w:marLeft w:val="480"/>
          <w:marRight w:val="0"/>
          <w:marTop w:val="0"/>
          <w:marBottom w:val="0"/>
          <w:divBdr>
            <w:top w:val="none" w:sz="0" w:space="0" w:color="auto"/>
            <w:left w:val="none" w:sz="0" w:space="0" w:color="auto"/>
            <w:bottom w:val="none" w:sz="0" w:space="0" w:color="auto"/>
            <w:right w:val="none" w:sz="0" w:space="0" w:color="auto"/>
          </w:divBdr>
        </w:div>
        <w:div w:id="1954432622">
          <w:marLeft w:val="480"/>
          <w:marRight w:val="0"/>
          <w:marTop w:val="0"/>
          <w:marBottom w:val="0"/>
          <w:divBdr>
            <w:top w:val="none" w:sz="0" w:space="0" w:color="auto"/>
            <w:left w:val="none" w:sz="0" w:space="0" w:color="auto"/>
            <w:bottom w:val="none" w:sz="0" w:space="0" w:color="auto"/>
            <w:right w:val="none" w:sz="0" w:space="0" w:color="auto"/>
          </w:divBdr>
        </w:div>
        <w:div w:id="1993558394">
          <w:marLeft w:val="480"/>
          <w:marRight w:val="0"/>
          <w:marTop w:val="0"/>
          <w:marBottom w:val="0"/>
          <w:divBdr>
            <w:top w:val="none" w:sz="0" w:space="0" w:color="auto"/>
            <w:left w:val="none" w:sz="0" w:space="0" w:color="auto"/>
            <w:bottom w:val="none" w:sz="0" w:space="0" w:color="auto"/>
            <w:right w:val="none" w:sz="0" w:space="0" w:color="auto"/>
          </w:divBdr>
        </w:div>
        <w:div w:id="2021665759">
          <w:marLeft w:val="480"/>
          <w:marRight w:val="0"/>
          <w:marTop w:val="0"/>
          <w:marBottom w:val="0"/>
          <w:divBdr>
            <w:top w:val="none" w:sz="0" w:space="0" w:color="auto"/>
            <w:left w:val="none" w:sz="0" w:space="0" w:color="auto"/>
            <w:bottom w:val="none" w:sz="0" w:space="0" w:color="auto"/>
            <w:right w:val="none" w:sz="0" w:space="0" w:color="auto"/>
          </w:divBdr>
        </w:div>
        <w:div w:id="2061053558">
          <w:marLeft w:val="480"/>
          <w:marRight w:val="0"/>
          <w:marTop w:val="0"/>
          <w:marBottom w:val="0"/>
          <w:divBdr>
            <w:top w:val="none" w:sz="0" w:space="0" w:color="auto"/>
            <w:left w:val="none" w:sz="0" w:space="0" w:color="auto"/>
            <w:bottom w:val="none" w:sz="0" w:space="0" w:color="auto"/>
            <w:right w:val="none" w:sz="0" w:space="0" w:color="auto"/>
          </w:divBdr>
        </w:div>
        <w:div w:id="2061393857">
          <w:marLeft w:val="480"/>
          <w:marRight w:val="0"/>
          <w:marTop w:val="0"/>
          <w:marBottom w:val="0"/>
          <w:divBdr>
            <w:top w:val="none" w:sz="0" w:space="0" w:color="auto"/>
            <w:left w:val="none" w:sz="0" w:space="0" w:color="auto"/>
            <w:bottom w:val="none" w:sz="0" w:space="0" w:color="auto"/>
            <w:right w:val="none" w:sz="0" w:space="0" w:color="auto"/>
          </w:divBdr>
        </w:div>
        <w:div w:id="2064285557">
          <w:marLeft w:val="480"/>
          <w:marRight w:val="0"/>
          <w:marTop w:val="0"/>
          <w:marBottom w:val="0"/>
          <w:divBdr>
            <w:top w:val="none" w:sz="0" w:space="0" w:color="auto"/>
            <w:left w:val="none" w:sz="0" w:space="0" w:color="auto"/>
            <w:bottom w:val="none" w:sz="0" w:space="0" w:color="auto"/>
            <w:right w:val="none" w:sz="0" w:space="0" w:color="auto"/>
          </w:divBdr>
        </w:div>
        <w:div w:id="2116822839">
          <w:marLeft w:val="480"/>
          <w:marRight w:val="0"/>
          <w:marTop w:val="0"/>
          <w:marBottom w:val="0"/>
          <w:divBdr>
            <w:top w:val="none" w:sz="0" w:space="0" w:color="auto"/>
            <w:left w:val="none" w:sz="0" w:space="0" w:color="auto"/>
            <w:bottom w:val="none" w:sz="0" w:space="0" w:color="auto"/>
            <w:right w:val="none" w:sz="0" w:space="0" w:color="auto"/>
          </w:divBdr>
        </w:div>
        <w:div w:id="2125922664">
          <w:marLeft w:val="480"/>
          <w:marRight w:val="0"/>
          <w:marTop w:val="0"/>
          <w:marBottom w:val="0"/>
          <w:divBdr>
            <w:top w:val="none" w:sz="0" w:space="0" w:color="auto"/>
            <w:left w:val="none" w:sz="0" w:space="0" w:color="auto"/>
            <w:bottom w:val="none" w:sz="0" w:space="0" w:color="auto"/>
            <w:right w:val="none" w:sz="0" w:space="0" w:color="auto"/>
          </w:divBdr>
        </w:div>
        <w:div w:id="2137407670">
          <w:marLeft w:val="480"/>
          <w:marRight w:val="0"/>
          <w:marTop w:val="0"/>
          <w:marBottom w:val="0"/>
          <w:divBdr>
            <w:top w:val="none" w:sz="0" w:space="0" w:color="auto"/>
            <w:left w:val="none" w:sz="0" w:space="0" w:color="auto"/>
            <w:bottom w:val="none" w:sz="0" w:space="0" w:color="auto"/>
            <w:right w:val="none" w:sz="0" w:space="0" w:color="auto"/>
          </w:divBdr>
        </w:div>
        <w:div w:id="2140997738">
          <w:marLeft w:val="480"/>
          <w:marRight w:val="0"/>
          <w:marTop w:val="0"/>
          <w:marBottom w:val="0"/>
          <w:divBdr>
            <w:top w:val="none" w:sz="0" w:space="0" w:color="auto"/>
            <w:left w:val="none" w:sz="0" w:space="0" w:color="auto"/>
            <w:bottom w:val="none" w:sz="0" w:space="0" w:color="auto"/>
            <w:right w:val="none" w:sz="0" w:space="0" w:color="auto"/>
          </w:divBdr>
        </w:div>
      </w:divsChild>
    </w:div>
    <w:div w:id="1239829573">
      <w:bodyDiv w:val="1"/>
      <w:marLeft w:val="0"/>
      <w:marRight w:val="0"/>
      <w:marTop w:val="0"/>
      <w:marBottom w:val="0"/>
      <w:divBdr>
        <w:top w:val="none" w:sz="0" w:space="0" w:color="auto"/>
        <w:left w:val="none" w:sz="0" w:space="0" w:color="auto"/>
        <w:bottom w:val="none" w:sz="0" w:space="0" w:color="auto"/>
        <w:right w:val="none" w:sz="0" w:space="0" w:color="auto"/>
      </w:divBdr>
      <w:divsChild>
        <w:div w:id="11273504">
          <w:marLeft w:val="480"/>
          <w:marRight w:val="0"/>
          <w:marTop w:val="0"/>
          <w:marBottom w:val="0"/>
          <w:divBdr>
            <w:top w:val="none" w:sz="0" w:space="0" w:color="auto"/>
            <w:left w:val="none" w:sz="0" w:space="0" w:color="auto"/>
            <w:bottom w:val="none" w:sz="0" w:space="0" w:color="auto"/>
            <w:right w:val="none" w:sz="0" w:space="0" w:color="auto"/>
          </w:divBdr>
        </w:div>
        <w:div w:id="15009764">
          <w:marLeft w:val="480"/>
          <w:marRight w:val="0"/>
          <w:marTop w:val="0"/>
          <w:marBottom w:val="0"/>
          <w:divBdr>
            <w:top w:val="none" w:sz="0" w:space="0" w:color="auto"/>
            <w:left w:val="none" w:sz="0" w:space="0" w:color="auto"/>
            <w:bottom w:val="none" w:sz="0" w:space="0" w:color="auto"/>
            <w:right w:val="none" w:sz="0" w:space="0" w:color="auto"/>
          </w:divBdr>
        </w:div>
        <w:div w:id="46226684">
          <w:marLeft w:val="480"/>
          <w:marRight w:val="0"/>
          <w:marTop w:val="0"/>
          <w:marBottom w:val="0"/>
          <w:divBdr>
            <w:top w:val="none" w:sz="0" w:space="0" w:color="auto"/>
            <w:left w:val="none" w:sz="0" w:space="0" w:color="auto"/>
            <w:bottom w:val="none" w:sz="0" w:space="0" w:color="auto"/>
            <w:right w:val="none" w:sz="0" w:space="0" w:color="auto"/>
          </w:divBdr>
        </w:div>
        <w:div w:id="47263994">
          <w:marLeft w:val="480"/>
          <w:marRight w:val="0"/>
          <w:marTop w:val="0"/>
          <w:marBottom w:val="0"/>
          <w:divBdr>
            <w:top w:val="none" w:sz="0" w:space="0" w:color="auto"/>
            <w:left w:val="none" w:sz="0" w:space="0" w:color="auto"/>
            <w:bottom w:val="none" w:sz="0" w:space="0" w:color="auto"/>
            <w:right w:val="none" w:sz="0" w:space="0" w:color="auto"/>
          </w:divBdr>
        </w:div>
        <w:div w:id="115494291">
          <w:marLeft w:val="480"/>
          <w:marRight w:val="0"/>
          <w:marTop w:val="0"/>
          <w:marBottom w:val="0"/>
          <w:divBdr>
            <w:top w:val="none" w:sz="0" w:space="0" w:color="auto"/>
            <w:left w:val="none" w:sz="0" w:space="0" w:color="auto"/>
            <w:bottom w:val="none" w:sz="0" w:space="0" w:color="auto"/>
            <w:right w:val="none" w:sz="0" w:space="0" w:color="auto"/>
          </w:divBdr>
        </w:div>
        <w:div w:id="126971576">
          <w:marLeft w:val="480"/>
          <w:marRight w:val="0"/>
          <w:marTop w:val="0"/>
          <w:marBottom w:val="0"/>
          <w:divBdr>
            <w:top w:val="none" w:sz="0" w:space="0" w:color="auto"/>
            <w:left w:val="none" w:sz="0" w:space="0" w:color="auto"/>
            <w:bottom w:val="none" w:sz="0" w:space="0" w:color="auto"/>
            <w:right w:val="none" w:sz="0" w:space="0" w:color="auto"/>
          </w:divBdr>
        </w:div>
        <w:div w:id="140391853">
          <w:marLeft w:val="480"/>
          <w:marRight w:val="0"/>
          <w:marTop w:val="0"/>
          <w:marBottom w:val="0"/>
          <w:divBdr>
            <w:top w:val="none" w:sz="0" w:space="0" w:color="auto"/>
            <w:left w:val="none" w:sz="0" w:space="0" w:color="auto"/>
            <w:bottom w:val="none" w:sz="0" w:space="0" w:color="auto"/>
            <w:right w:val="none" w:sz="0" w:space="0" w:color="auto"/>
          </w:divBdr>
        </w:div>
        <w:div w:id="141697277">
          <w:marLeft w:val="480"/>
          <w:marRight w:val="0"/>
          <w:marTop w:val="0"/>
          <w:marBottom w:val="0"/>
          <w:divBdr>
            <w:top w:val="none" w:sz="0" w:space="0" w:color="auto"/>
            <w:left w:val="none" w:sz="0" w:space="0" w:color="auto"/>
            <w:bottom w:val="none" w:sz="0" w:space="0" w:color="auto"/>
            <w:right w:val="none" w:sz="0" w:space="0" w:color="auto"/>
          </w:divBdr>
        </w:div>
        <w:div w:id="144397184">
          <w:marLeft w:val="480"/>
          <w:marRight w:val="0"/>
          <w:marTop w:val="0"/>
          <w:marBottom w:val="0"/>
          <w:divBdr>
            <w:top w:val="none" w:sz="0" w:space="0" w:color="auto"/>
            <w:left w:val="none" w:sz="0" w:space="0" w:color="auto"/>
            <w:bottom w:val="none" w:sz="0" w:space="0" w:color="auto"/>
            <w:right w:val="none" w:sz="0" w:space="0" w:color="auto"/>
          </w:divBdr>
        </w:div>
        <w:div w:id="204955338">
          <w:marLeft w:val="480"/>
          <w:marRight w:val="0"/>
          <w:marTop w:val="0"/>
          <w:marBottom w:val="0"/>
          <w:divBdr>
            <w:top w:val="none" w:sz="0" w:space="0" w:color="auto"/>
            <w:left w:val="none" w:sz="0" w:space="0" w:color="auto"/>
            <w:bottom w:val="none" w:sz="0" w:space="0" w:color="auto"/>
            <w:right w:val="none" w:sz="0" w:space="0" w:color="auto"/>
          </w:divBdr>
        </w:div>
        <w:div w:id="231164342">
          <w:marLeft w:val="480"/>
          <w:marRight w:val="0"/>
          <w:marTop w:val="0"/>
          <w:marBottom w:val="0"/>
          <w:divBdr>
            <w:top w:val="none" w:sz="0" w:space="0" w:color="auto"/>
            <w:left w:val="none" w:sz="0" w:space="0" w:color="auto"/>
            <w:bottom w:val="none" w:sz="0" w:space="0" w:color="auto"/>
            <w:right w:val="none" w:sz="0" w:space="0" w:color="auto"/>
          </w:divBdr>
        </w:div>
        <w:div w:id="265238106">
          <w:marLeft w:val="480"/>
          <w:marRight w:val="0"/>
          <w:marTop w:val="0"/>
          <w:marBottom w:val="0"/>
          <w:divBdr>
            <w:top w:val="none" w:sz="0" w:space="0" w:color="auto"/>
            <w:left w:val="none" w:sz="0" w:space="0" w:color="auto"/>
            <w:bottom w:val="none" w:sz="0" w:space="0" w:color="auto"/>
            <w:right w:val="none" w:sz="0" w:space="0" w:color="auto"/>
          </w:divBdr>
        </w:div>
        <w:div w:id="288899237">
          <w:marLeft w:val="480"/>
          <w:marRight w:val="0"/>
          <w:marTop w:val="0"/>
          <w:marBottom w:val="0"/>
          <w:divBdr>
            <w:top w:val="none" w:sz="0" w:space="0" w:color="auto"/>
            <w:left w:val="none" w:sz="0" w:space="0" w:color="auto"/>
            <w:bottom w:val="none" w:sz="0" w:space="0" w:color="auto"/>
            <w:right w:val="none" w:sz="0" w:space="0" w:color="auto"/>
          </w:divBdr>
        </w:div>
        <w:div w:id="337193806">
          <w:marLeft w:val="480"/>
          <w:marRight w:val="0"/>
          <w:marTop w:val="0"/>
          <w:marBottom w:val="0"/>
          <w:divBdr>
            <w:top w:val="none" w:sz="0" w:space="0" w:color="auto"/>
            <w:left w:val="none" w:sz="0" w:space="0" w:color="auto"/>
            <w:bottom w:val="none" w:sz="0" w:space="0" w:color="auto"/>
            <w:right w:val="none" w:sz="0" w:space="0" w:color="auto"/>
          </w:divBdr>
        </w:div>
        <w:div w:id="408354929">
          <w:marLeft w:val="480"/>
          <w:marRight w:val="0"/>
          <w:marTop w:val="0"/>
          <w:marBottom w:val="0"/>
          <w:divBdr>
            <w:top w:val="none" w:sz="0" w:space="0" w:color="auto"/>
            <w:left w:val="none" w:sz="0" w:space="0" w:color="auto"/>
            <w:bottom w:val="none" w:sz="0" w:space="0" w:color="auto"/>
            <w:right w:val="none" w:sz="0" w:space="0" w:color="auto"/>
          </w:divBdr>
        </w:div>
        <w:div w:id="442765745">
          <w:marLeft w:val="480"/>
          <w:marRight w:val="0"/>
          <w:marTop w:val="0"/>
          <w:marBottom w:val="0"/>
          <w:divBdr>
            <w:top w:val="none" w:sz="0" w:space="0" w:color="auto"/>
            <w:left w:val="none" w:sz="0" w:space="0" w:color="auto"/>
            <w:bottom w:val="none" w:sz="0" w:space="0" w:color="auto"/>
            <w:right w:val="none" w:sz="0" w:space="0" w:color="auto"/>
          </w:divBdr>
        </w:div>
        <w:div w:id="465316255">
          <w:marLeft w:val="480"/>
          <w:marRight w:val="0"/>
          <w:marTop w:val="0"/>
          <w:marBottom w:val="0"/>
          <w:divBdr>
            <w:top w:val="none" w:sz="0" w:space="0" w:color="auto"/>
            <w:left w:val="none" w:sz="0" w:space="0" w:color="auto"/>
            <w:bottom w:val="none" w:sz="0" w:space="0" w:color="auto"/>
            <w:right w:val="none" w:sz="0" w:space="0" w:color="auto"/>
          </w:divBdr>
        </w:div>
        <w:div w:id="507137200">
          <w:marLeft w:val="480"/>
          <w:marRight w:val="0"/>
          <w:marTop w:val="0"/>
          <w:marBottom w:val="0"/>
          <w:divBdr>
            <w:top w:val="none" w:sz="0" w:space="0" w:color="auto"/>
            <w:left w:val="none" w:sz="0" w:space="0" w:color="auto"/>
            <w:bottom w:val="none" w:sz="0" w:space="0" w:color="auto"/>
            <w:right w:val="none" w:sz="0" w:space="0" w:color="auto"/>
          </w:divBdr>
        </w:div>
        <w:div w:id="548617661">
          <w:marLeft w:val="480"/>
          <w:marRight w:val="0"/>
          <w:marTop w:val="0"/>
          <w:marBottom w:val="0"/>
          <w:divBdr>
            <w:top w:val="none" w:sz="0" w:space="0" w:color="auto"/>
            <w:left w:val="none" w:sz="0" w:space="0" w:color="auto"/>
            <w:bottom w:val="none" w:sz="0" w:space="0" w:color="auto"/>
            <w:right w:val="none" w:sz="0" w:space="0" w:color="auto"/>
          </w:divBdr>
        </w:div>
        <w:div w:id="550388871">
          <w:marLeft w:val="480"/>
          <w:marRight w:val="0"/>
          <w:marTop w:val="0"/>
          <w:marBottom w:val="0"/>
          <w:divBdr>
            <w:top w:val="none" w:sz="0" w:space="0" w:color="auto"/>
            <w:left w:val="none" w:sz="0" w:space="0" w:color="auto"/>
            <w:bottom w:val="none" w:sz="0" w:space="0" w:color="auto"/>
            <w:right w:val="none" w:sz="0" w:space="0" w:color="auto"/>
          </w:divBdr>
        </w:div>
        <w:div w:id="557284641">
          <w:marLeft w:val="480"/>
          <w:marRight w:val="0"/>
          <w:marTop w:val="0"/>
          <w:marBottom w:val="0"/>
          <w:divBdr>
            <w:top w:val="none" w:sz="0" w:space="0" w:color="auto"/>
            <w:left w:val="none" w:sz="0" w:space="0" w:color="auto"/>
            <w:bottom w:val="none" w:sz="0" w:space="0" w:color="auto"/>
            <w:right w:val="none" w:sz="0" w:space="0" w:color="auto"/>
          </w:divBdr>
        </w:div>
        <w:div w:id="572423947">
          <w:marLeft w:val="480"/>
          <w:marRight w:val="0"/>
          <w:marTop w:val="0"/>
          <w:marBottom w:val="0"/>
          <w:divBdr>
            <w:top w:val="none" w:sz="0" w:space="0" w:color="auto"/>
            <w:left w:val="none" w:sz="0" w:space="0" w:color="auto"/>
            <w:bottom w:val="none" w:sz="0" w:space="0" w:color="auto"/>
            <w:right w:val="none" w:sz="0" w:space="0" w:color="auto"/>
          </w:divBdr>
        </w:div>
        <w:div w:id="595137152">
          <w:marLeft w:val="480"/>
          <w:marRight w:val="0"/>
          <w:marTop w:val="0"/>
          <w:marBottom w:val="0"/>
          <w:divBdr>
            <w:top w:val="none" w:sz="0" w:space="0" w:color="auto"/>
            <w:left w:val="none" w:sz="0" w:space="0" w:color="auto"/>
            <w:bottom w:val="none" w:sz="0" w:space="0" w:color="auto"/>
            <w:right w:val="none" w:sz="0" w:space="0" w:color="auto"/>
          </w:divBdr>
        </w:div>
        <w:div w:id="596016252">
          <w:marLeft w:val="480"/>
          <w:marRight w:val="0"/>
          <w:marTop w:val="0"/>
          <w:marBottom w:val="0"/>
          <w:divBdr>
            <w:top w:val="none" w:sz="0" w:space="0" w:color="auto"/>
            <w:left w:val="none" w:sz="0" w:space="0" w:color="auto"/>
            <w:bottom w:val="none" w:sz="0" w:space="0" w:color="auto"/>
            <w:right w:val="none" w:sz="0" w:space="0" w:color="auto"/>
          </w:divBdr>
        </w:div>
        <w:div w:id="658537909">
          <w:marLeft w:val="480"/>
          <w:marRight w:val="0"/>
          <w:marTop w:val="0"/>
          <w:marBottom w:val="0"/>
          <w:divBdr>
            <w:top w:val="none" w:sz="0" w:space="0" w:color="auto"/>
            <w:left w:val="none" w:sz="0" w:space="0" w:color="auto"/>
            <w:bottom w:val="none" w:sz="0" w:space="0" w:color="auto"/>
            <w:right w:val="none" w:sz="0" w:space="0" w:color="auto"/>
          </w:divBdr>
        </w:div>
        <w:div w:id="658994793">
          <w:marLeft w:val="480"/>
          <w:marRight w:val="0"/>
          <w:marTop w:val="0"/>
          <w:marBottom w:val="0"/>
          <w:divBdr>
            <w:top w:val="none" w:sz="0" w:space="0" w:color="auto"/>
            <w:left w:val="none" w:sz="0" w:space="0" w:color="auto"/>
            <w:bottom w:val="none" w:sz="0" w:space="0" w:color="auto"/>
            <w:right w:val="none" w:sz="0" w:space="0" w:color="auto"/>
          </w:divBdr>
        </w:div>
        <w:div w:id="709501540">
          <w:marLeft w:val="480"/>
          <w:marRight w:val="0"/>
          <w:marTop w:val="0"/>
          <w:marBottom w:val="0"/>
          <w:divBdr>
            <w:top w:val="none" w:sz="0" w:space="0" w:color="auto"/>
            <w:left w:val="none" w:sz="0" w:space="0" w:color="auto"/>
            <w:bottom w:val="none" w:sz="0" w:space="0" w:color="auto"/>
            <w:right w:val="none" w:sz="0" w:space="0" w:color="auto"/>
          </w:divBdr>
        </w:div>
        <w:div w:id="735323256">
          <w:marLeft w:val="480"/>
          <w:marRight w:val="0"/>
          <w:marTop w:val="0"/>
          <w:marBottom w:val="0"/>
          <w:divBdr>
            <w:top w:val="none" w:sz="0" w:space="0" w:color="auto"/>
            <w:left w:val="none" w:sz="0" w:space="0" w:color="auto"/>
            <w:bottom w:val="none" w:sz="0" w:space="0" w:color="auto"/>
            <w:right w:val="none" w:sz="0" w:space="0" w:color="auto"/>
          </w:divBdr>
        </w:div>
        <w:div w:id="738552396">
          <w:marLeft w:val="480"/>
          <w:marRight w:val="0"/>
          <w:marTop w:val="0"/>
          <w:marBottom w:val="0"/>
          <w:divBdr>
            <w:top w:val="none" w:sz="0" w:space="0" w:color="auto"/>
            <w:left w:val="none" w:sz="0" w:space="0" w:color="auto"/>
            <w:bottom w:val="none" w:sz="0" w:space="0" w:color="auto"/>
            <w:right w:val="none" w:sz="0" w:space="0" w:color="auto"/>
          </w:divBdr>
        </w:div>
        <w:div w:id="745878610">
          <w:marLeft w:val="480"/>
          <w:marRight w:val="0"/>
          <w:marTop w:val="0"/>
          <w:marBottom w:val="0"/>
          <w:divBdr>
            <w:top w:val="none" w:sz="0" w:space="0" w:color="auto"/>
            <w:left w:val="none" w:sz="0" w:space="0" w:color="auto"/>
            <w:bottom w:val="none" w:sz="0" w:space="0" w:color="auto"/>
            <w:right w:val="none" w:sz="0" w:space="0" w:color="auto"/>
          </w:divBdr>
        </w:div>
        <w:div w:id="780421059">
          <w:marLeft w:val="480"/>
          <w:marRight w:val="0"/>
          <w:marTop w:val="0"/>
          <w:marBottom w:val="0"/>
          <w:divBdr>
            <w:top w:val="none" w:sz="0" w:space="0" w:color="auto"/>
            <w:left w:val="none" w:sz="0" w:space="0" w:color="auto"/>
            <w:bottom w:val="none" w:sz="0" w:space="0" w:color="auto"/>
            <w:right w:val="none" w:sz="0" w:space="0" w:color="auto"/>
          </w:divBdr>
        </w:div>
        <w:div w:id="811677784">
          <w:marLeft w:val="480"/>
          <w:marRight w:val="0"/>
          <w:marTop w:val="0"/>
          <w:marBottom w:val="0"/>
          <w:divBdr>
            <w:top w:val="none" w:sz="0" w:space="0" w:color="auto"/>
            <w:left w:val="none" w:sz="0" w:space="0" w:color="auto"/>
            <w:bottom w:val="none" w:sz="0" w:space="0" w:color="auto"/>
            <w:right w:val="none" w:sz="0" w:space="0" w:color="auto"/>
          </w:divBdr>
        </w:div>
        <w:div w:id="821778521">
          <w:marLeft w:val="480"/>
          <w:marRight w:val="0"/>
          <w:marTop w:val="0"/>
          <w:marBottom w:val="0"/>
          <w:divBdr>
            <w:top w:val="none" w:sz="0" w:space="0" w:color="auto"/>
            <w:left w:val="none" w:sz="0" w:space="0" w:color="auto"/>
            <w:bottom w:val="none" w:sz="0" w:space="0" w:color="auto"/>
            <w:right w:val="none" w:sz="0" w:space="0" w:color="auto"/>
          </w:divBdr>
        </w:div>
        <w:div w:id="822627462">
          <w:marLeft w:val="480"/>
          <w:marRight w:val="0"/>
          <w:marTop w:val="0"/>
          <w:marBottom w:val="0"/>
          <w:divBdr>
            <w:top w:val="none" w:sz="0" w:space="0" w:color="auto"/>
            <w:left w:val="none" w:sz="0" w:space="0" w:color="auto"/>
            <w:bottom w:val="none" w:sz="0" w:space="0" w:color="auto"/>
            <w:right w:val="none" w:sz="0" w:space="0" w:color="auto"/>
          </w:divBdr>
        </w:div>
        <w:div w:id="836455710">
          <w:marLeft w:val="480"/>
          <w:marRight w:val="0"/>
          <w:marTop w:val="0"/>
          <w:marBottom w:val="0"/>
          <w:divBdr>
            <w:top w:val="none" w:sz="0" w:space="0" w:color="auto"/>
            <w:left w:val="none" w:sz="0" w:space="0" w:color="auto"/>
            <w:bottom w:val="none" w:sz="0" w:space="0" w:color="auto"/>
            <w:right w:val="none" w:sz="0" w:space="0" w:color="auto"/>
          </w:divBdr>
        </w:div>
        <w:div w:id="855579428">
          <w:marLeft w:val="480"/>
          <w:marRight w:val="0"/>
          <w:marTop w:val="0"/>
          <w:marBottom w:val="0"/>
          <w:divBdr>
            <w:top w:val="none" w:sz="0" w:space="0" w:color="auto"/>
            <w:left w:val="none" w:sz="0" w:space="0" w:color="auto"/>
            <w:bottom w:val="none" w:sz="0" w:space="0" w:color="auto"/>
            <w:right w:val="none" w:sz="0" w:space="0" w:color="auto"/>
          </w:divBdr>
        </w:div>
        <w:div w:id="863053476">
          <w:marLeft w:val="480"/>
          <w:marRight w:val="0"/>
          <w:marTop w:val="0"/>
          <w:marBottom w:val="0"/>
          <w:divBdr>
            <w:top w:val="none" w:sz="0" w:space="0" w:color="auto"/>
            <w:left w:val="none" w:sz="0" w:space="0" w:color="auto"/>
            <w:bottom w:val="none" w:sz="0" w:space="0" w:color="auto"/>
            <w:right w:val="none" w:sz="0" w:space="0" w:color="auto"/>
          </w:divBdr>
        </w:div>
        <w:div w:id="863909402">
          <w:marLeft w:val="480"/>
          <w:marRight w:val="0"/>
          <w:marTop w:val="0"/>
          <w:marBottom w:val="0"/>
          <w:divBdr>
            <w:top w:val="none" w:sz="0" w:space="0" w:color="auto"/>
            <w:left w:val="none" w:sz="0" w:space="0" w:color="auto"/>
            <w:bottom w:val="none" w:sz="0" w:space="0" w:color="auto"/>
            <w:right w:val="none" w:sz="0" w:space="0" w:color="auto"/>
          </w:divBdr>
        </w:div>
        <w:div w:id="897668121">
          <w:marLeft w:val="480"/>
          <w:marRight w:val="0"/>
          <w:marTop w:val="0"/>
          <w:marBottom w:val="0"/>
          <w:divBdr>
            <w:top w:val="none" w:sz="0" w:space="0" w:color="auto"/>
            <w:left w:val="none" w:sz="0" w:space="0" w:color="auto"/>
            <w:bottom w:val="none" w:sz="0" w:space="0" w:color="auto"/>
            <w:right w:val="none" w:sz="0" w:space="0" w:color="auto"/>
          </w:divBdr>
        </w:div>
        <w:div w:id="917715915">
          <w:marLeft w:val="480"/>
          <w:marRight w:val="0"/>
          <w:marTop w:val="0"/>
          <w:marBottom w:val="0"/>
          <w:divBdr>
            <w:top w:val="none" w:sz="0" w:space="0" w:color="auto"/>
            <w:left w:val="none" w:sz="0" w:space="0" w:color="auto"/>
            <w:bottom w:val="none" w:sz="0" w:space="0" w:color="auto"/>
            <w:right w:val="none" w:sz="0" w:space="0" w:color="auto"/>
          </w:divBdr>
        </w:div>
        <w:div w:id="953630424">
          <w:marLeft w:val="480"/>
          <w:marRight w:val="0"/>
          <w:marTop w:val="0"/>
          <w:marBottom w:val="0"/>
          <w:divBdr>
            <w:top w:val="none" w:sz="0" w:space="0" w:color="auto"/>
            <w:left w:val="none" w:sz="0" w:space="0" w:color="auto"/>
            <w:bottom w:val="none" w:sz="0" w:space="0" w:color="auto"/>
            <w:right w:val="none" w:sz="0" w:space="0" w:color="auto"/>
          </w:divBdr>
        </w:div>
        <w:div w:id="998122373">
          <w:marLeft w:val="480"/>
          <w:marRight w:val="0"/>
          <w:marTop w:val="0"/>
          <w:marBottom w:val="0"/>
          <w:divBdr>
            <w:top w:val="none" w:sz="0" w:space="0" w:color="auto"/>
            <w:left w:val="none" w:sz="0" w:space="0" w:color="auto"/>
            <w:bottom w:val="none" w:sz="0" w:space="0" w:color="auto"/>
            <w:right w:val="none" w:sz="0" w:space="0" w:color="auto"/>
          </w:divBdr>
        </w:div>
        <w:div w:id="1021051447">
          <w:marLeft w:val="480"/>
          <w:marRight w:val="0"/>
          <w:marTop w:val="0"/>
          <w:marBottom w:val="0"/>
          <w:divBdr>
            <w:top w:val="none" w:sz="0" w:space="0" w:color="auto"/>
            <w:left w:val="none" w:sz="0" w:space="0" w:color="auto"/>
            <w:bottom w:val="none" w:sz="0" w:space="0" w:color="auto"/>
            <w:right w:val="none" w:sz="0" w:space="0" w:color="auto"/>
          </w:divBdr>
        </w:div>
        <w:div w:id="1076393982">
          <w:marLeft w:val="480"/>
          <w:marRight w:val="0"/>
          <w:marTop w:val="0"/>
          <w:marBottom w:val="0"/>
          <w:divBdr>
            <w:top w:val="none" w:sz="0" w:space="0" w:color="auto"/>
            <w:left w:val="none" w:sz="0" w:space="0" w:color="auto"/>
            <w:bottom w:val="none" w:sz="0" w:space="0" w:color="auto"/>
            <w:right w:val="none" w:sz="0" w:space="0" w:color="auto"/>
          </w:divBdr>
        </w:div>
        <w:div w:id="1093864942">
          <w:marLeft w:val="480"/>
          <w:marRight w:val="0"/>
          <w:marTop w:val="0"/>
          <w:marBottom w:val="0"/>
          <w:divBdr>
            <w:top w:val="none" w:sz="0" w:space="0" w:color="auto"/>
            <w:left w:val="none" w:sz="0" w:space="0" w:color="auto"/>
            <w:bottom w:val="none" w:sz="0" w:space="0" w:color="auto"/>
            <w:right w:val="none" w:sz="0" w:space="0" w:color="auto"/>
          </w:divBdr>
        </w:div>
        <w:div w:id="1123426857">
          <w:marLeft w:val="480"/>
          <w:marRight w:val="0"/>
          <w:marTop w:val="0"/>
          <w:marBottom w:val="0"/>
          <w:divBdr>
            <w:top w:val="none" w:sz="0" w:space="0" w:color="auto"/>
            <w:left w:val="none" w:sz="0" w:space="0" w:color="auto"/>
            <w:bottom w:val="none" w:sz="0" w:space="0" w:color="auto"/>
            <w:right w:val="none" w:sz="0" w:space="0" w:color="auto"/>
          </w:divBdr>
        </w:div>
        <w:div w:id="1166093216">
          <w:marLeft w:val="480"/>
          <w:marRight w:val="0"/>
          <w:marTop w:val="0"/>
          <w:marBottom w:val="0"/>
          <w:divBdr>
            <w:top w:val="none" w:sz="0" w:space="0" w:color="auto"/>
            <w:left w:val="none" w:sz="0" w:space="0" w:color="auto"/>
            <w:bottom w:val="none" w:sz="0" w:space="0" w:color="auto"/>
            <w:right w:val="none" w:sz="0" w:space="0" w:color="auto"/>
          </w:divBdr>
        </w:div>
        <w:div w:id="1252085295">
          <w:marLeft w:val="480"/>
          <w:marRight w:val="0"/>
          <w:marTop w:val="0"/>
          <w:marBottom w:val="0"/>
          <w:divBdr>
            <w:top w:val="none" w:sz="0" w:space="0" w:color="auto"/>
            <w:left w:val="none" w:sz="0" w:space="0" w:color="auto"/>
            <w:bottom w:val="none" w:sz="0" w:space="0" w:color="auto"/>
            <w:right w:val="none" w:sz="0" w:space="0" w:color="auto"/>
          </w:divBdr>
        </w:div>
        <w:div w:id="1343584341">
          <w:marLeft w:val="480"/>
          <w:marRight w:val="0"/>
          <w:marTop w:val="0"/>
          <w:marBottom w:val="0"/>
          <w:divBdr>
            <w:top w:val="none" w:sz="0" w:space="0" w:color="auto"/>
            <w:left w:val="none" w:sz="0" w:space="0" w:color="auto"/>
            <w:bottom w:val="none" w:sz="0" w:space="0" w:color="auto"/>
            <w:right w:val="none" w:sz="0" w:space="0" w:color="auto"/>
          </w:divBdr>
        </w:div>
        <w:div w:id="1378968690">
          <w:marLeft w:val="480"/>
          <w:marRight w:val="0"/>
          <w:marTop w:val="0"/>
          <w:marBottom w:val="0"/>
          <w:divBdr>
            <w:top w:val="none" w:sz="0" w:space="0" w:color="auto"/>
            <w:left w:val="none" w:sz="0" w:space="0" w:color="auto"/>
            <w:bottom w:val="none" w:sz="0" w:space="0" w:color="auto"/>
            <w:right w:val="none" w:sz="0" w:space="0" w:color="auto"/>
          </w:divBdr>
        </w:div>
        <w:div w:id="1406368923">
          <w:marLeft w:val="480"/>
          <w:marRight w:val="0"/>
          <w:marTop w:val="0"/>
          <w:marBottom w:val="0"/>
          <w:divBdr>
            <w:top w:val="none" w:sz="0" w:space="0" w:color="auto"/>
            <w:left w:val="none" w:sz="0" w:space="0" w:color="auto"/>
            <w:bottom w:val="none" w:sz="0" w:space="0" w:color="auto"/>
            <w:right w:val="none" w:sz="0" w:space="0" w:color="auto"/>
          </w:divBdr>
        </w:div>
        <w:div w:id="1411852551">
          <w:marLeft w:val="480"/>
          <w:marRight w:val="0"/>
          <w:marTop w:val="0"/>
          <w:marBottom w:val="0"/>
          <w:divBdr>
            <w:top w:val="none" w:sz="0" w:space="0" w:color="auto"/>
            <w:left w:val="none" w:sz="0" w:space="0" w:color="auto"/>
            <w:bottom w:val="none" w:sz="0" w:space="0" w:color="auto"/>
            <w:right w:val="none" w:sz="0" w:space="0" w:color="auto"/>
          </w:divBdr>
        </w:div>
        <w:div w:id="1434790132">
          <w:marLeft w:val="480"/>
          <w:marRight w:val="0"/>
          <w:marTop w:val="0"/>
          <w:marBottom w:val="0"/>
          <w:divBdr>
            <w:top w:val="none" w:sz="0" w:space="0" w:color="auto"/>
            <w:left w:val="none" w:sz="0" w:space="0" w:color="auto"/>
            <w:bottom w:val="none" w:sz="0" w:space="0" w:color="auto"/>
            <w:right w:val="none" w:sz="0" w:space="0" w:color="auto"/>
          </w:divBdr>
        </w:div>
        <w:div w:id="1445266941">
          <w:marLeft w:val="480"/>
          <w:marRight w:val="0"/>
          <w:marTop w:val="0"/>
          <w:marBottom w:val="0"/>
          <w:divBdr>
            <w:top w:val="none" w:sz="0" w:space="0" w:color="auto"/>
            <w:left w:val="none" w:sz="0" w:space="0" w:color="auto"/>
            <w:bottom w:val="none" w:sz="0" w:space="0" w:color="auto"/>
            <w:right w:val="none" w:sz="0" w:space="0" w:color="auto"/>
          </w:divBdr>
        </w:div>
        <w:div w:id="1486313813">
          <w:marLeft w:val="480"/>
          <w:marRight w:val="0"/>
          <w:marTop w:val="0"/>
          <w:marBottom w:val="0"/>
          <w:divBdr>
            <w:top w:val="none" w:sz="0" w:space="0" w:color="auto"/>
            <w:left w:val="none" w:sz="0" w:space="0" w:color="auto"/>
            <w:bottom w:val="none" w:sz="0" w:space="0" w:color="auto"/>
            <w:right w:val="none" w:sz="0" w:space="0" w:color="auto"/>
          </w:divBdr>
        </w:div>
        <w:div w:id="1518696922">
          <w:marLeft w:val="480"/>
          <w:marRight w:val="0"/>
          <w:marTop w:val="0"/>
          <w:marBottom w:val="0"/>
          <w:divBdr>
            <w:top w:val="none" w:sz="0" w:space="0" w:color="auto"/>
            <w:left w:val="none" w:sz="0" w:space="0" w:color="auto"/>
            <w:bottom w:val="none" w:sz="0" w:space="0" w:color="auto"/>
            <w:right w:val="none" w:sz="0" w:space="0" w:color="auto"/>
          </w:divBdr>
        </w:div>
        <w:div w:id="1534269867">
          <w:marLeft w:val="480"/>
          <w:marRight w:val="0"/>
          <w:marTop w:val="0"/>
          <w:marBottom w:val="0"/>
          <w:divBdr>
            <w:top w:val="none" w:sz="0" w:space="0" w:color="auto"/>
            <w:left w:val="none" w:sz="0" w:space="0" w:color="auto"/>
            <w:bottom w:val="none" w:sz="0" w:space="0" w:color="auto"/>
            <w:right w:val="none" w:sz="0" w:space="0" w:color="auto"/>
          </w:divBdr>
        </w:div>
        <w:div w:id="1555971691">
          <w:marLeft w:val="480"/>
          <w:marRight w:val="0"/>
          <w:marTop w:val="0"/>
          <w:marBottom w:val="0"/>
          <w:divBdr>
            <w:top w:val="none" w:sz="0" w:space="0" w:color="auto"/>
            <w:left w:val="none" w:sz="0" w:space="0" w:color="auto"/>
            <w:bottom w:val="none" w:sz="0" w:space="0" w:color="auto"/>
            <w:right w:val="none" w:sz="0" w:space="0" w:color="auto"/>
          </w:divBdr>
        </w:div>
        <w:div w:id="1645694678">
          <w:marLeft w:val="480"/>
          <w:marRight w:val="0"/>
          <w:marTop w:val="0"/>
          <w:marBottom w:val="0"/>
          <w:divBdr>
            <w:top w:val="none" w:sz="0" w:space="0" w:color="auto"/>
            <w:left w:val="none" w:sz="0" w:space="0" w:color="auto"/>
            <w:bottom w:val="none" w:sz="0" w:space="0" w:color="auto"/>
            <w:right w:val="none" w:sz="0" w:space="0" w:color="auto"/>
          </w:divBdr>
        </w:div>
        <w:div w:id="1707367434">
          <w:marLeft w:val="480"/>
          <w:marRight w:val="0"/>
          <w:marTop w:val="0"/>
          <w:marBottom w:val="0"/>
          <w:divBdr>
            <w:top w:val="none" w:sz="0" w:space="0" w:color="auto"/>
            <w:left w:val="none" w:sz="0" w:space="0" w:color="auto"/>
            <w:bottom w:val="none" w:sz="0" w:space="0" w:color="auto"/>
            <w:right w:val="none" w:sz="0" w:space="0" w:color="auto"/>
          </w:divBdr>
        </w:div>
        <w:div w:id="1750423770">
          <w:marLeft w:val="480"/>
          <w:marRight w:val="0"/>
          <w:marTop w:val="0"/>
          <w:marBottom w:val="0"/>
          <w:divBdr>
            <w:top w:val="none" w:sz="0" w:space="0" w:color="auto"/>
            <w:left w:val="none" w:sz="0" w:space="0" w:color="auto"/>
            <w:bottom w:val="none" w:sz="0" w:space="0" w:color="auto"/>
            <w:right w:val="none" w:sz="0" w:space="0" w:color="auto"/>
          </w:divBdr>
        </w:div>
        <w:div w:id="1764491817">
          <w:marLeft w:val="480"/>
          <w:marRight w:val="0"/>
          <w:marTop w:val="0"/>
          <w:marBottom w:val="0"/>
          <w:divBdr>
            <w:top w:val="none" w:sz="0" w:space="0" w:color="auto"/>
            <w:left w:val="none" w:sz="0" w:space="0" w:color="auto"/>
            <w:bottom w:val="none" w:sz="0" w:space="0" w:color="auto"/>
            <w:right w:val="none" w:sz="0" w:space="0" w:color="auto"/>
          </w:divBdr>
        </w:div>
        <w:div w:id="1841315790">
          <w:marLeft w:val="480"/>
          <w:marRight w:val="0"/>
          <w:marTop w:val="0"/>
          <w:marBottom w:val="0"/>
          <w:divBdr>
            <w:top w:val="none" w:sz="0" w:space="0" w:color="auto"/>
            <w:left w:val="none" w:sz="0" w:space="0" w:color="auto"/>
            <w:bottom w:val="none" w:sz="0" w:space="0" w:color="auto"/>
            <w:right w:val="none" w:sz="0" w:space="0" w:color="auto"/>
          </w:divBdr>
        </w:div>
        <w:div w:id="1845977615">
          <w:marLeft w:val="480"/>
          <w:marRight w:val="0"/>
          <w:marTop w:val="0"/>
          <w:marBottom w:val="0"/>
          <w:divBdr>
            <w:top w:val="none" w:sz="0" w:space="0" w:color="auto"/>
            <w:left w:val="none" w:sz="0" w:space="0" w:color="auto"/>
            <w:bottom w:val="none" w:sz="0" w:space="0" w:color="auto"/>
            <w:right w:val="none" w:sz="0" w:space="0" w:color="auto"/>
          </w:divBdr>
        </w:div>
        <w:div w:id="1880164643">
          <w:marLeft w:val="480"/>
          <w:marRight w:val="0"/>
          <w:marTop w:val="0"/>
          <w:marBottom w:val="0"/>
          <w:divBdr>
            <w:top w:val="none" w:sz="0" w:space="0" w:color="auto"/>
            <w:left w:val="none" w:sz="0" w:space="0" w:color="auto"/>
            <w:bottom w:val="none" w:sz="0" w:space="0" w:color="auto"/>
            <w:right w:val="none" w:sz="0" w:space="0" w:color="auto"/>
          </w:divBdr>
        </w:div>
        <w:div w:id="1912344639">
          <w:marLeft w:val="480"/>
          <w:marRight w:val="0"/>
          <w:marTop w:val="0"/>
          <w:marBottom w:val="0"/>
          <w:divBdr>
            <w:top w:val="none" w:sz="0" w:space="0" w:color="auto"/>
            <w:left w:val="none" w:sz="0" w:space="0" w:color="auto"/>
            <w:bottom w:val="none" w:sz="0" w:space="0" w:color="auto"/>
            <w:right w:val="none" w:sz="0" w:space="0" w:color="auto"/>
          </w:divBdr>
        </w:div>
        <w:div w:id="1914075272">
          <w:marLeft w:val="480"/>
          <w:marRight w:val="0"/>
          <w:marTop w:val="0"/>
          <w:marBottom w:val="0"/>
          <w:divBdr>
            <w:top w:val="none" w:sz="0" w:space="0" w:color="auto"/>
            <w:left w:val="none" w:sz="0" w:space="0" w:color="auto"/>
            <w:bottom w:val="none" w:sz="0" w:space="0" w:color="auto"/>
            <w:right w:val="none" w:sz="0" w:space="0" w:color="auto"/>
          </w:divBdr>
        </w:div>
        <w:div w:id="1978879816">
          <w:marLeft w:val="480"/>
          <w:marRight w:val="0"/>
          <w:marTop w:val="0"/>
          <w:marBottom w:val="0"/>
          <w:divBdr>
            <w:top w:val="none" w:sz="0" w:space="0" w:color="auto"/>
            <w:left w:val="none" w:sz="0" w:space="0" w:color="auto"/>
            <w:bottom w:val="none" w:sz="0" w:space="0" w:color="auto"/>
            <w:right w:val="none" w:sz="0" w:space="0" w:color="auto"/>
          </w:divBdr>
        </w:div>
        <w:div w:id="1987473388">
          <w:marLeft w:val="480"/>
          <w:marRight w:val="0"/>
          <w:marTop w:val="0"/>
          <w:marBottom w:val="0"/>
          <w:divBdr>
            <w:top w:val="none" w:sz="0" w:space="0" w:color="auto"/>
            <w:left w:val="none" w:sz="0" w:space="0" w:color="auto"/>
            <w:bottom w:val="none" w:sz="0" w:space="0" w:color="auto"/>
            <w:right w:val="none" w:sz="0" w:space="0" w:color="auto"/>
          </w:divBdr>
        </w:div>
        <w:div w:id="2036497267">
          <w:marLeft w:val="480"/>
          <w:marRight w:val="0"/>
          <w:marTop w:val="0"/>
          <w:marBottom w:val="0"/>
          <w:divBdr>
            <w:top w:val="none" w:sz="0" w:space="0" w:color="auto"/>
            <w:left w:val="none" w:sz="0" w:space="0" w:color="auto"/>
            <w:bottom w:val="none" w:sz="0" w:space="0" w:color="auto"/>
            <w:right w:val="none" w:sz="0" w:space="0" w:color="auto"/>
          </w:divBdr>
        </w:div>
        <w:div w:id="2051342557">
          <w:marLeft w:val="480"/>
          <w:marRight w:val="0"/>
          <w:marTop w:val="0"/>
          <w:marBottom w:val="0"/>
          <w:divBdr>
            <w:top w:val="none" w:sz="0" w:space="0" w:color="auto"/>
            <w:left w:val="none" w:sz="0" w:space="0" w:color="auto"/>
            <w:bottom w:val="none" w:sz="0" w:space="0" w:color="auto"/>
            <w:right w:val="none" w:sz="0" w:space="0" w:color="auto"/>
          </w:divBdr>
        </w:div>
        <w:div w:id="2053112217">
          <w:marLeft w:val="480"/>
          <w:marRight w:val="0"/>
          <w:marTop w:val="0"/>
          <w:marBottom w:val="0"/>
          <w:divBdr>
            <w:top w:val="none" w:sz="0" w:space="0" w:color="auto"/>
            <w:left w:val="none" w:sz="0" w:space="0" w:color="auto"/>
            <w:bottom w:val="none" w:sz="0" w:space="0" w:color="auto"/>
            <w:right w:val="none" w:sz="0" w:space="0" w:color="auto"/>
          </w:divBdr>
        </w:div>
        <w:div w:id="2091805438">
          <w:marLeft w:val="480"/>
          <w:marRight w:val="0"/>
          <w:marTop w:val="0"/>
          <w:marBottom w:val="0"/>
          <w:divBdr>
            <w:top w:val="none" w:sz="0" w:space="0" w:color="auto"/>
            <w:left w:val="none" w:sz="0" w:space="0" w:color="auto"/>
            <w:bottom w:val="none" w:sz="0" w:space="0" w:color="auto"/>
            <w:right w:val="none" w:sz="0" w:space="0" w:color="auto"/>
          </w:divBdr>
        </w:div>
        <w:div w:id="2095515588">
          <w:marLeft w:val="480"/>
          <w:marRight w:val="0"/>
          <w:marTop w:val="0"/>
          <w:marBottom w:val="0"/>
          <w:divBdr>
            <w:top w:val="none" w:sz="0" w:space="0" w:color="auto"/>
            <w:left w:val="none" w:sz="0" w:space="0" w:color="auto"/>
            <w:bottom w:val="none" w:sz="0" w:space="0" w:color="auto"/>
            <w:right w:val="none" w:sz="0" w:space="0" w:color="auto"/>
          </w:divBdr>
        </w:div>
        <w:div w:id="2136750451">
          <w:marLeft w:val="480"/>
          <w:marRight w:val="0"/>
          <w:marTop w:val="0"/>
          <w:marBottom w:val="0"/>
          <w:divBdr>
            <w:top w:val="none" w:sz="0" w:space="0" w:color="auto"/>
            <w:left w:val="none" w:sz="0" w:space="0" w:color="auto"/>
            <w:bottom w:val="none" w:sz="0" w:space="0" w:color="auto"/>
            <w:right w:val="none" w:sz="0" w:space="0" w:color="auto"/>
          </w:divBdr>
        </w:div>
      </w:divsChild>
    </w:div>
    <w:div w:id="1268466186">
      <w:bodyDiv w:val="1"/>
      <w:marLeft w:val="0"/>
      <w:marRight w:val="0"/>
      <w:marTop w:val="0"/>
      <w:marBottom w:val="0"/>
      <w:divBdr>
        <w:top w:val="none" w:sz="0" w:space="0" w:color="auto"/>
        <w:left w:val="none" w:sz="0" w:space="0" w:color="auto"/>
        <w:bottom w:val="none" w:sz="0" w:space="0" w:color="auto"/>
        <w:right w:val="none" w:sz="0" w:space="0" w:color="auto"/>
      </w:divBdr>
    </w:div>
    <w:div w:id="1276594199">
      <w:bodyDiv w:val="1"/>
      <w:marLeft w:val="0"/>
      <w:marRight w:val="0"/>
      <w:marTop w:val="0"/>
      <w:marBottom w:val="0"/>
      <w:divBdr>
        <w:top w:val="none" w:sz="0" w:space="0" w:color="auto"/>
        <w:left w:val="none" w:sz="0" w:space="0" w:color="auto"/>
        <w:bottom w:val="none" w:sz="0" w:space="0" w:color="auto"/>
        <w:right w:val="none" w:sz="0" w:space="0" w:color="auto"/>
      </w:divBdr>
      <w:divsChild>
        <w:div w:id="21634542">
          <w:marLeft w:val="480"/>
          <w:marRight w:val="0"/>
          <w:marTop w:val="0"/>
          <w:marBottom w:val="0"/>
          <w:divBdr>
            <w:top w:val="none" w:sz="0" w:space="0" w:color="auto"/>
            <w:left w:val="none" w:sz="0" w:space="0" w:color="auto"/>
            <w:bottom w:val="none" w:sz="0" w:space="0" w:color="auto"/>
            <w:right w:val="none" w:sz="0" w:space="0" w:color="auto"/>
          </w:divBdr>
        </w:div>
        <w:div w:id="47194211">
          <w:marLeft w:val="480"/>
          <w:marRight w:val="0"/>
          <w:marTop w:val="0"/>
          <w:marBottom w:val="0"/>
          <w:divBdr>
            <w:top w:val="none" w:sz="0" w:space="0" w:color="auto"/>
            <w:left w:val="none" w:sz="0" w:space="0" w:color="auto"/>
            <w:bottom w:val="none" w:sz="0" w:space="0" w:color="auto"/>
            <w:right w:val="none" w:sz="0" w:space="0" w:color="auto"/>
          </w:divBdr>
        </w:div>
        <w:div w:id="108362107">
          <w:marLeft w:val="480"/>
          <w:marRight w:val="0"/>
          <w:marTop w:val="0"/>
          <w:marBottom w:val="0"/>
          <w:divBdr>
            <w:top w:val="none" w:sz="0" w:space="0" w:color="auto"/>
            <w:left w:val="none" w:sz="0" w:space="0" w:color="auto"/>
            <w:bottom w:val="none" w:sz="0" w:space="0" w:color="auto"/>
            <w:right w:val="none" w:sz="0" w:space="0" w:color="auto"/>
          </w:divBdr>
        </w:div>
        <w:div w:id="115222102">
          <w:marLeft w:val="480"/>
          <w:marRight w:val="0"/>
          <w:marTop w:val="0"/>
          <w:marBottom w:val="0"/>
          <w:divBdr>
            <w:top w:val="none" w:sz="0" w:space="0" w:color="auto"/>
            <w:left w:val="none" w:sz="0" w:space="0" w:color="auto"/>
            <w:bottom w:val="none" w:sz="0" w:space="0" w:color="auto"/>
            <w:right w:val="none" w:sz="0" w:space="0" w:color="auto"/>
          </w:divBdr>
        </w:div>
        <w:div w:id="127667161">
          <w:marLeft w:val="480"/>
          <w:marRight w:val="0"/>
          <w:marTop w:val="0"/>
          <w:marBottom w:val="0"/>
          <w:divBdr>
            <w:top w:val="none" w:sz="0" w:space="0" w:color="auto"/>
            <w:left w:val="none" w:sz="0" w:space="0" w:color="auto"/>
            <w:bottom w:val="none" w:sz="0" w:space="0" w:color="auto"/>
            <w:right w:val="none" w:sz="0" w:space="0" w:color="auto"/>
          </w:divBdr>
        </w:div>
        <w:div w:id="168915234">
          <w:marLeft w:val="480"/>
          <w:marRight w:val="0"/>
          <w:marTop w:val="0"/>
          <w:marBottom w:val="0"/>
          <w:divBdr>
            <w:top w:val="none" w:sz="0" w:space="0" w:color="auto"/>
            <w:left w:val="none" w:sz="0" w:space="0" w:color="auto"/>
            <w:bottom w:val="none" w:sz="0" w:space="0" w:color="auto"/>
            <w:right w:val="none" w:sz="0" w:space="0" w:color="auto"/>
          </w:divBdr>
        </w:div>
        <w:div w:id="171380748">
          <w:marLeft w:val="480"/>
          <w:marRight w:val="0"/>
          <w:marTop w:val="0"/>
          <w:marBottom w:val="0"/>
          <w:divBdr>
            <w:top w:val="none" w:sz="0" w:space="0" w:color="auto"/>
            <w:left w:val="none" w:sz="0" w:space="0" w:color="auto"/>
            <w:bottom w:val="none" w:sz="0" w:space="0" w:color="auto"/>
            <w:right w:val="none" w:sz="0" w:space="0" w:color="auto"/>
          </w:divBdr>
        </w:div>
        <w:div w:id="259485392">
          <w:marLeft w:val="480"/>
          <w:marRight w:val="0"/>
          <w:marTop w:val="0"/>
          <w:marBottom w:val="0"/>
          <w:divBdr>
            <w:top w:val="none" w:sz="0" w:space="0" w:color="auto"/>
            <w:left w:val="none" w:sz="0" w:space="0" w:color="auto"/>
            <w:bottom w:val="none" w:sz="0" w:space="0" w:color="auto"/>
            <w:right w:val="none" w:sz="0" w:space="0" w:color="auto"/>
          </w:divBdr>
        </w:div>
        <w:div w:id="335499176">
          <w:marLeft w:val="480"/>
          <w:marRight w:val="0"/>
          <w:marTop w:val="0"/>
          <w:marBottom w:val="0"/>
          <w:divBdr>
            <w:top w:val="none" w:sz="0" w:space="0" w:color="auto"/>
            <w:left w:val="none" w:sz="0" w:space="0" w:color="auto"/>
            <w:bottom w:val="none" w:sz="0" w:space="0" w:color="auto"/>
            <w:right w:val="none" w:sz="0" w:space="0" w:color="auto"/>
          </w:divBdr>
        </w:div>
        <w:div w:id="341397758">
          <w:marLeft w:val="480"/>
          <w:marRight w:val="0"/>
          <w:marTop w:val="0"/>
          <w:marBottom w:val="0"/>
          <w:divBdr>
            <w:top w:val="none" w:sz="0" w:space="0" w:color="auto"/>
            <w:left w:val="none" w:sz="0" w:space="0" w:color="auto"/>
            <w:bottom w:val="none" w:sz="0" w:space="0" w:color="auto"/>
            <w:right w:val="none" w:sz="0" w:space="0" w:color="auto"/>
          </w:divBdr>
        </w:div>
        <w:div w:id="381489643">
          <w:marLeft w:val="480"/>
          <w:marRight w:val="0"/>
          <w:marTop w:val="0"/>
          <w:marBottom w:val="0"/>
          <w:divBdr>
            <w:top w:val="none" w:sz="0" w:space="0" w:color="auto"/>
            <w:left w:val="none" w:sz="0" w:space="0" w:color="auto"/>
            <w:bottom w:val="none" w:sz="0" w:space="0" w:color="auto"/>
            <w:right w:val="none" w:sz="0" w:space="0" w:color="auto"/>
          </w:divBdr>
        </w:div>
        <w:div w:id="403993582">
          <w:marLeft w:val="480"/>
          <w:marRight w:val="0"/>
          <w:marTop w:val="0"/>
          <w:marBottom w:val="0"/>
          <w:divBdr>
            <w:top w:val="none" w:sz="0" w:space="0" w:color="auto"/>
            <w:left w:val="none" w:sz="0" w:space="0" w:color="auto"/>
            <w:bottom w:val="none" w:sz="0" w:space="0" w:color="auto"/>
            <w:right w:val="none" w:sz="0" w:space="0" w:color="auto"/>
          </w:divBdr>
        </w:div>
        <w:div w:id="406346677">
          <w:marLeft w:val="480"/>
          <w:marRight w:val="0"/>
          <w:marTop w:val="0"/>
          <w:marBottom w:val="0"/>
          <w:divBdr>
            <w:top w:val="none" w:sz="0" w:space="0" w:color="auto"/>
            <w:left w:val="none" w:sz="0" w:space="0" w:color="auto"/>
            <w:bottom w:val="none" w:sz="0" w:space="0" w:color="auto"/>
            <w:right w:val="none" w:sz="0" w:space="0" w:color="auto"/>
          </w:divBdr>
        </w:div>
        <w:div w:id="418059512">
          <w:marLeft w:val="480"/>
          <w:marRight w:val="0"/>
          <w:marTop w:val="0"/>
          <w:marBottom w:val="0"/>
          <w:divBdr>
            <w:top w:val="none" w:sz="0" w:space="0" w:color="auto"/>
            <w:left w:val="none" w:sz="0" w:space="0" w:color="auto"/>
            <w:bottom w:val="none" w:sz="0" w:space="0" w:color="auto"/>
            <w:right w:val="none" w:sz="0" w:space="0" w:color="auto"/>
          </w:divBdr>
        </w:div>
        <w:div w:id="429858968">
          <w:marLeft w:val="480"/>
          <w:marRight w:val="0"/>
          <w:marTop w:val="0"/>
          <w:marBottom w:val="0"/>
          <w:divBdr>
            <w:top w:val="none" w:sz="0" w:space="0" w:color="auto"/>
            <w:left w:val="none" w:sz="0" w:space="0" w:color="auto"/>
            <w:bottom w:val="none" w:sz="0" w:space="0" w:color="auto"/>
            <w:right w:val="none" w:sz="0" w:space="0" w:color="auto"/>
          </w:divBdr>
        </w:div>
        <w:div w:id="475951123">
          <w:marLeft w:val="480"/>
          <w:marRight w:val="0"/>
          <w:marTop w:val="0"/>
          <w:marBottom w:val="0"/>
          <w:divBdr>
            <w:top w:val="none" w:sz="0" w:space="0" w:color="auto"/>
            <w:left w:val="none" w:sz="0" w:space="0" w:color="auto"/>
            <w:bottom w:val="none" w:sz="0" w:space="0" w:color="auto"/>
            <w:right w:val="none" w:sz="0" w:space="0" w:color="auto"/>
          </w:divBdr>
        </w:div>
        <w:div w:id="486362718">
          <w:marLeft w:val="480"/>
          <w:marRight w:val="0"/>
          <w:marTop w:val="0"/>
          <w:marBottom w:val="0"/>
          <w:divBdr>
            <w:top w:val="none" w:sz="0" w:space="0" w:color="auto"/>
            <w:left w:val="none" w:sz="0" w:space="0" w:color="auto"/>
            <w:bottom w:val="none" w:sz="0" w:space="0" w:color="auto"/>
            <w:right w:val="none" w:sz="0" w:space="0" w:color="auto"/>
          </w:divBdr>
        </w:div>
        <w:div w:id="489562774">
          <w:marLeft w:val="480"/>
          <w:marRight w:val="0"/>
          <w:marTop w:val="0"/>
          <w:marBottom w:val="0"/>
          <w:divBdr>
            <w:top w:val="none" w:sz="0" w:space="0" w:color="auto"/>
            <w:left w:val="none" w:sz="0" w:space="0" w:color="auto"/>
            <w:bottom w:val="none" w:sz="0" w:space="0" w:color="auto"/>
            <w:right w:val="none" w:sz="0" w:space="0" w:color="auto"/>
          </w:divBdr>
        </w:div>
        <w:div w:id="567308713">
          <w:marLeft w:val="480"/>
          <w:marRight w:val="0"/>
          <w:marTop w:val="0"/>
          <w:marBottom w:val="0"/>
          <w:divBdr>
            <w:top w:val="none" w:sz="0" w:space="0" w:color="auto"/>
            <w:left w:val="none" w:sz="0" w:space="0" w:color="auto"/>
            <w:bottom w:val="none" w:sz="0" w:space="0" w:color="auto"/>
            <w:right w:val="none" w:sz="0" w:space="0" w:color="auto"/>
          </w:divBdr>
        </w:div>
        <w:div w:id="569265920">
          <w:marLeft w:val="480"/>
          <w:marRight w:val="0"/>
          <w:marTop w:val="0"/>
          <w:marBottom w:val="0"/>
          <w:divBdr>
            <w:top w:val="none" w:sz="0" w:space="0" w:color="auto"/>
            <w:left w:val="none" w:sz="0" w:space="0" w:color="auto"/>
            <w:bottom w:val="none" w:sz="0" w:space="0" w:color="auto"/>
            <w:right w:val="none" w:sz="0" w:space="0" w:color="auto"/>
          </w:divBdr>
        </w:div>
        <w:div w:id="573709862">
          <w:marLeft w:val="480"/>
          <w:marRight w:val="0"/>
          <w:marTop w:val="0"/>
          <w:marBottom w:val="0"/>
          <w:divBdr>
            <w:top w:val="none" w:sz="0" w:space="0" w:color="auto"/>
            <w:left w:val="none" w:sz="0" w:space="0" w:color="auto"/>
            <w:bottom w:val="none" w:sz="0" w:space="0" w:color="auto"/>
            <w:right w:val="none" w:sz="0" w:space="0" w:color="auto"/>
          </w:divBdr>
        </w:div>
        <w:div w:id="665523080">
          <w:marLeft w:val="480"/>
          <w:marRight w:val="0"/>
          <w:marTop w:val="0"/>
          <w:marBottom w:val="0"/>
          <w:divBdr>
            <w:top w:val="none" w:sz="0" w:space="0" w:color="auto"/>
            <w:left w:val="none" w:sz="0" w:space="0" w:color="auto"/>
            <w:bottom w:val="none" w:sz="0" w:space="0" w:color="auto"/>
            <w:right w:val="none" w:sz="0" w:space="0" w:color="auto"/>
          </w:divBdr>
        </w:div>
        <w:div w:id="669673523">
          <w:marLeft w:val="480"/>
          <w:marRight w:val="0"/>
          <w:marTop w:val="0"/>
          <w:marBottom w:val="0"/>
          <w:divBdr>
            <w:top w:val="none" w:sz="0" w:space="0" w:color="auto"/>
            <w:left w:val="none" w:sz="0" w:space="0" w:color="auto"/>
            <w:bottom w:val="none" w:sz="0" w:space="0" w:color="auto"/>
            <w:right w:val="none" w:sz="0" w:space="0" w:color="auto"/>
          </w:divBdr>
        </w:div>
        <w:div w:id="677391160">
          <w:marLeft w:val="480"/>
          <w:marRight w:val="0"/>
          <w:marTop w:val="0"/>
          <w:marBottom w:val="0"/>
          <w:divBdr>
            <w:top w:val="none" w:sz="0" w:space="0" w:color="auto"/>
            <w:left w:val="none" w:sz="0" w:space="0" w:color="auto"/>
            <w:bottom w:val="none" w:sz="0" w:space="0" w:color="auto"/>
            <w:right w:val="none" w:sz="0" w:space="0" w:color="auto"/>
          </w:divBdr>
        </w:div>
        <w:div w:id="806778047">
          <w:marLeft w:val="480"/>
          <w:marRight w:val="0"/>
          <w:marTop w:val="0"/>
          <w:marBottom w:val="0"/>
          <w:divBdr>
            <w:top w:val="none" w:sz="0" w:space="0" w:color="auto"/>
            <w:left w:val="none" w:sz="0" w:space="0" w:color="auto"/>
            <w:bottom w:val="none" w:sz="0" w:space="0" w:color="auto"/>
            <w:right w:val="none" w:sz="0" w:space="0" w:color="auto"/>
          </w:divBdr>
        </w:div>
        <w:div w:id="863516201">
          <w:marLeft w:val="480"/>
          <w:marRight w:val="0"/>
          <w:marTop w:val="0"/>
          <w:marBottom w:val="0"/>
          <w:divBdr>
            <w:top w:val="none" w:sz="0" w:space="0" w:color="auto"/>
            <w:left w:val="none" w:sz="0" w:space="0" w:color="auto"/>
            <w:bottom w:val="none" w:sz="0" w:space="0" w:color="auto"/>
            <w:right w:val="none" w:sz="0" w:space="0" w:color="auto"/>
          </w:divBdr>
        </w:div>
        <w:div w:id="874002796">
          <w:marLeft w:val="480"/>
          <w:marRight w:val="0"/>
          <w:marTop w:val="0"/>
          <w:marBottom w:val="0"/>
          <w:divBdr>
            <w:top w:val="none" w:sz="0" w:space="0" w:color="auto"/>
            <w:left w:val="none" w:sz="0" w:space="0" w:color="auto"/>
            <w:bottom w:val="none" w:sz="0" w:space="0" w:color="auto"/>
            <w:right w:val="none" w:sz="0" w:space="0" w:color="auto"/>
          </w:divBdr>
        </w:div>
        <w:div w:id="888540660">
          <w:marLeft w:val="480"/>
          <w:marRight w:val="0"/>
          <w:marTop w:val="0"/>
          <w:marBottom w:val="0"/>
          <w:divBdr>
            <w:top w:val="none" w:sz="0" w:space="0" w:color="auto"/>
            <w:left w:val="none" w:sz="0" w:space="0" w:color="auto"/>
            <w:bottom w:val="none" w:sz="0" w:space="0" w:color="auto"/>
            <w:right w:val="none" w:sz="0" w:space="0" w:color="auto"/>
          </w:divBdr>
        </w:div>
        <w:div w:id="890310556">
          <w:marLeft w:val="480"/>
          <w:marRight w:val="0"/>
          <w:marTop w:val="0"/>
          <w:marBottom w:val="0"/>
          <w:divBdr>
            <w:top w:val="none" w:sz="0" w:space="0" w:color="auto"/>
            <w:left w:val="none" w:sz="0" w:space="0" w:color="auto"/>
            <w:bottom w:val="none" w:sz="0" w:space="0" w:color="auto"/>
            <w:right w:val="none" w:sz="0" w:space="0" w:color="auto"/>
          </w:divBdr>
        </w:div>
        <w:div w:id="933051668">
          <w:marLeft w:val="480"/>
          <w:marRight w:val="0"/>
          <w:marTop w:val="0"/>
          <w:marBottom w:val="0"/>
          <w:divBdr>
            <w:top w:val="none" w:sz="0" w:space="0" w:color="auto"/>
            <w:left w:val="none" w:sz="0" w:space="0" w:color="auto"/>
            <w:bottom w:val="none" w:sz="0" w:space="0" w:color="auto"/>
            <w:right w:val="none" w:sz="0" w:space="0" w:color="auto"/>
          </w:divBdr>
        </w:div>
        <w:div w:id="995645782">
          <w:marLeft w:val="480"/>
          <w:marRight w:val="0"/>
          <w:marTop w:val="0"/>
          <w:marBottom w:val="0"/>
          <w:divBdr>
            <w:top w:val="none" w:sz="0" w:space="0" w:color="auto"/>
            <w:left w:val="none" w:sz="0" w:space="0" w:color="auto"/>
            <w:bottom w:val="none" w:sz="0" w:space="0" w:color="auto"/>
            <w:right w:val="none" w:sz="0" w:space="0" w:color="auto"/>
          </w:divBdr>
        </w:div>
        <w:div w:id="1002851207">
          <w:marLeft w:val="480"/>
          <w:marRight w:val="0"/>
          <w:marTop w:val="0"/>
          <w:marBottom w:val="0"/>
          <w:divBdr>
            <w:top w:val="none" w:sz="0" w:space="0" w:color="auto"/>
            <w:left w:val="none" w:sz="0" w:space="0" w:color="auto"/>
            <w:bottom w:val="none" w:sz="0" w:space="0" w:color="auto"/>
            <w:right w:val="none" w:sz="0" w:space="0" w:color="auto"/>
          </w:divBdr>
        </w:div>
        <w:div w:id="1037850386">
          <w:marLeft w:val="480"/>
          <w:marRight w:val="0"/>
          <w:marTop w:val="0"/>
          <w:marBottom w:val="0"/>
          <w:divBdr>
            <w:top w:val="none" w:sz="0" w:space="0" w:color="auto"/>
            <w:left w:val="none" w:sz="0" w:space="0" w:color="auto"/>
            <w:bottom w:val="none" w:sz="0" w:space="0" w:color="auto"/>
            <w:right w:val="none" w:sz="0" w:space="0" w:color="auto"/>
          </w:divBdr>
        </w:div>
        <w:div w:id="1057437854">
          <w:marLeft w:val="480"/>
          <w:marRight w:val="0"/>
          <w:marTop w:val="0"/>
          <w:marBottom w:val="0"/>
          <w:divBdr>
            <w:top w:val="none" w:sz="0" w:space="0" w:color="auto"/>
            <w:left w:val="none" w:sz="0" w:space="0" w:color="auto"/>
            <w:bottom w:val="none" w:sz="0" w:space="0" w:color="auto"/>
            <w:right w:val="none" w:sz="0" w:space="0" w:color="auto"/>
          </w:divBdr>
        </w:div>
        <w:div w:id="1139148490">
          <w:marLeft w:val="480"/>
          <w:marRight w:val="0"/>
          <w:marTop w:val="0"/>
          <w:marBottom w:val="0"/>
          <w:divBdr>
            <w:top w:val="none" w:sz="0" w:space="0" w:color="auto"/>
            <w:left w:val="none" w:sz="0" w:space="0" w:color="auto"/>
            <w:bottom w:val="none" w:sz="0" w:space="0" w:color="auto"/>
            <w:right w:val="none" w:sz="0" w:space="0" w:color="auto"/>
          </w:divBdr>
        </w:div>
        <w:div w:id="1234043343">
          <w:marLeft w:val="480"/>
          <w:marRight w:val="0"/>
          <w:marTop w:val="0"/>
          <w:marBottom w:val="0"/>
          <w:divBdr>
            <w:top w:val="none" w:sz="0" w:space="0" w:color="auto"/>
            <w:left w:val="none" w:sz="0" w:space="0" w:color="auto"/>
            <w:bottom w:val="none" w:sz="0" w:space="0" w:color="auto"/>
            <w:right w:val="none" w:sz="0" w:space="0" w:color="auto"/>
          </w:divBdr>
        </w:div>
        <w:div w:id="1245530539">
          <w:marLeft w:val="480"/>
          <w:marRight w:val="0"/>
          <w:marTop w:val="0"/>
          <w:marBottom w:val="0"/>
          <w:divBdr>
            <w:top w:val="none" w:sz="0" w:space="0" w:color="auto"/>
            <w:left w:val="none" w:sz="0" w:space="0" w:color="auto"/>
            <w:bottom w:val="none" w:sz="0" w:space="0" w:color="auto"/>
            <w:right w:val="none" w:sz="0" w:space="0" w:color="auto"/>
          </w:divBdr>
        </w:div>
        <w:div w:id="1267272649">
          <w:marLeft w:val="480"/>
          <w:marRight w:val="0"/>
          <w:marTop w:val="0"/>
          <w:marBottom w:val="0"/>
          <w:divBdr>
            <w:top w:val="none" w:sz="0" w:space="0" w:color="auto"/>
            <w:left w:val="none" w:sz="0" w:space="0" w:color="auto"/>
            <w:bottom w:val="none" w:sz="0" w:space="0" w:color="auto"/>
            <w:right w:val="none" w:sz="0" w:space="0" w:color="auto"/>
          </w:divBdr>
        </w:div>
        <w:div w:id="1278492398">
          <w:marLeft w:val="480"/>
          <w:marRight w:val="0"/>
          <w:marTop w:val="0"/>
          <w:marBottom w:val="0"/>
          <w:divBdr>
            <w:top w:val="none" w:sz="0" w:space="0" w:color="auto"/>
            <w:left w:val="none" w:sz="0" w:space="0" w:color="auto"/>
            <w:bottom w:val="none" w:sz="0" w:space="0" w:color="auto"/>
            <w:right w:val="none" w:sz="0" w:space="0" w:color="auto"/>
          </w:divBdr>
        </w:div>
        <w:div w:id="1284850846">
          <w:marLeft w:val="480"/>
          <w:marRight w:val="0"/>
          <w:marTop w:val="0"/>
          <w:marBottom w:val="0"/>
          <w:divBdr>
            <w:top w:val="none" w:sz="0" w:space="0" w:color="auto"/>
            <w:left w:val="none" w:sz="0" w:space="0" w:color="auto"/>
            <w:bottom w:val="none" w:sz="0" w:space="0" w:color="auto"/>
            <w:right w:val="none" w:sz="0" w:space="0" w:color="auto"/>
          </w:divBdr>
        </w:div>
        <w:div w:id="1287586982">
          <w:marLeft w:val="480"/>
          <w:marRight w:val="0"/>
          <w:marTop w:val="0"/>
          <w:marBottom w:val="0"/>
          <w:divBdr>
            <w:top w:val="none" w:sz="0" w:space="0" w:color="auto"/>
            <w:left w:val="none" w:sz="0" w:space="0" w:color="auto"/>
            <w:bottom w:val="none" w:sz="0" w:space="0" w:color="auto"/>
            <w:right w:val="none" w:sz="0" w:space="0" w:color="auto"/>
          </w:divBdr>
        </w:div>
        <w:div w:id="1326275868">
          <w:marLeft w:val="480"/>
          <w:marRight w:val="0"/>
          <w:marTop w:val="0"/>
          <w:marBottom w:val="0"/>
          <w:divBdr>
            <w:top w:val="none" w:sz="0" w:space="0" w:color="auto"/>
            <w:left w:val="none" w:sz="0" w:space="0" w:color="auto"/>
            <w:bottom w:val="none" w:sz="0" w:space="0" w:color="auto"/>
            <w:right w:val="none" w:sz="0" w:space="0" w:color="auto"/>
          </w:divBdr>
        </w:div>
        <w:div w:id="1336180294">
          <w:marLeft w:val="480"/>
          <w:marRight w:val="0"/>
          <w:marTop w:val="0"/>
          <w:marBottom w:val="0"/>
          <w:divBdr>
            <w:top w:val="none" w:sz="0" w:space="0" w:color="auto"/>
            <w:left w:val="none" w:sz="0" w:space="0" w:color="auto"/>
            <w:bottom w:val="none" w:sz="0" w:space="0" w:color="auto"/>
            <w:right w:val="none" w:sz="0" w:space="0" w:color="auto"/>
          </w:divBdr>
        </w:div>
        <w:div w:id="1354763321">
          <w:marLeft w:val="480"/>
          <w:marRight w:val="0"/>
          <w:marTop w:val="0"/>
          <w:marBottom w:val="0"/>
          <w:divBdr>
            <w:top w:val="none" w:sz="0" w:space="0" w:color="auto"/>
            <w:left w:val="none" w:sz="0" w:space="0" w:color="auto"/>
            <w:bottom w:val="none" w:sz="0" w:space="0" w:color="auto"/>
            <w:right w:val="none" w:sz="0" w:space="0" w:color="auto"/>
          </w:divBdr>
        </w:div>
        <w:div w:id="1363752432">
          <w:marLeft w:val="480"/>
          <w:marRight w:val="0"/>
          <w:marTop w:val="0"/>
          <w:marBottom w:val="0"/>
          <w:divBdr>
            <w:top w:val="none" w:sz="0" w:space="0" w:color="auto"/>
            <w:left w:val="none" w:sz="0" w:space="0" w:color="auto"/>
            <w:bottom w:val="none" w:sz="0" w:space="0" w:color="auto"/>
            <w:right w:val="none" w:sz="0" w:space="0" w:color="auto"/>
          </w:divBdr>
        </w:div>
        <w:div w:id="1374185871">
          <w:marLeft w:val="480"/>
          <w:marRight w:val="0"/>
          <w:marTop w:val="0"/>
          <w:marBottom w:val="0"/>
          <w:divBdr>
            <w:top w:val="none" w:sz="0" w:space="0" w:color="auto"/>
            <w:left w:val="none" w:sz="0" w:space="0" w:color="auto"/>
            <w:bottom w:val="none" w:sz="0" w:space="0" w:color="auto"/>
            <w:right w:val="none" w:sz="0" w:space="0" w:color="auto"/>
          </w:divBdr>
        </w:div>
        <w:div w:id="1413887843">
          <w:marLeft w:val="480"/>
          <w:marRight w:val="0"/>
          <w:marTop w:val="0"/>
          <w:marBottom w:val="0"/>
          <w:divBdr>
            <w:top w:val="none" w:sz="0" w:space="0" w:color="auto"/>
            <w:left w:val="none" w:sz="0" w:space="0" w:color="auto"/>
            <w:bottom w:val="none" w:sz="0" w:space="0" w:color="auto"/>
            <w:right w:val="none" w:sz="0" w:space="0" w:color="auto"/>
          </w:divBdr>
        </w:div>
        <w:div w:id="1442649155">
          <w:marLeft w:val="480"/>
          <w:marRight w:val="0"/>
          <w:marTop w:val="0"/>
          <w:marBottom w:val="0"/>
          <w:divBdr>
            <w:top w:val="none" w:sz="0" w:space="0" w:color="auto"/>
            <w:left w:val="none" w:sz="0" w:space="0" w:color="auto"/>
            <w:bottom w:val="none" w:sz="0" w:space="0" w:color="auto"/>
            <w:right w:val="none" w:sz="0" w:space="0" w:color="auto"/>
          </w:divBdr>
        </w:div>
        <w:div w:id="1481849829">
          <w:marLeft w:val="480"/>
          <w:marRight w:val="0"/>
          <w:marTop w:val="0"/>
          <w:marBottom w:val="0"/>
          <w:divBdr>
            <w:top w:val="none" w:sz="0" w:space="0" w:color="auto"/>
            <w:left w:val="none" w:sz="0" w:space="0" w:color="auto"/>
            <w:bottom w:val="none" w:sz="0" w:space="0" w:color="auto"/>
            <w:right w:val="none" w:sz="0" w:space="0" w:color="auto"/>
          </w:divBdr>
        </w:div>
        <w:div w:id="1504710340">
          <w:marLeft w:val="480"/>
          <w:marRight w:val="0"/>
          <w:marTop w:val="0"/>
          <w:marBottom w:val="0"/>
          <w:divBdr>
            <w:top w:val="none" w:sz="0" w:space="0" w:color="auto"/>
            <w:left w:val="none" w:sz="0" w:space="0" w:color="auto"/>
            <w:bottom w:val="none" w:sz="0" w:space="0" w:color="auto"/>
            <w:right w:val="none" w:sz="0" w:space="0" w:color="auto"/>
          </w:divBdr>
        </w:div>
        <w:div w:id="1537422086">
          <w:marLeft w:val="480"/>
          <w:marRight w:val="0"/>
          <w:marTop w:val="0"/>
          <w:marBottom w:val="0"/>
          <w:divBdr>
            <w:top w:val="none" w:sz="0" w:space="0" w:color="auto"/>
            <w:left w:val="none" w:sz="0" w:space="0" w:color="auto"/>
            <w:bottom w:val="none" w:sz="0" w:space="0" w:color="auto"/>
            <w:right w:val="none" w:sz="0" w:space="0" w:color="auto"/>
          </w:divBdr>
        </w:div>
        <w:div w:id="1549416935">
          <w:marLeft w:val="480"/>
          <w:marRight w:val="0"/>
          <w:marTop w:val="0"/>
          <w:marBottom w:val="0"/>
          <w:divBdr>
            <w:top w:val="none" w:sz="0" w:space="0" w:color="auto"/>
            <w:left w:val="none" w:sz="0" w:space="0" w:color="auto"/>
            <w:bottom w:val="none" w:sz="0" w:space="0" w:color="auto"/>
            <w:right w:val="none" w:sz="0" w:space="0" w:color="auto"/>
          </w:divBdr>
        </w:div>
        <w:div w:id="1552502227">
          <w:marLeft w:val="480"/>
          <w:marRight w:val="0"/>
          <w:marTop w:val="0"/>
          <w:marBottom w:val="0"/>
          <w:divBdr>
            <w:top w:val="none" w:sz="0" w:space="0" w:color="auto"/>
            <w:left w:val="none" w:sz="0" w:space="0" w:color="auto"/>
            <w:bottom w:val="none" w:sz="0" w:space="0" w:color="auto"/>
            <w:right w:val="none" w:sz="0" w:space="0" w:color="auto"/>
          </w:divBdr>
        </w:div>
        <w:div w:id="1633364268">
          <w:marLeft w:val="480"/>
          <w:marRight w:val="0"/>
          <w:marTop w:val="0"/>
          <w:marBottom w:val="0"/>
          <w:divBdr>
            <w:top w:val="none" w:sz="0" w:space="0" w:color="auto"/>
            <w:left w:val="none" w:sz="0" w:space="0" w:color="auto"/>
            <w:bottom w:val="none" w:sz="0" w:space="0" w:color="auto"/>
            <w:right w:val="none" w:sz="0" w:space="0" w:color="auto"/>
          </w:divBdr>
        </w:div>
        <w:div w:id="1634287217">
          <w:marLeft w:val="480"/>
          <w:marRight w:val="0"/>
          <w:marTop w:val="0"/>
          <w:marBottom w:val="0"/>
          <w:divBdr>
            <w:top w:val="none" w:sz="0" w:space="0" w:color="auto"/>
            <w:left w:val="none" w:sz="0" w:space="0" w:color="auto"/>
            <w:bottom w:val="none" w:sz="0" w:space="0" w:color="auto"/>
            <w:right w:val="none" w:sz="0" w:space="0" w:color="auto"/>
          </w:divBdr>
        </w:div>
        <w:div w:id="1635870131">
          <w:marLeft w:val="480"/>
          <w:marRight w:val="0"/>
          <w:marTop w:val="0"/>
          <w:marBottom w:val="0"/>
          <w:divBdr>
            <w:top w:val="none" w:sz="0" w:space="0" w:color="auto"/>
            <w:left w:val="none" w:sz="0" w:space="0" w:color="auto"/>
            <w:bottom w:val="none" w:sz="0" w:space="0" w:color="auto"/>
            <w:right w:val="none" w:sz="0" w:space="0" w:color="auto"/>
          </w:divBdr>
        </w:div>
        <w:div w:id="1676834832">
          <w:marLeft w:val="480"/>
          <w:marRight w:val="0"/>
          <w:marTop w:val="0"/>
          <w:marBottom w:val="0"/>
          <w:divBdr>
            <w:top w:val="none" w:sz="0" w:space="0" w:color="auto"/>
            <w:left w:val="none" w:sz="0" w:space="0" w:color="auto"/>
            <w:bottom w:val="none" w:sz="0" w:space="0" w:color="auto"/>
            <w:right w:val="none" w:sz="0" w:space="0" w:color="auto"/>
          </w:divBdr>
        </w:div>
        <w:div w:id="1679574445">
          <w:marLeft w:val="480"/>
          <w:marRight w:val="0"/>
          <w:marTop w:val="0"/>
          <w:marBottom w:val="0"/>
          <w:divBdr>
            <w:top w:val="none" w:sz="0" w:space="0" w:color="auto"/>
            <w:left w:val="none" w:sz="0" w:space="0" w:color="auto"/>
            <w:bottom w:val="none" w:sz="0" w:space="0" w:color="auto"/>
            <w:right w:val="none" w:sz="0" w:space="0" w:color="auto"/>
          </w:divBdr>
        </w:div>
        <w:div w:id="1711416977">
          <w:marLeft w:val="480"/>
          <w:marRight w:val="0"/>
          <w:marTop w:val="0"/>
          <w:marBottom w:val="0"/>
          <w:divBdr>
            <w:top w:val="none" w:sz="0" w:space="0" w:color="auto"/>
            <w:left w:val="none" w:sz="0" w:space="0" w:color="auto"/>
            <w:bottom w:val="none" w:sz="0" w:space="0" w:color="auto"/>
            <w:right w:val="none" w:sz="0" w:space="0" w:color="auto"/>
          </w:divBdr>
        </w:div>
        <w:div w:id="1734962887">
          <w:marLeft w:val="480"/>
          <w:marRight w:val="0"/>
          <w:marTop w:val="0"/>
          <w:marBottom w:val="0"/>
          <w:divBdr>
            <w:top w:val="none" w:sz="0" w:space="0" w:color="auto"/>
            <w:left w:val="none" w:sz="0" w:space="0" w:color="auto"/>
            <w:bottom w:val="none" w:sz="0" w:space="0" w:color="auto"/>
            <w:right w:val="none" w:sz="0" w:space="0" w:color="auto"/>
          </w:divBdr>
        </w:div>
        <w:div w:id="1741705684">
          <w:marLeft w:val="480"/>
          <w:marRight w:val="0"/>
          <w:marTop w:val="0"/>
          <w:marBottom w:val="0"/>
          <w:divBdr>
            <w:top w:val="none" w:sz="0" w:space="0" w:color="auto"/>
            <w:left w:val="none" w:sz="0" w:space="0" w:color="auto"/>
            <w:bottom w:val="none" w:sz="0" w:space="0" w:color="auto"/>
            <w:right w:val="none" w:sz="0" w:space="0" w:color="auto"/>
          </w:divBdr>
        </w:div>
        <w:div w:id="1778521606">
          <w:marLeft w:val="480"/>
          <w:marRight w:val="0"/>
          <w:marTop w:val="0"/>
          <w:marBottom w:val="0"/>
          <w:divBdr>
            <w:top w:val="none" w:sz="0" w:space="0" w:color="auto"/>
            <w:left w:val="none" w:sz="0" w:space="0" w:color="auto"/>
            <w:bottom w:val="none" w:sz="0" w:space="0" w:color="auto"/>
            <w:right w:val="none" w:sz="0" w:space="0" w:color="auto"/>
          </w:divBdr>
        </w:div>
        <w:div w:id="1787505182">
          <w:marLeft w:val="480"/>
          <w:marRight w:val="0"/>
          <w:marTop w:val="0"/>
          <w:marBottom w:val="0"/>
          <w:divBdr>
            <w:top w:val="none" w:sz="0" w:space="0" w:color="auto"/>
            <w:left w:val="none" w:sz="0" w:space="0" w:color="auto"/>
            <w:bottom w:val="none" w:sz="0" w:space="0" w:color="auto"/>
            <w:right w:val="none" w:sz="0" w:space="0" w:color="auto"/>
          </w:divBdr>
        </w:div>
        <w:div w:id="1814299363">
          <w:marLeft w:val="480"/>
          <w:marRight w:val="0"/>
          <w:marTop w:val="0"/>
          <w:marBottom w:val="0"/>
          <w:divBdr>
            <w:top w:val="none" w:sz="0" w:space="0" w:color="auto"/>
            <w:left w:val="none" w:sz="0" w:space="0" w:color="auto"/>
            <w:bottom w:val="none" w:sz="0" w:space="0" w:color="auto"/>
            <w:right w:val="none" w:sz="0" w:space="0" w:color="auto"/>
          </w:divBdr>
        </w:div>
        <w:div w:id="1841314286">
          <w:marLeft w:val="480"/>
          <w:marRight w:val="0"/>
          <w:marTop w:val="0"/>
          <w:marBottom w:val="0"/>
          <w:divBdr>
            <w:top w:val="none" w:sz="0" w:space="0" w:color="auto"/>
            <w:left w:val="none" w:sz="0" w:space="0" w:color="auto"/>
            <w:bottom w:val="none" w:sz="0" w:space="0" w:color="auto"/>
            <w:right w:val="none" w:sz="0" w:space="0" w:color="auto"/>
          </w:divBdr>
        </w:div>
        <w:div w:id="1857500050">
          <w:marLeft w:val="480"/>
          <w:marRight w:val="0"/>
          <w:marTop w:val="0"/>
          <w:marBottom w:val="0"/>
          <w:divBdr>
            <w:top w:val="none" w:sz="0" w:space="0" w:color="auto"/>
            <w:left w:val="none" w:sz="0" w:space="0" w:color="auto"/>
            <w:bottom w:val="none" w:sz="0" w:space="0" w:color="auto"/>
            <w:right w:val="none" w:sz="0" w:space="0" w:color="auto"/>
          </w:divBdr>
        </w:div>
        <w:div w:id="1881940368">
          <w:marLeft w:val="480"/>
          <w:marRight w:val="0"/>
          <w:marTop w:val="0"/>
          <w:marBottom w:val="0"/>
          <w:divBdr>
            <w:top w:val="none" w:sz="0" w:space="0" w:color="auto"/>
            <w:left w:val="none" w:sz="0" w:space="0" w:color="auto"/>
            <w:bottom w:val="none" w:sz="0" w:space="0" w:color="auto"/>
            <w:right w:val="none" w:sz="0" w:space="0" w:color="auto"/>
          </w:divBdr>
        </w:div>
        <w:div w:id="1947076363">
          <w:marLeft w:val="480"/>
          <w:marRight w:val="0"/>
          <w:marTop w:val="0"/>
          <w:marBottom w:val="0"/>
          <w:divBdr>
            <w:top w:val="none" w:sz="0" w:space="0" w:color="auto"/>
            <w:left w:val="none" w:sz="0" w:space="0" w:color="auto"/>
            <w:bottom w:val="none" w:sz="0" w:space="0" w:color="auto"/>
            <w:right w:val="none" w:sz="0" w:space="0" w:color="auto"/>
          </w:divBdr>
        </w:div>
        <w:div w:id="1952933260">
          <w:marLeft w:val="480"/>
          <w:marRight w:val="0"/>
          <w:marTop w:val="0"/>
          <w:marBottom w:val="0"/>
          <w:divBdr>
            <w:top w:val="none" w:sz="0" w:space="0" w:color="auto"/>
            <w:left w:val="none" w:sz="0" w:space="0" w:color="auto"/>
            <w:bottom w:val="none" w:sz="0" w:space="0" w:color="auto"/>
            <w:right w:val="none" w:sz="0" w:space="0" w:color="auto"/>
          </w:divBdr>
        </w:div>
        <w:div w:id="1967732115">
          <w:marLeft w:val="480"/>
          <w:marRight w:val="0"/>
          <w:marTop w:val="0"/>
          <w:marBottom w:val="0"/>
          <w:divBdr>
            <w:top w:val="none" w:sz="0" w:space="0" w:color="auto"/>
            <w:left w:val="none" w:sz="0" w:space="0" w:color="auto"/>
            <w:bottom w:val="none" w:sz="0" w:space="0" w:color="auto"/>
            <w:right w:val="none" w:sz="0" w:space="0" w:color="auto"/>
          </w:divBdr>
        </w:div>
        <w:div w:id="2014800607">
          <w:marLeft w:val="480"/>
          <w:marRight w:val="0"/>
          <w:marTop w:val="0"/>
          <w:marBottom w:val="0"/>
          <w:divBdr>
            <w:top w:val="none" w:sz="0" w:space="0" w:color="auto"/>
            <w:left w:val="none" w:sz="0" w:space="0" w:color="auto"/>
            <w:bottom w:val="none" w:sz="0" w:space="0" w:color="auto"/>
            <w:right w:val="none" w:sz="0" w:space="0" w:color="auto"/>
          </w:divBdr>
        </w:div>
        <w:div w:id="2021546629">
          <w:marLeft w:val="480"/>
          <w:marRight w:val="0"/>
          <w:marTop w:val="0"/>
          <w:marBottom w:val="0"/>
          <w:divBdr>
            <w:top w:val="none" w:sz="0" w:space="0" w:color="auto"/>
            <w:left w:val="none" w:sz="0" w:space="0" w:color="auto"/>
            <w:bottom w:val="none" w:sz="0" w:space="0" w:color="auto"/>
            <w:right w:val="none" w:sz="0" w:space="0" w:color="auto"/>
          </w:divBdr>
        </w:div>
        <w:div w:id="2035182411">
          <w:marLeft w:val="480"/>
          <w:marRight w:val="0"/>
          <w:marTop w:val="0"/>
          <w:marBottom w:val="0"/>
          <w:divBdr>
            <w:top w:val="none" w:sz="0" w:space="0" w:color="auto"/>
            <w:left w:val="none" w:sz="0" w:space="0" w:color="auto"/>
            <w:bottom w:val="none" w:sz="0" w:space="0" w:color="auto"/>
            <w:right w:val="none" w:sz="0" w:space="0" w:color="auto"/>
          </w:divBdr>
        </w:div>
        <w:div w:id="2078630116">
          <w:marLeft w:val="480"/>
          <w:marRight w:val="0"/>
          <w:marTop w:val="0"/>
          <w:marBottom w:val="0"/>
          <w:divBdr>
            <w:top w:val="none" w:sz="0" w:space="0" w:color="auto"/>
            <w:left w:val="none" w:sz="0" w:space="0" w:color="auto"/>
            <w:bottom w:val="none" w:sz="0" w:space="0" w:color="auto"/>
            <w:right w:val="none" w:sz="0" w:space="0" w:color="auto"/>
          </w:divBdr>
        </w:div>
        <w:div w:id="2083482583">
          <w:marLeft w:val="480"/>
          <w:marRight w:val="0"/>
          <w:marTop w:val="0"/>
          <w:marBottom w:val="0"/>
          <w:divBdr>
            <w:top w:val="none" w:sz="0" w:space="0" w:color="auto"/>
            <w:left w:val="none" w:sz="0" w:space="0" w:color="auto"/>
            <w:bottom w:val="none" w:sz="0" w:space="0" w:color="auto"/>
            <w:right w:val="none" w:sz="0" w:space="0" w:color="auto"/>
          </w:divBdr>
        </w:div>
        <w:div w:id="2119526588">
          <w:marLeft w:val="480"/>
          <w:marRight w:val="0"/>
          <w:marTop w:val="0"/>
          <w:marBottom w:val="0"/>
          <w:divBdr>
            <w:top w:val="none" w:sz="0" w:space="0" w:color="auto"/>
            <w:left w:val="none" w:sz="0" w:space="0" w:color="auto"/>
            <w:bottom w:val="none" w:sz="0" w:space="0" w:color="auto"/>
            <w:right w:val="none" w:sz="0" w:space="0" w:color="auto"/>
          </w:divBdr>
        </w:div>
        <w:div w:id="2125269596">
          <w:marLeft w:val="480"/>
          <w:marRight w:val="0"/>
          <w:marTop w:val="0"/>
          <w:marBottom w:val="0"/>
          <w:divBdr>
            <w:top w:val="none" w:sz="0" w:space="0" w:color="auto"/>
            <w:left w:val="none" w:sz="0" w:space="0" w:color="auto"/>
            <w:bottom w:val="none" w:sz="0" w:space="0" w:color="auto"/>
            <w:right w:val="none" w:sz="0" w:space="0" w:color="auto"/>
          </w:divBdr>
        </w:div>
        <w:div w:id="2127966777">
          <w:marLeft w:val="480"/>
          <w:marRight w:val="0"/>
          <w:marTop w:val="0"/>
          <w:marBottom w:val="0"/>
          <w:divBdr>
            <w:top w:val="none" w:sz="0" w:space="0" w:color="auto"/>
            <w:left w:val="none" w:sz="0" w:space="0" w:color="auto"/>
            <w:bottom w:val="none" w:sz="0" w:space="0" w:color="auto"/>
            <w:right w:val="none" w:sz="0" w:space="0" w:color="auto"/>
          </w:divBdr>
        </w:div>
        <w:div w:id="2136636027">
          <w:marLeft w:val="480"/>
          <w:marRight w:val="0"/>
          <w:marTop w:val="0"/>
          <w:marBottom w:val="0"/>
          <w:divBdr>
            <w:top w:val="none" w:sz="0" w:space="0" w:color="auto"/>
            <w:left w:val="none" w:sz="0" w:space="0" w:color="auto"/>
            <w:bottom w:val="none" w:sz="0" w:space="0" w:color="auto"/>
            <w:right w:val="none" w:sz="0" w:space="0" w:color="auto"/>
          </w:divBdr>
        </w:div>
      </w:divsChild>
    </w:div>
    <w:div w:id="1286303853">
      <w:bodyDiv w:val="1"/>
      <w:marLeft w:val="0"/>
      <w:marRight w:val="0"/>
      <w:marTop w:val="0"/>
      <w:marBottom w:val="0"/>
      <w:divBdr>
        <w:top w:val="none" w:sz="0" w:space="0" w:color="auto"/>
        <w:left w:val="none" w:sz="0" w:space="0" w:color="auto"/>
        <w:bottom w:val="none" w:sz="0" w:space="0" w:color="auto"/>
        <w:right w:val="none" w:sz="0" w:space="0" w:color="auto"/>
      </w:divBdr>
      <w:divsChild>
        <w:div w:id="1012206">
          <w:marLeft w:val="480"/>
          <w:marRight w:val="0"/>
          <w:marTop w:val="0"/>
          <w:marBottom w:val="0"/>
          <w:divBdr>
            <w:top w:val="none" w:sz="0" w:space="0" w:color="auto"/>
            <w:left w:val="none" w:sz="0" w:space="0" w:color="auto"/>
            <w:bottom w:val="none" w:sz="0" w:space="0" w:color="auto"/>
            <w:right w:val="none" w:sz="0" w:space="0" w:color="auto"/>
          </w:divBdr>
        </w:div>
        <w:div w:id="27684502">
          <w:marLeft w:val="480"/>
          <w:marRight w:val="0"/>
          <w:marTop w:val="0"/>
          <w:marBottom w:val="0"/>
          <w:divBdr>
            <w:top w:val="none" w:sz="0" w:space="0" w:color="auto"/>
            <w:left w:val="none" w:sz="0" w:space="0" w:color="auto"/>
            <w:bottom w:val="none" w:sz="0" w:space="0" w:color="auto"/>
            <w:right w:val="none" w:sz="0" w:space="0" w:color="auto"/>
          </w:divBdr>
        </w:div>
        <w:div w:id="170995097">
          <w:marLeft w:val="480"/>
          <w:marRight w:val="0"/>
          <w:marTop w:val="0"/>
          <w:marBottom w:val="0"/>
          <w:divBdr>
            <w:top w:val="none" w:sz="0" w:space="0" w:color="auto"/>
            <w:left w:val="none" w:sz="0" w:space="0" w:color="auto"/>
            <w:bottom w:val="none" w:sz="0" w:space="0" w:color="auto"/>
            <w:right w:val="none" w:sz="0" w:space="0" w:color="auto"/>
          </w:divBdr>
        </w:div>
        <w:div w:id="181209336">
          <w:marLeft w:val="480"/>
          <w:marRight w:val="0"/>
          <w:marTop w:val="0"/>
          <w:marBottom w:val="0"/>
          <w:divBdr>
            <w:top w:val="none" w:sz="0" w:space="0" w:color="auto"/>
            <w:left w:val="none" w:sz="0" w:space="0" w:color="auto"/>
            <w:bottom w:val="none" w:sz="0" w:space="0" w:color="auto"/>
            <w:right w:val="none" w:sz="0" w:space="0" w:color="auto"/>
          </w:divBdr>
        </w:div>
        <w:div w:id="182325329">
          <w:marLeft w:val="480"/>
          <w:marRight w:val="0"/>
          <w:marTop w:val="0"/>
          <w:marBottom w:val="0"/>
          <w:divBdr>
            <w:top w:val="none" w:sz="0" w:space="0" w:color="auto"/>
            <w:left w:val="none" w:sz="0" w:space="0" w:color="auto"/>
            <w:bottom w:val="none" w:sz="0" w:space="0" w:color="auto"/>
            <w:right w:val="none" w:sz="0" w:space="0" w:color="auto"/>
          </w:divBdr>
        </w:div>
        <w:div w:id="196822089">
          <w:marLeft w:val="480"/>
          <w:marRight w:val="0"/>
          <w:marTop w:val="0"/>
          <w:marBottom w:val="0"/>
          <w:divBdr>
            <w:top w:val="none" w:sz="0" w:space="0" w:color="auto"/>
            <w:left w:val="none" w:sz="0" w:space="0" w:color="auto"/>
            <w:bottom w:val="none" w:sz="0" w:space="0" w:color="auto"/>
            <w:right w:val="none" w:sz="0" w:space="0" w:color="auto"/>
          </w:divBdr>
        </w:div>
        <w:div w:id="270477635">
          <w:marLeft w:val="480"/>
          <w:marRight w:val="0"/>
          <w:marTop w:val="0"/>
          <w:marBottom w:val="0"/>
          <w:divBdr>
            <w:top w:val="none" w:sz="0" w:space="0" w:color="auto"/>
            <w:left w:val="none" w:sz="0" w:space="0" w:color="auto"/>
            <w:bottom w:val="none" w:sz="0" w:space="0" w:color="auto"/>
            <w:right w:val="none" w:sz="0" w:space="0" w:color="auto"/>
          </w:divBdr>
        </w:div>
        <w:div w:id="354501118">
          <w:marLeft w:val="480"/>
          <w:marRight w:val="0"/>
          <w:marTop w:val="0"/>
          <w:marBottom w:val="0"/>
          <w:divBdr>
            <w:top w:val="none" w:sz="0" w:space="0" w:color="auto"/>
            <w:left w:val="none" w:sz="0" w:space="0" w:color="auto"/>
            <w:bottom w:val="none" w:sz="0" w:space="0" w:color="auto"/>
            <w:right w:val="none" w:sz="0" w:space="0" w:color="auto"/>
          </w:divBdr>
        </w:div>
        <w:div w:id="370962984">
          <w:marLeft w:val="480"/>
          <w:marRight w:val="0"/>
          <w:marTop w:val="0"/>
          <w:marBottom w:val="0"/>
          <w:divBdr>
            <w:top w:val="none" w:sz="0" w:space="0" w:color="auto"/>
            <w:left w:val="none" w:sz="0" w:space="0" w:color="auto"/>
            <w:bottom w:val="none" w:sz="0" w:space="0" w:color="auto"/>
            <w:right w:val="none" w:sz="0" w:space="0" w:color="auto"/>
          </w:divBdr>
        </w:div>
        <w:div w:id="398018313">
          <w:marLeft w:val="480"/>
          <w:marRight w:val="0"/>
          <w:marTop w:val="0"/>
          <w:marBottom w:val="0"/>
          <w:divBdr>
            <w:top w:val="none" w:sz="0" w:space="0" w:color="auto"/>
            <w:left w:val="none" w:sz="0" w:space="0" w:color="auto"/>
            <w:bottom w:val="none" w:sz="0" w:space="0" w:color="auto"/>
            <w:right w:val="none" w:sz="0" w:space="0" w:color="auto"/>
          </w:divBdr>
        </w:div>
        <w:div w:id="407457760">
          <w:marLeft w:val="480"/>
          <w:marRight w:val="0"/>
          <w:marTop w:val="0"/>
          <w:marBottom w:val="0"/>
          <w:divBdr>
            <w:top w:val="none" w:sz="0" w:space="0" w:color="auto"/>
            <w:left w:val="none" w:sz="0" w:space="0" w:color="auto"/>
            <w:bottom w:val="none" w:sz="0" w:space="0" w:color="auto"/>
            <w:right w:val="none" w:sz="0" w:space="0" w:color="auto"/>
          </w:divBdr>
        </w:div>
        <w:div w:id="504318902">
          <w:marLeft w:val="480"/>
          <w:marRight w:val="0"/>
          <w:marTop w:val="0"/>
          <w:marBottom w:val="0"/>
          <w:divBdr>
            <w:top w:val="none" w:sz="0" w:space="0" w:color="auto"/>
            <w:left w:val="none" w:sz="0" w:space="0" w:color="auto"/>
            <w:bottom w:val="none" w:sz="0" w:space="0" w:color="auto"/>
            <w:right w:val="none" w:sz="0" w:space="0" w:color="auto"/>
          </w:divBdr>
        </w:div>
        <w:div w:id="508250782">
          <w:marLeft w:val="480"/>
          <w:marRight w:val="0"/>
          <w:marTop w:val="0"/>
          <w:marBottom w:val="0"/>
          <w:divBdr>
            <w:top w:val="none" w:sz="0" w:space="0" w:color="auto"/>
            <w:left w:val="none" w:sz="0" w:space="0" w:color="auto"/>
            <w:bottom w:val="none" w:sz="0" w:space="0" w:color="auto"/>
            <w:right w:val="none" w:sz="0" w:space="0" w:color="auto"/>
          </w:divBdr>
        </w:div>
        <w:div w:id="511726945">
          <w:marLeft w:val="480"/>
          <w:marRight w:val="0"/>
          <w:marTop w:val="0"/>
          <w:marBottom w:val="0"/>
          <w:divBdr>
            <w:top w:val="none" w:sz="0" w:space="0" w:color="auto"/>
            <w:left w:val="none" w:sz="0" w:space="0" w:color="auto"/>
            <w:bottom w:val="none" w:sz="0" w:space="0" w:color="auto"/>
            <w:right w:val="none" w:sz="0" w:space="0" w:color="auto"/>
          </w:divBdr>
        </w:div>
        <w:div w:id="520894220">
          <w:marLeft w:val="480"/>
          <w:marRight w:val="0"/>
          <w:marTop w:val="0"/>
          <w:marBottom w:val="0"/>
          <w:divBdr>
            <w:top w:val="none" w:sz="0" w:space="0" w:color="auto"/>
            <w:left w:val="none" w:sz="0" w:space="0" w:color="auto"/>
            <w:bottom w:val="none" w:sz="0" w:space="0" w:color="auto"/>
            <w:right w:val="none" w:sz="0" w:space="0" w:color="auto"/>
          </w:divBdr>
        </w:div>
        <w:div w:id="553352667">
          <w:marLeft w:val="480"/>
          <w:marRight w:val="0"/>
          <w:marTop w:val="0"/>
          <w:marBottom w:val="0"/>
          <w:divBdr>
            <w:top w:val="none" w:sz="0" w:space="0" w:color="auto"/>
            <w:left w:val="none" w:sz="0" w:space="0" w:color="auto"/>
            <w:bottom w:val="none" w:sz="0" w:space="0" w:color="auto"/>
            <w:right w:val="none" w:sz="0" w:space="0" w:color="auto"/>
          </w:divBdr>
        </w:div>
        <w:div w:id="587620018">
          <w:marLeft w:val="480"/>
          <w:marRight w:val="0"/>
          <w:marTop w:val="0"/>
          <w:marBottom w:val="0"/>
          <w:divBdr>
            <w:top w:val="none" w:sz="0" w:space="0" w:color="auto"/>
            <w:left w:val="none" w:sz="0" w:space="0" w:color="auto"/>
            <w:bottom w:val="none" w:sz="0" w:space="0" w:color="auto"/>
            <w:right w:val="none" w:sz="0" w:space="0" w:color="auto"/>
          </w:divBdr>
        </w:div>
        <w:div w:id="659042728">
          <w:marLeft w:val="480"/>
          <w:marRight w:val="0"/>
          <w:marTop w:val="0"/>
          <w:marBottom w:val="0"/>
          <w:divBdr>
            <w:top w:val="none" w:sz="0" w:space="0" w:color="auto"/>
            <w:left w:val="none" w:sz="0" w:space="0" w:color="auto"/>
            <w:bottom w:val="none" w:sz="0" w:space="0" w:color="auto"/>
            <w:right w:val="none" w:sz="0" w:space="0" w:color="auto"/>
          </w:divBdr>
        </w:div>
        <w:div w:id="688869059">
          <w:marLeft w:val="480"/>
          <w:marRight w:val="0"/>
          <w:marTop w:val="0"/>
          <w:marBottom w:val="0"/>
          <w:divBdr>
            <w:top w:val="none" w:sz="0" w:space="0" w:color="auto"/>
            <w:left w:val="none" w:sz="0" w:space="0" w:color="auto"/>
            <w:bottom w:val="none" w:sz="0" w:space="0" w:color="auto"/>
            <w:right w:val="none" w:sz="0" w:space="0" w:color="auto"/>
          </w:divBdr>
        </w:div>
        <w:div w:id="693382140">
          <w:marLeft w:val="480"/>
          <w:marRight w:val="0"/>
          <w:marTop w:val="0"/>
          <w:marBottom w:val="0"/>
          <w:divBdr>
            <w:top w:val="none" w:sz="0" w:space="0" w:color="auto"/>
            <w:left w:val="none" w:sz="0" w:space="0" w:color="auto"/>
            <w:bottom w:val="none" w:sz="0" w:space="0" w:color="auto"/>
            <w:right w:val="none" w:sz="0" w:space="0" w:color="auto"/>
          </w:divBdr>
        </w:div>
        <w:div w:id="697463975">
          <w:marLeft w:val="480"/>
          <w:marRight w:val="0"/>
          <w:marTop w:val="0"/>
          <w:marBottom w:val="0"/>
          <w:divBdr>
            <w:top w:val="none" w:sz="0" w:space="0" w:color="auto"/>
            <w:left w:val="none" w:sz="0" w:space="0" w:color="auto"/>
            <w:bottom w:val="none" w:sz="0" w:space="0" w:color="auto"/>
            <w:right w:val="none" w:sz="0" w:space="0" w:color="auto"/>
          </w:divBdr>
        </w:div>
        <w:div w:id="728259830">
          <w:marLeft w:val="480"/>
          <w:marRight w:val="0"/>
          <w:marTop w:val="0"/>
          <w:marBottom w:val="0"/>
          <w:divBdr>
            <w:top w:val="none" w:sz="0" w:space="0" w:color="auto"/>
            <w:left w:val="none" w:sz="0" w:space="0" w:color="auto"/>
            <w:bottom w:val="none" w:sz="0" w:space="0" w:color="auto"/>
            <w:right w:val="none" w:sz="0" w:space="0" w:color="auto"/>
          </w:divBdr>
        </w:div>
        <w:div w:id="734011509">
          <w:marLeft w:val="480"/>
          <w:marRight w:val="0"/>
          <w:marTop w:val="0"/>
          <w:marBottom w:val="0"/>
          <w:divBdr>
            <w:top w:val="none" w:sz="0" w:space="0" w:color="auto"/>
            <w:left w:val="none" w:sz="0" w:space="0" w:color="auto"/>
            <w:bottom w:val="none" w:sz="0" w:space="0" w:color="auto"/>
            <w:right w:val="none" w:sz="0" w:space="0" w:color="auto"/>
          </w:divBdr>
        </w:div>
        <w:div w:id="750277013">
          <w:marLeft w:val="480"/>
          <w:marRight w:val="0"/>
          <w:marTop w:val="0"/>
          <w:marBottom w:val="0"/>
          <w:divBdr>
            <w:top w:val="none" w:sz="0" w:space="0" w:color="auto"/>
            <w:left w:val="none" w:sz="0" w:space="0" w:color="auto"/>
            <w:bottom w:val="none" w:sz="0" w:space="0" w:color="auto"/>
            <w:right w:val="none" w:sz="0" w:space="0" w:color="auto"/>
          </w:divBdr>
        </w:div>
        <w:div w:id="766541308">
          <w:marLeft w:val="480"/>
          <w:marRight w:val="0"/>
          <w:marTop w:val="0"/>
          <w:marBottom w:val="0"/>
          <w:divBdr>
            <w:top w:val="none" w:sz="0" w:space="0" w:color="auto"/>
            <w:left w:val="none" w:sz="0" w:space="0" w:color="auto"/>
            <w:bottom w:val="none" w:sz="0" w:space="0" w:color="auto"/>
            <w:right w:val="none" w:sz="0" w:space="0" w:color="auto"/>
          </w:divBdr>
        </w:div>
        <w:div w:id="820392816">
          <w:marLeft w:val="480"/>
          <w:marRight w:val="0"/>
          <w:marTop w:val="0"/>
          <w:marBottom w:val="0"/>
          <w:divBdr>
            <w:top w:val="none" w:sz="0" w:space="0" w:color="auto"/>
            <w:left w:val="none" w:sz="0" w:space="0" w:color="auto"/>
            <w:bottom w:val="none" w:sz="0" w:space="0" w:color="auto"/>
            <w:right w:val="none" w:sz="0" w:space="0" w:color="auto"/>
          </w:divBdr>
        </w:div>
        <w:div w:id="839153247">
          <w:marLeft w:val="480"/>
          <w:marRight w:val="0"/>
          <w:marTop w:val="0"/>
          <w:marBottom w:val="0"/>
          <w:divBdr>
            <w:top w:val="none" w:sz="0" w:space="0" w:color="auto"/>
            <w:left w:val="none" w:sz="0" w:space="0" w:color="auto"/>
            <w:bottom w:val="none" w:sz="0" w:space="0" w:color="auto"/>
            <w:right w:val="none" w:sz="0" w:space="0" w:color="auto"/>
          </w:divBdr>
        </w:div>
        <w:div w:id="871188211">
          <w:marLeft w:val="480"/>
          <w:marRight w:val="0"/>
          <w:marTop w:val="0"/>
          <w:marBottom w:val="0"/>
          <w:divBdr>
            <w:top w:val="none" w:sz="0" w:space="0" w:color="auto"/>
            <w:left w:val="none" w:sz="0" w:space="0" w:color="auto"/>
            <w:bottom w:val="none" w:sz="0" w:space="0" w:color="auto"/>
            <w:right w:val="none" w:sz="0" w:space="0" w:color="auto"/>
          </w:divBdr>
        </w:div>
        <w:div w:id="893203475">
          <w:marLeft w:val="480"/>
          <w:marRight w:val="0"/>
          <w:marTop w:val="0"/>
          <w:marBottom w:val="0"/>
          <w:divBdr>
            <w:top w:val="none" w:sz="0" w:space="0" w:color="auto"/>
            <w:left w:val="none" w:sz="0" w:space="0" w:color="auto"/>
            <w:bottom w:val="none" w:sz="0" w:space="0" w:color="auto"/>
            <w:right w:val="none" w:sz="0" w:space="0" w:color="auto"/>
          </w:divBdr>
        </w:div>
        <w:div w:id="908924133">
          <w:marLeft w:val="480"/>
          <w:marRight w:val="0"/>
          <w:marTop w:val="0"/>
          <w:marBottom w:val="0"/>
          <w:divBdr>
            <w:top w:val="none" w:sz="0" w:space="0" w:color="auto"/>
            <w:left w:val="none" w:sz="0" w:space="0" w:color="auto"/>
            <w:bottom w:val="none" w:sz="0" w:space="0" w:color="auto"/>
            <w:right w:val="none" w:sz="0" w:space="0" w:color="auto"/>
          </w:divBdr>
        </w:div>
        <w:div w:id="945040157">
          <w:marLeft w:val="480"/>
          <w:marRight w:val="0"/>
          <w:marTop w:val="0"/>
          <w:marBottom w:val="0"/>
          <w:divBdr>
            <w:top w:val="none" w:sz="0" w:space="0" w:color="auto"/>
            <w:left w:val="none" w:sz="0" w:space="0" w:color="auto"/>
            <w:bottom w:val="none" w:sz="0" w:space="0" w:color="auto"/>
            <w:right w:val="none" w:sz="0" w:space="0" w:color="auto"/>
          </w:divBdr>
        </w:div>
        <w:div w:id="960187916">
          <w:marLeft w:val="480"/>
          <w:marRight w:val="0"/>
          <w:marTop w:val="0"/>
          <w:marBottom w:val="0"/>
          <w:divBdr>
            <w:top w:val="none" w:sz="0" w:space="0" w:color="auto"/>
            <w:left w:val="none" w:sz="0" w:space="0" w:color="auto"/>
            <w:bottom w:val="none" w:sz="0" w:space="0" w:color="auto"/>
            <w:right w:val="none" w:sz="0" w:space="0" w:color="auto"/>
          </w:divBdr>
        </w:div>
        <w:div w:id="1038579113">
          <w:marLeft w:val="480"/>
          <w:marRight w:val="0"/>
          <w:marTop w:val="0"/>
          <w:marBottom w:val="0"/>
          <w:divBdr>
            <w:top w:val="none" w:sz="0" w:space="0" w:color="auto"/>
            <w:left w:val="none" w:sz="0" w:space="0" w:color="auto"/>
            <w:bottom w:val="none" w:sz="0" w:space="0" w:color="auto"/>
            <w:right w:val="none" w:sz="0" w:space="0" w:color="auto"/>
          </w:divBdr>
        </w:div>
        <w:div w:id="1042945571">
          <w:marLeft w:val="480"/>
          <w:marRight w:val="0"/>
          <w:marTop w:val="0"/>
          <w:marBottom w:val="0"/>
          <w:divBdr>
            <w:top w:val="none" w:sz="0" w:space="0" w:color="auto"/>
            <w:left w:val="none" w:sz="0" w:space="0" w:color="auto"/>
            <w:bottom w:val="none" w:sz="0" w:space="0" w:color="auto"/>
            <w:right w:val="none" w:sz="0" w:space="0" w:color="auto"/>
          </w:divBdr>
        </w:div>
        <w:div w:id="1108089407">
          <w:marLeft w:val="480"/>
          <w:marRight w:val="0"/>
          <w:marTop w:val="0"/>
          <w:marBottom w:val="0"/>
          <w:divBdr>
            <w:top w:val="none" w:sz="0" w:space="0" w:color="auto"/>
            <w:left w:val="none" w:sz="0" w:space="0" w:color="auto"/>
            <w:bottom w:val="none" w:sz="0" w:space="0" w:color="auto"/>
            <w:right w:val="none" w:sz="0" w:space="0" w:color="auto"/>
          </w:divBdr>
        </w:div>
        <w:div w:id="1146824652">
          <w:marLeft w:val="480"/>
          <w:marRight w:val="0"/>
          <w:marTop w:val="0"/>
          <w:marBottom w:val="0"/>
          <w:divBdr>
            <w:top w:val="none" w:sz="0" w:space="0" w:color="auto"/>
            <w:left w:val="none" w:sz="0" w:space="0" w:color="auto"/>
            <w:bottom w:val="none" w:sz="0" w:space="0" w:color="auto"/>
            <w:right w:val="none" w:sz="0" w:space="0" w:color="auto"/>
          </w:divBdr>
        </w:div>
        <w:div w:id="1200557540">
          <w:marLeft w:val="480"/>
          <w:marRight w:val="0"/>
          <w:marTop w:val="0"/>
          <w:marBottom w:val="0"/>
          <w:divBdr>
            <w:top w:val="none" w:sz="0" w:space="0" w:color="auto"/>
            <w:left w:val="none" w:sz="0" w:space="0" w:color="auto"/>
            <w:bottom w:val="none" w:sz="0" w:space="0" w:color="auto"/>
            <w:right w:val="none" w:sz="0" w:space="0" w:color="auto"/>
          </w:divBdr>
        </w:div>
        <w:div w:id="1239482393">
          <w:marLeft w:val="480"/>
          <w:marRight w:val="0"/>
          <w:marTop w:val="0"/>
          <w:marBottom w:val="0"/>
          <w:divBdr>
            <w:top w:val="none" w:sz="0" w:space="0" w:color="auto"/>
            <w:left w:val="none" w:sz="0" w:space="0" w:color="auto"/>
            <w:bottom w:val="none" w:sz="0" w:space="0" w:color="auto"/>
            <w:right w:val="none" w:sz="0" w:space="0" w:color="auto"/>
          </w:divBdr>
        </w:div>
        <w:div w:id="1294675710">
          <w:marLeft w:val="480"/>
          <w:marRight w:val="0"/>
          <w:marTop w:val="0"/>
          <w:marBottom w:val="0"/>
          <w:divBdr>
            <w:top w:val="none" w:sz="0" w:space="0" w:color="auto"/>
            <w:left w:val="none" w:sz="0" w:space="0" w:color="auto"/>
            <w:bottom w:val="none" w:sz="0" w:space="0" w:color="auto"/>
            <w:right w:val="none" w:sz="0" w:space="0" w:color="auto"/>
          </w:divBdr>
        </w:div>
        <w:div w:id="1298803855">
          <w:marLeft w:val="480"/>
          <w:marRight w:val="0"/>
          <w:marTop w:val="0"/>
          <w:marBottom w:val="0"/>
          <w:divBdr>
            <w:top w:val="none" w:sz="0" w:space="0" w:color="auto"/>
            <w:left w:val="none" w:sz="0" w:space="0" w:color="auto"/>
            <w:bottom w:val="none" w:sz="0" w:space="0" w:color="auto"/>
            <w:right w:val="none" w:sz="0" w:space="0" w:color="auto"/>
          </w:divBdr>
        </w:div>
        <w:div w:id="1313756135">
          <w:marLeft w:val="480"/>
          <w:marRight w:val="0"/>
          <w:marTop w:val="0"/>
          <w:marBottom w:val="0"/>
          <w:divBdr>
            <w:top w:val="none" w:sz="0" w:space="0" w:color="auto"/>
            <w:left w:val="none" w:sz="0" w:space="0" w:color="auto"/>
            <w:bottom w:val="none" w:sz="0" w:space="0" w:color="auto"/>
            <w:right w:val="none" w:sz="0" w:space="0" w:color="auto"/>
          </w:divBdr>
        </w:div>
        <w:div w:id="1413963704">
          <w:marLeft w:val="480"/>
          <w:marRight w:val="0"/>
          <w:marTop w:val="0"/>
          <w:marBottom w:val="0"/>
          <w:divBdr>
            <w:top w:val="none" w:sz="0" w:space="0" w:color="auto"/>
            <w:left w:val="none" w:sz="0" w:space="0" w:color="auto"/>
            <w:bottom w:val="none" w:sz="0" w:space="0" w:color="auto"/>
            <w:right w:val="none" w:sz="0" w:space="0" w:color="auto"/>
          </w:divBdr>
        </w:div>
        <w:div w:id="1427577552">
          <w:marLeft w:val="480"/>
          <w:marRight w:val="0"/>
          <w:marTop w:val="0"/>
          <w:marBottom w:val="0"/>
          <w:divBdr>
            <w:top w:val="none" w:sz="0" w:space="0" w:color="auto"/>
            <w:left w:val="none" w:sz="0" w:space="0" w:color="auto"/>
            <w:bottom w:val="none" w:sz="0" w:space="0" w:color="auto"/>
            <w:right w:val="none" w:sz="0" w:space="0" w:color="auto"/>
          </w:divBdr>
        </w:div>
        <w:div w:id="1440220768">
          <w:marLeft w:val="480"/>
          <w:marRight w:val="0"/>
          <w:marTop w:val="0"/>
          <w:marBottom w:val="0"/>
          <w:divBdr>
            <w:top w:val="none" w:sz="0" w:space="0" w:color="auto"/>
            <w:left w:val="none" w:sz="0" w:space="0" w:color="auto"/>
            <w:bottom w:val="none" w:sz="0" w:space="0" w:color="auto"/>
            <w:right w:val="none" w:sz="0" w:space="0" w:color="auto"/>
          </w:divBdr>
        </w:div>
        <w:div w:id="1511137881">
          <w:marLeft w:val="480"/>
          <w:marRight w:val="0"/>
          <w:marTop w:val="0"/>
          <w:marBottom w:val="0"/>
          <w:divBdr>
            <w:top w:val="none" w:sz="0" w:space="0" w:color="auto"/>
            <w:left w:val="none" w:sz="0" w:space="0" w:color="auto"/>
            <w:bottom w:val="none" w:sz="0" w:space="0" w:color="auto"/>
            <w:right w:val="none" w:sz="0" w:space="0" w:color="auto"/>
          </w:divBdr>
        </w:div>
        <w:div w:id="1519809892">
          <w:marLeft w:val="480"/>
          <w:marRight w:val="0"/>
          <w:marTop w:val="0"/>
          <w:marBottom w:val="0"/>
          <w:divBdr>
            <w:top w:val="none" w:sz="0" w:space="0" w:color="auto"/>
            <w:left w:val="none" w:sz="0" w:space="0" w:color="auto"/>
            <w:bottom w:val="none" w:sz="0" w:space="0" w:color="auto"/>
            <w:right w:val="none" w:sz="0" w:space="0" w:color="auto"/>
          </w:divBdr>
        </w:div>
        <w:div w:id="1539048329">
          <w:marLeft w:val="480"/>
          <w:marRight w:val="0"/>
          <w:marTop w:val="0"/>
          <w:marBottom w:val="0"/>
          <w:divBdr>
            <w:top w:val="none" w:sz="0" w:space="0" w:color="auto"/>
            <w:left w:val="none" w:sz="0" w:space="0" w:color="auto"/>
            <w:bottom w:val="none" w:sz="0" w:space="0" w:color="auto"/>
            <w:right w:val="none" w:sz="0" w:space="0" w:color="auto"/>
          </w:divBdr>
        </w:div>
        <w:div w:id="1548569288">
          <w:marLeft w:val="480"/>
          <w:marRight w:val="0"/>
          <w:marTop w:val="0"/>
          <w:marBottom w:val="0"/>
          <w:divBdr>
            <w:top w:val="none" w:sz="0" w:space="0" w:color="auto"/>
            <w:left w:val="none" w:sz="0" w:space="0" w:color="auto"/>
            <w:bottom w:val="none" w:sz="0" w:space="0" w:color="auto"/>
            <w:right w:val="none" w:sz="0" w:space="0" w:color="auto"/>
          </w:divBdr>
        </w:div>
        <w:div w:id="1553299784">
          <w:marLeft w:val="480"/>
          <w:marRight w:val="0"/>
          <w:marTop w:val="0"/>
          <w:marBottom w:val="0"/>
          <w:divBdr>
            <w:top w:val="none" w:sz="0" w:space="0" w:color="auto"/>
            <w:left w:val="none" w:sz="0" w:space="0" w:color="auto"/>
            <w:bottom w:val="none" w:sz="0" w:space="0" w:color="auto"/>
            <w:right w:val="none" w:sz="0" w:space="0" w:color="auto"/>
          </w:divBdr>
        </w:div>
        <w:div w:id="1565985892">
          <w:marLeft w:val="480"/>
          <w:marRight w:val="0"/>
          <w:marTop w:val="0"/>
          <w:marBottom w:val="0"/>
          <w:divBdr>
            <w:top w:val="none" w:sz="0" w:space="0" w:color="auto"/>
            <w:left w:val="none" w:sz="0" w:space="0" w:color="auto"/>
            <w:bottom w:val="none" w:sz="0" w:space="0" w:color="auto"/>
            <w:right w:val="none" w:sz="0" w:space="0" w:color="auto"/>
          </w:divBdr>
        </w:div>
        <w:div w:id="1576820479">
          <w:marLeft w:val="480"/>
          <w:marRight w:val="0"/>
          <w:marTop w:val="0"/>
          <w:marBottom w:val="0"/>
          <w:divBdr>
            <w:top w:val="none" w:sz="0" w:space="0" w:color="auto"/>
            <w:left w:val="none" w:sz="0" w:space="0" w:color="auto"/>
            <w:bottom w:val="none" w:sz="0" w:space="0" w:color="auto"/>
            <w:right w:val="none" w:sz="0" w:space="0" w:color="auto"/>
          </w:divBdr>
        </w:div>
        <w:div w:id="1585068616">
          <w:marLeft w:val="480"/>
          <w:marRight w:val="0"/>
          <w:marTop w:val="0"/>
          <w:marBottom w:val="0"/>
          <w:divBdr>
            <w:top w:val="none" w:sz="0" w:space="0" w:color="auto"/>
            <w:left w:val="none" w:sz="0" w:space="0" w:color="auto"/>
            <w:bottom w:val="none" w:sz="0" w:space="0" w:color="auto"/>
            <w:right w:val="none" w:sz="0" w:space="0" w:color="auto"/>
          </w:divBdr>
        </w:div>
        <w:div w:id="1644849682">
          <w:marLeft w:val="480"/>
          <w:marRight w:val="0"/>
          <w:marTop w:val="0"/>
          <w:marBottom w:val="0"/>
          <w:divBdr>
            <w:top w:val="none" w:sz="0" w:space="0" w:color="auto"/>
            <w:left w:val="none" w:sz="0" w:space="0" w:color="auto"/>
            <w:bottom w:val="none" w:sz="0" w:space="0" w:color="auto"/>
            <w:right w:val="none" w:sz="0" w:space="0" w:color="auto"/>
          </w:divBdr>
        </w:div>
        <w:div w:id="1655260504">
          <w:marLeft w:val="480"/>
          <w:marRight w:val="0"/>
          <w:marTop w:val="0"/>
          <w:marBottom w:val="0"/>
          <w:divBdr>
            <w:top w:val="none" w:sz="0" w:space="0" w:color="auto"/>
            <w:left w:val="none" w:sz="0" w:space="0" w:color="auto"/>
            <w:bottom w:val="none" w:sz="0" w:space="0" w:color="auto"/>
            <w:right w:val="none" w:sz="0" w:space="0" w:color="auto"/>
          </w:divBdr>
        </w:div>
        <w:div w:id="1670206038">
          <w:marLeft w:val="480"/>
          <w:marRight w:val="0"/>
          <w:marTop w:val="0"/>
          <w:marBottom w:val="0"/>
          <w:divBdr>
            <w:top w:val="none" w:sz="0" w:space="0" w:color="auto"/>
            <w:left w:val="none" w:sz="0" w:space="0" w:color="auto"/>
            <w:bottom w:val="none" w:sz="0" w:space="0" w:color="auto"/>
            <w:right w:val="none" w:sz="0" w:space="0" w:color="auto"/>
          </w:divBdr>
        </w:div>
        <w:div w:id="1716389444">
          <w:marLeft w:val="480"/>
          <w:marRight w:val="0"/>
          <w:marTop w:val="0"/>
          <w:marBottom w:val="0"/>
          <w:divBdr>
            <w:top w:val="none" w:sz="0" w:space="0" w:color="auto"/>
            <w:left w:val="none" w:sz="0" w:space="0" w:color="auto"/>
            <w:bottom w:val="none" w:sz="0" w:space="0" w:color="auto"/>
            <w:right w:val="none" w:sz="0" w:space="0" w:color="auto"/>
          </w:divBdr>
        </w:div>
        <w:div w:id="1718165556">
          <w:marLeft w:val="480"/>
          <w:marRight w:val="0"/>
          <w:marTop w:val="0"/>
          <w:marBottom w:val="0"/>
          <w:divBdr>
            <w:top w:val="none" w:sz="0" w:space="0" w:color="auto"/>
            <w:left w:val="none" w:sz="0" w:space="0" w:color="auto"/>
            <w:bottom w:val="none" w:sz="0" w:space="0" w:color="auto"/>
            <w:right w:val="none" w:sz="0" w:space="0" w:color="auto"/>
          </w:divBdr>
        </w:div>
        <w:div w:id="1723404033">
          <w:marLeft w:val="480"/>
          <w:marRight w:val="0"/>
          <w:marTop w:val="0"/>
          <w:marBottom w:val="0"/>
          <w:divBdr>
            <w:top w:val="none" w:sz="0" w:space="0" w:color="auto"/>
            <w:left w:val="none" w:sz="0" w:space="0" w:color="auto"/>
            <w:bottom w:val="none" w:sz="0" w:space="0" w:color="auto"/>
            <w:right w:val="none" w:sz="0" w:space="0" w:color="auto"/>
          </w:divBdr>
        </w:div>
        <w:div w:id="1728068272">
          <w:marLeft w:val="480"/>
          <w:marRight w:val="0"/>
          <w:marTop w:val="0"/>
          <w:marBottom w:val="0"/>
          <w:divBdr>
            <w:top w:val="none" w:sz="0" w:space="0" w:color="auto"/>
            <w:left w:val="none" w:sz="0" w:space="0" w:color="auto"/>
            <w:bottom w:val="none" w:sz="0" w:space="0" w:color="auto"/>
            <w:right w:val="none" w:sz="0" w:space="0" w:color="auto"/>
          </w:divBdr>
        </w:div>
        <w:div w:id="1750808085">
          <w:marLeft w:val="480"/>
          <w:marRight w:val="0"/>
          <w:marTop w:val="0"/>
          <w:marBottom w:val="0"/>
          <w:divBdr>
            <w:top w:val="none" w:sz="0" w:space="0" w:color="auto"/>
            <w:left w:val="none" w:sz="0" w:space="0" w:color="auto"/>
            <w:bottom w:val="none" w:sz="0" w:space="0" w:color="auto"/>
            <w:right w:val="none" w:sz="0" w:space="0" w:color="auto"/>
          </w:divBdr>
        </w:div>
        <w:div w:id="1779444439">
          <w:marLeft w:val="480"/>
          <w:marRight w:val="0"/>
          <w:marTop w:val="0"/>
          <w:marBottom w:val="0"/>
          <w:divBdr>
            <w:top w:val="none" w:sz="0" w:space="0" w:color="auto"/>
            <w:left w:val="none" w:sz="0" w:space="0" w:color="auto"/>
            <w:bottom w:val="none" w:sz="0" w:space="0" w:color="auto"/>
            <w:right w:val="none" w:sz="0" w:space="0" w:color="auto"/>
          </w:divBdr>
        </w:div>
        <w:div w:id="1796093790">
          <w:marLeft w:val="480"/>
          <w:marRight w:val="0"/>
          <w:marTop w:val="0"/>
          <w:marBottom w:val="0"/>
          <w:divBdr>
            <w:top w:val="none" w:sz="0" w:space="0" w:color="auto"/>
            <w:left w:val="none" w:sz="0" w:space="0" w:color="auto"/>
            <w:bottom w:val="none" w:sz="0" w:space="0" w:color="auto"/>
            <w:right w:val="none" w:sz="0" w:space="0" w:color="auto"/>
          </w:divBdr>
        </w:div>
        <w:div w:id="1830361604">
          <w:marLeft w:val="480"/>
          <w:marRight w:val="0"/>
          <w:marTop w:val="0"/>
          <w:marBottom w:val="0"/>
          <w:divBdr>
            <w:top w:val="none" w:sz="0" w:space="0" w:color="auto"/>
            <w:left w:val="none" w:sz="0" w:space="0" w:color="auto"/>
            <w:bottom w:val="none" w:sz="0" w:space="0" w:color="auto"/>
            <w:right w:val="none" w:sz="0" w:space="0" w:color="auto"/>
          </w:divBdr>
        </w:div>
        <w:div w:id="1887645929">
          <w:marLeft w:val="480"/>
          <w:marRight w:val="0"/>
          <w:marTop w:val="0"/>
          <w:marBottom w:val="0"/>
          <w:divBdr>
            <w:top w:val="none" w:sz="0" w:space="0" w:color="auto"/>
            <w:left w:val="none" w:sz="0" w:space="0" w:color="auto"/>
            <w:bottom w:val="none" w:sz="0" w:space="0" w:color="auto"/>
            <w:right w:val="none" w:sz="0" w:space="0" w:color="auto"/>
          </w:divBdr>
        </w:div>
        <w:div w:id="1888640067">
          <w:marLeft w:val="480"/>
          <w:marRight w:val="0"/>
          <w:marTop w:val="0"/>
          <w:marBottom w:val="0"/>
          <w:divBdr>
            <w:top w:val="none" w:sz="0" w:space="0" w:color="auto"/>
            <w:left w:val="none" w:sz="0" w:space="0" w:color="auto"/>
            <w:bottom w:val="none" w:sz="0" w:space="0" w:color="auto"/>
            <w:right w:val="none" w:sz="0" w:space="0" w:color="auto"/>
          </w:divBdr>
        </w:div>
        <w:div w:id="1896315175">
          <w:marLeft w:val="480"/>
          <w:marRight w:val="0"/>
          <w:marTop w:val="0"/>
          <w:marBottom w:val="0"/>
          <w:divBdr>
            <w:top w:val="none" w:sz="0" w:space="0" w:color="auto"/>
            <w:left w:val="none" w:sz="0" w:space="0" w:color="auto"/>
            <w:bottom w:val="none" w:sz="0" w:space="0" w:color="auto"/>
            <w:right w:val="none" w:sz="0" w:space="0" w:color="auto"/>
          </w:divBdr>
        </w:div>
        <w:div w:id="1905749910">
          <w:marLeft w:val="480"/>
          <w:marRight w:val="0"/>
          <w:marTop w:val="0"/>
          <w:marBottom w:val="0"/>
          <w:divBdr>
            <w:top w:val="none" w:sz="0" w:space="0" w:color="auto"/>
            <w:left w:val="none" w:sz="0" w:space="0" w:color="auto"/>
            <w:bottom w:val="none" w:sz="0" w:space="0" w:color="auto"/>
            <w:right w:val="none" w:sz="0" w:space="0" w:color="auto"/>
          </w:divBdr>
        </w:div>
        <w:div w:id="1944997219">
          <w:marLeft w:val="480"/>
          <w:marRight w:val="0"/>
          <w:marTop w:val="0"/>
          <w:marBottom w:val="0"/>
          <w:divBdr>
            <w:top w:val="none" w:sz="0" w:space="0" w:color="auto"/>
            <w:left w:val="none" w:sz="0" w:space="0" w:color="auto"/>
            <w:bottom w:val="none" w:sz="0" w:space="0" w:color="auto"/>
            <w:right w:val="none" w:sz="0" w:space="0" w:color="auto"/>
          </w:divBdr>
        </w:div>
        <w:div w:id="1949896726">
          <w:marLeft w:val="480"/>
          <w:marRight w:val="0"/>
          <w:marTop w:val="0"/>
          <w:marBottom w:val="0"/>
          <w:divBdr>
            <w:top w:val="none" w:sz="0" w:space="0" w:color="auto"/>
            <w:left w:val="none" w:sz="0" w:space="0" w:color="auto"/>
            <w:bottom w:val="none" w:sz="0" w:space="0" w:color="auto"/>
            <w:right w:val="none" w:sz="0" w:space="0" w:color="auto"/>
          </w:divBdr>
        </w:div>
        <w:div w:id="1997878599">
          <w:marLeft w:val="480"/>
          <w:marRight w:val="0"/>
          <w:marTop w:val="0"/>
          <w:marBottom w:val="0"/>
          <w:divBdr>
            <w:top w:val="none" w:sz="0" w:space="0" w:color="auto"/>
            <w:left w:val="none" w:sz="0" w:space="0" w:color="auto"/>
            <w:bottom w:val="none" w:sz="0" w:space="0" w:color="auto"/>
            <w:right w:val="none" w:sz="0" w:space="0" w:color="auto"/>
          </w:divBdr>
        </w:div>
        <w:div w:id="1998267171">
          <w:marLeft w:val="480"/>
          <w:marRight w:val="0"/>
          <w:marTop w:val="0"/>
          <w:marBottom w:val="0"/>
          <w:divBdr>
            <w:top w:val="none" w:sz="0" w:space="0" w:color="auto"/>
            <w:left w:val="none" w:sz="0" w:space="0" w:color="auto"/>
            <w:bottom w:val="none" w:sz="0" w:space="0" w:color="auto"/>
            <w:right w:val="none" w:sz="0" w:space="0" w:color="auto"/>
          </w:divBdr>
        </w:div>
        <w:div w:id="2021273465">
          <w:marLeft w:val="480"/>
          <w:marRight w:val="0"/>
          <w:marTop w:val="0"/>
          <w:marBottom w:val="0"/>
          <w:divBdr>
            <w:top w:val="none" w:sz="0" w:space="0" w:color="auto"/>
            <w:left w:val="none" w:sz="0" w:space="0" w:color="auto"/>
            <w:bottom w:val="none" w:sz="0" w:space="0" w:color="auto"/>
            <w:right w:val="none" w:sz="0" w:space="0" w:color="auto"/>
          </w:divBdr>
        </w:div>
        <w:div w:id="2022003121">
          <w:marLeft w:val="480"/>
          <w:marRight w:val="0"/>
          <w:marTop w:val="0"/>
          <w:marBottom w:val="0"/>
          <w:divBdr>
            <w:top w:val="none" w:sz="0" w:space="0" w:color="auto"/>
            <w:left w:val="none" w:sz="0" w:space="0" w:color="auto"/>
            <w:bottom w:val="none" w:sz="0" w:space="0" w:color="auto"/>
            <w:right w:val="none" w:sz="0" w:space="0" w:color="auto"/>
          </w:divBdr>
        </w:div>
        <w:div w:id="2052534020">
          <w:marLeft w:val="480"/>
          <w:marRight w:val="0"/>
          <w:marTop w:val="0"/>
          <w:marBottom w:val="0"/>
          <w:divBdr>
            <w:top w:val="none" w:sz="0" w:space="0" w:color="auto"/>
            <w:left w:val="none" w:sz="0" w:space="0" w:color="auto"/>
            <w:bottom w:val="none" w:sz="0" w:space="0" w:color="auto"/>
            <w:right w:val="none" w:sz="0" w:space="0" w:color="auto"/>
          </w:divBdr>
        </w:div>
        <w:div w:id="2117140636">
          <w:marLeft w:val="480"/>
          <w:marRight w:val="0"/>
          <w:marTop w:val="0"/>
          <w:marBottom w:val="0"/>
          <w:divBdr>
            <w:top w:val="none" w:sz="0" w:space="0" w:color="auto"/>
            <w:left w:val="none" w:sz="0" w:space="0" w:color="auto"/>
            <w:bottom w:val="none" w:sz="0" w:space="0" w:color="auto"/>
            <w:right w:val="none" w:sz="0" w:space="0" w:color="auto"/>
          </w:divBdr>
        </w:div>
        <w:div w:id="2125689142">
          <w:marLeft w:val="480"/>
          <w:marRight w:val="0"/>
          <w:marTop w:val="0"/>
          <w:marBottom w:val="0"/>
          <w:divBdr>
            <w:top w:val="none" w:sz="0" w:space="0" w:color="auto"/>
            <w:left w:val="none" w:sz="0" w:space="0" w:color="auto"/>
            <w:bottom w:val="none" w:sz="0" w:space="0" w:color="auto"/>
            <w:right w:val="none" w:sz="0" w:space="0" w:color="auto"/>
          </w:divBdr>
        </w:div>
        <w:div w:id="2129079834">
          <w:marLeft w:val="480"/>
          <w:marRight w:val="0"/>
          <w:marTop w:val="0"/>
          <w:marBottom w:val="0"/>
          <w:divBdr>
            <w:top w:val="none" w:sz="0" w:space="0" w:color="auto"/>
            <w:left w:val="none" w:sz="0" w:space="0" w:color="auto"/>
            <w:bottom w:val="none" w:sz="0" w:space="0" w:color="auto"/>
            <w:right w:val="none" w:sz="0" w:space="0" w:color="auto"/>
          </w:divBdr>
        </w:div>
      </w:divsChild>
    </w:div>
    <w:div w:id="1293514835">
      <w:bodyDiv w:val="1"/>
      <w:marLeft w:val="0"/>
      <w:marRight w:val="0"/>
      <w:marTop w:val="0"/>
      <w:marBottom w:val="0"/>
      <w:divBdr>
        <w:top w:val="none" w:sz="0" w:space="0" w:color="auto"/>
        <w:left w:val="none" w:sz="0" w:space="0" w:color="auto"/>
        <w:bottom w:val="none" w:sz="0" w:space="0" w:color="auto"/>
        <w:right w:val="none" w:sz="0" w:space="0" w:color="auto"/>
      </w:divBdr>
    </w:div>
    <w:div w:id="1295520259">
      <w:bodyDiv w:val="1"/>
      <w:marLeft w:val="0"/>
      <w:marRight w:val="0"/>
      <w:marTop w:val="0"/>
      <w:marBottom w:val="0"/>
      <w:divBdr>
        <w:top w:val="none" w:sz="0" w:space="0" w:color="auto"/>
        <w:left w:val="none" w:sz="0" w:space="0" w:color="auto"/>
        <w:bottom w:val="none" w:sz="0" w:space="0" w:color="auto"/>
        <w:right w:val="none" w:sz="0" w:space="0" w:color="auto"/>
      </w:divBdr>
      <w:divsChild>
        <w:div w:id="9840322">
          <w:marLeft w:val="480"/>
          <w:marRight w:val="0"/>
          <w:marTop w:val="0"/>
          <w:marBottom w:val="0"/>
          <w:divBdr>
            <w:top w:val="none" w:sz="0" w:space="0" w:color="auto"/>
            <w:left w:val="none" w:sz="0" w:space="0" w:color="auto"/>
            <w:bottom w:val="none" w:sz="0" w:space="0" w:color="auto"/>
            <w:right w:val="none" w:sz="0" w:space="0" w:color="auto"/>
          </w:divBdr>
        </w:div>
        <w:div w:id="64691357">
          <w:marLeft w:val="480"/>
          <w:marRight w:val="0"/>
          <w:marTop w:val="0"/>
          <w:marBottom w:val="0"/>
          <w:divBdr>
            <w:top w:val="none" w:sz="0" w:space="0" w:color="auto"/>
            <w:left w:val="none" w:sz="0" w:space="0" w:color="auto"/>
            <w:bottom w:val="none" w:sz="0" w:space="0" w:color="auto"/>
            <w:right w:val="none" w:sz="0" w:space="0" w:color="auto"/>
          </w:divBdr>
        </w:div>
        <w:div w:id="104466113">
          <w:marLeft w:val="480"/>
          <w:marRight w:val="0"/>
          <w:marTop w:val="0"/>
          <w:marBottom w:val="0"/>
          <w:divBdr>
            <w:top w:val="none" w:sz="0" w:space="0" w:color="auto"/>
            <w:left w:val="none" w:sz="0" w:space="0" w:color="auto"/>
            <w:bottom w:val="none" w:sz="0" w:space="0" w:color="auto"/>
            <w:right w:val="none" w:sz="0" w:space="0" w:color="auto"/>
          </w:divBdr>
        </w:div>
        <w:div w:id="110365311">
          <w:marLeft w:val="480"/>
          <w:marRight w:val="0"/>
          <w:marTop w:val="0"/>
          <w:marBottom w:val="0"/>
          <w:divBdr>
            <w:top w:val="none" w:sz="0" w:space="0" w:color="auto"/>
            <w:left w:val="none" w:sz="0" w:space="0" w:color="auto"/>
            <w:bottom w:val="none" w:sz="0" w:space="0" w:color="auto"/>
            <w:right w:val="none" w:sz="0" w:space="0" w:color="auto"/>
          </w:divBdr>
        </w:div>
        <w:div w:id="142821998">
          <w:marLeft w:val="480"/>
          <w:marRight w:val="0"/>
          <w:marTop w:val="0"/>
          <w:marBottom w:val="0"/>
          <w:divBdr>
            <w:top w:val="none" w:sz="0" w:space="0" w:color="auto"/>
            <w:left w:val="none" w:sz="0" w:space="0" w:color="auto"/>
            <w:bottom w:val="none" w:sz="0" w:space="0" w:color="auto"/>
            <w:right w:val="none" w:sz="0" w:space="0" w:color="auto"/>
          </w:divBdr>
        </w:div>
        <w:div w:id="226654586">
          <w:marLeft w:val="480"/>
          <w:marRight w:val="0"/>
          <w:marTop w:val="0"/>
          <w:marBottom w:val="0"/>
          <w:divBdr>
            <w:top w:val="none" w:sz="0" w:space="0" w:color="auto"/>
            <w:left w:val="none" w:sz="0" w:space="0" w:color="auto"/>
            <w:bottom w:val="none" w:sz="0" w:space="0" w:color="auto"/>
            <w:right w:val="none" w:sz="0" w:space="0" w:color="auto"/>
          </w:divBdr>
        </w:div>
        <w:div w:id="238442957">
          <w:marLeft w:val="480"/>
          <w:marRight w:val="0"/>
          <w:marTop w:val="0"/>
          <w:marBottom w:val="0"/>
          <w:divBdr>
            <w:top w:val="none" w:sz="0" w:space="0" w:color="auto"/>
            <w:left w:val="none" w:sz="0" w:space="0" w:color="auto"/>
            <w:bottom w:val="none" w:sz="0" w:space="0" w:color="auto"/>
            <w:right w:val="none" w:sz="0" w:space="0" w:color="auto"/>
          </w:divBdr>
        </w:div>
        <w:div w:id="350179780">
          <w:marLeft w:val="480"/>
          <w:marRight w:val="0"/>
          <w:marTop w:val="0"/>
          <w:marBottom w:val="0"/>
          <w:divBdr>
            <w:top w:val="none" w:sz="0" w:space="0" w:color="auto"/>
            <w:left w:val="none" w:sz="0" w:space="0" w:color="auto"/>
            <w:bottom w:val="none" w:sz="0" w:space="0" w:color="auto"/>
            <w:right w:val="none" w:sz="0" w:space="0" w:color="auto"/>
          </w:divBdr>
        </w:div>
        <w:div w:id="360592403">
          <w:marLeft w:val="480"/>
          <w:marRight w:val="0"/>
          <w:marTop w:val="0"/>
          <w:marBottom w:val="0"/>
          <w:divBdr>
            <w:top w:val="none" w:sz="0" w:space="0" w:color="auto"/>
            <w:left w:val="none" w:sz="0" w:space="0" w:color="auto"/>
            <w:bottom w:val="none" w:sz="0" w:space="0" w:color="auto"/>
            <w:right w:val="none" w:sz="0" w:space="0" w:color="auto"/>
          </w:divBdr>
        </w:div>
        <w:div w:id="378743309">
          <w:marLeft w:val="480"/>
          <w:marRight w:val="0"/>
          <w:marTop w:val="0"/>
          <w:marBottom w:val="0"/>
          <w:divBdr>
            <w:top w:val="none" w:sz="0" w:space="0" w:color="auto"/>
            <w:left w:val="none" w:sz="0" w:space="0" w:color="auto"/>
            <w:bottom w:val="none" w:sz="0" w:space="0" w:color="auto"/>
            <w:right w:val="none" w:sz="0" w:space="0" w:color="auto"/>
          </w:divBdr>
        </w:div>
        <w:div w:id="382364666">
          <w:marLeft w:val="480"/>
          <w:marRight w:val="0"/>
          <w:marTop w:val="0"/>
          <w:marBottom w:val="0"/>
          <w:divBdr>
            <w:top w:val="none" w:sz="0" w:space="0" w:color="auto"/>
            <w:left w:val="none" w:sz="0" w:space="0" w:color="auto"/>
            <w:bottom w:val="none" w:sz="0" w:space="0" w:color="auto"/>
            <w:right w:val="none" w:sz="0" w:space="0" w:color="auto"/>
          </w:divBdr>
        </w:div>
        <w:div w:id="409042362">
          <w:marLeft w:val="480"/>
          <w:marRight w:val="0"/>
          <w:marTop w:val="0"/>
          <w:marBottom w:val="0"/>
          <w:divBdr>
            <w:top w:val="none" w:sz="0" w:space="0" w:color="auto"/>
            <w:left w:val="none" w:sz="0" w:space="0" w:color="auto"/>
            <w:bottom w:val="none" w:sz="0" w:space="0" w:color="auto"/>
            <w:right w:val="none" w:sz="0" w:space="0" w:color="auto"/>
          </w:divBdr>
        </w:div>
        <w:div w:id="418062944">
          <w:marLeft w:val="480"/>
          <w:marRight w:val="0"/>
          <w:marTop w:val="0"/>
          <w:marBottom w:val="0"/>
          <w:divBdr>
            <w:top w:val="none" w:sz="0" w:space="0" w:color="auto"/>
            <w:left w:val="none" w:sz="0" w:space="0" w:color="auto"/>
            <w:bottom w:val="none" w:sz="0" w:space="0" w:color="auto"/>
            <w:right w:val="none" w:sz="0" w:space="0" w:color="auto"/>
          </w:divBdr>
        </w:div>
        <w:div w:id="431559154">
          <w:marLeft w:val="480"/>
          <w:marRight w:val="0"/>
          <w:marTop w:val="0"/>
          <w:marBottom w:val="0"/>
          <w:divBdr>
            <w:top w:val="none" w:sz="0" w:space="0" w:color="auto"/>
            <w:left w:val="none" w:sz="0" w:space="0" w:color="auto"/>
            <w:bottom w:val="none" w:sz="0" w:space="0" w:color="auto"/>
            <w:right w:val="none" w:sz="0" w:space="0" w:color="auto"/>
          </w:divBdr>
        </w:div>
        <w:div w:id="488517914">
          <w:marLeft w:val="480"/>
          <w:marRight w:val="0"/>
          <w:marTop w:val="0"/>
          <w:marBottom w:val="0"/>
          <w:divBdr>
            <w:top w:val="none" w:sz="0" w:space="0" w:color="auto"/>
            <w:left w:val="none" w:sz="0" w:space="0" w:color="auto"/>
            <w:bottom w:val="none" w:sz="0" w:space="0" w:color="auto"/>
            <w:right w:val="none" w:sz="0" w:space="0" w:color="auto"/>
          </w:divBdr>
        </w:div>
        <w:div w:id="492263144">
          <w:marLeft w:val="480"/>
          <w:marRight w:val="0"/>
          <w:marTop w:val="0"/>
          <w:marBottom w:val="0"/>
          <w:divBdr>
            <w:top w:val="none" w:sz="0" w:space="0" w:color="auto"/>
            <w:left w:val="none" w:sz="0" w:space="0" w:color="auto"/>
            <w:bottom w:val="none" w:sz="0" w:space="0" w:color="auto"/>
            <w:right w:val="none" w:sz="0" w:space="0" w:color="auto"/>
          </w:divBdr>
        </w:div>
        <w:div w:id="508980762">
          <w:marLeft w:val="480"/>
          <w:marRight w:val="0"/>
          <w:marTop w:val="0"/>
          <w:marBottom w:val="0"/>
          <w:divBdr>
            <w:top w:val="none" w:sz="0" w:space="0" w:color="auto"/>
            <w:left w:val="none" w:sz="0" w:space="0" w:color="auto"/>
            <w:bottom w:val="none" w:sz="0" w:space="0" w:color="auto"/>
            <w:right w:val="none" w:sz="0" w:space="0" w:color="auto"/>
          </w:divBdr>
        </w:div>
        <w:div w:id="532883371">
          <w:marLeft w:val="480"/>
          <w:marRight w:val="0"/>
          <w:marTop w:val="0"/>
          <w:marBottom w:val="0"/>
          <w:divBdr>
            <w:top w:val="none" w:sz="0" w:space="0" w:color="auto"/>
            <w:left w:val="none" w:sz="0" w:space="0" w:color="auto"/>
            <w:bottom w:val="none" w:sz="0" w:space="0" w:color="auto"/>
            <w:right w:val="none" w:sz="0" w:space="0" w:color="auto"/>
          </w:divBdr>
        </w:div>
        <w:div w:id="570821120">
          <w:marLeft w:val="480"/>
          <w:marRight w:val="0"/>
          <w:marTop w:val="0"/>
          <w:marBottom w:val="0"/>
          <w:divBdr>
            <w:top w:val="none" w:sz="0" w:space="0" w:color="auto"/>
            <w:left w:val="none" w:sz="0" w:space="0" w:color="auto"/>
            <w:bottom w:val="none" w:sz="0" w:space="0" w:color="auto"/>
            <w:right w:val="none" w:sz="0" w:space="0" w:color="auto"/>
          </w:divBdr>
        </w:div>
        <w:div w:id="592321050">
          <w:marLeft w:val="480"/>
          <w:marRight w:val="0"/>
          <w:marTop w:val="0"/>
          <w:marBottom w:val="0"/>
          <w:divBdr>
            <w:top w:val="none" w:sz="0" w:space="0" w:color="auto"/>
            <w:left w:val="none" w:sz="0" w:space="0" w:color="auto"/>
            <w:bottom w:val="none" w:sz="0" w:space="0" w:color="auto"/>
            <w:right w:val="none" w:sz="0" w:space="0" w:color="auto"/>
          </w:divBdr>
        </w:div>
        <w:div w:id="617027500">
          <w:marLeft w:val="480"/>
          <w:marRight w:val="0"/>
          <w:marTop w:val="0"/>
          <w:marBottom w:val="0"/>
          <w:divBdr>
            <w:top w:val="none" w:sz="0" w:space="0" w:color="auto"/>
            <w:left w:val="none" w:sz="0" w:space="0" w:color="auto"/>
            <w:bottom w:val="none" w:sz="0" w:space="0" w:color="auto"/>
            <w:right w:val="none" w:sz="0" w:space="0" w:color="auto"/>
          </w:divBdr>
        </w:div>
        <w:div w:id="635137854">
          <w:marLeft w:val="480"/>
          <w:marRight w:val="0"/>
          <w:marTop w:val="0"/>
          <w:marBottom w:val="0"/>
          <w:divBdr>
            <w:top w:val="none" w:sz="0" w:space="0" w:color="auto"/>
            <w:left w:val="none" w:sz="0" w:space="0" w:color="auto"/>
            <w:bottom w:val="none" w:sz="0" w:space="0" w:color="auto"/>
            <w:right w:val="none" w:sz="0" w:space="0" w:color="auto"/>
          </w:divBdr>
        </w:div>
        <w:div w:id="641085460">
          <w:marLeft w:val="480"/>
          <w:marRight w:val="0"/>
          <w:marTop w:val="0"/>
          <w:marBottom w:val="0"/>
          <w:divBdr>
            <w:top w:val="none" w:sz="0" w:space="0" w:color="auto"/>
            <w:left w:val="none" w:sz="0" w:space="0" w:color="auto"/>
            <w:bottom w:val="none" w:sz="0" w:space="0" w:color="auto"/>
            <w:right w:val="none" w:sz="0" w:space="0" w:color="auto"/>
          </w:divBdr>
        </w:div>
        <w:div w:id="666521792">
          <w:marLeft w:val="480"/>
          <w:marRight w:val="0"/>
          <w:marTop w:val="0"/>
          <w:marBottom w:val="0"/>
          <w:divBdr>
            <w:top w:val="none" w:sz="0" w:space="0" w:color="auto"/>
            <w:left w:val="none" w:sz="0" w:space="0" w:color="auto"/>
            <w:bottom w:val="none" w:sz="0" w:space="0" w:color="auto"/>
            <w:right w:val="none" w:sz="0" w:space="0" w:color="auto"/>
          </w:divBdr>
        </w:div>
        <w:div w:id="736243470">
          <w:marLeft w:val="480"/>
          <w:marRight w:val="0"/>
          <w:marTop w:val="0"/>
          <w:marBottom w:val="0"/>
          <w:divBdr>
            <w:top w:val="none" w:sz="0" w:space="0" w:color="auto"/>
            <w:left w:val="none" w:sz="0" w:space="0" w:color="auto"/>
            <w:bottom w:val="none" w:sz="0" w:space="0" w:color="auto"/>
            <w:right w:val="none" w:sz="0" w:space="0" w:color="auto"/>
          </w:divBdr>
        </w:div>
        <w:div w:id="747386030">
          <w:marLeft w:val="480"/>
          <w:marRight w:val="0"/>
          <w:marTop w:val="0"/>
          <w:marBottom w:val="0"/>
          <w:divBdr>
            <w:top w:val="none" w:sz="0" w:space="0" w:color="auto"/>
            <w:left w:val="none" w:sz="0" w:space="0" w:color="auto"/>
            <w:bottom w:val="none" w:sz="0" w:space="0" w:color="auto"/>
            <w:right w:val="none" w:sz="0" w:space="0" w:color="auto"/>
          </w:divBdr>
        </w:div>
        <w:div w:id="804157770">
          <w:marLeft w:val="480"/>
          <w:marRight w:val="0"/>
          <w:marTop w:val="0"/>
          <w:marBottom w:val="0"/>
          <w:divBdr>
            <w:top w:val="none" w:sz="0" w:space="0" w:color="auto"/>
            <w:left w:val="none" w:sz="0" w:space="0" w:color="auto"/>
            <w:bottom w:val="none" w:sz="0" w:space="0" w:color="auto"/>
            <w:right w:val="none" w:sz="0" w:space="0" w:color="auto"/>
          </w:divBdr>
        </w:div>
        <w:div w:id="836383683">
          <w:marLeft w:val="480"/>
          <w:marRight w:val="0"/>
          <w:marTop w:val="0"/>
          <w:marBottom w:val="0"/>
          <w:divBdr>
            <w:top w:val="none" w:sz="0" w:space="0" w:color="auto"/>
            <w:left w:val="none" w:sz="0" w:space="0" w:color="auto"/>
            <w:bottom w:val="none" w:sz="0" w:space="0" w:color="auto"/>
            <w:right w:val="none" w:sz="0" w:space="0" w:color="auto"/>
          </w:divBdr>
        </w:div>
        <w:div w:id="863902746">
          <w:marLeft w:val="480"/>
          <w:marRight w:val="0"/>
          <w:marTop w:val="0"/>
          <w:marBottom w:val="0"/>
          <w:divBdr>
            <w:top w:val="none" w:sz="0" w:space="0" w:color="auto"/>
            <w:left w:val="none" w:sz="0" w:space="0" w:color="auto"/>
            <w:bottom w:val="none" w:sz="0" w:space="0" w:color="auto"/>
            <w:right w:val="none" w:sz="0" w:space="0" w:color="auto"/>
          </w:divBdr>
        </w:div>
        <w:div w:id="888809769">
          <w:marLeft w:val="480"/>
          <w:marRight w:val="0"/>
          <w:marTop w:val="0"/>
          <w:marBottom w:val="0"/>
          <w:divBdr>
            <w:top w:val="none" w:sz="0" w:space="0" w:color="auto"/>
            <w:left w:val="none" w:sz="0" w:space="0" w:color="auto"/>
            <w:bottom w:val="none" w:sz="0" w:space="0" w:color="auto"/>
            <w:right w:val="none" w:sz="0" w:space="0" w:color="auto"/>
          </w:divBdr>
        </w:div>
        <w:div w:id="913468865">
          <w:marLeft w:val="480"/>
          <w:marRight w:val="0"/>
          <w:marTop w:val="0"/>
          <w:marBottom w:val="0"/>
          <w:divBdr>
            <w:top w:val="none" w:sz="0" w:space="0" w:color="auto"/>
            <w:left w:val="none" w:sz="0" w:space="0" w:color="auto"/>
            <w:bottom w:val="none" w:sz="0" w:space="0" w:color="auto"/>
            <w:right w:val="none" w:sz="0" w:space="0" w:color="auto"/>
          </w:divBdr>
        </w:div>
        <w:div w:id="919411352">
          <w:marLeft w:val="480"/>
          <w:marRight w:val="0"/>
          <w:marTop w:val="0"/>
          <w:marBottom w:val="0"/>
          <w:divBdr>
            <w:top w:val="none" w:sz="0" w:space="0" w:color="auto"/>
            <w:left w:val="none" w:sz="0" w:space="0" w:color="auto"/>
            <w:bottom w:val="none" w:sz="0" w:space="0" w:color="auto"/>
            <w:right w:val="none" w:sz="0" w:space="0" w:color="auto"/>
          </w:divBdr>
        </w:div>
        <w:div w:id="958023813">
          <w:marLeft w:val="480"/>
          <w:marRight w:val="0"/>
          <w:marTop w:val="0"/>
          <w:marBottom w:val="0"/>
          <w:divBdr>
            <w:top w:val="none" w:sz="0" w:space="0" w:color="auto"/>
            <w:left w:val="none" w:sz="0" w:space="0" w:color="auto"/>
            <w:bottom w:val="none" w:sz="0" w:space="0" w:color="auto"/>
            <w:right w:val="none" w:sz="0" w:space="0" w:color="auto"/>
          </w:divBdr>
        </w:div>
        <w:div w:id="958222783">
          <w:marLeft w:val="480"/>
          <w:marRight w:val="0"/>
          <w:marTop w:val="0"/>
          <w:marBottom w:val="0"/>
          <w:divBdr>
            <w:top w:val="none" w:sz="0" w:space="0" w:color="auto"/>
            <w:left w:val="none" w:sz="0" w:space="0" w:color="auto"/>
            <w:bottom w:val="none" w:sz="0" w:space="0" w:color="auto"/>
            <w:right w:val="none" w:sz="0" w:space="0" w:color="auto"/>
          </w:divBdr>
        </w:div>
        <w:div w:id="958878531">
          <w:marLeft w:val="480"/>
          <w:marRight w:val="0"/>
          <w:marTop w:val="0"/>
          <w:marBottom w:val="0"/>
          <w:divBdr>
            <w:top w:val="none" w:sz="0" w:space="0" w:color="auto"/>
            <w:left w:val="none" w:sz="0" w:space="0" w:color="auto"/>
            <w:bottom w:val="none" w:sz="0" w:space="0" w:color="auto"/>
            <w:right w:val="none" w:sz="0" w:space="0" w:color="auto"/>
          </w:divBdr>
        </w:div>
        <w:div w:id="971400275">
          <w:marLeft w:val="480"/>
          <w:marRight w:val="0"/>
          <w:marTop w:val="0"/>
          <w:marBottom w:val="0"/>
          <w:divBdr>
            <w:top w:val="none" w:sz="0" w:space="0" w:color="auto"/>
            <w:left w:val="none" w:sz="0" w:space="0" w:color="auto"/>
            <w:bottom w:val="none" w:sz="0" w:space="0" w:color="auto"/>
            <w:right w:val="none" w:sz="0" w:space="0" w:color="auto"/>
          </w:divBdr>
        </w:div>
        <w:div w:id="985206305">
          <w:marLeft w:val="480"/>
          <w:marRight w:val="0"/>
          <w:marTop w:val="0"/>
          <w:marBottom w:val="0"/>
          <w:divBdr>
            <w:top w:val="none" w:sz="0" w:space="0" w:color="auto"/>
            <w:left w:val="none" w:sz="0" w:space="0" w:color="auto"/>
            <w:bottom w:val="none" w:sz="0" w:space="0" w:color="auto"/>
            <w:right w:val="none" w:sz="0" w:space="0" w:color="auto"/>
          </w:divBdr>
        </w:div>
        <w:div w:id="991103457">
          <w:marLeft w:val="480"/>
          <w:marRight w:val="0"/>
          <w:marTop w:val="0"/>
          <w:marBottom w:val="0"/>
          <w:divBdr>
            <w:top w:val="none" w:sz="0" w:space="0" w:color="auto"/>
            <w:left w:val="none" w:sz="0" w:space="0" w:color="auto"/>
            <w:bottom w:val="none" w:sz="0" w:space="0" w:color="auto"/>
            <w:right w:val="none" w:sz="0" w:space="0" w:color="auto"/>
          </w:divBdr>
        </w:div>
        <w:div w:id="1016539719">
          <w:marLeft w:val="480"/>
          <w:marRight w:val="0"/>
          <w:marTop w:val="0"/>
          <w:marBottom w:val="0"/>
          <w:divBdr>
            <w:top w:val="none" w:sz="0" w:space="0" w:color="auto"/>
            <w:left w:val="none" w:sz="0" w:space="0" w:color="auto"/>
            <w:bottom w:val="none" w:sz="0" w:space="0" w:color="auto"/>
            <w:right w:val="none" w:sz="0" w:space="0" w:color="auto"/>
          </w:divBdr>
        </w:div>
        <w:div w:id="1020666625">
          <w:marLeft w:val="480"/>
          <w:marRight w:val="0"/>
          <w:marTop w:val="0"/>
          <w:marBottom w:val="0"/>
          <w:divBdr>
            <w:top w:val="none" w:sz="0" w:space="0" w:color="auto"/>
            <w:left w:val="none" w:sz="0" w:space="0" w:color="auto"/>
            <w:bottom w:val="none" w:sz="0" w:space="0" w:color="auto"/>
            <w:right w:val="none" w:sz="0" w:space="0" w:color="auto"/>
          </w:divBdr>
        </w:div>
        <w:div w:id="1062754186">
          <w:marLeft w:val="480"/>
          <w:marRight w:val="0"/>
          <w:marTop w:val="0"/>
          <w:marBottom w:val="0"/>
          <w:divBdr>
            <w:top w:val="none" w:sz="0" w:space="0" w:color="auto"/>
            <w:left w:val="none" w:sz="0" w:space="0" w:color="auto"/>
            <w:bottom w:val="none" w:sz="0" w:space="0" w:color="auto"/>
            <w:right w:val="none" w:sz="0" w:space="0" w:color="auto"/>
          </w:divBdr>
        </w:div>
        <w:div w:id="1090353571">
          <w:marLeft w:val="480"/>
          <w:marRight w:val="0"/>
          <w:marTop w:val="0"/>
          <w:marBottom w:val="0"/>
          <w:divBdr>
            <w:top w:val="none" w:sz="0" w:space="0" w:color="auto"/>
            <w:left w:val="none" w:sz="0" w:space="0" w:color="auto"/>
            <w:bottom w:val="none" w:sz="0" w:space="0" w:color="auto"/>
            <w:right w:val="none" w:sz="0" w:space="0" w:color="auto"/>
          </w:divBdr>
        </w:div>
        <w:div w:id="1093697337">
          <w:marLeft w:val="480"/>
          <w:marRight w:val="0"/>
          <w:marTop w:val="0"/>
          <w:marBottom w:val="0"/>
          <w:divBdr>
            <w:top w:val="none" w:sz="0" w:space="0" w:color="auto"/>
            <w:left w:val="none" w:sz="0" w:space="0" w:color="auto"/>
            <w:bottom w:val="none" w:sz="0" w:space="0" w:color="auto"/>
            <w:right w:val="none" w:sz="0" w:space="0" w:color="auto"/>
          </w:divBdr>
        </w:div>
        <w:div w:id="1123961318">
          <w:marLeft w:val="480"/>
          <w:marRight w:val="0"/>
          <w:marTop w:val="0"/>
          <w:marBottom w:val="0"/>
          <w:divBdr>
            <w:top w:val="none" w:sz="0" w:space="0" w:color="auto"/>
            <w:left w:val="none" w:sz="0" w:space="0" w:color="auto"/>
            <w:bottom w:val="none" w:sz="0" w:space="0" w:color="auto"/>
            <w:right w:val="none" w:sz="0" w:space="0" w:color="auto"/>
          </w:divBdr>
        </w:div>
        <w:div w:id="1185511722">
          <w:marLeft w:val="480"/>
          <w:marRight w:val="0"/>
          <w:marTop w:val="0"/>
          <w:marBottom w:val="0"/>
          <w:divBdr>
            <w:top w:val="none" w:sz="0" w:space="0" w:color="auto"/>
            <w:left w:val="none" w:sz="0" w:space="0" w:color="auto"/>
            <w:bottom w:val="none" w:sz="0" w:space="0" w:color="auto"/>
            <w:right w:val="none" w:sz="0" w:space="0" w:color="auto"/>
          </w:divBdr>
        </w:div>
        <w:div w:id="1326518691">
          <w:marLeft w:val="480"/>
          <w:marRight w:val="0"/>
          <w:marTop w:val="0"/>
          <w:marBottom w:val="0"/>
          <w:divBdr>
            <w:top w:val="none" w:sz="0" w:space="0" w:color="auto"/>
            <w:left w:val="none" w:sz="0" w:space="0" w:color="auto"/>
            <w:bottom w:val="none" w:sz="0" w:space="0" w:color="auto"/>
            <w:right w:val="none" w:sz="0" w:space="0" w:color="auto"/>
          </w:divBdr>
        </w:div>
        <w:div w:id="1331369030">
          <w:marLeft w:val="480"/>
          <w:marRight w:val="0"/>
          <w:marTop w:val="0"/>
          <w:marBottom w:val="0"/>
          <w:divBdr>
            <w:top w:val="none" w:sz="0" w:space="0" w:color="auto"/>
            <w:left w:val="none" w:sz="0" w:space="0" w:color="auto"/>
            <w:bottom w:val="none" w:sz="0" w:space="0" w:color="auto"/>
            <w:right w:val="none" w:sz="0" w:space="0" w:color="auto"/>
          </w:divBdr>
        </w:div>
        <w:div w:id="1396011641">
          <w:marLeft w:val="480"/>
          <w:marRight w:val="0"/>
          <w:marTop w:val="0"/>
          <w:marBottom w:val="0"/>
          <w:divBdr>
            <w:top w:val="none" w:sz="0" w:space="0" w:color="auto"/>
            <w:left w:val="none" w:sz="0" w:space="0" w:color="auto"/>
            <w:bottom w:val="none" w:sz="0" w:space="0" w:color="auto"/>
            <w:right w:val="none" w:sz="0" w:space="0" w:color="auto"/>
          </w:divBdr>
        </w:div>
        <w:div w:id="1398477415">
          <w:marLeft w:val="480"/>
          <w:marRight w:val="0"/>
          <w:marTop w:val="0"/>
          <w:marBottom w:val="0"/>
          <w:divBdr>
            <w:top w:val="none" w:sz="0" w:space="0" w:color="auto"/>
            <w:left w:val="none" w:sz="0" w:space="0" w:color="auto"/>
            <w:bottom w:val="none" w:sz="0" w:space="0" w:color="auto"/>
            <w:right w:val="none" w:sz="0" w:space="0" w:color="auto"/>
          </w:divBdr>
        </w:div>
        <w:div w:id="1420758370">
          <w:marLeft w:val="480"/>
          <w:marRight w:val="0"/>
          <w:marTop w:val="0"/>
          <w:marBottom w:val="0"/>
          <w:divBdr>
            <w:top w:val="none" w:sz="0" w:space="0" w:color="auto"/>
            <w:left w:val="none" w:sz="0" w:space="0" w:color="auto"/>
            <w:bottom w:val="none" w:sz="0" w:space="0" w:color="auto"/>
            <w:right w:val="none" w:sz="0" w:space="0" w:color="auto"/>
          </w:divBdr>
        </w:div>
        <w:div w:id="1433358710">
          <w:marLeft w:val="480"/>
          <w:marRight w:val="0"/>
          <w:marTop w:val="0"/>
          <w:marBottom w:val="0"/>
          <w:divBdr>
            <w:top w:val="none" w:sz="0" w:space="0" w:color="auto"/>
            <w:left w:val="none" w:sz="0" w:space="0" w:color="auto"/>
            <w:bottom w:val="none" w:sz="0" w:space="0" w:color="auto"/>
            <w:right w:val="none" w:sz="0" w:space="0" w:color="auto"/>
          </w:divBdr>
        </w:div>
        <w:div w:id="1448351671">
          <w:marLeft w:val="480"/>
          <w:marRight w:val="0"/>
          <w:marTop w:val="0"/>
          <w:marBottom w:val="0"/>
          <w:divBdr>
            <w:top w:val="none" w:sz="0" w:space="0" w:color="auto"/>
            <w:left w:val="none" w:sz="0" w:space="0" w:color="auto"/>
            <w:bottom w:val="none" w:sz="0" w:space="0" w:color="auto"/>
            <w:right w:val="none" w:sz="0" w:space="0" w:color="auto"/>
          </w:divBdr>
        </w:div>
        <w:div w:id="1459494635">
          <w:marLeft w:val="480"/>
          <w:marRight w:val="0"/>
          <w:marTop w:val="0"/>
          <w:marBottom w:val="0"/>
          <w:divBdr>
            <w:top w:val="none" w:sz="0" w:space="0" w:color="auto"/>
            <w:left w:val="none" w:sz="0" w:space="0" w:color="auto"/>
            <w:bottom w:val="none" w:sz="0" w:space="0" w:color="auto"/>
            <w:right w:val="none" w:sz="0" w:space="0" w:color="auto"/>
          </w:divBdr>
        </w:div>
        <w:div w:id="1481849463">
          <w:marLeft w:val="480"/>
          <w:marRight w:val="0"/>
          <w:marTop w:val="0"/>
          <w:marBottom w:val="0"/>
          <w:divBdr>
            <w:top w:val="none" w:sz="0" w:space="0" w:color="auto"/>
            <w:left w:val="none" w:sz="0" w:space="0" w:color="auto"/>
            <w:bottom w:val="none" w:sz="0" w:space="0" w:color="auto"/>
            <w:right w:val="none" w:sz="0" w:space="0" w:color="auto"/>
          </w:divBdr>
        </w:div>
        <w:div w:id="1490485839">
          <w:marLeft w:val="480"/>
          <w:marRight w:val="0"/>
          <w:marTop w:val="0"/>
          <w:marBottom w:val="0"/>
          <w:divBdr>
            <w:top w:val="none" w:sz="0" w:space="0" w:color="auto"/>
            <w:left w:val="none" w:sz="0" w:space="0" w:color="auto"/>
            <w:bottom w:val="none" w:sz="0" w:space="0" w:color="auto"/>
            <w:right w:val="none" w:sz="0" w:space="0" w:color="auto"/>
          </w:divBdr>
        </w:div>
        <w:div w:id="1495490095">
          <w:marLeft w:val="480"/>
          <w:marRight w:val="0"/>
          <w:marTop w:val="0"/>
          <w:marBottom w:val="0"/>
          <w:divBdr>
            <w:top w:val="none" w:sz="0" w:space="0" w:color="auto"/>
            <w:left w:val="none" w:sz="0" w:space="0" w:color="auto"/>
            <w:bottom w:val="none" w:sz="0" w:space="0" w:color="auto"/>
            <w:right w:val="none" w:sz="0" w:space="0" w:color="auto"/>
          </w:divBdr>
        </w:div>
        <w:div w:id="1536692880">
          <w:marLeft w:val="480"/>
          <w:marRight w:val="0"/>
          <w:marTop w:val="0"/>
          <w:marBottom w:val="0"/>
          <w:divBdr>
            <w:top w:val="none" w:sz="0" w:space="0" w:color="auto"/>
            <w:left w:val="none" w:sz="0" w:space="0" w:color="auto"/>
            <w:bottom w:val="none" w:sz="0" w:space="0" w:color="auto"/>
            <w:right w:val="none" w:sz="0" w:space="0" w:color="auto"/>
          </w:divBdr>
        </w:div>
        <w:div w:id="1576939338">
          <w:marLeft w:val="480"/>
          <w:marRight w:val="0"/>
          <w:marTop w:val="0"/>
          <w:marBottom w:val="0"/>
          <w:divBdr>
            <w:top w:val="none" w:sz="0" w:space="0" w:color="auto"/>
            <w:left w:val="none" w:sz="0" w:space="0" w:color="auto"/>
            <w:bottom w:val="none" w:sz="0" w:space="0" w:color="auto"/>
            <w:right w:val="none" w:sz="0" w:space="0" w:color="auto"/>
          </w:divBdr>
        </w:div>
        <w:div w:id="1624379774">
          <w:marLeft w:val="480"/>
          <w:marRight w:val="0"/>
          <w:marTop w:val="0"/>
          <w:marBottom w:val="0"/>
          <w:divBdr>
            <w:top w:val="none" w:sz="0" w:space="0" w:color="auto"/>
            <w:left w:val="none" w:sz="0" w:space="0" w:color="auto"/>
            <w:bottom w:val="none" w:sz="0" w:space="0" w:color="auto"/>
            <w:right w:val="none" w:sz="0" w:space="0" w:color="auto"/>
          </w:divBdr>
        </w:div>
        <w:div w:id="1663776808">
          <w:marLeft w:val="480"/>
          <w:marRight w:val="0"/>
          <w:marTop w:val="0"/>
          <w:marBottom w:val="0"/>
          <w:divBdr>
            <w:top w:val="none" w:sz="0" w:space="0" w:color="auto"/>
            <w:left w:val="none" w:sz="0" w:space="0" w:color="auto"/>
            <w:bottom w:val="none" w:sz="0" w:space="0" w:color="auto"/>
            <w:right w:val="none" w:sz="0" w:space="0" w:color="auto"/>
          </w:divBdr>
        </w:div>
        <w:div w:id="1667587475">
          <w:marLeft w:val="480"/>
          <w:marRight w:val="0"/>
          <w:marTop w:val="0"/>
          <w:marBottom w:val="0"/>
          <w:divBdr>
            <w:top w:val="none" w:sz="0" w:space="0" w:color="auto"/>
            <w:left w:val="none" w:sz="0" w:space="0" w:color="auto"/>
            <w:bottom w:val="none" w:sz="0" w:space="0" w:color="auto"/>
            <w:right w:val="none" w:sz="0" w:space="0" w:color="auto"/>
          </w:divBdr>
        </w:div>
        <w:div w:id="1693335837">
          <w:marLeft w:val="480"/>
          <w:marRight w:val="0"/>
          <w:marTop w:val="0"/>
          <w:marBottom w:val="0"/>
          <w:divBdr>
            <w:top w:val="none" w:sz="0" w:space="0" w:color="auto"/>
            <w:left w:val="none" w:sz="0" w:space="0" w:color="auto"/>
            <w:bottom w:val="none" w:sz="0" w:space="0" w:color="auto"/>
            <w:right w:val="none" w:sz="0" w:space="0" w:color="auto"/>
          </w:divBdr>
        </w:div>
        <w:div w:id="1720124224">
          <w:marLeft w:val="480"/>
          <w:marRight w:val="0"/>
          <w:marTop w:val="0"/>
          <w:marBottom w:val="0"/>
          <w:divBdr>
            <w:top w:val="none" w:sz="0" w:space="0" w:color="auto"/>
            <w:left w:val="none" w:sz="0" w:space="0" w:color="auto"/>
            <w:bottom w:val="none" w:sz="0" w:space="0" w:color="auto"/>
            <w:right w:val="none" w:sz="0" w:space="0" w:color="auto"/>
          </w:divBdr>
        </w:div>
        <w:div w:id="1750347404">
          <w:marLeft w:val="480"/>
          <w:marRight w:val="0"/>
          <w:marTop w:val="0"/>
          <w:marBottom w:val="0"/>
          <w:divBdr>
            <w:top w:val="none" w:sz="0" w:space="0" w:color="auto"/>
            <w:left w:val="none" w:sz="0" w:space="0" w:color="auto"/>
            <w:bottom w:val="none" w:sz="0" w:space="0" w:color="auto"/>
            <w:right w:val="none" w:sz="0" w:space="0" w:color="auto"/>
          </w:divBdr>
        </w:div>
        <w:div w:id="1813864369">
          <w:marLeft w:val="480"/>
          <w:marRight w:val="0"/>
          <w:marTop w:val="0"/>
          <w:marBottom w:val="0"/>
          <w:divBdr>
            <w:top w:val="none" w:sz="0" w:space="0" w:color="auto"/>
            <w:left w:val="none" w:sz="0" w:space="0" w:color="auto"/>
            <w:bottom w:val="none" w:sz="0" w:space="0" w:color="auto"/>
            <w:right w:val="none" w:sz="0" w:space="0" w:color="auto"/>
          </w:divBdr>
        </w:div>
        <w:div w:id="1840264895">
          <w:marLeft w:val="480"/>
          <w:marRight w:val="0"/>
          <w:marTop w:val="0"/>
          <w:marBottom w:val="0"/>
          <w:divBdr>
            <w:top w:val="none" w:sz="0" w:space="0" w:color="auto"/>
            <w:left w:val="none" w:sz="0" w:space="0" w:color="auto"/>
            <w:bottom w:val="none" w:sz="0" w:space="0" w:color="auto"/>
            <w:right w:val="none" w:sz="0" w:space="0" w:color="auto"/>
          </w:divBdr>
        </w:div>
        <w:div w:id="1857846416">
          <w:marLeft w:val="480"/>
          <w:marRight w:val="0"/>
          <w:marTop w:val="0"/>
          <w:marBottom w:val="0"/>
          <w:divBdr>
            <w:top w:val="none" w:sz="0" w:space="0" w:color="auto"/>
            <w:left w:val="none" w:sz="0" w:space="0" w:color="auto"/>
            <w:bottom w:val="none" w:sz="0" w:space="0" w:color="auto"/>
            <w:right w:val="none" w:sz="0" w:space="0" w:color="auto"/>
          </w:divBdr>
        </w:div>
        <w:div w:id="1867252990">
          <w:marLeft w:val="480"/>
          <w:marRight w:val="0"/>
          <w:marTop w:val="0"/>
          <w:marBottom w:val="0"/>
          <w:divBdr>
            <w:top w:val="none" w:sz="0" w:space="0" w:color="auto"/>
            <w:left w:val="none" w:sz="0" w:space="0" w:color="auto"/>
            <w:bottom w:val="none" w:sz="0" w:space="0" w:color="auto"/>
            <w:right w:val="none" w:sz="0" w:space="0" w:color="auto"/>
          </w:divBdr>
        </w:div>
        <w:div w:id="1886142616">
          <w:marLeft w:val="480"/>
          <w:marRight w:val="0"/>
          <w:marTop w:val="0"/>
          <w:marBottom w:val="0"/>
          <w:divBdr>
            <w:top w:val="none" w:sz="0" w:space="0" w:color="auto"/>
            <w:left w:val="none" w:sz="0" w:space="0" w:color="auto"/>
            <w:bottom w:val="none" w:sz="0" w:space="0" w:color="auto"/>
            <w:right w:val="none" w:sz="0" w:space="0" w:color="auto"/>
          </w:divBdr>
        </w:div>
        <w:div w:id="1890919097">
          <w:marLeft w:val="480"/>
          <w:marRight w:val="0"/>
          <w:marTop w:val="0"/>
          <w:marBottom w:val="0"/>
          <w:divBdr>
            <w:top w:val="none" w:sz="0" w:space="0" w:color="auto"/>
            <w:left w:val="none" w:sz="0" w:space="0" w:color="auto"/>
            <w:bottom w:val="none" w:sz="0" w:space="0" w:color="auto"/>
            <w:right w:val="none" w:sz="0" w:space="0" w:color="auto"/>
          </w:divBdr>
        </w:div>
        <w:div w:id="1893227499">
          <w:marLeft w:val="480"/>
          <w:marRight w:val="0"/>
          <w:marTop w:val="0"/>
          <w:marBottom w:val="0"/>
          <w:divBdr>
            <w:top w:val="none" w:sz="0" w:space="0" w:color="auto"/>
            <w:left w:val="none" w:sz="0" w:space="0" w:color="auto"/>
            <w:bottom w:val="none" w:sz="0" w:space="0" w:color="auto"/>
            <w:right w:val="none" w:sz="0" w:space="0" w:color="auto"/>
          </w:divBdr>
        </w:div>
        <w:div w:id="1913000034">
          <w:marLeft w:val="480"/>
          <w:marRight w:val="0"/>
          <w:marTop w:val="0"/>
          <w:marBottom w:val="0"/>
          <w:divBdr>
            <w:top w:val="none" w:sz="0" w:space="0" w:color="auto"/>
            <w:left w:val="none" w:sz="0" w:space="0" w:color="auto"/>
            <w:bottom w:val="none" w:sz="0" w:space="0" w:color="auto"/>
            <w:right w:val="none" w:sz="0" w:space="0" w:color="auto"/>
          </w:divBdr>
        </w:div>
        <w:div w:id="1925525410">
          <w:marLeft w:val="480"/>
          <w:marRight w:val="0"/>
          <w:marTop w:val="0"/>
          <w:marBottom w:val="0"/>
          <w:divBdr>
            <w:top w:val="none" w:sz="0" w:space="0" w:color="auto"/>
            <w:left w:val="none" w:sz="0" w:space="0" w:color="auto"/>
            <w:bottom w:val="none" w:sz="0" w:space="0" w:color="auto"/>
            <w:right w:val="none" w:sz="0" w:space="0" w:color="auto"/>
          </w:divBdr>
        </w:div>
        <w:div w:id="1930773878">
          <w:marLeft w:val="480"/>
          <w:marRight w:val="0"/>
          <w:marTop w:val="0"/>
          <w:marBottom w:val="0"/>
          <w:divBdr>
            <w:top w:val="none" w:sz="0" w:space="0" w:color="auto"/>
            <w:left w:val="none" w:sz="0" w:space="0" w:color="auto"/>
            <w:bottom w:val="none" w:sz="0" w:space="0" w:color="auto"/>
            <w:right w:val="none" w:sz="0" w:space="0" w:color="auto"/>
          </w:divBdr>
        </w:div>
        <w:div w:id="1945111934">
          <w:marLeft w:val="480"/>
          <w:marRight w:val="0"/>
          <w:marTop w:val="0"/>
          <w:marBottom w:val="0"/>
          <w:divBdr>
            <w:top w:val="none" w:sz="0" w:space="0" w:color="auto"/>
            <w:left w:val="none" w:sz="0" w:space="0" w:color="auto"/>
            <w:bottom w:val="none" w:sz="0" w:space="0" w:color="auto"/>
            <w:right w:val="none" w:sz="0" w:space="0" w:color="auto"/>
          </w:divBdr>
        </w:div>
        <w:div w:id="2026515707">
          <w:marLeft w:val="480"/>
          <w:marRight w:val="0"/>
          <w:marTop w:val="0"/>
          <w:marBottom w:val="0"/>
          <w:divBdr>
            <w:top w:val="none" w:sz="0" w:space="0" w:color="auto"/>
            <w:left w:val="none" w:sz="0" w:space="0" w:color="auto"/>
            <w:bottom w:val="none" w:sz="0" w:space="0" w:color="auto"/>
            <w:right w:val="none" w:sz="0" w:space="0" w:color="auto"/>
          </w:divBdr>
        </w:div>
        <w:div w:id="2052799925">
          <w:marLeft w:val="480"/>
          <w:marRight w:val="0"/>
          <w:marTop w:val="0"/>
          <w:marBottom w:val="0"/>
          <w:divBdr>
            <w:top w:val="none" w:sz="0" w:space="0" w:color="auto"/>
            <w:left w:val="none" w:sz="0" w:space="0" w:color="auto"/>
            <w:bottom w:val="none" w:sz="0" w:space="0" w:color="auto"/>
            <w:right w:val="none" w:sz="0" w:space="0" w:color="auto"/>
          </w:divBdr>
        </w:div>
        <w:div w:id="2054579063">
          <w:marLeft w:val="480"/>
          <w:marRight w:val="0"/>
          <w:marTop w:val="0"/>
          <w:marBottom w:val="0"/>
          <w:divBdr>
            <w:top w:val="none" w:sz="0" w:space="0" w:color="auto"/>
            <w:left w:val="none" w:sz="0" w:space="0" w:color="auto"/>
            <w:bottom w:val="none" w:sz="0" w:space="0" w:color="auto"/>
            <w:right w:val="none" w:sz="0" w:space="0" w:color="auto"/>
          </w:divBdr>
        </w:div>
        <w:div w:id="2060936345">
          <w:marLeft w:val="480"/>
          <w:marRight w:val="0"/>
          <w:marTop w:val="0"/>
          <w:marBottom w:val="0"/>
          <w:divBdr>
            <w:top w:val="none" w:sz="0" w:space="0" w:color="auto"/>
            <w:left w:val="none" w:sz="0" w:space="0" w:color="auto"/>
            <w:bottom w:val="none" w:sz="0" w:space="0" w:color="auto"/>
            <w:right w:val="none" w:sz="0" w:space="0" w:color="auto"/>
          </w:divBdr>
        </w:div>
        <w:div w:id="2090804433">
          <w:marLeft w:val="480"/>
          <w:marRight w:val="0"/>
          <w:marTop w:val="0"/>
          <w:marBottom w:val="0"/>
          <w:divBdr>
            <w:top w:val="none" w:sz="0" w:space="0" w:color="auto"/>
            <w:left w:val="none" w:sz="0" w:space="0" w:color="auto"/>
            <w:bottom w:val="none" w:sz="0" w:space="0" w:color="auto"/>
            <w:right w:val="none" w:sz="0" w:space="0" w:color="auto"/>
          </w:divBdr>
        </w:div>
        <w:div w:id="2129203312">
          <w:marLeft w:val="480"/>
          <w:marRight w:val="0"/>
          <w:marTop w:val="0"/>
          <w:marBottom w:val="0"/>
          <w:divBdr>
            <w:top w:val="none" w:sz="0" w:space="0" w:color="auto"/>
            <w:left w:val="none" w:sz="0" w:space="0" w:color="auto"/>
            <w:bottom w:val="none" w:sz="0" w:space="0" w:color="auto"/>
            <w:right w:val="none" w:sz="0" w:space="0" w:color="auto"/>
          </w:divBdr>
        </w:div>
      </w:divsChild>
    </w:div>
    <w:div w:id="1323041896">
      <w:bodyDiv w:val="1"/>
      <w:marLeft w:val="0"/>
      <w:marRight w:val="0"/>
      <w:marTop w:val="0"/>
      <w:marBottom w:val="0"/>
      <w:divBdr>
        <w:top w:val="none" w:sz="0" w:space="0" w:color="auto"/>
        <w:left w:val="none" w:sz="0" w:space="0" w:color="auto"/>
        <w:bottom w:val="none" w:sz="0" w:space="0" w:color="auto"/>
        <w:right w:val="none" w:sz="0" w:space="0" w:color="auto"/>
      </w:divBdr>
      <w:divsChild>
        <w:div w:id="53237919">
          <w:marLeft w:val="480"/>
          <w:marRight w:val="0"/>
          <w:marTop w:val="0"/>
          <w:marBottom w:val="0"/>
          <w:divBdr>
            <w:top w:val="none" w:sz="0" w:space="0" w:color="auto"/>
            <w:left w:val="none" w:sz="0" w:space="0" w:color="auto"/>
            <w:bottom w:val="none" w:sz="0" w:space="0" w:color="auto"/>
            <w:right w:val="none" w:sz="0" w:space="0" w:color="auto"/>
          </w:divBdr>
        </w:div>
        <w:div w:id="128328088">
          <w:marLeft w:val="480"/>
          <w:marRight w:val="0"/>
          <w:marTop w:val="0"/>
          <w:marBottom w:val="0"/>
          <w:divBdr>
            <w:top w:val="none" w:sz="0" w:space="0" w:color="auto"/>
            <w:left w:val="none" w:sz="0" w:space="0" w:color="auto"/>
            <w:bottom w:val="none" w:sz="0" w:space="0" w:color="auto"/>
            <w:right w:val="none" w:sz="0" w:space="0" w:color="auto"/>
          </w:divBdr>
        </w:div>
        <w:div w:id="135688399">
          <w:marLeft w:val="480"/>
          <w:marRight w:val="0"/>
          <w:marTop w:val="0"/>
          <w:marBottom w:val="0"/>
          <w:divBdr>
            <w:top w:val="none" w:sz="0" w:space="0" w:color="auto"/>
            <w:left w:val="none" w:sz="0" w:space="0" w:color="auto"/>
            <w:bottom w:val="none" w:sz="0" w:space="0" w:color="auto"/>
            <w:right w:val="none" w:sz="0" w:space="0" w:color="auto"/>
          </w:divBdr>
        </w:div>
        <w:div w:id="146215395">
          <w:marLeft w:val="480"/>
          <w:marRight w:val="0"/>
          <w:marTop w:val="0"/>
          <w:marBottom w:val="0"/>
          <w:divBdr>
            <w:top w:val="none" w:sz="0" w:space="0" w:color="auto"/>
            <w:left w:val="none" w:sz="0" w:space="0" w:color="auto"/>
            <w:bottom w:val="none" w:sz="0" w:space="0" w:color="auto"/>
            <w:right w:val="none" w:sz="0" w:space="0" w:color="auto"/>
          </w:divBdr>
        </w:div>
        <w:div w:id="147671861">
          <w:marLeft w:val="480"/>
          <w:marRight w:val="0"/>
          <w:marTop w:val="0"/>
          <w:marBottom w:val="0"/>
          <w:divBdr>
            <w:top w:val="none" w:sz="0" w:space="0" w:color="auto"/>
            <w:left w:val="none" w:sz="0" w:space="0" w:color="auto"/>
            <w:bottom w:val="none" w:sz="0" w:space="0" w:color="auto"/>
            <w:right w:val="none" w:sz="0" w:space="0" w:color="auto"/>
          </w:divBdr>
        </w:div>
        <w:div w:id="213196664">
          <w:marLeft w:val="480"/>
          <w:marRight w:val="0"/>
          <w:marTop w:val="0"/>
          <w:marBottom w:val="0"/>
          <w:divBdr>
            <w:top w:val="none" w:sz="0" w:space="0" w:color="auto"/>
            <w:left w:val="none" w:sz="0" w:space="0" w:color="auto"/>
            <w:bottom w:val="none" w:sz="0" w:space="0" w:color="auto"/>
            <w:right w:val="none" w:sz="0" w:space="0" w:color="auto"/>
          </w:divBdr>
        </w:div>
        <w:div w:id="264465597">
          <w:marLeft w:val="480"/>
          <w:marRight w:val="0"/>
          <w:marTop w:val="0"/>
          <w:marBottom w:val="0"/>
          <w:divBdr>
            <w:top w:val="none" w:sz="0" w:space="0" w:color="auto"/>
            <w:left w:val="none" w:sz="0" w:space="0" w:color="auto"/>
            <w:bottom w:val="none" w:sz="0" w:space="0" w:color="auto"/>
            <w:right w:val="none" w:sz="0" w:space="0" w:color="auto"/>
          </w:divBdr>
        </w:div>
        <w:div w:id="384262302">
          <w:marLeft w:val="480"/>
          <w:marRight w:val="0"/>
          <w:marTop w:val="0"/>
          <w:marBottom w:val="0"/>
          <w:divBdr>
            <w:top w:val="none" w:sz="0" w:space="0" w:color="auto"/>
            <w:left w:val="none" w:sz="0" w:space="0" w:color="auto"/>
            <w:bottom w:val="none" w:sz="0" w:space="0" w:color="auto"/>
            <w:right w:val="none" w:sz="0" w:space="0" w:color="auto"/>
          </w:divBdr>
        </w:div>
        <w:div w:id="391001943">
          <w:marLeft w:val="480"/>
          <w:marRight w:val="0"/>
          <w:marTop w:val="0"/>
          <w:marBottom w:val="0"/>
          <w:divBdr>
            <w:top w:val="none" w:sz="0" w:space="0" w:color="auto"/>
            <w:left w:val="none" w:sz="0" w:space="0" w:color="auto"/>
            <w:bottom w:val="none" w:sz="0" w:space="0" w:color="auto"/>
            <w:right w:val="none" w:sz="0" w:space="0" w:color="auto"/>
          </w:divBdr>
        </w:div>
        <w:div w:id="391776483">
          <w:marLeft w:val="480"/>
          <w:marRight w:val="0"/>
          <w:marTop w:val="0"/>
          <w:marBottom w:val="0"/>
          <w:divBdr>
            <w:top w:val="none" w:sz="0" w:space="0" w:color="auto"/>
            <w:left w:val="none" w:sz="0" w:space="0" w:color="auto"/>
            <w:bottom w:val="none" w:sz="0" w:space="0" w:color="auto"/>
            <w:right w:val="none" w:sz="0" w:space="0" w:color="auto"/>
          </w:divBdr>
        </w:div>
        <w:div w:id="426581793">
          <w:marLeft w:val="480"/>
          <w:marRight w:val="0"/>
          <w:marTop w:val="0"/>
          <w:marBottom w:val="0"/>
          <w:divBdr>
            <w:top w:val="none" w:sz="0" w:space="0" w:color="auto"/>
            <w:left w:val="none" w:sz="0" w:space="0" w:color="auto"/>
            <w:bottom w:val="none" w:sz="0" w:space="0" w:color="auto"/>
            <w:right w:val="none" w:sz="0" w:space="0" w:color="auto"/>
          </w:divBdr>
        </w:div>
        <w:div w:id="471945069">
          <w:marLeft w:val="480"/>
          <w:marRight w:val="0"/>
          <w:marTop w:val="0"/>
          <w:marBottom w:val="0"/>
          <w:divBdr>
            <w:top w:val="none" w:sz="0" w:space="0" w:color="auto"/>
            <w:left w:val="none" w:sz="0" w:space="0" w:color="auto"/>
            <w:bottom w:val="none" w:sz="0" w:space="0" w:color="auto"/>
            <w:right w:val="none" w:sz="0" w:space="0" w:color="auto"/>
          </w:divBdr>
        </w:div>
        <w:div w:id="481624940">
          <w:marLeft w:val="480"/>
          <w:marRight w:val="0"/>
          <w:marTop w:val="0"/>
          <w:marBottom w:val="0"/>
          <w:divBdr>
            <w:top w:val="none" w:sz="0" w:space="0" w:color="auto"/>
            <w:left w:val="none" w:sz="0" w:space="0" w:color="auto"/>
            <w:bottom w:val="none" w:sz="0" w:space="0" w:color="auto"/>
            <w:right w:val="none" w:sz="0" w:space="0" w:color="auto"/>
          </w:divBdr>
        </w:div>
        <w:div w:id="516041051">
          <w:marLeft w:val="480"/>
          <w:marRight w:val="0"/>
          <w:marTop w:val="0"/>
          <w:marBottom w:val="0"/>
          <w:divBdr>
            <w:top w:val="none" w:sz="0" w:space="0" w:color="auto"/>
            <w:left w:val="none" w:sz="0" w:space="0" w:color="auto"/>
            <w:bottom w:val="none" w:sz="0" w:space="0" w:color="auto"/>
            <w:right w:val="none" w:sz="0" w:space="0" w:color="auto"/>
          </w:divBdr>
        </w:div>
        <w:div w:id="539512957">
          <w:marLeft w:val="480"/>
          <w:marRight w:val="0"/>
          <w:marTop w:val="0"/>
          <w:marBottom w:val="0"/>
          <w:divBdr>
            <w:top w:val="none" w:sz="0" w:space="0" w:color="auto"/>
            <w:left w:val="none" w:sz="0" w:space="0" w:color="auto"/>
            <w:bottom w:val="none" w:sz="0" w:space="0" w:color="auto"/>
            <w:right w:val="none" w:sz="0" w:space="0" w:color="auto"/>
          </w:divBdr>
        </w:div>
        <w:div w:id="543182294">
          <w:marLeft w:val="480"/>
          <w:marRight w:val="0"/>
          <w:marTop w:val="0"/>
          <w:marBottom w:val="0"/>
          <w:divBdr>
            <w:top w:val="none" w:sz="0" w:space="0" w:color="auto"/>
            <w:left w:val="none" w:sz="0" w:space="0" w:color="auto"/>
            <w:bottom w:val="none" w:sz="0" w:space="0" w:color="auto"/>
            <w:right w:val="none" w:sz="0" w:space="0" w:color="auto"/>
          </w:divBdr>
        </w:div>
        <w:div w:id="562103660">
          <w:marLeft w:val="480"/>
          <w:marRight w:val="0"/>
          <w:marTop w:val="0"/>
          <w:marBottom w:val="0"/>
          <w:divBdr>
            <w:top w:val="none" w:sz="0" w:space="0" w:color="auto"/>
            <w:left w:val="none" w:sz="0" w:space="0" w:color="auto"/>
            <w:bottom w:val="none" w:sz="0" w:space="0" w:color="auto"/>
            <w:right w:val="none" w:sz="0" w:space="0" w:color="auto"/>
          </w:divBdr>
        </w:div>
        <w:div w:id="582034324">
          <w:marLeft w:val="480"/>
          <w:marRight w:val="0"/>
          <w:marTop w:val="0"/>
          <w:marBottom w:val="0"/>
          <w:divBdr>
            <w:top w:val="none" w:sz="0" w:space="0" w:color="auto"/>
            <w:left w:val="none" w:sz="0" w:space="0" w:color="auto"/>
            <w:bottom w:val="none" w:sz="0" w:space="0" w:color="auto"/>
            <w:right w:val="none" w:sz="0" w:space="0" w:color="auto"/>
          </w:divBdr>
        </w:div>
        <w:div w:id="681247613">
          <w:marLeft w:val="480"/>
          <w:marRight w:val="0"/>
          <w:marTop w:val="0"/>
          <w:marBottom w:val="0"/>
          <w:divBdr>
            <w:top w:val="none" w:sz="0" w:space="0" w:color="auto"/>
            <w:left w:val="none" w:sz="0" w:space="0" w:color="auto"/>
            <w:bottom w:val="none" w:sz="0" w:space="0" w:color="auto"/>
            <w:right w:val="none" w:sz="0" w:space="0" w:color="auto"/>
          </w:divBdr>
        </w:div>
        <w:div w:id="701127846">
          <w:marLeft w:val="480"/>
          <w:marRight w:val="0"/>
          <w:marTop w:val="0"/>
          <w:marBottom w:val="0"/>
          <w:divBdr>
            <w:top w:val="none" w:sz="0" w:space="0" w:color="auto"/>
            <w:left w:val="none" w:sz="0" w:space="0" w:color="auto"/>
            <w:bottom w:val="none" w:sz="0" w:space="0" w:color="auto"/>
            <w:right w:val="none" w:sz="0" w:space="0" w:color="auto"/>
          </w:divBdr>
        </w:div>
        <w:div w:id="714699439">
          <w:marLeft w:val="480"/>
          <w:marRight w:val="0"/>
          <w:marTop w:val="0"/>
          <w:marBottom w:val="0"/>
          <w:divBdr>
            <w:top w:val="none" w:sz="0" w:space="0" w:color="auto"/>
            <w:left w:val="none" w:sz="0" w:space="0" w:color="auto"/>
            <w:bottom w:val="none" w:sz="0" w:space="0" w:color="auto"/>
            <w:right w:val="none" w:sz="0" w:space="0" w:color="auto"/>
          </w:divBdr>
        </w:div>
        <w:div w:id="733165770">
          <w:marLeft w:val="480"/>
          <w:marRight w:val="0"/>
          <w:marTop w:val="0"/>
          <w:marBottom w:val="0"/>
          <w:divBdr>
            <w:top w:val="none" w:sz="0" w:space="0" w:color="auto"/>
            <w:left w:val="none" w:sz="0" w:space="0" w:color="auto"/>
            <w:bottom w:val="none" w:sz="0" w:space="0" w:color="auto"/>
            <w:right w:val="none" w:sz="0" w:space="0" w:color="auto"/>
          </w:divBdr>
        </w:div>
        <w:div w:id="736244904">
          <w:marLeft w:val="480"/>
          <w:marRight w:val="0"/>
          <w:marTop w:val="0"/>
          <w:marBottom w:val="0"/>
          <w:divBdr>
            <w:top w:val="none" w:sz="0" w:space="0" w:color="auto"/>
            <w:left w:val="none" w:sz="0" w:space="0" w:color="auto"/>
            <w:bottom w:val="none" w:sz="0" w:space="0" w:color="auto"/>
            <w:right w:val="none" w:sz="0" w:space="0" w:color="auto"/>
          </w:divBdr>
        </w:div>
        <w:div w:id="748232850">
          <w:marLeft w:val="480"/>
          <w:marRight w:val="0"/>
          <w:marTop w:val="0"/>
          <w:marBottom w:val="0"/>
          <w:divBdr>
            <w:top w:val="none" w:sz="0" w:space="0" w:color="auto"/>
            <w:left w:val="none" w:sz="0" w:space="0" w:color="auto"/>
            <w:bottom w:val="none" w:sz="0" w:space="0" w:color="auto"/>
            <w:right w:val="none" w:sz="0" w:space="0" w:color="auto"/>
          </w:divBdr>
        </w:div>
        <w:div w:id="767895220">
          <w:marLeft w:val="480"/>
          <w:marRight w:val="0"/>
          <w:marTop w:val="0"/>
          <w:marBottom w:val="0"/>
          <w:divBdr>
            <w:top w:val="none" w:sz="0" w:space="0" w:color="auto"/>
            <w:left w:val="none" w:sz="0" w:space="0" w:color="auto"/>
            <w:bottom w:val="none" w:sz="0" w:space="0" w:color="auto"/>
            <w:right w:val="none" w:sz="0" w:space="0" w:color="auto"/>
          </w:divBdr>
        </w:div>
        <w:div w:id="797532357">
          <w:marLeft w:val="480"/>
          <w:marRight w:val="0"/>
          <w:marTop w:val="0"/>
          <w:marBottom w:val="0"/>
          <w:divBdr>
            <w:top w:val="none" w:sz="0" w:space="0" w:color="auto"/>
            <w:left w:val="none" w:sz="0" w:space="0" w:color="auto"/>
            <w:bottom w:val="none" w:sz="0" w:space="0" w:color="auto"/>
            <w:right w:val="none" w:sz="0" w:space="0" w:color="auto"/>
          </w:divBdr>
        </w:div>
        <w:div w:id="848368482">
          <w:marLeft w:val="480"/>
          <w:marRight w:val="0"/>
          <w:marTop w:val="0"/>
          <w:marBottom w:val="0"/>
          <w:divBdr>
            <w:top w:val="none" w:sz="0" w:space="0" w:color="auto"/>
            <w:left w:val="none" w:sz="0" w:space="0" w:color="auto"/>
            <w:bottom w:val="none" w:sz="0" w:space="0" w:color="auto"/>
            <w:right w:val="none" w:sz="0" w:space="0" w:color="auto"/>
          </w:divBdr>
        </w:div>
        <w:div w:id="865755925">
          <w:marLeft w:val="480"/>
          <w:marRight w:val="0"/>
          <w:marTop w:val="0"/>
          <w:marBottom w:val="0"/>
          <w:divBdr>
            <w:top w:val="none" w:sz="0" w:space="0" w:color="auto"/>
            <w:left w:val="none" w:sz="0" w:space="0" w:color="auto"/>
            <w:bottom w:val="none" w:sz="0" w:space="0" w:color="auto"/>
            <w:right w:val="none" w:sz="0" w:space="0" w:color="auto"/>
          </w:divBdr>
        </w:div>
        <w:div w:id="866258948">
          <w:marLeft w:val="480"/>
          <w:marRight w:val="0"/>
          <w:marTop w:val="0"/>
          <w:marBottom w:val="0"/>
          <w:divBdr>
            <w:top w:val="none" w:sz="0" w:space="0" w:color="auto"/>
            <w:left w:val="none" w:sz="0" w:space="0" w:color="auto"/>
            <w:bottom w:val="none" w:sz="0" w:space="0" w:color="auto"/>
            <w:right w:val="none" w:sz="0" w:space="0" w:color="auto"/>
          </w:divBdr>
        </w:div>
        <w:div w:id="877199600">
          <w:marLeft w:val="480"/>
          <w:marRight w:val="0"/>
          <w:marTop w:val="0"/>
          <w:marBottom w:val="0"/>
          <w:divBdr>
            <w:top w:val="none" w:sz="0" w:space="0" w:color="auto"/>
            <w:left w:val="none" w:sz="0" w:space="0" w:color="auto"/>
            <w:bottom w:val="none" w:sz="0" w:space="0" w:color="auto"/>
            <w:right w:val="none" w:sz="0" w:space="0" w:color="auto"/>
          </w:divBdr>
        </w:div>
        <w:div w:id="898638920">
          <w:marLeft w:val="480"/>
          <w:marRight w:val="0"/>
          <w:marTop w:val="0"/>
          <w:marBottom w:val="0"/>
          <w:divBdr>
            <w:top w:val="none" w:sz="0" w:space="0" w:color="auto"/>
            <w:left w:val="none" w:sz="0" w:space="0" w:color="auto"/>
            <w:bottom w:val="none" w:sz="0" w:space="0" w:color="auto"/>
            <w:right w:val="none" w:sz="0" w:space="0" w:color="auto"/>
          </w:divBdr>
        </w:div>
        <w:div w:id="900561225">
          <w:marLeft w:val="480"/>
          <w:marRight w:val="0"/>
          <w:marTop w:val="0"/>
          <w:marBottom w:val="0"/>
          <w:divBdr>
            <w:top w:val="none" w:sz="0" w:space="0" w:color="auto"/>
            <w:left w:val="none" w:sz="0" w:space="0" w:color="auto"/>
            <w:bottom w:val="none" w:sz="0" w:space="0" w:color="auto"/>
            <w:right w:val="none" w:sz="0" w:space="0" w:color="auto"/>
          </w:divBdr>
        </w:div>
        <w:div w:id="929238910">
          <w:marLeft w:val="480"/>
          <w:marRight w:val="0"/>
          <w:marTop w:val="0"/>
          <w:marBottom w:val="0"/>
          <w:divBdr>
            <w:top w:val="none" w:sz="0" w:space="0" w:color="auto"/>
            <w:left w:val="none" w:sz="0" w:space="0" w:color="auto"/>
            <w:bottom w:val="none" w:sz="0" w:space="0" w:color="auto"/>
            <w:right w:val="none" w:sz="0" w:space="0" w:color="auto"/>
          </w:divBdr>
        </w:div>
        <w:div w:id="957566756">
          <w:marLeft w:val="480"/>
          <w:marRight w:val="0"/>
          <w:marTop w:val="0"/>
          <w:marBottom w:val="0"/>
          <w:divBdr>
            <w:top w:val="none" w:sz="0" w:space="0" w:color="auto"/>
            <w:left w:val="none" w:sz="0" w:space="0" w:color="auto"/>
            <w:bottom w:val="none" w:sz="0" w:space="0" w:color="auto"/>
            <w:right w:val="none" w:sz="0" w:space="0" w:color="auto"/>
          </w:divBdr>
        </w:div>
        <w:div w:id="967783636">
          <w:marLeft w:val="480"/>
          <w:marRight w:val="0"/>
          <w:marTop w:val="0"/>
          <w:marBottom w:val="0"/>
          <w:divBdr>
            <w:top w:val="none" w:sz="0" w:space="0" w:color="auto"/>
            <w:left w:val="none" w:sz="0" w:space="0" w:color="auto"/>
            <w:bottom w:val="none" w:sz="0" w:space="0" w:color="auto"/>
            <w:right w:val="none" w:sz="0" w:space="0" w:color="auto"/>
          </w:divBdr>
        </w:div>
        <w:div w:id="978265981">
          <w:marLeft w:val="480"/>
          <w:marRight w:val="0"/>
          <w:marTop w:val="0"/>
          <w:marBottom w:val="0"/>
          <w:divBdr>
            <w:top w:val="none" w:sz="0" w:space="0" w:color="auto"/>
            <w:left w:val="none" w:sz="0" w:space="0" w:color="auto"/>
            <w:bottom w:val="none" w:sz="0" w:space="0" w:color="auto"/>
            <w:right w:val="none" w:sz="0" w:space="0" w:color="auto"/>
          </w:divBdr>
        </w:div>
        <w:div w:id="989865805">
          <w:marLeft w:val="480"/>
          <w:marRight w:val="0"/>
          <w:marTop w:val="0"/>
          <w:marBottom w:val="0"/>
          <w:divBdr>
            <w:top w:val="none" w:sz="0" w:space="0" w:color="auto"/>
            <w:left w:val="none" w:sz="0" w:space="0" w:color="auto"/>
            <w:bottom w:val="none" w:sz="0" w:space="0" w:color="auto"/>
            <w:right w:val="none" w:sz="0" w:space="0" w:color="auto"/>
          </w:divBdr>
        </w:div>
        <w:div w:id="1001930206">
          <w:marLeft w:val="480"/>
          <w:marRight w:val="0"/>
          <w:marTop w:val="0"/>
          <w:marBottom w:val="0"/>
          <w:divBdr>
            <w:top w:val="none" w:sz="0" w:space="0" w:color="auto"/>
            <w:left w:val="none" w:sz="0" w:space="0" w:color="auto"/>
            <w:bottom w:val="none" w:sz="0" w:space="0" w:color="auto"/>
            <w:right w:val="none" w:sz="0" w:space="0" w:color="auto"/>
          </w:divBdr>
        </w:div>
        <w:div w:id="1009068509">
          <w:marLeft w:val="480"/>
          <w:marRight w:val="0"/>
          <w:marTop w:val="0"/>
          <w:marBottom w:val="0"/>
          <w:divBdr>
            <w:top w:val="none" w:sz="0" w:space="0" w:color="auto"/>
            <w:left w:val="none" w:sz="0" w:space="0" w:color="auto"/>
            <w:bottom w:val="none" w:sz="0" w:space="0" w:color="auto"/>
            <w:right w:val="none" w:sz="0" w:space="0" w:color="auto"/>
          </w:divBdr>
        </w:div>
        <w:div w:id="1025598045">
          <w:marLeft w:val="480"/>
          <w:marRight w:val="0"/>
          <w:marTop w:val="0"/>
          <w:marBottom w:val="0"/>
          <w:divBdr>
            <w:top w:val="none" w:sz="0" w:space="0" w:color="auto"/>
            <w:left w:val="none" w:sz="0" w:space="0" w:color="auto"/>
            <w:bottom w:val="none" w:sz="0" w:space="0" w:color="auto"/>
            <w:right w:val="none" w:sz="0" w:space="0" w:color="auto"/>
          </w:divBdr>
        </w:div>
        <w:div w:id="1030381171">
          <w:marLeft w:val="480"/>
          <w:marRight w:val="0"/>
          <w:marTop w:val="0"/>
          <w:marBottom w:val="0"/>
          <w:divBdr>
            <w:top w:val="none" w:sz="0" w:space="0" w:color="auto"/>
            <w:left w:val="none" w:sz="0" w:space="0" w:color="auto"/>
            <w:bottom w:val="none" w:sz="0" w:space="0" w:color="auto"/>
            <w:right w:val="none" w:sz="0" w:space="0" w:color="auto"/>
          </w:divBdr>
        </w:div>
        <w:div w:id="1069888599">
          <w:marLeft w:val="480"/>
          <w:marRight w:val="0"/>
          <w:marTop w:val="0"/>
          <w:marBottom w:val="0"/>
          <w:divBdr>
            <w:top w:val="none" w:sz="0" w:space="0" w:color="auto"/>
            <w:left w:val="none" w:sz="0" w:space="0" w:color="auto"/>
            <w:bottom w:val="none" w:sz="0" w:space="0" w:color="auto"/>
            <w:right w:val="none" w:sz="0" w:space="0" w:color="auto"/>
          </w:divBdr>
        </w:div>
        <w:div w:id="1072462215">
          <w:marLeft w:val="480"/>
          <w:marRight w:val="0"/>
          <w:marTop w:val="0"/>
          <w:marBottom w:val="0"/>
          <w:divBdr>
            <w:top w:val="none" w:sz="0" w:space="0" w:color="auto"/>
            <w:left w:val="none" w:sz="0" w:space="0" w:color="auto"/>
            <w:bottom w:val="none" w:sz="0" w:space="0" w:color="auto"/>
            <w:right w:val="none" w:sz="0" w:space="0" w:color="auto"/>
          </w:divBdr>
        </w:div>
        <w:div w:id="1083725222">
          <w:marLeft w:val="480"/>
          <w:marRight w:val="0"/>
          <w:marTop w:val="0"/>
          <w:marBottom w:val="0"/>
          <w:divBdr>
            <w:top w:val="none" w:sz="0" w:space="0" w:color="auto"/>
            <w:left w:val="none" w:sz="0" w:space="0" w:color="auto"/>
            <w:bottom w:val="none" w:sz="0" w:space="0" w:color="auto"/>
            <w:right w:val="none" w:sz="0" w:space="0" w:color="auto"/>
          </w:divBdr>
        </w:div>
        <w:div w:id="1096092767">
          <w:marLeft w:val="480"/>
          <w:marRight w:val="0"/>
          <w:marTop w:val="0"/>
          <w:marBottom w:val="0"/>
          <w:divBdr>
            <w:top w:val="none" w:sz="0" w:space="0" w:color="auto"/>
            <w:left w:val="none" w:sz="0" w:space="0" w:color="auto"/>
            <w:bottom w:val="none" w:sz="0" w:space="0" w:color="auto"/>
            <w:right w:val="none" w:sz="0" w:space="0" w:color="auto"/>
          </w:divBdr>
        </w:div>
        <w:div w:id="1106732686">
          <w:marLeft w:val="480"/>
          <w:marRight w:val="0"/>
          <w:marTop w:val="0"/>
          <w:marBottom w:val="0"/>
          <w:divBdr>
            <w:top w:val="none" w:sz="0" w:space="0" w:color="auto"/>
            <w:left w:val="none" w:sz="0" w:space="0" w:color="auto"/>
            <w:bottom w:val="none" w:sz="0" w:space="0" w:color="auto"/>
            <w:right w:val="none" w:sz="0" w:space="0" w:color="auto"/>
          </w:divBdr>
        </w:div>
        <w:div w:id="1108894921">
          <w:marLeft w:val="480"/>
          <w:marRight w:val="0"/>
          <w:marTop w:val="0"/>
          <w:marBottom w:val="0"/>
          <w:divBdr>
            <w:top w:val="none" w:sz="0" w:space="0" w:color="auto"/>
            <w:left w:val="none" w:sz="0" w:space="0" w:color="auto"/>
            <w:bottom w:val="none" w:sz="0" w:space="0" w:color="auto"/>
            <w:right w:val="none" w:sz="0" w:space="0" w:color="auto"/>
          </w:divBdr>
        </w:div>
        <w:div w:id="1180582264">
          <w:marLeft w:val="480"/>
          <w:marRight w:val="0"/>
          <w:marTop w:val="0"/>
          <w:marBottom w:val="0"/>
          <w:divBdr>
            <w:top w:val="none" w:sz="0" w:space="0" w:color="auto"/>
            <w:left w:val="none" w:sz="0" w:space="0" w:color="auto"/>
            <w:bottom w:val="none" w:sz="0" w:space="0" w:color="auto"/>
            <w:right w:val="none" w:sz="0" w:space="0" w:color="auto"/>
          </w:divBdr>
        </w:div>
        <w:div w:id="1195078936">
          <w:marLeft w:val="480"/>
          <w:marRight w:val="0"/>
          <w:marTop w:val="0"/>
          <w:marBottom w:val="0"/>
          <w:divBdr>
            <w:top w:val="none" w:sz="0" w:space="0" w:color="auto"/>
            <w:left w:val="none" w:sz="0" w:space="0" w:color="auto"/>
            <w:bottom w:val="none" w:sz="0" w:space="0" w:color="auto"/>
            <w:right w:val="none" w:sz="0" w:space="0" w:color="auto"/>
          </w:divBdr>
        </w:div>
        <w:div w:id="1236893447">
          <w:marLeft w:val="480"/>
          <w:marRight w:val="0"/>
          <w:marTop w:val="0"/>
          <w:marBottom w:val="0"/>
          <w:divBdr>
            <w:top w:val="none" w:sz="0" w:space="0" w:color="auto"/>
            <w:left w:val="none" w:sz="0" w:space="0" w:color="auto"/>
            <w:bottom w:val="none" w:sz="0" w:space="0" w:color="auto"/>
            <w:right w:val="none" w:sz="0" w:space="0" w:color="auto"/>
          </w:divBdr>
        </w:div>
        <w:div w:id="1338728568">
          <w:marLeft w:val="480"/>
          <w:marRight w:val="0"/>
          <w:marTop w:val="0"/>
          <w:marBottom w:val="0"/>
          <w:divBdr>
            <w:top w:val="none" w:sz="0" w:space="0" w:color="auto"/>
            <w:left w:val="none" w:sz="0" w:space="0" w:color="auto"/>
            <w:bottom w:val="none" w:sz="0" w:space="0" w:color="auto"/>
            <w:right w:val="none" w:sz="0" w:space="0" w:color="auto"/>
          </w:divBdr>
        </w:div>
        <w:div w:id="1355157557">
          <w:marLeft w:val="480"/>
          <w:marRight w:val="0"/>
          <w:marTop w:val="0"/>
          <w:marBottom w:val="0"/>
          <w:divBdr>
            <w:top w:val="none" w:sz="0" w:space="0" w:color="auto"/>
            <w:left w:val="none" w:sz="0" w:space="0" w:color="auto"/>
            <w:bottom w:val="none" w:sz="0" w:space="0" w:color="auto"/>
            <w:right w:val="none" w:sz="0" w:space="0" w:color="auto"/>
          </w:divBdr>
        </w:div>
        <w:div w:id="1360467860">
          <w:marLeft w:val="480"/>
          <w:marRight w:val="0"/>
          <w:marTop w:val="0"/>
          <w:marBottom w:val="0"/>
          <w:divBdr>
            <w:top w:val="none" w:sz="0" w:space="0" w:color="auto"/>
            <w:left w:val="none" w:sz="0" w:space="0" w:color="auto"/>
            <w:bottom w:val="none" w:sz="0" w:space="0" w:color="auto"/>
            <w:right w:val="none" w:sz="0" w:space="0" w:color="auto"/>
          </w:divBdr>
        </w:div>
        <w:div w:id="1419718433">
          <w:marLeft w:val="480"/>
          <w:marRight w:val="0"/>
          <w:marTop w:val="0"/>
          <w:marBottom w:val="0"/>
          <w:divBdr>
            <w:top w:val="none" w:sz="0" w:space="0" w:color="auto"/>
            <w:left w:val="none" w:sz="0" w:space="0" w:color="auto"/>
            <w:bottom w:val="none" w:sz="0" w:space="0" w:color="auto"/>
            <w:right w:val="none" w:sz="0" w:space="0" w:color="auto"/>
          </w:divBdr>
        </w:div>
        <w:div w:id="1456214929">
          <w:marLeft w:val="480"/>
          <w:marRight w:val="0"/>
          <w:marTop w:val="0"/>
          <w:marBottom w:val="0"/>
          <w:divBdr>
            <w:top w:val="none" w:sz="0" w:space="0" w:color="auto"/>
            <w:left w:val="none" w:sz="0" w:space="0" w:color="auto"/>
            <w:bottom w:val="none" w:sz="0" w:space="0" w:color="auto"/>
            <w:right w:val="none" w:sz="0" w:space="0" w:color="auto"/>
          </w:divBdr>
        </w:div>
        <w:div w:id="1475754466">
          <w:marLeft w:val="480"/>
          <w:marRight w:val="0"/>
          <w:marTop w:val="0"/>
          <w:marBottom w:val="0"/>
          <w:divBdr>
            <w:top w:val="none" w:sz="0" w:space="0" w:color="auto"/>
            <w:left w:val="none" w:sz="0" w:space="0" w:color="auto"/>
            <w:bottom w:val="none" w:sz="0" w:space="0" w:color="auto"/>
            <w:right w:val="none" w:sz="0" w:space="0" w:color="auto"/>
          </w:divBdr>
        </w:div>
        <w:div w:id="1499534359">
          <w:marLeft w:val="480"/>
          <w:marRight w:val="0"/>
          <w:marTop w:val="0"/>
          <w:marBottom w:val="0"/>
          <w:divBdr>
            <w:top w:val="none" w:sz="0" w:space="0" w:color="auto"/>
            <w:left w:val="none" w:sz="0" w:space="0" w:color="auto"/>
            <w:bottom w:val="none" w:sz="0" w:space="0" w:color="auto"/>
            <w:right w:val="none" w:sz="0" w:space="0" w:color="auto"/>
          </w:divBdr>
        </w:div>
        <w:div w:id="1501579166">
          <w:marLeft w:val="480"/>
          <w:marRight w:val="0"/>
          <w:marTop w:val="0"/>
          <w:marBottom w:val="0"/>
          <w:divBdr>
            <w:top w:val="none" w:sz="0" w:space="0" w:color="auto"/>
            <w:left w:val="none" w:sz="0" w:space="0" w:color="auto"/>
            <w:bottom w:val="none" w:sz="0" w:space="0" w:color="auto"/>
            <w:right w:val="none" w:sz="0" w:space="0" w:color="auto"/>
          </w:divBdr>
        </w:div>
        <w:div w:id="1544052643">
          <w:marLeft w:val="480"/>
          <w:marRight w:val="0"/>
          <w:marTop w:val="0"/>
          <w:marBottom w:val="0"/>
          <w:divBdr>
            <w:top w:val="none" w:sz="0" w:space="0" w:color="auto"/>
            <w:left w:val="none" w:sz="0" w:space="0" w:color="auto"/>
            <w:bottom w:val="none" w:sz="0" w:space="0" w:color="auto"/>
            <w:right w:val="none" w:sz="0" w:space="0" w:color="auto"/>
          </w:divBdr>
        </w:div>
        <w:div w:id="1561137648">
          <w:marLeft w:val="480"/>
          <w:marRight w:val="0"/>
          <w:marTop w:val="0"/>
          <w:marBottom w:val="0"/>
          <w:divBdr>
            <w:top w:val="none" w:sz="0" w:space="0" w:color="auto"/>
            <w:left w:val="none" w:sz="0" w:space="0" w:color="auto"/>
            <w:bottom w:val="none" w:sz="0" w:space="0" w:color="auto"/>
            <w:right w:val="none" w:sz="0" w:space="0" w:color="auto"/>
          </w:divBdr>
        </w:div>
        <w:div w:id="1569654994">
          <w:marLeft w:val="480"/>
          <w:marRight w:val="0"/>
          <w:marTop w:val="0"/>
          <w:marBottom w:val="0"/>
          <w:divBdr>
            <w:top w:val="none" w:sz="0" w:space="0" w:color="auto"/>
            <w:left w:val="none" w:sz="0" w:space="0" w:color="auto"/>
            <w:bottom w:val="none" w:sz="0" w:space="0" w:color="auto"/>
            <w:right w:val="none" w:sz="0" w:space="0" w:color="auto"/>
          </w:divBdr>
        </w:div>
        <w:div w:id="1573348703">
          <w:marLeft w:val="480"/>
          <w:marRight w:val="0"/>
          <w:marTop w:val="0"/>
          <w:marBottom w:val="0"/>
          <w:divBdr>
            <w:top w:val="none" w:sz="0" w:space="0" w:color="auto"/>
            <w:left w:val="none" w:sz="0" w:space="0" w:color="auto"/>
            <w:bottom w:val="none" w:sz="0" w:space="0" w:color="auto"/>
            <w:right w:val="none" w:sz="0" w:space="0" w:color="auto"/>
          </w:divBdr>
        </w:div>
        <w:div w:id="1577394640">
          <w:marLeft w:val="480"/>
          <w:marRight w:val="0"/>
          <w:marTop w:val="0"/>
          <w:marBottom w:val="0"/>
          <w:divBdr>
            <w:top w:val="none" w:sz="0" w:space="0" w:color="auto"/>
            <w:left w:val="none" w:sz="0" w:space="0" w:color="auto"/>
            <w:bottom w:val="none" w:sz="0" w:space="0" w:color="auto"/>
            <w:right w:val="none" w:sz="0" w:space="0" w:color="auto"/>
          </w:divBdr>
        </w:div>
        <w:div w:id="1692798902">
          <w:marLeft w:val="480"/>
          <w:marRight w:val="0"/>
          <w:marTop w:val="0"/>
          <w:marBottom w:val="0"/>
          <w:divBdr>
            <w:top w:val="none" w:sz="0" w:space="0" w:color="auto"/>
            <w:left w:val="none" w:sz="0" w:space="0" w:color="auto"/>
            <w:bottom w:val="none" w:sz="0" w:space="0" w:color="auto"/>
            <w:right w:val="none" w:sz="0" w:space="0" w:color="auto"/>
          </w:divBdr>
        </w:div>
        <w:div w:id="1703357435">
          <w:marLeft w:val="480"/>
          <w:marRight w:val="0"/>
          <w:marTop w:val="0"/>
          <w:marBottom w:val="0"/>
          <w:divBdr>
            <w:top w:val="none" w:sz="0" w:space="0" w:color="auto"/>
            <w:left w:val="none" w:sz="0" w:space="0" w:color="auto"/>
            <w:bottom w:val="none" w:sz="0" w:space="0" w:color="auto"/>
            <w:right w:val="none" w:sz="0" w:space="0" w:color="auto"/>
          </w:divBdr>
        </w:div>
        <w:div w:id="1714429582">
          <w:marLeft w:val="480"/>
          <w:marRight w:val="0"/>
          <w:marTop w:val="0"/>
          <w:marBottom w:val="0"/>
          <w:divBdr>
            <w:top w:val="none" w:sz="0" w:space="0" w:color="auto"/>
            <w:left w:val="none" w:sz="0" w:space="0" w:color="auto"/>
            <w:bottom w:val="none" w:sz="0" w:space="0" w:color="auto"/>
            <w:right w:val="none" w:sz="0" w:space="0" w:color="auto"/>
          </w:divBdr>
        </w:div>
        <w:div w:id="1734963462">
          <w:marLeft w:val="480"/>
          <w:marRight w:val="0"/>
          <w:marTop w:val="0"/>
          <w:marBottom w:val="0"/>
          <w:divBdr>
            <w:top w:val="none" w:sz="0" w:space="0" w:color="auto"/>
            <w:left w:val="none" w:sz="0" w:space="0" w:color="auto"/>
            <w:bottom w:val="none" w:sz="0" w:space="0" w:color="auto"/>
            <w:right w:val="none" w:sz="0" w:space="0" w:color="auto"/>
          </w:divBdr>
        </w:div>
        <w:div w:id="1792357267">
          <w:marLeft w:val="480"/>
          <w:marRight w:val="0"/>
          <w:marTop w:val="0"/>
          <w:marBottom w:val="0"/>
          <w:divBdr>
            <w:top w:val="none" w:sz="0" w:space="0" w:color="auto"/>
            <w:left w:val="none" w:sz="0" w:space="0" w:color="auto"/>
            <w:bottom w:val="none" w:sz="0" w:space="0" w:color="auto"/>
            <w:right w:val="none" w:sz="0" w:space="0" w:color="auto"/>
          </w:divBdr>
        </w:div>
        <w:div w:id="1795177574">
          <w:marLeft w:val="480"/>
          <w:marRight w:val="0"/>
          <w:marTop w:val="0"/>
          <w:marBottom w:val="0"/>
          <w:divBdr>
            <w:top w:val="none" w:sz="0" w:space="0" w:color="auto"/>
            <w:left w:val="none" w:sz="0" w:space="0" w:color="auto"/>
            <w:bottom w:val="none" w:sz="0" w:space="0" w:color="auto"/>
            <w:right w:val="none" w:sz="0" w:space="0" w:color="auto"/>
          </w:divBdr>
        </w:div>
        <w:div w:id="1813404181">
          <w:marLeft w:val="480"/>
          <w:marRight w:val="0"/>
          <w:marTop w:val="0"/>
          <w:marBottom w:val="0"/>
          <w:divBdr>
            <w:top w:val="none" w:sz="0" w:space="0" w:color="auto"/>
            <w:left w:val="none" w:sz="0" w:space="0" w:color="auto"/>
            <w:bottom w:val="none" w:sz="0" w:space="0" w:color="auto"/>
            <w:right w:val="none" w:sz="0" w:space="0" w:color="auto"/>
          </w:divBdr>
        </w:div>
        <w:div w:id="1822455585">
          <w:marLeft w:val="480"/>
          <w:marRight w:val="0"/>
          <w:marTop w:val="0"/>
          <w:marBottom w:val="0"/>
          <w:divBdr>
            <w:top w:val="none" w:sz="0" w:space="0" w:color="auto"/>
            <w:left w:val="none" w:sz="0" w:space="0" w:color="auto"/>
            <w:bottom w:val="none" w:sz="0" w:space="0" w:color="auto"/>
            <w:right w:val="none" w:sz="0" w:space="0" w:color="auto"/>
          </w:divBdr>
        </w:div>
        <w:div w:id="1832795930">
          <w:marLeft w:val="480"/>
          <w:marRight w:val="0"/>
          <w:marTop w:val="0"/>
          <w:marBottom w:val="0"/>
          <w:divBdr>
            <w:top w:val="none" w:sz="0" w:space="0" w:color="auto"/>
            <w:left w:val="none" w:sz="0" w:space="0" w:color="auto"/>
            <w:bottom w:val="none" w:sz="0" w:space="0" w:color="auto"/>
            <w:right w:val="none" w:sz="0" w:space="0" w:color="auto"/>
          </w:divBdr>
        </w:div>
        <w:div w:id="1908419565">
          <w:marLeft w:val="480"/>
          <w:marRight w:val="0"/>
          <w:marTop w:val="0"/>
          <w:marBottom w:val="0"/>
          <w:divBdr>
            <w:top w:val="none" w:sz="0" w:space="0" w:color="auto"/>
            <w:left w:val="none" w:sz="0" w:space="0" w:color="auto"/>
            <w:bottom w:val="none" w:sz="0" w:space="0" w:color="auto"/>
            <w:right w:val="none" w:sz="0" w:space="0" w:color="auto"/>
          </w:divBdr>
        </w:div>
        <w:div w:id="2013413448">
          <w:marLeft w:val="480"/>
          <w:marRight w:val="0"/>
          <w:marTop w:val="0"/>
          <w:marBottom w:val="0"/>
          <w:divBdr>
            <w:top w:val="none" w:sz="0" w:space="0" w:color="auto"/>
            <w:left w:val="none" w:sz="0" w:space="0" w:color="auto"/>
            <w:bottom w:val="none" w:sz="0" w:space="0" w:color="auto"/>
            <w:right w:val="none" w:sz="0" w:space="0" w:color="auto"/>
          </w:divBdr>
        </w:div>
        <w:div w:id="2112124651">
          <w:marLeft w:val="480"/>
          <w:marRight w:val="0"/>
          <w:marTop w:val="0"/>
          <w:marBottom w:val="0"/>
          <w:divBdr>
            <w:top w:val="none" w:sz="0" w:space="0" w:color="auto"/>
            <w:left w:val="none" w:sz="0" w:space="0" w:color="auto"/>
            <w:bottom w:val="none" w:sz="0" w:space="0" w:color="auto"/>
            <w:right w:val="none" w:sz="0" w:space="0" w:color="auto"/>
          </w:divBdr>
        </w:div>
        <w:div w:id="2134056413">
          <w:marLeft w:val="480"/>
          <w:marRight w:val="0"/>
          <w:marTop w:val="0"/>
          <w:marBottom w:val="0"/>
          <w:divBdr>
            <w:top w:val="none" w:sz="0" w:space="0" w:color="auto"/>
            <w:left w:val="none" w:sz="0" w:space="0" w:color="auto"/>
            <w:bottom w:val="none" w:sz="0" w:space="0" w:color="auto"/>
            <w:right w:val="none" w:sz="0" w:space="0" w:color="auto"/>
          </w:divBdr>
        </w:div>
        <w:div w:id="2138064879">
          <w:marLeft w:val="480"/>
          <w:marRight w:val="0"/>
          <w:marTop w:val="0"/>
          <w:marBottom w:val="0"/>
          <w:divBdr>
            <w:top w:val="none" w:sz="0" w:space="0" w:color="auto"/>
            <w:left w:val="none" w:sz="0" w:space="0" w:color="auto"/>
            <w:bottom w:val="none" w:sz="0" w:space="0" w:color="auto"/>
            <w:right w:val="none" w:sz="0" w:space="0" w:color="auto"/>
          </w:divBdr>
        </w:div>
      </w:divsChild>
    </w:div>
    <w:div w:id="1332947669">
      <w:bodyDiv w:val="1"/>
      <w:marLeft w:val="0"/>
      <w:marRight w:val="0"/>
      <w:marTop w:val="0"/>
      <w:marBottom w:val="0"/>
      <w:divBdr>
        <w:top w:val="none" w:sz="0" w:space="0" w:color="auto"/>
        <w:left w:val="none" w:sz="0" w:space="0" w:color="auto"/>
        <w:bottom w:val="none" w:sz="0" w:space="0" w:color="auto"/>
        <w:right w:val="none" w:sz="0" w:space="0" w:color="auto"/>
      </w:divBdr>
    </w:div>
    <w:div w:id="1348364013">
      <w:bodyDiv w:val="1"/>
      <w:marLeft w:val="0"/>
      <w:marRight w:val="0"/>
      <w:marTop w:val="0"/>
      <w:marBottom w:val="0"/>
      <w:divBdr>
        <w:top w:val="none" w:sz="0" w:space="0" w:color="auto"/>
        <w:left w:val="none" w:sz="0" w:space="0" w:color="auto"/>
        <w:bottom w:val="none" w:sz="0" w:space="0" w:color="auto"/>
        <w:right w:val="none" w:sz="0" w:space="0" w:color="auto"/>
      </w:divBdr>
      <w:divsChild>
        <w:div w:id="29425780">
          <w:marLeft w:val="480"/>
          <w:marRight w:val="0"/>
          <w:marTop w:val="0"/>
          <w:marBottom w:val="0"/>
          <w:divBdr>
            <w:top w:val="none" w:sz="0" w:space="0" w:color="auto"/>
            <w:left w:val="none" w:sz="0" w:space="0" w:color="auto"/>
            <w:bottom w:val="none" w:sz="0" w:space="0" w:color="auto"/>
            <w:right w:val="none" w:sz="0" w:space="0" w:color="auto"/>
          </w:divBdr>
        </w:div>
        <w:div w:id="37363986">
          <w:marLeft w:val="480"/>
          <w:marRight w:val="0"/>
          <w:marTop w:val="0"/>
          <w:marBottom w:val="0"/>
          <w:divBdr>
            <w:top w:val="none" w:sz="0" w:space="0" w:color="auto"/>
            <w:left w:val="none" w:sz="0" w:space="0" w:color="auto"/>
            <w:bottom w:val="none" w:sz="0" w:space="0" w:color="auto"/>
            <w:right w:val="none" w:sz="0" w:space="0" w:color="auto"/>
          </w:divBdr>
        </w:div>
        <w:div w:id="48572351">
          <w:marLeft w:val="480"/>
          <w:marRight w:val="0"/>
          <w:marTop w:val="0"/>
          <w:marBottom w:val="0"/>
          <w:divBdr>
            <w:top w:val="none" w:sz="0" w:space="0" w:color="auto"/>
            <w:left w:val="none" w:sz="0" w:space="0" w:color="auto"/>
            <w:bottom w:val="none" w:sz="0" w:space="0" w:color="auto"/>
            <w:right w:val="none" w:sz="0" w:space="0" w:color="auto"/>
          </w:divBdr>
        </w:div>
        <w:div w:id="104080170">
          <w:marLeft w:val="480"/>
          <w:marRight w:val="0"/>
          <w:marTop w:val="0"/>
          <w:marBottom w:val="0"/>
          <w:divBdr>
            <w:top w:val="none" w:sz="0" w:space="0" w:color="auto"/>
            <w:left w:val="none" w:sz="0" w:space="0" w:color="auto"/>
            <w:bottom w:val="none" w:sz="0" w:space="0" w:color="auto"/>
            <w:right w:val="none" w:sz="0" w:space="0" w:color="auto"/>
          </w:divBdr>
        </w:div>
        <w:div w:id="159277213">
          <w:marLeft w:val="480"/>
          <w:marRight w:val="0"/>
          <w:marTop w:val="0"/>
          <w:marBottom w:val="0"/>
          <w:divBdr>
            <w:top w:val="none" w:sz="0" w:space="0" w:color="auto"/>
            <w:left w:val="none" w:sz="0" w:space="0" w:color="auto"/>
            <w:bottom w:val="none" w:sz="0" w:space="0" w:color="auto"/>
            <w:right w:val="none" w:sz="0" w:space="0" w:color="auto"/>
          </w:divBdr>
        </w:div>
        <w:div w:id="165478894">
          <w:marLeft w:val="480"/>
          <w:marRight w:val="0"/>
          <w:marTop w:val="0"/>
          <w:marBottom w:val="0"/>
          <w:divBdr>
            <w:top w:val="none" w:sz="0" w:space="0" w:color="auto"/>
            <w:left w:val="none" w:sz="0" w:space="0" w:color="auto"/>
            <w:bottom w:val="none" w:sz="0" w:space="0" w:color="auto"/>
            <w:right w:val="none" w:sz="0" w:space="0" w:color="auto"/>
          </w:divBdr>
        </w:div>
        <w:div w:id="181894813">
          <w:marLeft w:val="480"/>
          <w:marRight w:val="0"/>
          <w:marTop w:val="0"/>
          <w:marBottom w:val="0"/>
          <w:divBdr>
            <w:top w:val="none" w:sz="0" w:space="0" w:color="auto"/>
            <w:left w:val="none" w:sz="0" w:space="0" w:color="auto"/>
            <w:bottom w:val="none" w:sz="0" w:space="0" w:color="auto"/>
            <w:right w:val="none" w:sz="0" w:space="0" w:color="auto"/>
          </w:divBdr>
        </w:div>
        <w:div w:id="189294500">
          <w:marLeft w:val="480"/>
          <w:marRight w:val="0"/>
          <w:marTop w:val="0"/>
          <w:marBottom w:val="0"/>
          <w:divBdr>
            <w:top w:val="none" w:sz="0" w:space="0" w:color="auto"/>
            <w:left w:val="none" w:sz="0" w:space="0" w:color="auto"/>
            <w:bottom w:val="none" w:sz="0" w:space="0" w:color="auto"/>
            <w:right w:val="none" w:sz="0" w:space="0" w:color="auto"/>
          </w:divBdr>
        </w:div>
        <w:div w:id="226764088">
          <w:marLeft w:val="480"/>
          <w:marRight w:val="0"/>
          <w:marTop w:val="0"/>
          <w:marBottom w:val="0"/>
          <w:divBdr>
            <w:top w:val="none" w:sz="0" w:space="0" w:color="auto"/>
            <w:left w:val="none" w:sz="0" w:space="0" w:color="auto"/>
            <w:bottom w:val="none" w:sz="0" w:space="0" w:color="auto"/>
            <w:right w:val="none" w:sz="0" w:space="0" w:color="auto"/>
          </w:divBdr>
        </w:div>
        <w:div w:id="257178190">
          <w:marLeft w:val="480"/>
          <w:marRight w:val="0"/>
          <w:marTop w:val="0"/>
          <w:marBottom w:val="0"/>
          <w:divBdr>
            <w:top w:val="none" w:sz="0" w:space="0" w:color="auto"/>
            <w:left w:val="none" w:sz="0" w:space="0" w:color="auto"/>
            <w:bottom w:val="none" w:sz="0" w:space="0" w:color="auto"/>
            <w:right w:val="none" w:sz="0" w:space="0" w:color="auto"/>
          </w:divBdr>
        </w:div>
        <w:div w:id="278605192">
          <w:marLeft w:val="480"/>
          <w:marRight w:val="0"/>
          <w:marTop w:val="0"/>
          <w:marBottom w:val="0"/>
          <w:divBdr>
            <w:top w:val="none" w:sz="0" w:space="0" w:color="auto"/>
            <w:left w:val="none" w:sz="0" w:space="0" w:color="auto"/>
            <w:bottom w:val="none" w:sz="0" w:space="0" w:color="auto"/>
            <w:right w:val="none" w:sz="0" w:space="0" w:color="auto"/>
          </w:divBdr>
        </w:div>
        <w:div w:id="307636972">
          <w:marLeft w:val="480"/>
          <w:marRight w:val="0"/>
          <w:marTop w:val="0"/>
          <w:marBottom w:val="0"/>
          <w:divBdr>
            <w:top w:val="none" w:sz="0" w:space="0" w:color="auto"/>
            <w:left w:val="none" w:sz="0" w:space="0" w:color="auto"/>
            <w:bottom w:val="none" w:sz="0" w:space="0" w:color="auto"/>
            <w:right w:val="none" w:sz="0" w:space="0" w:color="auto"/>
          </w:divBdr>
        </w:div>
        <w:div w:id="354039327">
          <w:marLeft w:val="480"/>
          <w:marRight w:val="0"/>
          <w:marTop w:val="0"/>
          <w:marBottom w:val="0"/>
          <w:divBdr>
            <w:top w:val="none" w:sz="0" w:space="0" w:color="auto"/>
            <w:left w:val="none" w:sz="0" w:space="0" w:color="auto"/>
            <w:bottom w:val="none" w:sz="0" w:space="0" w:color="auto"/>
            <w:right w:val="none" w:sz="0" w:space="0" w:color="auto"/>
          </w:divBdr>
        </w:div>
        <w:div w:id="366638094">
          <w:marLeft w:val="480"/>
          <w:marRight w:val="0"/>
          <w:marTop w:val="0"/>
          <w:marBottom w:val="0"/>
          <w:divBdr>
            <w:top w:val="none" w:sz="0" w:space="0" w:color="auto"/>
            <w:left w:val="none" w:sz="0" w:space="0" w:color="auto"/>
            <w:bottom w:val="none" w:sz="0" w:space="0" w:color="auto"/>
            <w:right w:val="none" w:sz="0" w:space="0" w:color="auto"/>
          </w:divBdr>
        </w:div>
        <w:div w:id="368452471">
          <w:marLeft w:val="480"/>
          <w:marRight w:val="0"/>
          <w:marTop w:val="0"/>
          <w:marBottom w:val="0"/>
          <w:divBdr>
            <w:top w:val="none" w:sz="0" w:space="0" w:color="auto"/>
            <w:left w:val="none" w:sz="0" w:space="0" w:color="auto"/>
            <w:bottom w:val="none" w:sz="0" w:space="0" w:color="auto"/>
            <w:right w:val="none" w:sz="0" w:space="0" w:color="auto"/>
          </w:divBdr>
        </w:div>
        <w:div w:id="396245269">
          <w:marLeft w:val="480"/>
          <w:marRight w:val="0"/>
          <w:marTop w:val="0"/>
          <w:marBottom w:val="0"/>
          <w:divBdr>
            <w:top w:val="none" w:sz="0" w:space="0" w:color="auto"/>
            <w:left w:val="none" w:sz="0" w:space="0" w:color="auto"/>
            <w:bottom w:val="none" w:sz="0" w:space="0" w:color="auto"/>
            <w:right w:val="none" w:sz="0" w:space="0" w:color="auto"/>
          </w:divBdr>
        </w:div>
        <w:div w:id="424764281">
          <w:marLeft w:val="480"/>
          <w:marRight w:val="0"/>
          <w:marTop w:val="0"/>
          <w:marBottom w:val="0"/>
          <w:divBdr>
            <w:top w:val="none" w:sz="0" w:space="0" w:color="auto"/>
            <w:left w:val="none" w:sz="0" w:space="0" w:color="auto"/>
            <w:bottom w:val="none" w:sz="0" w:space="0" w:color="auto"/>
            <w:right w:val="none" w:sz="0" w:space="0" w:color="auto"/>
          </w:divBdr>
        </w:div>
        <w:div w:id="470556123">
          <w:marLeft w:val="480"/>
          <w:marRight w:val="0"/>
          <w:marTop w:val="0"/>
          <w:marBottom w:val="0"/>
          <w:divBdr>
            <w:top w:val="none" w:sz="0" w:space="0" w:color="auto"/>
            <w:left w:val="none" w:sz="0" w:space="0" w:color="auto"/>
            <w:bottom w:val="none" w:sz="0" w:space="0" w:color="auto"/>
            <w:right w:val="none" w:sz="0" w:space="0" w:color="auto"/>
          </w:divBdr>
        </w:div>
        <w:div w:id="537157267">
          <w:marLeft w:val="480"/>
          <w:marRight w:val="0"/>
          <w:marTop w:val="0"/>
          <w:marBottom w:val="0"/>
          <w:divBdr>
            <w:top w:val="none" w:sz="0" w:space="0" w:color="auto"/>
            <w:left w:val="none" w:sz="0" w:space="0" w:color="auto"/>
            <w:bottom w:val="none" w:sz="0" w:space="0" w:color="auto"/>
            <w:right w:val="none" w:sz="0" w:space="0" w:color="auto"/>
          </w:divBdr>
        </w:div>
        <w:div w:id="575436164">
          <w:marLeft w:val="480"/>
          <w:marRight w:val="0"/>
          <w:marTop w:val="0"/>
          <w:marBottom w:val="0"/>
          <w:divBdr>
            <w:top w:val="none" w:sz="0" w:space="0" w:color="auto"/>
            <w:left w:val="none" w:sz="0" w:space="0" w:color="auto"/>
            <w:bottom w:val="none" w:sz="0" w:space="0" w:color="auto"/>
            <w:right w:val="none" w:sz="0" w:space="0" w:color="auto"/>
          </w:divBdr>
        </w:div>
        <w:div w:id="586887669">
          <w:marLeft w:val="480"/>
          <w:marRight w:val="0"/>
          <w:marTop w:val="0"/>
          <w:marBottom w:val="0"/>
          <w:divBdr>
            <w:top w:val="none" w:sz="0" w:space="0" w:color="auto"/>
            <w:left w:val="none" w:sz="0" w:space="0" w:color="auto"/>
            <w:bottom w:val="none" w:sz="0" w:space="0" w:color="auto"/>
            <w:right w:val="none" w:sz="0" w:space="0" w:color="auto"/>
          </w:divBdr>
        </w:div>
        <w:div w:id="618101027">
          <w:marLeft w:val="480"/>
          <w:marRight w:val="0"/>
          <w:marTop w:val="0"/>
          <w:marBottom w:val="0"/>
          <w:divBdr>
            <w:top w:val="none" w:sz="0" w:space="0" w:color="auto"/>
            <w:left w:val="none" w:sz="0" w:space="0" w:color="auto"/>
            <w:bottom w:val="none" w:sz="0" w:space="0" w:color="auto"/>
            <w:right w:val="none" w:sz="0" w:space="0" w:color="auto"/>
          </w:divBdr>
        </w:div>
        <w:div w:id="639379612">
          <w:marLeft w:val="480"/>
          <w:marRight w:val="0"/>
          <w:marTop w:val="0"/>
          <w:marBottom w:val="0"/>
          <w:divBdr>
            <w:top w:val="none" w:sz="0" w:space="0" w:color="auto"/>
            <w:left w:val="none" w:sz="0" w:space="0" w:color="auto"/>
            <w:bottom w:val="none" w:sz="0" w:space="0" w:color="auto"/>
            <w:right w:val="none" w:sz="0" w:space="0" w:color="auto"/>
          </w:divBdr>
        </w:div>
        <w:div w:id="644896791">
          <w:marLeft w:val="480"/>
          <w:marRight w:val="0"/>
          <w:marTop w:val="0"/>
          <w:marBottom w:val="0"/>
          <w:divBdr>
            <w:top w:val="none" w:sz="0" w:space="0" w:color="auto"/>
            <w:left w:val="none" w:sz="0" w:space="0" w:color="auto"/>
            <w:bottom w:val="none" w:sz="0" w:space="0" w:color="auto"/>
            <w:right w:val="none" w:sz="0" w:space="0" w:color="auto"/>
          </w:divBdr>
        </w:div>
        <w:div w:id="677846835">
          <w:marLeft w:val="480"/>
          <w:marRight w:val="0"/>
          <w:marTop w:val="0"/>
          <w:marBottom w:val="0"/>
          <w:divBdr>
            <w:top w:val="none" w:sz="0" w:space="0" w:color="auto"/>
            <w:left w:val="none" w:sz="0" w:space="0" w:color="auto"/>
            <w:bottom w:val="none" w:sz="0" w:space="0" w:color="auto"/>
            <w:right w:val="none" w:sz="0" w:space="0" w:color="auto"/>
          </w:divBdr>
        </w:div>
        <w:div w:id="679161893">
          <w:marLeft w:val="480"/>
          <w:marRight w:val="0"/>
          <w:marTop w:val="0"/>
          <w:marBottom w:val="0"/>
          <w:divBdr>
            <w:top w:val="none" w:sz="0" w:space="0" w:color="auto"/>
            <w:left w:val="none" w:sz="0" w:space="0" w:color="auto"/>
            <w:bottom w:val="none" w:sz="0" w:space="0" w:color="auto"/>
            <w:right w:val="none" w:sz="0" w:space="0" w:color="auto"/>
          </w:divBdr>
        </w:div>
        <w:div w:id="735205364">
          <w:marLeft w:val="480"/>
          <w:marRight w:val="0"/>
          <w:marTop w:val="0"/>
          <w:marBottom w:val="0"/>
          <w:divBdr>
            <w:top w:val="none" w:sz="0" w:space="0" w:color="auto"/>
            <w:left w:val="none" w:sz="0" w:space="0" w:color="auto"/>
            <w:bottom w:val="none" w:sz="0" w:space="0" w:color="auto"/>
            <w:right w:val="none" w:sz="0" w:space="0" w:color="auto"/>
          </w:divBdr>
        </w:div>
        <w:div w:id="825392061">
          <w:marLeft w:val="480"/>
          <w:marRight w:val="0"/>
          <w:marTop w:val="0"/>
          <w:marBottom w:val="0"/>
          <w:divBdr>
            <w:top w:val="none" w:sz="0" w:space="0" w:color="auto"/>
            <w:left w:val="none" w:sz="0" w:space="0" w:color="auto"/>
            <w:bottom w:val="none" w:sz="0" w:space="0" w:color="auto"/>
            <w:right w:val="none" w:sz="0" w:space="0" w:color="auto"/>
          </w:divBdr>
        </w:div>
        <w:div w:id="832648998">
          <w:marLeft w:val="480"/>
          <w:marRight w:val="0"/>
          <w:marTop w:val="0"/>
          <w:marBottom w:val="0"/>
          <w:divBdr>
            <w:top w:val="none" w:sz="0" w:space="0" w:color="auto"/>
            <w:left w:val="none" w:sz="0" w:space="0" w:color="auto"/>
            <w:bottom w:val="none" w:sz="0" w:space="0" w:color="auto"/>
            <w:right w:val="none" w:sz="0" w:space="0" w:color="auto"/>
          </w:divBdr>
        </w:div>
        <w:div w:id="842164812">
          <w:marLeft w:val="480"/>
          <w:marRight w:val="0"/>
          <w:marTop w:val="0"/>
          <w:marBottom w:val="0"/>
          <w:divBdr>
            <w:top w:val="none" w:sz="0" w:space="0" w:color="auto"/>
            <w:left w:val="none" w:sz="0" w:space="0" w:color="auto"/>
            <w:bottom w:val="none" w:sz="0" w:space="0" w:color="auto"/>
            <w:right w:val="none" w:sz="0" w:space="0" w:color="auto"/>
          </w:divBdr>
        </w:div>
        <w:div w:id="848179918">
          <w:marLeft w:val="480"/>
          <w:marRight w:val="0"/>
          <w:marTop w:val="0"/>
          <w:marBottom w:val="0"/>
          <w:divBdr>
            <w:top w:val="none" w:sz="0" w:space="0" w:color="auto"/>
            <w:left w:val="none" w:sz="0" w:space="0" w:color="auto"/>
            <w:bottom w:val="none" w:sz="0" w:space="0" w:color="auto"/>
            <w:right w:val="none" w:sz="0" w:space="0" w:color="auto"/>
          </w:divBdr>
        </w:div>
        <w:div w:id="861628728">
          <w:marLeft w:val="480"/>
          <w:marRight w:val="0"/>
          <w:marTop w:val="0"/>
          <w:marBottom w:val="0"/>
          <w:divBdr>
            <w:top w:val="none" w:sz="0" w:space="0" w:color="auto"/>
            <w:left w:val="none" w:sz="0" w:space="0" w:color="auto"/>
            <w:bottom w:val="none" w:sz="0" w:space="0" w:color="auto"/>
            <w:right w:val="none" w:sz="0" w:space="0" w:color="auto"/>
          </w:divBdr>
        </w:div>
        <w:div w:id="874192467">
          <w:marLeft w:val="480"/>
          <w:marRight w:val="0"/>
          <w:marTop w:val="0"/>
          <w:marBottom w:val="0"/>
          <w:divBdr>
            <w:top w:val="none" w:sz="0" w:space="0" w:color="auto"/>
            <w:left w:val="none" w:sz="0" w:space="0" w:color="auto"/>
            <w:bottom w:val="none" w:sz="0" w:space="0" w:color="auto"/>
            <w:right w:val="none" w:sz="0" w:space="0" w:color="auto"/>
          </w:divBdr>
        </w:div>
        <w:div w:id="903494095">
          <w:marLeft w:val="480"/>
          <w:marRight w:val="0"/>
          <w:marTop w:val="0"/>
          <w:marBottom w:val="0"/>
          <w:divBdr>
            <w:top w:val="none" w:sz="0" w:space="0" w:color="auto"/>
            <w:left w:val="none" w:sz="0" w:space="0" w:color="auto"/>
            <w:bottom w:val="none" w:sz="0" w:space="0" w:color="auto"/>
            <w:right w:val="none" w:sz="0" w:space="0" w:color="auto"/>
          </w:divBdr>
        </w:div>
        <w:div w:id="986671222">
          <w:marLeft w:val="480"/>
          <w:marRight w:val="0"/>
          <w:marTop w:val="0"/>
          <w:marBottom w:val="0"/>
          <w:divBdr>
            <w:top w:val="none" w:sz="0" w:space="0" w:color="auto"/>
            <w:left w:val="none" w:sz="0" w:space="0" w:color="auto"/>
            <w:bottom w:val="none" w:sz="0" w:space="0" w:color="auto"/>
            <w:right w:val="none" w:sz="0" w:space="0" w:color="auto"/>
          </w:divBdr>
        </w:div>
        <w:div w:id="1001355638">
          <w:marLeft w:val="480"/>
          <w:marRight w:val="0"/>
          <w:marTop w:val="0"/>
          <w:marBottom w:val="0"/>
          <w:divBdr>
            <w:top w:val="none" w:sz="0" w:space="0" w:color="auto"/>
            <w:left w:val="none" w:sz="0" w:space="0" w:color="auto"/>
            <w:bottom w:val="none" w:sz="0" w:space="0" w:color="auto"/>
            <w:right w:val="none" w:sz="0" w:space="0" w:color="auto"/>
          </w:divBdr>
        </w:div>
        <w:div w:id="1020547179">
          <w:marLeft w:val="480"/>
          <w:marRight w:val="0"/>
          <w:marTop w:val="0"/>
          <w:marBottom w:val="0"/>
          <w:divBdr>
            <w:top w:val="none" w:sz="0" w:space="0" w:color="auto"/>
            <w:left w:val="none" w:sz="0" w:space="0" w:color="auto"/>
            <w:bottom w:val="none" w:sz="0" w:space="0" w:color="auto"/>
            <w:right w:val="none" w:sz="0" w:space="0" w:color="auto"/>
          </w:divBdr>
        </w:div>
        <w:div w:id="1025835705">
          <w:marLeft w:val="480"/>
          <w:marRight w:val="0"/>
          <w:marTop w:val="0"/>
          <w:marBottom w:val="0"/>
          <w:divBdr>
            <w:top w:val="none" w:sz="0" w:space="0" w:color="auto"/>
            <w:left w:val="none" w:sz="0" w:space="0" w:color="auto"/>
            <w:bottom w:val="none" w:sz="0" w:space="0" w:color="auto"/>
            <w:right w:val="none" w:sz="0" w:space="0" w:color="auto"/>
          </w:divBdr>
        </w:div>
        <w:div w:id="1075083982">
          <w:marLeft w:val="480"/>
          <w:marRight w:val="0"/>
          <w:marTop w:val="0"/>
          <w:marBottom w:val="0"/>
          <w:divBdr>
            <w:top w:val="none" w:sz="0" w:space="0" w:color="auto"/>
            <w:left w:val="none" w:sz="0" w:space="0" w:color="auto"/>
            <w:bottom w:val="none" w:sz="0" w:space="0" w:color="auto"/>
            <w:right w:val="none" w:sz="0" w:space="0" w:color="auto"/>
          </w:divBdr>
        </w:div>
        <w:div w:id="1204250951">
          <w:marLeft w:val="480"/>
          <w:marRight w:val="0"/>
          <w:marTop w:val="0"/>
          <w:marBottom w:val="0"/>
          <w:divBdr>
            <w:top w:val="none" w:sz="0" w:space="0" w:color="auto"/>
            <w:left w:val="none" w:sz="0" w:space="0" w:color="auto"/>
            <w:bottom w:val="none" w:sz="0" w:space="0" w:color="auto"/>
            <w:right w:val="none" w:sz="0" w:space="0" w:color="auto"/>
          </w:divBdr>
        </w:div>
        <w:div w:id="1207181178">
          <w:marLeft w:val="480"/>
          <w:marRight w:val="0"/>
          <w:marTop w:val="0"/>
          <w:marBottom w:val="0"/>
          <w:divBdr>
            <w:top w:val="none" w:sz="0" w:space="0" w:color="auto"/>
            <w:left w:val="none" w:sz="0" w:space="0" w:color="auto"/>
            <w:bottom w:val="none" w:sz="0" w:space="0" w:color="auto"/>
            <w:right w:val="none" w:sz="0" w:space="0" w:color="auto"/>
          </w:divBdr>
        </w:div>
        <w:div w:id="1229996000">
          <w:marLeft w:val="480"/>
          <w:marRight w:val="0"/>
          <w:marTop w:val="0"/>
          <w:marBottom w:val="0"/>
          <w:divBdr>
            <w:top w:val="none" w:sz="0" w:space="0" w:color="auto"/>
            <w:left w:val="none" w:sz="0" w:space="0" w:color="auto"/>
            <w:bottom w:val="none" w:sz="0" w:space="0" w:color="auto"/>
            <w:right w:val="none" w:sz="0" w:space="0" w:color="auto"/>
          </w:divBdr>
        </w:div>
        <w:div w:id="1283463098">
          <w:marLeft w:val="480"/>
          <w:marRight w:val="0"/>
          <w:marTop w:val="0"/>
          <w:marBottom w:val="0"/>
          <w:divBdr>
            <w:top w:val="none" w:sz="0" w:space="0" w:color="auto"/>
            <w:left w:val="none" w:sz="0" w:space="0" w:color="auto"/>
            <w:bottom w:val="none" w:sz="0" w:space="0" w:color="auto"/>
            <w:right w:val="none" w:sz="0" w:space="0" w:color="auto"/>
          </w:divBdr>
        </w:div>
        <w:div w:id="1307128893">
          <w:marLeft w:val="480"/>
          <w:marRight w:val="0"/>
          <w:marTop w:val="0"/>
          <w:marBottom w:val="0"/>
          <w:divBdr>
            <w:top w:val="none" w:sz="0" w:space="0" w:color="auto"/>
            <w:left w:val="none" w:sz="0" w:space="0" w:color="auto"/>
            <w:bottom w:val="none" w:sz="0" w:space="0" w:color="auto"/>
            <w:right w:val="none" w:sz="0" w:space="0" w:color="auto"/>
          </w:divBdr>
        </w:div>
        <w:div w:id="1309673754">
          <w:marLeft w:val="480"/>
          <w:marRight w:val="0"/>
          <w:marTop w:val="0"/>
          <w:marBottom w:val="0"/>
          <w:divBdr>
            <w:top w:val="none" w:sz="0" w:space="0" w:color="auto"/>
            <w:left w:val="none" w:sz="0" w:space="0" w:color="auto"/>
            <w:bottom w:val="none" w:sz="0" w:space="0" w:color="auto"/>
            <w:right w:val="none" w:sz="0" w:space="0" w:color="auto"/>
          </w:divBdr>
        </w:div>
        <w:div w:id="1377049937">
          <w:marLeft w:val="480"/>
          <w:marRight w:val="0"/>
          <w:marTop w:val="0"/>
          <w:marBottom w:val="0"/>
          <w:divBdr>
            <w:top w:val="none" w:sz="0" w:space="0" w:color="auto"/>
            <w:left w:val="none" w:sz="0" w:space="0" w:color="auto"/>
            <w:bottom w:val="none" w:sz="0" w:space="0" w:color="auto"/>
            <w:right w:val="none" w:sz="0" w:space="0" w:color="auto"/>
          </w:divBdr>
        </w:div>
        <w:div w:id="1401830448">
          <w:marLeft w:val="480"/>
          <w:marRight w:val="0"/>
          <w:marTop w:val="0"/>
          <w:marBottom w:val="0"/>
          <w:divBdr>
            <w:top w:val="none" w:sz="0" w:space="0" w:color="auto"/>
            <w:left w:val="none" w:sz="0" w:space="0" w:color="auto"/>
            <w:bottom w:val="none" w:sz="0" w:space="0" w:color="auto"/>
            <w:right w:val="none" w:sz="0" w:space="0" w:color="auto"/>
          </w:divBdr>
        </w:div>
        <w:div w:id="1423070381">
          <w:marLeft w:val="480"/>
          <w:marRight w:val="0"/>
          <w:marTop w:val="0"/>
          <w:marBottom w:val="0"/>
          <w:divBdr>
            <w:top w:val="none" w:sz="0" w:space="0" w:color="auto"/>
            <w:left w:val="none" w:sz="0" w:space="0" w:color="auto"/>
            <w:bottom w:val="none" w:sz="0" w:space="0" w:color="auto"/>
            <w:right w:val="none" w:sz="0" w:space="0" w:color="auto"/>
          </w:divBdr>
        </w:div>
        <w:div w:id="1433404016">
          <w:marLeft w:val="480"/>
          <w:marRight w:val="0"/>
          <w:marTop w:val="0"/>
          <w:marBottom w:val="0"/>
          <w:divBdr>
            <w:top w:val="none" w:sz="0" w:space="0" w:color="auto"/>
            <w:left w:val="none" w:sz="0" w:space="0" w:color="auto"/>
            <w:bottom w:val="none" w:sz="0" w:space="0" w:color="auto"/>
            <w:right w:val="none" w:sz="0" w:space="0" w:color="auto"/>
          </w:divBdr>
        </w:div>
        <w:div w:id="1447844574">
          <w:marLeft w:val="480"/>
          <w:marRight w:val="0"/>
          <w:marTop w:val="0"/>
          <w:marBottom w:val="0"/>
          <w:divBdr>
            <w:top w:val="none" w:sz="0" w:space="0" w:color="auto"/>
            <w:left w:val="none" w:sz="0" w:space="0" w:color="auto"/>
            <w:bottom w:val="none" w:sz="0" w:space="0" w:color="auto"/>
            <w:right w:val="none" w:sz="0" w:space="0" w:color="auto"/>
          </w:divBdr>
        </w:div>
        <w:div w:id="1452821362">
          <w:marLeft w:val="480"/>
          <w:marRight w:val="0"/>
          <w:marTop w:val="0"/>
          <w:marBottom w:val="0"/>
          <w:divBdr>
            <w:top w:val="none" w:sz="0" w:space="0" w:color="auto"/>
            <w:left w:val="none" w:sz="0" w:space="0" w:color="auto"/>
            <w:bottom w:val="none" w:sz="0" w:space="0" w:color="auto"/>
            <w:right w:val="none" w:sz="0" w:space="0" w:color="auto"/>
          </w:divBdr>
        </w:div>
        <w:div w:id="1477145684">
          <w:marLeft w:val="480"/>
          <w:marRight w:val="0"/>
          <w:marTop w:val="0"/>
          <w:marBottom w:val="0"/>
          <w:divBdr>
            <w:top w:val="none" w:sz="0" w:space="0" w:color="auto"/>
            <w:left w:val="none" w:sz="0" w:space="0" w:color="auto"/>
            <w:bottom w:val="none" w:sz="0" w:space="0" w:color="auto"/>
            <w:right w:val="none" w:sz="0" w:space="0" w:color="auto"/>
          </w:divBdr>
        </w:div>
        <w:div w:id="1530292982">
          <w:marLeft w:val="480"/>
          <w:marRight w:val="0"/>
          <w:marTop w:val="0"/>
          <w:marBottom w:val="0"/>
          <w:divBdr>
            <w:top w:val="none" w:sz="0" w:space="0" w:color="auto"/>
            <w:left w:val="none" w:sz="0" w:space="0" w:color="auto"/>
            <w:bottom w:val="none" w:sz="0" w:space="0" w:color="auto"/>
            <w:right w:val="none" w:sz="0" w:space="0" w:color="auto"/>
          </w:divBdr>
        </w:div>
        <w:div w:id="1586382227">
          <w:marLeft w:val="480"/>
          <w:marRight w:val="0"/>
          <w:marTop w:val="0"/>
          <w:marBottom w:val="0"/>
          <w:divBdr>
            <w:top w:val="none" w:sz="0" w:space="0" w:color="auto"/>
            <w:left w:val="none" w:sz="0" w:space="0" w:color="auto"/>
            <w:bottom w:val="none" w:sz="0" w:space="0" w:color="auto"/>
            <w:right w:val="none" w:sz="0" w:space="0" w:color="auto"/>
          </w:divBdr>
        </w:div>
        <w:div w:id="1605117724">
          <w:marLeft w:val="480"/>
          <w:marRight w:val="0"/>
          <w:marTop w:val="0"/>
          <w:marBottom w:val="0"/>
          <w:divBdr>
            <w:top w:val="none" w:sz="0" w:space="0" w:color="auto"/>
            <w:left w:val="none" w:sz="0" w:space="0" w:color="auto"/>
            <w:bottom w:val="none" w:sz="0" w:space="0" w:color="auto"/>
            <w:right w:val="none" w:sz="0" w:space="0" w:color="auto"/>
          </w:divBdr>
        </w:div>
        <w:div w:id="1613826171">
          <w:marLeft w:val="480"/>
          <w:marRight w:val="0"/>
          <w:marTop w:val="0"/>
          <w:marBottom w:val="0"/>
          <w:divBdr>
            <w:top w:val="none" w:sz="0" w:space="0" w:color="auto"/>
            <w:left w:val="none" w:sz="0" w:space="0" w:color="auto"/>
            <w:bottom w:val="none" w:sz="0" w:space="0" w:color="auto"/>
            <w:right w:val="none" w:sz="0" w:space="0" w:color="auto"/>
          </w:divBdr>
        </w:div>
        <w:div w:id="1632518317">
          <w:marLeft w:val="480"/>
          <w:marRight w:val="0"/>
          <w:marTop w:val="0"/>
          <w:marBottom w:val="0"/>
          <w:divBdr>
            <w:top w:val="none" w:sz="0" w:space="0" w:color="auto"/>
            <w:left w:val="none" w:sz="0" w:space="0" w:color="auto"/>
            <w:bottom w:val="none" w:sz="0" w:space="0" w:color="auto"/>
            <w:right w:val="none" w:sz="0" w:space="0" w:color="auto"/>
          </w:divBdr>
        </w:div>
        <w:div w:id="1644770463">
          <w:marLeft w:val="480"/>
          <w:marRight w:val="0"/>
          <w:marTop w:val="0"/>
          <w:marBottom w:val="0"/>
          <w:divBdr>
            <w:top w:val="none" w:sz="0" w:space="0" w:color="auto"/>
            <w:left w:val="none" w:sz="0" w:space="0" w:color="auto"/>
            <w:bottom w:val="none" w:sz="0" w:space="0" w:color="auto"/>
            <w:right w:val="none" w:sz="0" w:space="0" w:color="auto"/>
          </w:divBdr>
        </w:div>
        <w:div w:id="1647273668">
          <w:marLeft w:val="480"/>
          <w:marRight w:val="0"/>
          <w:marTop w:val="0"/>
          <w:marBottom w:val="0"/>
          <w:divBdr>
            <w:top w:val="none" w:sz="0" w:space="0" w:color="auto"/>
            <w:left w:val="none" w:sz="0" w:space="0" w:color="auto"/>
            <w:bottom w:val="none" w:sz="0" w:space="0" w:color="auto"/>
            <w:right w:val="none" w:sz="0" w:space="0" w:color="auto"/>
          </w:divBdr>
        </w:div>
        <w:div w:id="1660961478">
          <w:marLeft w:val="480"/>
          <w:marRight w:val="0"/>
          <w:marTop w:val="0"/>
          <w:marBottom w:val="0"/>
          <w:divBdr>
            <w:top w:val="none" w:sz="0" w:space="0" w:color="auto"/>
            <w:left w:val="none" w:sz="0" w:space="0" w:color="auto"/>
            <w:bottom w:val="none" w:sz="0" w:space="0" w:color="auto"/>
            <w:right w:val="none" w:sz="0" w:space="0" w:color="auto"/>
          </w:divBdr>
        </w:div>
        <w:div w:id="1672440361">
          <w:marLeft w:val="480"/>
          <w:marRight w:val="0"/>
          <w:marTop w:val="0"/>
          <w:marBottom w:val="0"/>
          <w:divBdr>
            <w:top w:val="none" w:sz="0" w:space="0" w:color="auto"/>
            <w:left w:val="none" w:sz="0" w:space="0" w:color="auto"/>
            <w:bottom w:val="none" w:sz="0" w:space="0" w:color="auto"/>
            <w:right w:val="none" w:sz="0" w:space="0" w:color="auto"/>
          </w:divBdr>
        </w:div>
        <w:div w:id="1673605181">
          <w:marLeft w:val="480"/>
          <w:marRight w:val="0"/>
          <w:marTop w:val="0"/>
          <w:marBottom w:val="0"/>
          <w:divBdr>
            <w:top w:val="none" w:sz="0" w:space="0" w:color="auto"/>
            <w:left w:val="none" w:sz="0" w:space="0" w:color="auto"/>
            <w:bottom w:val="none" w:sz="0" w:space="0" w:color="auto"/>
            <w:right w:val="none" w:sz="0" w:space="0" w:color="auto"/>
          </w:divBdr>
        </w:div>
        <w:div w:id="1675839229">
          <w:marLeft w:val="480"/>
          <w:marRight w:val="0"/>
          <w:marTop w:val="0"/>
          <w:marBottom w:val="0"/>
          <w:divBdr>
            <w:top w:val="none" w:sz="0" w:space="0" w:color="auto"/>
            <w:left w:val="none" w:sz="0" w:space="0" w:color="auto"/>
            <w:bottom w:val="none" w:sz="0" w:space="0" w:color="auto"/>
            <w:right w:val="none" w:sz="0" w:space="0" w:color="auto"/>
          </w:divBdr>
        </w:div>
        <w:div w:id="1684043942">
          <w:marLeft w:val="480"/>
          <w:marRight w:val="0"/>
          <w:marTop w:val="0"/>
          <w:marBottom w:val="0"/>
          <w:divBdr>
            <w:top w:val="none" w:sz="0" w:space="0" w:color="auto"/>
            <w:left w:val="none" w:sz="0" w:space="0" w:color="auto"/>
            <w:bottom w:val="none" w:sz="0" w:space="0" w:color="auto"/>
            <w:right w:val="none" w:sz="0" w:space="0" w:color="auto"/>
          </w:divBdr>
        </w:div>
        <w:div w:id="1721978224">
          <w:marLeft w:val="480"/>
          <w:marRight w:val="0"/>
          <w:marTop w:val="0"/>
          <w:marBottom w:val="0"/>
          <w:divBdr>
            <w:top w:val="none" w:sz="0" w:space="0" w:color="auto"/>
            <w:left w:val="none" w:sz="0" w:space="0" w:color="auto"/>
            <w:bottom w:val="none" w:sz="0" w:space="0" w:color="auto"/>
            <w:right w:val="none" w:sz="0" w:space="0" w:color="auto"/>
          </w:divBdr>
        </w:div>
        <w:div w:id="1786734513">
          <w:marLeft w:val="480"/>
          <w:marRight w:val="0"/>
          <w:marTop w:val="0"/>
          <w:marBottom w:val="0"/>
          <w:divBdr>
            <w:top w:val="none" w:sz="0" w:space="0" w:color="auto"/>
            <w:left w:val="none" w:sz="0" w:space="0" w:color="auto"/>
            <w:bottom w:val="none" w:sz="0" w:space="0" w:color="auto"/>
            <w:right w:val="none" w:sz="0" w:space="0" w:color="auto"/>
          </w:divBdr>
        </w:div>
        <w:div w:id="1788045118">
          <w:marLeft w:val="480"/>
          <w:marRight w:val="0"/>
          <w:marTop w:val="0"/>
          <w:marBottom w:val="0"/>
          <w:divBdr>
            <w:top w:val="none" w:sz="0" w:space="0" w:color="auto"/>
            <w:left w:val="none" w:sz="0" w:space="0" w:color="auto"/>
            <w:bottom w:val="none" w:sz="0" w:space="0" w:color="auto"/>
            <w:right w:val="none" w:sz="0" w:space="0" w:color="auto"/>
          </w:divBdr>
        </w:div>
        <w:div w:id="1799495317">
          <w:marLeft w:val="480"/>
          <w:marRight w:val="0"/>
          <w:marTop w:val="0"/>
          <w:marBottom w:val="0"/>
          <w:divBdr>
            <w:top w:val="none" w:sz="0" w:space="0" w:color="auto"/>
            <w:left w:val="none" w:sz="0" w:space="0" w:color="auto"/>
            <w:bottom w:val="none" w:sz="0" w:space="0" w:color="auto"/>
            <w:right w:val="none" w:sz="0" w:space="0" w:color="auto"/>
          </w:divBdr>
        </w:div>
        <w:div w:id="1812601038">
          <w:marLeft w:val="480"/>
          <w:marRight w:val="0"/>
          <w:marTop w:val="0"/>
          <w:marBottom w:val="0"/>
          <w:divBdr>
            <w:top w:val="none" w:sz="0" w:space="0" w:color="auto"/>
            <w:left w:val="none" w:sz="0" w:space="0" w:color="auto"/>
            <w:bottom w:val="none" w:sz="0" w:space="0" w:color="auto"/>
            <w:right w:val="none" w:sz="0" w:space="0" w:color="auto"/>
          </w:divBdr>
        </w:div>
        <w:div w:id="1875652824">
          <w:marLeft w:val="480"/>
          <w:marRight w:val="0"/>
          <w:marTop w:val="0"/>
          <w:marBottom w:val="0"/>
          <w:divBdr>
            <w:top w:val="none" w:sz="0" w:space="0" w:color="auto"/>
            <w:left w:val="none" w:sz="0" w:space="0" w:color="auto"/>
            <w:bottom w:val="none" w:sz="0" w:space="0" w:color="auto"/>
            <w:right w:val="none" w:sz="0" w:space="0" w:color="auto"/>
          </w:divBdr>
        </w:div>
        <w:div w:id="1935357261">
          <w:marLeft w:val="480"/>
          <w:marRight w:val="0"/>
          <w:marTop w:val="0"/>
          <w:marBottom w:val="0"/>
          <w:divBdr>
            <w:top w:val="none" w:sz="0" w:space="0" w:color="auto"/>
            <w:left w:val="none" w:sz="0" w:space="0" w:color="auto"/>
            <w:bottom w:val="none" w:sz="0" w:space="0" w:color="auto"/>
            <w:right w:val="none" w:sz="0" w:space="0" w:color="auto"/>
          </w:divBdr>
        </w:div>
        <w:div w:id="2031486514">
          <w:marLeft w:val="480"/>
          <w:marRight w:val="0"/>
          <w:marTop w:val="0"/>
          <w:marBottom w:val="0"/>
          <w:divBdr>
            <w:top w:val="none" w:sz="0" w:space="0" w:color="auto"/>
            <w:left w:val="none" w:sz="0" w:space="0" w:color="auto"/>
            <w:bottom w:val="none" w:sz="0" w:space="0" w:color="auto"/>
            <w:right w:val="none" w:sz="0" w:space="0" w:color="auto"/>
          </w:divBdr>
        </w:div>
        <w:div w:id="2042246442">
          <w:marLeft w:val="480"/>
          <w:marRight w:val="0"/>
          <w:marTop w:val="0"/>
          <w:marBottom w:val="0"/>
          <w:divBdr>
            <w:top w:val="none" w:sz="0" w:space="0" w:color="auto"/>
            <w:left w:val="none" w:sz="0" w:space="0" w:color="auto"/>
            <w:bottom w:val="none" w:sz="0" w:space="0" w:color="auto"/>
            <w:right w:val="none" w:sz="0" w:space="0" w:color="auto"/>
          </w:divBdr>
        </w:div>
        <w:div w:id="2058047073">
          <w:marLeft w:val="480"/>
          <w:marRight w:val="0"/>
          <w:marTop w:val="0"/>
          <w:marBottom w:val="0"/>
          <w:divBdr>
            <w:top w:val="none" w:sz="0" w:space="0" w:color="auto"/>
            <w:left w:val="none" w:sz="0" w:space="0" w:color="auto"/>
            <w:bottom w:val="none" w:sz="0" w:space="0" w:color="auto"/>
            <w:right w:val="none" w:sz="0" w:space="0" w:color="auto"/>
          </w:divBdr>
        </w:div>
        <w:div w:id="2076511915">
          <w:marLeft w:val="480"/>
          <w:marRight w:val="0"/>
          <w:marTop w:val="0"/>
          <w:marBottom w:val="0"/>
          <w:divBdr>
            <w:top w:val="none" w:sz="0" w:space="0" w:color="auto"/>
            <w:left w:val="none" w:sz="0" w:space="0" w:color="auto"/>
            <w:bottom w:val="none" w:sz="0" w:space="0" w:color="auto"/>
            <w:right w:val="none" w:sz="0" w:space="0" w:color="auto"/>
          </w:divBdr>
        </w:div>
        <w:div w:id="2099715315">
          <w:marLeft w:val="480"/>
          <w:marRight w:val="0"/>
          <w:marTop w:val="0"/>
          <w:marBottom w:val="0"/>
          <w:divBdr>
            <w:top w:val="none" w:sz="0" w:space="0" w:color="auto"/>
            <w:left w:val="none" w:sz="0" w:space="0" w:color="auto"/>
            <w:bottom w:val="none" w:sz="0" w:space="0" w:color="auto"/>
            <w:right w:val="none" w:sz="0" w:space="0" w:color="auto"/>
          </w:divBdr>
        </w:div>
        <w:div w:id="2101681143">
          <w:marLeft w:val="480"/>
          <w:marRight w:val="0"/>
          <w:marTop w:val="0"/>
          <w:marBottom w:val="0"/>
          <w:divBdr>
            <w:top w:val="none" w:sz="0" w:space="0" w:color="auto"/>
            <w:left w:val="none" w:sz="0" w:space="0" w:color="auto"/>
            <w:bottom w:val="none" w:sz="0" w:space="0" w:color="auto"/>
            <w:right w:val="none" w:sz="0" w:space="0" w:color="auto"/>
          </w:divBdr>
        </w:div>
        <w:div w:id="2113090073">
          <w:marLeft w:val="480"/>
          <w:marRight w:val="0"/>
          <w:marTop w:val="0"/>
          <w:marBottom w:val="0"/>
          <w:divBdr>
            <w:top w:val="none" w:sz="0" w:space="0" w:color="auto"/>
            <w:left w:val="none" w:sz="0" w:space="0" w:color="auto"/>
            <w:bottom w:val="none" w:sz="0" w:space="0" w:color="auto"/>
            <w:right w:val="none" w:sz="0" w:space="0" w:color="auto"/>
          </w:divBdr>
        </w:div>
        <w:div w:id="2121802250">
          <w:marLeft w:val="480"/>
          <w:marRight w:val="0"/>
          <w:marTop w:val="0"/>
          <w:marBottom w:val="0"/>
          <w:divBdr>
            <w:top w:val="none" w:sz="0" w:space="0" w:color="auto"/>
            <w:left w:val="none" w:sz="0" w:space="0" w:color="auto"/>
            <w:bottom w:val="none" w:sz="0" w:space="0" w:color="auto"/>
            <w:right w:val="none" w:sz="0" w:space="0" w:color="auto"/>
          </w:divBdr>
        </w:div>
        <w:div w:id="2135127933">
          <w:marLeft w:val="480"/>
          <w:marRight w:val="0"/>
          <w:marTop w:val="0"/>
          <w:marBottom w:val="0"/>
          <w:divBdr>
            <w:top w:val="none" w:sz="0" w:space="0" w:color="auto"/>
            <w:left w:val="none" w:sz="0" w:space="0" w:color="auto"/>
            <w:bottom w:val="none" w:sz="0" w:space="0" w:color="auto"/>
            <w:right w:val="none" w:sz="0" w:space="0" w:color="auto"/>
          </w:divBdr>
        </w:div>
      </w:divsChild>
    </w:div>
    <w:div w:id="1357803732">
      <w:bodyDiv w:val="1"/>
      <w:marLeft w:val="0"/>
      <w:marRight w:val="0"/>
      <w:marTop w:val="0"/>
      <w:marBottom w:val="0"/>
      <w:divBdr>
        <w:top w:val="none" w:sz="0" w:space="0" w:color="auto"/>
        <w:left w:val="none" w:sz="0" w:space="0" w:color="auto"/>
        <w:bottom w:val="none" w:sz="0" w:space="0" w:color="auto"/>
        <w:right w:val="none" w:sz="0" w:space="0" w:color="auto"/>
      </w:divBdr>
      <w:divsChild>
        <w:div w:id="44064186">
          <w:marLeft w:val="480"/>
          <w:marRight w:val="0"/>
          <w:marTop w:val="0"/>
          <w:marBottom w:val="0"/>
          <w:divBdr>
            <w:top w:val="none" w:sz="0" w:space="0" w:color="auto"/>
            <w:left w:val="none" w:sz="0" w:space="0" w:color="auto"/>
            <w:bottom w:val="none" w:sz="0" w:space="0" w:color="auto"/>
            <w:right w:val="none" w:sz="0" w:space="0" w:color="auto"/>
          </w:divBdr>
        </w:div>
        <w:div w:id="87704150">
          <w:marLeft w:val="480"/>
          <w:marRight w:val="0"/>
          <w:marTop w:val="0"/>
          <w:marBottom w:val="0"/>
          <w:divBdr>
            <w:top w:val="none" w:sz="0" w:space="0" w:color="auto"/>
            <w:left w:val="none" w:sz="0" w:space="0" w:color="auto"/>
            <w:bottom w:val="none" w:sz="0" w:space="0" w:color="auto"/>
            <w:right w:val="none" w:sz="0" w:space="0" w:color="auto"/>
          </w:divBdr>
        </w:div>
        <w:div w:id="119422016">
          <w:marLeft w:val="480"/>
          <w:marRight w:val="0"/>
          <w:marTop w:val="0"/>
          <w:marBottom w:val="0"/>
          <w:divBdr>
            <w:top w:val="none" w:sz="0" w:space="0" w:color="auto"/>
            <w:left w:val="none" w:sz="0" w:space="0" w:color="auto"/>
            <w:bottom w:val="none" w:sz="0" w:space="0" w:color="auto"/>
            <w:right w:val="none" w:sz="0" w:space="0" w:color="auto"/>
          </w:divBdr>
        </w:div>
        <w:div w:id="134955114">
          <w:marLeft w:val="480"/>
          <w:marRight w:val="0"/>
          <w:marTop w:val="0"/>
          <w:marBottom w:val="0"/>
          <w:divBdr>
            <w:top w:val="none" w:sz="0" w:space="0" w:color="auto"/>
            <w:left w:val="none" w:sz="0" w:space="0" w:color="auto"/>
            <w:bottom w:val="none" w:sz="0" w:space="0" w:color="auto"/>
            <w:right w:val="none" w:sz="0" w:space="0" w:color="auto"/>
          </w:divBdr>
        </w:div>
        <w:div w:id="229735165">
          <w:marLeft w:val="480"/>
          <w:marRight w:val="0"/>
          <w:marTop w:val="0"/>
          <w:marBottom w:val="0"/>
          <w:divBdr>
            <w:top w:val="none" w:sz="0" w:space="0" w:color="auto"/>
            <w:left w:val="none" w:sz="0" w:space="0" w:color="auto"/>
            <w:bottom w:val="none" w:sz="0" w:space="0" w:color="auto"/>
            <w:right w:val="none" w:sz="0" w:space="0" w:color="auto"/>
          </w:divBdr>
        </w:div>
        <w:div w:id="252393725">
          <w:marLeft w:val="480"/>
          <w:marRight w:val="0"/>
          <w:marTop w:val="0"/>
          <w:marBottom w:val="0"/>
          <w:divBdr>
            <w:top w:val="none" w:sz="0" w:space="0" w:color="auto"/>
            <w:left w:val="none" w:sz="0" w:space="0" w:color="auto"/>
            <w:bottom w:val="none" w:sz="0" w:space="0" w:color="auto"/>
            <w:right w:val="none" w:sz="0" w:space="0" w:color="auto"/>
          </w:divBdr>
        </w:div>
        <w:div w:id="292710158">
          <w:marLeft w:val="480"/>
          <w:marRight w:val="0"/>
          <w:marTop w:val="0"/>
          <w:marBottom w:val="0"/>
          <w:divBdr>
            <w:top w:val="none" w:sz="0" w:space="0" w:color="auto"/>
            <w:left w:val="none" w:sz="0" w:space="0" w:color="auto"/>
            <w:bottom w:val="none" w:sz="0" w:space="0" w:color="auto"/>
            <w:right w:val="none" w:sz="0" w:space="0" w:color="auto"/>
          </w:divBdr>
        </w:div>
        <w:div w:id="319046933">
          <w:marLeft w:val="480"/>
          <w:marRight w:val="0"/>
          <w:marTop w:val="0"/>
          <w:marBottom w:val="0"/>
          <w:divBdr>
            <w:top w:val="none" w:sz="0" w:space="0" w:color="auto"/>
            <w:left w:val="none" w:sz="0" w:space="0" w:color="auto"/>
            <w:bottom w:val="none" w:sz="0" w:space="0" w:color="auto"/>
            <w:right w:val="none" w:sz="0" w:space="0" w:color="auto"/>
          </w:divBdr>
        </w:div>
        <w:div w:id="377361264">
          <w:marLeft w:val="480"/>
          <w:marRight w:val="0"/>
          <w:marTop w:val="0"/>
          <w:marBottom w:val="0"/>
          <w:divBdr>
            <w:top w:val="none" w:sz="0" w:space="0" w:color="auto"/>
            <w:left w:val="none" w:sz="0" w:space="0" w:color="auto"/>
            <w:bottom w:val="none" w:sz="0" w:space="0" w:color="auto"/>
            <w:right w:val="none" w:sz="0" w:space="0" w:color="auto"/>
          </w:divBdr>
        </w:div>
        <w:div w:id="382828360">
          <w:marLeft w:val="480"/>
          <w:marRight w:val="0"/>
          <w:marTop w:val="0"/>
          <w:marBottom w:val="0"/>
          <w:divBdr>
            <w:top w:val="none" w:sz="0" w:space="0" w:color="auto"/>
            <w:left w:val="none" w:sz="0" w:space="0" w:color="auto"/>
            <w:bottom w:val="none" w:sz="0" w:space="0" w:color="auto"/>
            <w:right w:val="none" w:sz="0" w:space="0" w:color="auto"/>
          </w:divBdr>
        </w:div>
        <w:div w:id="383942295">
          <w:marLeft w:val="480"/>
          <w:marRight w:val="0"/>
          <w:marTop w:val="0"/>
          <w:marBottom w:val="0"/>
          <w:divBdr>
            <w:top w:val="none" w:sz="0" w:space="0" w:color="auto"/>
            <w:left w:val="none" w:sz="0" w:space="0" w:color="auto"/>
            <w:bottom w:val="none" w:sz="0" w:space="0" w:color="auto"/>
            <w:right w:val="none" w:sz="0" w:space="0" w:color="auto"/>
          </w:divBdr>
        </w:div>
        <w:div w:id="426119600">
          <w:marLeft w:val="480"/>
          <w:marRight w:val="0"/>
          <w:marTop w:val="0"/>
          <w:marBottom w:val="0"/>
          <w:divBdr>
            <w:top w:val="none" w:sz="0" w:space="0" w:color="auto"/>
            <w:left w:val="none" w:sz="0" w:space="0" w:color="auto"/>
            <w:bottom w:val="none" w:sz="0" w:space="0" w:color="auto"/>
            <w:right w:val="none" w:sz="0" w:space="0" w:color="auto"/>
          </w:divBdr>
        </w:div>
        <w:div w:id="429273767">
          <w:marLeft w:val="480"/>
          <w:marRight w:val="0"/>
          <w:marTop w:val="0"/>
          <w:marBottom w:val="0"/>
          <w:divBdr>
            <w:top w:val="none" w:sz="0" w:space="0" w:color="auto"/>
            <w:left w:val="none" w:sz="0" w:space="0" w:color="auto"/>
            <w:bottom w:val="none" w:sz="0" w:space="0" w:color="auto"/>
            <w:right w:val="none" w:sz="0" w:space="0" w:color="auto"/>
          </w:divBdr>
        </w:div>
        <w:div w:id="456996263">
          <w:marLeft w:val="480"/>
          <w:marRight w:val="0"/>
          <w:marTop w:val="0"/>
          <w:marBottom w:val="0"/>
          <w:divBdr>
            <w:top w:val="none" w:sz="0" w:space="0" w:color="auto"/>
            <w:left w:val="none" w:sz="0" w:space="0" w:color="auto"/>
            <w:bottom w:val="none" w:sz="0" w:space="0" w:color="auto"/>
            <w:right w:val="none" w:sz="0" w:space="0" w:color="auto"/>
          </w:divBdr>
        </w:div>
        <w:div w:id="509611804">
          <w:marLeft w:val="480"/>
          <w:marRight w:val="0"/>
          <w:marTop w:val="0"/>
          <w:marBottom w:val="0"/>
          <w:divBdr>
            <w:top w:val="none" w:sz="0" w:space="0" w:color="auto"/>
            <w:left w:val="none" w:sz="0" w:space="0" w:color="auto"/>
            <w:bottom w:val="none" w:sz="0" w:space="0" w:color="auto"/>
            <w:right w:val="none" w:sz="0" w:space="0" w:color="auto"/>
          </w:divBdr>
        </w:div>
        <w:div w:id="532230653">
          <w:marLeft w:val="480"/>
          <w:marRight w:val="0"/>
          <w:marTop w:val="0"/>
          <w:marBottom w:val="0"/>
          <w:divBdr>
            <w:top w:val="none" w:sz="0" w:space="0" w:color="auto"/>
            <w:left w:val="none" w:sz="0" w:space="0" w:color="auto"/>
            <w:bottom w:val="none" w:sz="0" w:space="0" w:color="auto"/>
            <w:right w:val="none" w:sz="0" w:space="0" w:color="auto"/>
          </w:divBdr>
        </w:div>
        <w:div w:id="561335435">
          <w:marLeft w:val="480"/>
          <w:marRight w:val="0"/>
          <w:marTop w:val="0"/>
          <w:marBottom w:val="0"/>
          <w:divBdr>
            <w:top w:val="none" w:sz="0" w:space="0" w:color="auto"/>
            <w:left w:val="none" w:sz="0" w:space="0" w:color="auto"/>
            <w:bottom w:val="none" w:sz="0" w:space="0" w:color="auto"/>
            <w:right w:val="none" w:sz="0" w:space="0" w:color="auto"/>
          </w:divBdr>
        </w:div>
        <w:div w:id="564069925">
          <w:marLeft w:val="480"/>
          <w:marRight w:val="0"/>
          <w:marTop w:val="0"/>
          <w:marBottom w:val="0"/>
          <w:divBdr>
            <w:top w:val="none" w:sz="0" w:space="0" w:color="auto"/>
            <w:left w:val="none" w:sz="0" w:space="0" w:color="auto"/>
            <w:bottom w:val="none" w:sz="0" w:space="0" w:color="auto"/>
            <w:right w:val="none" w:sz="0" w:space="0" w:color="auto"/>
          </w:divBdr>
        </w:div>
        <w:div w:id="588928778">
          <w:marLeft w:val="480"/>
          <w:marRight w:val="0"/>
          <w:marTop w:val="0"/>
          <w:marBottom w:val="0"/>
          <w:divBdr>
            <w:top w:val="none" w:sz="0" w:space="0" w:color="auto"/>
            <w:left w:val="none" w:sz="0" w:space="0" w:color="auto"/>
            <w:bottom w:val="none" w:sz="0" w:space="0" w:color="auto"/>
            <w:right w:val="none" w:sz="0" w:space="0" w:color="auto"/>
          </w:divBdr>
        </w:div>
        <w:div w:id="618220028">
          <w:marLeft w:val="480"/>
          <w:marRight w:val="0"/>
          <w:marTop w:val="0"/>
          <w:marBottom w:val="0"/>
          <w:divBdr>
            <w:top w:val="none" w:sz="0" w:space="0" w:color="auto"/>
            <w:left w:val="none" w:sz="0" w:space="0" w:color="auto"/>
            <w:bottom w:val="none" w:sz="0" w:space="0" w:color="auto"/>
            <w:right w:val="none" w:sz="0" w:space="0" w:color="auto"/>
          </w:divBdr>
        </w:div>
        <w:div w:id="619655037">
          <w:marLeft w:val="480"/>
          <w:marRight w:val="0"/>
          <w:marTop w:val="0"/>
          <w:marBottom w:val="0"/>
          <w:divBdr>
            <w:top w:val="none" w:sz="0" w:space="0" w:color="auto"/>
            <w:left w:val="none" w:sz="0" w:space="0" w:color="auto"/>
            <w:bottom w:val="none" w:sz="0" w:space="0" w:color="auto"/>
            <w:right w:val="none" w:sz="0" w:space="0" w:color="auto"/>
          </w:divBdr>
        </w:div>
        <w:div w:id="673067865">
          <w:marLeft w:val="480"/>
          <w:marRight w:val="0"/>
          <w:marTop w:val="0"/>
          <w:marBottom w:val="0"/>
          <w:divBdr>
            <w:top w:val="none" w:sz="0" w:space="0" w:color="auto"/>
            <w:left w:val="none" w:sz="0" w:space="0" w:color="auto"/>
            <w:bottom w:val="none" w:sz="0" w:space="0" w:color="auto"/>
            <w:right w:val="none" w:sz="0" w:space="0" w:color="auto"/>
          </w:divBdr>
        </w:div>
        <w:div w:id="678702193">
          <w:marLeft w:val="480"/>
          <w:marRight w:val="0"/>
          <w:marTop w:val="0"/>
          <w:marBottom w:val="0"/>
          <w:divBdr>
            <w:top w:val="none" w:sz="0" w:space="0" w:color="auto"/>
            <w:left w:val="none" w:sz="0" w:space="0" w:color="auto"/>
            <w:bottom w:val="none" w:sz="0" w:space="0" w:color="auto"/>
            <w:right w:val="none" w:sz="0" w:space="0" w:color="auto"/>
          </w:divBdr>
        </w:div>
        <w:div w:id="695934300">
          <w:marLeft w:val="480"/>
          <w:marRight w:val="0"/>
          <w:marTop w:val="0"/>
          <w:marBottom w:val="0"/>
          <w:divBdr>
            <w:top w:val="none" w:sz="0" w:space="0" w:color="auto"/>
            <w:left w:val="none" w:sz="0" w:space="0" w:color="auto"/>
            <w:bottom w:val="none" w:sz="0" w:space="0" w:color="auto"/>
            <w:right w:val="none" w:sz="0" w:space="0" w:color="auto"/>
          </w:divBdr>
        </w:div>
        <w:div w:id="698820153">
          <w:marLeft w:val="480"/>
          <w:marRight w:val="0"/>
          <w:marTop w:val="0"/>
          <w:marBottom w:val="0"/>
          <w:divBdr>
            <w:top w:val="none" w:sz="0" w:space="0" w:color="auto"/>
            <w:left w:val="none" w:sz="0" w:space="0" w:color="auto"/>
            <w:bottom w:val="none" w:sz="0" w:space="0" w:color="auto"/>
            <w:right w:val="none" w:sz="0" w:space="0" w:color="auto"/>
          </w:divBdr>
        </w:div>
        <w:div w:id="722368186">
          <w:marLeft w:val="480"/>
          <w:marRight w:val="0"/>
          <w:marTop w:val="0"/>
          <w:marBottom w:val="0"/>
          <w:divBdr>
            <w:top w:val="none" w:sz="0" w:space="0" w:color="auto"/>
            <w:left w:val="none" w:sz="0" w:space="0" w:color="auto"/>
            <w:bottom w:val="none" w:sz="0" w:space="0" w:color="auto"/>
            <w:right w:val="none" w:sz="0" w:space="0" w:color="auto"/>
          </w:divBdr>
        </w:div>
        <w:div w:id="741830782">
          <w:marLeft w:val="480"/>
          <w:marRight w:val="0"/>
          <w:marTop w:val="0"/>
          <w:marBottom w:val="0"/>
          <w:divBdr>
            <w:top w:val="none" w:sz="0" w:space="0" w:color="auto"/>
            <w:left w:val="none" w:sz="0" w:space="0" w:color="auto"/>
            <w:bottom w:val="none" w:sz="0" w:space="0" w:color="auto"/>
            <w:right w:val="none" w:sz="0" w:space="0" w:color="auto"/>
          </w:divBdr>
        </w:div>
        <w:div w:id="744762884">
          <w:marLeft w:val="480"/>
          <w:marRight w:val="0"/>
          <w:marTop w:val="0"/>
          <w:marBottom w:val="0"/>
          <w:divBdr>
            <w:top w:val="none" w:sz="0" w:space="0" w:color="auto"/>
            <w:left w:val="none" w:sz="0" w:space="0" w:color="auto"/>
            <w:bottom w:val="none" w:sz="0" w:space="0" w:color="auto"/>
            <w:right w:val="none" w:sz="0" w:space="0" w:color="auto"/>
          </w:divBdr>
        </w:div>
        <w:div w:id="761534509">
          <w:marLeft w:val="480"/>
          <w:marRight w:val="0"/>
          <w:marTop w:val="0"/>
          <w:marBottom w:val="0"/>
          <w:divBdr>
            <w:top w:val="none" w:sz="0" w:space="0" w:color="auto"/>
            <w:left w:val="none" w:sz="0" w:space="0" w:color="auto"/>
            <w:bottom w:val="none" w:sz="0" w:space="0" w:color="auto"/>
            <w:right w:val="none" w:sz="0" w:space="0" w:color="auto"/>
          </w:divBdr>
        </w:div>
        <w:div w:id="764109697">
          <w:marLeft w:val="480"/>
          <w:marRight w:val="0"/>
          <w:marTop w:val="0"/>
          <w:marBottom w:val="0"/>
          <w:divBdr>
            <w:top w:val="none" w:sz="0" w:space="0" w:color="auto"/>
            <w:left w:val="none" w:sz="0" w:space="0" w:color="auto"/>
            <w:bottom w:val="none" w:sz="0" w:space="0" w:color="auto"/>
            <w:right w:val="none" w:sz="0" w:space="0" w:color="auto"/>
          </w:divBdr>
        </w:div>
        <w:div w:id="780219579">
          <w:marLeft w:val="480"/>
          <w:marRight w:val="0"/>
          <w:marTop w:val="0"/>
          <w:marBottom w:val="0"/>
          <w:divBdr>
            <w:top w:val="none" w:sz="0" w:space="0" w:color="auto"/>
            <w:left w:val="none" w:sz="0" w:space="0" w:color="auto"/>
            <w:bottom w:val="none" w:sz="0" w:space="0" w:color="auto"/>
            <w:right w:val="none" w:sz="0" w:space="0" w:color="auto"/>
          </w:divBdr>
        </w:div>
        <w:div w:id="794714771">
          <w:marLeft w:val="480"/>
          <w:marRight w:val="0"/>
          <w:marTop w:val="0"/>
          <w:marBottom w:val="0"/>
          <w:divBdr>
            <w:top w:val="none" w:sz="0" w:space="0" w:color="auto"/>
            <w:left w:val="none" w:sz="0" w:space="0" w:color="auto"/>
            <w:bottom w:val="none" w:sz="0" w:space="0" w:color="auto"/>
            <w:right w:val="none" w:sz="0" w:space="0" w:color="auto"/>
          </w:divBdr>
        </w:div>
        <w:div w:id="804465691">
          <w:marLeft w:val="480"/>
          <w:marRight w:val="0"/>
          <w:marTop w:val="0"/>
          <w:marBottom w:val="0"/>
          <w:divBdr>
            <w:top w:val="none" w:sz="0" w:space="0" w:color="auto"/>
            <w:left w:val="none" w:sz="0" w:space="0" w:color="auto"/>
            <w:bottom w:val="none" w:sz="0" w:space="0" w:color="auto"/>
            <w:right w:val="none" w:sz="0" w:space="0" w:color="auto"/>
          </w:divBdr>
        </w:div>
        <w:div w:id="836922466">
          <w:marLeft w:val="480"/>
          <w:marRight w:val="0"/>
          <w:marTop w:val="0"/>
          <w:marBottom w:val="0"/>
          <w:divBdr>
            <w:top w:val="none" w:sz="0" w:space="0" w:color="auto"/>
            <w:left w:val="none" w:sz="0" w:space="0" w:color="auto"/>
            <w:bottom w:val="none" w:sz="0" w:space="0" w:color="auto"/>
            <w:right w:val="none" w:sz="0" w:space="0" w:color="auto"/>
          </w:divBdr>
        </w:div>
        <w:div w:id="858204003">
          <w:marLeft w:val="480"/>
          <w:marRight w:val="0"/>
          <w:marTop w:val="0"/>
          <w:marBottom w:val="0"/>
          <w:divBdr>
            <w:top w:val="none" w:sz="0" w:space="0" w:color="auto"/>
            <w:left w:val="none" w:sz="0" w:space="0" w:color="auto"/>
            <w:bottom w:val="none" w:sz="0" w:space="0" w:color="auto"/>
            <w:right w:val="none" w:sz="0" w:space="0" w:color="auto"/>
          </w:divBdr>
        </w:div>
        <w:div w:id="872419810">
          <w:marLeft w:val="480"/>
          <w:marRight w:val="0"/>
          <w:marTop w:val="0"/>
          <w:marBottom w:val="0"/>
          <w:divBdr>
            <w:top w:val="none" w:sz="0" w:space="0" w:color="auto"/>
            <w:left w:val="none" w:sz="0" w:space="0" w:color="auto"/>
            <w:bottom w:val="none" w:sz="0" w:space="0" w:color="auto"/>
            <w:right w:val="none" w:sz="0" w:space="0" w:color="auto"/>
          </w:divBdr>
        </w:div>
        <w:div w:id="896629346">
          <w:marLeft w:val="480"/>
          <w:marRight w:val="0"/>
          <w:marTop w:val="0"/>
          <w:marBottom w:val="0"/>
          <w:divBdr>
            <w:top w:val="none" w:sz="0" w:space="0" w:color="auto"/>
            <w:left w:val="none" w:sz="0" w:space="0" w:color="auto"/>
            <w:bottom w:val="none" w:sz="0" w:space="0" w:color="auto"/>
            <w:right w:val="none" w:sz="0" w:space="0" w:color="auto"/>
          </w:divBdr>
        </w:div>
        <w:div w:id="969476791">
          <w:marLeft w:val="480"/>
          <w:marRight w:val="0"/>
          <w:marTop w:val="0"/>
          <w:marBottom w:val="0"/>
          <w:divBdr>
            <w:top w:val="none" w:sz="0" w:space="0" w:color="auto"/>
            <w:left w:val="none" w:sz="0" w:space="0" w:color="auto"/>
            <w:bottom w:val="none" w:sz="0" w:space="0" w:color="auto"/>
            <w:right w:val="none" w:sz="0" w:space="0" w:color="auto"/>
          </w:divBdr>
        </w:div>
        <w:div w:id="1033922164">
          <w:marLeft w:val="480"/>
          <w:marRight w:val="0"/>
          <w:marTop w:val="0"/>
          <w:marBottom w:val="0"/>
          <w:divBdr>
            <w:top w:val="none" w:sz="0" w:space="0" w:color="auto"/>
            <w:left w:val="none" w:sz="0" w:space="0" w:color="auto"/>
            <w:bottom w:val="none" w:sz="0" w:space="0" w:color="auto"/>
            <w:right w:val="none" w:sz="0" w:space="0" w:color="auto"/>
          </w:divBdr>
        </w:div>
        <w:div w:id="1200320830">
          <w:marLeft w:val="480"/>
          <w:marRight w:val="0"/>
          <w:marTop w:val="0"/>
          <w:marBottom w:val="0"/>
          <w:divBdr>
            <w:top w:val="none" w:sz="0" w:space="0" w:color="auto"/>
            <w:left w:val="none" w:sz="0" w:space="0" w:color="auto"/>
            <w:bottom w:val="none" w:sz="0" w:space="0" w:color="auto"/>
            <w:right w:val="none" w:sz="0" w:space="0" w:color="auto"/>
          </w:divBdr>
        </w:div>
        <w:div w:id="1218277396">
          <w:marLeft w:val="480"/>
          <w:marRight w:val="0"/>
          <w:marTop w:val="0"/>
          <w:marBottom w:val="0"/>
          <w:divBdr>
            <w:top w:val="none" w:sz="0" w:space="0" w:color="auto"/>
            <w:left w:val="none" w:sz="0" w:space="0" w:color="auto"/>
            <w:bottom w:val="none" w:sz="0" w:space="0" w:color="auto"/>
            <w:right w:val="none" w:sz="0" w:space="0" w:color="auto"/>
          </w:divBdr>
        </w:div>
        <w:div w:id="1244727680">
          <w:marLeft w:val="480"/>
          <w:marRight w:val="0"/>
          <w:marTop w:val="0"/>
          <w:marBottom w:val="0"/>
          <w:divBdr>
            <w:top w:val="none" w:sz="0" w:space="0" w:color="auto"/>
            <w:left w:val="none" w:sz="0" w:space="0" w:color="auto"/>
            <w:bottom w:val="none" w:sz="0" w:space="0" w:color="auto"/>
            <w:right w:val="none" w:sz="0" w:space="0" w:color="auto"/>
          </w:divBdr>
        </w:div>
        <w:div w:id="1248343838">
          <w:marLeft w:val="480"/>
          <w:marRight w:val="0"/>
          <w:marTop w:val="0"/>
          <w:marBottom w:val="0"/>
          <w:divBdr>
            <w:top w:val="none" w:sz="0" w:space="0" w:color="auto"/>
            <w:left w:val="none" w:sz="0" w:space="0" w:color="auto"/>
            <w:bottom w:val="none" w:sz="0" w:space="0" w:color="auto"/>
            <w:right w:val="none" w:sz="0" w:space="0" w:color="auto"/>
          </w:divBdr>
        </w:div>
        <w:div w:id="1250579594">
          <w:marLeft w:val="480"/>
          <w:marRight w:val="0"/>
          <w:marTop w:val="0"/>
          <w:marBottom w:val="0"/>
          <w:divBdr>
            <w:top w:val="none" w:sz="0" w:space="0" w:color="auto"/>
            <w:left w:val="none" w:sz="0" w:space="0" w:color="auto"/>
            <w:bottom w:val="none" w:sz="0" w:space="0" w:color="auto"/>
            <w:right w:val="none" w:sz="0" w:space="0" w:color="auto"/>
          </w:divBdr>
        </w:div>
        <w:div w:id="1256789376">
          <w:marLeft w:val="480"/>
          <w:marRight w:val="0"/>
          <w:marTop w:val="0"/>
          <w:marBottom w:val="0"/>
          <w:divBdr>
            <w:top w:val="none" w:sz="0" w:space="0" w:color="auto"/>
            <w:left w:val="none" w:sz="0" w:space="0" w:color="auto"/>
            <w:bottom w:val="none" w:sz="0" w:space="0" w:color="auto"/>
            <w:right w:val="none" w:sz="0" w:space="0" w:color="auto"/>
          </w:divBdr>
        </w:div>
        <w:div w:id="1302031756">
          <w:marLeft w:val="480"/>
          <w:marRight w:val="0"/>
          <w:marTop w:val="0"/>
          <w:marBottom w:val="0"/>
          <w:divBdr>
            <w:top w:val="none" w:sz="0" w:space="0" w:color="auto"/>
            <w:left w:val="none" w:sz="0" w:space="0" w:color="auto"/>
            <w:bottom w:val="none" w:sz="0" w:space="0" w:color="auto"/>
            <w:right w:val="none" w:sz="0" w:space="0" w:color="auto"/>
          </w:divBdr>
        </w:div>
        <w:div w:id="1360928822">
          <w:marLeft w:val="480"/>
          <w:marRight w:val="0"/>
          <w:marTop w:val="0"/>
          <w:marBottom w:val="0"/>
          <w:divBdr>
            <w:top w:val="none" w:sz="0" w:space="0" w:color="auto"/>
            <w:left w:val="none" w:sz="0" w:space="0" w:color="auto"/>
            <w:bottom w:val="none" w:sz="0" w:space="0" w:color="auto"/>
            <w:right w:val="none" w:sz="0" w:space="0" w:color="auto"/>
          </w:divBdr>
        </w:div>
        <w:div w:id="1371300638">
          <w:marLeft w:val="480"/>
          <w:marRight w:val="0"/>
          <w:marTop w:val="0"/>
          <w:marBottom w:val="0"/>
          <w:divBdr>
            <w:top w:val="none" w:sz="0" w:space="0" w:color="auto"/>
            <w:left w:val="none" w:sz="0" w:space="0" w:color="auto"/>
            <w:bottom w:val="none" w:sz="0" w:space="0" w:color="auto"/>
            <w:right w:val="none" w:sz="0" w:space="0" w:color="auto"/>
          </w:divBdr>
        </w:div>
        <w:div w:id="1375420423">
          <w:marLeft w:val="480"/>
          <w:marRight w:val="0"/>
          <w:marTop w:val="0"/>
          <w:marBottom w:val="0"/>
          <w:divBdr>
            <w:top w:val="none" w:sz="0" w:space="0" w:color="auto"/>
            <w:left w:val="none" w:sz="0" w:space="0" w:color="auto"/>
            <w:bottom w:val="none" w:sz="0" w:space="0" w:color="auto"/>
            <w:right w:val="none" w:sz="0" w:space="0" w:color="auto"/>
          </w:divBdr>
        </w:div>
        <w:div w:id="1387680219">
          <w:marLeft w:val="480"/>
          <w:marRight w:val="0"/>
          <w:marTop w:val="0"/>
          <w:marBottom w:val="0"/>
          <w:divBdr>
            <w:top w:val="none" w:sz="0" w:space="0" w:color="auto"/>
            <w:left w:val="none" w:sz="0" w:space="0" w:color="auto"/>
            <w:bottom w:val="none" w:sz="0" w:space="0" w:color="auto"/>
            <w:right w:val="none" w:sz="0" w:space="0" w:color="auto"/>
          </w:divBdr>
        </w:div>
        <w:div w:id="1407148630">
          <w:marLeft w:val="480"/>
          <w:marRight w:val="0"/>
          <w:marTop w:val="0"/>
          <w:marBottom w:val="0"/>
          <w:divBdr>
            <w:top w:val="none" w:sz="0" w:space="0" w:color="auto"/>
            <w:left w:val="none" w:sz="0" w:space="0" w:color="auto"/>
            <w:bottom w:val="none" w:sz="0" w:space="0" w:color="auto"/>
            <w:right w:val="none" w:sz="0" w:space="0" w:color="auto"/>
          </w:divBdr>
        </w:div>
        <w:div w:id="1453596243">
          <w:marLeft w:val="480"/>
          <w:marRight w:val="0"/>
          <w:marTop w:val="0"/>
          <w:marBottom w:val="0"/>
          <w:divBdr>
            <w:top w:val="none" w:sz="0" w:space="0" w:color="auto"/>
            <w:left w:val="none" w:sz="0" w:space="0" w:color="auto"/>
            <w:bottom w:val="none" w:sz="0" w:space="0" w:color="auto"/>
            <w:right w:val="none" w:sz="0" w:space="0" w:color="auto"/>
          </w:divBdr>
        </w:div>
        <w:div w:id="1454448154">
          <w:marLeft w:val="480"/>
          <w:marRight w:val="0"/>
          <w:marTop w:val="0"/>
          <w:marBottom w:val="0"/>
          <w:divBdr>
            <w:top w:val="none" w:sz="0" w:space="0" w:color="auto"/>
            <w:left w:val="none" w:sz="0" w:space="0" w:color="auto"/>
            <w:bottom w:val="none" w:sz="0" w:space="0" w:color="auto"/>
            <w:right w:val="none" w:sz="0" w:space="0" w:color="auto"/>
          </w:divBdr>
        </w:div>
        <w:div w:id="1483695584">
          <w:marLeft w:val="480"/>
          <w:marRight w:val="0"/>
          <w:marTop w:val="0"/>
          <w:marBottom w:val="0"/>
          <w:divBdr>
            <w:top w:val="none" w:sz="0" w:space="0" w:color="auto"/>
            <w:left w:val="none" w:sz="0" w:space="0" w:color="auto"/>
            <w:bottom w:val="none" w:sz="0" w:space="0" w:color="auto"/>
            <w:right w:val="none" w:sz="0" w:space="0" w:color="auto"/>
          </w:divBdr>
        </w:div>
        <w:div w:id="1504977863">
          <w:marLeft w:val="480"/>
          <w:marRight w:val="0"/>
          <w:marTop w:val="0"/>
          <w:marBottom w:val="0"/>
          <w:divBdr>
            <w:top w:val="none" w:sz="0" w:space="0" w:color="auto"/>
            <w:left w:val="none" w:sz="0" w:space="0" w:color="auto"/>
            <w:bottom w:val="none" w:sz="0" w:space="0" w:color="auto"/>
            <w:right w:val="none" w:sz="0" w:space="0" w:color="auto"/>
          </w:divBdr>
        </w:div>
        <w:div w:id="1509829927">
          <w:marLeft w:val="480"/>
          <w:marRight w:val="0"/>
          <w:marTop w:val="0"/>
          <w:marBottom w:val="0"/>
          <w:divBdr>
            <w:top w:val="none" w:sz="0" w:space="0" w:color="auto"/>
            <w:left w:val="none" w:sz="0" w:space="0" w:color="auto"/>
            <w:bottom w:val="none" w:sz="0" w:space="0" w:color="auto"/>
            <w:right w:val="none" w:sz="0" w:space="0" w:color="auto"/>
          </w:divBdr>
        </w:div>
        <w:div w:id="1537889676">
          <w:marLeft w:val="480"/>
          <w:marRight w:val="0"/>
          <w:marTop w:val="0"/>
          <w:marBottom w:val="0"/>
          <w:divBdr>
            <w:top w:val="none" w:sz="0" w:space="0" w:color="auto"/>
            <w:left w:val="none" w:sz="0" w:space="0" w:color="auto"/>
            <w:bottom w:val="none" w:sz="0" w:space="0" w:color="auto"/>
            <w:right w:val="none" w:sz="0" w:space="0" w:color="auto"/>
          </w:divBdr>
        </w:div>
        <w:div w:id="1568228713">
          <w:marLeft w:val="480"/>
          <w:marRight w:val="0"/>
          <w:marTop w:val="0"/>
          <w:marBottom w:val="0"/>
          <w:divBdr>
            <w:top w:val="none" w:sz="0" w:space="0" w:color="auto"/>
            <w:left w:val="none" w:sz="0" w:space="0" w:color="auto"/>
            <w:bottom w:val="none" w:sz="0" w:space="0" w:color="auto"/>
            <w:right w:val="none" w:sz="0" w:space="0" w:color="auto"/>
          </w:divBdr>
        </w:div>
        <w:div w:id="1582371215">
          <w:marLeft w:val="480"/>
          <w:marRight w:val="0"/>
          <w:marTop w:val="0"/>
          <w:marBottom w:val="0"/>
          <w:divBdr>
            <w:top w:val="none" w:sz="0" w:space="0" w:color="auto"/>
            <w:left w:val="none" w:sz="0" w:space="0" w:color="auto"/>
            <w:bottom w:val="none" w:sz="0" w:space="0" w:color="auto"/>
            <w:right w:val="none" w:sz="0" w:space="0" w:color="auto"/>
          </w:divBdr>
        </w:div>
        <w:div w:id="1612662630">
          <w:marLeft w:val="480"/>
          <w:marRight w:val="0"/>
          <w:marTop w:val="0"/>
          <w:marBottom w:val="0"/>
          <w:divBdr>
            <w:top w:val="none" w:sz="0" w:space="0" w:color="auto"/>
            <w:left w:val="none" w:sz="0" w:space="0" w:color="auto"/>
            <w:bottom w:val="none" w:sz="0" w:space="0" w:color="auto"/>
            <w:right w:val="none" w:sz="0" w:space="0" w:color="auto"/>
          </w:divBdr>
        </w:div>
        <w:div w:id="1674450078">
          <w:marLeft w:val="480"/>
          <w:marRight w:val="0"/>
          <w:marTop w:val="0"/>
          <w:marBottom w:val="0"/>
          <w:divBdr>
            <w:top w:val="none" w:sz="0" w:space="0" w:color="auto"/>
            <w:left w:val="none" w:sz="0" w:space="0" w:color="auto"/>
            <w:bottom w:val="none" w:sz="0" w:space="0" w:color="auto"/>
            <w:right w:val="none" w:sz="0" w:space="0" w:color="auto"/>
          </w:divBdr>
        </w:div>
        <w:div w:id="1679965672">
          <w:marLeft w:val="480"/>
          <w:marRight w:val="0"/>
          <w:marTop w:val="0"/>
          <w:marBottom w:val="0"/>
          <w:divBdr>
            <w:top w:val="none" w:sz="0" w:space="0" w:color="auto"/>
            <w:left w:val="none" w:sz="0" w:space="0" w:color="auto"/>
            <w:bottom w:val="none" w:sz="0" w:space="0" w:color="auto"/>
            <w:right w:val="none" w:sz="0" w:space="0" w:color="auto"/>
          </w:divBdr>
        </w:div>
        <w:div w:id="1686059125">
          <w:marLeft w:val="480"/>
          <w:marRight w:val="0"/>
          <w:marTop w:val="0"/>
          <w:marBottom w:val="0"/>
          <w:divBdr>
            <w:top w:val="none" w:sz="0" w:space="0" w:color="auto"/>
            <w:left w:val="none" w:sz="0" w:space="0" w:color="auto"/>
            <w:bottom w:val="none" w:sz="0" w:space="0" w:color="auto"/>
            <w:right w:val="none" w:sz="0" w:space="0" w:color="auto"/>
          </w:divBdr>
        </w:div>
        <w:div w:id="1690175693">
          <w:marLeft w:val="480"/>
          <w:marRight w:val="0"/>
          <w:marTop w:val="0"/>
          <w:marBottom w:val="0"/>
          <w:divBdr>
            <w:top w:val="none" w:sz="0" w:space="0" w:color="auto"/>
            <w:left w:val="none" w:sz="0" w:space="0" w:color="auto"/>
            <w:bottom w:val="none" w:sz="0" w:space="0" w:color="auto"/>
            <w:right w:val="none" w:sz="0" w:space="0" w:color="auto"/>
          </w:divBdr>
        </w:div>
        <w:div w:id="1725717335">
          <w:marLeft w:val="480"/>
          <w:marRight w:val="0"/>
          <w:marTop w:val="0"/>
          <w:marBottom w:val="0"/>
          <w:divBdr>
            <w:top w:val="none" w:sz="0" w:space="0" w:color="auto"/>
            <w:left w:val="none" w:sz="0" w:space="0" w:color="auto"/>
            <w:bottom w:val="none" w:sz="0" w:space="0" w:color="auto"/>
            <w:right w:val="none" w:sz="0" w:space="0" w:color="auto"/>
          </w:divBdr>
        </w:div>
        <w:div w:id="1743482455">
          <w:marLeft w:val="480"/>
          <w:marRight w:val="0"/>
          <w:marTop w:val="0"/>
          <w:marBottom w:val="0"/>
          <w:divBdr>
            <w:top w:val="none" w:sz="0" w:space="0" w:color="auto"/>
            <w:left w:val="none" w:sz="0" w:space="0" w:color="auto"/>
            <w:bottom w:val="none" w:sz="0" w:space="0" w:color="auto"/>
            <w:right w:val="none" w:sz="0" w:space="0" w:color="auto"/>
          </w:divBdr>
        </w:div>
        <w:div w:id="1759402322">
          <w:marLeft w:val="480"/>
          <w:marRight w:val="0"/>
          <w:marTop w:val="0"/>
          <w:marBottom w:val="0"/>
          <w:divBdr>
            <w:top w:val="none" w:sz="0" w:space="0" w:color="auto"/>
            <w:left w:val="none" w:sz="0" w:space="0" w:color="auto"/>
            <w:bottom w:val="none" w:sz="0" w:space="0" w:color="auto"/>
            <w:right w:val="none" w:sz="0" w:space="0" w:color="auto"/>
          </w:divBdr>
        </w:div>
        <w:div w:id="1829592755">
          <w:marLeft w:val="480"/>
          <w:marRight w:val="0"/>
          <w:marTop w:val="0"/>
          <w:marBottom w:val="0"/>
          <w:divBdr>
            <w:top w:val="none" w:sz="0" w:space="0" w:color="auto"/>
            <w:left w:val="none" w:sz="0" w:space="0" w:color="auto"/>
            <w:bottom w:val="none" w:sz="0" w:space="0" w:color="auto"/>
            <w:right w:val="none" w:sz="0" w:space="0" w:color="auto"/>
          </w:divBdr>
        </w:div>
        <w:div w:id="1871409317">
          <w:marLeft w:val="480"/>
          <w:marRight w:val="0"/>
          <w:marTop w:val="0"/>
          <w:marBottom w:val="0"/>
          <w:divBdr>
            <w:top w:val="none" w:sz="0" w:space="0" w:color="auto"/>
            <w:left w:val="none" w:sz="0" w:space="0" w:color="auto"/>
            <w:bottom w:val="none" w:sz="0" w:space="0" w:color="auto"/>
            <w:right w:val="none" w:sz="0" w:space="0" w:color="auto"/>
          </w:divBdr>
        </w:div>
        <w:div w:id="1890847839">
          <w:marLeft w:val="480"/>
          <w:marRight w:val="0"/>
          <w:marTop w:val="0"/>
          <w:marBottom w:val="0"/>
          <w:divBdr>
            <w:top w:val="none" w:sz="0" w:space="0" w:color="auto"/>
            <w:left w:val="none" w:sz="0" w:space="0" w:color="auto"/>
            <w:bottom w:val="none" w:sz="0" w:space="0" w:color="auto"/>
            <w:right w:val="none" w:sz="0" w:space="0" w:color="auto"/>
          </w:divBdr>
        </w:div>
        <w:div w:id="1946111852">
          <w:marLeft w:val="480"/>
          <w:marRight w:val="0"/>
          <w:marTop w:val="0"/>
          <w:marBottom w:val="0"/>
          <w:divBdr>
            <w:top w:val="none" w:sz="0" w:space="0" w:color="auto"/>
            <w:left w:val="none" w:sz="0" w:space="0" w:color="auto"/>
            <w:bottom w:val="none" w:sz="0" w:space="0" w:color="auto"/>
            <w:right w:val="none" w:sz="0" w:space="0" w:color="auto"/>
          </w:divBdr>
        </w:div>
        <w:div w:id="1951427923">
          <w:marLeft w:val="480"/>
          <w:marRight w:val="0"/>
          <w:marTop w:val="0"/>
          <w:marBottom w:val="0"/>
          <w:divBdr>
            <w:top w:val="none" w:sz="0" w:space="0" w:color="auto"/>
            <w:left w:val="none" w:sz="0" w:space="0" w:color="auto"/>
            <w:bottom w:val="none" w:sz="0" w:space="0" w:color="auto"/>
            <w:right w:val="none" w:sz="0" w:space="0" w:color="auto"/>
          </w:divBdr>
        </w:div>
        <w:div w:id="2023973004">
          <w:marLeft w:val="480"/>
          <w:marRight w:val="0"/>
          <w:marTop w:val="0"/>
          <w:marBottom w:val="0"/>
          <w:divBdr>
            <w:top w:val="none" w:sz="0" w:space="0" w:color="auto"/>
            <w:left w:val="none" w:sz="0" w:space="0" w:color="auto"/>
            <w:bottom w:val="none" w:sz="0" w:space="0" w:color="auto"/>
            <w:right w:val="none" w:sz="0" w:space="0" w:color="auto"/>
          </w:divBdr>
        </w:div>
        <w:div w:id="2027780310">
          <w:marLeft w:val="480"/>
          <w:marRight w:val="0"/>
          <w:marTop w:val="0"/>
          <w:marBottom w:val="0"/>
          <w:divBdr>
            <w:top w:val="none" w:sz="0" w:space="0" w:color="auto"/>
            <w:left w:val="none" w:sz="0" w:space="0" w:color="auto"/>
            <w:bottom w:val="none" w:sz="0" w:space="0" w:color="auto"/>
            <w:right w:val="none" w:sz="0" w:space="0" w:color="auto"/>
          </w:divBdr>
        </w:div>
        <w:div w:id="2044017109">
          <w:marLeft w:val="480"/>
          <w:marRight w:val="0"/>
          <w:marTop w:val="0"/>
          <w:marBottom w:val="0"/>
          <w:divBdr>
            <w:top w:val="none" w:sz="0" w:space="0" w:color="auto"/>
            <w:left w:val="none" w:sz="0" w:space="0" w:color="auto"/>
            <w:bottom w:val="none" w:sz="0" w:space="0" w:color="auto"/>
            <w:right w:val="none" w:sz="0" w:space="0" w:color="auto"/>
          </w:divBdr>
        </w:div>
        <w:div w:id="2062627584">
          <w:marLeft w:val="480"/>
          <w:marRight w:val="0"/>
          <w:marTop w:val="0"/>
          <w:marBottom w:val="0"/>
          <w:divBdr>
            <w:top w:val="none" w:sz="0" w:space="0" w:color="auto"/>
            <w:left w:val="none" w:sz="0" w:space="0" w:color="auto"/>
            <w:bottom w:val="none" w:sz="0" w:space="0" w:color="auto"/>
            <w:right w:val="none" w:sz="0" w:space="0" w:color="auto"/>
          </w:divBdr>
        </w:div>
        <w:div w:id="2083335232">
          <w:marLeft w:val="480"/>
          <w:marRight w:val="0"/>
          <w:marTop w:val="0"/>
          <w:marBottom w:val="0"/>
          <w:divBdr>
            <w:top w:val="none" w:sz="0" w:space="0" w:color="auto"/>
            <w:left w:val="none" w:sz="0" w:space="0" w:color="auto"/>
            <w:bottom w:val="none" w:sz="0" w:space="0" w:color="auto"/>
            <w:right w:val="none" w:sz="0" w:space="0" w:color="auto"/>
          </w:divBdr>
        </w:div>
        <w:div w:id="2096197632">
          <w:marLeft w:val="480"/>
          <w:marRight w:val="0"/>
          <w:marTop w:val="0"/>
          <w:marBottom w:val="0"/>
          <w:divBdr>
            <w:top w:val="none" w:sz="0" w:space="0" w:color="auto"/>
            <w:left w:val="none" w:sz="0" w:space="0" w:color="auto"/>
            <w:bottom w:val="none" w:sz="0" w:space="0" w:color="auto"/>
            <w:right w:val="none" w:sz="0" w:space="0" w:color="auto"/>
          </w:divBdr>
        </w:div>
      </w:divsChild>
    </w:div>
    <w:div w:id="1360468722">
      <w:bodyDiv w:val="1"/>
      <w:marLeft w:val="0"/>
      <w:marRight w:val="0"/>
      <w:marTop w:val="0"/>
      <w:marBottom w:val="0"/>
      <w:divBdr>
        <w:top w:val="none" w:sz="0" w:space="0" w:color="auto"/>
        <w:left w:val="none" w:sz="0" w:space="0" w:color="auto"/>
        <w:bottom w:val="none" w:sz="0" w:space="0" w:color="auto"/>
        <w:right w:val="none" w:sz="0" w:space="0" w:color="auto"/>
      </w:divBdr>
      <w:divsChild>
        <w:div w:id="28797367">
          <w:marLeft w:val="480"/>
          <w:marRight w:val="0"/>
          <w:marTop w:val="0"/>
          <w:marBottom w:val="0"/>
          <w:divBdr>
            <w:top w:val="none" w:sz="0" w:space="0" w:color="auto"/>
            <w:left w:val="none" w:sz="0" w:space="0" w:color="auto"/>
            <w:bottom w:val="none" w:sz="0" w:space="0" w:color="auto"/>
            <w:right w:val="none" w:sz="0" w:space="0" w:color="auto"/>
          </w:divBdr>
        </w:div>
        <w:div w:id="35275248">
          <w:marLeft w:val="480"/>
          <w:marRight w:val="0"/>
          <w:marTop w:val="0"/>
          <w:marBottom w:val="0"/>
          <w:divBdr>
            <w:top w:val="none" w:sz="0" w:space="0" w:color="auto"/>
            <w:left w:val="none" w:sz="0" w:space="0" w:color="auto"/>
            <w:bottom w:val="none" w:sz="0" w:space="0" w:color="auto"/>
            <w:right w:val="none" w:sz="0" w:space="0" w:color="auto"/>
          </w:divBdr>
        </w:div>
        <w:div w:id="60452196">
          <w:marLeft w:val="480"/>
          <w:marRight w:val="0"/>
          <w:marTop w:val="0"/>
          <w:marBottom w:val="0"/>
          <w:divBdr>
            <w:top w:val="none" w:sz="0" w:space="0" w:color="auto"/>
            <w:left w:val="none" w:sz="0" w:space="0" w:color="auto"/>
            <w:bottom w:val="none" w:sz="0" w:space="0" w:color="auto"/>
            <w:right w:val="none" w:sz="0" w:space="0" w:color="auto"/>
          </w:divBdr>
        </w:div>
        <w:div w:id="63338896">
          <w:marLeft w:val="480"/>
          <w:marRight w:val="0"/>
          <w:marTop w:val="0"/>
          <w:marBottom w:val="0"/>
          <w:divBdr>
            <w:top w:val="none" w:sz="0" w:space="0" w:color="auto"/>
            <w:left w:val="none" w:sz="0" w:space="0" w:color="auto"/>
            <w:bottom w:val="none" w:sz="0" w:space="0" w:color="auto"/>
            <w:right w:val="none" w:sz="0" w:space="0" w:color="auto"/>
          </w:divBdr>
        </w:div>
        <w:div w:id="95515988">
          <w:marLeft w:val="480"/>
          <w:marRight w:val="0"/>
          <w:marTop w:val="0"/>
          <w:marBottom w:val="0"/>
          <w:divBdr>
            <w:top w:val="none" w:sz="0" w:space="0" w:color="auto"/>
            <w:left w:val="none" w:sz="0" w:space="0" w:color="auto"/>
            <w:bottom w:val="none" w:sz="0" w:space="0" w:color="auto"/>
            <w:right w:val="none" w:sz="0" w:space="0" w:color="auto"/>
          </w:divBdr>
        </w:div>
        <w:div w:id="102042710">
          <w:marLeft w:val="480"/>
          <w:marRight w:val="0"/>
          <w:marTop w:val="0"/>
          <w:marBottom w:val="0"/>
          <w:divBdr>
            <w:top w:val="none" w:sz="0" w:space="0" w:color="auto"/>
            <w:left w:val="none" w:sz="0" w:space="0" w:color="auto"/>
            <w:bottom w:val="none" w:sz="0" w:space="0" w:color="auto"/>
            <w:right w:val="none" w:sz="0" w:space="0" w:color="auto"/>
          </w:divBdr>
        </w:div>
        <w:div w:id="126244576">
          <w:marLeft w:val="480"/>
          <w:marRight w:val="0"/>
          <w:marTop w:val="0"/>
          <w:marBottom w:val="0"/>
          <w:divBdr>
            <w:top w:val="none" w:sz="0" w:space="0" w:color="auto"/>
            <w:left w:val="none" w:sz="0" w:space="0" w:color="auto"/>
            <w:bottom w:val="none" w:sz="0" w:space="0" w:color="auto"/>
            <w:right w:val="none" w:sz="0" w:space="0" w:color="auto"/>
          </w:divBdr>
        </w:div>
        <w:div w:id="141654505">
          <w:marLeft w:val="480"/>
          <w:marRight w:val="0"/>
          <w:marTop w:val="0"/>
          <w:marBottom w:val="0"/>
          <w:divBdr>
            <w:top w:val="none" w:sz="0" w:space="0" w:color="auto"/>
            <w:left w:val="none" w:sz="0" w:space="0" w:color="auto"/>
            <w:bottom w:val="none" w:sz="0" w:space="0" w:color="auto"/>
            <w:right w:val="none" w:sz="0" w:space="0" w:color="auto"/>
          </w:divBdr>
        </w:div>
        <w:div w:id="171995639">
          <w:marLeft w:val="480"/>
          <w:marRight w:val="0"/>
          <w:marTop w:val="0"/>
          <w:marBottom w:val="0"/>
          <w:divBdr>
            <w:top w:val="none" w:sz="0" w:space="0" w:color="auto"/>
            <w:left w:val="none" w:sz="0" w:space="0" w:color="auto"/>
            <w:bottom w:val="none" w:sz="0" w:space="0" w:color="auto"/>
            <w:right w:val="none" w:sz="0" w:space="0" w:color="auto"/>
          </w:divBdr>
        </w:div>
        <w:div w:id="197546138">
          <w:marLeft w:val="480"/>
          <w:marRight w:val="0"/>
          <w:marTop w:val="0"/>
          <w:marBottom w:val="0"/>
          <w:divBdr>
            <w:top w:val="none" w:sz="0" w:space="0" w:color="auto"/>
            <w:left w:val="none" w:sz="0" w:space="0" w:color="auto"/>
            <w:bottom w:val="none" w:sz="0" w:space="0" w:color="auto"/>
            <w:right w:val="none" w:sz="0" w:space="0" w:color="auto"/>
          </w:divBdr>
        </w:div>
        <w:div w:id="200216116">
          <w:marLeft w:val="480"/>
          <w:marRight w:val="0"/>
          <w:marTop w:val="0"/>
          <w:marBottom w:val="0"/>
          <w:divBdr>
            <w:top w:val="none" w:sz="0" w:space="0" w:color="auto"/>
            <w:left w:val="none" w:sz="0" w:space="0" w:color="auto"/>
            <w:bottom w:val="none" w:sz="0" w:space="0" w:color="auto"/>
            <w:right w:val="none" w:sz="0" w:space="0" w:color="auto"/>
          </w:divBdr>
        </w:div>
        <w:div w:id="211776013">
          <w:marLeft w:val="480"/>
          <w:marRight w:val="0"/>
          <w:marTop w:val="0"/>
          <w:marBottom w:val="0"/>
          <w:divBdr>
            <w:top w:val="none" w:sz="0" w:space="0" w:color="auto"/>
            <w:left w:val="none" w:sz="0" w:space="0" w:color="auto"/>
            <w:bottom w:val="none" w:sz="0" w:space="0" w:color="auto"/>
            <w:right w:val="none" w:sz="0" w:space="0" w:color="auto"/>
          </w:divBdr>
        </w:div>
        <w:div w:id="235941374">
          <w:marLeft w:val="480"/>
          <w:marRight w:val="0"/>
          <w:marTop w:val="0"/>
          <w:marBottom w:val="0"/>
          <w:divBdr>
            <w:top w:val="none" w:sz="0" w:space="0" w:color="auto"/>
            <w:left w:val="none" w:sz="0" w:space="0" w:color="auto"/>
            <w:bottom w:val="none" w:sz="0" w:space="0" w:color="auto"/>
            <w:right w:val="none" w:sz="0" w:space="0" w:color="auto"/>
          </w:divBdr>
        </w:div>
        <w:div w:id="261377444">
          <w:marLeft w:val="480"/>
          <w:marRight w:val="0"/>
          <w:marTop w:val="0"/>
          <w:marBottom w:val="0"/>
          <w:divBdr>
            <w:top w:val="none" w:sz="0" w:space="0" w:color="auto"/>
            <w:left w:val="none" w:sz="0" w:space="0" w:color="auto"/>
            <w:bottom w:val="none" w:sz="0" w:space="0" w:color="auto"/>
            <w:right w:val="none" w:sz="0" w:space="0" w:color="auto"/>
          </w:divBdr>
        </w:div>
        <w:div w:id="319307156">
          <w:marLeft w:val="480"/>
          <w:marRight w:val="0"/>
          <w:marTop w:val="0"/>
          <w:marBottom w:val="0"/>
          <w:divBdr>
            <w:top w:val="none" w:sz="0" w:space="0" w:color="auto"/>
            <w:left w:val="none" w:sz="0" w:space="0" w:color="auto"/>
            <w:bottom w:val="none" w:sz="0" w:space="0" w:color="auto"/>
            <w:right w:val="none" w:sz="0" w:space="0" w:color="auto"/>
          </w:divBdr>
        </w:div>
        <w:div w:id="325981103">
          <w:marLeft w:val="480"/>
          <w:marRight w:val="0"/>
          <w:marTop w:val="0"/>
          <w:marBottom w:val="0"/>
          <w:divBdr>
            <w:top w:val="none" w:sz="0" w:space="0" w:color="auto"/>
            <w:left w:val="none" w:sz="0" w:space="0" w:color="auto"/>
            <w:bottom w:val="none" w:sz="0" w:space="0" w:color="auto"/>
            <w:right w:val="none" w:sz="0" w:space="0" w:color="auto"/>
          </w:divBdr>
        </w:div>
        <w:div w:id="402289945">
          <w:marLeft w:val="480"/>
          <w:marRight w:val="0"/>
          <w:marTop w:val="0"/>
          <w:marBottom w:val="0"/>
          <w:divBdr>
            <w:top w:val="none" w:sz="0" w:space="0" w:color="auto"/>
            <w:left w:val="none" w:sz="0" w:space="0" w:color="auto"/>
            <w:bottom w:val="none" w:sz="0" w:space="0" w:color="auto"/>
            <w:right w:val="none" w:sz="0" w:space="0" w:color="auto"/>
          </w:divBdr>
        </w:div>
        <w:div w:id="418989746">
          <w:marLeft w:val="480"/>
          <w:marRight w:val="0"/>
          <w:marTop w:val="0"/>
          <w:marBottom w:val="0"/>
          <w:divBdr>
            <w:top w:val="none" w:sz="0" w:space="0" w:color="auto"/>
            <w:left w:val="none" w:sz="0" w:space="0" w:color="auto"/>
            <w:bottom w:val="none" w:sz="0" w:space="0" w:color="auto"/>
            <w:right w:val="none" w:sz="0" w:space="0" w:color="auto"/>
          </w:divBdr>
        </w:div>
        <w:div w:id="444009898">
          <w:marLeft w:val="480"/>
          <w:marRight w:val="0"/>
          <w:marTop w:val="0"/>
          <w:marBottom w:val="0"/>
          <w:divBdr>
            <w:top w:val="none" w:sz="0" w:space="0" w:color="auto"/>
            <w:left w:val="none" w:sz="0" w:space="0" w:color="auto"/>
            <w:bottom w:val="none" w:sz="0" w:space="0" w:color="auto"/>
            <w:right w:val="none" w:sz="0" w:space="0" w:color="auto"/>
          </w:divBdr>
        </w:div>
        <w:div w:id="447045450">
          <w:marLeft w:val="480"/>
          <w:marRight w:val="0"/>
          <w:marTop w:val="0"/>
          <w:marBottom w:val="0"/>
          <w:divBdr>
            <w:top w:val="none" w:sz="0" w:space="0" w:color="auto"/>
            <w:left w:val="none" w:sz="0" w:space="0" w:color="auto"/>
            <w:bottom w:val="none" w:sz="0" w:space="0" w:color="auto"/>
            <w:right w:val="none" w:sz="0" w:space="0" w:color="auto"/>
          </w:divBdr>
        </w:div>
        <w:div w:id="478772208">
          <w:marLeft w:val="480"/>
          <w:marRight w:val="0"/>
          <w:marTop w:val="0"/>
          <w:marBottom w:val="0"/>
          <w:divBdr>
            <w:top w:val="none" w:sz="0" w:space="0" w:color="auto"/>
            <w:left w:val="none" w:sz="0" w:space="0" w:color="auto"/>
            <w:bottom w:val="none" w:sz="0" w:space="0" w:color="auto"/>
            <w:right w:val="none" w:sz="0" w:space="0" w:color="auto"/>
          </w:divBdr>
        </w:div>
        <w:div w:id="543710178">
          <w:marLeft w:val="480"/>
          <w:marRight w:val="0"/>
          <w:marTop w:val="0"/>
          <w:marBottom w:val="0"/>
          <w:divBdr>
            <w:top w:val="none" w:sz="0" w:space="0" w:color="auto"/>
            <w:left w:val="none" w:sz="0" w:space="0" w:color="auto"/>
            <w:bottom w:val="none" w:sz="0" w:space="0" w:color="auto"/>
            <w:right w:val="none" w:sz="0" w:space="0" w:color="auto"/>
          </w:divBdr>
        </w:div>
        <w:div w:id="648752872">
          <w:marLeft w:val="480"/>
          <w:marRight w:val="0"/>
          <w:marTop w:val="0"/>
          <w:marBottom w:val="0"/>
          <w:divBdr>
            <w:top w:val="none" w:sz="0" w:space="0" w:color="auto"/>
            <w:left w:val="none" w:sz="0" w:space="0" w:color="auto"/>
            <w:bottom w:val="none" w:sz="0" w:space="0" w:color="auto"/>
            <w:right w:val="none" w:sz="0" w:space="0" w:color="auto"/>
          </w:divBdr>
        </w:div>
        <w:div w:id="738091161">
          <w:marLeft w:val="480"/>
          <w:marRight w:val="0"/>
          <w:marTop w:val="0"/>
          <w:marBottom w:val="0"/>
          <w:divBdr>
            <w:top w:val="none" w:sz="0" w:space="0" w:color="auto"/>
            <w:left w:val="none" w:sz="0" w:space="0" w:color="auto"/>
            <w:bottom w:val="none" w:sz="0" w:space="0" w:color="auto"/>
            <w:right w:val="none" w:sz="0" w:space="0" w:color="auto"/>
          </w:divBdr>
        </w:div>
        <w:div w:id="765611901">
          <w:marLeft w:val="480"/>
          <w:marRight w:val="0"/>
          <w:marTop w:val="0"/>
          <w:marBottom w:val="0"/>
          <w:divBdr>
            <w:top w:val="none" w:sz="0" w:space="0" w:color="auto"/>
            <w:left w:val="none" w:sz="0" w:space="0" w:color="auto"/>
            <w:bottom w:val="none" w:sz="0" w:space="0" w:color="auto"/>
            <w:right w:val="none" w:sz="0" w:space="0" w:color="auto"/>
          </w:divBdr>
        </w:div>
        <w:div w:id="799029828">
          <w:marLeft w:val="480"/>
          <w:marRight w:val="0"/>
          <w:marTop w:val="0"/>
          <w:marBottom w:val="0"/>
          <w:divBdr>
            <w:top w:val="none" w:sz="0" w:space="0" w:color="auto"/>
            <w:left w:val="none" w:sz="0" w:space="0" w:color="auto"/>
            <w:bottom w:val="none" w:sz="0" w:space="0" w:color="auto"/>
            <w:right w:val="none" w:sz="0" w:space="0" w:color="auto"/>
          </w:divBdr>
        </w:div>
        <w:div w:id="800920850">
          <w:marLeft w:val="480"/>
          <w:marRight w:val="0"/>
          <w:marTop w:val="0"/>
          <w:marBottom w:val="0"/>
          <w:divBdr>
            <w:top w:val="none" w:sz="0" w:space="0" w:color="auto"/>
            <w:left w:val="none" w:sz="0" w:space="0" w:color="auto"/>
            <w:bottom w:val="none" w:sz="0" w:space="0" w:color="auto"/>
            <w:right w:val="none" w:sz="0" w:space="0" w:color="auto"/>
          </w:divBdr>
        </w:div>
        <w:div w:id="809516054">
          <w:marLeft w:val="480"/>
          <w:marRight w:val="0"/>
          <w:marTop w:val="0"/>
          <w:marBottom w:val="0"/>
          <w:divBdr>
            <w:top w:val="none" w:sz="0" w:space="0" w:color="auto"/>
            <w:left w:val="none" w:sz="0" w:space="0" w:color="auto"/>
            <w:bottom w:val="none" w:sz="0" w:space="0" w:color="auto"/>
            <w:right w:val="none" w:sz="0" w:space="0" w:color="auto"/>
          </w:divBdr>
        </w:div>
        <w:div w:id="844318356">
          <w:marLeft w:val="480"/>
          <w:marRight w:val="0"/>
          <w:marTop w:val="0"/>
          <w:marBottom w:val="0"/>
          <w:divBdr>
            <w:top w:val="none" w:sz="0" w:space="0" w:color="auto"/>
            <w:left w:val="none" w:sz="0" w:space="0" w:color="auto"/>
            <w:bottom w:val="none" w:sz="0" w:space="0" w:color="auto"/>
            <w:right w:val="none" w:sz="0" w:space="0" w:color="auto"/>
          </w:divBdr>
        </w:div>
        <w:div w:id="885915786">
          <w:marLeft w:val="480"/>
          <w:marRight w:val="0"/>
          <w:marTop w:val="0"/>
          <w:marBottom w:val="0"/>
          <w:divBdr>
            <w:top w:val="none" w:sz="0" w:space="0" w:color="auto"/>
            <w:left w:val="none" w:sz="0" w:space="0" w:color="auto"/>
            <w:bottom w:val="none" w:sz="0" w:space="0" w:color="auto"/>
            <w:right w:val="none" w:sz="0" w:space="0" w:color="auto"/>
          </w:divBdr>
        </w:div>
        <w:div w:id="907612268">
          <w:marLeft w:val="480"/>
          <w:marRight w:val="0"/>
          <w:marTop w:val="0"/>
          <w:marBottom w:val="0"/>
          <w:divBdr>
            <w:top w:val="none" w:sz="0" w:space="0" w:color="auto"/>
            <w:left w:val="none" w:sz="0" w:space="0" w:color="auto"/>
            <w:bottom w:val="none" w:sz="0" w:space="0" w:color="auto"/>
            <w:right w:val="none" w:sz="0" w:space="0" w:color="auto"/>
          </w:divBdr>
        </w:div>
        <w:div w:id="909194974">
          <w:marLeft w:val="480"/>
          <w:marRight w:val="0"/>
          <w:marTop w:val="0"/>
          <w:marBottom w:val="0"/>
          <w:divBdr>
            <w:top w:val="none" w:sz="0" w:space="0" w:color="auto"/>
            <w:left w:val="none" w:sz="0" w:space="0" w:color="auto"/>
            <w:bottom w:val="none" w:sz="0" w:space="0" w:color="auto"/>
            <w:right w:val="none" w:sz="0" w:space="0" w:color="auto"/>
          </w:divBdr>
        </w:div>
        <w:div w:id="914513113">
          <w:marLeft w:val="480"/>
          <w:marRight w:val="0"/>
          <w:marTop w:val="0"/>
          <w:marBottom w:val="0"/>
          <w:divBdr>
            <w:top w:val="none" w:sz="0" w:space="0" w:color="auto"/>
            <w:left w:val="none" w:sz="0" w:space="0" w:color="auto"/>
            <w:bottom w:val="none" w:sz="0" w:space="0" w:color="auto"/>
            <w:right w:val="none" w:sz="0" w:space="0" w:color="auto"/>
          </w:divBdr>
        </w:div>
        <w:div w:id="925918215">
          <w:marLeft w:val="480"/>
          <w:marRight w:val="0"/>
          <w:marTop w:val="0"/>
          <w:marBottom w:val="0"/>
          <w:divBdr>
            <w:top w:val="none" w:sz="0" w:space="0" w:color="auto"/>
            <w:left w:val="none" w:sz="0" w:space="0" w:color="auto"/>
            <w:bottom w:val="none" w:sz="0" w:space="0" w:color="auto"/>
            <w:right w:val="none" w:sz="0" w:space="0" w:color="auto"/>
          </w:divBdr>
        </w:div>
        <w:div w:id="942883581">
          <w:marLeft w:val="480"/>
          <w:marRight w:val="0"/>
          <w:marTop w:val="0"/>
          <w:marBottom w:val="0"/>
          <w:divBdr>
            <w:top w:val="none" w:sz="0" w:space="0" w:color="auto"/>
            <w:left w:val="none" w:sz="0" w:space="0" w:color="auto"/>
            <w:bottom w:val="none" w:sz="0" w:space="0" w:color="auto"/>
            <w:right w:val="none" w:sz="0" w:space="0" w:color="auto"/>
          </w:divBdr>
        </w:div>
        <w:div w:id="949974618">
          <w:marLeft w:val="480"/>
          <w:marRight w:val="0"/>
          <w:marTop w:val="0"/>
          <w:marBottom w:val="0"/>
          <w:divBdr>
            <w:top w:val="none" w:sz="0" w:space="0" w:color="auto"/>
            <w:left w:val="none" w:sz="0" w:space="0" w:color="auto"/>
            <w:bottom w:val="none" w:sz="0" w:space="0" w:color="auto"/>
            <w:right w:val="none" w:sz="0" w:space="0" w:color="auto"/>
          </w:divBdr>
        </w:div>
        <w:div w:id="988244842">
          <w:marLeft w:val="480"/>
          <w:marRight w:val="0"/>
          <w:marTop w:val="0"/>
          <w:marBottom w:val="0"/>
          <w:divBdr>
            <w:top w:val="none" w:sz="0" w:space="0" w:color="auto"/>
            <w:left w:val="none" w:sz="0" w:space="0" w:color="auto"/>
            <w:bottom w:val="none" w:sz="0" w:space="0" w:color="auto"/>
            <w:right w:val="none" w:sz="0" w:space="0" w:color="auto"/>
          </w:divBdr>
        </w:div>
        <w:div w:id="1003582115">
          <w:marLeft w:val="480"/>
          <w:marRight w:val="0"/>
          <w:marTop w:val="0"/>
          <w:marBottom w:val="0"/>
          <w:divBdr>
            <w:top w:val="none" w:sz="0" w:space="0" w:color="auto"/>
            <w:left w:val="none" w:sz="0" w:space="0" w:color="auto"/>
            <w:bottom w:val="none" w:sz="0" w:space="0" w:color="auto"/>
            <w:right w:val="none" w:sz="0" w:space="0" w:color="auto"/>
          </w:divBdr>
        </w:div>
        <w:div w:id="1036934038">
          <w:marLeft w:val="480"/>
          <w:marRight w:val="0"/>
          <w:marTop w:val="0"/>
          <w:marBottom w:val="0"/>
          <w:divBdr>
            <w:top w:val="none" w:sz="0" w:space="0" w:color="auto"/>
            <w:left w:val="none" w:sz="0" w:space="0" w:color="auto"/>
            <w:bottom w:val="none" w:sz="0" w:space="0" w:color="auto"/>
            <w:right w:val="none" w:sz="0" w:space="0" w:color="auto"/>
          </w:divBdr>
        </w:div>
        <w:div w:id="1042440916">
          <w:marLeft w:val="480"/>
          <w:marRight w:val="0"/>
          <w:marTop w:val="0"/>
          <w:marBottom w:val="0"/>
          <w:divBdr>
            <w:top w:val="none" w:sz="0" w:space="0" w:color="auto"/>
            <w:left w:val="none" w:sz="0" w:space="0" w:color="auto"/>
            <w:bottom w:val="none" w:sz="0" w:space="0" w:color="auto"/>
            <w:right w:val="none" w:sz="0" w:space="0" w:color="auto"/>
          </w:divBdr>
        </w:div>
        <w:div w:id="1058940208">
          <w:marLeft w:val="480"/>
          <w:marRight w:val="0"/>
          <w:marTop w:val="0"/>
          <w:marBottom w:val="0"/>
          <w:divBdr>
            <w:top w:val="none" w:sz="0" w:space="0" w:color="auto"/>
            <w:left w:val="none" w:sz="0" w:space="0" w:color="auto"/>
            <w:bottom w:val="none" w:sz="0" w:space="0" w:color="auto"/>
            <w:right w:val="none" w:sz="0" w:space="0" w:color="auto"/>
          </w:divBdr>
        </w:div>
        <w:div w:id="1079015383">
          <w:marLeft w:val="480"/>
          <w:marRight w:val="0"/>
          <w:marTop w:val="0"/>
          <w:marBottom w:val="0"/>
          <w:divBdr>
            <w:top w:val="none" w:sz="0" w:space="0" w:color="auto"/>
            <w:left w:val="none" w:sz="0" w:space="0" w:color="auto"/>
            <w:bottom w:val="none" w:sz="0" w:space="0" w:color="auto"/>
            <w:right w:val="none" w:sz="0" w:space="0" w:color="auto"/>
          </w:divBdr>
        </w:div>
        <w:div w:id="1084187476">
          <w:marLeft w:val="480"/>
          <w:marRight w:val="0"/>
          <w:marTop w:val="0"/>
          <w:marBottom w:val="0"/>
          <w:divBdr>
            <w:top w:val="none" w:sz="0" w:space="0" w:color="auto"/>
            <w:left w:val="none" w:sz="0" w:space="0" w:color="auto"/>
            <w:bottom w:val="none" w:sz="0" w:space="0" w:color="auto"/>
            <w:right w:val="none" w:sz="0" w:space="0" w:color="auto"/>
          </w:divBdr>
        </w:div>
        <w:div w:id="1097408509">
          <w:marLeft w:val="480"/>
          <w:marRight w:val="0"/>
          <w:marTop w:val="0"/>
          <w:marBottom w:val="0"/>
          <w:divBdr>
            <w:top w:val="none" w:sz="0" w:space="0" w:color="auto"/>
            <w:left w:val="none" w:sz="0" w:space="0" w:color="auto"/>
            <w:bottom w:val="none" w:sz="0" w:space="0" w:color="auto"/>
            <w:right w:val="none" w:sz="0" w:space="0" w:color="auto"/>
          </w:divBdr>
        </w:div>
        <w:div w:id="1110012689">
          <w:marLeft w:val="480"/>
          <w:marRight w:val="0"/>
          <w:marTop w:val="0"/>
          <w:marBottom w:val="0"/>
          <w:divBdr>
            <w:top w:val="none" w:sz="0" w:space="0" w:color="auto"/>
            <w:left w:val="none" w:sz="0" w:space="0" w:color="auto"/>
            <w:bottom w:val="none" w:sz="0" w:space="0" w:color="auto"/>
            <w:right w:val="none" w:sz="0" w:space="0" w:color="auto"/>
          </w:divBdr>
        </w:div>
        <w:div w:id="1130397401">
          <w:marLeft w:val="480"/>
          <w:marRight w:val="0"/>
          <w:marTop w:val="0"/>
          <w:marBottom w:val="0"/>
          <w:divBdr>
            <w:top w:val="none" w:sz="0" w:space="0" w:color="auto"/>
            <w:left w:val="none" w:sz="0" w:space="0" w:color="auto"/>
            <w:bottom w:val="none" w:sz="0" w:space="0" w:color="auto"/>
            <w:right w:val="none" w:sz="0" w:space="0" w:color="auto"/>
          </w:divBdr>
        </w:div>
        <w:div w:id="1138841279">
          <w:marLeft w:val="480"/>
          <w:marRight w:val="0"/>
          <w:marTop w:val="0"/>
          <w:marBottom w:val="0"/>
          <w:divBdr>
            <w:top w:val="none" w:sz="0" w:space="0" w:color="auto"/>
            <w:left w:val="none" w:sz="0" w:space="0" w:color="auto"/>
            <w:bottom w:val="none" w:sz="0" w:space="0" w:color="auto"/>
            <w:right w:val="none" w:sz="0" w:space="0" w:color="auto"/>
          </w:divBdr>
        </w:div>
        <w:div w:id="1147742965">
          <w:marLeft w:val="480"/>
          <w:marRight w:val="0"/>
          <w:marTop w:val="0"/>
          <w:marBottom w:val="0"/>
          <w:divBdr>
            <w:top w:val="none" w:sz="0" w:space="0" w:color="auto"/>
            <w:left w:val="none" w:sz="0" w:space="0" w:color="auto"/>
            <w:bottom w:val="none" w:sz="0" w:space="0" w:color="auto"/>
            <w:right w:val="none" w:sz="0" w:space="0" w:color="auto"/>
          </w:divBdr>
        </w:div>
        <w:div w:id="1176191596">
          <w:marLeft w:val="480"/>
          <w:marRight w:val="0"/>
          <w:marTop w:val="0"/>
          <w:marBottom w:val="0"/>
          <w:divBdr>
            <w:top w:val="none" w:sz="0" w:space="0" w:color="auto"/>
            <w:left w:val="none" w:sz="0" w:space="0" w:color="auto"/>
            <w:bottom w:val="none" w:sz="0" w:space="0" w:color="auto"/>
            <w:right w:val="none" w:sz="0" w:space="0" w:color="auto"/>
          </w:divBdr>
        </w:div>
        <w:div w:id="1249072057">
          <w:marLeft w:val="480"/>
          <w:marRight w:val="0"/>
          <w:marTop w:val="0"/>
          <w:marBottom w:val="0"/>
          <w:divBdr>
            <w:top w:val="none" w:sz="0" w:space="0" w:color="auto"/>
            <w:left w:val="none" w:sz="0" w:space="0" w:color="auto"/>
            <w:bottom w:val="none" w:sz="0" w:space="0" w:color="auto"/>
            <w:right w:val="none" w:sz="0" w:space="0" w:color="auto"/>
          </w:divBdr>
        </w:div>
        <w:div w:id="1279794976">
          <w:marLeft w:val="480"/>
          <w:marRight w:val="0"/>
          <w:marTop w:val="0"/>
          <w:marBottom w:val="0"/>
          <w:divBdr>
            <w:top w:val="none" w:sz="0" w:space="0" w:color="auto"/>
            <w:left w:val="none" w:sz="0" w:space="0" w:color="auto"/>
            <w:bottom w:val="none" w:sz="0" w:space="0" w:color="auto"/>
            <w:right w:val="none" w:sz="0" w:space="0" w:color="auto"/>
          </w:divBdr>
        </w:div>
        <w:div w:id="1310093656">
          <w:marLeft w:val="480"/>
          <w:marRight w:val="0"/>
          <w:marTop w:val="0"/>
          <w:marBottom w:val="0"/>
          <w:divBdr>
            <w:top w:val="none" w:sz="0" w:space="0" w:color="auto"/>
            <w:left w:val="none" w:sz="0" w:space="0" w:color="auto"/>
            <w:bottom w:val="none" w:sz="0" w:space="0" w:color="auto"/>
            <w:right w:val="none" w:sz="0" w:space="0" w:color="auto"/>
          </w:divBdr>
        </w:div>
        <w:div w:id="1363171777">
          <w:marLeft w:val="480"/>
          <w:marRight w:val="0"/>
          <w:marTop w:val="0"/>
          <w:marBottom w:val="0"/>
          <w:divBdr>
            <w:top w:val="none" w:sz="0" w:space="0" w:color="auto"/>
            <w:left w:val="none" w:sz="0" w:space="0" w:color="auto"/>
            <w:bottom w:val="none" w:sz="0" w:space="0" w:color="auto"/>
            <w:right w:val="none" w:sz="0" w:space="0" w:color="auto"/>
          </w:divBdr>
        </w:div>
        <w:div w:id="1383287403">
          <w:marLeft w:val="480"/>
          <w:marRight w:val="0"/>
          <w:marTop w:val="0"/>
          <w:marBottom w:val="0"/>
          <w:divBdr>
            <w:top w:val="none" w:sz="0" w:space="0" w:color="auto"/>
            <w:left w:val="none" w:sz="0" w:space="0" w:color="auto"/>
            <w:bottom w:val="none" w:sz="0" w:space="0" w:color="auto"/>
            <w:right w:val="none" w:sz="0" w:space="0" w:color="auto"/>
          </w:divBdr>
        </w:div>
        <w:div w:id="1475442168">
          <w:marLeft w:val="480"/>
          <w:marRight w:val="0"/>
          <w:marTop w:val="0"/>
          <w:marBottom w:val="0"/>
          <w:divBdr>
            <w:top w:val="none" w:sz="0" w:space="0" w:color="auto"/>
            <w:left w:val="none" w:sz="0" w:space="0" w:color="auto"/>
            <w:bottom w:val="none" w:sz="0" w:space="0" w:color="auto"/>
            <w:right w:val="none" w:sz="0" w:space="0" w:color="auto"/>
          </w:divBdr>
        </w:div>
        <w:div w:id="1602835946">
          <w:marLeft w:val="480"/>
          <w:marRight w:val="0"/>
          <w:marTop w:val="0"/>
          <w:marBottom w:val="0"/>
          <w:divBdr>
            <w:top w:val="none" w:sz="0" w:space="0" w:color="auto"/>
            <w:left w:val="none" w:sz="0" w:space="0" w:color="auto"/>
            <w:bottom w:val="none" w:sz="0" w:space="0" w:color="auto"/>
            <w:right w:val="none" w:sz="0" w:space="0" w:color="auto"/>
          </w:divBdr>
        </w:div>
        <w:div w:id="1688829008">
          <w:marLeft w:val="480"/>
          <w:marRight w:val="0"/>
          <w:marTop w:val="0"/>
          <w:marBottom w:val="0"/>
          <w:divBdr>
            <w:top w:val="none" w:sz="0" w:space="0" w:color="auto"/>
            <w:left w:val="none" w:sz="0" w:space="0" w:color="auto"/>
            <w:bottom w:val="none" w:sz="0" w:space="0" w:color="auto"/>
            <w:right w:val="none" w:sz="0" w:space="0" w:color="auto"/>
          </w:divBdr>
        </w:div>
        <w:div w:id="1707753788">
          <w:marLeft w:val="480"/>
          <w:marRight w:val="0"/>
          <w:marTop w:val="0"/>
          <w:marBottom w:val="0"/>
          <w:divBdr>
            <w:top w:val="none" w:sz="0" w:space="0" w:color="auto"/>
            <w:left w:val="none" w:sz="0" w:space="0" w:color="auto"/>
            <w:bottom w:val="none" w:sz="0" w:space="0" w:color="auto"/>
            <w:right w:val="none" w:sz="0" w:space="0" w:color="auto"/>
          </w:divBdr>
        </w:div>
        <w:div w:id="1716812112">
          <w:marLeft w:val="480"/>
          <w:marRight w:val="0"/>
          <w:marTop w:val="0"/>
          <w:marBottom w:val="0"/>
          <w:divBdr>
            <w:top w:val="none" w:sz="0" w:space="0" w:color="auto"/>
            <w:left w:val="none" w:sz="0" w:space="0" w:color="auto"/>
            <w:bottom w:val="none" w:sz="0" w:space="0" w:color="auto"/>
            <w:right w:val="none" w:sz="0" w:space="0" w:color="auto"/>
          </w:divBdr>
        </w:div>
        <w:div w:id="1734307167">
          <w:marLeft w:val="480"/>
          <w:marRight w:val="0"/>
          <w:marTop w:val="0"/>
          <w:marBottom w:val="0"/>
          <w:divBdr>
            <w:top w:val="none" w:sz="0" w:space="0" w:color="auto"/>
            <w:left w:val="none" w:sz="0" w:space="0" w:color="auto"/>
            <w:bottom w:val="none" w:sz="0" w:space="0" w:color="auto"/>
            <w:right w:val="none" w:sz="0" w:space="0" w:color="auto"/>
          </w:divBdr>
        </w:div>
        <w:div w:id="1736733816">
          <w:marLeft w:val="480"/>
          <w:marRight w:val="0"/>
          <w:marTop w:val="0"/>
          <w:marBottom w:val="0"/>
          <w:divBdr>
            <w:top w:val="none" w:sz="0" w:space="0" w:color="auto"/>
            <w:left w:val="none" w:sz="0" w:space="0" w:color="auto"/>
            <w:bottom w:val="none" w:sz="0" w:space="0" w:color="auto"/>
            <w:right w:val="none" w:sz="0" w:space="0" w:color="auto"/>
          </w:divBdr>
        </w:div>
        <w:div w:id="1760130077">
          <w:marLeft w:val="480"/>
          <w:marRight w:val="0"/>
          <w:marTop w:val="0"/>
          <w:marBottom w:val="0"/>
          <w:divBdr>
            <w:top w:val="none" w:sz="0" w:space="0" w:color="auto"/>
            <w:left w:val="none" w:sz="0" w:space="0" w:color="auto"/>
            <w:bottom w:val="none" w:sz="0" w:space="0" w:color="auto"/>
            <w:right w:val="none" w:sz="0" w:space="0" w:color="auto"/>
          </w:divBdr>
        </w:div>
        <w:div w:id="1767192929">
          <w:marLeft w:val="480"/>
          <w:marRight w:val="0"/>
          <w:marTop w:val="0"/>
          <w:marBottom w:val="0"/>
          <w:divBdr>
            <w:top w:val="none" w:sz="0" w:space="0" w:color="auto"/>
            <w:left w:val="none" w:sz="0" w:space="0" w:color="auto"/>
            <w:bottom w:val="none" w:sz="0" w:space="0" w:color="auto"/>
            <w:right w:val="none" w:sz="0" w:space="0" w:color="auto"/>
          </w:divBdr>
        </w:div>
        <w:div w:id="1813518861">
          <w:marLeft w:val="480"/>
          <w:marRight w:val="0"/>
          <w:marTop w:val="0"/>
          <w:marBottom w:val="0"/>
          <w:divBdr>
            <w:top w:val="none" w:sz="0" w:space="0" w:color="auto"/>
            <w:left w:val="none" w:sz="0" w:space="0" w:color="auto"/>
            <w:bottom w:val="none" w:sz="0" w:space="0" w:color="auto"/>
            <w:right w:val="none" w:sz="0" w:space="0" w:color="auto"/>
          </w:divBdr>
        </w:div>
        <w:div w:id="1832526961">
          <w:marLeft w:val="480"/>
          <w:marRight w:val="0"/>
          <w:marTop w:val="0"/>
          <w:marBottom w:val="0"/>
          <w:divBdr>
            <w:top w:val="none" w:sz="0" w:space="0" w:color="auto"/>
            <w:left w:val="none" w:sz="0" w:space="0" w:color="auto"/>
            <w:bottom w:val="none" w:sz="0" w:space="0" w:color="auto"/>
            <w:right w:val="none" w:sz="0" w:space="0" w:color="auto"/>
          </w:divBdr>
        </w:div>
        <w:div w:id="1843155905">
          <w:marLeft w:val="480"/>
          <w:marRight w:val="0"/>
          <w:marTop w:val="0"/>
          <w:marBottom w:val="0"/>
          <w:divBdr>
            <w:top w:val="none" w:sz="0" w:space="0" w:color="auto"/>
            <w:left w:val="none" w:sz="0" w:space="0" w:color="auto"/>
            <w:bottom w:val="none" w:sz="0" w:space="0" w:color="auto"/>
            <w:right w:val="none" w:sz="0" w:space="0" w:color="auto"/>
          </w:divBdr>
        </w:div>
        <w:div w:id="1846363560">
          <w:marLeft w:val="480"/>
          <w:marRight w:val="0"/>
          <w:marTop w:val="0"/>
          <w:marBottom w:val="0"/>
          <w:divBdr>
            <w:top w:val="none" w:sz="0" w:space="0" w:color="auto"/>
            <w:left w:val="none" w:sz="0" w:space="0" w:color="auto"/>
            <w:bottom w:val="none" w:sz="0" w:space="0" w:color="auto"/>
            <w:right w:val="none" w:sz="0" w:space="0" w:color="auto"/>
          </w:divBdr>
        </w:div>
        <w:div w:id="1849322853">
          <w:marLeft w:val="480"/>
          <w:marRight w:val="0"/>
          <w:marTop w:val="0"/>
          <w:marBottom w:val="0"/>
          <w:divBdr>
            <w:top w:val="none" w:sz="0" w:space="0" w:color="auto"/>
            <w:left w:val="none" w:sz="0" w:space="0" w:color="auto"/>
            <w:bottom w:val="none" w:sz="0" w:space="0" w:color="auto"/>
            <w:right w:val="none" w:sz="0" w:space="0" w:color="auto"/>
          </w:divBdr>
        </w:div>
        <w:div w:id="1958902994">
          <w:marLeft w:val="480"/>
          <w:marRight w:val="0"/>
          <w:marTop w:val="0"/>
          <w:marBottom w:val="0"/>
          <w:divBdr>
            <w:top w:val="none" w:sz="0" w:space="0" w:color="auto"/>
            <w:left w:val="none" w:sz="0" w:space="0" w:color="auto"/>
            <w:bottom w:val="none" w:sz="0" w:space="0" w:color="auto"/>
            <w:right w:val="none" w:sz="0" w:space="0" w:color="auto"/>
          </w:divBdr>
        </w:div>
        <w:div w:id="1967737935">
          <w:marLeft w:val="480"/>
          <w:marRight w:val="0"/>
          <w:marTop w:val="0"/>
          <w:marBottom w:val="0"/>
          <w:divBdr>
            <w:top w:val="none" w:sz="0" w:space="0" w:color="auto"/>
            <w:left w:val="none" w:sz="0" w:space="0" w:color="auto"/>
            <w:bottom w:val="none" w:sz="0" w:space="0" w:color="auto"/>
            <w:right w:val="none" w:sz="0" w:space="0" w:color="auto"/>
          </w:divBdr>
        </w:div>
        <w:div w:id="1982928938">
          <w:marLeft w:val="480"/>
          <w:marRight w:val="0"/>
          <w:marTop w:val="0"/>
          <w:marBottom w:val="0"/>
          <w:divBdr>
            <w:top w:val="none" w:sz="0" w:space="0" w:color="auto"/>
            <w:left w:val="none" w:sz="0" w:space="0" w:color="auto"/>
            <w:bottom w:val="none" w:sz="0" w:space="0" w:color="auto"/>
            <w:right w:val="none" w:sz="0" w:space="0" w:color="auto"/>
          </w:divBdr>
        </w:div>
        <w:div w:id="2004890199">
          <w:marLeft w:val="480"/>
          <w:marRight w:val="0"/>
          <w:marTop w:val="0"/>
          <w:marBottom w:val="0"/>
          <w:divBdr>
            <w:top w:val="none" w:sz="0" w:space="0" w:color="auto"/>
            <w:left w:val="none" w:sz="0" w:space="0" w:color="auto"/>
            <w:bottom w:val="none" w:sz="0" w:space="0" w:color="auto"/>
            <w:right w:val="none" w:sz="0" w:space="0" w:color="auto"/>
          </w:divBdr>
        </w:div>
        <w:div w:id="2006088250">
          <w:marLeft w:val="480"/>
          <w:marRight w:val="0"/>
          <w:marTop w:val="0"/>
          <w:marBottom w:val="0"/>
          <w:divBdr>
            <w:top w:val="none" w:sz="0" w:space="0" w:color="auto"/>
            <w:left w:val="none" w:sz="0" w:space="0" w:color="auto"/>
            <w:bottom w:val="none" w:sz="0" w:space="0" w:color="auto"/>
            <w:right w:val="none" w:sz="0" w:space="0" w:color="auto"/>
          </w:divBdr>
        </w:div>
        <w:div w:id="2021083194">
          <w:marLeft w:val="480"/>
          <w:marRight w:val="0"/>
          <w:marTop w:val="0"/>
          <w:marBottom w:val="0"/>
          <w:divBdr>
            <w:top w:val="none" w:sz="0" w:space="0" w:color="auto"/>
            <w:left w:val="none" w:sz="0" w:space="0" w:color="auto"/>
            <w:bottom w:val="none" w:sz="0" w:space="0" w:color="auto"/>
            <w:right w:val="none" w:sz="0" w:space="0" w:color="auto"/>
          </w:divBdr>
        </w:div>
        <w:div w:id="2070037255">
          <w:marLeft w:val="480"/>
          <w:marRight w:val="0"/>
          <w:marTop w:val="0"/>
          <w:marBottom w:val="0"/>
          <w:divBdr>
            <w:top w:val="none" w:sz="0" w:space="0" w:color="auto"/>
            <w:left w:val="none" w:sz="0" w:space="0" w:color="auto"/>
            <w:bottom w:val="none" w:sz="0" w:space="0" w:color="auto"/>
            <w:right w:val="none" w:sz="0" w:space="0" w:color="auto"/>
          </w:divBdr>
        </w:div>
        <w:div w:id="2114932429">
          <w:marLeft w:val="480"/>
          <w:marRight w:val="0"/>
          <w:marTop w:val="0"/>
          <w:marBottom w:val="0"/>
          <w:divBdr>
            <w:top w:val="none" w:sz="0" w:space="0" w:color="auto"/>
            <w:left w:val="none" w:sz="0" w:space="0" w:color="auto"/>
            <w:bottom w:val="none" w:sz="0" w:space="0" w:color="auto"/>
            <w:right w:val="none" w:sz="0" w:space="0" w:color="auto"/>
          </w:divBdr>
        </w:div>
      </w:divsChild>
    </w:div>
    <w:div w:id="1388800031">
      <w:bodyDiv w:val="1"/>
      <w:marLeft w:val="0"/>
      <w:marRight w:val="0"/>
      <w:marTop w:val="0"/>
      <w:marBottom w:val="0"/>
      <w:divBdr>
        <w:top w:val="none" w:sz="0" w:space="0" w:color="auto"/>
        <w:left w:val="none" w:sz="0" w:space="0" w:color="auto"/>
        <w:bottom w:val="none" w:sz="0" w:space="0" w:color="auto"/>
        <w:right w:val="none" w:sz="0" w:space="0" w:color="auto"/>
      </w:divBdr>
    </w:div>
    <w:div w:id="1422675216">
      <w:bodyDiv w:val="1"/>
      <w:marLeft w:val="0"/>
      <w:marRight w:val="0"/>
      <w:marTop w:val="0"/>
      <w:marBottom w:val="0"/>
      <w:divBdr>
        <w:top w:val="none" w:sz="0" w:space="0" w:color="auto"/>
        <w:left w:val="none" w:sz="0" w:space="0" w:color="auto"/>
        <w:bottom w:val="none" w:sz="0" w:space="0" w:color="auto"/>
        <w:right w:val="none" w:sz="0" w:space="0" w:color="auto"/>
      </w:divBdr>
      <w:divsChild>
        <w:div w:id="64229979">
          <w:marLeft w:val="480"/>
          <w:marRight w:val="0"/>
          <w:marTop w:val="0"/>
          <w:marBottom w:val="0"/>
          <w:divBdr>
            <w:top w:val="none" w:sz="0" w:space="0" w:color="auto"/>
            <w:left w:val="none" w:sz="0" w:space="0" w:color="auto"/>
            <w:bottom w:val="none" w:sz="0" w:space="0" w:color="auto"/>
            <w:right w:val="none" w:sz="0" w:space="0" w:color="auto"/>
          </w:divBdr>
        </w:div>
        <w:div w:id="153760966">
          <w:marLeft w:val="480"/>
          <w:marRight w:val="0"/>
          <w:marTop w:val="0"/>
          <w:marBottom w:val="0"/>
          <w:divBdr>
            <w:top w:val="none" w:sz="0" w:space="0" w:color="auto"/>
            <w:left w:val="none" w:sz="0" w:space="0" w:color="auto"/>
            <w:bottom w:val="none" w:sz="0" w:space="0" w:color="auto"/>
            <w:right w:val="none" w:sz="0" w:space="0" w:color="auto"/>
          </w:divBdr>
        </w:div>
        <w:div w:id="169638599">
          <w:marLeft w:val="480"/>
          <w:marRight w:val="0"/>
          <w:marTop w:val="0"/>
          <w:marBottom w:val="0"/>
          <w:divBdr>
            <w:top w:val="none" w:sz="0" w:space="0" w:color="auto"/>
            <w:left w:val="none" w:sz="0" w:space="0" w:color="auto"/>
            <w:bottom w:val="none" w:sz="0" w:space="0" w:color="auto"/>
            <w:right w:val="none" w:sz="0" w:space="0" w:color="auto"/>
          </w:divBdr>
        </w:div>
        <w:div w:id="176817968">
          <w:marLeft w:val="480"/>
          <w:marRight w:val="0"/>
          <w:marTop w:val="0"/>
          <w:marBottom w:val="0"/>
          <w:divBdr>
            <w:top w:val="none" w:sz="0" w:space="0" w:color="auto"/>
            <w:left w:val="none" w:sz="0" w:space="0" w:color="auto"/>
            <w:bottom w:val="none" w:sz="0" w:space="0" w:color="auto"/>
            <w:right w:val="none" w:sz="0" w:space="0" w:color="auto"/>
          </w:divBdr>
        </w:div>
        <w:div w:id="244456868">
          <w:marLeft w:val="480"/>
          <w:marRight w:val="0"/>
          <w:marTop w:val="0"/>
          <w:marBottom w:val="0"/>
          <w:divBdr>
            <w:top w:val="none" w:sz="0" w:space="0" w:color="auto"/>
            <w:left w:val="none" w:sz="0" w:space="0" w:color="auto"/>
            <w:bottom w:val="none" w:sz="0" w:space="0" w:color="auto"/>
            <w:right w:val="none" w:sz="0" w:space="0" w:color="auto"/>
          </w:divBdr>
        </w:div>
        <w:div w:id="295330273">
          <w:marLeft w:val="480"/>
          <w:marRight w:val="0"/>
          <w:marTop w:val="0"/>
          <w:marBottom w:val="0"/>
          <w:divBdr>
            <w:top w:val="none" w:sz="0" w:space="0" w:color="auto"/>
            <w:left w:val="none" w:sz="0" w:space="0" w:color="auto"/>
            <w:bottom w:val="none" w:sz="0" w:space="0" w:color="auto"/>
            <w:right w:val="none" w:sz="0" w:space="0" w:color="auto"/>
          </w:divBdr>
        </w:div>
        <w:div w:id="362826472">
          <w:marLeft w:val="480"/>
          <w:marRight w:val="0"/>
          <w:marTop w:val="0"/>
          <w:marBottom w:val="0"/>
          <w:divBdr>
            <w:top w:val="none" w:sz="0" w:space="0" w:color="auto"/>
            <w:left w:val="none" w:sz="0" w:space="0" w:color="auto"/>
            <w:bottom w:val="none" w:sz="0" w:space="0" w:color="auto"/>
            <w:right w:val="none" w:sz="0" w:space="0" w:color="auto"/>
          </w:divBdr>
        </w:div>
        <w:div w:id="369765363">
          <w:marLeft w:val="480"/>
          <w:marRight w:val="0"/>
          <w:marTop w:val="0"/>
          <w:marBottom w:val="0"/>
          <w:divBdr>
            <w:top w:val="none" w:sz="0" w:space="0" w:color="auto"/>
            <w:left w:val="none" w:sz="0" w:space="0" w:color="auto"/>
            <w:bottom w:val="none" w:sz="0" w:space="0" w:color="auto"/>
            <w:right w:val="none" w:sz="0" w:space="0" w:color="auto"/>
          </w:divBdr>
        </w:div>
        <w:div w:id="381713532">
          <w:marLeft w:val="480"/>
          <w:marRight w:val="0"/>
          <w:marTop w:val="0"/>
          <w:marBottom w:val="0"/>
          <w:divBdr>
            <w:top w:val="none" w:sz="0" w:space="0" w:color="auto"/>
            <w:left w:val="none" w:sz="0" w:space="0" w:color="auto"/>
            <w:bottom w:val="none" w:sz="0" w:space="0" w:color="auto"/>
            <w:right w:val="none" w:sz="0" w:space="0" w:color="auto"/>
          </w:divBdr>
        </w:div>
        <w:div w:id="439835286">
          <w:marLeft w:val="480"/>
          <w:marRight w:val="0"/>
          <w:marTop w:val="0"/>
          <w:marBottom w:val="0"/>
          <w:divBdr>
            <w:top w:val="none" w:sz="0" w:space="0" w:color="auto"/>
            <w:left w:val="none" w:sz="0" w:space="0" w:color="auto"/>
            <w:bottom w:val="none" w:sz="0" w:space="0" w:color="auto"/>
            <w:right w:val="none" w:sz="0" w:space="0" w:color="auto"/>
          </w:divBdr>
        </w:div>
        <w:div w:id="453912988">
          <w:marLeft w:val="480"/>
          <w:marRight w:val="0"/>
          <w:marTop w:val="0"/>
          <w:marBottom w:val="0"/>
          <w:divBdr>
            <w:top w:val="none" w:sz="0" w:space="0" w:color="auto"/>
            <w:left w:val="none" w:sz="0" w:space="0" w:color="auto"/>
            <w:bottom w:val="none" w:sz="0" w:space="0" w:color="auto"/>
            <w:right w:val="none" w:sz="0" w:space="0" w:color="auto"/>
          </w:divBdr>
        </w:div>
        <w:div w:id="465204194">
          <w:marLeft w:val="480"/>
          <w:marRight w:val="0"/>
          <w:marTop w:val="0"/>
          <w:marBottom w:val="0"/>
          <w:divBdr>
            <w:top w:val="none" w:sz="0" w:space="0" w:color="auto"/>
            <w:left w:val="none" w:sz="0" w:space="0" w:color="auto"/>
            <w:bottom w:val="none" w:sz="0" w:space="0" w:color="auto"/>
            <w:right w:val="none" w:sz="0" w:space="0" w:color="auto"/>
          </w:divBdr>
        </w:div>
        <w:div w:id="485172170">
          <w:marLeft w:val="480"/>
          <w:marRight w:val="0"/>
          <w:marTop w:val="0"/>
          <w:marBottom w:val="0"/>
          <w:divBdr>
            <w:top w:val="none" w:sz="0" w:space="0" w:color="auto"/>
            <w:left w:val="none" w:sz="0" w:space="0" w:color="auto"/>
            <w:bottom w:val="none" w:sz="0" w:space="0" w:color="auto"/>
            <w:right w:val="none" w:sz="0" w:space="0" w:color="auto"/>
          </w:divBdr>
        </w:div>
        <w:div w:id="498616725">
          <w:marLeft w:val="480"/>
          <w:marRight w:val="0"/>
          <w:marTop w:val="0"/>
          <w:marBottom w:val="0"/>
          <w:divBdr>
            <w:top w:val="none" w:sz="0" w:space="0" w:color="auto"/>
            <w:left w:val="none" w:sz="0" w:space="0" w:color="auto"/>
            <w:bottom w:val="none" w:sz="0" w:space="0" w:color="auto"/>
            <w:right w:val="none" w:sz="0" w:space="0" w:color="auto"/>
          </w:divBdr>
        </w:div>
        <w:div w:id="500899862">
          <w:marLeft w:val="480"/>
          <w:marRight w:val="0"/>
          <w:marTop w:val="0"/>
          <w:marBottom w:val="0"/>
          <w:divBdr>
            <w:top w:val="none" w:sz="0" w:space="0" w:color="auto"/>
            <w:left w:val="none" w:sz="0" w:space="0" w:color="auto"/>
            <w:bottom w:val="none" w:sz="0" w:space="0" w:color="auto"/>
            <w:right w:val="none" w:sz="0" w:space="0" w:color="auto"/>
          </w:divBdr>
        </w:div>
        <w:div w:id="510414350">
          <w:marLeft w:val="480"/>
          <w:marRight w:val="0"/>
          <w:marTop w:val="0"/>
          <w:marBottom w:val="0"/>
          <w:divBdr>
            <w:top w:val="none" w:sz="0" w:space="0" w:color="auto"/>
            <w:left w:val="none" w:sz="0" w:space="0" w:color="auto"/>
            <w:bottom w:val="none" w:sz="0" w:space="0" w:color="auto"/>
            <w:right w:val="none" w:sz="0" w:space="0" w:color="auto"/>
          </w:divBdr>
        </w:div>
        <w:div w:id="517353858">
          <w:marLeft w:val="480"/>
          <w:marRight w:val="0"/>
          <w:marTop w:val="0"/>
          <w:marBottom w:val="0"/>
          <w:divBdr>
            <w:top w:val="none" w:sz="0" w:space="0" w:color="auto"/>
            <w:left w:val="none" w:sz="0" w:space="0" w:color="auto"/>
            <w:bottom w:val="none" w:sz="0" w:space="0" w:color="auto"/>
            <w:right w:val="none" w:sz="0" w:space="0" w:color="auto"/>
          </w:divBdr>
        </w:div>
        <w:div w:id="544676964">
          <w:marLeft w:val="480"/>
          <w:marRight w:val="0"/>
          <w:marTop w:val="0"/>
          <w:marBottom w:val="0"/>
          <w:divBdr>
            <w:top w:val="none" w:sz="0" w:space="0" w:color="auto"/>
            <w:left w:val="none" w:sz="0" w:space="0" w:color="auto"/>
            <w:bottom w:val="none" w:sz="0" w:space="0" w:color="auto"/>
            <w:right w:val="none" w:sz="0" w:space="0" w:color="auto"/>
          </w:divBdr>
        </w:div>
        <w:div w:id="565411206">
          <w:marLeft w:val="480"/>
          <w:marRight w:val="0"/>
          <w:marTop w:val="0"/>
          <w:marBottom w:val="0"/>
          <w:divBdr>
            <w:top w:val="none" w:sz="0" w:space="0" w:color="auto"/>
            <w:left w:val="none" w:sz="0" w:space="0" w:color="auto"/>
            <w:bottom w:val="none" w:sz="0" w:space="0" w:color="auto"/>
            <w:right w:val="none" w:sz="0" w:space="0" w:color="auto"/>
          </w:divBdr>
        </w:div>
        <w:div w:id="616521158">
          <w:marLeft w:val="480"/>
          <w:marRight w:val="0"/>
          <w:marTop w:val="0"/>
          <w:marBottom w:val="0"/>
          <w:divBdr>
            <w:top w:val="none" w:sz="0" w:space="0" w:color="auto"/>
            <w:left w:val="none" w:sz="0" w:space="0" w:color="auto"/>
            <w:bottom w:val="none" w:sz="0" w:space="0" w:color="auto"/>
            <w:right w:val="none" w:sz="0" w:space="0" w:color="auto"/>
          </w:divBdr>
        </w:div>
        <w:div w:id="646132761">
          <w:marLeft w:val="480"/>
          <w:marRight w:val="0"/>
          <w:marTop w:val="0"/>
          <w:marBottom w:val="0"/>
          <w:divBdr>
            <w:top w:val="none" w:sz="0" w:space="0" w:color="auto"/>
            <w:left w:val="none" w:sz="0" w:space="0" w:color="auto"/>
            <w:bottom w:val="none" w:sz="0" w:space="0" w:color="auto"/>
            <w:right w:val="none" w:sz="0" w:space="0" w:color="auto"/>
          </w:divBdr>
        </w:div>
        <w:div w:id="830486991">
          <w:marLeft w:val="480"/>
          <w:marRight w:val="0"/>
          <w:marTop w:val="0"/>
          <w:marBottom w:val="0"/>
          <w:divBdr>
            <w:top w:val="none" w:sz="0" w:space="0" w:color="auto"/>
            <w:left w:val="none" w:sz="0" w:space="0" w:color="auto"/>
            <w:bottom w:val="none" w:sz="0" w:space="0" w:color="auto"/>
            <w:right w:val="none" w:sz="0" w:space="0" w:color="auto"/>
          </w:divBdr>
        </w:div>
        <w:div w:id="841511542">
          <w:marLeft w:val="480"/>
          <w:marRight w:val="0"/>
          <w:marTop w:val="0"/>
          <w:marBottom w:val="0"/>
          <w:divBdr>
            <w:top w:val="none" w:sz="0" w:space="0" w:color="auto"/>
            <w:left w:val="none" w:sz="0" w:space="0" w:color="auto"/>
            <w:bottom w:val="none" w:sz="0" w:space="0" w:color="auto"/>
            <w:right w:val="none" w:sz="0" w:space="0" w:color="auto"/>
          </w:divBdr>
        </w:div>
        <w:div w:id="885264023">
          <w:marLeft w:val="480"/>
          <w:marRight w:val="0"/>
          <w:marTop w:val="0"/>
          <w:marBottom w:val="0"/>
          <w:divBdr>
            <w:top w:val="none" w:sz="0" w:space="0" w:color="auto"/>
            <w:left w:val="none" w:sz="0" w:space="0" w:color="auto"/>
            <w:bottom w:val="none" w:sz="0" w:space="0" w:color="auto"/>
            <w:right w:val="none" w:sz="0" w:space="0" w:color="auto"/>
          </w:divBdr>
        </w:div>
        <w:div w:id="916787540">
          <w:marLeft w:val="480"/>
          <w:marRight w:val="0"/>
          <w:marTop w:val="0"/>
          <w:marBottom w:val="0"/>
          <w:divBdr>
            <w:top w:val="none" w:sz="0" w:space="0" w:color="auto"/>
            <w:left w:val="none" w:sz="0" w:space="0" w:color="auto"/>
            <w:bottom w:val="none" w:sz="0" w:space="0" w:color="auto"/>
            <w:right w:val="none" w:sz="0" w:space="0" w:color="auto"/>
          </w:divBdr>
        </w:div>
        <w:div w:id="944120493">
          <w:marLeft w:val="480"/>
          <w:marRight w:val="0"/>
          <w:marTop w:val="0"/>
          <w:marBottom w:val="0"/>
          <w:divBdr>
            <w:top w:val="none" w:sz="0" w:space="0" w:color="auto"/>
            <w:left w:val="none" w:sz="0" w:space="0" w:color="auto"/>
            <w:bottom w:val="none" w:sz="0" w:space="0" w:color="auto"/>
            <w:right w:val="none" w:sz="0" w:space="0" w:color="auto"/>
          </w:divBdr>
        </w:div>
        <w:div w:id="957881846">
          <w:marLeft w:val="480"/>
          <w:marRight w:val="0"/>
          <w:marTop w:val="0"/>
          <w:marBottom w:val="0"/>
          <w:divBdr>
            <w:top w:val="none" w:sz="0" w:space="0" w:color="auto"/>
            <w:left w:val="none" w:sz="0" w:space="0" w:color="auto"/>
            <w:bottom w:val="none" w:sz="0" w:space="0" w:color="auto"/>
            <w:right w:val="none" w:sz="0" w:space="0" w:color="auto"/>
          </w:divBdr>
        </w:div>
        <w:div w:id="963655972">
          <w:marLeft w:val="480"/>
          <w:marRight w:val="0"/>
          <w:marTop w:val="0"/>
          <w:marBottom w:val="0"/>
          <w:divBdr>
            <w:top w:val="none" w:sz="0" w:space="0" w:color="auto"/>
            <w:left w:val="none" w:sz="0" w:space="0" w:color="auto"/>
            <w:bottom w:val="none" w:sz="0" w:space="0" w:color="auto"/>
            <w:right w:val="none" w:sz="0" w:space="0" w:color="auto"/>
          </w:divBdr>
        </w:div>
        <w:div w:id="1018772590">
          <w:marLeft w:val="480"/>
          <w:marRight w:val="0"/>
          <w:marTop w:val="0"/>
          <w:marBottom w:val="0"/>
          <w:divBdr>
            <w:top w:val="none" w:sz="0" w:space="0" w:color="auto"/>
            <w:left w:val="none" w:sz="0" w:space="0" w:color="auto"/>
            <w:bottom w:val="none" w:sz="0" w:space="0" w:color="auto"/>
            <w:right w:val="none" w:sz="0" w:space="0" w:color="auto"/>
          </w:divBdr>
        </w:div>
        <w:div w:id="1078208215">
          <w:marLeft w:val="480"/>
          <w:marRight w:val="0"/>
          <w:marTop w:val="0"/>
          <w:marBottom w:val="0"/>
          <w:divBdr>
            <w:top w:val="none" w:sz="0" w:space="0" w:color="auto"/>
            <w:left w:val="none" w:sz="0" w:space="0" w:color="auto"/>
            <w:bottom w:val="none" w:sz="0" w:space="0" w:color="auto"/>
            <w:right w:val="none" w:sz="0" w:space="0" w:color="auto"/>
          </w:divBdr>
        </w:div>
        <w:div w:id="1087965858">
          <w:marLeft w:val="480"/>
          <w:marRight w:val="0"/>
          <w:marTop w:val="0"/>
          <w:marBottom w:val="0"/>
          <w:divBdr>
            <w:top w:val="none" w:sz="0" w:space="0" w:color="auto"/>
            <w:left w:val="none" w:sz="0" w:space="0" w:color="auto"/>
            <w:bottom w:val="none" w:sz="0" w:space="0" w:color="auto"/>
            <w:right w:val="none" w:sz="0" w:space="0" w:color="auto"/>
          </w:divBdr>
        </w:div>
        <w:div w:id="1091699994">
          <w:marLeft w:val="480"/>
          <w:marRight w:val="0"/>
          <w:marTop w:val="0"/>
          <w:marBottom w:val="0"/>
          <w:divBdr>
            <w:top w:val="none" w:sz="0" w:space="0" w:color="auto"/>
            <w:left w:val="none" w:sz="0" w:space="0" w:color="auto"/>
            <w:bottom w:val="none" w:sz="0" w:space="0" w:color="auto"/>
            <w:right w:val="none" w:sz="0" w:space="0" w:color="auto"/>
          </w:divBdr>
        </w:div>
        <w:div w:id="1092235636">
          <w:marLeft w:val="480"/>
          <w:marRight w:val="0"/>
          <w:marTop w:val="0"/>
          <w:marBottom w:val="0"/>
          <w:divBdr>
            <w:top w:val="none" w:sz="0" w:space="0" w:color="auto"/>
            <w:left w:val="none" w:sz="0" w:space="0" w:color="auto"/>
            <w:bottom w:val="none" w:sz="0" w:space="0" w:color="auto"/>
            <w:right w:val="none" w:sz="0" w:space="0" w:color="auto"/>
          </w:divBdr>
        </w:div>
        <w:div w:id="1100029116">
          <w:marLeft w:val="480"/>
          <w:marRight w:val="0"/>
          <w:marTop w:val="0"/>
          <w:marBottom w:val="0"/>
          <w:divBdr>
            <w:top w:val="none" w:sz="0" w:space="0" w:color="auto"/>
            <w:left w:val="none" w:sz="0" w:space="0" w:color="auto"/>
            <w:bottom w:val="none" w:sz="0" w:space="0" w:color="auto"/>
            <w:right w:val="none" w:sz="0" w:space="0" w:color="auto"/>
          </w:divBdr>
        </w:div>
        <w:div w:id="1121386827">
          <w:marLeft w:val="480"/>
          <w:marRight w:val="0"/>
          <w:marTop w:val="0"/>
          <w:marBottom w:val="0"/>
          <w:divBdr>
            <w:top w:val="none" w:sz="0" w:space="0" w:color="auto"/>
            <w:left w:val="none" w:sz="0" w:space="0" w:color="auto"/>
            <w:bottom w:val="none" w:sz="0" w:space="0" w:color="auto"/>
            <w:right w:val="none" w:sz="0" w:space="0" w:color="auto"/>
          </w:divBdr>
        </w:div>
        <w:div w:id="1143233394">
          <w:marLeft w:val="480"/>
          <w:marRight w:val="0"/>
          <w:marTop w:val="0"/>
          <w:marBottom w:val="0"/>
          <w:divBdr>
            <w:top w:val="none" w:sz="0" w:space="0" w:color="auto"/>
            <w:left w:val="none" w:sz="0" w:space="0" w:color="auto"/>
            <w:bottom w:val="none" w:sz="0" w:space="0" w:color="auto"/>
            <w:right w:val="none" w:sz="0" w:space="0" w:color="auto"/>
          </w:divBdr>
        </w:div>
        <w:div w:id="1151602058">
          <w:marLeft w:val="480"/>
          <w:marRight w:val="0"/>
          <w:marTop w:val="0"/>
          <w:marBottom w:val="0"/>
          <w:divBdr>
            <w:top w:val="none" w:sz="0" w:space="0" w:color="auto"/>
            <w:left w:val="none" w:sz="0" w:space="0" w:color="auto"/>
            <w:bottom w:val="none" w:sz="0" w:space="0" w:color="auto"/>
            <w:right w:val="none" w:sz="0" w:space="0" w:color="auto"/>
          </w:divBdr>
        </w:div>
        <w:div w:id="1160734083">
          <w:marLeft w:val="480"/>
          <w:marRight w:val="0"/>
          <w:marTop w:val="0"/>
          <w:marBottom w:val="0"/>
          <w:divBdr>
            <w:top w:val="none" w:sz="0" w:space="0" w:color="auto"/>
            <w:left w:val="none" w:sz="0" w:space="0" w:color="auto"/>
            <w:bottom w:val="none" w:sz="0" w:space="0" w:color="auto"/>
            <w:right w:val="none" w:sz="0" w:space="0" w:color="auto"/>
          </w:divBdr>
        </w:div>
        <w:div w:id="1175458453">
          <w:marLeft w:val="480"/>
          <w:marRight w:val="0"/>
          <w:marTop w:val="0"/>
          <w:marBottom w:val="0"/>
          <w:divBdr>
            <w:top w:val="none" w:sz="0" w:space="0" w:color="auto"/>
            <w:left w:val="none" w:sz="0" w:space="0" w:color="auto"/>
            <w:bottom w:val="none" w:sz="0" w:space="0" w:color="auto"/>
            <w:right w:val="none" w:sz="0" w:space="0" w:color="auto"/>
          </w:divBdr>
        </w:div>
        <w:div w:id="1248612803">
          <w:marLeft w:val="480"/>
          <w:marRight w:val="0"/>
          <w:marTop w:val="0"/>
          <w:marBottom w:val="0"/>
          <w:divBdr>
            <w:top w:val="none" w:sz="0" w:space="0" w:color="auto"/>
            <w:left w:val="none" w:sz="0" w:space="0" w:color="auto"/>
            <w:bottom w:val="none" w:sz="0" w:space="0" w:color="auto"/>
            <w:right w:val="none" w:sz="0" w:space="0" w:color="auto"/>
          </w:divBdr>
        </w:div>
        <w:div w:id="1262110690">
          <w:marLeft w:val="480"/>
          <w:marRight w:val="0"/>
          <w:marTop w:val="0"/>
          <w:marBottom w:val="0"/>
          <w:divBdr>
            <w:top w:val="none" w:sz="0" w:space="0" w:color="auto"/>
            <w:left w:val="none" w:sz="0" w:space="0" w:color="auto"/>
            <w:bottom w:val="none" w:sz="0" w:space="0" w:color="auto"/>
            <w:right w:val="none" w:sz="0" w:space="0" w:color="auto"/>
          </w:divBdr>
        </w:div>
        <w:div w:id="1287083776">
          <w:marLeft w:val="480"/>
          <w:marRight w:val="0"/>
          <w:marTop w:val="0"/>
          <w:marBottom w:val="0"/>
          <w:divBdr>
            <w:top w:val="none" w:sz="0" w:space="0" w:color="auto"/>
            <w:left w:val="none" w:sz="0" w:space="0" w:color="auto"/>
            <w:bottom w:val="none" w:sz="0" w:space="0" w:color="auto"/>
            <w:right w:val="none" w:sz="0" w:space="0" w:color="auto"/>
          </w:divBdr>
        </w:div>
        <w:div w:id="1294212184">
          <w:marLeft w:val="480"/>
          <w:marRight w:val="0"/>
          <w:marTop w:val="0"/>
          <w:marBottom w:val="0"/>
          <w:divBdr>
            <w:top w:val="none" w:sz="0" w:space="0" w:color="auto"/>
            <w:left w:val="none" w:sz="0" w:space="0" w:color="auto"/>
            <w:bottom w:val="none" w:sz="0" w:space="0" w:color="auto"/>
            <w:right w:val="none" w:sz="0" w:space="0" w:color="auto"/>
          </w:divBdr>
        </w:div>
        <w:div w:id="1306199286">
          <w:marLeft w:val="480"/>
          <w:marRight w:val="0"/>
          <w:marTop w:val="0"/>
          <w:marBottom w:val="0"/>
          <w:divBdr>
            <w:top w:val="none" w:sz="0" w:space="0" w:color="auto"/>
            <w:left w:val="none" w:sz="0" w:space="0" w:color="auto"/>
            <w:bottom w:val="none" w:sz="0" w:space="0" w:color="auto"/>
            <w:right w:val="none" w:sz="0" w:space="0" w:color="auto"/>
          </w:divBdr>
        </w:div>
        <w:div w:id="1321738175">
          <w:marLeft w:val="480"/>
          <w:marRight w:val="0"/>
          <w:marTop w:val="0"/>
          <w:marBottom w:val="0"/>
          <w:divBdr>
            <w:top w:val="none" w:sz="0" w:space="0" w:color="auto"/>
            <w:left w:val="none" w:sz="0" w:space="0" w:color="auto"/>
            <w:bottom w:val="none" w:sz="0" w:space="0" w:color="auto"/>
            <w:right w:val="none" w:sz="0" w:space="0" w:color="auto"/>
          </w:divBdr>
        </w:div>
        <w:div w:id="1351369436">
          <w:marLeft w:val="480"/>
          <w:marRight w:val="0"/>
          <w:marTop w:val="0"/>
          <w:marBottom w:val="0"/>
          <w:divBdr>
            <w:top w:val="none" w:sz="0" w:space="0" w:color="auto"/>
            <w:left w:val="none" w:sz="0" w:space="0" w:color="auto"/>
            <w:bottom w:val="none" w:sz="0" w:space="0" w:color="auto"/>
            <w:right w:val="none" w:sz="0" w:space="0" w:color="auto"/>
          </w:divBdr>
        </w:div>
        <w:div w:id="1409301291">
          <w:marLeft w:val="480"/>
          <w:marRight w:val="0"/>
          <w:marTop w:val="0"/>
          <w:marBottom w:val="0"/>
          <w:divBdr>
            <w:top w:val="none" w:sz="0" w:space="0" w:color="auto"/>
            <w:left w:val="none" w:sz="0" w:space="0" w:color="auto"/>
            <w:bottom w:val="none" w:sz="0" w:space="0" w:color="auto"/>
            <w:right w:val="none" w:sz="0" w:space="0" w:color="auto"/>
          </w:divBdr>
        </w:div>
        <w:div w:id="1440103039">
          <w:marLeft w:val="480"/>
          <w:marRight w:val="0"/>
          <w:marTop w:val="0"/>
          <w:marBottom w:val="0"/>
          <w:divBdr>
            <w:top w:val="none" w:sz="0" w:space="0" w:color="auto"/>
            <w:left w:val="none" w:sz="0" w:space="0" w:color="auto"/>
            <w:bottom w:val="none" w:sz="0" w:space="0" w:color="auto"/>
            <w:right w:val="none" w:sz="0" w:space="0" w:color="auto"/>
          </w:divBdr>
        </w:div>
        <w:div w:id="1442917858">
          <w:marLeft w:val="480"/>
          <w:marRight w:val="0"/>
          <w:marTop w:val="0"/>
          <w:marBottom w:val="0"/>
          <w:divBdr>
            <w:top w:val="none" w:sz="0" w:space="0" w:color="auto"/>
            <w:left w:val="none" w:sz="0" w:space="0" w:color="auto"/>
            <w:bottom w:val="none" w:sz="0" w:space="0" w:color="auto"/>
            <w:right w:val="none" w:sz="0" w:space="0" w:color="auto"/>
          </w:divBdr>
        </w:div>
        <w:div w:id="1480995406">
          <w:marLeft w:val="480"/>
          <w:marRight w:val="0"/>
          <w:marTop w:val="0"/>
          <w:marBottom w:val="0"/>
          <w:divBdr>
            <w:top w:val="none" w:sz="0" w:space="0" w:color="auto"/>
            <w:left w:val="none" w:sz="0" w:space="0" w:color="auto"/>
            <w:bottom w:val="none" w:sz="0" w:space="0" w:color="auto"/>
            <w:right w:val="none" w:sz="0" w:space="0" w:color="auto"/>
          </w:divBdr>
        </w:div>
        <w:div w:id="1491025384">
          <w:marLeft w:val="480"/>
          <w:marRight w:val="0"/>
          <w:marTop w:val="0"/>
          <w:marBottom w:val="0"/>
          <w:divBdr>
            <w:top w:val="none" w:sz="0" w:space="0" w:color="auto"/>
            <w:left w:val="none" w:sz="0" w:space="0" w:color="auto"/>
            <w:bottom w:val="none" w:sz="0" w:space="0" w:color="auto"/>
            <w:right w:val="none" w:sz="0" w:space="0" w:color="auto"/>
          </w:divBdr>
        </w:div>
        <w:div w:id="1494446454">
          <w:marLeft w:val="480"/>
          <w:marRight w:val="0"/>
          <w:marTop w:val="0"/>
          <w:marBottom w:val="0"/>
          <w:divBdr>
            <w:top w:val="none" w:sz="0" w:space="0" w:color="auto"/>
            <w:left w:val="none" w:sz="0" w:space="0" w:color="auto"/>
            <w:bottom w:val="none" w:sz="0" w:space="0" w:color="auto"/>
            <w:right w:val="none" w:sz="0" w:space="0" w:color="auto"/>
          </w:divBdr>
        </w:div>
        <w:div w:id="1499535379">
          <w:marLeft w:val="480"/>
          <w:marRight w:val="0"/>
          <w:marTop w:val="0"/>
          <w:marBottom w:val="0"/>
          <w:divBdr>
            <w:top w:val="none" w:sz="0" w:space="0" w:color="auto"/>
            <w:left w:val="none" w:sz="0" w:space="0" w:color="auto"/>
            <w:bottom w:val="none" w:sz="0" w:space="0" w:color="auto"/>
            <w:right w:val="none" w:sz="0" w:space="0" w:color="auto"/>
          </w:divBdr>
        </w:div>
        <w:div w:id="1556042843">
          <w:marLeft w:val="480"/>
          <w:marRight w:val="0"/>
          <w:marTop w:val="0"/>
          <w:marBottom w:val="0"/>
          <w:divBdr>
            <w:top w:val="none" w:sz="0" w:space="0" w:color="auto"/>
            <w:left w:val="none" w:sz="0" w:space="0" w:color="auto"/>
            <w:bottom w:val="none" w:sz="0" w:space="0" w:color="auto"/>
            <w:right w:val="none" w:sz="0" w:space="0" w:color="auto"/>
          </w:divBdr>
        </w:div>
        <w:div w:id="1604069410">
          <w:marLeft w:val="480"/>
          <w:marRight w:val="0"/>
          <w:marTop w:val="0"/>
          <w:marBottom w:val="0"/>
          <w:divBdr>
            <w:top w:val="none" w:sz="0" w:space="0" w:color="auto"/>
            <w:left w:val="none" w:sz="0" w:space="0" w:color="auto"/>
            <w:bottom w:val="none" w:sz="0" w:space="0" w:color="auto"/>
            <w:right w:val="none" w:sz="0" w:space="0" w:color="auto"/>
          </w:divBdr>
        </w:div>
        <w:div w:id="1640959404">
          <w:marLeft w:val="480"/>
          <w:marRight w:val="0"/>
          <w:marTop w:val="0"/>
          <w:marBottom w:val="0"/>
          <w:divBdr>
            <w:top w:val="none" w:sz="0" w:space="0" w:color="auto"/>
            <w:left w:val="none" w:sz="0" w:space="0" w:color="auto"/>
            <w:bottom w:val="none" w:sz="0" w:space="0" w:color="auto"/>
            <w:right w:val="none" w:sz="0" w:space="0" w:color="auto"/>
          </w:divBdr>
        </w:div>
        <w:div w:id="1663966764">
          <w:marLeft w:val="480"/>
          <w:marRight w:val="0"/>
          <w:marTop w:val="0"/>
          <w:marBottom w:val="0"/>
          <w:divBdr>
            <w:top w:val="none" w:sz="0" w:space="0" w:color="auto"/>
            <w:left w:val="none" w:sz="0" w:space="0" w:color="auto"/>
            <w:bottom w:val="none" w:sz="0" w:space="0" w:color="auto"/>
            <w:right w:val="none" w:sz="0" w:space="0" w:color="auto"/>
          </w:divBdr>
        </w:div>
        <w:div w:id="1670674377">
          <w:marLeft w:val="480"/>
          <w:marRight w:val="0"/>
          <w:marTop w:val="0"/>
          <w:marBottom w:val="0"/>
          <w:divBdr>
            <w:top w:val="none" w:sz="0" w:space="0" w:color="auto"/>
            <w:left w:val="none" w:sz="0" w:space="0" w:color="auto"/>
            <w:bottom w:val="none" w:sz="0" w:space="0" w:color="auto"/>
            <w:right w:val="none" w:sz="0" w:space="0" w:color="auto"/>
          </w:divBdr>
        </w:div>
        <w:div w:id="1686324141">
          <w:marLeft w:val="480"/>
          <w:marRight w:val="0"/>
          <w:marTop w:val="0"/>
          <w:marBottom w:val="0"/>
          <w:divBdr>
            <w:top w:val="none" w:sz="0" w:space="0" w:color="auto"/>
            <w:left w:val="none" w:sz="0" w:space="0" w:color="auto"/>
            <w:bottom w:val="none" w:sz="0" w:space="0" w:color="auto"/>
            <w:right w:val="none" w:sz="0" w:space="0" w:color="auto"/>
          </w:divBdr>
        </w:div>
        <w:div w:id="1703094537">
          <w:marLeft w:val="480"/>
          <w:marRight w:val="0"/>
          <w:marTop w:val="0"/>
          <w:marBottom w:val="0"/>
          <w:divBdr>
            <w:top w:val="none" w:sz="0" w:space="0" w:color="auto"/>
            <w:left w:val="none" w:sz="0" w:space="0" w:color="auto"/>
            <w:bottom w:val="none" w:sz="0" w:space="0" w:color="auto"/>
            <w:right w:val="none" w:sz="0" w:space="0" w:color="auto"/>
          </w:divBdr>
        </w:div>
        <w:div w:id="1706100519">
          <w:marLeft w:val="480"/>
          <w:marRight w:val="0"/>
          <w:marTop w:val="0"/>
          <w:marBottom w:val="0"/>
          <w:divBdr>
            <w:top w:val="none" w:sz="0" w:space="0" w:color="auto"/>
            <w:left w:val="none" w:sz="0" w:space="0" w:color="auto"/>
            <w:bottom w:val="none" w:sz="0" w:space="0" w:color="auto"/>
            <w:right w:val="none" w:sz="0" w:space="0" w:color="auto"/>
          </w:divBdr>
        </w:div>
        <w:div w:id="1731342113">
          <w:marLeft w:val="480"/>
          <w:marRight w:val="0"/>
          <w:marTop w:val="0"/>
          <w:marBottom w:val="0"/>
          <w:divBdr>
            <w:top w:val="none" w:sz="0" w:space="0" w:color="auto"/>
            <w:left w:val="none" w:sz="0" w:space="0" w:color="auto"/>
            <w:bottom w:val="none" w:sz="0" w:space="0" w:color="auto"/>
            <w:right w:val="none" w:sz="0" w:space="0" w:color="auto"/>
          </w:divBdr>
        </w:div>
        <w:div w:id="1757633485">
          <w:marLeft w:val="480"/>
          <w:marRight w:val="0"/>
          <w:marTop w:val="0"/>
          <w:marBottom w:val="0"/>
          <w:divBdr>
            <w:top w:val="none" w:sz="0" w:space="0" w:color="auto"/>
            <w:left w:val="none" w:sz="0" w:space="0" w:color="auto"/>
            <w:bottom w:val="none" w:sz="0" w:space="0" w:color="auto"/>
            <w:right w:val="none" w:sz="0" w:space="0" w:color="auto"/>
          </w:divBdr>
        </w:div>
        <w:div w:id="1783527595">
          <w:marLeft w:val="480"/>
          <w:marRight w:val="0"/>
          <w:marTop w:val="0"/>
          <w:marBottom w:val="0"/>
          <w:divBdr>
            <w:top w:val="none" w:sz="0" w:space="0" w:color="auto"/>
            <w:left w:val="none" w:sz="0" w:space="0" w:color="auto"/>
            <w:bottom w:val="none" w:sz="0" w:space="0" w:color="auto"/>
            <w:right w:val="none" w:sz="0" w:space="0" w:color="auto"/>
          </w:divBdr>
        </w:div>
        <w:div w:id="1797599267">
          <w:marLeft w:val="480"/>
          <w:marRight w:val="0"/>
          <w:marTop w:val="0"/>
          <w:marBottom w:val="0"/>
          <w:divBdr>
            <w:top w:val="none" w:sz="0" w:space="0" w:color="auto"/>
            <w:left w:val="none" w:sz="0" w:space="0" w:color="auto"/>
            <w:bottom w:val="none" w:sz="0" w:space="0" w:color="auto"/>
            <w:right w:val="none" w:sz="0" w:space="0" w:color="auto"/>
          </w:divBdr>
        </w:div>
        <w:div w:id="1831754126">
          <w:marLeft w:val="480"/>
          <w:marRight w:val="0"/>
          <w:marTop w:val="0"/>
          <w:marBottom w:val="0"/>
          <w:divBdr>
            <w:top w:val="none" w:sz="0" w:space="0" w:color="auto"/>
            <w:left w:val="none" w:sz="0" w:space="0" w:color="auto"/>
            <w:bottom w:val="none" w:sz="0" w:space="0" w:color="auto"/>
            <w:right w:val="none" w:sz="0" w:space="0" w:color="auto"/>
          </w:divBdr>
        </w:div>
        <w:div w:id="1834295612">
          <w:marLeft w:val="480"/>
          <w:marRight w:val="0"/>
          <w:marTop w:val="0"/>
          <w:marBottom w:val="0"/>
          <w:divBdr>
            <w:top w:val="none" w:sz="0" w:space="0" w:color="auto"/>
            <w:left w:val="none" w:sz="0" w:space="0" w:color="auto"/>
            <w:bottom w:val="none" w:sz="0" w:space="0" w:color="auto"/>
            <w:right w:val="none" w:sz="0" w:space="0" w:color="auto"/>
          </w:divBdr>
        </w:div>
        <w:div w:id="1961105795">
          <w:marLeft w:val="480"/>
          <w:marRight w:val="0"/>
          <w:marTop w:val="0"/>
          <w:marBottom w:val="0"/>
          <w:divBdr>
            <w:top w:val="none" w:sz="0" w:space="0" w:color="auto"/>
            <w:left w:val="none" w:sz="0" w:space="0" w:color="auto"/>
            <w:bottom w:val="none" w:sz="0" w:space="0" w:color="auto"/>
            <w:right w:val="none" w:sz="0" w:space="0" w:color="auto"/>
          </w:divBdr>
        </w:div>
        <w:div w:id="1966810085">
          <w:marLeft w:val="480"/>
          <w:marRight w:val="0"/>
          <w:marTop w:val="0"/>
          <w:marBottom w:val="0"/>
          <w:divBdr>
            <w:top w:val="none" w:sz="0" w:space="0" w:color="auto"/>
            <w:left w:val="none" w:sz="0" w:space="0" w:color="auto"/>
            <w:bottom w:val="none" w:sz="0" w:space="0" w:color="auto"/>
            <w:right w:val="none" w:sz="0" w:space="0" w:color="auto"/>
          </w:divBdr>
        </w:div>
        <w:div w:id="1987778020">
          <w:marLeft w:val="480"/>
          <w:marRight w:val="0"/>
          <w:marTop w:val="0"/>
          <w:marBottom w:val="0"/>
          <w:divBdr>
            <w:top w:val="none" w:sz="0" w:space="0" w:color="auto"/>
            <w:left w:val="none" w:sz="0" w:space="0" w:color="auto"/>
            <w:bottom w:val="none" w:sz="0" w:space="0" w:color="auto"/>
            <w:right w:val="none" w:sz="0" w:space="0" w:color="auto"/>
          </w:divBdr>
        </w:div>
        <w:div w:id="2018581271">
          <w:marLeft w:val="480"/>
          <w:marRight w:val="0"/>
          <w:marTop w:val="0"/>
          <w:marBottom w:val="0"/>
          <w:divBdr>
            <w:top w:val="none" w:sz="0" w:space="0" w:color="auto"/>
            <w:left w:val="none" w:sz="0" w:space="0" w:color="auto"/>
            <w:bottom w:val="none" w:sz="0" w:space="0" w:color="auto"/>
            <w:right w:val="none" w:sz="0" w:space="0" w:color="auto"/>
          </w:divBdr>
        </w:div>
        <w:div w:id="2019623221">
          <w:marLeft w:val="480"/>
          <w:marRight w:val="0"/>
          <w:marTop w:val="0"/>
          <w:marBottom w:val="0"/>
          <w:divBdr>
            <w:top w:val="none" w:sz="0" w:space="0" w:color="auto"/>
            <w:left w:val="none" w:sz="0" w:space="0" w:color="auto"/>
            <w:bottom w:val="none" w:sz="0" w:space="0" w:color="auto"/>
            <w:right w:val="none" w:sz="0" w:space="0" w:color="auto"/>
          </w:divBdr>
        </w:div>
        <w:div w:id="2090957699">
          <w:marLeft w:val="480"/>
          <w:marRight w:val="0"/>
          <w:marTop w:val="0"/>
          <w:marBottom w:val="0"/>
          <w:divBdr>
            <w:top w:val="none" w:sz="0" w:space="0" w:color="auto"/>
            <w:left w:val="none" w:sz="0" w:space="0" w:color="auto"/>
            <w:bottom w:val="none" w:sz="0" w:space="0" w:color="auto"/>
            <w:right w:val="none" w:sz="0" w:space="0" w:color="auto"/>
          </w:divBdr>
        </w:div>
        <w:div w:id="2093044893">
          <w:marLeft w:val="480"/>
          <w:marRight w:val="0"/>
          <w:marTop w:val="0"/>
          <w:marBottom w:val="0"/>
          <w:divBdr>
            <w:top w:val="none" w:sz="0" w:space="0" w:color="auto"/>
            <w:left w:val="none" w:sz="0" w:space="0" w:color="auto"/>
            <w:bottom w:val="none" w:sz="0" w:space="0" w:color="auto"/>
            <w:right w:val="none" w:sz="0" w:space="0" w:color="auto"/>
          </w:divBdr>
        </w:div>
        <w:div w:id="2117626827">
          <w:marLeft w:val="480"/>
          <w:marRight w:val="0"/>
          <w:marTop w:val="0"/>
          <w:marBottom w:val="0"/>
          <w:divBdr>
            <w:top w:val="none" w:sz="0" w:space="0" w:color="auto"/>
            <w:left w:val="none" w:sz="0" w:space="0" w:color="auto"/>
            <w:bottom w:val="none" w:sz="0" w:space="0" w:color="auto"/>
            <w:right w:val="none" w:sz="0" w:space="0" w:color="auto"/>
          </w:divBdr>
        </w:div>
        <w:div w:id="2145732893">
          <w:marLeft w:val="480"/>
          <w:marRight w:val="0"/>
          <w:marTop w:val="0"/>
          <w:marBottom w:val="0"/>
          <w:divBdr>
            <w:top w:val="none" w:sz="0" w:space="0" w:color="auto"/>
            <w:left w:val="none" w:sz="0" w:space="0" w:color="auto"/>
            <w:bottom w:val="none" w:sz="0" w:space="0" w:color="auto"/>
            <w:right w:val="none" w:sz="0" w:space="0" w:color="auto"/>
          </w:divBdr>
        </w:div>
      </w:divsChild>
    </w:div>
    <w:div w:id="1426263899">
      <w:bodyDiv w:val="1"/>
      <w:marLeft w:val="0"/>
      <w:marRight w:val="0"/>
      <w:marTop w:val="0"/>
      <w:marBottom w:val="0"/>
      <w:divBdr>
        <w:top w:val="none" w:sz="0" w:space="0" w:color="auto"/>
        <w:left w:val="none" w:sz="0" w:space="0" w:color="auto"/>
        <w:bottom w:val="none" w:sz="0" w:space="0" w:color="auto"/>
        <w:right w:val="none" w:sz="0" w:space="0" w:color="auto"/>
      </w:divBdr>
      <w:divsChild>
        <w:div w:id="8411884">
          <w:marLeft w:val="480"/>
          <w:marRight w:val="0"/>
          <w:marTop w:val="0"/>
          <w:marBottom w:val="0"/>
          <w:divBdr>
            <w:top w:val="none" w:sz="0" w:space="0" w:color="auto"/>
            <w:left w:val="none" w:sz="0" w:space="0" w:color="auto"/>
            <w:bottom w:val="none" w:sz="0" w:space="0" w:color="auto"/>
            <w:right w:val="none" w:sz="0" w:space="0" w:color="auto"/>
          </w:divBdr>
        </w:div>
        <w:div w:id="18549465">
          <w:marLeft w:val="480"/>
          <w:marRight w:val="0"/>
          <w:marTop w:val="0"/>
          <w:marBottom w:val="0"/>
          <w:divBdr>
            <w:top w:val="none" w:sz="0" w:space="0" w:color="auto"/>
            <w:left w:val="none" w:sz="0" w:space="0" w:color="auto"/>
            <w:bottom w:val="none" w:sz="0" w:space="0" w:color="auto"/>
            <w:right w:val="none" w:sz="0" w:space="0" w:color="auto"/>
          </w:divBdr>
        </w:div>
        <w:div w:id="25522673">
          <w:marLeft w:val="480"/>
          <w:marRight w:val="0"/>
          <w:marTop w:val="0"/>
          <w:marBottom w:val="0"/>
          <w:divBdr>
            <w:top w:val="none" w:sz="0" w:space="0" w:color="auto"/>
            <w:left w:val="none" w:sz="0" w:space="0" w:color="auto"/>
            <w:bottom w:val="none" w:sz="0" w:space="0" w:color="auto"/>
            <w:right w:val="none" w:sz="0" w:space="0" w:color="auto"/>
          </w:divBdr>
        </w:div>
        <w:div w:id="46036093">
          <w:marLeft w:val="480"/>
          <w:marRight w:val="0"/>
          <w:marTop w:val="0"/>
          <w:marBottom w:val="0"/>
          <w:divBdr>
            <w:top w:val="none" w:sz="0" w:space="0" w:color="auto"/>
            <w:left w:val="none" w:sz="0" w:space="0" w:color="auto"/>
            <w:bottom w:val="none" w:sz="0" w:space="0" w:color="auto"/>
            <w:right w:val="none" w:sz="0" w:space="0" w:color="auto"/>
          </w:divBdr>
        </w:div>
        <w:div w:id="129178879">
          <w:marLeft w:val="480"/>
          <w:marRight w:val="0"/>
          <w:marTop w:val="0"/>
          <w:marBottom w:val="0"/>
          <w:divBdr>
            <w:top w:val="none" w:sz="0" w:space="0" w:color="auto"/>
            <w:left w:val="none" w:sz="0" w:space="0" w:color="auto"/>
            <w:bottom w:val="none" w:sz="0" w:space="0" w:color="auto"/>
            <w:right w:val="none" w:sz="0" w:space="0" w:color="auto"/>
          </w:divBdr>
        </w:div>
        <w:div w:id="135341903">
          <w:marLeft w:val="480"/>
          <w:marRight w:val="0"/>
          <w:marTop w:val="0"/>
          <w:marBottom w:val="0"/>
          <w:divBdr>
            <w:top w:val="none" w:sz="0" w:space="0" w:color="auto"/>
            <w:left w:val="none" w:sz="0" w:space="0" w:color="auto"/>
            <w:bottom w:val="none" w:sz="0" w:space="0" w:color="auto"/>
            <w:right w:val="none" w:sz="0" w:space="0" w:color="auto"/>
          </w:divBdr>
        </w:div>
        <w:div w:id="144395577">
          <w:marLeft w:val="480"/>
          <w:marRight w:val="0"/>
          <w:marTop w:val="0"/>
          <w:marBottom w:val="0"/>
          <w:divBdr>
            <w:top w:val="none" w:sz="0" w:space="0" w:color="auto"/>
            <w:left w:val="none" w:sz="0" w:space="0" w:color="auto"/>
            <w:bottom w:val="none" w:sz="0" w:space="0" w:color="auto"/>
            <w:right w:val="none" w:sz="0" w:space="0" w:color="auto"/>
          </w:divBdr>
        </w:div>
        <w:div w:id="177307259">
          <w:marLeft w:val="480"/>
          <w:marRight w:val="0"/>
          <w:marTop w:val="0"/>
          <w:marBottom w:val="0"/>
          <w:divBdr>
            <w:top w:val="none" w:sz="0" w:space="0" w:color="auto"/>
            <w:left w:val="none" w:sz="0" w:space="0" w:color="auto"/>
            <w:bottom w:val="none" w:sz="0" w:space="0" w:color="auto"/>
            <w:right w:val="none" w:sz="0" w:space="0" w:color="auto"/>
          </w:divBdr>
        </w:div>
        <w:div w:id="177620745">
          <w:marLeft w:val="480"/>
          <w:marRight w:val="0"/>
          <w:marTop w:val="0"/>
          <w:marBottom w:val="0"/>
          <w:divBdr>
            <w:top w:val="none" w:sz="0" w:space="0" w:color="auto"/>
            <w:left w:val="none" w:sz="0" w:space="0" w:color="auto"/>
            <w:bottom w:val="none" w:sz="0" w:space="0" w:color="auto"/>
            <w:right w:val="none" w:sz="0" w:space="0" w:color="auto"/>
          </w:divBdr>
        </w:div>
        <w:div w:id="231670255">
          <w:marLeft w:val="480"/>
          <w:marRight w:val="0"/>
          <w:marTop w:val="0"/>
          <w:marBottom w:val="0"/>
          <w:divBdr>
            <w:top w:val="none" w:sz="0" w:space="0" w:color="auto"/>
            <w:left w:val="none" w:sz="0" w:space="0" w:color="auto"/>
            <w:bottom w:val="none" w:sz="0" w:space="0" w:color="auto"/>
            <w:right w:val="none" w:sz="0" w:space="0" w:color="auto"/>
          </w:divBdr>
        </w:div>
        <w:div w:id="244266661">
          <w:marLeft w:val="480"/>
          <w:marRight w:val="0"/>
          <w:marTop w:val="0"/>
          <w:marBottom w:val="0"/>
          <w:divBdr>
            <w:top w:val="none" w:sz="0" w:space="0" w:color="auto"/>
            <w:left w:val="none" w:sz="0" w:space="0" w:color="auto"/>
            <w:bottom w:val="none" w:sz="0" w:space="0" w:color="auto"/>
            <w:right w:val="none" w:sz="0" w:space="0" w:color="auto"/>
          </w:divBdr>
        </w:div>
        <w:div w:id="259803373">
          <w:marLeft w:val="480"/>
          <w:marRight w:val="0"/>
          <w:marTop w:val="0"/>
          <w:marBottom w:val="0"/>
          <w:divBdr>
            <w:top w:val="none" w:sz="0" w:space="0" w:color="auto"/>
            <w:left w:val="none" w:sz="0" w:space="0" w:color="auto"/>
            <w:bottom w:val="none" w:sz="0" w:space="0" w:color="auto"/>
            <w:right w:val="none" w:sz="0" w:space="0" w:color="auto"/>
          </w:divBdr>
        </w:div>
        <w:div w:id="284390345">
          <w:marLeft w:val="480"/>
          <w:marRight w:val="0"/>
          <w:marTop w:val="0"/>
          <w:marBottom w:val="0"/>
          <w:divBdr>
            <w:top w:val="none" w:sz="0" w:space="0" w:color="auto"/>
            <w:left w:val="none" w:sz="0" w:space="0" w:color="auto"/>
            <w:bottom w:val="none" w:sz="0" w:space="0" w:color="auto"/>
            <w:right w:val="none" w:sz="0" w:space="0" w:color="auto"/>
          </w:divBdr>
        </w:div>
        <w:div w:id="325786297">
          <w:marLeft w:val="480"/>
          <w:marRight w:val="0"/>
          <w:marTop w:val="0"/>
          <w:marBottom w:val="0"/>
          <w:divBdr>
            <w:top w:val="none" w:sz="0" w:space="0" w:color="auto"/>
            <w:left w:val="none" w:sz="0" w:space="0" w:color="auto"/>
            <w:bottom w:val="none" w:sz="0" w:space="0" w:color="auto"/>
            <w:right w:val="none" w:sz="0" w:space="0" w:color="auto"/>
          </w:divBdr>
        </w:div>
        <w:div w:id="440996727">
          <w:marLeft w:val="480"/>
          <w:marRight w:val="0"/>
          <w:marTop w:val="0"/>
          <w:marBottom w:val="0"/>
          <w:divBdr>
            <w:top w:val="none" w:sz="0" w:space="0" w:color="auto"/>
            <w:left w:val="none" w:sz="0" w:space="0" w:color="auto"/>
            <w:bottom w:val="none" w:sz="0" w:space="0" w:color="auto"/>
            <w:right w:val="none" w:sz="0" w:space="0" w:color="auto"/>
          </w:divBdr>
        </w:div>
        <w:div w:id="448547162">
          <w:marLeft w:val="480"/>
          <w:marRight w:val="0"/>
          <w:marTop w:val="0"/>
          <w:marBottom w:val="0"/>
          <w:divBdr>
            <w:top w:val="none" w:sz="0" w:space="0" w:color="auto"/>
            <w:left w:val="none" w:sz="0" w:space="0" w:color="auto"/>
            <w:bottom w:val="none" w:sz="0" w:space="0" w:color="auto"/>
            <w:right w:val="none" w:sz="0" w:space="0" w:color="auto"/>
          </w:divBdr>
        </w:div>
        <w:div w:id="465858493">
          <w:marLeft w:val="480"/>
          <w:marRight w:val="0"/>
          <w:marTop w:val="0"/>
          <w:marBottom w:val="0"/>
          <w:divBdr>
            <w:top w:val="none" w:sz="0" w:space="0" w:color="auto"/>
            <w:left w:val="none" w:sz="0" w:space="0" w:color="auto"/>
            <w:bottom w:val="none" w:sz="0" w:space="0" w:color="auto"/>
            <w:right w:val="none" w:sz="0" w:space="0" w:color="auto"/>
          </w:divBdr>
        </w:div>
        <w:div w:id="480923567">
          <w:marLeft w:val="480"/>
          <w:marRight w:val="0"/>
          <w:marTop w:val="0"/>
          <w:marBottom w:val="0"/>
          <w:divBdr>
            <w:top w:val="none" w:sz="0" w:space="0" w:color="auto"/>
            <w:left w:val="none" w:sz="0" w:space="0" w:color="auto"/>
            <w:bottom w:val="none" w:sz="0" w:space="0" w:color="auto"/>
            <w:right w:val="none" w:sz="0" w:space="0" w:color="auto"/>
          </w:divBdr>
        </w:div>
        <w:div w:id="496382338">
          <w:marLeft w:val="480"/>
          <w:marRight w:val="0"/>
          <w:marTop w:val="0"/>
          <w:marBottom w:val="0"/>
          <w:divBdr>
            <w:top w:val="none" w:sz="0" w:space="0" w:color="auto"/>
            <w:left w:val="none" w:sz="0" w:space="0" w:color="auto"/>
            <w:bottom w:val="none" w:sz="0" w:space="0" w:color="auto"/>
            <w:right w:val="none" w:sz="0" w:space="0" w:color="auto"/>
          </w:divBdr>
        </w:div>
        <w:div w:id="499392898">
          <w:marLeft w:val="480"/>
          <w:marRight w:val="0"/>
          <w:marTop w:val="0"/>
          <w:marBottom w:val="0"/>
          <w:divBdr>
            <w:top w:val="none" w:sz="0" w:space="0" w:color="auto"/>
            <w:left w:val="none" w:sz="0" w:space="0" w:color="auto"/>
            <w:bottom w:val="none" w:sz="0" w:space="0" w:color="auto"/>
            <w:right w:val="none" w:sz="0" w:space="0" w:color="auto"/>
          </w:divBdr>
        </w:div>
        <w:div w:id="525750746">
          <w:marLeft w:val="480"/>
          <w:marRight w:val="0"/>
          <w:marTop w:val="0"/>
          <w:marBottom w:val="0"/>
          <w:divBdr>
            <w:top w:val="none" w:sz="0" w:space="0" w:color="auto"/>
            <w:left w:val="none" w:sz="0" w:space="0" w:color="auto"/>
            <w:bottom w:val="none" w:sz="0" w:space="0" w:color="auto"/>
            <w:right w:val="none" w:sz="0" w:space="0" w:color="auto"/>
          </w:divBdr>
        </w:div>
        <w:div w:id="543063702">
          <w:marLeft w:val="480"/>
          <w:marRight w:val="0"/>
          <w:marTop w:val="0"/>
          <w:marBottom w:val="0"/>
          <w:divBdr>
            <w:top w:val="none" w:sz="0" w:space="0" w:color="auto"/>
            <w:left w:val="none" w:sz="0" w:space="0" w:color="auto"/>
            <w:bottom w:val="none" w:sz="0" w:space="0" w:color="auto"/>
            <w:right w:val="none" w:sz="0" w:space="0" w:color="auto"/>
          </w:divBdr>
        </w:div>
        <w:div w:id="544680070">
          <w:marLeft w:val="480"/>
          <w:marRight w:val="0"/>
          <w:marTop w:val="0"/>
          <w:marBottom w:val="0"/>
          <w:divBdr>
            <w:top w:val="none" w:sz="0" w:space="0" w:color="auto"/>
            <w:left w:val="none" w:sz="0" w:space="0" w:color="auto"/>
            <w:bottom w:val="none" w:sz="0" w:space="0" w:color="auto"/>
            <w:right w:val="none" w:sz="0" w:space="0" w:color="auto"/>
          </w:divBdr>
        </w:div>
        <w:div w:id="584345526">
          <w:marLeft w:val="480"/>
          <w:marRight w:val="0"/>
          <w:marTop w:val="0"/>
          <w:marBottom w:val="0"/>
          <w:divBdr>
            <w:top w:val="none" w:sz="0" w:space="0" w:color="auto"/>
            <w:left w:val="none" w:sz="0" w:space="0" w:color="auto"/>
            <w:bottom w:val="none" w:sz="0" w:space="0" w:color="auto"/>
            <w:right w:val="none" w:sz="0" w:space="0" w:color="auto"/>
          </w:divBdr>
        </w:div>
        <w:div w:id="618295971">
          <w:marLeft w:val="480"/>
          <w:marRight w:val="0"/>
          <w:marTop w:val="0"/>
          <w:marBottom w:val="0"/>
          <w:divBdr>
            <w:top w:val="none" w:sz="0" w:space="0" w:color="auto"/>
            <w:left w:val="none" w:sz="0" w:space="0" w:color="auto"/>
            <w:bottom w:val="none" w:sz="0" w:space="0" w:color="auto"/>
            <w:right w:val="none" w:sz="0" w:space="0" w:color="auto"/>
          </w:divBdr>
        </w:div>
        <w:div w:id="618990723">
          <w:marLeft w:val="480"/>
          <w:marRight w:val="0"/>
          <w:marTop w:val="0"/>
          <w:marBottom w:val="0"/>
          <w:divBdr>
            <w:top w:val="none" w:sz="0" w:space="0" w:color="auto"/>
            <w:left w:val="none" w:sz="0" w:space="0" w:color="auto"/>
            <w:bottom w:val="none" w:sz="0" w:space="0" w:color="auto"/>
            <w:right w:val="none" w:sz="0" w:space="0" w:color="auto"/>
          </w:divBdr>
        </w:div>
        <w:div w:id="635766350">
          <w:marLeft w:val="480"/>
          <w:marRight w:val="0"/>
          <w:marTop w:val="0"/>
          <w:marBottom w:val="0"/>
          <w:divBdr>
            <w:top w:val="none" w:sz="0" w:space="0" w:color="auto"/>
            <w:left w:val="none" w:sz="0" w:space="0" w:color="auto"/>
            <w:bottom w:val="none" w:sz="0" w:space="0" w:color="auto"/>
            <w:right w:val="none" w:sz="0" w:space="0" w:color="auto"/>
          </w:divBdr>
        </w:div>
        <w:div w:id="637998244">
          <w:marLeft w:val="480"/>
          <w:marRight w:val="0"/>
          <w:marTop w:val="0"/>
          <w:marBottom w:val="0"/>
          <w:divBdr>
            <w:top w:val="none" w:sz="0" w:space="0" w:color="auto"/>
            <w:left w:val="none" w:sz="0" w:space="0" w:color="auto"/>
            <w:bottom w:val="none" w:sz="0" w:space="0" w:color="auto"/>
            <w:right w:val="none" w:sz="0" w:space="0" w:color="auto"/>
          </w:divBdr>
        </w:div>
        <w:div w:id="644746524">
          <w:marLeft w:val="480"/>
          <w:marRight w:val="0"/>
          <w:marTop w:val="0"/>
          <w:marBottom w:val="0"/>
          <w:divBdr>
            <w:top w:val="none" w:sz="0" w:space="0" w:color="auto"/>
            <w:left w:val="none" w:sz="0" w:space="0" w:color="auto"/>
            <w:bottom w:val="none" w:sz="0" w:space="0" w:color="auto"/>
            <w:right w:val="none" w:sz="0" w:space="0" w:color="auto"/>
          </w:divBdr>
        </w:div>
        <w:div w:id="646126927">
          <w:marLeft w:val="480"/>
          <w:marRight w:val="0"/>
          <w:marTop w:val="0"/>
          <w:marBottom w:val="0"/>
          <w:divBdr>
            <w:top w:val="none" w:sz="0" w:space="0" w:color="auto"/>
            <w:left w:val="none" w:sz="0" w:space="0" w:color="auto"/>
            <w:bottom w:val="none" w:sz="0" w:space="0" w:color="auto"/>
            <w:right w:val="none" w:sz="0" w:space="0" w:color="auto"/>
          </w:divBdr>
        </w:div>
        <w:div w:id="660623496">
          <w:marLeft w:val="480"/>
          <w:marRight w:val="0"/>
          <w:marTop w:val="0"/>
          <w:marBottom w:val="0"/>
          <w:divBdr>
            <w:top w:val="none" w:sz="0" w:space="0" w:color="auto"/>
            <w:left w:val="none" w:sz="0" w:space="0" w:color="auto"/>
            <w:bottom w:val="none" w:sz="0" w:space="0" w:color="auto"/>
            <w:right w:val="none" w:sz="0" w:space="0" w:color="auto"/>
          </w:divBdr>
        </w:div>
        <w:div w:id="841625191">
          <w:marLeft w:val="480"/>
          <w:marRight w:val="0"/>
          <w:marTop w:val="0"/>
          <w:marBottom w:val="0"/>
          <w:divBdr>
            <w:top w:val="none" w:sz="0" w:space="0" w:color="auto"/>
            <w:left w:val="none" w:sz="0" w:space="0" w:color="auto"/>
            <w:bottom w:val="none" w:sz="0" w:space="0" w:color="auto"/>
            <w:right w:val="none" w:sz="0" w:space="0" w:color="auto"/>
          </w:divBdr>
        </w:div>
        <w:div w:id="847790125">
          <w:marLeft w:val="480"/>
          <w:marRight w:val="0"/>
          <w:marTop w:val="0"/>
          <w:marBottom w:val="0"/>
          <w:divBdr>
            <w:top w:val="none" w:sz="0" w:space="0" w:color="auto"/>
            <w:left w:val="none" w:sz="0" w:space="0" w:color="auto"/>
            <w:bottom w:val="none" w:sz="0" w:space="0" w:color="auto"/>
            <w:right w:val="none" w:sz="0" w:space="0" w:color="auto"/>
          </w:divBdr>
        </w:div>
        <w:div w:id="851722224">
          <w:marLeft w:val="480"/>
          <w:marRight w:val="0"/>
          <w:marTop w:val="0"/>
          <w:marBottom w:val="0"/>
          <w:divBdr>
            <w:top w:val="none" w:sz="0" w:space="0" w:color="auto"/>
            <w:left w:val="none" w:sz="0" w:space="0" w:color="auto"/>
            <w:bottom w:val="none" w:sz="0" w:space="0" w:color="auto"/>
            <w:right w:val="none" w:sz="0" w:space="0" w:color="auto"/>
          </w:divBdr>
        </w:div>
        <w:div w:id="856237637">
          <w:marLeft w:val="480"/>
          <w:marRight w:val="0"/>
          <w:marTop w:val="0"/>
          <w:marBottom w:val="0"/>
          <w:divBdr>
            <w:top w:val="none" w:sz="0" w:space="0" w:color="auto"/>
            <w:left w:val="none" w:sz="0" w:space="0" w:color="auto"/>
            <w:bottom w:val="none" w:sz="0" w:space="0" w:color="auto"/>
            <w:right w:val="none" w:sz="0" w:space="0" w:color="auto"/>
          </w:divBdr>
        </w:div>
        <w:div w:id="896163954">
          <w:marLeft w:val="480"/>
          <w:marRight w:val="0"/>
          <w:marTop w:val="0"/>
          <w:marBottom w:val="0"/>
          <w:divBdr>
            <w:top w:val="none" w:sz="0" w:space="0" w:color="auto"/>
            <w:left w:val="none" w:sz="0" w:space="0" w:color="auto"/>
            <w:bottom w:val="none" w:sz="0" w:space="0" w:color="auto"/>
            <w:right w:val="none" w:sz="0" w:space="0" w:color="auto"/>
          </w:divBdr>
        </w:div>
        <w:div w:id="896934697">
          <w:marLeft w:val="480"/>
          <w:marRight w:val="0"/>
          <w:marTop w:val="0"/>
          <w:marBottom w:val="0"/>
          <w:divBdr>
            <w:top w:val="none" w:sz="0" w:space="0" w:color="auto"/>
            <w:left w:val="none" w:sz="0" w:space="0" w:color="auto"/>
            <w:bottom w:val="none" w:sz="0" w:space="0" w:color="auto"/>
            <w:right w:val="none" w:sz="0" w:space="0" w:color="auto"/>
          </w:divBdr>
        </w:div>
        <w:div w:id="996493370">
          <w:marLeft w:val="480"/>
          <w:marRight w:val="0"/>
          <w:marTop w:val="0"/>
          <w:marBottom w:val="0"/>
          <w:divBdr>
            <w:top w:val="none" w:sz="0" w:space="0" w:color="auto"/>
            <w:left w:val="none" w:sz="0" w:space="0" w:color="auto"/>
            <w:bottom w:val="none" w:sz="0" w:space="0" w:color="auto"/>
            <w:right w:val="none" w:sz="0" w:space="0" w:color="auto"/>
          </w:divBdr>
        </w:div>
        <w:div w:id="1058670403">
          <w:marLeft w:val="480"/>
          <w:marRight w:val="0"/>
          <w:marTop w:val="0"/>
          <w:marBottom w:val="0"/>
          <w:divBdr>
            <w:top w:val="none" w:sz="0" w:space="0" w:color="auto"/>
            <w:left w:val="none" w:sz="0" w:space="0" w:color="auto"/>
            <w:bottom w:val="none" w:sz="0" w:space="0" w:color="auto"/>
            <w:right w:val="none" w:sz="0" w:space="0" w:color="auto"/>
          </w:divBdr>
        </w:div>
        <w:div w:id="1059477036">
          <w:marLeft w:val="480"/>
          <w:marRight w:val="0"/>
          <w:marTop w:val="0"/>
          <w:marBottom w:val="0"/>
          <w:divBdr>
            <w:top w:val="none" w:sz="0" w:space="0" w:color="auto"/>
            <w:left w:val="none" w:sz="0" w:space="0" w:color="auto"/>
            <w:bottom w:val="none" w:sz="0" w:space="0" w:color="auto"/>
            <w:right w:val="none" w:sz="0" w:space="0" w:color="auto"/>
          </w:divBdr>
        </w:div>
        <w:div w:id="1063605830">
          <w:marLeft w:val="480"/>
          <w:marRight w:val="0"/>
          <w:marTop w:val="0"/>
          <w:marBottom w:val="0"/>
          <w:divBdr>
            <w:top w:val="none" w:sz="0" w:space="0" w:color="auto"/>
            <w:left w:val="none" w:sz="0" w:space="0" w:color="auto"/>
            <w:bottom w:val="none" w:sz="0" w:space="0" w:color="auto"/>
            <w:right w:val="none" w:sz="0" w:space="0" w:color="auto"/>
          </w:divBdr>
        </w:div>
        <w:div w:id="1067652777">
          <w:marLeft w:val="480"/>
          <w:marRight w:val="0"/>
          <w:marTop w:val="0"/>
          <w:marBottom w:val="0"/>
          <w:divBdr>
            <w:top w:val="none" w:sz="0" w:space="0" w:color="auto"/>
            <w:left w:val="none" w:sz="0" w:space="0" w:color="auto"/>
            <w:bottom w:val="none" w:sz="0" w:space="0" w:color="auto"/>
            <w:right w:val="none" w:sz="0" w:space="0" w:color="auto"/>
          </w:divBdr>
        </w:div>
        <w:div w:id="1099983320">
          <w:marLeft w:val="480"/>
          <w:marRight w:val="0"/>
          <w:marTop w:val="0"/>
          <w:marBottom w:val="0"/>
          <w:divBdr>
            <w:top w:val="none" w:sz="0" w:space="0" w:color="auto"/>
            <w:left w:val="none" w:sz="0" w:space="0" w:color="auto"/>
            <w:bottom w:val="none" w:sz="0" w:space="0" w:color="auto"/>
            <w:right w:val="none" w:sz="0" w:space="0" w:color="auto"/>
          </w:divBdr>
        </w:div>
        <w:div w:id="1127164237">
          <w:marLeft w:val="480"/>
          <w:marRight w:val="0"/>
          <w:marTop w:val="0"/>
          <w:marBottom w:val="0"/>
          <w:divBdr>
            <w:top w:val="none" w:sz="0" w:space="0" w:color="auto"/>
            <w:left w:val="none" w:sz="0" w:space="0" w:color="auto"/>
            <w:bottom w:val="none" w:sz="0" w:space="0" w:color="auto"/>
            <w:right w:val="none" w:sz="0" w:space="0" w:color="auto"/>
          </w:divBdr>
        </w:div>
        <w:div w:id="1181628032">
          <w:marLeft w:val="480"/>
          <w:marRight w:val="0"/>
          <w:marTop w:val="0"/>
          <w:marBottom w:val="0"/>
          <w:divBdr>
            <w:top w:val="none" w:sz="0" w:space="0" w:color="auto"/>
            <w:left w:val="none" w:sz="0" w:space="0" w:color="auto"/>
            <w:bottom w:val="none" w:sz="0" w:space="0" w:color="auto"/>
            <w:right w:val="none" w:sz="0" w:space="0" w:color="auto"/>
          </w:divBdr>
        </w:div>
        <w:div w:id="1194348550">
          <w:marLeft w:val="480"/>
          <w:marRight w:val="0"/>
          <w:marTop w:val="0"/>
          <w:marBottom w:val="0"/>
          <w:divBdr>
            <w:top w:val="none" w:sz="0" w:space="0" w:color="auto"/>
            <w:left w:val="none" w:sz="0" w:space="0" w:color="auto"/>
            <w:bottom w:val="none" w:sz="0" w:space="0" w:color="auto"/>
            <w:right w:val="none" w:sz="0" w:space="0" w:color="auto"/>
          </w:divBdr>
        </w:div>
        <w:div w:id="1248926451">
          <w:marLeft w:val="480"/>
          <w:marRight w:val="0"/>
          <w:marTop w:val="0"/>
          <w:marBottom w:val="0"/>
          <w:divBdr>
            <w:top w:val="none" w:sz="0" w:space="0" w:color="auto"/>
            <w:left w:val="none" w:sz="0" w:space="0" w:color="auto"/>
            <w:bottom w:val="none" w:sz="0" w:space="0" w:color="auto"/>
            <w:right w:val="none" w:sz="0" w:space="0" w:color="auto"/>
          </w:divBdr>
        </w:div>
        <w:div w:id="1310016077">
          <w:marLeft w:val="480"/>
          <w:marRight w:val="0"/>
          <w:marTop w:val="0"/>
          <w:marBottom w:val="0"/>
          <w:divBdr>
            <w:top w:val="none" w:sz="0" w:space="0" w:color="auto"/>
            <w:left w:val="none" w:sz="0" w:space="0" w:color="auto"/>
            <w:bottom w:val="none" w:sz="0" w:space="0" w:color="auto"/>
            <w:right w:val="none" w:sz="0" w:space="0" w:color="auto"/>
          </w:divBdr>
        </w:div>
        <w:div w:id="1343556004">
          <w:marLeft w:val="480"/>
          <w:marRight w:val="0"/>
          <w:marTop w:val="0"/>
          <w:marBottom w:val="0"/>
          <w:divBdr>
            <w:top w:val="none" w:sz="0" w:space="0" w:color="auto"/>
            <w:left w:val="none" w:sz="0" w:space="0" w:color="auto"/>
            <w:bottom w:val="none" w:sz="0" w:space="0" w:color="auto"/>
            <w:right w:val="none" w:sz="0" w:space="0" w:color="auto"/>
          </w:divBdr>
        </w:div>
        <w:div w:id="1363704634">
          <w:marLeft w:val="480"/>
          <w:marRight w:val="0"/>
          <w:marTop w:val="0"/>
          <w:marBottom w:val="0"/>
          <w:divBdr>
            <w:top w:val="none" w:sz="0" w:space="0" w:color="auto"/>
            <w:left w:val="none" w:sz="0" w:space="0" w:color="auto"/>
            <w:bottom w:val="none" w:sz="0" w:space="0" w:color="auto"/>
            <w:right w:val="none" w:sz="0" w:space="0" w:color="auto"/>
          </w:divBdr>
        </w:div>
        <w:div w:id="1380589782">
          <w:marLeft w:val="480"/>
          <w:marRight w:val="0"/>
          <w:marTop w:val="0"/>
          <w:marBottom w:val="0"/>
          <w:divBdr>
            <w:top w:val="none" w:sz="0" w:space="0" w:color="auto"/>
            <w:left w:val="none" w:sz="0" w:space="0" w:color="auto"/>
            <w:bottom w:val="none" w:sz="0" w:space="0" w:color="auto"/>
            <w:right w:val="none" w:sz="0" w:space="0" w:color="auto"/>
          </w:divBdr>
        </w:div>
        <w:div w:id="1386955567">
          <w:marLeft w:val="480"/>
          <w:marRight w:val="0"/>
          <w:marTop w:val="0"/>
          <w:marBottom w:val="0"/>
          <w:divBdr>
            <w:top w:val="none" w:sz="0" w:space="0" w:color="auto"/>
            <w:left w:val="none" w:sz="0" w:space="0" w:color="auto"/>
            <w:bottom w:val="none" w:sz="0" w:space="0" w:color="auto"/>
            <w:right w:val="none" w:sz="0" w:space="0" w:color="auto"/>
          </w:divBdr>
        </w:div>
        <w:div w:id="1426414143">
          <w:marLeft w:val="480"/>
          <w:marRight w:val="0"/>
          <w:marTop w:val="0"/>
          <w:marBottom w:val="0"/>
          <w:divBdr>
            <w:top w:val="none" w:sz="0" w:space="0" w:color="auto"/>
            <w:left w:val="none" w:sz="0" w:space="0" w:color="auto"/>
            <w:bottom w:val="none" w:sz="0" w:space="0" w:color="auto"/>
            <w:right w:val="none" w:sz="0" w:space="0" w:color="auto"/>
          </w:divBdr>
        </w:div>
        <w:div w:id="1459950030">
          <w:marLeft w:val="480"/>
          <w:marRight w:val="0"/>
          <w:marTop w:val="0"/>
          <w:marBottom w:val="0"/>
          <w:divBdr>
            <w:top w:val="none" w:sz="0" w:space="0" w:color="auto"/>
            <w:left w:val="none" w:sz="0" w:space="0" w:color="auto"/>
            <w:bottom w:val="none" w:sz="0" w:space="0" w:color="auto"/>
            <w:right w:val="none" w:sz="0" w:space="0" w:color="auto"/>
          </w:divBdr>
        </w:div>
        <w:div w:id="1469012399">
          <w:marLeft w:val="480"/>
          <w:marRight w:val="0"/>
          <w:marTop w:val="0"/>
          <w:marBottom w:val="0"/>
          <w:divBdr>
            <w:top w:val="none" w:sz="0" w:space="0" w:color="auto"/>
            <w:left w:val="none" w:sz="0" w:space="0" w:color="auto"/>
            <w:bottom w:val="none" w:sz="0" w:space="0" w:color="auto"/>
            <w:right w:val="none" w:sz="0" w:space="0" w:color="auto"/>
          </w:divBdr>
        </w:div>
        <w:div w:id="1544513335">
          <w:marLeft w:val="480"/>
          <w:marRight w:val="0"/>
          <w:marTop w:val="0"/>
          <w:marBottom w:val="0"/>
          <w:divBdr>
            <w:top w:val="none" w:sz="0" w:space="0" w:color="auto"/>
            <w:left w:val="none" w:sz="0" w:space="0" w:color="auto"/>
            <w:bottom w:val="none" w:sz="0" w:space="0" w:color="auto"/>
            <w:right w:val="none" w:sz="0" w:space="0" w:color="auto"/>
          </w:divBdr>
        </w:div>
        <w:div w:id="1580210307">
          <w:marLeft w:val="480"/>
          <w:marRight w:val="0"/>
          <w:marTop w:val="0"/>
          <w:marBottom w:val="0"/>
          <w:divBdr>
            <w:top w:val="none" w:sz="0" w:space="0" w:color="auto"/>
            <w:left w:val="none" w:sz="0" w:space="0" w:color="auto"/>
            <w:bottom w:val="none" w:sz="0" w:space="0" w:color="auto"/>
            <w:right w:val="none" w:sz="0" w:space="0" w:color="auto"/>
          </w:divBdr>
        </w:div>
        <w:div w:id="1586649324">
          <w:marLeft w:val="480"/>
          <w:marRight w:val="0"/>
          <w:marTop w:val="0"/>
          <w:marBottom w:val="0"/>
          <w:divBdr>
            <w:top w:val="none" w:sz="0" w:space="0" w:color="auto"/>
            <w:left w:val="none" w:sz="0" w:space="0" w:color="auto"/>
            <w:bottom w:val="none" w:sz="0" w:space="0" w:color="auto"/>
            <w:right w:val="none" w:sz="0" w:space="0" w:color="auto"/>
          </w:divBdr>
        </w:div>
        <w:div w:id="1588268038">
          <w:marLeft w:val="480"/>
          <w:marRight w:val="0"/>
          <w:marTop w:val="0"/>
          <w:marBottom w:val="0"/>
          <w:divBdr>
            <w:top w:val="none" w:sz="0" w:space="0" w:color="auto"/>
            <w:left w:val="none" w:sz="0" w:space="0" w:color="auto"/>
            <w:bottom w:val="none" w:sz="0" w:space="0" w:color="auto"/>
            <w:right w:val="none" w:sz="0" w:space="0" w:color="auto"/>
          </w:divBdr>
        </w:div>
        <w:div w:id="1626109805">
          <w:marLeft w:val="480"/>
          <w:marRight w:val="0"/>
          <w:marTop w:val="0"/>
          <w:marBottom w:val="0"/>
          <w:divBdr>
            <w:top w:val="none" w:sz="0" w:space="0" w:color="auto"/>
            <w:left w:val="none" w:sz="0" w:space="0" w:color="auto"/>
            <w:bottom w:val="none" w:sz="0" w:space="0" w:color="auto"/>
            <w:right w:val="none" w:sz="0" w:space="0" w:color="auto"/>
          </w:divBdr>
        </w:div>
        <w:div w:id="1736128128">
          <w:marLeft w:val="480"/>
          <w:marRight w:val="0"/>
          <w:marTop w:val="0"/>
          <w:marBottom w:val="0"/>
          <w:divBdr>
            <w:top w:val="none" w:sz="0" w:space="0" w:color="auto"/>
            <w:left w:val="none" w:sz="0" w:space="0" w:color="auto"/>
            <w:bottom w:val="none" w:sz="0" w:space="0" w:color="auto"/>
            <w:right w:val="none" w:sz="0" w:space="0" w:color="auto"/>
          </w:divBdr>
        </w:div>
        <w:div w:id="1757283358">
          <w:marLeft w:val="480"/>
          <w:marRight w:val="0"/>
          <w:marTop w:val="0"/>
          <w:marBottom w:val="0"/>
          <w:divBdr>
            <w:top w:val="none" w:sz="0" w:space="0" w:color="auto"/>
            <w:left w:val="none" w:sz="0" w:space="0" w:color="auto"/>
            <w:bottom w:val="none" w:sz="0" w:space="0" w:color="auto"/>
            <w:right w:val="none" w:sz="0" w:space="0" w:color="auto"/>
          </w:divBdr>
        </w:div>
        <w:div w:id="1780761145">
          <w:marLeft w:val="480"/>
          <w:marRight w:val="0"/>
          <w:marTop w:val="0"/>
          <w:marBottom w:val="0"/>
          <w:divBdr>
            <w:top w:val="none" w:sz="0" w:space="0" w:color="auto"/>
            <w:left w:val="none" w:sz="0" w:space="0" w:color="auto"/>
            <w:bottom w:val="none" w:sz="0" w:space="0" w:color="auto"/>
            <w:right w:val="none" w:sz="0" w:space="0" w:color="auto"/>
          </w:divBdr>
        </w:div>
        <w:div w:id="1814713325">
          <w:marLeft w:val="480"/>
          <w:marRight w:val="0"/>
          <w:marTop w:val="0"/>
          <w:marBottom w:val="0"/>
          <w:divBdr>
            <w:top w:val="none" w:sz="0" w:space="0" w:color="auto"/>
            <w:left w:val="none" w:sz="0" w:space="0" w:color="auto"/>
            <w:bottom w:val="none" w:sz="0" w:space="0" w:color="auto"/>
            <w:right w:val="none" w:sz="0" w:space="0" w:color="auto"/>
          </w:divBdr>
        </w:div>
        <w:div w:id="1821387707">
          <w:marLeft w:val="480"/>
          <w:marRight w:val="0"/>
          <w:marTop w:val="0"/>
          <w:marBottom w:val="0"/>
          <w:divBdr>
            <w:top w:val="none" w:sz="0" w:space="0" w:color="auto"/>
            <w:left w:val="none" w:sz="0" w:space="0" w:color="auto"/>
            <w:bottom w:val="none" w:sz="0" w:space="0" w:color="auto"/>
            <w:right w:val="none" w:sz="0" w:space="0" w:color="auto"/>
          </w:divBdr>
        </w:div>
        <w:div w:id="1843815200">
          <w:marLeft w:val="480"/>
          <w:marRight w:val="0"/>
          <w:marTop w:val="0"/>
          <w:marBottom w:val="0"/>
          <w:divBdr>
            <w:top w:val="none" w:sz="0" w:space="0" w:color="auto"/>
            <w:left w:val="none" w:sz="0" w:space="0" w:color="auto"/>
            <w:bottom w:val="none" w:sz="0" w:space="0" w:color="auto"/>
            <w:right w:val="none" w:sz="0" w:space="0" w:color="auto"/>
          </w:divBdr>
        </w:div>
        <w:div w:id="1870876764">
          <w:marLeft w:val="480"/>
          <w:marRight w:val="0"/>
          <w:marTop w:val="0"/>
          <w:marBottom w:val="0"/>
          <w:divBdr>
            <w:top w:val="none" w:sz="0" w:space="0" w:color="auto"/>
            <w:left w:val="none" w:sz="0" w:space="0" w:color="auto"/>
            <w:bottom w:val="none" w:sz="0" w:space="0" w:color="auto"/>
            <w:right w:val="none" w:sz="0" w:space="0" w:color="auto"/>
          </w:divBdr>
        </w:div>
        <w:div w:id="1902867658">
          <w:marLeft w:val="480"/>
          <w:marRight w:val="0"/>
          <w:marTop w:val="0"/>
          <w:marBottom w:val="0"/>
          <w:divBdr>
            <w:top w:val="none" w:sz="0" w:space="0" w:color="auto"/>
            <w:left w:val="none" w:sz="0" w:space="0" w:color="auto"/>
            <w:bottom w:val="none" w:sz="0" w:space="0" w:color="auto"/>
            <w:right w:val="none" w:sz="0" w:space="0" w:color="auto"/>
          </w:divBdr>
        </w:div>
        <w:div w:id="1944800042">
          <w:marLeft w:val="480"/>
          <w:marRight w:val="0"/>
          <w:marTop w:val="0"/>
          <w:marBottom w:val="0"/>
          <w:divBdr>
            <w:top w:val="none" w:sz="0" w:space="0" w:color="auto"/>
            <w:left w:val="none" w:sz="0" w:space="0" w:color="auto"/>
            <w:bottom w:val="none" w:sz="0" w:space="0" w:color="auto"/>
            <w:right w:val="none" w:sz="0" w:space="0" w:color="auto"/>
          </w:divBdr>
        </w:div>
        <w:div w:id="1989553880">
          <w:marLeft w:val="480"/>
          <w:marRight w:val="0"/>
          <w:marTop w:val="0"/>
          <w:marBottom w:val="0"/>
          <w:divBdr>
            <w:top w:val="none" w:sz="0" w:space="0" w:color="auto"/>
            <w:left w:val="none" w:sz="0" w:space="0" w:color="auto"/>
            <w:bottom w:val="none" w:sz="0" w:space="0" w:color="auto"/>
            <w:right w:val="none" w:sz="0" w:space="0" w:color="auto"/>
          </w:divBdr>
        </w:div>
        <w:div w:id="2001616376">
          <w:marLeft w:val="480"/>
          <w:marRight w:val="0"/>
          <w:marTop w:val="0"/>
          <w:marBottom w:val="0"/>
          <w:divBdr>
            <w:top w:val="none" w:sz="0" w:space="0" w:color="auto"/>
            <w:left w:val="none" w:sz="0" w:space="0" w:color="auto"/>
            <w:bottom w:val="none" w:sz="0" w:space="0" w:color="auto"/>
            <w:right w:val="none" w:sz="0" w:space="0" w:color="auto"/>
          </w:divBdr>
        </w:div>
        <w:div w:id="2007443099">
          <w:marLeft w:val="480"/>
          <w:marRight w:val="0"/>
          <w:marTop w:val="0"/>
          <w:marBottom w:val="0"/>
          <w:divBdr>
            <w:top w:val="none" w:sz="0" w:space="0" w:color="auto"/>
            <w:left w:val="none" w:sz="0" w:space="0" w:color="auto"/>
            <w:bottom w:val="none" w:sz="0" w:space="0" w:color="auto"/>
            <w:right w:val="none" w:sz="0" w:space="0" w:color="auto"/>
          </w:divBdr>
        </w:div>
        <w:div w:id="2010407337">
          <w:marLeft w:val="480"/>
          <w:marRight w:val="0"/>
          <w:marTop w:val="0"/>
          <w:marBottom w:val="0"/>
          <w:divBdr>
            <w:top w:val="none" w:sz="0" w:space="0" w:color="auto"/>
            <w:left w:val="none" w:sz="0" w:space="0" w:color="auto"/>
            <w:bottom w:val="none" w:sz="0" w:space="0" w:color="auto"/>
            <w:right w:val="none" w:sz="0" w:space="0" w:color="auto"/>
          </w:divBdr>
        </w:div>
        <w:div w:id="2021082959">
          <w:marLeft w:val="480"/>
          <w:marRight w:val="0"/>
          <w:marTop w:val="0"/>
          <w:marBottom w:val="0"/>
          <w:divBdr>
            <w:top w:val="none" w:sz="0" w:space="0" w:color="auto"/>
            <w:left w:val="none" w:sz="0" w:space="0" w:color="auto"/>
            <w:bottom w:val="none" w:sz="0" w:space="0" w:color="auto"/>
            <w:right w:val="none" w:sz="0" w:space="0" w:color="auto"/>
          </w:divBdr>
        </w:div>
        <w:div w:id="2038386820">
          <w:marLeft w:val="480"/>
          <w:marRight w:val="0"/>
          <w:marTop w:val="0"/>
          <w:marBottom w:val="0"/>
          <w:divBdr>
            <w:top w:val="none" w:sz="0" w:space="0" w:color="auto"/>
            <w:left w:val="none" w:sz="0" w:space="0" w:color="auto"/>
            <w:bottom w:val="none" w:sz="0" w:space="0" w:color="auto"/>
            <w:right w:val="none" w:sz="0" w:space="0" w:color="auto"/>
          </w:divBdr>
        </w:div>
        <w:div w:id="2040399695">
          <w:marLeft w:val="480"/>
          <w:marRight w:val="0"/>
          <w:marTop w:val="0"/>
          <w:marBottom w:val="0"/>
          <w:divBdr>
            <w:top w:val="none" w:sz="0" w:space="0" w:color="auto"/>
            <w:left w:val="none" w:sz="0" w:space="0" w:color="auto"/>
            <w:bottom w:val="none" w:sz="0" w:space="0" w:color="auto"/>
            <w:right w:val="none" w:sz="0" w:space="0" w:color="auto"/>
          </w:divBdr>
        </w:div>
        <w:div w:id="2123180372">
          <w:marLeft w:val="480"/>
          <w:marRight w:val="0"/>
          <w:marTop w:val="0"/>
          <w:marBottom w:val="0"/>
          <w:divBdr>
            <w:top w:val="none" w:sz="0" w:space="0" w:color="auto"/>
            <w:left w:val="none" w:sz="0" w:space="0" w:color="auto"/>
            <w:bottom w:val="none" w:sz="0" w:space="0" w:color="auto"/>
            <w:right w:val="none" w:sz="0" w:space="0" w:color="auto"/>
          </w:divBdr>
        </w:div>
        <w:div w:id="2137940384">
          <w:marLeft w:val="480"/>
          <w:marRight w:val="0"/>
          <w:marTop w:val="0"/>
          <w:marBottom w:val="0"/>
          <w:divBdr>
            <w:top w:val="none" w:sz="0" w:space="0" w:color="auto"/>
            <w:left w:val="none" w:sz="0" w:space="0" w:color="auto"/>
            <w:bottom w:val="none" w:sz="0" w:space="0" w:color="auto"/>
            <w:right w:val="none" w:sz="0" w:space="0" w:color="auto"/>
          </w:divBdr>
        </w:div>
      </w:divsChild>
    </w:div>
    <w:div w:id="1426537795">
      <w:bodyDiv w:val="1"/>
      <w:marLeft w:val="0"/>
      <w:marRight w:val="0"/>
      <w:marTop w:val="0"/>
      <w:marBottom w:val="0"/>
      <w:divBdr>
        <w:top w:val="none" w:sz="0" w:space="0" w:color="auto"/>
        <w:left w:val="none" w:sz="0" w:space="0" w:color="auto"/>
        <w:bottom w:val="none" w:sz="0" w:space="0" w:color="auto"/>
        <w:right w:val="none" w:sz="0" w:space="0" w:color="auto"/>
      </w:divBdr>
      <w:divsChild>
        <w:div w:id="17706885">
          <w:marLeft w:val="480"/>
          <w:marRight w:val="0"/>
          <w:marTop w:val="0"/>
          <w:marBottom w:val="0"/>
          <w:divBdr>
            <w:top w:val="none" w:sz="0" w:space="0" w:color="auto"/>
            <w:left w:val="none" w:sz="0" w:space="0" w:color="auto"/>
            <w:bottom w:val="none" w:sz="0" w:space="0" w:color="auto"/>
            <w:right w:val="none" w:sz="0" w:space="0" w:color="auto"/>
          </w:divBdr>
        </w:div>
        <w:div w:id="31811980">
          <w:marLeft w:val="480"/>
          <w:marRight w:val="0"/>
          <w:marTop w:val="0"/>
          <w:marBottom w:val="0"/>
          <w:divBdr>
            <w:top w:val="none" w:sz="0" w:space="0" w:color="auto"/>
            <w:left w:val="none" w:sz="0" w:space="0" w:color="auto"/>
            <w:bottom w:val="none" w:sz="0" w:space="0" w:color="auto"/>
            <w:right w:val="none" w:sz="0" w:space="0" w:color="auto"/>
          </w:divBdr>
        </w:div>
        <w:div w:id="46683448">
          <w:marLeft w:val="480"/>
          <w:marRight w:val="0"/>
          <w:marTop w:val="0"/>
          <w:marBottom w:val="0"/>
          <w:divBdr>
            <w:top w:val="none" w:sz="0" w:space="0" w:color="auto"/>
            <w:left w:val="none" w:sz="0" w:space="0" w:color="auto"/>
            <w:bottom w:val="none" w:sz="0" w:space="0" w:color="auto"/>
            <w:right w:val="none" w:sz="0" w:space="0" w:color="auto"/>
          </w:divBdr>
        </w:div>
        <w:div w:id="105389898">
          <w:marLeft w:val="480"/>
          <w:marRight w:val="0"/>
          <w:marTop w:val="0"/>
          <w:marBottom w:val="0"/>
          <w:divBdr>
            <w:top w:val="none" w:sz="0" w:space="0" w:color="auto"/>
            <w:left w:val="none" w:sz="0" w:space="0" w:color="auto"/>
            <w:bottom w:val="none" w:sz="0" w:space="0" w:color="auto"/>
            <w:right w:val="none" w:sz="0" w:space="0" w:color="auto"/>
          </w:divBdr>
        </w:div>
        <w:div w:id="126246072">
          <w:marLeft w:val="480"/>
          <w:marRight w:val="0"/>
          <w:marTop w:val="0"/>
          <w:marBottom w:val="0"/>
          <w:divBdr>
            <w:top w:val="none" w:sz="0" w:space="0" w:color="auto"/>
            <w:left w:val="none" w:sz="0" w:space="0" w:color="auto"/>
            <w:bottom w:val="none" w:sz="0" w:space="0" w:color="auto"/>
            <w:right w:val="none" w:sz="0" w:space="0" w:color="auto"/>
          </w:divBdr>
        </w:div>
        <w:div w:id="147786787">
          <w:marLeft w:val="480"/>
          <w:marRight w:val="0"/>
          <w:marTop w:val="0"/>
          <w:marBottom w:val="0"/>
          <w:divBdr>
            <w:top w:val="none" w:sz="0" w:space="0" w:color="auto"/>
            <w:left w:val="none" w:sz="0" w:space="0" w:color="auto"/>
            <w:bottom w:val="none" w:sz="0" w:space="0" w:color="auto"/>
            <w:right w:val="none" w:sz="0" w:space="0" w:color="auto"/>
          </w:divBdr>
        </w:div>
        <w:div w:id="197738315">
          <w:marLeft w:val="480"/>
          <w:marRight w:val="0"/>
          <w:marTop w:val="0"/>
          <w:marBottom w:val="0"/>
          <w:divBdr>
            <w:top w:val="none" w:sz="0" w:space="0" w:color="auto"/>
            <w:left w:val="none" w:sz="0" w:space="0" w:color="auto"/>
            <w:bottom w:val="none" w:sz="0" w:space="0" w:color="auto"/>
            <w:right w:val="none" w:sz="0" w:space="0" w:color="auto"/>
          </w:divBdr>
        </w:div>
        <w:div w:id="288098909">
          <w:marLeft w:val="480"/>
          <w:marRight w:val="0"/>
          <w:marTop w:val="0"/>
          <w:marBottom w:val="0"/>
          <w:divBdr>
            <w:top w:val="none" w:sz="0" w:space="0" w:color="auto"/>
            <w:left w:val="none" w:sz="0" w:space="0" w:color="auto"/>
            <w:bottom w:val="none" w:sz="0" w:space="0" w:color="auto"/>
            <w:right w:val="none" w:sz="0" w:space="0" w:color="auto"/>
          </w:divBdr>
        </w:div>
        <w:div w:id="317344303">
          <w:marLeft w:val="480"/>
          <w:marRight w:val="0"/>
          <w:marTop w:val="0"/>
          <w:marBottom w:val="0"/>
          <w:divBdr>
            <w:top w:val="none" w:sz="0" w:space="0" w:color="auto"/>
            <w:left w:val="none" w:sz="0" w:space="0" w:color="auto"/>
            <w:bottom w:val="none" w:sz="0" w:space="0" w:color="auto"/>
            <w:right w:val="none" w:sz="0" w:space="0" w:color="auto"/>
          </w:divBdr>
        </w:div>
        <w:div w:id="332532362">
          <w:marLeft w:val="480"/>
          <w:marRight w:val="0"/>
          <w:marTop w:val="0"/>
          <w:marBottom w:val="0"/>
          <w:divBdr>
            <w:top w:val="none" w:sz="0" w:space="0" w:color="auto"/>
            <w:left w:val="none" w:sz="0" w:space="0" w:color="auto"/>
            <w:bottom w:val="none" w:sz="0" w:space="0" w:color="auto"/>
            <w:right w:val="none" w:sz="0" w:space="0" w:color="auto"/>
          </w:divBdr>
        </w:div>
        <w:div w:id="339890431">
          <w:marLeft w:val="480"/>
          <w:marRight w:val="0"/>
          <w:marTop w:val="0"/>
          <w:marBottom w:val="0"/>
          <w:divBdr>
            <w:top w:val="none" w:sz="0" w:space="0" w:color="auto"/>
            <w:left w:val="none" w:sz="0" w:space="0" w:color="auto"/>
            <w:bottom w:val="none" w:sz="0" w:space="0" w:color="auto"/>
            <w:right w:val="none" w:sz="0" w:space="0" w:color="auto"/>
          </w:divBdr>
        </w:div>
        <w:div w:id="375737834">
          <w:marLeft w:val="480"/>
          <w:marRight w:val="0"/>
          <w:marTop w:val="0"/>
          <w:marBottom w:val="0"/>
          <w:divBdr>
            <w:top w:val="none" w:sz="0" w:space="0" w:color="auto"/>
            <w:left w:val="none" w:sz="0" w:space="0" w:color="auto"/>
            <w:bottom w:val="none" w:sz="0" w:space="0" w:color="auto"/>
            <w:right w:val="none" w:sz="0" w:space="0" w:color="auto"/>
          </w:divBdr>
        </w:div>
        <w:div w:id="445389251">
          <w:marLeft w:val="480"/>
          <w:marRight w:val="0"/>
          <w:marTop w:val="0"/>
          <w:marBottom w:val="0"/>
          <w:divBdr>
            <w:top w:val="none" w:sz="0" w:space="0" w:color="auto"/>
            <w:left w:val="none" w:sz="0" w:space="0" w:color="auto"/>
            <w:bottom w:val="none" w:sz="0" w:space="0" w:color="auto"/>
            <w:right w:val="none" w:sz="0" w:space="0" w:color="auto"/>
          </w:divBdr>
        </w:div>
        <w:div w:id="448008186">
          <w:marLeft w:val="480"/>
          <w:marRight w:val="0"/>
          <w:marTop w:val="0"/>
          <w:marBottom w:val="0"/>
          <w:divBdr>
            <w:top w:val="none" w:sz="0" w:space="0" w:color="auto"/>
            <w:left w:val="none" w:sz="0" w:space="0" w:color="auto"/>
            <w:bottom w:val="none" w:sz="0" w:space="0" w:color="auto"/>
            <w:right w:val="none" w:sz="0" w:space="0" w:color="auto"/>
          </w:divBdr>
        </w:div>
        <w:div w:id="449395218">
          <w:marLeft w:val="480"/>
          <w:marRight w:val="0"/>
          <w:marTop w:val="0"/>
          <w:marBottom w:val="0"/>
          <w:divBdr>
            <w:top w:val="none" w:sz="0" w:space="0" w:color="auto"/>
            <w:left w:val="none" w:sz="0" w:space="0" w:color="auto"/>
            <w:bottom w:val="none" w:sz="0" w:space="0" w:color="auto"/>
            <w:right w:val="none" w:sz="0" w:space="0" w:color="auto"/>
          </w:divBdr>
        </w:div>
        <w:div w:id="474177765">
          <w:marLeft w:val="480"/>
          <w:marRight w:val="0"/>
          <w:marTop w:val="0"/>
          <w:marBottom w:val="0"/>
          <w:divBdr>
            <w:top w:val="none" w:sz="0" w:space="0" w:color="auto"/>
            <w:left w:val="none" w:sz="0" w:space="0" w:color="auto"/>
            <w:bottom w:val="none" w:sz="0" w:space="0" w:color="auto"/>
            <w:right w:val="none" w:sz="0" w:space="0" w:color="auto"/>
          </w:divBdr>
        </w:div>
        <w:div w:id="544485104">
          <w:marLeft w:val="480"/>
          <w:marRight w:val="0"/>
          <w:marTop w:val="0"/>
          <w:marBottom w:val="0"/>
          <w:divBdr>
            <w:top w:val="none" w:sz="0" w:space="0" w:color="auto"/>
            <w:left w:val="none" w:sz="0" w:space="0" w:color="auto"/>
            <w:bottom w:val="none" w:sz="0" w:space="0" w:color="auto"/>
            <w:right w:val="none" w:sz="0" w:space="0" w:color="auto"/>
          </w:divBdr>
        </w:div>
        <w:div w:id="570121236">
          <w:marLeft w:val="480"/>
          <w:marRight w:val="0"/>
          <w:marTop w:val="0"/>
          <w:marBottom w:val="0"/>
          <w:divBdr>
            <w:top w:val="none" w:sz="0" w:space="0" w:color="auto"/>
            <w:left w:val="none" w:sz="0" w:space="0" w:color="auto"/>
            <w:bottom w:val="none" w:sz="0" w:space="0" w:color="auto"/>
            <w:right w:val="none" w:sz="0" w:space="0" w:color="auto"/>
          </w:divBdr>
        </w:div>
        <w:div w:id="601885186">
          <w:marLeft w:val="480"/>
          <w:marRight w:val="0"/>
          <w:marTop w:val="0"/>
          <w:marBottom w:val="0"/>
          <w:divBdr>
            <w:top w:val="none" w:sz="0" w:space="0" w:color="auto"/>
            <w:left w:val="none" w:sz="0" w:space="0" w:color="auto"/>
            <w:bottom w:val="none" w:sz="0" w:space="0" w:color="auto"/>
            <w:right w:val="none" w:sz="0" w:space="0" w:color="auto"/>
          </w:divBdr>
        </w:div>
        <w:div w:id="601956738">
          <w:marLeft w:val="480"/>
          <w:marRight w:val="0"/>
          <w:marTop w:val="0"/>
          <w:marBottom w:val="0"/>
          <w:divBdr>
            <w:top w:val="none" w:sz="0" w:space="0" w:color="auto"/>
            <w:left w:val="none" w:sz="0" w:space="0" w:color="auto"/>
            <w:bottom w:val="none" w:sz="0" w:space="0" w:color="auto"/>
            <w:right w:val="none" w:sz="0" w:space="0" w:color="auto"/>
          </w:divBdr>
        </w:div>
        <w:div w:id="604119332">
          <w:marLeft w:val="480"/>
          <w:marRight w:val="0"/>
          <w:marTop w:val="0"/>
          <w:marBottom w:val="0"/>
          <w:divBdr>
            <w:top w:val="none" w:sz="0" w:space="0" w:color="auto"/>
            <w:left w:val="none" w:sz="0" w:space="0" w:color="auto"/>
            <w:bottom w:val="none" w:sz="0" w:space="0" w:color="auto"/>
            <w:right w:val="none" w:sz="0" w:space="0" w:color="auto"/>
          </w:divBdr>
        </w:div>
        <w:div w:id="655769943">
          <w:marLeft w:val="480"/>
          <w:marRight w:val="0"/>
          <w:marTop w:val="0"/>
          <w:marBottom w:val="0"/>
          <w:divBdr>
            <w:top w:val="none" w:sz="0" w:space="0" w:color="auto"/>
            <w:left w:val="none" w:sz="0" w:space="0" w:color="auto"/>
            <w:bottom w:val="none" w:sz="0" w:space="0" w:color="auto"/>
            <w:right w:val="none" w:sz="0" w:space="0" w:color="auto"/>
          </w:divBdr>
        </w:div>
        <w:div w:id="692344356">
          <w:marLeft w:val="480"/>
          <w:marRight w:val="0"/>
          <w:marTop w:val="0"/>
          <w:marBottom w:val="0"/>
          <w:divBdr>
            <w:top w:val="none" w:sz="0" w:space="0" w:color="auto"/>
            <w:left w:val="none" w:sz="0" w:space="0" w:color="auto"/>
            <w:bottom w:val="none" w:sz="0" w:space="0" w:color="auto"/>
            <w:right w:val="none" w:sz="0" w:space="0" w:color="auto"/>
          </w:divBdr>
        </w:div>
        <w:div w:id="734471919">
          <w:marLeft w:val="480"/>
          <w:marRight w:val="0"/>
          <w:marTop w:val="0"/>
          <w:marBottom w:val="0"/>
          <w:divBdr>
            <w:top w:val="none" w:sz="0" w:space="0" w:color="auto"/>
            <w:left w:val="none" w:sz="0" w:space="0" w:color="auto"/>
            <w:bottom w:val="none" w:sz="0" w:space="0" w:color="auto"/>
            <w:right w:val="none" w:sz="0" w:space="0" w:color="auto"/>
          </w:divBdr>
        </w:div>
        <w:div w:id="741104166">
          <w:marLeft w:val="480"/>
          <w:marRight w:val="0"/>
          <w:marTop w:val="0"/>
          <w:marBottom w:val="0"/>
          <w:divBdr>
            <w:top w:val="none" w:sz="0" w:space="0" w:color="auto"/>
            <w:left w:val="none" w:sz="0" w:space="0" w:color="auto"/>
            <w:bottom w:val="none" w:sz="0" w:space="0" w:color="auto"/>
            <w:right w:val="none" w:sz="0" w:space="0" w:color="auto"/>
          </w:divBdr>
        </w:div>
        <w:div w:id="756907026">
          <w:marLeft w:val="480"/>
          <w:marRight w:val="0"/>
          <w:marTop w:val="0"/>
          <w:marBottom w:val="0"/>
          <w:divBdr>
            <w:top w:val="none" w:sz="0" w:space="0" w:color="auto"/>
            <w:left w:val="none" w:sz="0" w:space="0" w:color="auto"/>
            <w:bottom w:val="none" w:sz="0" w:space="0" w:color="auto"/>
            <w:right w:val="none" w:sz="0" w:space="0" w:color="auto"/>
          </w:divBdr>
        </w:div>
        <w:div w:id="808135623">
          <w:marLeft w:val="480"/>
          <w:marRight w:val="0"/>
          <w:marTop w:val="0"/>
          <w:marBottom w:val="0"/>
          <w:divBdr>
            <w:top w:val="none" w:sz="0" w:space="0" w:color="auto"/>
            <w:left w:val="none" w:sz="0" w:space="0" w:color="auto"/>
            <w:bottom w:val="none" w:sz="0" w:space="0" w:color="auto"/>
            <w:right w:val="none" w:sz="0" w:space="0" w:color="auto"/>
          </w:divBdr>
        </w:div>
        <w:div w:id="809319887">
          <w:marLeft w:val="480"/>
          <w:marRight w:val="0"/>
          <w:marTop w:val="0"/>
          <w:marBottom w:val="0"/>
          <w:divBdr>
            <w:top w:val="none" w:sz="0" w:space="0" w:color="auto"/>
            <w:left w:val="none" w:sz="0" w:space="0" w:color="auto"/>
            <w:bottom w:val="none" w:sz="0" w:space="0" w:color="auto"/>
            <w:right w:val="none" w:sz="0" w:space="0" w:color="auto"/>
          </w:divBdr>
        </w:div>
        <w:div w:id="868420370">
          <w:marLeft w:val="480"/>
          <w:marRight w:val="0"/>
          <w:marTop w:val="0"/>
          <w:marBottom w:val="0"/>
          <w:divBdr>
            <w:top w:val="none" w:sz="0" w:space="0" w:color="auto"/>
            <w:left w:val="none" w:sz="0" w:space="0" w:color="auto"/>
            <w:bottom w:val="none" w:sz="0" w:space="0" w:color="auto"/>
            <w:right w:val="none" w:sz="0" w:space="0" w:color="auto"/>
          </w:divBdr>
        </w:div>
        <w:div w:id="884411547">
          <w:marLeft w:val="480"/>
          <w:marRight w:val="0"/>
          <w:marTop w:val="0"/>
          <w:marBottom w:val="0"/>
          <w:divBdr>
            <w:top w:val="none" w:sz="0" w:space="0" w:color="auto"/>
            <w:left w:val="none" w:sz="0" w:space="0" w:color="auto"/>
            <w:bottom w:val="none" w:sz="0" w:space="0" w:color="auto"/>
            <w:right w:val="none" w:sz="0" w:space="0" w:color="auto"/>
          </w:divBdr>
        </w:div>
        <w:div w:id="906840946">
          <w:marLeft w:val="480"/>
          <w:marRight w:val="0"/>
          <w:marTop w:val="0"/>
          <w:marBottom w:val="0"/>
          <w:divBdr>
            <w:top w:val="none" w:sz="0" w:space="0" w:color="auto"/>
            <w:left w:val="none" w:sz="0" w:space="0" w:color="auto"/>
            <w:bottom w:val="none" w:sz="0" w:space="0" w:color="auto"/>
            <w:right w:val="none" w:sz="0" w:space="0" w:color="auto"/>
          </w:divBdr>
        </w:div>
        <w:div w:id="925267188">
          <w:marLeft w:val="480"/>
          <w:marRight w:val="0"/>
          <w:marTop w:val="0"/>
          <w:marBottom w:val="0"/>
          <w:divBdr>
            <w:top w:val="none" w:sz="0" w:space="0" w:color="auto"/>
            <w:left w:val="none" w:sz="0" w:space="0" w:color="auto"/>
            <w:bottom w:val="none" w:sz="0" w:space="0" w:color="auto"/>
            <w:right w:val="none" w:sz="0" w:space="0" w:color="auto"/>
          </w:divBdr>
        </w:div>
        <w:div w:id="1087649798">
          <w:marLeft w:val="480"/>
          <w:marRight w:val="0"/>
          <w:marTop w:val="0"/>
          <w:marBottom w:val="0"/>
          <w:divBdr>
            <w:top w:val="none" w:sz="0" w:space="0" w:color="auto"/>
            <w:left w:val="none" w:sz="0" w:space="0" w:color="auto"/>
            <w:bottom w:val="none" w:sz="0" w:space="0" w:color="auto"/>
            <w:right w:val="none" w:sz="0" w:space="0" w:color="auto"/>
          </w:divBdr>
        </w:div>
        <w:div w:id="1136676651">
          <w:marLeft w:val="480"/>
          <w:marRight w:val="0"/>
          <w:marTop w:val="0"/>
          <w:marBottom w:val="0"/>
          <w:divBdr>
            <w:top w:val="none" w:sz="0" w:space="0" w:color="auto"/>
            <w:left w:val="none" w:sz="0" w:space="0" w:color="auto"/>
            <w:bottom w:val="none" w:sz="0" w:space="0" w:color="auto"/>
            <w:right w:val="none" w:sz="0" w:space="0" w:color="auto"/>
          </w:divBdr>
        </w:div>
        <w:div w:id="1144588358">
          <w:marLeft w:val="480"/>
          <w:marRight w:val="0"/>
          <w:marTop w:val="0"/>
          <w:marBottom w:val="0"/>
          <w:divBdr>
            <w:top w:val="none" w:sz="0" w:space="0" w:color="auto"/>
            <w:left w:val="none" w:sz="0" w:space="0" w:color="auto"/>
            <w:bottom w:val="none" w:sz="0" w:space="0" w:color="auto"/>
            <w:right w:val="none" w:sz="0" w:space="0" w:color="auto"/>
          </w:divBdr>
        </w:div>
        <w:div w:id="1188325654">
          <w:marLeft w:val="480"/>
          <w:marRight w:val="0"/>
          <w:marTop w:val="0"/>
          <w:marBottom w:val="0"/>
          <w:divBdr>
            <w:top w:val="none" w:sz="0" w:space="0" w:color="auto"/>
            <w:left w:val="none" w:sz="0" w:space="0" w:color="auto"/>
            <w:bottom w:val="none" w:sz="0" w:space="0" w:color="auto"/>
            <w:right w:val="none" w:sz="0" w:space="0" w:color="auto"/>
          </w:divBdr>
        </w:div>
        <w:div w:id="1193299316">
          <w:marLeft w:val="480"/>
          <w:marRight w:val="0"/>
          <w:marTop w:val="0"/>
          <w:marBottom w:val="0"/>
          <w:divBdr>
            <w:top w:val="none" w:sz="0" w:space="0" w:color="auto"/>
            <w:left w:val="none" w:sz="0" w:space="0" w:color="auto"/>
            <w:bottom w:val="none" w:sz="0" w:space="0" w:color="auto"/>
            <w:right w:val="none" w:sz="0" w:space="0" w:color="auto"/>
          </w:divBdr>
        </w:div>
        <w:div w:id="1231773696">
          <w:marLeft w:val="480"/>
          <w:marRight w:val="0"/>
          <w:marTop w:val="0"/>
          <w:marBottom w:val="0"/>
          <w:divBdr>
            <w:top w:val="none" w:sz="0" w:space="0" w:color="auto"/>
            <w:left w:val="none" w:sz="0" w:space="0" w:color="auto"/>
            <w:bottom w:val="none" w:sz="0" w:space="0" w:color="auto"/>
            <w:right w:val="none" w:sz="0" w:space="0" w:color="auto"/>
          </w:divBdr>
        </w:div>
        <w:div w:id="1276791103">
          <w:marLeft w:val="480"/>
          <w:marRight w:val="0"/>
          <w:marTop w:val="0"/>
          <w:marBottom w:val="0"/>
          <w:divBdr>
            <w:top w:val="none" w:sz="0" w:space="0" w:color="auto"/>
            <w:left w:val="none" w:sz="0" w:space="0" w:color="auto"/>
            <w:bottom w:val="none" w:sz="0" w:space="0" w:color="auto"/>
            <w:right w:val="none" w:sz="0" w:space="0" w:color="auto"/>
          </w:divBdr>
        </w:div>
        <w:div w:id="1334916246">
          <w:marLeft w:val="480"/>
          <w:marRight w:val="0"/>
          <w:marTop w:val="0"/>
          <w:marBottom w:val="0"/>
          <w:divBdr>
            <w:top w:val="none" w:sz="0" w:space="0" w:color="auto"/>
            <w:left w:val="none" w:sz="0" w:space="0" w:color="auto"/>
            <w:bottom w:val="none" w:sz="0" w:space="0" w:color="auto"/>
            <w:right w:val="none" w:sz="0" w:space="0" w:color="auto"/>
          </w:divBdr>
        </w:div>
        <w:div w:id="1408461076">
          <w:marLeft w:val="480"/>
          <w:marRight w:val="0"/>
          <w:marTop w:val="0"/>
          <w:marBottom w:val="0"/>
          <w:divBdr>
            <w:top w:val="none" w:sz="0" w:space="0" w:color="auto"/>
            <w:left w:val="none" w:sz="0" w:space="0" w:color="auto"/>
            <w:bottom w:val="none" w:sz="0" w:space="0" w:color="auto"/>
            <w:right w:val="none" w:sz="0" w:space="0" w:color="auto"/>
          </w:divBdr>
        </w:div>
        <w:div w:id="1456481427">
          <w:marLeft w:val="480"/>
          <w:marRight w:val="0"/>
          <w:marTop w:val="0"/>
          <w:marBottom w:val="0"/>
          <w:divBdr>
            <w:top w:val="none" w:sz="0" w:space="0" w:color="auto"/>
            <w:left w:val="none" w:sz="0" w:space="0" w:color="auto"/>
            <w:bottom w:val="none" w:sz="0" w:space="0" w:color="auto"/>
            <w:right w:val="none" w:sz="0" w:space="0" w:color="auto"/>
          </w:divBdr>
        </w:div>
        <w:div w:id="1476678195">
          <w:marLeft w:val="480"/>
          <w:marRight w:val="0"/>
          <w:marTop w:val="0"/>
          <w:marBottom w:val="0"/>
          <w:divBdr>
            <w:top w:val="none" w:sz="0" w:space="0" w:color="auto"/>
            <w:left w:val="none" w:sz="0" w:space="0" w:color="auto"/>
            <w:bottom w:val="none" w:sz="0" w:space="0" w:color="auto"/>
            <w:right w:val="none" w:sz="0" w:space="0" w:color="auto"/>
          </w:divBdr>
        </w:div>
        <w:div w:id="1493571208">
          <w:marLeft w:val="480"/>
          <w:marRight w:val="0"/>
          <w:marTop w:val="0"/>
          <w:marBottom w:val="0"/>
          <w:divBdr>
            <w:top w:val="none" w:sz="0" w:space="0" w:color="auto"/>
            <w:left w:val="none" w:sz="0" w:space="0" w:color="auto"/>
            <w:bottom w:val="none" w:sz="0" w:space="0" w:color="auto"/>
            <w:right w:val="none" w:sz="0" w:space="0" w:color="auto"/>
          </w:divBdr>
        </w:div>
        <w:div w:id="1505629842">
          <w:marLeft w:val="480"/>
          <w:marRight w:val="0"/>
          <w:marTop w:val="0"/>
          <w:marBottom w:val="0"/>
          <w:divBdr>
            <w:top w:val="none" w:sz="0" w:space="0" w:color="auto"/>
            <w:left w:val="none" w:sz="0" w:space="0" w:color="auto"/>
            <w:bottom w:val="none" w:sz="0" w:space="0" w:color="auto"/>
            <w:right w:val="none" w:sz="0" w:space="0" w:color="auto"/>
          </w:divBdr>
        </w:div>
        <w:div w:id="1513495188">
          <w:marLeft w:val="480"/>
          <w:marRight w:val="0"/>
          <w:marTop w:val="0"/>
          <w:marBottom w:val="0"/>
          <w:divBdr>
            <w:top w:val="none" w:sz="0" w:space="0" w:color="auto"/>
            <w:left w:val="none" w:sz="0" w:space="0" w:color="auto"/>
            <w:bottom w:val="none" w:sz="0" w:space="0" w:color="auto"/>
            <w:right w:val="none" w:sz="0" w:space="0" w:color="auto"/>
          </w:divBdr>
        </w:div>
        <w:div w:id="1524249229">
          <w:marLeft w:val="480"/>
          <w:marRight w:val="0"/>
          <w:marTop w:val="0"/>
          <w:marBottom w:val="0"/>
          <w:divBdr>
            <w:top w:val="none" w:sz="0" w:space="0" w:color="auto"/>
            <w:left w:val="none" w:sz="0" w:space="0" w:color="auto"/>
            <w:bottom w:val="none" w:sz="0" w:space="0" w:color="auto"/>
            <w:right w:val="none" w:sz="0" w:space="0" w:color="auto"/>
          </w:divBdr>
        </w:div>
        <w:div w:id="1525245925">
          <w:marLeft w:val="480"/>
          <w:marRight w:val="0"/>
          <w:marTop w:val="0"/>
          <w:marBottom w:val="0"/>
          <w:divBdr>
            <w:top w:val="none" w:sz="0" w:space="0" w:color="auto"/>
            <w:left w:val="none" w:sz="0" w:space="0" w:color="auto"/>
            <w:bottom w:val="none" w:sz="0" w:space="0" w:color="auto"/>
            <w:right w:val="none" w:sz="0" w:space="0" w:color="auto"/>
          </w:divBdr>
        </w:div>
        <w:div w:id="1538079651">
          <w:marLeft w:val="480"/>
          <w:marRight w:val="0"/>
          <w:marTop w:val="0"/>
          <w:marBottom w:val="0"/>
          <w:divBdr>
            <w:top w:val="none" w:sz="0" w:space="0" w:color="auto"/>
            <w:left w:val="none" w:sz="0" w:space="0" w:color="auto"/>
            <w:bottom w:val="none" w:sz="0" w:space="0" w:color="auto"/>
            <w:right w:val="none" w:sz="0" w:space="0" w:color="auto"/>
          </w:divBdr>
        </w:div>
        <w:div w:id="1554197000">
          <w:marLeft w:val="480"/>
          <w:marRight w:val="0"/>
          <w:marTop w:val="0"/>
          <w:marBottom w:val="0"/>
          <w:divBdr>
            <w:top w:val="none" w:sz="0" w:space="0" w:color="auto"/>
            <w:left w:val="none" w:sz="0" w:space="0" w:color="auto"/>
            <w:bottom w:val="none" w:sz="0" w:space="0" w:color="auto"/>
            <w:right w:val="none" w:sz="0" w:space="0" w:color="auto"/>
          </w:divBdr>
        </w:div>
        <w:div w:id="1583955895">
          <w:marLeft w:val="480"/>
          <w:marRight w:val="0"/>
          <w:marTop w:val="0"/>
          <w:marBottom w:val="0"/>
          <w:divBdr>
            <w:top w:val="none" w:sz="0" w:space="0" w:color="auto"/>
            <w:left w:val="none" w:sz="0" w:space="0" w:color="auto"/>
            <w:bottom w:val="none" w:sz="0" w:space="0" w:color="auto"/>
            <w:right w:val="none" w:sz="0" w:space="0" w:color="auto"/>
          </w:divBdr>
        </w:div>
        <w:div w:id="1687831205">
          <w:marLeft w:val="480"/>
          <w:marRight w:val="0"/>
          <w:marTop w:val="0"/>
          <w:marBottom w:val="0"/>
          <w:divBdr>
            <w:top w:val="none" w:sz="0" w:space="0" w:color="auto"/>
            <w:left w:val="none" w:sz="0" w:space="0" w:color="auto"/>
            <w:bottom w:val="none" w:sz="0" w:space="0" w:color="auto"/>
            <w:right w:val="none" w:sz="0" w:space="0" w:color="auto"/>
          </w:divBdr>
        </w:div>
        <w:div w:id="1700738532">
          <w:marLeft w:val="480"/>
          <w:marRight w:val="0"/>
          <w:marTop w:val="0"/>
          <w:marBottom w:val="0"/>
          <w:divBdr>
            <w:top w:val="none" w:sz="0" w:space="0" w:color="auto"/>
            <w:left w:val="none" w:sz="0" w:space="0" w:color="auto"/>
            <w:bottom w:val="none" w:sz="0" w:space="0" w:color="auto"/>
            <w:right w:val="none" w:sz="0" w:space="0" w:color="auto"/>
          </w:divBdr>
        </w:div>
        <w:div w:id="1705861753">
          <w:marLeft w:val="480"/>
          <w:marRight w:val="0"/>
          <w:marTop w:val="0"/>
          <w:marBottom w:val="0"/>
          <w:divBdr>
            <w:top w:val="none" w:sz="0" w:space="0" w:color="auto"/>
            <w:left w:val="none" w:sz="0" w:space="0" w:color="auto"/>
            <w:bottom w:val="none" w:sz="0" w:space="0" w:color="auto"/>
            <w:right w:val="none" w:sz="0" w:space="0" w:color="auto"/>
          </w:divBdr>
        </w:div>
        <w:div w:id="1718625886">
          <w:marLeft w:val="480"/>
          <w:marRight w:val="0"/>
          <w:marTop w:val="0"/>
          <w:marBottom w:val="0"/>
          <w:divBdr>
            <w:top w:val="none" w:sz="0" w:space="0" w:color="auto"/>
            <w:left w:val="none" w:sz="0" w:space="0" w:color="auto"/>
            <w:bottom w:val="none" w:sz="0" w:space="0" w:color="auto"/>
            <w:right w:val="none" w:sz="0" w:space="0" w:color="auto"/>
          </w:divBdr>
        </w:div>
        <w:div w:id="1736539078">
          <w:marLeft w:val="480"/>
          <w:marRight w:val="0"/>
          <w:marTop w:val="0"/>
          <w:marBottom w:val="0"/>
          <w:divBdr>
            <w:top w:val="none" w:sz="0" w:space="0" w:color="auto"/>
            <w:left w:val="none" w:sz="0" w:space="0" w:color="auto"/>
            <w:bottom w:val="none" w:sz="0" w:space="0" w:color="auto"/>
            <w:right w:val="none" w:sz="0" w:space="0" w:color="auto"/>
          </w:divBdr>
        </w:div>
        <w:div w:id="1772814831">
          <w:marLeft w:val="480"/>
          <w:marRight w:val="0"/>
          <w:marTop w:val="0"/>
          <w:marBottom w:val="0"/>
          <w:divBdr>
            <w:top w:val="none" w:sz="0" w:space="0" w:color="auto"/>
            <w:left w:val="none" w:sz="0" w:space="0" w:color="auto"/>
            <w:bottom w:val="none" w:sz="0" w:space="0" w:color="auto"/>
            <w:right w:val="none" w:sz="0" w:space="0" w:color="auto"/>
          </w:divBdr>
        </w:div>
        <w:div w:id="1808931852">
          <w:marLeft w:val="480"/>
          <w:marRight w:val="0"/>
          <w:marTop w:val="0"/>
          <w:marBottom w:val="0"/>
          <w:divBdr>
            <w:top w:val="none" w:sz="0" w:space="0" w:color="auto"/>
            <w:left w:val="none" w:sz="0" w:space="0" w:color="auto"/>
            <w:bottom w:val="none" w:sz="0" w:space="0" w:color="auto"/>
            <w:right w:val="none" w:sz="0" w:space="0" w:color="auto"/>
          </w:divBdr>
        </w:div>
        <w:div w:id="1809325104">
          <w:marLeft w:val="480"/>
          <w:marRight w:val="0"/>
          <w:marTop w:val="0"/>
          <w:marBottom w:val="0"/>
          <w:divBdr>
            <w:top w:val="none" w:sz="0" w:space="0" w:color="auto"/>
            <w:left w:val="none" w:sz="0" w:space="0" w:color="auto"/>
            <w:bottom w:val="none" w:sz="0" w:space="0" w:color="auto"/>
            <w:right w:val="none" w:sz="0" w:space="0" w:color="auto"/>
          </w:divBdr>
        </w:div>
        <w:div w:id="1813936808">
          <w:marLeft w:val="480"/>
          <w:marRight w:val="0"/>
          <w:marTop w:val="0"/>
          <w:marBottom w:val="0"/>
          <w:divBdr>
            <w:top w:val="none" w:sz="0" w:space="0" w:color="auto"/>
            <w:left w:val="none" w:sz="0" w:space="0" w:color="auto"/>
            <w:bottom w:val="none" w:sz="0" w:space="0" w:color="auto"/>
            <w:right w:val="none" w:sz="0" w:space="0" w:color="auto"/>
          </w:divBdr>
        </w:div>
        <w:div w:id="1825513188">
          <w:marLeft w:val="480"/>
          <w:marRight w:val="0"/>
          <w:marTop w:val="0"/>
          <w:marBottom w:val="0"/>
          <w:divBdr>
            <w:top w:val="none" w:sz="0" w:space="0" w:color="auto"/>
            <w:left w:val="none" w:sz="0" w:space="0" w:color="auto"/>
            <w:bottom w:val="none" w:sz="0" w:space="0" w:color="auto"/>
            <w:right w:val="none" w:sz="0" w:space="0" w:color="auto"/>
          </w:divBdr>
        </w:div>
        <w:div w:id="1828396552">
          <w:marLeft w:val="480"/>
          <w:marRight w:val="0"/>
          <w:marTop w:val="0"/>
          <w:marBottom w:val="0"/>
          <w:divBdr>
            <w:top w:val="none" w:sz="0" w:space="0" w:color="auto"/>
            <w:left w:val="none" w:sz="0" w:space="0" w:color="auto"/>
            <w:bottom w:val="none" w:sz="0" w:space="0" w:color="auto"/>
            <w:right w:val="none" w:sz="0" w:space="0" w:color="auto"/>
          </w:divBdr>
        </w:div>
        <w:div w:id="1833372441">
          <w:marLeft w:val="480"/>
          <w:marRight w:val="0"/>
          <w:marTop w:val="0"/>
          <w:marBottom w:val="0"/>
          <w:divBdr>
            <w:top w:val="none" w:sz="0" w:space="0" w:color="auto"/>
            <w:left w:val="none" w:sz="0" w:space="0" w:color="auto"/>
            <w:bottom w:val="none" w:sz="0" w:space="0" w:color="auto"/>
            <w:right w:val="none" w:sz="0" w:space="0" w:color="auto"/>
          </w:divBdr>
        </w:div>
        <w:div w:id="1849827720">
          <w:marLeft w:val="480"/>
          <w:marRight w:val="0"/>
          <w:marTop w:val="0"/>
          <w:marBottom w:val="0"/>
          <w:divBdr>
            <w:top w:val="none" w:sz="0" w:space="0" w:color="auto"/>
            <w:left w:val="none" w:sz="0" w:space="0" w:color="auto"/>
            <w:bottom w:val="none" w:sz="0" w:space="0" w:color="auto"/>
            <w:right w:val="none" w:sz="0" w:space="0" w:color="auto"/>
          </w:divBdr>
        </w:div>
        <w:div w:id="1859469576">
          <w:marLeft w:val="480"/>
          <w:marRight w:val="0"/>
          <w:marTop w:val="0"/>
          <w:marBottom w:val="0"/>
          <w:divBdr>
            <w:top w:val="none" w:sz="0" w:space="0" w:color="auto"/>
            <w:left w:val="none" w:sz="0" w:space="0" w:color="auto"/>
            <w:bottom w:val="none" w:sz="0" w:space="0" w:color="auto"/>
            <w:right w:val="none" w:sz="0" w:space="0" w:color="auto"/>
          </w:divBdr>
        </w:div>
        <w:div w:id="1867601272">
          <w:marLeft w:val="480"/>
          <w:marRight w:val="0"/>
          <w:marTop w:val="0"/>
          <w:marBottom w:val="0"/>
          <w:divBdr>
            <w:top w:val="none" w:sz="0" w:space="0" w:color="auto"/>
            <w:left w:val="none" w:sz="0" w:space="0" w:color="auto"/>
            <w:bottom w:val="none" w:sz="0" w:space="0" w:color="auto"/>
            <w:right w:val="none" w:sz="0" w:space="0" w:color="auto"/>
          </w:divBdr>
        </w:div>
        <w:div w:id="1868980692">
          <w:marLeft w:val="480"/>
          <w:marRight w:val="0"/>
          <w:marTop w:val="0"/>
          <w:marBottom w:val="0"/>
          <w:divBdr>
            <w:top w:val="none" w:sz="0" w:space="0" w:color="auto"/>
            <w:left w:val="none" w:sz="0" w:space="0" w:color="auto"/>
            <w:bottom w:val="none" w:sz="0" w:space="0" w:color="auto"/>
            <w:right w:val="none" w:sz="0" w:space="0" w:color="auto"/>
          </w:divBdr>
        </w:div>
        <w:div w:id="1881241417">
          <w:marLeft w:val="480"/>
          <w:marRight w:val="0"/>
          <w:marTop w:val="0"/>
          <w:marBottom w:val="0"/>
          <w:divBdr>
            <w:top w:val="none" w:sz="0" w:space="0" w:color="auto"/>
            <w:left w:val="none" w:sz="0" w:space="0" w:color="auto"/>
            <w:bottom w:val="none" w:sz="0" w:space="0" w:color="auto"/>
            <w:right w:val="none" w:sz="0" w:space="0" w:color="auto"/>
          </w:divBdr>
        </w:div>
        <w:div w:id="1953248479">
          <w:marLeft w:val="480"/>
          <w:marRight w:val="0"/>
          <w:marTop w:val="0"/>
          <w:marBottom w:val="0"/>
          <w:divBdr>
            <w:top w:val="none" w:sz="0" w:space="0" w:color="auto"/>
            <w:left w:val="none" w:sz="0" w:space="0" w:color="auto"/>
            <w:bottom w:val="none" w:sz="0" w:space="0" w:color="auto"/>
            <w:right w:val="none" w:sz="0" w:space="0" w:color="auto"/>
          </w:divBdr>
        </w:div>
        <w:div w:id="1957830851">
          <w:marLeft w:val="480"/>
          <w:marRight w:val="0"/>
          <w:marTop w:val="0"/>
          <w:marBottom w:val="0"/>
          <w:divBdr>
            <w:top w:val="none" w:sz="0" w:space="0" w:color="auto"/>
            <w:left w:val="none" w:sz="0" w:space="0" w:color="auto"/>
            <w:bottom w:val="none" w:sz="0" w:space="0" w:color="auto"/>
            <w:right w:val="none" w:sz="0" w:space="0" w:color="auto"/>
          </w:divBdr>
        </w:div>
        <w:div w:id="1960380779">
          <w:marLeft w:val="480"/>
          <w:marRight w:val="0"/>
          <w:marTop w:val="0"/>
          <w:marBottom w:val="0"/>
          <w:divBdr>
            <w:top w:val="none" w:sz="0" w:space="0" w:color="auto"/>
            <w:left w:val="none" w:sz="0" w:space="0" w:color="auto"/>
            <w:bottom w:val="none" w:sz="0" w:space="0" w:color="auto"/>
            <w:right w:val="none" w:sz="0" w:space="0" w:color="auto"/>
          </w:divBdr>
        </w:div>
        <w:div w:id="1972517918">
          <w:marLeft w:val="480"/>
          <w:marRight w:val="0"/>
          <w:marTop w:val="0"/>
          <w:marBottom w:val="0"/>
          <w:divBdr>
            <w:top w:val="none" w:sz="0" w:space="0" w:color="auto"/>
            <w:left w:val="none" w:sz="0" w:space="0" w:color="auto"/>
            <w:bottom w:val="none" w:sz="0" w:space="0" w:color="auto"/>
            <w:right w:val="none" w:sz="0" w:space="0" w:color="auto"/>
          </w:divBdr>
        </w:div>
        <w:div w:id="1991011072">
          <w:marLeft w:val="480"/>
          <w:marRight w:val="0"/>
          <w:marTop w:val="0"/>
          <w:marBottom w:val="0"/>
          <w:divBdr>
            <w:top w:val="none" w:sz="0" w:space="0" w:color="auto"/>
            <w:left w:val="none" w:sz="0" w:space="0" w:color="auto"/>
            <w:bottom w:val="none" w:sz="0" w:space="0" w:color="auto"/>
            <w:right w:val="none" w:sz="0" w:space="0" w:color="auto"/>
          </w:divBdr>
        </w:div>
        <w:div w:id="2001960775">
          <w:marLeft w:val="480"/>
          <w:marRight w:val="0"/>
          <w:marTop w:val="0"/>
          <w:marBottom w:val="0"/>
          <w:divBdr>
            <w:top w:val="none" w:sz="0" w:space="0" w:color="auto"/>
            <w:left w:val="none" w:sz="0" w:space="0" w:color="auto"/>
            <w:bottom w:val="none" w:sz="0" w:space="0" w:color="auto"/>
            <w:right w:val="none" w:sz="0" w:space="0" w:color="auto"/>
          </w:divBdr>
        </w:div>
        <w:div w:id="2046057933">
          <w:marLeft w:val="480"/>
          <w:marRight w:val="0"/>
          <w:marTop w:val="0"/>
          <w:marBottom w:val="0"/>
          <w:divBdr>
            <w:top w:val="none" w:sz="0" w:space="0" w:color="auto"/>
            <w:left w:val="none" w:sz="0" w:space="0" w:color="auto"/>
            <w:bottom w:val="none" w:sz="0" w:space="0" w:color="auto"/>
            <w:right w:val="none" w:sz="0" w:space="0" w:color="auto"/>
          </w:divBdr>
        </w:div>
        <w:div w:id="2074573125">
          <w:marLeft w:val="480"/>
          <w:marRight w:val="0"/>
          <w:marTop w:val="0"/>
          <w:marBottom w:val="0"/>
          <w:divBdr>
            <w:top w:val="none" w:sz="0" w:space="0" w:color="auto"/>
            <w:left w:val="none" w:sz="0" w:space="0" w:color="auto"/>
            <w:bottom w:val="none" w:sz="0" w:space="0" w:color="auto"/>
            <w:right w:val="none" w:sz="0" w:space="0" w:color="auto"/>
          </w:divBdr>
        </w:div>
        <w:div w:id="2097358595">
          <w:marLeft w:val="480"/>
          <w:marRight w:val="0"/>
          <w:marTop w:val="0"/>
          <w:marBottom w:val="0"/>
          <w:divBdr>
            <w:top w:val="none" w:sz="0" w:space="0" w:color="auto"/>
            <w:left w:val="none" w:sz="0" w:space="0" w:color="auto"/>
            <w:bottom w:val="none" w:sz="0" w:space="0" w:color="auto"/>
            <w:right w:val="none" w:sz="0" w:space="0" w:color="auto"/>
          </w:divBdr>
        </w:div>
        <w:div w:id="2099792695">
          <w:marLeft w:val="480"/>
          <w:marRight w:val="0"/>
          <w:marTop w:val="0"/>
          <w:marBottom w:val="0"/>
          <w:divBdr>
            <w:top w:val="none" w:sz="0" w:space="0" w:color="auto"/>
            <w:left w:val="none" w:sz="0" w:space="0" w:color="auto"/>
            <w:bottom w:val="none" w:sz="0" w:space="0" w:color="auto"/>
            <w:right w:val="none" w:sz="0" w:space="0" w:color="auto"/>
          </w:divBdr>
        </w:div>
        <w:div w:id="2133405366">
          <w:marLeft w:val="480"/>
          <w:marRight w:val="0"/>
          <w:marTop w:val="0"/>
          <w:marBottom w:val="0"/>
          <w:divBdr>
            <w:top w:val="none" w:sz="0" w:space="0" w:color="auto"/>
            <w:left w:val="none" w:sz="0" w:space="0" w:color="auto"/>
            <w:bottom w:val="none" w:sz="0" w:space="0" w:color="auto"/>
            <w:right w:val="none" w:sz="0" w:space="0" w:color="auto"/>
          </w:divBdr>
        </w:div>
      </w:divsChild>
    </w:div>
    <w:div w:id="1449465552">
      <w:bodyDiv w:val="1"/>
      <w:marLeft w:val="0"/>
      <w:marRight w:val="0"/>
      <w:marTop w:val="0"/>
      <w:marBottom w:val="0"/>
      <w:divBdr>
        <w:top w:val="none" w:sz="0" w:space="0" w:color="auto"/>
        <w:left w:val="none" w:sz="0" w:space="0" w:color="auto"/>
        <w:bottom w:val="none" w:sz="0" w:space="0" w:color="auto"/>
        <w:right w:val="none" w:sz="0" w:space="0" w:color="auto"/>
      </w:divBdr>
      <w:divsChild>
        <w:div w:id="39283795">
          <w:marLeft w:val="480"/>
          <w:marRight w:val="0"/>
          <w:marTop w:val="0"/>
          <w:marBottom w:val="0"/>
          <w:divBdr>
            <w:top w:val="none" w:sz="0" w:space="0" w:color="auto"/>
            <w:left w:val="none" w:sz="0" w:space="0" w:color="auto"/>
            <w:bottom w:val="none" w:sz="0" w:space="0" w:color="auto"/>
            <w:right w:val="none" w:sz="0" w:space="0" w:color="auto"/>
          </w:divBdr>
        </w:div>
        <w:div w:id="47606547">
          <w:marLeft w:val="480"/>
          <w:marRight w:val="0"/>
          <w:marTop w:val="0"/>
          <w:marBottom w:val="0"/>
          <w:divBdr>
            <w:top w:val="none" w:sz="0" w:space="0" w:color="auto"/>
            <w:left w:val="none" w:sz="0" w:space="0" w:color="auto"/>
            <w:bottom w:val="none" w:sz="0" w:space="0" w:color="auto"/>
            <w:right w:val="none" w:sz="0" w:space="0" w:color="auto"/>
          </w:divBdr>
        </w:div>
        <w:div w:id="58679491">
          <w:marLeft w:val="480"/>
          <w:marRight w:val="0"/>
          <w:marTop w:val="0"/>
          <w:marBottom w:val="0"/>
          <w:divBdr>
            <w:top w:val="none" w:sz="0" w:space="0" w:color="auto"/>
            <w:left w:val="none" w:sz="0" w:space="0" w:color="auto"/>
            <w:bottom w:val="none" w:sz="0" w:space="0" w:color="auto"/>
            <w:right w:val="none" w:sz="0" w:space="0" w:color="auto"/>
          </w:divBdr>
        </w:div>
        <w:div w:id="81874800">
          <w:marLeft w:val="480"/>
          <w:marRight w:val="0"/>
          <w:marTop w:val="0"/>
          <w:marBottom w:val="0"/>
          <w:divBdr>
            <w:top w:val="none" w:sz="0" w:space="0" w:color="auto"/>
            <w:left w:val="none" w:sz="0" w:space="0" w:color="auto"/>
            <w:bottom w:val="none" w:sz="0" w:space="0" w:color="auto"/>
            <w:right w:val="none" w:sz="0" w:space="0" w:color="auto"/>
          </w:divBdr>
        </w:div>
        <w:div w:id="124664613">
          <w:marLeft w:val="480"/>
          <w:marRight w:val="0"/>
          <w:marTop w:val="0"/>
          <w:marBottom w:val="0"/>
          <w:divBdr>
            <w:top w:val="none" w:sz="0" w:space="0" w:color="auto"/>
            <w:left w:val="none" w:sz="0" w:space="0" w:color="auto"/>
            <w:bottom w:val="none" w:sz="0" w:space="0" w:color="auto"/>
            <w:right w:val="none" w:sz="0" w:space="0" w:color="auto"/>
          </w:divBdr>
        </w:div>
        <w:div w:id="128061613">
          <w:marLeft w:val="480"/>
          <w:marRight w:val="0"/>
          <w:marTop w:val="0"/>
          <w:marBottom w:val="0"/>
          <w:divBdr>
            <w:top w:val="none" w:sz="0" w:space="0" w:color="auto"/>
            <w:left w:val="none" w:sz="0" w:space="0" w:color="auto"/>
            <w:bottom w:val="none" w:sz="0" w:space="0" w:color="auto"/>
            <w:right w:val="none" w:sz="0" w:space="0" w:color="auto"/>
          </w:divBdr>
        </w:div>
        <w:div w:id="148444363">
          <w:marLeft w:val="480"/>
          <w:marRight w:val="0"/>
          <w:marTop w:val="0"/>
          <w:marBottom w:val="0"/>
          <w:divBdr>
            <w:top w:val="none" w:sz="0" w:space="0" w:color="auto"/>
            <w:left w:val="none" w:sz="0" w:space="0" w:color="auto"/>
            <w:bottom w:val="none" w:sz="0" w:space="0" w:color="auto"/>
            <w:right w:val="none" w:sz="0" w:space="0" w:color="auto"/>
          </w:divBdr>
        </w:div>
        <w:div w:id="148905976">
          <w:marLeft w:val="480"/>
          <w:marRight w:val="0"/>
          <w:marTop w:val="0"/>
          <w:marBottom w:val="0"/>
          <w:divBdr>
            <w:top w:val="none" w:sz="0" w:space="0" w:color="auto"/>
            <w:left w:val="none" w:sz="0" w:space="0" w:color="auto"/>
            <w:bottom w:val="none" w:sz="0" w:space="0" w:color="auto"/>
            <w:right w:val="none" w:sz="0" w:space="0" w:color="auto"/>
          </w:divBdr>
        </w:div>
        <w:div w:id="154880812">
          <w:marLeft w:val="480"/>
          <w:marRight w:val="0"/>
          <w:marTop w:val="0"/>
          <w:marBottom w:val="0"/>
          <w:divBdr>
            <w:top w:val="none" w:sz="0" w:space="0" w:color="auto"/>
            <w:left w:val="none" w:sz="0" w:space="0" w:color="auto"/>
            <w:bottom w:val="none" w:sz="0" w:space="0" w:color="auto"/>
            <w:right w:val="none" w:sz="0" w:space="0" w:color="auto"/>
          </w:divBdr>
        </w:div>
        <w:div w:id="188182458">
          <w:marLeft w:val="480"/>
          <w:marRight w:val="0"/>
          <w:marTop w:val="0"/>
          <w:marBottom w:val="0"/>
          <w:divBdr>
            <w:top w:val="none" w:sz="0" w:space="0" w:color="auto"/>
            <w:left w:val="none" w:sz="0" w:space="0" w:color="auto"/>
            <w:bottom w:val="none" w:sz="0" w:space="0" w:color="auto"/>
            <w:right w:val="none" w:sz="0" w:space="0" w:color="auto"/>
          </w:divBdr>
        </w:div>
        <w:div w:id="199317178">
          <w:marLeft w:val="480"/>
          <w:marRight w:val="0"/>
          <w:marTop w:val="0"/>
          <w:marBottom w:val="0"/>
          <w:divBdr>
            <w:top w:val="none" w:sz="0" w:space="0" w:color="auto"/>
            <w:left w:val="none" w:sz="0" w:space="0" w:color="auto"/>
            <w:bottom w:val="none" w:sz="0" w:space="0" w:color="auto"/>
            <w:right w:val="none" w:sz="0" w:space="0" w:color="auto"/>
          </w:divBdr>
        </w:div>
        <w:div w:id="214322141">
          <w:marLeft w:val="480"/>
          <w:marRight w:val="0"/>
          <w:marTop w:val="0"/>
          <w:marBottom w:val="0"/>
          <w:divBdr>
            <w:top w:val="none" w:sz="0" w:space="0" w:color="auto"/>
            <w:left w:val="none" w:sz="0" w:space="0" w:color="auto"/>
            <w:bottom w:val="none" w:sz="0" w:space="0" w:color="auto"/>
            <w:right w:val="none" w:sz="0" w:space="0" w:color="auto"/>
          </w:divBdr>
        </w:div>
        <w:div w:id="339701361">
          <w:marLeft w:val="480"/>
          <w:marRight w:val="0"/>
          <w:marTop w:val="0"/>
          <w:marBottom w:val="0"/>
          <w:divBdr>
            <w:top w:val="none" w:sz="0" w:space="0" w:color="auto"/>
            <w:left w:val="none" w:sz="0" w:space="0" w:color="auto"/>
            <w:bottom w:val="none" w:sz="0" w:space="0" w:color="auto"/>
            <w:right w:val="none" w:sz="0" w:space="0" w:color="auto"/>
          </w:divBdr>
        </w:div>
        <w:div w:id="381684387">
          <w:marLeft w:val="480"/>
          <w:marRight w:val="0"/>
          <w:marTop w:val="0"/>
          <w:marBottom w:val="0"/>
          <w:divBdr>
            <w:top w:val="none" w:sz="0" w:space="0" w:color="auto"/>
            <w:left w:val="none" w:sz="0" w:space="0" w:color="auto"/>
            <w:bottom w:val="none" w:sz="0" w:space="0" w:color="auto"/>
            <w:right w:val="none" w:sz="0" w:space="0" w:color="auto"/>
          </w:divBdr>
        </w:div>
        <w:div w:id="396634501">
          <w:marLeft w:val="480"/>
          <w:marRight w:val="0"/>
          <w:marTop w:val="0"/>
          <w:marBottom w:val="0"/>
          <w:divBdr>
            <w:top w:val="none" w:sz="0" w:space="0" w:color="auto"/>
            <w:left w:val="none" w:sz="0" w:space="0" w:color="auto"/>
            <w:bottom w:val="none" w:sz="0" w:space="0" w:color="auto"/>
            <w:right w:val="none" w:sz="0" w:space="0" w:color="auto"/>
          </w:divBdr>
        </w:div>
        <w:div w:id="437413918">
          <w:marLeft w:val="480"/>
          <w:marRight w:val="0"/>
          <w:marTop w:val="0"/>
          <w:marBottom w:val="0"/>
          <w:divBdr>
            <w:top w:val="none" w:sz="0" w:space="0" w:color="auto"/>
            <w:left w:val="none" w:sz="0" w:space="0" w:color="auto"/>
            <w:bottom w:val="none" w:sz="0" w:space="0" w:color="auto"/>
            <w:right w:val="none" w:sz="0" w:space="0" w:color="auto"/>
          </w:divBdr>
        </w:div>
        <w:div w:id="449860871">
          <w:marLeft w:val="480"/>
          <w:marRight w:val="0"/>
          <w:marTop w:val="0"/>
          <w:marBottom w:val="0"/>
          <w:divBdr>
            <w:top w:val="none" w:sz="0" w:space="0" w:color="auto"/>
            <w:left w:val="none" w:sz="0" w:space="0" w:color="auto"/>
            <w:bottom w:val="none" w:sz="0" w:space="0" w:color="auto"/>
            <w:right w:val="none" w:sz="0" w:space="0" w:color="auto"/>
          </w:divBdr>
        </w:div>
        <w:div w:id="552159207">
          <w:marLeft w:val="480"/>
          <w:marRight w:val="0"/>
          <w:marTop w:val="0"/>
          <w:marBottom w:val="0"/>
          <w:divBdr>
            <w:top w:val="none" w:sz="0" w:space="0" w:color="auto"/>
            <w:left w:val="none" w:sz="0" w:space="0" w:color="auto"/>
            <w:bottom w:val="none" w:sz="0" w:space="0" w:color="auto"/>
            <w:right w:val="none" w:sz="0" w:space="0" w:color="auto"/>
          </w:divBdr>
        </w:div>
        <w:div w:id="591015878">
          <w:marLeft w:val="480"/>
          <w:marRight w:val="0"/>
          <w:marTop w:val="0"/>
          <w:marBottom w:val="0"/>
          <w:divBdr>
            <w:top w:val="none" w:sz="0" w:space="0" w:color="auto"/>
            <w:left w:val="none" w:sz="0" w:space="0" w:color="auto"/>
            <w:bottom w:val="none" w:sz="0" w:space="0" w:color="auto"/>
            <w:right w:val="none" w:sz="0" w:space="0" w:color="auto"/>
          </w:divBdr>
        </w:div>
        <w:div w:id="631667671">
          <w:marLeft w:val="480"/>
          <w:marRight w:val="0"/>
          <w:marTop w:val="0"/>
          <w:marBottom w:val="0"/>
          <w:divBdr>
            <w:top w:val="none" w:sz="0" w:space="0" w:color="auto"/>
            <w:left w:val="none" w:sz="0" w:space="0" w:color="auto"/>
            <w:bottom w:val="none" w:sz="0" w:space="0" w:color="auto"/>
            <w:right w:val="none" w:sz="0" w:space="0" w:color="auto"/>
          </w:divBdr>
        </w:div>
        <w:div w:id="637300623">
          <w:marLeft w:val="480"/>
          <w:marRight w:val="0"/>
          <w:marTop w:val="0"/>
          <w:marBottom w:val="0"/>
          <w:divBdr>
            <w:top w:val="none" w:sz="0" w:space="0" w:color="auto"/>
            <w:left w:val="none" w:sz="0" w:space="0" w:color="auto"/>
            <w:bottom w:val="none" w:sz="0" w:space="0" w:color="auto"/>
            <w:right w:val="none" w:sz="0" w:space="0" w:color="auto"/>
          </w:divBdr>
        </w:div>
        <w:div w:id="647051291">
          <w:marLeft w:val="480"/>
          <w:marRight w:val="0"/>
          <w:marTop w:val="0"/>
          <w:marBottom w:val="0"/>
          <w:divBdr>
            <w:top w:val="none" w:sz="0" w:space="0" w:color="auto"/>
            <w:left w:val="none" w:sz="0" w:space="0" w:color="auto"/>
            <w:bottom w:val="none" w:sz="0" w:space="0" w:color="auto"/>
            <w:right w:val="none" w:sz="0" w:space="0" w:color="auto"/>
          </w:divBdr>
        </w:div>
        <w:div w:id="657152396">
          <w:marLeft w:val="480"/>
          <w:marRight w:val="0"/>
          <w:marTop w:val="0"/>
          <w:marBottom w:val="0"/>
          <w:divBdr>
            <w:top w:val="none" w:sz="0" w:space="0" w:color="auto"/>
            <w:left w:val="none" w:sz="0" w:space="0" w:color="auto"/>
            <w:bottom w:val="none" w:sz="0" w:space="0" w:color="auto"/>
            <w:right w:val="none" w:sz="0" w:space="0" w:color="auto"/>
          </w:divBdr>
        </w:div>
        <w:div w:id="697388736">
          <w:marLeft w:val="480"/>
          <w:marRight w:val="0"/>
          <w:marTop w:val="0"/>
          <w:marBottom w:val="0"/>
          <w:divBdr>
            <w:top w:val="none" w:sz="0" w:space="0" w:color="auto"/>
            <w:left w:val="none" w:sz="0" w:space="0" w:color="auto"/>
            <w:bottom w:val="none" w:sz="0" w:space="0" w:color="auto"/>
            <w:right w:val="none" w:sz="0" w:space="0" w:color="auto"/>
          </w:divBdr>
        </w:div>
        <w:div w:id="747653359">
          <w:marLeft w:val="480"/>
          <w:marRight w:val="0"/>
          <w:marTop w:val="0"/>
          <w:marBottom w:val="0"/>
          <w:divBdr>
            <w:top w:val="none" w:sz="0" w:space="0" w:color="auto"/>
            <w:left w:val="none" w:sz="0" w:space="0" w:color="auto"/>
            <w:bottom w:val="none" w:sz="0" w:space="0" w:color="auto"/>
            <w:right w:val="none" w:sz="0" w:space="0" w:color="auto"/>
          </w:divBdr>
        </w:div>
        <w:div w:id="754012912">
          <w:marLeft w:val="480"/>
          <w:marRight w:val="0"/>
          <w:marTop w:val="0"/>
          <w:marBottom w:val="0"/>
          <w:divBdr>
            <w:top w:val="none" w:sz="0" w:space="0" w:color="auto"/>
            <w:left w:val="none" w:sz="0" w:space="0" w:color="auto"/>
            <w:bottom w:val="none" w:sz="0" w:space="0" w:color="auto"/>
            <w:right w:val="none" w:sz="0" w:space="0" w:color="auto"/>
          </w:divBdr>
        </w:div>
        <w:div w:id="755830103">
          <w:marLeft w:val="480"/>
          <w:marRight w:val="0"/>
          <w:marTop w:val="0"/>
          <w:marBottom w:val="0"/>
          <w:divBdr>
            <w:top w:val="none" w:sz="0" w:space="0" w:color="auto"/>
            <w:left w:val="none" w:sz="0" w:space="0" w:color="auto"/>
            <w:bottom w:val="none" w:sz="0" w:space="0" w:color="auto"/>
            <w:right w:val="none" w:sz="0" w:space="0" w:color="auto"/>
          </w:divBdr>
        </w:div>
        <w:div w:id="787312767">
          <w:marLeft w:val="480"/>
          <w:marRight w:val="0"/>
          <w:marTop w:val="0"/>
          <w:marBottom w:val="0"/>
          <w:divBdr>
            <w:top w:val="none" w:sz="0" w:space="0" w:color="auto"/>
            <w:left w:val="none" w:sz="0" w:space="0" w:color="auto"/>
            <w:bottom w:val="none" w:sz="0" w:space="0" w:color="auto"/>
            <w:right w:val="none" w:sz="0" w:space="0" w:color="auto"/>
          </w:divBdr>
        </w:div>
        <w:div w:id="826172215">
          <w:marLeft w:val="480"/>
          <w:marRight w:val="0"/>
          <w:marTop w:val="0"/>
          <w:marBottom w:val="0"/>
          <w:divBdr>
            <w:top w:val="none" w:sz="0" w:space="0" w:color="auto"/>
            <w:left w:val="none" w:sz="0" w:space="0" w:color="auto"/>
            <w:bottom w:val="none" w:sz="0" w:space="0" w:color="auto"/>
            <w:right w:val="none" w:sz="0" w:space="0" w:color="auto"/>
          </w:divBdr>
        </w:div>
        <w:div w:id="913904049">
          <w:marLeft w:val="480"/>
          <w:marRight w:val="0"/>
          <w:marTop w:val="0"/>
          <w:marBottom w:val="0"/>
          <w:divBdr>
            <w:top w:val="none" w:sz="0" w:space="0" w:color="auto"/>
            <w:left w:val="none" w:sz="0" w:space="0" w:color="auto"/>
            <w:bottom w:val="none" w:sz="0" w:space="0" w:color="auto"/>
            <w:right w:val="none" w:sz="0" w:space="0" w:color="auto"/>
          </w:divBdr>
        </w:div>
        <w:div w:id="926884952">
          <w:marLeft w:val="480"/>
          <w:marRight w:val="0"/>
          <w:marTop w:val="0"/>
          <w:marBottom w:val="0"/>
          <w:divBdr>
            <w:top w:val="none" w:sz="0" w:space="0" w:color="auto"/>
            <w:left w:val="none" w:sz="0" w:space="0" w:color="auto"/>
            <w:bottom w:val="none" w:sz="0" w:space="0" w:color="auto"/>
            <w:right w:val="none" w:sz="0" w:space="0" w:color="auto"/>
          </w:divBdr>
        </w:div>
        <w:div w:id="966158764">
          <w:marLeft w:val="480"/>
          <w:marRight w:val="0"/>
          <w:marTop w:val="0"/>
          <w:marBottom w:val="0"/>
          <w:divBdr>
            <w:top w:val="none" w:sz="0" w:space="0" w:color="auto"/>
            <w:left w:val="none" w:sz="0" w:space="0" w:color="auto"/>
            <w:bottom w:val="none" w:sz="0" w:space="0" w:color="auto"/>
            <w:right w:val="none" w:sz="0" w:space="0" w:color="auto"/>
          </w:divBdr>
        </w:div>
        <w:div w:id="992491921">
          <w:marLeft w:val="480"/>
          <w:marRight w:val="0"/>
          <w:marTop w:val="0"/>
          <w:marBottom w:val="0"/>
          <w:divBdr>
            <w:top w:val="none" w:sz="0" w:space="0" w:color="auto"/>
            <w:left w:val="none" w:sz="0" w:space="0" w:color="auto"/>
            <w:bottom w:val="none" w:sz="0" w:space="0" w:color="auto"/>
            <w:right w:val="none" w:sz="0" w:space="0" w:color="auto"/>
          </w:divBdr>
        </w:div>
        <w:div w:id="1036851641">
          <w:marLeft w:val="480"/>
          <w:marRight w:val="0"/>
          <w:marTop w:val="0"/>
          <w:marBottom w:val="0"/>
          <w:divBdr>
            <w:top w:val="none" w:sz="0" w:space="0" w:color="auto"/>
            <w:left w:val="none" w:sz="0" w:space="0" w:color="auto"/>
            <w:bottom w:val="none" w:sz="0" w:space="0" w:color="auto"/>
            <w:right w:val="none" w:sz="0" w:space="0" w:color="auto"/>
          </w:divBdr>
        </w:div>
        <w:div w:id="1045131577">
          <w:marLeft w:val="480"/>
          <w:marRight w:val="0"/>
          <w:marTop w:val="0"/>
          <w:marBottom w:val="0"/>
          <w:divBdr>
            <w:top w:val="none" w:sz="0" w:space="0" w:color="auto"/>
            <w:left w:val="none" w:sz="0" w:space="0" w:color="auto"/>
            <w:bottom w:val="none" w:sz="0" w:space="0" w:color="auto"/>
            <w:right w:val="none" w:sz="0" w:space="0" w:color="auto"/>
          </w:divBdr>
        </w:div>
        <w:div w:id="1052382615">
          <w:marLeft w:val="480"/>
          <w:marRight w:val="0"/>
          <w:marTop w:val="0"/>
          <w:marBottom w:val="0"/>
          <w:divBdr>
            <w:top w:val="none" w:sz="0" w:space="0" w:color="auto"/>
            <w:left w:val="none" w:sz="0" w:space="0" w:color="auto"/>
            <w:bottom w:val="none" w:sz="0" w:space="0" w:color="auto"/>
            <w:right w:val="none" w:sz="0" w:space="0" w:color="auto"/>
          </w:divBdr>
        </w:div>
        <w:div w:id="1135028377">
          <w:marLeft w:val="480"/>
          <w:marRight w:val="0"/>
          <w:marTop w:val="0"/>
          <w:marBottom w:val="0"/>
          <w:divBdr>
            <w:top w:val="none" w:sz="0" w:space="0" w:color="auto"/>
            <w:left w:val="none" w:sz="0" w:space="0" w:color="auto"/>
            <w:bottom w:val="none" w:sz="0" w:space="0" w:color="auto"/>
            <w:right w:val="none" w:sz="0" w:space="0" w:color="auto"/>
          </w:divBdr>
        </w:div>
        <w:div w:id="1156607870">
          <w:marLeft w:val="480"/>
          <w:marRight w:val="0"/>
          <w:marTop w:val="0"/>
          <w:marBottom w:val="0"/>
          <w:divBdr>
            <w:top w:val="none" w:sz="0" w:space="0" w:color="auto"/>
            <w:left w:val="none" w:sz="0" w:space="0" w:color="auto"/>
            <w:bottom w:val="none" w:sz="0" w:space="0" w:color="auto"/>
            <w:right w:val="none" w:sz="0" w:space="0" w:color="auto"/>
          </w:divBdr>
        </w:div>
        <w:div w:id="1164206107">
          <w:marLeft w:val="480"/>
          <w:marRight w:val="0"/>
          <w:marTop w:val="0"/>
          <w:marBottom w:val="0"/>
          <w:divBdr>
            <w:top w:val="none" w:sz="0" w:space="0" w:color="auto"/>
            <w:left w:val="none" w:sz="0" w:space="0" w:color="auto"/>
            <w:bottom w:val="none" w:sz="0" w:space="0" w:color="auto"/>
            <w:right w:val="none" w:sz="0" w:space="0" w:color="auto"/>
          </w:divBdr>
        </w:div>
        <w:div w:id="1202132394">
          <w:marLeft w:val="480"/>
          <w:marRight w:val="0"/>
          <w:marTop w:val="0"/>
          <w:marBottom w:val="0"/>
          <w:divBdr>
            <w:top w:val="none" w:sz="0" w:space="0" w:color="auto"/>
            <w:left w:val="none" w:sz="0" w:space="0" w:color="auto"/>
            <w:bottom w:val="none" w:sz="0" w:space="0" w:color="auto"/>
            <w:right w:val="none" w:sz="0" w:space="0" w:color="auto"/>
          </w:divBdr>
        </w:div>
        <w:div w:id="1238129887">
          <w:marLeft w:val="480"/>
          <w:marRight w:val="0"/>
          <w:marTop w:val="0"/>
          <w:marBottom w:val="0"/>
          <w:divBdr>
            <w:top w:val="none" w:sz="0" w:space="0" w:color="auto"/>
            <w:left w:val="none" w:sz="0" w:space="0" w:color="auto"/>
            <w:bottom w:val="none" w:sz="0" w:space="0" w:color="auto"/>
            <w:right w:val="none" w:sz="0" w:space="0" w:color="auto"/>
          </w:divBdr>
        </w:div>
        <w:div w:id="1242368607">
          <w:marLeft w:val="480"/>
          <w:marRight w:val="0"/>
          <w:marTop w:val="0"/>
          <w:marBottom w:val="0"/>
          <w:divBdr>
            <w:top w:val="none" w:sz="0" w:space="0" w:color="auto"/>
            <w:left w:val="none" w:sz="0" w:space="0" w:color="auto"/>
            <w:bottom w:val="none" w:sz="0" w:space="0" w:color="auto"/>
            <w:right w:val="none" w:sz="0" w:space="0" w:color="auto"/>
          </w:divBdr>
        </w:div>
        <w:div w:id="1261716719">
          <w:marLeft w:val="480"/>
          <w:marRight w:val="0"/>
          <w:marTop w:val="0"/>
          <w:marBottom w:val="0"/>
          <w:divBdr>
            <w:top w:val="none" w:sz="0" w:space="0" w:color="auto"/>
            <w:left w:val="none" w:sz="0" w:space="0" w:color="auto"/>
            <w:bottom w:val="none" w:sz="0" w:space="0" w:color="auto"/>
            <w:right w:val="none" w:sz="0" w:space="0" w:color="auto"/>
          </w:divBdr>
        </w:div>
        <w:div w:id="1300576726">
          <w:marLeft w:val="480"/>
          <w:marRight w:val="0"/>
          <w:marTop w:val="0"/>
          <w:marBottom w:val="0"/>
          <w:divBdr>
            <w:top w:val="none" w:sz="0" w:space="0" w:color="auto"/>
            <w:left w:val="none" w:sz="0" w:space="0" w:color="auto"/>
            <w:bottom w:val="none" w:sz="0" w:space="0" w:color="auto"/>
            <w:right w:val="none" w:sz="0" w:space="0" w:color="auto"/>
          </w:divBdr>
        </w:div>
        <w:div w:id="1304002232">
          <w:marLeft w:val="480"/>
          <w:marRight w:val="0"/>
          <w:marTop w:val="0"/>
          <w:marBottom w:val="0"/>
          <w:divBdr>
            <w:top w:val="none" w:sz="0" w:space="0" w:color="auto"/>
            <w:left w:val="none" w:sz="0" w:space="0" w:color="auto"/>
            <w:bottom w:val="none" w:sz="0" w:space="0" w:color="auto"/>
            <w:right w:val="none" w:sz="0" w:space="0" w:color="auto"/>
          </w:divBdr>
        </w:div>
        <w:div w:id="1321695354">
          <w:marLeft w:val="480"/>
          <w:marRight w:val="0"/>
          <w:marTop w:val="0"/>
          <w:marBottom w:val="0"/>
          <w:divBdr>
            <w:top w:val="none" w:sz="0" w:space="0" w:color="auto"/>
            <w:left w:val="none" w:sz="0" w:space="0" w:color="auto"/>
            <w:bottom w:val="none" w:sz="0" w:space="0" w:color="auto"/>
            <w:right w:val="none" w:sz="0" w:space="0" w:color="auto"/>
          </w:divBdr>
        </w:div>
        <w:div w:id="1397391205">
          <w:marLeft w:val="480"/>
          <w:marRight w:val="0"/>
          <w:marTop w:val="0"/>
          <w:marBottom w:val="0"/>
          <w:divBdr>
            <w:top w:val="none" w:sz="0" w:space="0" w:color="auto"/>
            <w:left w:val="none" w:sz="0" w:space="0" w:color="auto"/>
            <w:bottom w:val="none" w:sz="0" w:space="0" w:color="auto"/>
            <w:right w:val="none" w:sz="0" w:space="0" w:color="auto"/>
          </w:divBdr>
        </w:div>
        <w:div w:id="1407612282">
          <w:marLeft w:val="480"/>
          <w:marRight w:val="0"/>
          <w:marTop w:val="0"/>
          <w:marBottom w:val="0"/>
          <w:divBdr>
            <w:top w:val="none" w:sz="0" w:space="0" w:color="auto"/>
            <w:left w:val="none" w:sz="0" w:space="0" w:color="auto"/>
            <w:bottom w:val="none" w:sz="0" w:space="0" w:color="auto"/>
            <w:right w:val="none" w:sz="0" w:space="0" w:color="auto"/>
          </w:divBdr>
        </w:div>
        <w:div w:id="1449810244">
          <w:marLeft w:val="480"/>
          <w:marRight w:val="0"/>
          <w:marTop w:val="0"/>
          <w:marBottom w:val="0"/>
          <w:divBdr>
            <w:top w:val="none" w:sz="0" w:space="0" w:color="auto"/>
            <w:left w:val="none" w:sz="0" w:space="0" w:color="auto"/>
            <w:bottom w:val="none" w:sz="0" w:space="0" w:color="auto"/>
            <w:right w:val="none" w:sz="0" w:space="0" w:color="auto"/>
          </w:divBdr>
        </w:div>
        <w:div w:id="1468620634">
          <w:marLeft w:val="480"/>
          <w:marRight w:val="0"/>
          <w:marTop w:val="0"/>
          <w:marBottom w:val="0"/>
          <w:divBdr>
            <w:top w:val="none" w:sz="0" w:space="0" w:color="auto"/>
            <w:left w:val="none" w:sz="0" w:space="0" w:color="auto"/>
            <w:bottom w:val="none" w:sz="0" w:space="0" w:color="auto"/>
            <w:right w:val="none" w:sz="0" w:space="0" w:color="auto"/>
          </w:divBdr>
        </w:div>
        <w:div w:id="1479951649">
          <w:marLeft w:val="480"/>
          <w:marRight w:val="0"/>
          <w:marTop w:val="0"/>
          <w:marBottom w:val="0"/>
          <w:divBdr>
            <w:top w:val="none" w:sz="0" w:space="0" w:color="auto"/>
            <w:left w:val="none" w:sz="0" w:space="0" w:color="auto"/>
            <w:bottom w:val="none" w:sz="0" w:space="0" w:color="auto"/>
            <w:right w:val="none" w:sz="0" w:space="0" w:color="auto"/>
          </w:divBdr>
        </w:div>
        <w:div w:id="1494376652">
          <w:marLeft w:val="480"/>
          <w:marRight w:val="0"/>
          <w:marTop w:val="0"/>
          <w:marBottom w:val="0"/>
          <w:divBdr>
            <w:top w:val="none" w:sz="0" w:space="0" w:color="auto"/>
            <w:left w:val="none" w:sz="0" w:space="0" w:color="auto"/>
            <w:bottom w:val="none" w:sz="0" w:space="0" w:color="auto"/>
            <w:right w:val="none" w:sz="0" w:space="0" w:color="auto"/>
          </w:divBdr>
        </w:div>
        <w:div w:id="1507985184">
          <w:marLeft w:val="480"/>
          <w:marRight w:val="0"/>
          <w:marTop w:val="0"/>
          <w:marBottom w:val="0"/>
          <w:divBdr>
            <w:top w:val="none" w:sz="0" w:space="0" w:color="auto"/>
            <w:left w:val="none" w:sz="0" w:space="0" w:color="auto"/>
            <w:bottom w:val="none" w:sz="0" w:space="0" w:color="auto"/>
            <w:right w:val="none" w:sz="0" w:space="0" w:color="auto"/>
          </w:divBdr>
        </w:div>
        <w:div w:id="1520389908">
          <w:marLeft w:val="480"/>
          <w:marRight w:val="0"/>
          <w:marTop w:val="0"/>
          <w:marBottom w:val="0"/>
          <w:divBdr>
            <w:top w:val="none" w:sz="0" w:space="0" w:color="auto"/>
            <w:left w:val="none" w:sz="0" w:space="0" w:color="auto"/>
            <w:bottom w:val="none" w:sz="0" w:space="0" w:color="auto"/>
            <w:right w:val="none" w:sz="0" w:space="0" w:color="auto"/>
          </w:divBdr>
        </w:div>
        <w:div w:id="1586114185">
          <w:marLeft w:val="480"/>
          <w:marRight w:val="0"/>
          <w:marTop w:val="0"/>
          <w:marBottom w:val="0"/>
          <w:divBdr>
            <w:top w:val="none" w:sz="0" w:space="0" w:color="auto"/>
            <w:left w:val="none" w:sz="0" w:space="0" w:color="auto"/>
            <w:bottom w:val="none" w:sz="0" w:space="0" w:color="auto"/>
            <w:right w:val="none" w:sz="0" w:space="0" w:color="auto"/>
          </w:divBdr>
        </w:div>
        <w:div w:id="1586719271">
          <w:marLeft w:val="480"/>
          <w:marRight w:val="0"/>
          <w:marTop w:val="0"/>
          <w:marBottom w:val="0"/>
          <w:divBdr>
            <w:top w:val="none" w:sz="0" w:space="0" w:color="auto"/>
            <w:left w:val="none" w:sz="0" w:space="0" w:color="auto"/>
            <w:bottom w:val="none" w:sz="0" w:space="0" w:color="auto"/>
            <w:right w:val="none" w:sz="0" w:space="0" w:color="auto"/>
          </w:divBdr>
        </w:div>
        <w:div w:id="1619868068">
          <w:marLeft w:val="480"/>
          <w:marRight w:val="0"/>
          <w:marTop w:val="0"/>
          <w:marBottom w:val="0"/>
          <w:divBdr>
            <w:top w:val="none" w:sz="0" w:space="0" w:color="auto"/>
            <w:left w:val="none" w:sz="0" w:space="0" w:color="auto"/>
            <w:bottom w:val="none" w:sz="0" w:space="0" w:color="auto"/>
            <w:right w:val="none" w:sz="0" w:space="0" w:color="auto"/>
          </w:divBdr>
        </w:div>
        <w:div w:id="1652369039">
          <w:marLeft w:val="480"/>
          <w:marRight w:val="0"/>
          <w:marTop w:val="0"/>
          <w:marBottom w:val="0"/>
          <w:divBdr>
            <w:top w:val="none" w:sz="0" w:space="0" w:color="auto"/>
            <w:left w:val="none" w:sz="0" w:space="0" w:color="auto"/>
            <w:bottom w:val="none" w:sz="0" w:space="0" w:color="auto"/>
            <w:right w:val="none" w:sz="0" w:space="0" w:color="auto"/>
          </w:divBdr>
        </w:div>
        <w:div w:id="1652556215">
          <w:marLeft w:val="480"/>
          <w:marRight w:val="0"/>
          <w:marTop w:val="0"/>
          <w:marBottom w:val="0"/>
          <w:divBdr>
            <w:top w:val="none" w:sz="0" w:space="0" w:color="auto"/>
            <w:left w:val="none" w:sz="0" w:space="0" w:color="auto"/>
            <w:bottom w:val="none" w:sz="0" w:space="0" w:color="auto"/>
            <w:right w:val="none" w:sz="0" w:space="0" w:color="auto"/>
          </w:divBdr>
        </w:div>
        <w:div w:id="1656180737">
          <w:marLeft w:val="480"/>
          <w:marRight w:val="0"/>
          <w:marTop w:val="0"/>
          <w:marBottom w:val="0"/>
          <w:divBdr>
            <w:top w:val="none" w:sz="0" w:space="0" w:color="auto"/>
            <w:left w:val="none" w:sz="0" w:space="0" w:color="auto"/>
            <w:bottom w:val="none" w:sz="0" w:space="0" w:color="auto"/>
            <w:right w:val="none" w:sz="0" w:space="0" w:color="auto"/>
          </w:divBdr>
        </w:div>
        <w:div w:id="1671525821">
          <w:marLeft w:val="480"/>
          <w:marRight w:val="0"/>
          <w:marTop w:val="0"/>
          <w:marBottom w:val="0"/>
          <w:divBdr>
            <w:top w:val="none" w:sz="0" w:space="0" w:color="auto"/>
            <w:left w:val="none" w:sz="0" w:space="0" w:color="auto"/>
            <w:bottom w:val="none" w:sz="0" w:space="0" w:color="auto"/>
            <w:right w:val="none" w:sz="0" w:space="0" w:color="auto"/>
          </w:divBdr>
        </w:div>
        <w:div w:id="1685739507">
          <w:marLeft w:val="480"/>
          <w:marRight w:val="0"/>
          <w:marTop w:val="0"/>
          <w:marBottom w:val="0"/>
          <w:divBdr>
            <w:top w:val="none" w:sz="0" w:space="0" w:color="auto"/>
            <w:left w:val="none" w:sz="0" w:space="0" w:color="auto"/>
            <w:bottom w:val="none" w:sz="0" w:space="0" w:color="auto"/>
            <w:right w:val="none" w:sz="0" w:space="0" w:color="auto"/>
          </w:divBdr>
        </w:div>
        <w:div w:id="1703287094">
          <w:marLeft w:val="480"/>
          <w:marRight w:val="0"/>
          <w:marTop w:val="0"/>
          <w:marBottom w:val="0"/>
          <w:divBdr>
            <w:top w:val="none" w:sz="0" w:space="0" w:color="auto"/>
            <w:left w:val="none" w:sz="0" w:space="0" w:color="auto"/>
            <w:bottom w:val="none" w:sz="0" w:space="0" w:color="auto"/>
            <w:right w:val="none" w:sz="0" w:space="0" w:color="auto"/>
          </w:divBdr>
        </w:div>
        <w:div w:id="1720278601">
          <w:marLeft w:val="480"/>
          <w:marRight w:val="0"/>
          <w:marTop w:val="0"/>
          <w:marBottom w:val="0"/>
          <w:divBdr>
            <w:top w:val="none" w:sz="0" w:space="0" w:color="auto"/>
            <w:left w:val="none" w:sz="0" w:space="0" w:color="auto"/>
            <w:bottom w:val="none" w:sz="0" w:space="0" w:color="auto"/>
            <w:right w:val="none" w:sz="0" w:space="0" w:color="auto"/>
          </w:divBdr>
        </w:div>
        <w:div w:id="1732580530">
          <w:marLeft w:val="480"/>
          <w:marRight w:val="0"/>
          <w:marTop w:val="0"/>
          <w:marBottom w:val="0"/>
          <w:divBdr>
            <w:top w:val="none" w:sz="0" w:space="0" w:color="auto"/>
            <w:left w:val="none" w:sz="0" w:space="0" w:color="auto"/>
            <w:bottom w:val="none" w:sz="0" w:space="0" w:color="auto"/>
            <w:right w:val="none" w:sz="0" w:space="0" w:color="auto"/>
          </w:divBdr>
        </w:div>
        <w:div w:id="1754276222">
          <w:marLeft w:val="480"/>
          <w:marRight w:val="0"/>
          <w:marTop w:val="0"/>
          <w:marBottom w:val="0"/>
          <w:divBdr>
            <w:top w:val="none" w:sz="0" w:space="0" w:color="auto"/>
            <w:left w:val="none" w:sz="0" w:space="0" w:color="auto"/>
            <w:bottom w:val="none" w:sz="0" w:space="0" w:color="auto"/>
            <w:right w:val="none" w:sz="0" w:space="0" w:color="auto"/>
          </w:divBdr>
        </w:div>
        <w:div w:id="1781483975">
          <w:marLeft w:val="480"/>
          <w:marRight w:val="0"/>
          <w:marTop w:val="0"/>
          <w:marBottom w:val="0"/>
          <w:divBdr>
            <w:top w:val="none" w:sz="0" w:space="0" w:color="auto"/>
            <w:left w:val="none" w:sz="0" w:space="0" w:color="auto"/>
            <w:bottom w:val="none" w:sz="0" w:space="0" w:color="auto"/>
            <w:right w:val="none" w:sz="0" w:space="0" w:color="auto"/>
          </w:divBdr>
        </w:div>
        <w:div w:id="1847592705">
          <w:marLeft w:val="480"/>
          <w:marRight w:val="0"/>
          <w:marTop w:val="0"/>
          <w:marBottom w:val="0"/>
          <w:divBdr>
            <w:top w:val="none" w:sz="0" w:space="0" w:color="auto"/>
            <w:left w:val="none" w:sz="0" w:space="0" w:color="auto"/>
            <w:bottom w:val="none" w:sz="0" w:space="0" w:color="auto"/>
            <w:right w:val="none" w:sz="0" w:space="0" w:color="auto"/>
          </w:divBdr>
        </w:div>
        <w:div w:id="1942638516">
          <w:marLeft w:val="480"/>
          <w:marRight w:val="0"/>
          <w:marTop w:val="0"/>
          <w:marBottom w:val="0"/>
          <w:divBdr>
            <w:top w:val="none" w:sz="0" w:space="0" w:color="auto"/>
            <w:left w:val="none" w:sz="0" w:space="0" w:color="auto"/>
            <w:bottom w:val="none" w:sz="0" w:space="0" w:color="auto"/>
            <w:right w:val="none" w:sz="0" w:space="0" w:color="auto"/>
          </w:divBdr>
        </w:div>
        <w:div w:id="1942687715">
          <w:marLeft w:val="480"/>
          <w:marRight w:val="0"/>
          <w:marTop w:val="0"/>
          <w:marBottom w:val="0"/>
          <w:divBdr>
            <w:top w:val="none" w:sz="0" w:space="0" w:color="auto"/>
            <w:left w:val="none" w:sz="0" w:space="0" w:color="auto"/>
            <w:bottom w:val="none" w:sz="0" w:space="0" w:color="auto"/>
            <w:right w:val="none" w:sz="0" w:space="0" w:color="auto"/>
          </w:divBdr>
        </w:div>
        <w:div w:id="1964967505">
          <w:marLeft w:val="480"/>
          <w:marRight w:val="0"/>
          <w:marTop w:val="0"/>
          <w:marBottom w:val="0"/>
          <w:divBdr>
            <w:top w:val="none" w:sz="0" w:space="0" w:color="auto"/>
            <w:left w:val="none" w:sz="0" w:space="0" w:color="auto"/>
            <w:bottom w:val="none" w:sz="0" w:space="0" w:color="auto"/>
            <w:right w:val="none" w:sz="0" w:space="0" w:color="auto"/>
          </w:divBdr>
        </w:div>
        <w:div w:id="2063212014">
          <w:marLeft w:val="480"/>
          <w:marRight w:val="0"/>
          <w:marTop w:val="0"/>
          <w:marBottom w:val="0"/>
          <w:divBdr>
            <w:top w:val="none" w:sz="0" w:space="0" w:color="auto"/>
            <w:left w:val="none" w:sz="0" w:space="0" w:color="auto"/>
            <w:bottom w:val="none" w:sz="0" w:space="0" w:color="auto"/>
            <w:right w:val="none" w:sz="0" w:space="0" w:color="auto"/>
          </w:divBdr>
        </w:div>
        <w:div w:id="2065713138">
          <w:marLeft w:val="480"/>
          <w:marRight w:val="0"/>
          <w:marTop w:val="0"/>
          <w:marBottom w:val="0"/>
          <w:divBdr>
            <w:top w:val="none" w:sz="0" w:space="0" w:color="auto"/>
            <w:left w:val="none" w:sz="0" w:space="0" w:color="auto"/>
            <w:bottom w:val="none" w:sz="0" w:space="0" w:color="auto"/>
            <w:right w:val="none" w:sz="0" w:space="0" w:color="auto"/>
          </w:divBdr>
        </w:div>
        <w:div w:id="2067949862">
          <w:marLeft w:val="480"/>
          <w:marRight w:val="0"/>
          <w:marTop w:val="0"/>
          <w:marBottom w:val="0"/>
          <w:divBdr>
            <w:top w:val="none" w:sz="0" w:space="0" w:color="auto"/>
            <w:left w:val="none" w:sz="0" w:space="0" w:color="auto"/>
            <w:bottom w:val="none" w:sz="0" w:space="0" w:color="auto"/>
            <w:right w:val="none" w:sz="0" w:space="0" w:color="auto"/>
          </w:divBdr>
        </w:div>
        <w:div w:id="2068137916">
          <w:marLeft w:val="480"/>
          <w:marRight w:val="0"/>
          <w:marTop w:val="0"/>
          <w:marBottom w:val="0"/>
          <w:divBdr>
            <w:top w:val="none" w:sz="0" w:space="0" w:color="auto"/>
            <w:left w:val="none" w:sz="0" w:space="0" w:color="auto"/>
            <w:bottom w:val="none" w:sz="0" w:space="0" w:color="auto"/>
            <w:right w:val="none" w:sz="0" w:space="0" w:color="auto"/>
          </w:divBdr>
        </w:div>
        <w:div w:id="2093157987">
          <w:marLeft w:val="480"/>
          <w:marRight w:val="0"/>
          <w:marTop w:val="0"/>
          <w:marBottom w:val="0"/>
          <w:divBdr>
            <w:top w:val="none" w:sz="0" w:space="0" w:color="auto"/>
            <w:left w:val="none" w:sz="0" w:space="0" w:color="auto"/>
            <w:bottom w:val="none" w:sz="0" w:space="0" w:color="auto"/>
            <w:right w:val="none" w:sz="0" w:space="0" w:color="auto"/>
          </w:divBdr>
        </w:div>
        <w:div w:id="2121533703">
          <w:marLeft w:val="480"/>
          <w:marRight w:val="0"/>
          <w:marTop w:val="0"/>
          <w:marBottom w:val="0"/>
          <w:divBdr>
            <w:top w:val="none" w:sz="0" w:space="0" w:color="auto"/>
            <w:left w:val="none" w:sz="0" w:space="0" w:color="auto"/>
            <w:bottom w:val="none" w:sz="0" w:space="0" w:color="auto"/>
            <w:right w:val="none" w:sz="0" w:space="0" w:color="auto"/>
          </w:divBdr>
        </w:div>
        <w:div w:id="2128809107">
          <w:marLeft w:val="480"/>
          <w:marRight w:val="0"/>
          <w:marTop w:val="0"/>
          <w:marBottom w:val="0"/>
          <w:divBdr>
            <w:top w:val="none" w:sz="0" w:space="0" w:color="auto"/>
            <w:left w:val="none" w:sz="0" w:space="0" w:color="auto"/>
            <w:bottom w:val="none" w:sz="0" w:space="0" w:color="auto"/>
            <w:right w:val="none" w:sz="0" w:space="0" w:color="auto"/>
          </w:divBdr>
        </w:div>
        <w:div w:id="2138333258">
          <w:marLeft w:val="480"/>
          <w:marRight w:val="0"/>
          <w:marTop w:val="0"/>
          <w:marBottom w:val="0"/>
          <w:divBdr>
            <w:top w:val="none" w:sz="0" w:space="0" w:color="auto"/>
            <w:left w:val="none" w:sz="0" w:space="0" w:color="auto"/>
            <w:bottom w:val="none" w:sz="0" w:space="0" w:color="auto"/>
            <w:right w:val="none" w:sz="0" w:space="0" w:color="auto"/>
          </w:divBdr>
        </w:div>
      </w:divsChild>
    </w:div>
    <w:div w:id="1473524101">
      <w:bodyDiv w:val="1"/>
      <w:marLeft w:val="0"/>
      <w:marRight w:val="0"/>
      <w:marTop w:val="0"/>
      <w:marBottom w:val="0"/>
      <w:divBdr>
        <w:top w:val="none" w:sz="0" w:space="0" w:color="auto"/>
        <w:left w:val="none" w:sz="0" w:space="0" w:color="auto"/>
        <w:bottom w:val="none" w:sz="0" w:space="0" w:color="auto"/>
        <w:right w:val="none" w:sz="0" w:space="0" w:color="auto"/>
      </w:divBdr>
      <w:divsChild>
        <w:div w:id="40910155">
          <w:marLeft w:val="480"/>
          <w:marRight w:val="0"/>
          <w:marTop w:val="0"/>
          <w:marBottom w:val="0"/>
          <w:divBdr>
            <w:top w:val="none" w:sz="0" w:space="0" w:color="auto"/>
            <w:left w:val="none" w:sz="0" w:space="0" w:color="auto"/>
            <w:bottom w:val="none" w:sz="0" w:space="0" w:color="auto"/>
            <w:right w:val="none" w:sz="0" w:space="0" w:color="auto"/>
          </w:divBdr>
        </w:div>
        <w:div w:id="79642951">
          <w:marLeft w:val="480"/>
          <w:marRight w:val="0"/>
          <w:marTop w:val="0"/>
          <w:marBottom w:val="0"/>
          <w:divBdr>
            <w:top w:val="none" w:sz="0" w:space="0" w:color="auto"/>
            <w:left w:val="none" w:sz="0" w:space="0" w:color="auto"/>
            <w:bottom w:val="none" w:sz="0" w:space="0" w:color="auto"/>
            <w:right w:val="none" w:sz="0" w:space="0" w:color="auto"/>
          </w:divBdr>
        </w:div>
        <w:div w:id="79757583">
          <w:marLeft w:val="480"/>
          <w:marRight w:val="0"/>
          <w:marTop w:val="0"/>
          <w:marBottom w:val="0"/>
          <w:divBdr>
            <w:top w:val="none" w:sz="0" w:space="0" w:color="auto"/>
            <w:left w:val="none" w:sz="0" w:space="0" w:color="auto"/>
            <w:bottom w:val="none" w:sz="0" w:space="0" w:color="auto"/>
            <w:right w:val="none" w:sz="0" w:space="0" w:color="auto"/>
          </w:divBdr>
        </w:div>
        <w:div w:id="87432206">
          <w:marLeft w:val="480"/>
          <w:marRight w:val="0"/>
          <w:marTop w:val="0"/>
          <w:marBottom w:val="0"/>
          <w:divBdr>
            <w:top w:val="none" w:sz="0" w:space="0" w:color="auto"/>
            <w:left w:val="none" w:sz="0" w:space="0" w:color="auto"/>
            <w:bottom w:val="none" w:sz="0" w:space="0" w:color="auto"/>
            <w:right w:val="none" w:sz="0" w:space="0" w:color="auto"/>
          </w:divBdr>
        </w:div>
        <w:div w:id="102575109">
          <w:marLeft w:val="480"/>
          <w:marRight w:val="0"/>
          <w:marTop w:val="0"/>
          <w:marBottom w:val="0"/>
          <w:divBdr>
            <w:top w:val="none" w:sz="0" w:space="0" w:color="auto"/>
            <w:left w:val="none" w:sz="0" w:space="0" w:color="auto"/>
            <w:bottom w:val="none" w:sz="0" w:space="0" w:color="auto"/>
            <w:right w:val="none" w:sz="0" w:space="0" w:color="auto"/>
          </w:divBdr>
        </w:div>
        <w:div w:id="142816084">
          <w:marLeft w:val="480"/>
          <w:marRight w:val="0"/>
          <w:marTop w:val="0"/>
          <w:marBottom w:val="0"/>
          <w:divBdr>
            <w:top w:val="none" w:sz="0" w:space="0" w:color="auto"/>
            <w:left w:val="none" w:sz="0" w:space="0" w:color="auto"/>
            <w:bottom w:val="none" w:sz="0" w:space="0" w:color="auto"/>
            <w:right w:val="none" w:sz="0" w:space="0" w:color="auto"/>
          </w:divBdr>
        </w:div>
        <w:div w:id="145441981">
          <w:marLeft w:val="480"/>
          <w:marRight w:val="0"/>
          <w:marTop w:val="0"/>
          <w:marBottom w:val="0"/>
          <w:divBdr>
            <w:top w:val="none" w:sz="0" w:space="0" w:color="auto"/>
            <w:left w:val="none" w:sz="0" w:space="0" w:color="auto"/>
            <w:bottom w:val="none" w:sz="0" w:space="0" w:color="auto"/>
            <w:right w:val="none" w:sz="0" w:space="0" w:color="auto"/>
          </w:divBdr>
        </w:div>
        <w:div w:id="152718169">
          <w:marLeft w:val="480"/>
          <w:marRight w:val="0"/>
          <w:marTop w:val="0"/>
          <w:marBottom w:val="0"/>
          <w:divBdr>
            <w:top w:val="none" w:sz="0" w:space="0" w:color="auto"/>
            <w:left w:val="none" w:sz="0" w:space="0" w:color="auto"/>
            <w:bottom w:val="none" w:sz="0" w:space="0" w:color="auto"/>
            <w:right w:val="none" w:sz="0" w:space="0" w:color="auto"/>
          </w:divBdr>
        </w:div>
        <w:div w:id="166217291">
          <w:marLeft w:val="480"/>
          <w:marRight w:val="0"/>
          <w:marTop w:val="0"/>
          <w:marBottom w:val="0"/>
          <w:divBdr>
            <w:top w:val="none" w:sz="0" w:space="0" w:color="auto"/>
            <w:left w:val="none" w:sz="0" w:space="0" w:color="auto"/>
            <w:bottom w:val="none" w:sz="0" w:space="0" w:color="auto"/>
            <w:right w:val="none" w:sz="0" w:space="0" w:color="auto"/>
          </w:divBdr>
        </w:div>
        <w:div w:id="218321650">
          <w:marLeft w:val="480"/>
          <w:marRight w:val="0"/>
          <w:marTop w:val="0"/>
          <w:marBottom w:val="0"/>
          <w:divBdr>
            <w:top w:val="none" w:sz="0" w:space="0" w:color="auto"/>
            <w:left w:val="none" w:sz="0" w:space="0" w:color="auto"/>
            <w:bottom w:val="none" w:sz="0" w:space="0" w:color="auto"/>
            <w:right w:val="none" w:sz="0" w:space="0" w:color="auto"/>
          </w:divBdr>
        </w:div>
        <w:div w:id="228158009">
          <w:marLeft w:val="480"/>
          <w:marRight w:val="0"/>
          <w:marTop w:val="0"/>
          <w:marBottom w:val="0"/>
          <w:divBdr>
            <w:top w:val="none" w:sz="0" w:space="0" w:color="auto"/>
            <w:left w:val="none" w:sz="0" w:space="0" w:color="auto"/>
            <w:bottom w:val="none" w:sz="0" w:space="0" w:color="auto"/>
            <w:right w:val="none" w:sz="0" w:space="0" w:color="auto"/>
          </w:divBdr>
        </w:div>
        <w:div w:id="285744295">
          <w:marLeft w:val="480"/>
          <w:marRight w:val="0"/>
          <w:marTop w:val="0"/>
          <w:marBottom w:val="0"/>
          <w:divBdr>
            <w:top w:val="none" w:sz="0" w:space="0" w:color="auto"/>
            <w:left w:val="none" w:sz="0" w:space="0" w:color="auto"/>
            <w:bottom w:val="none" w:sz="0" w:space="0" w:color="auto"/>
            <w:right w:val="none" w:sz="0" w:space="0" w:color="auto"/>
          </w:divBdr>
        </w:div>
        <w:div w:id="314724393">
          <w:marLeft w:val="480"/>
          <w:marRight w:val="0"/>
          <w:marTop w:val="0"/>
          <w:marBottom w:val="0"/>
          <w:divBdr>
            <w:top w:val="none" w:sz="0" w:space="0" w:color="auto"/>
            <w:left w:val="none" w:sz="0" w:space="0" w:color="auto"/>
            <w:bottom w:val="none" w:sz="0" w:space="0" w:color="auto"/>
            <w:right w:val="none" w:sz="0" w:space="0" w:color="auto"/>
          </w:divBdr>
        </w:div>
        <w:div w:id="465122435">
          <w:marLeft w:val="480"/>
          <w:marRight w:val="0"/>
          <w:marTop w:val="0"/>
          <w:marBottom w:val="0"/>
          <w:divBdr>
            <w:top w:val="none" w:sz="0" w:space="0" w:color="auto"/>
            <w:left w:val="none" w:sz="0" w:space="0" w:color="auto"/>
            <w:bottom w:val="none" w:sz="0" w:space="0" w:color="auto"/>
            <w:right w:val="none" w:sz="0" w:space="0" w:color="auto"/>
          </w:divBdr>
        </w:div>
        <w:div w:id="513299799">
          <w:marLeft w:val="480"/>
          <w:marRight w:val="0"/>
          <w:marTop w:val="0"/>
          <w:marBottom w:val="0"/>
          <w:divBdr>
            <w:top w:val="none" w:sz="0" w:space="0" w:color="auto"/>
            <w:left w:val="none" w:sz="0" w:space="0" w:color="auto"/>
            <w:bottom w:val="none" w:sz="0" w:space="0" w:color="auto"/>
            <w:right w:val="none" w:sz="0" w:space="0" w:color="auto"/>
          </w:divBdr>
        </w:div>
        <w:div w:id="574777035">
          <w:marLeft w:val="480"/>
          <w:marRight w:val="0"/>
          <w:marTop w:val="0"/>
          <w:marBottom w:val="0"/>
          <w:divBdr>
            <w:top w:val="none" w:sz="0" w:space="0" w:color="auto"/>
            <w:left w:val="none" w:sz="0" w:space="0" w:color="auto"/>
            <w:bottom w:val="none" w:sz="0" w:space="0" w:color="auto"/>
            <w:right w:val="none" w:sz="0" w:space="0" w:color="auto"/>
          </w:divBdr>
        </w:div>
        <w:div w:id="629749692">
          <w:marLeft w:val="480"/>
          <w:marRight w:val="0"/>
          <w:marTop w:val="0"/>
          <w:marBottom w:val="0"/>
          <w:divBdr>
            <w:top w:val="none" w:sz="0" w:space="0" w:color="auto"/>
            <w:left w:val="none" w:sz="0" w:space="0" w:color="auto"/>
            <w:bottom w:val="none" w:sz="0" w:space="0" w:color="auto"/>
            <w:right w:val="none" w:sz="0" w:space="0" w:color="auto"/>
          </w:divBdr>
        </w:div>
        <w:div w:id="672880884">
          <w:marLeft w:val="480"/>
          <w:marRight w:val="0"/>
          <w:marTop w:val="0"/>
          <w:marBottom w:val="0"/>
          <w:divBdr>
            <w:top w:val="none" w:sz="0" w:space="0" w:color="auto"/>
            <w:left w:val="none" w:sz="0" w:space="0" w:color="auto"/>
            <w:bottom w:val="none" w:sz="0" w:space="0" w:color="auto"/>
            <w:right w:val="none" w:sz="0" w:space="0" w:color="auto"/>
          </w:divBdr>
        </w:div>
        <w:div w:id="683089969">
          <w:marLeft w:val="480"/>
          <w:marRight w:val="0"/>
          <w:marTop w:val="0"/>
          <w:marBottom w:val="0"/>
          <w:divBdr>
            <w:top w:val="none" w:sz="0" w:space="0" w:color="auto"/>
            <w:left w:val="none" w:sz="0" w:space="0" w:color="auto"/>
            <w:bottom w:val="none" w:sz="0" w:space="0" w:color="auto"/>
            <w:right w:val="none" w:sz="0" w:space="0" w:color="auto"/>
          </w:divBdr>
        </w:div>
        <w:div w:id="688682124">
          <w:marLeft w:val="480"/>
          <w:marRight w:val="0"/>
          <w:marTop w:val="0"/>
          <w:marBottom w:val="0"/>
          <w:divBdr>
            <w:top w:val="none" w:sz="0" w:space="0" w:color="auto"/>
            <w:left w:val="none" w:sz="0" w:space="0" w:color="auto"/>
            <w:bottom w:val="none" w:sz="0" w:space="0" w:color="auto"/>
            <w:right w:val="none" w:sz="0" w:space="0" w:color="auto"/>
          </w:divBdr>
        </w:div>
        <w:div w:id="689188997">
          <w:marLeft w:val="480"/>
          <w:marRight w:val="0"/>
          <w:marTop w:val="0"/>
          <w:marBottom w:val="0"/>
          <w:divBdr>
            <w:top w:val="none" w:sz="0" w:space="0" w:color="auto"/>
            <w:left w:val="none" w:sz="0" w:space="0" w:color="auto"/>
            <w:bottom w:val="none" w:sz="0" w:space="0" w:color="auto"/>
            <w:right w:val="none" w:sz="0" w:space="0" w:color="auto"/>
          </w:divBdr>
        </w:div>
        <w:div w:id="704908729">
          <w:marLeft w:val="480"/>
          <w:marRight w:val="0"/>
          <w:marTop w:val="0"/>
          <w:marBottom w:val="0"/>
          <w:divBdr>
            <w:top w:val="none" w:sz="0" w:space="0" w:color="auto"/>
            <w:left w:val="none" w:sz="0" w:space="0" w:color="auto"/>
            <w:bottom w:val="none" w:sz="0" w:space="0" w:color="auto"/>
            <w:right w:val="none" w:sz="0" w:space="0" w:color="auto"/>
          </w:divBdr>
        </w:div>
        <w:div w:id="723064481">
          <w:marLeft w:val="480"/>
          <w:marRight w:val="0"/>
          <w:marTop w:val="0"/>
          <w:marBottom w:val="0"/>
          <w:divBdr>
            <w:top w:val="none" w:sz="0" w:space="0" w:color="auto"/>
            <w:left w:val="none" w:sz="0" w:space="0" w:color="auto"/>
            <w:bottom w:val="none" w:sz="0" w:space="0" w:color="auto"/>
            <w:right w:val="none" w:sz="0" w:space="0" w:color="auto"/>
          </w:divBdr>
        </w:div>
        <w:div w:id="729769633">
          <w:marLeft w:val="480"/>
          <w:marRight w:val="0"/>
          <w:marTop w:val="0"/>
          <w:marBottom w:val="0"/>
          <w:divBdr>
            <w:top w:val="none" w:sz="0" w:space="0" w:color="auto"/>
            <w:left w:val="none" w:sz="0" w:space="0" w:color="auto"/>
            <w:bottom w:val="none" w:sz="0" w:space="0" w:color="auto"/>
            <w:right w:val="none" w:sz="0" w:space="0" w:color="auto"/>
          </w:divBdr>
        </w:div>
        <w:div w:id="730545270">
          <w:marLeft w:val="480"/>
          <w:marRight w:val="0"/>
          <w:marTop w:val="0"/>
          <w:marBottom w:val="0"/>
          <w:divBdr>
            <w:top w:val="none" w:sz="0" w:space="0" w:color="auto"/>
            <w:left w:val="none" w:sz="0" w:space="0" w:color="auto"/>
            <w:bottom w:val="none" w:sz="0" w:space="0" w:color="auto"/>
            <w:right w:val="none" w:sz="0" w:space="0" w:color="auto"/>
          </w:divBdr>
        </w:div>
        <w:div w:id="732122390">
          <w:marLeft w:val="480"/>
          <w:marRight w:val="0"/>
          <w:marTop w:val="0"/>
          <w:marBottom w:val="0"/>
          <w:divBdr>
            <w:top w:val="none" w:sz="0" w:space="0" w:color="auto"/>
            <w:left w:val="none" w:sz="0" w:space="0" w:color="auto"/>
            <w:bottom w:val="none" w:sz="0" w:space="0" w:color="auto"/>
            <w:right w:val="none" w:sz="0" w:space="0" w:color="auto"/>
          </w:divBdr>
        </w:div>
        <w:div w:id="764496228">
          <w:marLeft w:val="480"/>
          <w:marRight w:val="0"/>
          <w:marTop w:val="0"/>
          <w:marBottom w:val="0"/>
          <w:divBdr>
            <w:top w:val="none" w:sz="0" w:space="0" w:color="auto"/>
            <w:left w:val="none" w:sz="0" w:space="0" w:color="auto"/>
            <w:bottom w:val="none" w:sz="0" w:space="0" w:color="auto"/>
            <w:right w:val="none" w:sz="0" w:space="0" w:color="auto"/>
          </w:divBdr>
        </w:div>
        <w:div w:id="774834940">
          <w:marLeft w:val="480"/>
          <w:marRight w:val="0"/>
          <w:marTop w:val="0"/>
          <w:marBottom w:val="0"/>
          <w:divBdr>
            <w:top w:val="none" w:sz="0" w:space="0" w:color="auto"/>
            <w:left w:val="none" w:sz="0" w:space="0" w:color="auto"/>
            <w:bottom w:val="none" w:sz="0" w:space="0" w:color="auto"/>
            <w:right w:val="none" w:sz="0" w:space="0" w:color="auto"/>
          </w:divBdr>
        </w:div>
        <w:div w:id="806973036">
          <w:marLeft w:val="480"/>
          <w:marRight w:val="0"/>
          <w:marTop w:val="0"/>
          <w:marBottom w:val="0"/>
          <w:divBdr>
            <w:top w:val="none" w:sz="0" w:space="0" w:color="auto"/>
            <w:left w:val="none" w:sz="0" w:space="0" w:color="auto"/>
            <w:bottom w:val="none" w:sz="0" w:space="0" w:color="auto"/>
            <w:right w:val="none" w:sz="0" w:space="0" w:color="auto"/>
          </w:divBdr>
        </w:div>
        <w:div w:id="825704276">
          <w:marLeft w:val="480"/>
          <w:marRight w:val="0"/>
          <w:marTop w:val="0"/>
          <w:marBottom w:val="0"/>
          <w:divBdr>
            <w:top w:val="none" w:sz="0" w:space="0" w:color="auto"/>
            <w:left w:val="none" w:sz="0" w:space="0" w:color="auto"/>
            <w:bottom w:val="none" w:sz="0" w:space="0" w:color="auto"/>
            <w:right w:val="none" w:sz="0" w:space="0" w:color="auto"/>
          </w:divBdr>
        </w:div>
        <w:div w:id="836504849">
          <w:marLeft w:val="480"/>
          <w:marRight w:val="0"/>
          <w:marTop w:val="0"/>
          <w:marBottom w:val="0"/>
          <w:divBdr>
            <w:top w:val="none" w:sz="0" w:space="0" w:color="auto"/>
            <w:left w:val="none" w:sz="0" w:space="0" w:color="auto"/>
            <w:bottom w:val="none" w:sz="0" w:space="0" w:color="auto"/>
            <w:right w:val="none" w:sz="0" w:space="0" w:color="auto"/>
          </w:divBdr>
        </w:div>
        <w:div w:id="875311603">
          <w:marLeft w:val="480"/>
          <w:marRight w:val="0"/>
          <w:marTop w:val="0"/>
          <w:marBottom w:val="0"/>
          <w:divBdr>
            <w:top w:val="none" w:sz="0" w:space="0" w:color="auto"/>
            <w:left w:val="none" w:sz="0" w:space="0" w:color="auto"/>
            <w:bottom w:val="none" w:sz="0" w:space="0" w:color="auto"/>
            <w:right w:val="none" w:sz="0" w:space="0" w:color="auto"/>
          </w:divBdr>
        </w:div>
        <w:div w:id="891043842">
          <w:marLeft w:val="480"/>
          <w:marRight w:val="0"/>
          <w:marTop w:val="0"/>
          <w:marBottom w:val="0"/>
          <w:divBdr>
            <w:top w:val="none" w:sz="0" w:space="0" w:color="auto"/>
            <w:left w:val="none" w:sz="0" w:space="0" w:color="auto"/>
            <w:bottom w:val="none" w:sz="0" w:space="0" w:color="auto"/>
            <w:right w:val="none" w:sz="0" w:space="0" w:color="auto"/>
          </w:divBdr>
        </w:div>
        <w:div w:id="913397552">
          <w:marLeft w:val="480"/>
          <w:marRight w:val="0"/>
          <w:marTop w:val="0"/>
          <w:marBottom w:val="0"/>
          <w:divBdr>
            <w:top w:val="none" w:sz="0" w:space="0" w:color="auto"/>
            <w:left w:val="none" w:sz="0" w:space="0" w:color="auto"/>
            <w:bottom w:val="none" w:sz="0" w:space="0" w:color="auto"/>
            <w:right w:val="none" w:sz="0" w:space="0" w:color="auto"/>
          </w:divBdr>
        </w:div>
        <w:div w:id="963124407">
          <w:marLeft w:val="480"/>
          <w:marRight w:val="0"/>
          <w:marTop w:val="0"/>
          <w:marBottom w:val="0"/>
          <w:divBdr>
            <w:top w:val="none" w:sz="0" w:space="0" w:color="auto"/>
            <w:left w:val="none" w:sz="0" w:space="0" w:color="auto"/>
            <w:bottom w:val="none" w:sz="0" w:space="0" w:color="auto"/>
            <w:right w:val="none" w:sz="0" w:space="0" w:color="auto"/>
          </w:divBdr>
        </w:div>
        <w:div w:id="973289630">
          <w:marLeft w:val="480"/>
          <w:marRight w:val="0"/>
          <w:marTop w:val="0"/>
          <w:marBottom w:val="0"/>
          <w:divBdr>
            <w:top w:val="none" w:sz="0" w:space="0" w:color="auto"/>
            <w:left w:val="none" w:sz="0" w:space="0" w:color="auto"/>
            <w:bottom w:val="none" w:sz="0" w:space="0" w:color="auto"/>
            <w:right w:val="none" w:sz="0" w:space="0" w:color="auto"/>
          </w:divBdr>
        </w:div>
        <w:div w:id="984511118">
          <w:marLeft w:val="480"/>
          <w:marRight w:val="0"/>
          <w:marTop w:val="0"/>
          <w:marBottom w:val="0"/>
          <w:divBdr>
            <w:top w:val="none" w:sz="0" w:space="0" w:color="auto"/>
            <w:left w:val="none" w:sz="0" w:space="0" w:color="auto"/>
            <w:bottom w:val="none" w:sz="0" w:space="0" w:color="auto"/>
            <w:right w:val="none" w:sz="0" w:space="0" w:color="auto"/>
          </w:divBdr>
        </w:div>
        <w:div w:id="1017074996">
          <w:marLeft w:val="480"/>
          <w:marRight w:val="0"/>
          <w:marTop w:val="0"/>
          <w:marBottom w:val="0"/>
          <w:divBdr>
            <w:top w:val="none" w:sz="0" w:space="0" w:color="auto"/>
            <w:left w:val="none" w:sz="0" w:space="0" w:color="auto"/>
            <w:bottom w:val="none" w:sz="0" w:space="0" w:color="auto"/>
            <w:right w:val="none" w:sz="0" w:space="0" w:color="auto"/>
          </w:divBdr>
        </w:div>
        <w:div w:id="1031103391">
          <w:marLeft w:val="480"/>
          <w:marRight w:val="0"/>
          <w:marTop w:val="0"/>
          <w:marBottom w:val="0"/>
          <w:divBdr>
            <w:top w:val="none" w:sz="0" w:space="0" w:color="auto"/>
            <w:left w:val="none" w:sz="0" w:space="0" w:color="auto"/>
            <w:bottom w:val="none" w:sz="0" w:space="0" w:color="auto"/>
            <w:right w:val="none" w:sz="0" w:space="0" w:color="auto"/>
          </w:divBdr>
        </w:div>
        <w:div w:id="1067916032">
          <w:marLeft w:val="480"/>
          <w:marRight w:val="0"/>
          <w:marTop w:val="0"/>
          <w:marBottom w:val="0"/>
          <w:divBdr>
            <w:top w:val="none" w:sz="0" w:space="0" w:color="auto"/>
            <w:left w:val="none" w:sz="0" w:space="0" w:color="auto"/>
            <w:bottom w:val="none" w:sz="0" w:space="0" w:color="auto"/>
            <w:right w:val="none" w:sz="0" w:space="0" w:color="auto"/>
          </w:divBdr>
        </w:div>
        <w:div w:id="1092358221">
          <w:marLeft w:val="480"/>
          <w:marRight w:val="0"/>
          <w:marTop w:val="0"/>
          <w:marBottom w:val="0"/>
          <w:divBdr>
            <w:top w:val="none" w:sz="0" w:space="0" w:color="auto"/>
            <w:left w:val="none" w:sz="0" w:space="0" w:color="auto"/>
            <w:bottom w:val="none" w:sz="0" w:space="0" w:color="auto"/>
            <w:right w:val="none" w:sz="0" w:space="0" w:color="auto"/>
          </w:divBdr>
        </w:div>
        <w:div w:id="1151101353">
          <w:marLeft w:val="480"/>
          <w:marRight w:val="0"/>
          <w:marTop w:val="0"/>
          <w:marBottom w:val="0"/>
          <w:divBdr>
            <w:top w:val="none" w:sz="0" w:space="0" w:color="auto"/>
            <w:left w:val="none" w:sz="0" w:space="0" w:color="auto"/>
            <w:bottom w:val="none" w:sz="0" w:space="0" w:color="auto"/>
            <w:right w:val="none" w:sz="0" w:space="0" w:color="auto"/>
          </w:divBdr>
        </w:div>
        <w:div w:id="1163280367">
          <w:marLeft w:val="480"/>
          <w:marRight w:val="0"/>
          <w:marTop w:val="0"/>
          <w:marBottom w:val="0"/>
          <w:divBdr>
            <w:top w:val="none" w:sz="0" w:space="0" w:color="auto"/>
            <w:left w:val="none" w:sz="0" w:space="0" w:color="auto"/>
            <w:bottom w:val="none" w:sz="0" w:space="0" w:color="auto"/>
            <w:right w:val="none" w:sz="0" w:space="0" w:color="auto"/>
          </w:divBdr>
        </w:div>
        <w:div w:id="1174539734">
          <w:marLeft w:val="480"/>
          <w:marRight w:val="0"/>
          <w:marTop w:val="0"/>
          <w:marBottom w:val="0"/>
          <w:divBdr>
            <w:top w:val="none" w:sz="0" w:space="0" w:color="auto"/>
            <w:left w:val="none" w:sz="0" w:space="0" w:color="auto"/>
            <w:bottom w:val="none" w:sz="0" w:space="0" w:color="auto"/>
            <w:right w:val="none" w:sz="0" w:space="0" w:color="auto"/>
          </w:divBdr>
        </w:div>
        <w:div w:id="1190952228">
          <w:marLeft w:val="480"/>
          <w:marRight w:val="0"/>
          <w:marTop w:val="0"/>
          <w:marBottom w:val="0"/>
          <w:divBdr>
            <w:top w:val="none" w:sz="0" w:space="0" w:color="auto"/>
            <w:left w:val="none" w:sz="0" w:space="0" w:color="auto"/>
            <w:bottom w:val="none" w:sz="0" w:space="0" w:color="auto"/>
            <w:right w:val="none" w:sz="0" w:space="0" w:color="auto"/>
          </w:divBdr>
        </w:div>
        <w:div w:id="1197695241">
          <w:marLeft w:val="480"/>
          <w:marRight w:val="0"/>
          <w:marTop w:val="0"/>
          <w:marBottom w:val="0"/>
          <w:divBdr>
            <w:top w:val="none" w:sz="0" w:space="0" w:color="auto"/>
            <w:left w:val="none" w:sz="0" w:space="0" w:color="auto"/>
            <w:bottom w:val="none" w:sz="0" w:space="0" w:color="auto"/>
            <w:right w:val="none" w:sz="0" w:space="0" w:color="auto"/>
          </w:divBdr>
        </w:div>
        <w:div w:id="1210452931">
          <w:marLeft w:val="480"/>
          <w:marRight w:val="0"/>
          <w:marTop w:val="0"/>
          <w:marBottom w:val="0"/>
          <w:divBdr>
            <w:top w:val="none" w:sz="0" w:space="0" w:color="auto"/>
            <w:left w:val="none" w:sz="0" w:space="0" w:color="auto"/>
            <w:bottom w:val="none" w:sz="0" w:space="0" w:color="auto"/>
            <w:right w:val="none" w:sz="0" w:space="0" w:color="auto"/>
          </w:divBdr>
        </w:div>
        <w:div w:id="1245383127">
          <w:marLeft w:val="480"/>
          <w:marRight w:val="0"/>
          <w:marTop w:val="0"/>
          <w:marBottom w:val="0"/>
          <w:divBdr>
            <w:top w:val="none" w:sz="0" w:space="0" w:color="auto"/>
            <w:left w:val="none" w:sz="0" w:space="0" w:color="auto"/>
            <w:bottom w:val="none" w:sz="0" w:space="0" w:color="auto"/>
            <w:right w:val="none" w:sz="0" w:space="0" w:color="auto"/>
          </w:divBdr>
        </w:div>
        <w:div w:id="1276451181">
          <w:marLeft w:val="480"/>
          <w:marRight w:val="0"/>
          <w:marTop w:val="0"/>
          <w:marBottom w:val="0"/>
          <w:divBdr>
            <w:top w:val="none" w:sz="0" w:space="0" w:color="auto"/>
            <w:left w:val="none" w:sz="0" w:space="0" w:color="auto"/>
            <w:bottom w:val="none" w:sz="0" w:space="0" w:color="auto"/>
            <w:right w:val="none" w:sz="0" w:space="0" w:color="auto"/>
          </w:divBdr>
        </w:div>
        <w:div w:id="1324159793">
          <w:marLeft w:val="480"/>
          <w:marRight w:val="0"/>
          <w:marTop w:val="0"/>
          <w:marBottom w:val="0"/>
          <w:divBdr>
            <w:top w:val="none" w:sz="0" w:space="0" w:color="auto"/>
            <w:left w:val="none" w:sz="0" w:space="0" w:color="auto"/>
            <w:bottom w:val="none" w:sz="0" w:space="0" w:color="auto"/>
            <w:right w:val="none" w:sz="0" w:space="0" w:color="auto"/>
          </w:divBdr>
        </w:div>
        <w:div w:id="1342002638">
          <w:marLeft w:val="480"/>
          <w:marRight w:val="0"/>
          <w:marTop w:val="0"/>
          <w:marBottom w:val="0"/>
          <w:divBdr>
            <w:top w:val="none" w:sz="0" w:space="0" w:color="auto"/>
            <w:left w:val="none" w:sz="0" w:space="0" w:color="auto"/>
            <w:bottom w:val="none" w:sz="0" w:space="0" w:color="auto"/>
            <w:right w:val="none" w:sz="0" w:space="0" w:color="auto"/>
          </w:divBdr>
        </w:div>
        <w:div w:id="1357779541">
          <w:marLeft w:val="480"/>
          <w:marRight w:val="0"/>
          <w:marTop w:val="0"/>
          <w:marBottom w:val="0"/>
          <w:divBdr>
            <w:top w:val="none" w:sz="0" w:space="0" w:color="auto"/>
            <w:left w:val="none" w:sz="0" w:space="0" w:color="auto"/>
            <w:bottom w:val="none" w:sz="0" w:space="0" w:color="auto"/>
            <w:right w:val="none" w:sz="0" w:space="0" w:color="auto"/>
          </w:divBdr>
        </w:div>
        <w:div w:id="1370951701">
          <w:marLeft w:val="480"/>
          <w:marRight w:val="0"/>
          <w:marTop w:val="0"/>
          <w:marBottom w:val="0"/>
          <w:divBdr>
            <w:top w:val="none" w:sz="0" w:space="0" w:color="auto"/>
            <w:left w:val="none" w:sz="0" w:space="0" w:color="auto"/>
            <w:bottom w:val="none" w:sz="0" w:space="0" w:color="auto"/>
            <w:right w:val="none" w:sz="0" w:space="0" w:color="auto"/>
          </w:divBdr>
        </w:div>
        <w:div w:id="1372532399">
          <w:marLeft w:val="480"/>
          <w:marRight w:val="0"/>
          <w:marTop w:val="0"/>
          <w:marBottom w:val="0"/>
          <w:divBdr>
            <w:top w:val="none" w:sz="0" w:space="0" w:color="auto"/>
            <w:left w:val="none" w:sz="0" w:space="0" w:color="auto"/>
            <w:bottom w:val="none" w:sz="0" w:space="0" w:color="auto"/>
            <w:right w:val="none" w:sz="0" w:space="0" w:color="auto"/>
          </w:divBdr>
        </w:div>
        <w:div w:id="1396004703">
          <w:marLeft w:val="480"/>
          <w:marRight w:val="0"/>
          <w:marTop w:val="0"/>
          <w:marBottom w:val="0"/>
          <w:divBdr>
            <w:top w:val="none" w:sz="0" w:space="0" w:color="auto"/>
            <w:left w:val="none" w:sz="0" w:space="0" w:color="auto"/>
            <w:bottom w:val="none" w:sz="0" w:space="0" w:color="auto"/>
            <w:right w:val="none" w:sz="0" w:space="0" w:color="auto"/>
          </w:divBdr>
        </w:div>
        <w:div w:id="1403142857">
          <w:marLeft w:val="480"/>
          <w:marRight w:val="0"/>
          <w:marTop w:val="0"/>
          <w:marBottom w:val="0"/>
          <w:divBdr>
            <w:top w:val="none" w:sz="0" w:space="0" w:color="auto"/>
            <w:left w:val="none" w:sz="0" w:space="0" w:color="auto"/>
            <w:bottom w:val="none" w:sz="0" w:space="0" w:color="auto"/>
            <w:right w:val="none" w:sz="0" w:space="0" w:color="auto"/>
          </w:divBdr>
        </w:div>
        <w:div w:id="1412892587">
          <w:marLeft w:val="480"/>
          <w:marRight w:val="0"/>
          <w:marTop w:val="0"/>
          <w:marBottom w:val="0"/>
          <w:divBdr>
            <w:top w:val="none" w:sz="0" w:space="0" w:color="auto"/>
            <w:left w:val="none" w:sz="0" w:space="0" w:color="auto"/>
            <w:bottom w:val="none" w:sz="0" w:space="0" w:color="auto"/>
            <w:right w:val="none" w:sz="0" w:space="0" w:color="auto"/>
          </w:divBdr>
        </w:div>
        <w:div w:id="1440446507">
          <w:marLeft w:val="480"/>
          <w:marRight w:val="0"/>
          <w:marTop w:val="0"/>
          <w:marBottom w:val="0"/>
          <w:divBdr>
            <w:top w:val="none" w:sz="0" w:space="0" w:color="auto"/>
            <w:left w:val="none" w:sz="0" w:space="0" w:color="auto"/>
            <w:bottom w:val="none" w:sz="0" w:space="0" w:color="auto"/>
            <w:right w:val="none" w:sz="0" w:space="0" w:color="auto"/>
          </w:divBdr>
        </w:div>
        <w:div w:id="1459227922">
          <w:marLeft w:val="480"/>
          <w:marRight w:val="0"/>
          <w:marTop w:val="0"/>
          <w:marBottom w:val="0"/>
          <w:divBdr>
            <w:top w:val="none" w:sz="0" w:space="0" w:color="auto"/>
            <w:left w:val="none" w:sz="0" w:space="0" w:color="auto"/>
            <w:bottom w:val="none" w:sz="0" w:space="0" w:color="auto"/>
            <w:right w:val="none" w:sz="0" w:space="0" w:color="auto"/>
          </w:divBdr>
        </w:div>
        <w:div w:id="1460418901">
          <w:marLeft w:val="480"/>
          <w:marRight w:val="0"/>
          <w:marTop w:val="0"/>
          <w:marBottom w:val="0"/>
          <w:divBdr>
            <w:top w:val="none" w:sz="0" w:space="0" w:color="auto"/>
            <w:left w:val="none" w:sz="0" w:space="0" w:color="auto"/>
            <w:bottom w:val="none" w:sz="0" w:space="0" w:color="auto"/>
            <w:right w:val="none" w:sz="0" w:space="0" w:color="auto"/>
          </w:divBdr>
        </w:div>
        <w:div w:id="1490973639">
          <w:marLeft w:val="480"/>
          <w:marRight w:val="0"/>
          <w:marTop w:val="0"/>
          <w:marBottom w:val="0"/>
          <w:divBdr>
            <w:top w:val="none" w:sz="0" w:space="0" w:color="auto"/>
            <w:left w:val="none" w:sz="0" w:space="0" w:color="auto"/>
            <w:bottom w:val="none" w:sz="0" w:space="0" w:color="auto"/>
            <w:right w:val="none" w:sz="0" w:space="0" w:color="auto"/>
          </w:divBdr>
        </w:div>
        <w:div w:id="1497725345">
          <w:marLeft w:val="480"/>
          <w:marRight w:val="0"/>
          <w:marTop w:val="0"/>
          <w:marBottom w:val="0"/>
          <w:divBdr>
            <w:top w:val="none" w:sz="0" w:space="0" w:color="auto"/>
            <w:left w:val="none" w:sz="0" w:space="0" w:color="auto"/>
            <w:bottom w:val="none" w:sz="0" w:space="0" w:color="auto"/>
            <w:right w:val="none" w:sz="0" w:space="0" w:color="auto"/>
          </w:divBdr>
        </w:div>
        <w:div w:id="1506549098">
          <w:marLeft w:val="480"/>
          <w:marRight w:val="0"/>
          <w:marTop w:val="0"/>
          <w:marBottom w:val="0"/>
          <w:divBdr>
            <w:top w:val="none" w:sz="0" w:space="0" w:color="auto"/>
            <w:left w:val="none" w:sz="0" w:space="0" w:color="auto"/>
            <w:bottom w:val="none" w:sz="0" w:space="0" w:color="auto"/>
            <w:right w:val="none" w:sz="0" w:space="0" w:color="auto"/>
          </w:divBdr>
        </w:div>
        <w:div w:id="1526937825">
          <w:marLeft w:val="480"/>
          <w:marRight w:val="0"/>
          <w:marTop w:val="0"/>
          <w:marBottom w:val="0"/>
          <w:divBdr>
            <w:top w:val="none" w:sz="0" w:space="0" w:color="auto"/>
            <w:left w:val="none" w:sz="0" w:space="0" w:color="auto"/>
            <w:bottom w:val="none" w:sz="0" w:space="0" w:color="auto"/>
            <w:right w:val="none" w:sz="0" w:space="0" w:color="auto"/>
          </w:divBdr>
        </w:div>
        <w:div w:id="1581403810">
          <w:marLeft w:val="480"/>
          <w:marRight w:val="0"/>
          <w:marTop w:val="0"/>
          <w:marBottom w:val="0"/>
          <w:divBdr>
            <w:top w:val="none" w:sz="0" w:space="0" w:color="auto"/>
            <w:left w:val="none" w:sz="0" w:space="0" w:color="auto"/>
            <w:bottom w:val="none" w:sz="0" w:space="0" w:color="auto"/>
            <w:right w:val="none" w:sz="0" w:space="0" w:color="auto"/>
          </w:divBdr>
        </w:div>
        <w:div w:id="1665472849">
          <w:marLeft w:val="480"/>
          <w:marRight w:val="0"/>
          <w:marTop w:val="0"/>
          <w:marBottom w:val="0"/>
          <w:divBdr>
            <w:top w:val="none" w:sz="0" w:space="0" w:color="auto"/>
            <w:left w:val="none" w:sz="0" w:space="0" w:color="auto"/>
            <w:bottom w:val="none" w:sz="0" w:space="0" w:color="auto"/>
            <w:right w:val="none" w:sz="0" w:space="0" w:color="auto"/>
          </w:divBdr>
        </w:div>
        <w:div w:id="1746337850">
          <w:marLeft w:val="480"/>
          <w:marRight w:val="0"/>
          <w:marTop w:val="0"/>
          <w:marBottom w:val="0"/>
          <w:divBdr>
            <w:top w:val="none" w:sz="0" w:space="0" w:color="auto"/>
            <w:left w:val="none" w:sz="0" w:space="0" w:color="auto"/>
            <w:bottom w:val="none" w:sz="0" w:space="0" w:color="auto"/>
            <w:right w:val="none" w:sz="0" w:space="0" w:color="auto"/>
          </w:divBdr>
        </w:div>
        <w:div w:id="1780223234">
          <w:marLeft w:val="480"/>
          <w:marRight w:val="0"/>
          <w:marTop w:val="0"/>
          <w:marBottom w:val="0"/>
          <w:divBdr>
            <w:top w:val="none" w:sz="0" w:space="0" w:color="auto"/>
            <w:left w:val="none" w:sz="0" w:space="0" w:color="auto"/>
            <w:bottom w:val="none" w:sz="0" w:space="0" w:color="auto"/>
            <w:right w:val="none" w:sz="0" w:space="0" w:color="auto"/>
          </w:divBdr>
        </w:div>
        <w:div w:id="1862016047">
          <w:marLeft w:val="480"/>
          <w:marRight w:val="0"/>
          <w:marTop w:val="0"/>
          <w:marBottom w:val="0"/>
          <w:divBdr>
            <w:top w:val="none" w:sz="0" w:space="0" w:color="auto"/>
            <w:left w:val="none" w:sz="0" w:space="0" w:color="auto"/>
            <w:bottom w:val="none" w:sz="0" w:space="0" w:color="auto"/>
            <w:right w:val="none" w:sz="0" w:space="0" w:color="auto"/>
          </w:divBdr>
        </w:div>
        <w:div w:id="1866868423">
          <w:marLeft w:val="480"/>
          <w:marRight w:val="0"/>
          <w:marTop w:val="0"/>
          <w:marBottom w:val="0"/>
          <w:divBdr>
            <w:top w:val="none" w:sz="0" w:space="0" w:color="auto"/>
            <w:left w:val="none" w:sz="0" w:space="0" w:color="auto"/>
            <w:bottom w:val="none" w:sz="0" w:space="0" w:color="auto"/>
            <w:right w:val="none" w:sz="0" w:space="0" w:color="auto"/>
          </w:divBdr>
        </w:div>
        <w:div w:id="1903755606">
          <w:marLeft w:val="480"/>
          <w:marRight w:val="0"/>
          <w:marTop w:val="0"/>
          <w:marBottom w:val="0"/>
          <w:divBdr>
            <w:top w:val="none" w:sz="0" w:space="0" w:color="auto"/>
            <w:left w:val="none" w:sz="0" w:space="0" w:color="auto"/>
            <w:bottom w:val="none" w:sz="0" w:space="0" w:color="auto"/>
            <w:right w:val="none" w:sz="0" w:space="0" w:color="auto"/>
          </w:divBdr>
        </w:div>
        <w:div w:id="1983346787">
          <w:marLeft w:val="480"/>
          <w:marRight w:val="0"/>
          <w:marTop w:val="0"/>
          <w:marBottom w:val="0"/>
          <w:divBdr>
            <w:top w:val="none" w:sz="0" w:space="0" w:color="auto"/>
            <w:left w:val="none" w:sz="0" w:space="0" w:color="auto"/>
            <w:bottom w:val="none" w:sz="0" w:space="0" w:color="auto"/>
            <w:right w:val="none" w:sz="0" w:space="0" w:color="auto"/>
          </w:divBdr>
        </w:div>
        <w:div w:id="1989361036">
          <w:marLeft w:val="480"/>
          <w:marRight w:val="0"/>
          <w:marTop w:val="0"/>
          <w:marBottom w:val="0"/>
          <w:divBdr>
            <w:top w:val="none" w:sz="0" w:space="0" w:color="auto"/>
            <w:left w:val="none" w:sz="0" w:space="0" w:color="auto"/>
            <w:bottom w:val="none" w:sz="0" w:space="0" w:color="auto"/>
            <w:right w:val="none" w:sz="0" w:space="0" w:color="auto"/>
          </w:divBdr>
        </w:div>
        <w:div w:id="1989552344">
          <w:marLeft w:val="480"/>
          <w:marRight w:val="0"/>
          <w:marTop w:val="0"/>
          <w:marBottom w:val="0"/>
          <w:divBdr>
            <w:top w:val="none" w:sz="0" w:space="0" w:color="auto"/>
            <w:left w:val="none" w:sz="0" w:space="0" w:color="auto"/>
            <w:bottom w:val="none" w:sz="0" w:space="0" w:color="auto"/>
            <w:right w:val="none" w:sz="0" w:space="0" w:color="auto"/>
          </w:divBdr>
        </w:div>
        <w:div w:id="2019113181">
          <w:marLeft w:val="480"/>
          <w:marRight w:val="0"/>
          <w:marTop w:val="0"/>
          <w:marBottom w:val="0"/>
          <w:divBdr>
            <w:top w:val="none" w:sz="0" w:space="0" w:color="auto"/>
            <w:left w:val="none" w:sz="0" w:space="0" w:color="auto"/>
            <w:bottom w:val="none" w:sz="0" w:space="0" w:color="auto"/>
            <w:right w:val="none" w:sz="0" w:space="0" w:color="auto"/>
          </w:divBdr>
        </w:div>
        <w:div w:id="2050950216">
          <w:marLeft w:val="480"/>
          <w:marRight w:val="0"/>
          <w:marTop w:val="0"/>
          <w:marBottom w:val="0"/>
          <w:divBdr>
            <w:top w:val="none" w:sz="0" w:space="0" w:color="auto"/>
            <w:left w:val="none" w:sz="0" w:space="0" w:color="auto"/>
            <w:bottom w:val="none" w:sz="0" w:space="0" w:color="auto"/>
            <w:right w:val="none" w:sz="0" w:space="0" w:color="auto"/>
          </w:divBdr>
        </w:div>
        <w:div w:id="2072117603">
          <w:marLeft w:val="480"/>
          <w:marRight w:val="0"/>
          <w:marTop w:val="0"/>
          <w:marBottom w:val="0"/>
          <w:divBdr>
            <w:top w:val="none" w:sz="0" w:space="0" w:color="auto"/>
            <w:left w:val="none" w:sz="0" w:space="0" w:color="auto"/>
            <w:bottom w:val="none" w:sz="0" w:space="0" w:color="auto"/>
            <w:right w:val="none" w:sz="0" w:space="0" w:color="auto"/>
          </w:divBdr>
        </w:div>
        <w:div w:id="2082025224">
          <w:marLeft w:val="480"/>
          <w:marRight w:val="0"/>
          <w:marTop w:val="0"/>
          <w:marBottom w:val="0"/>
          <w:divBdr>
            <w:top w:val="none" w:sz="0" w:space="0" w:color="auto"/>
            <w:left w:val="none" w:sz="0" w:space="0" w:color="auto"/>
            <w:bottom w:val="none" w:sz="0" w:space="0" w:color="auto"/>
            <w:right w:val="none" w:sz="0" w:space="0" w:color="auto"/>
          </w:divBdr>
        </w:div>
      </w:divsChild>
    </w:div>
    <w:div w:id="1511026136">
      <w:bodyDiv w:val="1"/>
      <w:marLeft w:val="0"/>
      <w:marRight w:val="0"/>
      <w:marTop w:val="0"/>
      <w:marBottom w:val="0"/>
      <w:divBdr>
        <w:top w:val="none" w:sz="0" w:space="0" w:color="auto"/>
        <w:left w:val="none" w:sz="0" w:space="0" w:color="auto"/>
        <w:bottom w:val="none" w:sz="0" w:space="0" w:color="auto"/>
        <w:right w:val="none" w:sz="0" w:space="0" w:color="auto"/>
      </w:divBdr>
      <w:divsChild>
        <w:div w:id="26371592">
          <w:marLeft w:val="480"/>
          <w:marRight w:val="0"/>
          <w:marTop w:val="0"/>
          <w:marBottom w:val="0"/>
          <w:divBdr>
            <w:top w:val="none" w:sz="0" w:space="0" w:color="auto"/>
            <w:left w:val="none" w:sz="0" w:space="0" w:color="auto"/>
            <w:bottom w:val="none" w:sz="0" w:space="0" w:color="auto"/>
            <w:right w:val="none" w:sz="0" w:space="0" w:color="auto"/>
          </w:divBdr>
        </w:div>
        <w:div w:id="56513196">
          <w:marLeft w:val="480"/>
          <w:marRight w:val="0"/>
          <w:marTop w:val="0"/>
          <w:marBottom w:val="0"/>
          <w:divBdr>
            <w:top w:val="none" w:sz="0" w:space="0" w:color="auto"/>
            <w:left w:val="none" w:sz="0" w:space="0" w:color="auto"/>
            <w:bottom w:val="none" w:sz="0" w:space="0" w:color="auto"/>
            <w:right w:val="none" w:sz="0" w:space="0" w:color="auto"/>
          </w:divBdr>
        </w:div>
        <w:div w:id="120459359">
          <w:marLeft w:val="480"/>
          <w:marRight w:val="0"/>
          <w:marTop w:val="0"/>
          <w:marBottom w:val="0"/>
          <w:divBdr>
            <w:top w:val="none" w:sz="0" w:space="0" w:color="auto"/>
            <w:left w:val="none" w:sz="0" w:space="0" w:color="auto"/>
            <w:bottom w:val="none" w:sz="0" w:space="0" w:color="auto"/>
            <w:right w:val="none" w:sz="0" w:space="0" w:color="auto"/>
          </w:divBdr>
        </w:div>
        <w:div w:id="201790535">
          <w:marLeft w:val="480"/>
          <w:marRight w:val="0"/>
          <w:marTop w:val="0"/>
          <w:marBottom w:val="0"/>
          <w:divBdr>
            <w:top w:val="none" w:sz="0" w:space="0" w:color="auto"/>
            <w:left w:val="none" w:sz="0" w:space="0" w:color="auto"/>
            <w:bottom w:val="none" w:sz="0" w:space="0" w:color="auto"/>
            <w:right w:val="none" w:sz="0" w:space="0" w:color="auto"/>
          </w:divBdr>
        </w:div>
        <w:div w:id="219293965">
          <w:marLeft w:val="480"/>
          <w:marRight w:val="0"/>
          <w:marTop w:val="0"/>
          <w:marBottom w:val="0"/>
          <w:divBdr>
            <w:top w:val="none" w:sz="0" w:space="0" w:color="auto"/>
            <w:left w:val="none" w:sz="0" w:space="0" w:color="auto"/>
            <w:bottom w:val="none" w:sz="0" w:space="0" w:color="auto"/>
            <w:right w:val="none" w:sz="0" w:space="0" w:color="auto"/>
          </w:divBdr>
        </w:div>
        <w:div w:id="224487499">
          <w:marLeft w:val="480"/>
          <w:marRight w:val="0"/>
          <w:marTop w:val="0"/>
          <w:marBottom w:val="0"/>
          <w:divBdr>
            <w:top w:val="none" w:sz="0" w:space="0" w:color="auto"/>
            <w:left w:val="none" w:sz="0" w:space="0" w:color="auto"/>
            <w:bottom w:val="none" w:sz="0" w:space="0" w:color="auto"/>
            <w:right w:val="none" w:sz="0" w:space="0" w:color="auto"/>
          </w:divBdr>
        </w:div>
        <w:div w:id="237138632">
          <w:marLeft w:val="480"/>
          <w:marRight w:val="0"/>
          <w:marTop w:val="0"/>
          <w:marBottom w:val="0"/>
          <w:divBdr>
            <w:top w:val="none" w:sz="0" w:space="0" w:color="auto"/>
            <w:left w:val="none" w:sz="0" w:space="0" w:color="auto"/>
            <w:bottom w:val="none" w:sz="0" w:space="0" w:color="auto"/>
            <w:right w:val="none" w:sz="0" w:space="0" w:color="auto"/>
          </w:divBdr>
        </w:div>
        <w:div w:id="254830081">
          <w:marLeft w:val="480"/>
          <w:marRight w:val="0"/>
          <w:marTop w:val="0"/>
          <w:marBottom w:val="0"/>
          <w:divBdr>
            <w:top w:val="none" w:sz="0" w:space="0" w:color="auto"/>
            <w:left w:val="none" w:sz="0" w:space="0" w:color="auto"/>
            <w:bottom w:val="none" w:sz="0" w:space="0" w:color="auto"/>
            <w:right w:val="none" w:sz="0" w:space="0" w:color="auto"/>
          </w:divBdr>
        </w:div>
        <w:div w:id="262692682">
          <w:marLeft w:val="480"/>
          <w:marRight w:val="0"/>
          <w:marTop w:val="0"/>
          <w:marBottom w:val="0"/>
          <w:divBdr>
            <w:top w:val="none" w:sz="0" w:space="0" w:color="auto"/>
            <w:left w:val="none" w:sz="0" w:space="0" w:color="auto"/>
            <w:bottom w:val="none" w:sz="0" w:space="0" w:color="auto"/>
            <w:right w:val="none" w:sz="0" w:space="0" w:color="auto"/>
          </w:divBdr>
        </w:div>
        <w:div w:id="318702760">
          <w:marLeft w:val="480"/>
          <w:marRight w:val="0"/>
          <w:marTop w:val="0"/>
          <w:marBottom w:val="0"/>
          <w:divBdr>
            <w:top w:val="none" w:sz="0" w:space="0" w:color="auto"/>
            <w:left w:val="none" w:sz="0" w:space="0" w:color="auto"/>
            <w:bottom w:val="none" w:sz="0" w:space="0" w:color="auto"/>
            <w:right w:val="none" w:sz="0" w:space="0" w:color="auto"/>
          </w:divBdr>
        </w:div>
        <w:div w:id="358893087">
          <w:marLeft w:val="480"/>
          <w:marRight w:val="0"/>
          <w:marTop w:val="0"/>
          <w:marBottom w:val="0"/>
          <w:divBdr>
            <w:top w:val="none" w:sz="0" w:space="0" w:color="auto"/>
            <w:left w:val="none" w:sz="0" w:space="0" w:color="auto"/>
            <w:bottom w:val="none" w:sz="0" w:space="0" w:color="auto"/>
            <w:right w:val="none" w:sz="0" w:space="0" w:color="auto"/>
          </w:divBdr>
        </w:div>
        <w:div w:id="443115090">
          <w:marLeft w:val="480"/>
          <w:marRight w:val="0"/>
          <w:marTop w:val="0"/>
          <w:marBottom w:val="0"/>
          <w:divBdr>
            <w:top w:val="none" w:sz="0" w:space="0" w:color="auto"/>
            <w:left w:val="none" w:sz="0" w:space="0" w:color="auto"/>
            <w:bottom w:val="none" w:sz="0" w:space="0" w:color="auto"/>
            <w:right w:val="none" w:sz="0" w:space="0" w:color="auto"/>
          </w:divBdr>
        </w:div>
        <w:div w:id="445778655">
          <w:marLeft w:val="480"/>
          <w:marRight w:val="0"/>
          <w:marTop w:val="0"/>
          <w:marBottom w:val="0"/>
          <w:divBdr>
            <w:top w:val="none" w:sz="0" w:space="0" w:color="auto"/>
            <w:left w:val="none" w:sz="0" w:space="0" w:color="auto"/>
            <w:bottom w:val="none" w:sz="0" w:space="0" w:color="auto"/>
            <w:right w:val="none" w:sz="0" w:space="0" w:color="auto"/>
          </w:divBdr>
        </w:div>
        <w:div w:id="462237395">
          <w:marLeft w:val="480"/>
          <w:marRight w:val="0"/>
          <w:marTop w:val="0"/>
          <w:marBottom w:val="0"/>
          <w:divBdr>
            <w:top w:val="none" w:sz="0" w:space="0" w:color="auto"/>
            <w:left w:val="none" w:sz="0" w:space="0" w:color="auto"/>
            <w:bottom w:val="none" w:sz="0" w:space="0" w:color="auto"/>
            <w:right w:val="none" w:sz="0" w:space="0" w:color="auto"/>
          </w:divBdr>
        </w:div>
        <w:div w:id="464127533">
          <w:marLeft w:val="480"/>
          <w:marRight w:val="0"/>
          <w:marTop w:val="0"/>
          <w:marBottom w:val="0"/>
          <w:divBdr>
            <w:top w:val="none" w:sz="0" w:space="0" w:color="auto"/>
            <w:left w:val="none" w:sz="0" w:space="0" w:color="auto"/>
            <w:bottom w:val="none" w:sz="0" w:space="0" w:color="auto"/>
            <w:right w:val="none" w:sz="0" w:space="0" w:color="auto"/>
          </w:divBdr>
        </w:div>
        <w:div w:id="464157580">
          <w:marLeft w:val="480"/>
          <w:marRight w:val="0"/>
          <w:marTop w:val="0"/>
          <w:marBottom w:val="0"/>
          <w:divBdr>
            <w:top w:val="none" w:sz="0" w:space="0" w:color="auto"/>
            <w:left w:val="none" w:sz="0" w:space="0" w:color="auto"/>
            <w:bottom w:val="none" w:sz="0" w:space="0" w:color="auto"/>
            <w:right w:val="none" w:sz="0" w:space="0" w:color="auto"/>
          </w:divBdr>
        </w:div>
        <w:div w:id="464393044">
          <w:marLeft w:val="480"/>
          <w:marRight w:val="0"/>
          <w:marTop w:val="0"/>
          <w:marBottom w:val="0"/>
          <w:divBdr>
            <w:top w:val="none" w:sz="0" w:space="0" w:color="auto"/>
            <w:left w:val="none" w:sz="0" w:space="0" w:color="auto"/>
            <w:bottom w:val="none" w:sz="0" w:space="0" w:color="auto"/>
            <w:right w:val="none" w:sz="0" w:space="0" w:color="auto"/>
          </w:divBdr>
        </w:div>
        <w:div w:id="503015850">
          <w:marLeft w:val="480"/>
          <w:marRight w:val="0"/>
          <w:marTop w:val="0"/>
          <w:marBottom w:val="0"/>
          <w:divBdr>
            <w:top w:val="none" w:sz="0" w:space="0" w:color="auto"/>
            <w:left w:val="none" w:sz="0" w:space="0" w:color="auto"/>
            <w:bottom w:val="none" w:sz="0" w:space="0" w:color="auto"/>
            <w:right w:val="none" w:sz="0" w:space="0" w:color="auto"/>
          </w:divBdr>
        </w:div>
        <w:div w:id="522015531">
          <w:marLeft w:val="480"/>
          <w:marRight w:val="0"/>
          <w:marTop w:val="0"/>
          <w:marBottom w:val="0"/>
          <w:divBdr>
            <w:top w:val="none" w:sz="0" w:space="0" w:color="auto"/>
            <w:left w:val="none" w:sz="0" w:space="0" w:color="auto"/>
            <w:bottom w:val="none" w:sz="0" w:space="0" w:color="auto"/>
            <w:right w:val="none" w:sz="0" w:space="0" w:color="auto"/>
          </w:divBdr>
        </w:div>
        <w:div w:id="568149425">
          <w:marLeft w:val="480"/>
          <w:marRight w:val="0"/>
          <w:marTop w:val="0"/>
          <w:marBottom w:val="0"/>
          <w:divBdr>
            <w:top w:val="none" w:sz="0" w:space="0" w:color="auto"/>
            <w:left w:val="none" w:sz="0" w:space="0" w:color="auto"/>
            <w:bottom w:val="none" w:sz="0" w:space="0" w:color="auto"/>
            <w:right w:val="none" w:sz="0" w:space="0" w:color="auto"/>
          </w:divBdr>
        </w:div>
        <w:div w:id="578253560">
          <w:marLeft w:val="480"/>
          <w:marRight w:val="0"/>
          <w:marTop w:val="0"/>
          <w:marBottom w:val="0"/>
          <w:divBdr>
            <w:top w:val="none" w:sz="0" w:space="0" w:color="auto"/>
            <w:left w:val="none" w:sz="0" w:space="0" w:color="auto"/>
            <w:bottom w:val="none" w:sz="0" w:space="0" w:color="auto"/>
            <w:right w:val="none" w:sz="0" w:space="0" w:color="auto"/>
          </w:divBdr>
        </w:div>
        <w:div w:id="579676310">
          <w:marLeft w:val="480"/>
          <w:marRight w:val="0"/>
          <w:marTop w:val="0"/>
          <w:marBottom w:val="0"/>
          <w:divBdr>
            <w:top w:val="none" w:sz="0" w:space="0" w:color="auto"/>
            <w:left w:val="none" w:sz="0" w:space="0" w:color="auto"/>
            <w:bottom w:val="none" w:sz="0" w:space="0" w:color="auto"/>
            <w:right w:val="none" w:sz="0" w:space="0" w:color="auto"/>
          </w:divBdr>
        </w:div>
        <w:div w:id="589310725">
          <w:marLeft w:val="480"/>
          <w:marRight w:val="0"/>
          <w:marTop w:val="0"/>
          <w:marBottom w:val="0"/>
          <w:divBdr>
            <w:top w:val="none" w:sz="0" w:space="0" w:color="auto"/>
            <w:left w:val="none" w:sz="0" w:space="0" w:color="auto"/>
            <w:bottom w:val="none" w:sz="0" w:space="0" w:color="auto"/>
            <w:right w:val="none" w:sz="0" w:space="0" w:color="auto"/>
          </w:divBdr>
        </w:div>
        <w:div w:id="643315742">
          <w:marLeft w:val="480"/>
          <w:marRight w:val="0"/>
          <w:marTop w:val="0"/>
          <w:marBottom w:val="0"/>
          <w:divBdr>
            <w:top w:val="none" w:sz="0" w:space="0" w:color="auto"/>
            <w:left w:val="none" w:sz="0" w:space="0" w:color="auto"/>
            <w:bottom w:val="none" w:sz="0" w:space="0" w:color="auto"/>
            <w:right w:val="none" w:sz="0" w:space="0" w:color="auto"/>
          </w:divBdr>
        </w:div>
        <w:div w:id="659651854">
          <w:marLeft w:val="480"/>
          <w:marRight w:val="0"/>
          <w:marTop w:val="0"/>
          <w:marBottom w:val="0"/>
          <w:divBdr>
            <w:top w:val="none" w:sz="0" w:space="0" w:color="auto"/>
            <w:left w:val="none" w:sz="0" w:space="0" w:color="auto"/>
            <w:bottom w:val="none" w:sz="0" w:space="0" w:color="auto"/>
            <w:right w:val="none" w:sz="0" w:space="0" w:color="auto"/>
          </w:divBdr>
        </w:div>
        <w:div w:id="692266083">
          <w:marLeft w:val="480"/>
          <w:marRight w:val="0"/>
          <w:marTop w:val="0"/>
          <w:marBottom w:val="0"/>
          <w:divBdr>
            <w:top w:val="none" w:sz="0" w:space="0" w:color="auto"/>
            <w:left w:val="none" w:sz="0" w:space="0" w:color="auto"/>
            <w:bottom w:val="none" w:sz="0" w:space="0" w:color="auto"/>
            <w:right w:val="none" w:sz="0" w:space="0" w:color="auto"/>
          </w:divBdr>
        </w:div>
        <w:div w:id="712341705">
          <w:marLeft w:val="480"/>
          <w:marRight w:val="0"/>
          <w:marTop w:val="0"/>
          <w:marBottom w:val="0"/>
          <w:divBdr>
            <w:top w:val="none" w:sz="0" w:space="0" w:color="auto"/>
            <w:left w:val="none" w:sz="0" w:space="0" w:color="auto"/>
            <w:bottom w:val="none" w:sz="0" w:space="0" w:color="auto"/>
            <w:right w:val="none" w:sz="0" w:space="0" w:color="auto"/>
          </w:divBdr>
        </w:div>
        <w:div w:id="713117767">
          <w:marLeft w:val="480"/>
          <w:marRight w:val="0"/>
          <w:marTop w:val="0"/>
          <w:marBottom w:val="0"/>
          <w:divBdr>
            <w:top w:val="none" w:sz="0" w:space="0" w:color="auto"/>
            <w:left w:val="none" w:sz="0" w:space="0" w:color="auto"/>
            <w:bottom w:val="none" w:sz="0" w:space="0" w:color="auto"/>
            <w:right w:val="none" w:sz="0" w:space="0" w:color="auto"/>
          </w:divBdr>
        </w:div>
        <w:div w:id="717819640">
          <w:marLeft w:val="480"/>
          <w:marRight w:val="0"/>
          <w:marTop w:val="0"/>
          <w:marBottom w:val="0"/>
          <w:divBdr>
            <w:top w:val="none" w:sz="0" w:space="0" w:color="auto"/>
            <w:left w:val="none" w:sz="0" w:space="0" w:color="auto"/>
            <w:bottom w:val="none" w:sz="0" w:space="0" w:color="auto"/>
            <w:right w:val="none" w:sz="0" w:space="0" w:color="auto"/>
          </w:divBdr>
        </w:div>
        <w:div w:id="735055063">
          <w:marLeft w:val="480"/>
          <w:marRight w:val="0"/>
          <w:marTop w:val="0"/>
          <w:marBottom w:val="0"/>
          <w:divBdr>
            <w:top w:val="none" w:sz="0" w:space="0" w:color="auto"/>
            <w:left w:val="none" w:sz="0" w:space="0" w:color="auto"/>
            <w:bottom w:val="none" w:sz="0" w:space="0" w:color="auto"/>
            <w:right w:val="none" w:sz="0" w:space="0" w:color="auto"/>
          </w:divBdr>
        </w:div>
        <w:div w:id="740955205">
          <w:marLeft w:val="480"/>
          <w:marRight w:val="0"/>
          <w:marTop w:val="0"/>
          <w:marBottom w:val="0"/>
          <w:divBdr>
            <w:top w:val="none" w:sz="0" w:space="0" w:color="auto"/>
            <w:left w:val="none" w:sz="0" w:space="0" w:color="auto"/>
            <w:bottom w:val="none" w:sz="0" w:space="0" w:color="auto"/>
            <w:right w:val="none" w:sz="0" w:space="0" w:color="auto"/>
          </w:divBdr>
        </w:div>
        <w:div w:id="774906714">
          <w:marLeft w:val="480"/>
          <w:marRight w:val="0"/>
          <w:marTop w:val="0"/>
          <w:marBottom w:val="0"/>
          <w:divBdr>
            <w:top w:val="none" w:sz="0" w:space="0" w:color="auto"/>
            <w:left w:val="none" w:sz="0" w:space="0" w:color="auto"/>
            <w:bottom w:val="none" w:sz="0" w:space="0" w:color="auto"/>
            <w:right w:val="none" w:sz="0" w:space="0" w:color="auto"/>
          </w:divBdr>
        </w:div>
        <w:div w:id="789518679">
          <w:marLeft w:val="480"/>
          <w:marRight w:val="0"/>
          <w:marTop w:val="0"/>
          <w:marBottom w:val="0"/>
          <w:divBdr>
            <w:top w:val="none" w:sz="0" w:space="0" w:color="auto"/>
            <w:left w:val="none" w:sz="0" w:space="0" w:color="auto"/>
            <w:bottom w:val="none" w:sz="0" w:space="0" w:color="auto"/>
            <w:right w:val="none" w:sz="0" w:space="0" w:color="auto"/>
          </w:divBdr>
        </w:div>
        <w:div w:id="811363701">
          <w:marLeft w:val="480"/>
          <w:marRight w:val="0"/>
          <w:marTop w:val="0"/>
          <w:marBottom w:val="0"/>
          <w:divBdr>
            <w:top w:val="none" w:sz="0" w:space="0" w:color="auto"/>
            <w:left w:val="none" w:sz="0" w:space="0" w:color="auto"/>
            <w:bottom w:val="none" w:sz="0" w:space="0" w:color="auto"/>
            <w:right w:val="none" w:sz="0" w:space="0" w:color="auto"/>
          </w:divBdr>
        </w:div>
        <w:div w:id="861091138">
          <w:marLeft w:val="480"/>
          <w:marRight w:val="0"/>
          <w:marTop w:val="0"/>
          <w:marBottom w:val="0"/>
          <w:divBdr>
            <w:top w:val="none" w:sz="0" w:space="0" w:color="auto"/>
            <w:left w:val="none" w:sz="0" w:space="0" w:color="auto"/>
            <w:bottom w:val="none" w:sz="0" w:space="0" w:color="auto"/>
            <w:right w:val="none" w:sz="0" w:space="0" w:color="auto"/>
          </w:divBdr>
        </w:div>
        <w:div w:id="861936123">
          <w:marLeft w:val="480"/>
          <w:marRight w:val="0"/>
          <w:marTop w:val="0"/>
          <w:marBottom w:val="0"/>
          <w:divBdr>
            <w:top w:val="none" w:sz="0" w:space="0" w:color="auto"/>
            <w:left w:val="none" w:sz="0" w:space="0" w:color="auto"/>
            <w:bottom w:val="none" w:sz="0" w:space="0" w:color="auto"/>
            <w:right w:val="none" w:sz="0" w:space="0" w:color="auto"/>
          </w:divBdr>
        </w:div>
        <w:div w:id="884364588">
          <w:marLeft w:val="480"/>
          <w:marRight w:val="0"/>
          <w:marTop w:val="0"/>
          <w:marBottom w:val="0"/>
          <w:divBdr>
            <w:top w:val="none" w:sz="0" w:space="0" w:color="auto"/>
            <w:left w:val="none" w:sz="0" w:space="0" w:color="auto"/>
            <w:bottom w:val="none" w:sz="0" w:space="0" w:color="auto"/>
            <w:right w:val="none" w:sz="0" w:space="0" w:color="auto"/>
          </w:divBdr>
        </w:div>
        <w:div w:id="901602240">
          <w:marLeft w:val="480"/>
          <w:marRight w:val="0"/>
          <w:marTop w:val="0"/>
          <w:marBottom w:val="0"/>
          <w:divBdr>
            <w:top w:val="none" w:sz="0" w:space="0" w:color="auto"/>
            <w:left w:val="none" w:sz="0" w:space="0" w:color="auto"/>
            <w:bottom w:val="none" w:sz="0" w:space="0" w:color="auto"/>
            <w:right w:val="none" w:sz="0" w:space="0" w:color="auto"/>
          </w:divBdr>
        </w:div>
        <w:div w:id="948582905">
          <w:marLeft w:val="480"/>
          <w:marRight w:val="0"/>
          <w:marTop w:val="0"/>
          <w:marBottom w:val="0"/>
          <w:divBdr>
            <w:top w:val="none" w:sz="0" w:space="0" w:color="auto"/>
            <w:left w:val="none" w:sz="0" w:space="0" w:color="auto"/>
            <w:bottom w:val="none" w:sz="0" w:space="0" w:color="auto"/>
            <w:right w:val="none" w:sz="0" w:space="0" w:color="auto"/>
          </w:divBdr>
        </w:div>
        <w:div w:id="952131211">
          <w:marLeft w:val="480"/>
          <w:marRight w:val="0"/>
          <w:marTop w:val="0"/>
          <w:marBottom w:val="0"/>
          <w:divBdr>
            <w:top w:val="none" w:sz="0" w:space="0" w:color="auto"/>
            <w:left w:val="none" w:sz="0" w:space="0" w:color="auto"/>
            <w:bottom w:val="none" w:sz="0" w:space="0" w:color="auto"/>
            <w:right w:val="none" w:sz="0" w:space="0" w:color="auto"/>
          </w:divBdr>
        </w:div>
        <w:div w:id="972177267">
          <w:marLeft w:val="480"/>
          <w:marRight w:val="0"/>
          <w:marTop w:val="0"/>
          <w:marBottom w:val="0"/>
          <w:divBdr>
            <w:top w:val="none" w:sz="0" w:space="0" w:color="auto"/>
            <w:left w:val="none" w:sz="0" w:space="0" w:color="auto"/>
            <w:bottom w:val="none" w:sz="0" w:space="0" w:color="auto"/>
            <w:right w:val="none" w:sz="0" w:space="0" w:color="auto"/>
          </w:divBdr>
        </w:div>
        <w:div w:id="973870206">
          <w:marLeft w:val="480"/>
          <w:marRight w:val="0"/>
          <w:marTop w:val="0"/>
          <w:marBottom w:val="0"/>
          <w:divBdr>
            <w:top w:val="none" w:sz="0" w:space="0" w:color="auto"/>
            <w:left w:val="none" w:sz="0" w:space="0" w:color="auto"/>
            <w:bottom w:val="none" w:sz="0" w:space="0" w:color="auto"/>
            <w:right w:val="none" w:sz="0" w:space="0" w:color="auto"/>
          </w:divBdr>
        </w:div>
        <w:div w:id="1010376921">
          <w:marLeft w:val="480"/>
          <w:marRight w:val="0"/>
          <w:marTop w:val="0"/>
          <w:marBottom w:val="0"/>
          <w:divBdr>
            <w:top w:val="none" w:sz="0" w:space="0" w:color="auto"/>
            <w:left w:val="none" w:sz="0" w:space="0" w:color="auto"/>
            <w:bottom w:val="none" w:sz="0" w:space="0" w:color="auto"/>
            <w:right w:val="none" w:sz="0" w:space="0" w:color="auto"/>
          </w:divBdr>
        </w:div>
        <w:div w:id="1058086504">
          <w:marLeft w:val="480"/>
          <w:marRight w:val="0"/>
          <w:marTop w:val="0"/>
          <w:marBottom w:val="0"/>
          <w:divBdr>
            <w:top w:val="none" w:sz="0" w:space="0" w:color="auto"/>
            <w:left w:val="none" w:sz="0" w:space="0" w:color="auto"/>
            <w:bottom w:val="none" w:sz="0" w:space="0" w:color="auto"/>
            <w:right w:val="none" w:sz="0" w:space="0" w:color="auto"/>
          </w:divBdr>
        </w:div>
        <w:div w:id="1059748044">
          <w:marLeft w:val="480"/>
          <w:marRight w:val="0"/>
          <w:marTop w:val="0"/>
          <w:marBottom w:val="0"/>
          <w:divBdr>
            <w:top w:val="none" w:sz="0" w:space="0" w:color="auto"/>
            <w:left w:val="none" w:sz="0" w:space="0" w:color="auto"/>
            <w:bottom w:val="none" w:sz="0" w:space="0" w:color="auto"/>
            <w:right w:val="none" w:sz="0" w:space="0" w:color="auto"/>
          </w:divBdr>
        </w:div>
        <w:div w:id="1135489901">
          <w:marLeft w:val="480"/>
          <w:marRight w:val="0"/>
          <w:marTop w:val="0"/>
          <w:marBottom w:val="0"/>
          <w:divBdr>
            <w:top w:val="none" w:sz="0" w:space="0" w:color="auto"/>
            <w:left w:val="none" w:sz="0" w:space="0" w:color="auto"/>
            <w:bottom w:val="none" w:sz="0" w:space="0" w:color="auto"/>
            <w:right w:val="none" w:sz="0" w:space="0" w:color="auto"/>
          </w:divBdr>
        </w:div>
        <w:div w:id="1144421200">
          <w:marLeft w:val="480"/>
          <w:marRight w:val="0"/>
          <w:marTop w:val="0"/>
          <w:marBottom w:val="0"/>
          <w:divBdr>
            <w:top w:val="none" w:sz="0" w:space="0" w:color="auto"/>
            <w:left w:val="none" w:sz="0" w:space="0" w:color="auto"/>
            <w:bottom w:val="none" w:sz="0" w:space="0" w:color="auto"/>
            <w:right w:val="none" w:sz="0" w:space="0" w:color="auto"/>
          </w:divBdr>
        </w:div>
        <w:div w:id="1171288441">
          <w:marLeft w:val="480"/>
          <w:marRight w:val="0"/>
          <w:marTop w:val="0"/>
          <w:marBottom w:val="0"/>
          <w:divBdr>
            <w:top w:val="none" w:sz="0" w:space="0" w:color="auto"/>
            <w:left w:val="none" w:sz="0" w:space="0" w:color="auto"/>
            <w:bottom w:val="none" w:sz="0" w:space="0" w:color="auto"/>
            <w:right w:val="none" w:sz="0" w:space="0" w:color="auto"/>
          </w:divBdr>
        </w:div>
        <w:div w:id="1306155447">
          <w:marLeft w:val="480"/>
          <w:marRight w:val="0"/>
          <w:marTop w:val="0"/>
          <w:marBottom w:val="0"/>
          <w:divBdr>
            <w:top w:val="none" w:sz="0" w:space="0" w:color="auto"/>
            <w:left w:val="none" w:sz="0" w:space="0" w:color="auto"/>
            <w:bottom w:val="none" w:sz="0" w:space="0" w:color="auto"/>
            <w:right w:val="none" w:sz="0" w:space="0" w:color="auto"/>
          </w:divBdr>
        </w:div>
        <w:div w:id="1313870710">
          <w:marLeft w:val="480"/>
          <w:marRight w:val="0"/>
          <w:marTop w:val="0"/>
          <w:marBottom w:val="0"/>
          <w:divBdr>
            <w:top w:val="none" w:sz="0" w:space="0" w:color="auto"/>
            <w:left w:val="none" w:sz="0" w:space="0" w:color="auto"/>
            <w:bottom w:val="none" w:sz="0" w:space="0" w:color="auto"/>
            <w:right w:val="none" w:sz="0" w:space="0" w:color="auto"/>
          </w:divBdr>
        </w:div>
        <w:div w:id="1329409338">
          <w:marLeft w:val="480"/>
          <w:marRight w:val="0"/>
          <w:marTop w:val="0"/>
          <w:marBottom w:val="0"/>
          <w:divBdr>
            <w:top w:val="none" w:sz="0" w:space="0" w:color="auto"/>
            <w:left w:val="none" w:sz="0" w:space="0" w:color="auto"/>
            <w:bottom w:val="none" w:sz="0" w:space="0" w:color="auto"/>
            <w:right w:val="none" w:sz="0" w:space="0" w:color="auto"/>
          </w:divBdr>
        </w:div>
        <w:div w:id="1343971103">
          <w:marLeft w:val="480"/>
          <w:marRight w:val="0"/>
          <w:marTop w:val="0"/>
          <w:marBottom w:val="0"/>
          <w:divBdr>
            <w:top w:val="none" w:sz="0" w:space="0" w:color="auto"/>
            <w:left w:val="none" w:sz="0" w:space="0" w:color="auto"/>
            <w:bottom w:val="none" w:sz="0" w:space="0" w:color="auto"/>
            <w:right w:val="none" w:sz="0" w:space="0" w:color="auto"/>
          </w:divBdr>
        </w:div>
        <w:div w:id="1364596165">
          <w:marLeft w:val="480"/>
          <w:marRight w:val="0"/>
          <w:marTop w:val="0"/>
          <w:marBottom w:val="0"/>
          <w:divBdr>
            <w:top w:val="none" w:sz="0" w:space="0" w:color="auto"/>
            <w:left w:val="none" w:sz="0" w:space="0" w:color="auto"/>
            <w:bottom w:val="none" w:sz="0" w:space="0" w:color="auto"/>
            <w:right w:val="none" w:sz="0" w:space="0" w:color="auto"/>
          </w:divBdr>
        </w:div>
        <w:div w:id="1386441555">
          <w:marLeft w:val="480"/>
          <w:marRight w:val="0"/>
          <w:marTop w:val="0"/>
          <w:marBottom w:val="0"/>
          <w:divBdr>
            <w:top w:val="none" w:sz="0" w:space="0" w:color="auto"/>
            <w:left w:val="none" w:sz="0" w:space="0" w:color="auto"/>
            <w:bottom w:val="none" w:sz="0" w:space="0" w:color="auto"/>
            <w:right w:val="none" w:sz="0" w:space="0" w:color="auto"/>
          </w:divBdr>
        </w:div>
        <w:div w:id="1412313485">
          <w:marLeft w:val="480"/>
          <w:marRight w:val="0"/>
          <w:marTop w:val="0"/>
          <w:marBottom w:val="0"/>
          <w:divBdr>
            <w:top w:val="none" w:sz="0" w:space="0" w:color="auto"/>
            <w:left w:val="none" w:sz="0" w:space="0" w:color="auto"/>
            <w:bottom w:val="none" w:sz="0" w:space="0" w:color="auto"/>
            <w:right w:val="none" w:sz="0" w:space="0" w:color="auto"/>
          </w:divBdr>
        </w:div>
        <w:div w:id="1450391963">
          <w:marLeft w:val="480"/>
          <w:marRight w:val="0"/>
          <w:marTop w:val="0"/>
          <w:marBottom w:val="0"/>
          <w:divBdr>
            <w:top w:val="none" w:sz="0" w:space="0" w:color="auto"/>
            <w:left w:val="none" w:sz="0" w:space="0" w:color="auto"/>
            <w:bottom w:val="none" w:sz="0" w:space="0" w:color="auto"/>
            <w:right w:val="none" w:sz="0" w:space="0" w:color="auto"/>
          </w:divBdr>
        </w:div>
        <w:div w:id="1464731601">
          <w:marLeft w:val="480"/>
          <w:marRight w:val="0"/>
          <w:marTop w:val="0"/>
          <w:marBottom w:val="0"/>
          <w:divBdr>
            <w:top w:val="none" w:sz="0" w:space="0" w:color="auto"/>
            <w:left w:val="none" w:sz="0" w:space="0" w:color="auto"/>
            <w:bottom w:val="none" w:sz="0" w:space="0" w:color="auto"/>
            <w:right w:val="none" w:sz="0" w:space="0" w:color="auto"/>
          </w:divBdr>
        </w:div>
        <w:div w:id="1466006946">
          <w:marLeft w:val="480"/>
          <w:marRight w:val="0"/>
          <w:marTop w:val="0"/>
          <w:marBottom w:val="0"/>
          <w:divBdr>
            <w:top w:val="none" w:sz="0" w:space="0" w:color="auto"/>
            <w:left w:val="none" w:sz="0" w:space="0" w:color="auto"/>
            <w:bottom w:val="none" w:sz="0" w:space="0" w:color="auto"/>
            <w:right w:val="none" w:sz="0" w:space="0" w:color="auto"/>
          </w:divBdr>
        </w:div>
        <w:div w:id="1558852788">
          <w:marLeft w:val="480"/>
          <w:marRight w:val="0"/>
          <w:marTop w:val="0"/>
          <w:marBottom w:val="0"/>
          <w:divBdr>
            <w:top w:val="none" w:sz="0" w:space="0" w:color="auto"/>
            <w:left w:val="none" w:sz="0" w:space="0" w:color="auto"/>
            <w:bottom w:val="none" w:sz="0" w:space="0" w:color="auto"/>
            <w:right w:val="none" w:sz="0" w:space="0" w:color="auto"/>
          </w:divBdr>
        </w:div>
        <w:div w:id="1563101168">
          <w:marLeft w:val="480"/>
          <w:marRight w:val="0"/>
          <w:marTop w:val="0"/>
          <w:marBottom w:val="0"/>
          <w:divBdr>
            <w:top w:val="none" w:sz="0" w:space="0" w:color="auto"/>
            <w:left w:val="none" w:sz="0" w:space="0" w:color="auto"/>
            <w:bottom w:val="none" w:sz="0" w:space="0" w:color="auto"/>
            <w:right w:val="none" w:sz="0" w:space="0" w:color="auto"/>
          </w:divBdr>
        </w:div>
        <w:div w:id="1569877810">
          <w:marLeft w:val="480"/>
          <w:marRight w:val="0"/>
          <w:marTop w:val="0"/>
          <w:marBottom w:val="0"/>
          <w:divBdr>
            <w:top w:val="none" w:sz="0" w:space="0" w:color="auto"/>
            <w:left w:val="none" w:sz="0" w:space="0" w:color="auto"/>
            <w:bottom w:val="none" w:sz="0" w:space="0" w:color="auto"/>
            <w:right w:val="none" w:sz="0" w:space="0" w:color="auto"/>
          </w:divBdr>
        </w:div>
        <w:div w:id="1582055670">
          <w:marLeft w:val="480"/>
          <w:marRight w:val="0"/>
          <w:marTop w:val="0"/>
          <w:marBottom w:val="0"/>
          <w:divBdr>
            <w:top w:val="none" w:sz="0" w:space="0" w:color="auto"/>
            <w:left w:val="none" w:sz="0" w:space="0" w:color="auto"/>
            <w:bottom w:val="none" w:sz="0" w:space="0" w:color="auto"/>
            <w:right w:val="none" w:sz="0" w:space="0" w:color="auto"/>
          </w:divBdr>
        </w:div>
        <w:div w:id="1654874680">
          <w:marLeft w:val="480"/>
          <w:marRight w:val="0"/>
          <w:marTop w:val="0"/>
          <w:marBottom w:val="0"/>
          <w:divBdr>
            <w:top w:val="none" w:sz="0" w:space="0" w:color="auto"/>
            <w:left w:val="none" w:sz="0" w:space="0" w:color="auto"/>
            <w:bottom w:val="none" w:sz="0" w:space="0" w:color="auto"/>
            <w:right w:val="none" w:sz="0" w:space="0" w:color="auto"/>
          </w:divBdr>
        </w:div>
        <w:div w:id="1672178499">
          <w:marLeft w:val="480"/>
          <w:marRight w:val="0"/>
          <w:marTop w:val="0"/>
          <w:marBottom w:val="0"/>
          <w:divBdr>
            <w:top w:val="none" w:sz="0" w:space="0" w:color="auto"/>
            <w:left w:val="none" w:sz="0" w:space="0" w:color="auto"/>
            <w:bottom w:val="none" w:sz="0" w:space="0" w:color="auto"/>
            <w:right w:val="none" w:sz="0" w:space="0" w:color="auto"/>
          </w:divBdr>
        </w:div>
        <w:div w:id="1682195326">
          <w:marLeft w:val="480"/>
          <w:marRight w:val="0"/>
          <w:marTop w:val="0"/>
          <w:marBottom w:val="0"/>
          <w:divBdr>
            <w:top w:val="none" w:sz="0" w:space="0" w:color="auto"/>
            <w:left w:val="none" w:sz="0" w:space="0" w:color="auto"/>
            <w:bottom w:val="none" w:sz="0" w:space="0" w:color="auto"/>
            <w:right w:val="none" w:sz="0" w:space="0" w:color="auto"/>
          </w:divBdr>
        </w:div>
        <w:div w:id="1694109249">
          <w:marLeft w:val="480"/>
          <w:marRight w:val="0"/>
          <w:marTop w:val="0"/>
          <w:marBottom w:val="0"/>
          <w:divBdr>
            <w:top w:val="none" w:sz="0" w:space="0" w:color="auto"/>
            <w:left w:val="none" w:sz="0" w:space="0" w:color="auto"/>
            <w:bottom w:val="none" w:sz="0" w:space="0" w:color="auto"/>
            <w:right w:val="none" w:sz="0" w:space="0" w:color="auto"/>
          </w:divBdr>
        </w:div>
        <w:div w:id="1729567126">
          <w:marLeft w:val="480"/>
          <w:marRight w:val="0"/>
          <w:marTop w:val="0"/>
          <w:marBottom w:val="0"/>
          <w:divBdr>
            <w:top w:val="none" w:sz="0" w:space="0" w:color="auto"/>
            <w:left w:val="none" w:sz="0" w:space="0" w:color="auto"/>
            <w:bottom w:val="none" w:sz="0" w:space="0" w:color="auto"/>
            <w:right w:val="none" w:sz="0" w:space="0" w:color="auto"/>
          </w:divBdr>
        </w:div>
        <w:div w:id="1769816012">
          <w:marLeft w:val="480"/>
          <w:marRight w:val="0"/>
          <w:marTop w:val="0"/>
          <w:marBottom w:val="0"/>
          <w:divBdr>
            <w:top w:val="none" w:sz="0" w:space="0" w:color="auto"/>
            <w:left w:val="none" w:sz="0" w:space="0" w:color="auto"/>
            <w:bottom w:val="none" w:sz="0" w:space="0" w:color="auto"/>
            <w:right w:val="none" w:sz="0" w:space="0" w:color="auto"/>
          </w:divBdr>
        </w:div>
        <w:div w:id="1777018800">
          <w:marLeft w:val="480"/>
          <w:marRight w:val="0"/>
          <w:marTop w:val="0"/>
          <w:marBottom w:val="0"/>
          <w:divBdr>
            <w:top w:val="none" w:sz="0" w:space="0" w:color="auto"/>
            <w:left w:val="none" w:sz="0" w:space="0" w:color="auto"/>
            <w:bottom w:val="none" w:sz="0" w:space="0" w:color="auto"/>
            <w:right w:val="none" w:sz="0" w:space="0" w:color="auto"/>
          </w:divBdr>
        </w:div>
        <w:div w:id="1890605344">
          <w:marLeft w:val="480"/>
          <w:marRight w:val="0"/>
          <w:marTop w:val="0"/>
          <w:marBottom w:val="0"/>
          <w:divBdr>
            <w:top w:val="none" w:sz="0" w:space="0" w:color="auto"/>
            <w:left w:val="none" w:sz="0" w:space="0" w:color="auto"/>
            <w:bottom w:val="none" w:sz="0" w:space="0" w:color="auto"/>
            <w:right w:val="none" w:sz="0" w:space="0" w:color="auto"/>
          </w:divBdr>
        </w:div>
        <w:div w:id="1893301135">
          <w:marLeft w:val="480"/>
          <w:marRight w:val="0"/>
          <w:marTop w:val="0"/>
          <w:marBottom w:val="0"/>
          <w:divBdr>
            <w:top w:val="none" w:sz="0" w:space="0" w:color="auto"/>
            <w:left w:val="none" w:sz="0" w:space="0" w:color="auto"/>
            <w:bottom w:val="none" w:sz="0" w:space="0" w:color="auto"/>
            <w:right w:val="none" w:sz="0" w:space="0" w:color="auto"/>
          </w:divBdr>
        </w:div>
        <w:div w:id="1918593740">
          <w:marLeft w:val="480"/>
          <w:marRight w:val="0"/>
          <w:marTop w:val="0"/>
          <w:marBottom w:val="0"/>
          <w:divBdr>
            <w:top w:val="none" w:sz="0" w:space="0" w:color="auto"/>
            <w:left w:val="none" w:sz="0" w:space="0" w:color="auto"/>
            <w:bottom w:val="none" w:sz="0" w:space="0" w:color="auto"/>
            <w:right w:val="none" w:sz="0" w:space="0" w:color="auto"/>
          </w:divBdr>
        </w:div>
        <w:div w:id="1933313456">
          <w:marLeft w:val="480"/>
          <w:marRight w:val="0"/>
          <w:marTop w:val="0"/>
          <w:marBottom w:val="0"/>
          <w:divBdr>
            <w:top w:val="none" w:sz="0" w:space="0" w:color="auto"/>
            <w:left w:val="none" w:sz="0" w:space="0" w:color="auto"/>
            <w:bottom w:val="none" w:sz="0" w:space="0" w:color="auto"/>
            <w:right w:val="none" w:sz="0" w:space="0" w:color="auto"/>
          </w:divBdr>
        </w:div>
        <w:div w:id="1995990050">
          <w:marLeft w:val="480"/>
          <w:marRight w:val="0"/>
          <w:marTop w:val="0"/>
          <w:marBottom w:val="0"/>
          <w:divBdr>
            <w:top w:val="none" w:sz="0" w:space="0" w:color="auto"/>
            <w:left w:val="none" w:sz="0" w:space="0" w:color="auto"/>
            <w:bottom w:val="none" w:sz="0" w:space="0" w:color="auto"/>
            <w:right w:val="none" w:sz="0" w:space="0" w:color="auto"/>
          </w:divBdr>
        </w:div>
        <w:div w:id="2129927102">
          <w:marLeft w:val="480"/>
          <w:marRight w:val="0"/>
          <w:marTop w:val="0"/>
          <w:marBottom w:val="0"/>
          <w:divBdr>
            <w:top w:val="none" w:sz="0" w:space="0" w:color="auto"/>
            <w:left w:val="none" w:sz="0" w:space="0" w:color="auto"/>
            <w:bottom w:val="none" w:sz="0" w:space="0" w:color="auto"/>
            <w:right w:val="none" w:sz="0" w:space="0" w:color="auto"/>
          </w:divBdr>
        </w:div>
        <w:div w:id="2141800107">
          <w:marLeft w:val="480"/>
          <w:marRight w:val="0"/>
          <w:marTop w:val="0"/>
          <w:marBottom w:val="0"/>
          <w:divBdr>
            <w:top w:val="none" w:sz="0" w:space="0" w:color="auto"/>
            <w:left w:val="none" w:sz="0" w:space="0" w:color="auto"/>
            <w:bottom w:val="none" w:sz="0" w:space="0" w:color="auto"/>
            <w:right w:val="none" w:sz="0" w:space="0" w:color="auto"/>
          </w:divBdr>
        </w:div>
        <w:div w:id="2147232555">
          <w:marLeft w:val="480"/>
          <w:marRight w:val="0"/>
          <w:marTop w:val="0"/>
          <w:marBottom w:val="0"/>
          <w:divBdr>
            <w:top w:val="none" w:sz="0" w:space="0" w:color="auto"/>
            <w:left w:val="none" w:sz="0" w:space="0" w:color="auto"/>
            <w:bottom w:val="none" w:sz="0" w:space="0" w:color="auto"/>
            <w:right w:val="none" w:sz="0" w:space="0" w:color="auto"/>
          </w:divBdr>
        </w:div>
      </w:divsChild>
    </w:div>
    <w:div w:id="1516185270">
      <w:bodyDiv w:val="1"/>
      <w:marLeft w:val="0"/>
      <w:marRight w:val="0"/>
      <w:marTop w:val="0"/>
      <w:marBottom w:val="0"/>
      <w:divBdr>
        <w:top w:val="none" w:sz="0" w:space="0" w:color="auto"/>
        <w:left w:val="none" w:sz="0" w:space="0" w:color="auto"/>
        <w:bottom w:val="none" w:sz="0" w:space="0" w:color="auto"/>
        <w:right w:val="none" w:sz="0" w:space="0" w:color="auto"/>
      </w:divBdr>
      <w:divsChild>
        <w:div w:id="71320646">
          <w:marLeft w:val="480"/>
          <w:marRight w:val="0"/>
          <w:marTop w:val="0"/>
          <w:marBottom w:val="0"/>
          <w:divBdr>
            <w:top w:val="none" w:sz="0" w:space="0" w:color="auto"/>
            <w:left w:val="none" w:sz="0" w:space="0" w:color="auto"/>
            <w:bottom w:val="none" w:sz="0" w:space="0" w:color="auto"/>
            <w:right w:val="none" w:sz="0" w:space="0" w:color="auto"/>
          </w:divBdr>
        </w:div>
        <w:div w:id="72432597">
          <w:marLeft w:val="480"/>
          <w:marRight w:val="0"/>
          <w:marTop w:val="0"/>
          <w:marBottom w:val="0"/>
          <w:divBdr>
            <w:top w:val="none" w:sz="0" w:space="0" w:color="auto"/>
            <w:left w:val="none" w:sz="0" w:space="0" w:color="auto"/>
            <w:bottom w:val="none" w:sz="0" w:space="0" w:color="auto"/>
            <w:right w:val="none" w:sz="0" w:space="0" w:color="auto"/>
          </w:divBdr>
        </w:div>
        <w:div w:id="119346354">
          <w:marLeft w:val="480"/>
          <w:marRight w:val="0"/>
          <w:marTop w:val="0"/>
          <w:marBottom w:val="0"/>
          <w:divBdr>
            <w:top w:val="none" w:sz="0" w:space="0" w:color="auto"/>
            <w:left w:val="none" w:sz="0" w:space="0" w:color="auto"/>
            <w:bottom w:val="none" w:sz="0" w:space="0" w:color="auto"/>
            <w:right w:val="none" w:sz="0" w:space="0" w:color="auto"/>
          </w:divBdr>
        </w:div>
        <w:div w:id="139008662">
          <w:marLeft w:val="480"/>
          <w:marRight w:val="0"/>
          <w:marTop w:val="0"/>
          <w:marBottom w:val="0"/>
          <w:divBdr>
            <w:top w:val="none" w:sz="0" w:space="0" w:color="auto"/>
            <w:left w:val="none" w:sz="0" w:space="0" w:color="auto"/>
            <w:bottom w:val="none" w:sz="0" w:space="0" w:color="auto"/>
            <w:right w:val="none" w:sz="0" w:space="0" w:color="auto"/>
          </w:divBdr>
        </w:div>
        <w:div w:id="164441665">
          <w:marLeft w:val="480"/>
          <w:marRight w:val="0"/>
          <w:marTop w:val="0"/>
          <w:marBottom w:val="0"/>
          <w:divBdr>
            <w:top w:val="none" w:sz="0" w:space="0" w:color="auto"/>
            <w:left w:val="none" w:sz="0" w:space="0" w:color="auto"/>
            <w:bottom w:val="none" w:sz="0" w:space="0" w:color="auto"/>
            <w:right w:val="none" w:sz="0" w:space="0" w:color="auto"/>
          </w:divBdr>
        </w:div>
        <w:div w:id="173811588">
          <w:marLeft w:val="480"/>
          <w:marRight w:val="0"/>
          <w:marTop w:val="0"/>
          <w:marBottom w:val="0"/>
          <w:divBdr>
            <w:top w:val="none" w:sz="0" w:space="0" w:color="auto"/>
            <w:left w:val="none" w:sz="0" w:space="0" w:color="auto"/>
            <w:bottom w:val="none" w:sz="0" w:space="0" w:color="auto"/>
            <w:right w:val="none" w:sz="0" w:space="0" w:color="auto"/>
          </w:divBdr>
        </w:div>
        <w:div w:id="197593507">
          <w:marLeft w:val="480"/>
          <w:marRight w:val="0"/>
          <w:marTop w:val="0"/>
          <w:marBottom w:val="0"/>
          <w:divBdr>
            <w:top w:val="none" w:sz="0" w:space="0" w:color="auto"/>
            <w:left w:val="none" w:sz="0" w:space="0" w:color="auto"/>
            <w:bottom w:val="none" w:sz="0" w:space="0" w:color="auto"/>
            <w:right w:val="none" w:sz="0" w:space="0" w:color="auto"/>
          </w:divBdr>
        </w:div>
        <w:div w:id="257762172">
          <w:marLeft w:val="480"/>
          <w:marRight w:val="0"/>
          <w:marTop w:val="0"/>
          <w:marBottom w:val="0"/>
          <w:divBdr>
            <w:top w:val="none" w:sz="0" w:space="0" w:color="auto"/>
            <w:left w:val="none" w:sz="0" w:space="0" w:color="auto"/>
            <w:bottom w:val="none" w:sz="0" w:space="0" w:color="auto"/>
            <w:right w:val="none" w:sz="0" w:space="0" w:color="auto"/>
          </w:divBdr>
        </w:div>
        <w:div w:id="259413371">
          <w:marLeft w:val="480"/>
          <w:marRight w:val="0"/>
          <w:marTop w:val="0"/>
          <w:marBottom w:val="0"/>
          <w:divBdr>
            <w:top w:val="none" w:sz="0" w:space="0" w:color="auto"/>
            <w:left w:val="none" w:sz="0" w:space="0" w:color="auto"/>
            <w:bottom w:val="none" w:sz="0" w:space="0" w:color="auto"/>
            <w:right w:val="none" w:sz="0" w:space="0" w:color="auto"/>
          </w:divBdr>
        </w:div>
        <w:div w:id="269628844">
          <w:marLeft w:val="480"/>
          <w:marRight w:val="0"/>
          <w:marTop w:val="0"/>
          <w:marBottom w:val="0"/>
          <w:divBdr>
            <w:top w:val="none" w:sz="0" w:space="0" w:color="auto"/>
            <w:left w:val="none" w:sz="0" w:space="0" w:color="auto"/>
            <w:bottom w:val="none" w:sz="0" w:space="0" w:color="auto"/>
            <w:right w:val="none" w:sz="0" w:space="0" w:color="auto"/>
          </w:divBdr>
        </w:div>
        <w:div w:id="297102797">
          <w:marLeft w:val="480"/>
          <w:marRight w:val="0"/>
          <w:marTop w:val="0"/>
          <w:marBottom w:val="0"/>
          <w:divBdr>
            <w:top w:val="none" w:sz="0" w:space="0" w:color="auto"/>
            <w:left w:val="none" w:sz="0" w:space="0" w:color="auto"/>
            <w:bottom w:val="none" w:sz="0" w:space="0" w:color="auto"/>
            <w:right w:val="none" w:sz="0" w:space="0" w:color="auto"/>
          </w:divBdr>
        </w:div>
        <w:div w:id="357006171">
          <w:marLeft w:val="480"/>
          <w:marRight w:val="0"/>
          <w:marTop w:val="0"/>
          <w:marBottom w:val="0"/>
          <w:divBdr>
            <w:top w:val="none" w:sz="0" w:space="0" w:color="auto"/>
            <w:left w:val="none" w:sz="0" w:space="0" w:color="auto"/>
            <w:bottom w:val="none" w:sz="0" w:space="0" w:color="auto"/>
            <w:right w:val="none" w:sz="0" w:space="0" w:color="auto"/>
          </w:divBdr>
        </w:div>
        <w:div w:id="374424461">
          <w:marLeft w:val="480"/>
          <w:marRight w:val="0"/>
          <w:marTop w:val="0"/>
          <w:marBottom w:val="0"/>
          <w:divBdr>
            <w:top w:val="none" w:sz="0" w:space="0" w:color="auto"/>
            <w:left w:val="none" w:sz="0" w:space="0" w:color="auto"/>
            <w:bottom w:val="none" w:sz="0" w:space="0" w:color="auto"/>
            <w:right w:val="none" w:sz="0" w:space="0" w:color="auto"/>
          </w:divBdr>
        </w:div>
        <w:div w:id="397242146">
          <w:marLeft w:val="480"/>
          <w:marRight w:val="0"/>
          <w:marTop w:val="0"/>
          <w:marBottom w:val="0"/>
          <w:divBdr>
            <w:top w:val="none" w:sz="0" w:space="0" w:color="auto"/>
            <w:left w:val="none" w:sz="0" w:space="0" w:color="auto"/>
            <w:bottom w:val="none" w:sz="0" w:space="0" w:color="auto"/>
            <w:right w:val="none" w:sz="0" w:space="0" w:color="auto"/>
          </w:divBdr>
        </w:div>
        <w:div w:id="426119570">
          <w:marLeft w:val="480"/>
          <w:marRight w:val="0"/>
          <w:marTop w:val="0"/>
          <w:marBottom w:val="0"/>
          <w:divBdr>
            <w:top w:val="none" w:sz="0" w:space="0" w:color="auto"/>
            <w:left w:val="none" w:sz="0" w:space="0" w:color="auto"/>
            <w:bottom w:val="none" w:sz="0" w:space="0" w:color="auto"/>
            <w:right w:val="none" w:sz="0" w:space="0" w:color="auto"/>
          </w:divBdr>
        </w:div>
        <w:div w:id="434862974">
          <w:marLeft w:val="480"/>
          <w:marRight w:val="0"/>
          <w:marTop w:val="0"/>
          <w:marBottom w:val="0"/>
          <w:divBdr>
            <w:top w:val="none" w:sz="0" w:space="0" w:color="auto"/>
            <w:left w:val="none" w:sz="0" w:space="0" w:color="auto"/>
            <w:bottom w:val="none" w:sz="0" w:space="0" w:color="auto"/>
            <w:right w:val="none" w:sz="0" w:space="0" w:color="auto"/>
          </w:divBdr>
        </w:div>
        <w:div w:id="464199012">
          <w:marLeft w:val="480"/>
          <w:marRight w:val="0"/>
          <w:marTop w:val="0"/>
          <w:marBottom w:val="0"/>
          <w:divBdr>
            <w:top w:val="none" w:sz="0" w:space="0" w:color="auto"/>
            <w:left w:val="none" w:sz="0" w:space="0" w:color="auto"/>
            <w:bottom w:val="none" w:sz="0" w:space="0" w:color="auto"/>
            <w:right w:val="none" w:sz="0" w:space="0" w:color="auto"/>
          </w:divBdr>
        </w:div>
        <w:div w:id="565409343">
          <w:marLeft w:val="480"/>
          <w:marRight w:val="0"/>
          <w:marTop w:val="0"/>
          <w:marBottom w:val="0"/>
          <w:divBdr>
            <w:top w:val="none" w:sz="0" w:space="0" w:color="auto"/>
            <w:left w:val="none" w:sz="0" w:space="0" w:color="auto"/>
            <w:bottom w:val="none" w:sz="0" w:space="0" w:color="auto"/>
            <w:right w:val="none" w:sz="0" w:space="0" w:color="auto"/>
          </w:divBdr>
        </w:div>
        <w:div w:id="566262619">
          <w:marLeft w:val="480"/>
          <w:marRight w:val="0"/>
          <w:marTop w:val="0"/>
          <w:marBottom w:val="0"/>
          <w:divBdr>
            <w:top w:val="none" w:sz="0" w:space="0" w:color="auto"/>
            <w:left w:val="none" w:sz="0" w:space="0" w:color="auto"/>
            <w:bottom w:val="none" w:sz="0" w:space="0" w:color="auto"/>
            <w:right w:val="none" w:sz="0" w:space="0" w:color="auto"/>
          </w:divBdr>
        </w:div>
        <w:div w:id="594437526">
          <w:marLeft w:val="480"/>
          <w:marRight w:val="0"/>
          <w:marTop w:val="0"/>
          <w:marBottom w:val="0"/>
          <w:divBdr>
            <w:top w:val="none" w:sz="0" w:space="0" w:color="auto"/>
            <w:left w:val="none" w:sz="0" w:space="0" w:color="auto"/>
            <w:bottom w:val="none" w:sz="0" w:space="0" w:color="auto"/>
            <w:right w:val="none" w:sz="0" w:space="0" w:color="auto"/>
          </w:divBdr>
        </w:div>
        <w:div w:id="618531704">
          <w:marLeft w:val="480"/>
          <w:marRight w:val="0"/>
          <w:marTop w:val="0"/>
          <w:marBottom w:val="0"/>
          <w:divBdr>
            <w:top w:val="none" w:sz="0" w:space="0" w:color="auto"/>
            <w:left w:val="none" w:sz="0" w:space="0" w:color="auto"/>
            <w:bottom w:val="none" w:sz="0" w:space="0" w:color="auto"/>
            <w:right w:val="none" w:sz="0" w:space="0" w:color="auto"/>
          </w:divBdr>
        </w:div>
        <w:div w:id="622349668">
          <w:marLeft w:val="480"/>
          <w:marRight w:val="0"/>
          <w:marTop w:val="0"/>
          <w:marBottom w:val="0"/>
          <w:divBdr>
            <w:top w:val="none" w:sz="0" w:space="0" w:color="auto"/>
            <w:left w:val="none" w:sz="0" w:space="0" w:color="auto"/>
            <w:bottom w:val="none" w:sz="0" w:space="0" w:color="auto"/>
            <w:right w:val="none" w:sz="0" w:space="0" w:color="auto"/>
          </w:divBdr>
        </w:div>
        <w:div w:id="632292843">
          <w:marLeft w:val="480"/>
          <w:marRight w:val="0"/>
          <w:marTop w:val="0"/>
          <w:marBottom w:val="0"/>
          <w:divBdr>
            <w:top w:val="none" w:sz="0" w:space="0" w:color="auto"/>
            <w:left w:val="none" w:sz="0" w:space="0" w:color="auto"/>
            <w:bottom w:val="none" w:sz="0" w:space="0" w:color="auto"/>
            <w:right w:val="none" w:sz="0" w:space="0" w:color="auto"/>
          </w:divBdr>
        </w:div>
        <w:div w:id="633026697">
          <w:marLeft w:val="480"/>
          <w:marRight w:val="0"/>
          <w:marTop w:val="0"/>
          <w:marBottom w:val="0"/>
          <w:divBdr>
            <w:top w:val="none" w:sz="0" w:space="0" w:color="auto"/>
            <w:left w:val="none" w:sz="0" w:space="0" w:color="auto"/>
            <w:bottom w:val="none" w:sz="0" w:space="0" w:color="auto"/>
            <w:right w:val="none" w:sz="0" w:space="0" w:color="auto"/>
          </w:divBdr>
        </w:div>
        <w:div w:id="652760957">
          <w:marLeft w:val="480"/>
          <w:marRight w:val="0"/>
          <w:marTop w:val="0"/>
          <w:marBottom w:val="0"/>
          <w:divBdr>
            <w:top w:val="none" w:sz="0" w:space="0" w:color="auto"/>
            <w:left w:val="none" w:sz="0" w:space="0" w:color="auto"/>
            <w:bottom w:val="none" w:sz="0" w:space="0" w:color="auto"/>
            <w:right w:val="none" w:sz="0" w:space="0" w:color="auto"/>
          </w:divBdr>
        </w:div>
        <w:div w:id="696127176">
          <w:marLeft w:val="480"/>
          <w:marRight w:val="0"/>
          <w:marTop w:val="0"/>
          <w:marBottom w:val="0"/>
          <w:divBdr>
            <w:top w:val="none" w:sz="0" w:space="0" w:color="auto"/>
            <w:left w:val="none" w:sz="0" w:space="0" w:color="auto"/>
            <w:bottom w:val="none" w:sz="0" w:space="0" w:color="auto"/>
            <w:right w:val="none" w:sz="0" w:space="0" w:color="auto"/>
          </w:divBdr>
        </w:div>
        <w:div w:id="755632671">
          <w:marLeft w:val="480"/>
          <w:marRight w:val="0"/>
          <w:marTop w:val="0"/>
          <w:marBottom w:val="0"/>
          <w:divBdr>
            <w:top w:val="none" w:sz="0" w:space="0" w:color="auto"/>
            <w:left w:val="none" w:sz="0" w:space="0" w:color="auto"/>
            <w:bottom w:val="none" w:sz="0" w:space="0" w:color="auto"/>
            <w:right w:val="none" w:sz="0" w:space="0" w:color="auto"/>
          </w:divBdr>
        </w:div>
        <w:div w:id="763496310">
          <w:marLeft w:val="480"/>
          <w:marRight w:val="0"/>
          <w:marTop w:val="0"/>
          <w:marBottom w:val="0"/>
          <w:divBdr>
            <w:top w:val="none" w:sz="0" w:space="0" w:color="auto"/>
            <w:left w:val="none" w:sz="0" w:space="0" w:color="auto"/>
            <w:bottom w:val="none" w:sz="0" w:space="0" w:color="auto"/>
            <w:right w:val="none" w:sz="0" w:space="0" w:color="auto"/>
          </w:divBdr>
        </w:div>
        <w:div w:id="858738153">
          <w:marLeft w:val="480"/>
          <w:marRight w:val="0"/>
          <w:marTop w:val="0"/>
          <w:marBottom w:val="0"/>
          <w:divBdr>
            <w:top w:val="none" w:sz="0" w:space="0" w:color="auto"/>
            <w:left w:val="none" w:sz="0" w:space="0" w:color="auto"/>
            <w:bottom w:val="none" w:sz="0" w:space="0" w:color="auto"/>
            <w:right w:val="none" w:sz="0" w:space="0" w:color="auto"/>
          </w:divBdr>
        </w:div>
        <w:div w:id="909003490">
          <w:marLeft w:val="480"/>
          <w:marRight w:val="0"/>
          <w:marTop w:val="0"/>
          <w:marBottom w:val="0"/>
          <w:divBdr>
            <w:top w:val="none" w:sz="0" w:space="0" w:color="auto"/>
            <w:left w:val="none" w:sz="0" w:space="0" w:color="auto"/>
            <w:bottom w:val="none" w:sz="0" w:space="0" w:color="auto"/>
            <w:right w:val="none" w:sz="0" w:space="0" w:color="auto"/>
          </w:divBdr>
        </w:div>
        <w:div w:id="912472361">
          <w:marLeft w:val="480"/>
          <w:marRight w:val="0"/>
          <w:marTop w:val="0"/>
          <w:marBottom w:val="0"/>
          <w:divBdr>
            <w:top w:val="none" w:sz="0" w:space="0" w:color="auto"/>
            <w:left w:val="none" w:sz="0" w:space="0" w:color="auto"/>
            <w:bottom w:val="none" w:sz="0" w:space="0" w:color="auto"/>
            <w:right w:val="none" w:sz="0" w:space="0" w:color="auto"/>
          </w:divBdr>
        </w:div>
        <w:div w:id="913048331">
          <w:marLeft w:val="480"/>
          <w:marRight w:val="0"/>
          <w:marTop w:val="0"/>
          <w:marBottom w:val="0"/>
          <w:divBdr>
            <w:top w:val="none" w:sz="0" w:space="0" w:color="auto"/>
            <w:left w:val="none" w:sz="0" w:space="0" w:color="auto"/>
            <w:bottom w:val="none" w:sz="0" w:space="0" w:color="auto"/>
            <w:right w:val="none" w:sz="0" w:space="0" w:color="auto"/>
          </w:divBdr>
        </w:div>
        <w:div w:id="937105844">
          <w:marLeft w:val="480"/>
          <w:marRight w:val="0"/>
          <w:marTop w:val="0"/>
          <w:marBottom w:val="0"/>
          <w:divBdr>
            <w:top w:val="none" w:sz="0" w:space="0" w:color="auto"/>
            <w:left w:val="none" w:sz="0" w:space="0" w:color="auto"/>
            <w:bottom w:val="none" w:sz="0" w:space="0" w:color="auto"/>
            <w:right w:val="none" w:sz="0" w:space="0" w:color="auto"/>
          </w:divBdr>
        </w:div>
        <w:div w:id="1001855542">
          <w:marLeft w:val="480"/>
          <w:marRight w:val="0"/>
          <w:marTop w:val="0"/>
          <w:marBottom w:val="0"/>
          <w:divBdr>
            <w:top w:val="none" w:sz="0" w:space="0" w:color="auto"/>
            <w:left w:val="none" w:sz="0" w:space="0" w:color="auto"/>
            <w:bottom w:val="none" w:sz="0" w:space="0" w:color="auto"/>
            <w:right w:val="none" w:sz="0" w:space="0" w:color="auto"/>
          </w:divBdr>
        </w:div>
        <w:div w:id="1105616221">
          <w:marLeft w:val="480"/>
          <w:marRight w:val="0"/>
          <w:marTop w:val="0"/>
          <w:marBottom w:val="0"/>
          <w:divBdr>
            <w:top w:val="none" w:sz="0" w:space="0" w:color="auto"/>
            <w:left w:val="none" w:sz="0" w:space="0" w:color="auto"/>
            <w:bottom w:val="none" w:sz="0" w:space="0" w:color="auto"/>
            <w:right w:val="none" w:sz="0" w:space="0" w:color="auto"/>
          </w:divBdr>
        </w:div>
        <w:div w:id="1109009218">
          <w:marLeft w:val="480"/>
          <w:marRight w:val="0"/>
          <w:marTop w:val="0"/>
          <w:marBottom w:val="0"/>
          <w:divBdr>
            <w:top w:val="none" w:sz="0" w:space="0" w:color="auto"/>
            <w:left w:val="none" w:sz="0" w:space="0" w:color="auto"/>
            <w:bottom w:val="none" w:sz="0" w:space="0" w:color="auto"/>
            <w:right w:val="none" w:sz="0" w:space="0" w:color="auto"/>
          </w:divBdr>
        </w:div>
        <w:div w:id="1127700234">
          <w:marLeft w:val="480"/>
          <w:marRight w:val="0"/>
          <w:marTop w:val="0"/>
          <w:marBottom w:val="0"/>
          <w:divBdr>
            <w:top w:val="none" w:sz="0" w:space="0" w:color="auto"/>
            <w:left w:val="none" w:sz="0" w:space="0" w:color="auto"/>
            <w:bottom w:val="none" w:sz="0" w:space="0" w:color="auto"/>
            <w:right w:val="none" w:sz="0" w:space="0" w:color="auto"/>
          </w:divBdr>
        </w:div>
        <w:div w:id="1135369849">
          <w:marLeft w:val="480"/>
          <w:marRight w:val="0"/>
          <w:marTop w:val="0"/>
          <w:marBottom w:val="0"/>
          <w:divBdr>
            <w:top w:val="none" w:sz="0" w:space="0" w:color="auto"/>
            <w:left w:val="none" w:sz="0" w:space="0" w:color="auto"/>
            <w:bottom w:val="none" w:sz="0" w:space="0" w:color="auto"/>
            <w:right w:val="none" w:sz="0" w:space="0" w:color="auto"/>
          </w:divBdr>
        </w:div>
        <w:div w:id="1135873261">
          <w:marLeft w:val="480"/>
          <w:marRight w:val="0"/>
          <w:marTop w:val="0"/>
          <w:marBottom w:val="0"/>
          <w:divBdr>
            <w:top w:val="none" w:sz="0" w:space="0" w:color="auto"/>
            <w:left w:val="none" w:sz="0" w:space="0" w:color="auto"/>
            <w:bottom w:val="none" w:sz="0" w:space="0" w:color="auto"/>
            <w:right w:val="none" w:sz="0" w:space="0" w:color="auto"/>
          </w:divBdr>
        </w:div>
        <w:div w:id="1139302532">
          <w:marLeft w:val="480"/>
          <w:marRight w:val="0"/>
          <w:marTop w:val="0"/>
          <w:marBottom w:val="0"/>
          <w:divBdr>
            <w:top w:val="none" w:sz="0" w:space="0" w:color="auto"/>
            <w:left w:val="none" w:sz="0" w:space="0" w:color="auto"/>
            <w:bottom w:val="none" w:sz="0" w:space="0" w:color="auto"/>
            <w:right w:val="none" w:sz="0" w:space="0" w:color="auto"/>
          </w:divBdr>
        </w:div>
        <w:div w:id="1178810970">
          <w:marLeft w:val="480"/>
          <w:marRight w:val="0"/>
          <w:marTop w:val="0"/>
          <w:marBottom w:val="0"/>
          <w:divBdr>
            <w:top w:val="none" w:sz="0" w:space="0" w:color="auto"/>
            <w:left w:val="none" w:sz="0" w:space="0" w:color="auto"/>
            <w:bottom w:val="none" w:sz="0" w:space="0" w:color="auto"/>
            <w:right w:val="none" w:sz="0" w:space="0" w:color="auto"/>
          </w:divBdr>
        </w:div>
        <w:div w:id="1191989625">
          <w:marLeft w:val="480"/>
          <w:marRight w:val="0"/>
          <w:marTop w:val="0"/>
          <w:marBottom w:val="0"/>
          <w:divBdr>
            <w:top w:val="none" w:sz="0" w:space="0" w:color="auto"/>
            <w:left w:val="none" w:sz="0" w:space="0" w:color="auto"/>
            <w:bottom w:val="none" w:sz="0" w:space="0" w:color="auto"/>
            <w:right w:val="none" w:sz="0" w:space="0" w:color="auto"/>
          </w:divBdr>
        </w:div>
        <w:div w:id="1212185353">
          <w:marLeft w:val="480"/>
          <w:marRight w:val="0"/>
          <w:marTop w:val="0"/>
          <w:marBottom w:val="0"/>
          <w:divBdr>
            <w:top w:val="none" w:sz="0" w:space="0" w:color="auto"/>
            <w:left w:val="none" w:sz="0" w:space="0" w:color="auto"/>
            <w:bottom w:val="none" w:sz="0" w:space="0" w:color="auto"/>
            <w:right w:val="none" w:sz="0" w:space="0" w:color="auto"/>
          </w:divBdr>
        </w:div>
        <w:div w:id="1214929862">
          <w:marLeft w:val="480"/>
          <w:marRight w:val="0"/>
          <w:marTop w:val="0"/>
          <w:marBottom w:val="0"/>
          <w:divBdr>
            <w:top w:val="none" w:sz="0" w:space="0" w:color="auto"/>
            <w:left w:val="none" w:sz="0" w:space="0" w:color="auto"/>
            <w:bottom w:val="none" w:sz="0" w:space="0" w:color="auto"/>
            <w:right w:val="none" w:sz="0" w:space="0" w:color="auto"/>
          </w:divBdr>
        </w:div>
        <w:div w:id="1322544350">
          <w:marLeft w:val="480"/>
          <w:marRight w:val="0"/>
          <w:marTop w:val="0"/>
          <w:marBottom w:val="0"/>
          <w:divBdr>
            <w:top w:val="none" w:sz="0" w:space="0" w:color="auto"/>
            <w:left w:val="none" w:sz="0" w:space="0" w:color="auto"/>
            <w:bottom w:val="none" w:sz="0" w:space="0" w:color="auto"/>
            <w:right w:val="none" w:sz="0" w:space="0" w:color="auto"/>
          </w:divBdr>
        </w:div>
        <w:div w:id="1394743418">
          <w:marLeft w:val="480"/>
          <w:marRight w:val="0"/>
          <w:marTop w:val="0"/>
          <w:marBottom w:val="0"/>
          <w:divBdr>
            <w:top w:val="none" w:sz="0" w:space="0" w:color="auto"/>
            <w:left w:val="none" w:sz="0" w:space="0" w:color="auto"/>
            <w:bottom w:val="none" w:sz="0" w:space="0" w:color="auto"/>
            <w:right w:val="none" w:sz="0" w:space="0" w:color="auto"/>
          </w:divBdr>
        </w:div>
        <w:div w:id="1452937787">
          <w:marLeft w:val="480"/>
          <w:marRight w:val="0"/>
          <w:marTop w:val="0"/>
          <w:marBottom w:val="0"/>
          <w:divBdr>
            <w:top w:val="none" w:sz="0" w:space="0" w:color="auto"/>
            <w:left w:val="none" w:sz="0" w:space="0" w:color="auto"/>
            <w:bottom w:val="none" w:sz="0" w:space="0" w:color="auto"/>
            <w:right w:val="none" w:sz="0" w:space="0" w:color="auto"/>
          </w:divBdr>
        </w:div>
        <w:div w:id="1496991638">
          <w:marLeft w:val="480"/>
          <w:marRight w:val="0"/>
          <w:marTop w:val="0"/>
          <w:marBottom w:val="0"/>
          <w:divBdr>
            <w:top w:val="none" w:sz="0" w:space="0" w:color="auto"/>
            <w:left w:val="none" w:sz="0" w:space="0" w:color="auto"/>
            <w:bottom w:val="none" w:sz="0" w:space="0" w:color="auto"/>
            <w:right w:val="none" w:sz="0" w:space="0" w:color="auto"/>
          </w:divBdr>
        </w:div>
        <w:div w:id="1579709418">
          <w:marLeft w:val="480"/>
          <w:marRight w:val="0"/>
          <w:marTop w:val="0"/>
          <w:marBottom w:val="0"/>
          <w:divBdr>
            <w:top w:val="none" w:sz="0" w:space="0" w:color="auto"/>
            <w:left w:val="none" w:sz="0" w:space="0" w:color="auto"/>
            <w:bottom w:val="none" w:sz="0" w:space="0" w:color="auto"/>
            <w:right w:val="none" w:sz="0" w:space="0" w:color="auto"/>
          </w:divBdr>
        </w:div>
        <w:div w:id="1587760546">
          <w:marLeft w:val="480"/>
          <w:marRight w:val="0"/>
          <w:marTop w:val="0"/>
          <w:marBottom w:val="0"/>
          <w:divBdr>
            <w:top w:val="none" w:sz="0" w:space="0" w:color="auto"/>
            <w:left w:val="none" w:sz="0" w:space="0" w:color="auto"/>
            <w:bottom w:val="none" w:sz="0" w:space="0" w:color="auto"/>
            <w:right w:val="none" w:sz="0" w:space="0" w:color="auto"/>
          </w:divBdr>
        </w:div>
        <w:div w:id="1617104825">
          <w:marLeft w:val="480"/>
          <w:marRight w:val="0"/>
          <w:marTop w:val="0"/>
          <w:marBottom w:val="0"/>
          <w:divBdr>
            <w:top w:val="none" w:sz="0" w:space="0" w:color="auto"/>
            <w:left w:val="none" w:sz="0" w:space="0" w:color="auto"/>
            <w:bottom w:val="none" w:sz="0" w:space="0" w:color="auto"/>
            <w:right w:val="none" w:sz="0" w:space="0" w:color="auto"/>
          </w:divBdr>
        </w:div>
        <w:div w:id="1758670459">
          <w:marLeft w:val="480"/>
          <w:marRight w:val="0"/>
          <w:marTop w:val="0"/>
          <w:marBottom w:val="0"/>
          <w:divBdr>
            <w:top w:val="none" w:sz="0" w:space="0" w:color="auto"/>
            <w:left w:val="none" w:sz="0" w:space="0" w:color="auto"/>
            <w:bottom w:val="none" w:sz="0" w:space="0" w:color="auto"/>
            <w:right w:val="none" w:sz="0" w:space="0" w:color="auto"/>
          </w:divBdr>
        </w:div>
        <w:div w:id="1814299365">
          <w:marLeft w:val="480"/>
          <w:marRight w:val="0"/>
          <w:marTop w:val="0"/>
          <w:marBottom w:val="0"/>
          <w:divBdr>
            <w:top w:val="none" w:sz="0" w:space="0" w:color="auto"/>
            <w:left w:val="none" w:sz="0" w:space="0" w:color="auto"/>
            <w:bottom w:val="none" w:sz="0" w:space="0" w:color="auto"/>
            <w:right w:val="none" w:sz="0" w:space="0" w:color="auto"/>
          </w:divBdr>
        </w:div>
        <w:div w:id="1816334402">
          <w:marLeft w:val="480"/>
          <w:marRight w:val="0"/>
          <w:marTop w:val="0"/>
          <w:marBottom w:val="0"/>
          <w:divBdr>
            <w:top w:val="none" w:sz="0" w:space="0" w:color="auto"/>
            <w:left w:val="none" w:sz="0" w:space="0" w:color="auto"/>
            <w:bottom w:val="none" w:sz="0" w:space="0" w:color="auto"/>
            <w:right w:val="none" w:sz="0" w:space="0" w:color="auto"/>
          </w:divBdr>
        </w:div>
        <w:div w:id="1828327862">
          <w:marLeft w:val="480"/>
          <w:marRight w:val="0"/>
          <w:marTop w:val="0"/>
          <w:marBottom w:val="0"/>
          <w:divBdr>
            <w:top w:val="none" w:sz="0" w:space="0" w:color="auto"/>
            <w:left w:val="none" w:sz="0" w:space="0" w:color="auto"/>
            <w:bottom w:val="none" w:sz="0" w:space="0" w:color="auto"/>
            <w:right w:val="none" w:sz="0" w:space="0" w:color="auto"/>
          </w:divBdr>
        </w:div>
        <w:div w:id="1832139291">
          <w:marLeft w:val="480"/>
          <w:marRight w:val="0"/>
          <w:marTop w:val="0"/>
          <w:marBottom w:val="0"/>
          <w:divBdr>
            <w:top w:val="none" w:sz="0" w:space="0" w:color="auto"/>
            <w:left w:val="none" w:sz="0" w:space="0" w:color="auto"/>
            <w:bottom w:val="none" w:sz="0" w:space="0" w:color="auto"/>
            <w:right w:val="none" w:sz="0" w:space="0" w:color="auto"/>
          </w:divBdr>
        </w:div>
        <w:div w:id="1867598756">
          <w:marLeft w:val="480"/>
          <w:marRight w:val="0"/>
          <w:marTop w:val="0"/>
          <w:marBottom w:val="0"/>
          <w:divBdr>
            <w:top w:val="none" w:sz="0" w:space="0" w:color="auto"/>
            <w:left w:val="none" w:sz="0" w:space="0" w:color="auto"/>
            <w:bottom w:val="none" w:sz="0" w:space="0" w:color="auto"/>
            <w:right w:val="none" w:sz="0" w:space="0" w:color="auto"/>
          </w:divBdr>
        </w:div>
        <w:div w:id="1875118825">
          <w:marLeft w:val="480"/>
          <w:marRight w:val="0"/>
          <w:marTop w:val="0"/>
          <w:marBottom w:val="0"/>
          <w:divBdr>
            <w:top w:val="none" w:sz="0" w:space="0" w:color="auto"/>
            <w:left w:val="none" w:sz="0" w:space="0" w:color="auto"/>
            <w:bottom w:val="none" w:sz="0" w:space="0" w:color="auto"/>
            <w:right w:val="none" w:sz="0" w:space="0" w:color="auto"/>
          </w:divBdr>
        </w:div>
        <w:div w:id="1881942175">
          <w:marLeft w:val="480"/>
          <w:marRight w:val="0"/>
          <w:marTop w:val="0"/>
          <w:marBottom w:val="0"/>
          <w:divBdr>
            <w:top w:val="none" w:sz="0" w:space="0" w:color="auto"/>
            <w:left w:val="none" w:sz="0" w:space="0" w:color="auto"/>
            <w:bottom w:val="none" w:sz="0" w:space="0" w:color="auto"/>
            <w:right w:val="none" w:sz="0" w:space="0" w:color="auto"/>
          </w:divBdr>
        </w:div>
        <w:div w:id="1882591477">
          <w:marLeft w:val="480"/>
          <w:marRight w:val="0"/>
          <w:marTop w:val="0"/>
          <w:marBottom w:val="0"/>
          <w:divBdr>
            <w:top w:val="none" w:sz="0" w:space="0" w:color="auto"/>
            <w:left w:val="none" w:sz="0" w:space="0" w:color="auto"/>
            <w:bottom w:val="none" w:sz="0" w:space="0" w:color="auto"/>
            <w:right w:val="none" w:sz="0" w:space="0" w:color="auto"/>
          </w:divBdr>
        </w:div>
        <w:div w:id="1908300856">
          <w:marLeft w:val="480"/>
          <w:marRight w:val="0"/>
          <w:marTop w:val="0"/>
          <w:marBottom w:val="0"/>
          <w:divBdr>
            <w:top w:val="none" w:sz="0" w:space="0" w:color="auto"/>
            <w:left w:val="none" w:sz="0" w:space="0" w:color="auto"/>
            <w:bottom w:val="none" w:sz="0" w:space="0" w:color="auto"/>
            <w:right w:val="none" w:sz="0" w:space="0" w:color="auto"/>
          </w:divBdr>
        </w:div>
        <w:div w:id="1969436981">
          <w:marLeft w:val="480"/>
          <w:marRight w:val="0"/>
          <w:marTop w:val="0"/>
          <w:marBottom w:val="0"/>
          <w:divBdr>
            <w:top w:val="none" w:sz="0" w:space="0" w:color="auto"/>
            <w:left w:val="none" w:sz="0" w:space="0" w:color="auto"/>
            <w:bottom w:val="none" w:sz="0" w:space="0" w:color="auto"/>
            <w:right w:val="none" w:sz="0" w:space="0" w:color="auto"/>
          </w:divBdr>
        </w:div>
        <w:div w:id="1979140322">
          <w:marLeft w:val="480"/>
          <w:marRight w:val="0"/>
          <w:marTop w:val="0"/>
          <w:marBottom w:val="0"/>
          <w:divBdr>
            <w:top w:val="none" w:sz="0" w:space="0" w:color="auto"/>
            <w:left w:val="none" w:sz="0" w:space="0" w:color="auto"/>
            <w:bottom w:val="none" w:sz="0" w:space="0" w:color="auto"/>
            <w:right w:val="none" w:sz="0" w:space="0" w:color="auto"/>
          </w:divBdr>
        </w:div>
        <w:div w:id="2000841559">
          <w:marLeft w:val="480"/>
          <w:marRight w:val="0"/>
          <w:marTop w:val="0"/>
          <w:marBottom w:val="0"/>
          <w:divBdr>
            <w:top w:val="none" w:sz="0" w:space="0" w:color="auto"/>
            <w:left w:val="none" w:sz="0" w:space="0" w:color="auto"/>
            <w:bottom w:val="none" w:sz="0" w:space="0" w:color="auto"/>
            <w:right w:val="none" w:sz="0" w:space="0" w:color="auto"/>
          </w:divBdr>
        </w:div>
        <w:div w:id="2008359819">
          <w:marLeft w:val="480"/>
          <w:marRight w:val="0"/>
          <w:marTop w:val="0"/>
          <w:marBottom w:val="0"/>
          <w:divBdr>
            <w:top w:val="none" w:sz="0" w:space="0" w:color="auto"/>
            <w:left w:val="none" w:sz="0" w:space="0" w:color="auto"/>
            <w:bottom w:val="none" w:sz="0" w:space="0" w:color="auto"/>
            <w:right w:val="none" w:sz="0" w:space="0" w:color="auto"/>
          </w:divBdr>
        </w:div>
        <w:div w:id="2020809158">
          <w:marLeft w:val="480"/>
          <w:marRight w:val="0"/>
          <w:marTop w:val="0"/>
          <w:marBottom w:val="0"/>
          <w:divBdr>
            <w:top w:val="none" w:sz="0" w:space="0" w:color="auto"/>
            <w:left w:val="none" w:sz="0" w:space="0" w:color="auto"/>
            <w:bottom w:val="none" w:sz="0" w:space="0" w:color="auto"/>
            <w:right w:val="none" w:sz="0" w:space="0" w:color="auto"/>
          </w:divBdr>
        </w:div>
        <w:div w:id="2021420361">
          <w:marLeft w:val="480"/>
          <w:marRight w:val="0"/>
          <w:marTop w:val="0"/>
          <w:marBottom w:val="0"/>
          <w:divBdr>
            <w:top w:val="none" w:sz="0" w:space="0" w:color="auto"/>
            <w:left w:val="none" w:sz="0" w:space="0" w:color="auto"/>
            <w:bottom w:val="none" w:sz="0" w:space="0" w:color="auto"/>
            <w:right w:val="none" w:sz="0" w:space="0" w:color="auto"/>
          </w:divBdr>
        </w:div>
        <w:div w:id="2039429988">
          <w:marLeft w:val="480"/>
          <w:marRight w:val="0"/>
          <w:marTop w:val="0"/>
          <w:marBottom w:val="0"/>
          <w:divBdr>
            <w:top w:val="none" w:sz="0" w:space="0" w:color="auto"/>
            <w:left w:val="none" w:sz="0" w:space="0" w:color="auto"/>
            <w:bottom w:val="none" w:sz="0" w:space="0" w:color="auto"/>
            <w:right w:val="none" w:sz="0" w:space="0" w:color="auto"/>
          </w:divBdr>
        </w:div>
        <w:div w:id="2050106640">
          <w:marLeft w:val="480"/>
          <w:marRight w:val="0"/>
          <w:marTop w:val="0"/>
          <w:marBottom w:val="0"/>
          <w:divBdr>
            <w:top w:val="none" w:sz="0" w:space="0" w:color="auto"/>
            <w:left w:val="none" w:sz="0" w:space="0" w:color="auto"/>
            <w:bottom w:val="none" w:sz="0" w:space="0" w:color="auto"/>
            <w:right w:val="none" w:sz="0" w:space="0" w:color="auto"/>
          </w:divBdr>
        </w:div>
        <w:div w:id="2054958678">
          <w:marLeft w:val="480"/>
          <w:marRight w:val="0"/>
          <w:marTop w:val="0"/>
          <w:marBottom w:val="0"/>
          <w:divBdr>
            <w:top w:val="none" w:sz="0" w:space="0" w:color="auto"/>
            <w:left w:val="none" w:sz="0" w:space="0" w:color="auto"/>
            <w:bottom w:val="none" w:sz="0" w:space="0" w:color="auto"/>
            <w:right w:val="none" w:sz="0" w:space="0" w:color="auto"/>
          </w:divBdr>
        </w:div>
        <w:div w:id="2070569034">
          <w:marLeft w:val="480"/>
          <w:marRight w:val="0"/>
          <w:marTop w:val="0"/>
          <w:marBottom w:val="0"/>
          <w:divBdr>
            <w:top w:val="none" w:sz="0" w:space="0" w:color="auto"/>
            <w:left w:val="none" w:sz="0" w:space="0" w:color="auto"/>
            <w:bottom w:val="none" w:sz="0" w:space="0" w:color="auto"/>
            <w:right w:val="none" w:sz="0" w:space="0" w:color="auto"/>
          </w:divBdr>
        </w:div>
        <w:div w:id="2111930121">
          <w:marLeft w:val="480"/>
          <w:marRight w:val="0"/>
          <w:marTop w:val="0"/>
          <w:marBottom w:val="0"/>
          <w:divBdr>
            <w:top w:val="none" w:sz="0" w:space="0" w:color="auto"/>
            <w:left w:val="none" w:sz="0" w:space="0" w:color="auto"/>
            <w:bottom w:val="none" w:sz="0" w:space="0" w:color="auto"/>
            <w:right w:val="none" w:sz="0" w:space="0" w:color="auto"/>
          </w:divBdr>
        </w:div>
        <w:div w:id="2123378291">
          <w:marLeft w:val="480"/>
          <w:marRight w:val="0"/>
          <w:marTop w:val="0"/>
          <w:marBottom w:val="0"/>
          <w:divBdr>
            <w:top w:val="none" w:sz="0" w:space="0" w:color="auto"/>
            <w:left w:val="none" w:sz="0" w:space="0" w:color="auto"/>
            <w:bottom w:val="none" w:sz="0" w:space="0" w:color="auto"/>
            <w:right w:val="none" w:sz="0" w:space="0" w:color="auto"/>
          </w:divBdr>
        </w:div>
        <w:div w:id="2128616640">
          <w:marLeft w:val="480"/>
          <w:marRight w:val="0"/>
          <w:marTop w:val="0"/>
          <w:marBottom w:val="0"/>
          <w:divBdr>
            <w:top w:val="none" w:sz="0" w:space="0" w:color="auto"/>
            <w:left w:val="none" w:sz="0" w:space="0" w:color="auto"/>
            <w:bottom w:val="none" w:sz="0" w:space="0" w:color="auto"/>
            <w:right w:val="none" w:sz="0" w:space="0" w:color="auto"/>
          </w:divBdr>
        </w:div>
      </w:divsChild>
    </w:div>
    <w:div w:id="1519854113">
      <w:bodyDiv w:val="1"/>
      <w:marLeft w:val="0"/>
      <w:marRight w:val="0"/>
      <w:marTop w:val="0"/>
      <w:marBottom w:val="0"/>
      <w:divBdr>
        <w:top w:val="none" w:sz="0" w:space="0" w:color="auto"/>
        <w:left w:val="none" w:sz="0" w:space="0" w:color="auto"/>
        <w:bottom w:val="none" w:sz="0" w:space="0" w:color="auto"/>
        <w:right w:val="none" w:sz="0" w:space="0" w:color="auto"/>
      </w:divBdr>
      <w:divsChild>
        <w:div w:id="24841381">
          <w:marLeft w:val="480"/>
          <w:marRight w:val="0"/>
          <w:marTop w:val="0"/>
          <w:marBottom w:val="0"/>
          <w:divBdr>
            <w:top w:val="none" w:sz="0" w:space="0" w:color="auto"/>
            <w:left w:val="none" w:sz="0" w:space="0" w:color="auto"/>
            <w:bottom w:val="none" w:sz="0" w:space="0" w:color="auto"/>
            <w:right w:val="none" w:sz="0" w:space="0" w:color="auto"/>
          </w:divBdr>
        </w:div>
        <w:div w:id="29377627">
          <w:marLeft w:val="480"/>
          <w:marRight w:val="0"/>
          <w:marTop w:val="0"/>
          <w:marBottom w:val="0"/>
          <w:divBdr>
            <w:top w:val="none" w:sz="0" w:space="0" w:color="auto"/>
            <w:left w:val="none" w:sz="0" w:space="0" w:color="auto"/>
            <w:bottom w:val="none" w:sz="0" w:space="0" w:color="auto"/>
            <w:right w:val="none" w:sz="0" w:space="0" w:color="auto"/>
          </w:divBdr>
        </w:div>
        <w:div w:id="58016781">
          <w:marLeft w:val="480"/>
          <w:marRight w:val="0"/>
          <w:marTop w:val="0"/>
          <w:marBottom w:val="0"/>
          <w:divBdr>
            <w:top w:val="none" w:sz="0" w:space="0" w:color="auto"/>
            <w:left w:val="none" w:sz="0" w:space="0" w:color="auto"/>
            <w:bottom w:val="none" w:sz="0" w:space="0" w:color="auto"/>
            <w:right w:val="none" w:sz="0" w:space="0" w:color="auto"/>
          </w:divBdr>
        </w:div>
        <w:div w:id="119882837">
          <w:marLeft w:val="480"/>
          <w:marRight w:val="0"/>
          <w:marTop w:val="0"/>
          <w:marBottom w:val="0"/>
          <w:divBdr>
            <w:top w:val="none" w:sz="0" w:space="0" w:color="auto"/>
            <w:left w:val="none" w:sz="0" w:space="0" w:color="auto"/>
            <w:bottom w:val="none" w:sz="0" w:space="0" w:color="auto"/>
            <w:right w:val="none" w:sz="0" w:space="0" w:color="auto"/>
          </w:divBdr>
        </w:div>
        <w:div w:id="133302850">
          <w:marLeft w:val="480"/>
          <w:marRight w:val="0"/>
          <w:marTop w:val="0"/>
          <w:marBottom w:val="0"/>
          <w:divBdr>
            <w:top w:val="none" w:sz="0" w:space="0" w:color="auto"/>
            <w:left w:val="none" w:sz="0" w:space="0" w:color="auto"/>
            <w:bottom w:val="none" w:sz="0" w:space="0" w:color="auto"/>
            <w:right w:val="none" w:sz="0" w:space="0" w:color="auto"/>
          </w:divBdr>
        </w:div>
        <w:div w:id="196506062">
          <w:marLeft w:val="480"/>
          <w:marRight w:val="0"/>
          <w:marTop w:val="0"/>
          <w:marBottom w:val="0"/>
          <w:divBdr>
            <w:top w:val="none" w:sz="0" w:space="0" w:color="auto"/>
            <w:left w:val="none" w:sz="0" w:space="0" w:color="auto"/>
            <w:bottom w:val="none" w:sz="0" w:space="0" w:color="auto"/>
            <w:right w:val="none" w:sz="0" w:space="0" w:color="auto"/>
          </w:divBdr>
        </w:div>
        <w:div w:id="208148321">
          <w:marLeft w:val="480"/>
          <w:marRight w:val="0"/>
          <w:marTop w:val="0"/>
          <w:marBottom w:val="0"/>
          <w:divBdr>
            <w:top w:val="none" w:sz="0" w:space="0" w:color="auto"/>
            <w:left w:val="none" w:sz="0" w:space="0" w:color="auto"/>
            <w:bottom w:val="none" w:sz="0" w:space="0" w:color="auto"/>
            <w:right w:val="none" w:sz="0" w:space="0" w:color="auto"/>
          </w:divBdr>
        </w:div>
        <w:div w:id="210969689">
          <w:marLeft w:val="480"/>
          <w:marRight w:val="0"/>
          <w:marTop w:val="0"/>
          <w:marBottom w:val="0"/>
          <w:divBdr>
            <w:top w:val="none" w:sz="0" w:space="0" w:color="auto"/>
            <w:left w:val="none" w:sz="0" w:space="0" w:color="auto"/>
            <w:bottom w:val="none" w:sz="0" w:space="0" w:color="auto"/>
            <w:right w:val="none" w:sz="0" w:space="0" w:color="auto"/>
          </w:divBdr>
        </w:div>
        <w:div w:id="229005288">
          <w:marLeft w:val="480"/>
          <w:marRight w:val="0"/>
          <w:marTop w:val="0"/>
          <w:marBottom w:val="0"/>
          <w:divBdr>
            <w:top w:val="none" w:sz="0" w:space="0" w:color="auto"/>
            <w:left w:val="none" w:sz="0" w:space="0" w:color="auto"/>
            <w:bottom w:val="none" w:sz="0" w:space="0" w:color="auto"/>
            <w:right w:val="none" w:sz="0" w:space="0" w:color="auto"/>
          </w:divBdr>
        </w:div>
        <w:div w:id="243030900">
          <w:marLeft w:val="480"/>
          <w:marRight w:val="0"/>
          <w:marTop w:val="0"/>
          <w:marBottom w:val="0"/>
          <w:divBdr>
            <w:top w:val="none" w:sz="0" w:space="0" w:color="auto"/>
            <w:left w:val="none" w:sz="0" w:space="0" w:color="auto"/>
            <w:bottom w:val="none" w:sz="0" w:space="0" w:color="auto"/>
            <w:right w:val="none" w:sz="0" w:space="0" w:color="auto"/>
          </w:divBdr>
        </w:div>
        <w:div w:id="271937880">
          <w:marLeft w:val="480"/>
          <w:marRight w:val="0"/>
          <w:marTop w:val="0"/>
          <w:marBottom w:val="0"/>
          <w:divBdr>
            <w:top w:val="none" w:sz="0" w:space="0" w:color="auto"/>
            <w:left w:val="none" w:sz="0" w:space="0" w:color="auto"/>
            <w:bottom w:val="none" w:sz="0" w:space="0" w:color="auto"/>
            <w:right w:val="none" w:sz="0" w:space="0" w:color="auto"/>
          </w:divBdr>
        </w:div>
        <w:div w:id="301813294">
          <w:marLeft w:val="480"/>
          <w:marRight w:val="0"/>
          <w:marTop w:val="0"/>
          <w:marBottom w:val="0"/>
          <w:divBdr>
            <w:top w:val="none" w:sz="0" w:space="0" w:color="auto"/>
            <w:left w:val="none" w:sz="0" w:space="0" w:color="auto"/>
            <w:bottom w:val="none" w:sz="0" w:space="0" w:color="auto"/>
            <w:right w:val="none" w:sz="0" w:space="0" w:color="auto"/>
          </w:divBdr>
        </w:div>
        <w:div w:id="312763217">
          <w:marLeft w:val="480"/>
          <w:marRight w:val="0"/>
          <w:marTop w:val="0"/>
          <w:marBottom w:val="0"/>
          <w:divBdr>
            <w:top w:val="none" w:sz="0" w:space="0" w:color="auto"/>
            <w:left w:val="none" w:sz="0" w:space="0" w:color="auto"/>
            <w:bottom w:val="none" w:sz="0" w:space="0" w:color="auto"/>
            <w:right w:val="none" w:sz="0" w:space="0" w:color="auto"/>
          </w:divBdr>
        </w:div>
        <w:div w:id="315691369">
          <w:marLeft w:val="480"/>
          <w:marRight w:val="0"/>
          <w:marTop w:val="0"/>
          <w:marBottom w:val="0"/>
          <w:divBdr>
            <w:top w:val="none" w:sz="0" w:space="0" w:color="auto"/>
            <w:left w:val="none" w:sz="0" w:space="0" w:color="auto"/>
            <w:bottom w:val="none" w:sz="0" w:space="0" w:color="auto"/>
            <w:right w:val="none" w:sz="0" w:space="0" w:color="auto"/>
          </w:divBdr>
        </w:div>
        <w:div w:id="323434053">
          <w:marLeft w:val="480"/>
          <w:marRight w:val="0"/>
          <w:marTop w:val="0"/>
          <w:marBottom w:val="0"/>
          <w:divBdr>
            <w:top w:val="none" w:sz="0" w:space="0" w:color="auto"/>
            <w:left w:val="none" w:sz="0" w:space="0" w:color="auto"/>
            <w:bottom w:val="none" w:sz="0" w:space="0" w:color="auto"/>
            <w:right w:val="none" w:sz="0" w:space="0" w:color="auto"/>
          </w:divBdr>
        </w:div>
        <w:div w:id="325059297">
          <w:marLeft w:val="480"/>
          <w:marRight w:val="0"/>
          <w:marTop w:val="0"/>
          <w:marBottom w:val="0"/>
          <w:divBdr>
            <w:top w:val="none" w:sz="0" w:space="0" w:color="auto"/>
            <w:left w:val="none" w:sz="0" w:space="0" w:color="auto"/>
            <w:bottom w:val="none" w:sz="0" w:space="0" w:color="auto"/>
            <w:right w:val="none" w:sz="0" w:space="0" w:color="auto"/>
          </w:divBdr>
        </w:div>
        <w:div w:id="462504413">
          <w:marLeft w:val="480"/>
          <w:marRight w:val="0"/>
          <w:marTop w:val="0"/>
          <w:marBottom w:val="0"/>
          <w:divBdr>
            <w:top w:val="none" w:sz="0" w:space="0" w:color="auto"/>
            <w:left w:val="none" w:sz="0" w:space="0" w:color="auto"/>
            <w:bottom w:val="none" w:sz="0" w:space="0" w:color="auto"/>
            <w:right w:val="none" w:sz="0" w:space="0" w:color="auto"/>
          </w:divBdr>
        </w:div>
        <w:div w:id="502088746">
          <w:marLeft w:val="480"/>
          <w:marRight w:val="0"/>
          <w:marTop w:val="0"/>
          <w:marBottom w:val="0"/>
          <w:divBdr>
            <w:top w:val="none" w:sz="0" w:space="0" w:color="auto"/>
            <w:left w:val="none" w:sz="0" w:space="0" w:color="auto"/>
            <w:bottom w:val="none" w:sz="0" w:space="0" w:color="auto"/>
            <w:right w:val="none" w:sz="0" w:space="0" w:color="auto"/>
          </w:divBdr>
        </w:div>
        <w:div w:id="515657692">
          <w:marLeft w:val="480"/>
          <w:marRight w:val="0"/>
          <w:marTop w:val="0"/>
          <w:marBottom w:val="0"/>
          <w:divBdr>
            <w:top w:val="none" w:sz="0" w:space="0" w:color="auto"/>
            <w:left w:val="none" w:sz="0" w:space="0" w:color="auto"/>
            <w:bottom w:val="none" w:sz="0" w:space="0" w:color="auto"/>
            <w:right w:val="none" w:sz="0" w:space="0" w:color="auto"/>
          </w:divBdr>
        </w:div>
        <w:div w:id="540748151">
          <w:marLeft w:val="480"/>
          <w:marRight w:val="0"/>
          <w:marTop w:val="0"/>
          <w:marBottom w:val="0"/>
          <w:divBdr>
            <w:top w:val="none" w:sz="0" w:space="0" w:color="auto"/>
            <w:left w:val="none" w:sz="0" w:space="0" w:color="auto"/>
            <w:bottom w:val="none" w:sz="0" w:space="0" w:color="auto"/>
            <w:right w:val="none" w:sz="0" w:space="0" w:color="auto"/>
          </w:divBdr>
        </w:div>
        <w:div w:id="551423245">
          <w:marLeft w:val="480"/>
          <w:marRight w:val="0"/>
          <w:marTop w:val="0"/>
          <w:marBottom w:val="0"/>
          <w:divBdr>
            <w:top w:val="none" w:sz="0" w:space="0" w:color="auto"/>
            <w:left w:val="none" w:sz="0" w:space="0" w:color="auto"/>
            <w:bottom w:val="none" w:sz="0" w:space="0" w:color="auto"/>
            <w:right w:val="none" w:sz="0" w:space="0" w:color="auto"/>
          </w:divBdr>
        </w:div>
        <w:div w:id="575480177">
          <w:marLeft w:val="480"/>
          <w:marRight w:val="0"/>
          <w:marTop w:val="0"/>
          <w:marBottom w:val="0"/>
          <w:divBdr>
            <w:top w:val="none" w:sz="0" w:space="0" w:color="auto"/>
            <w:left w:val="none" w:sz="0" w:space="0" w:color="auto"/>
            <w:bottom w:val="none" w:sz="0" w:space="0" w:color="auto"/>
            <w:right w:val="none" w:sz="0" w:space="0" w:color="auto"/>
          </w:divBdr>
        </w:div>
        <w:div w:id="620382213">
          <w:marLeft w:val="480"/>
          <w:marRight w:val="0"/>
          <w:marTop w:val="0"/>
          <w:marBottom w:val="0"/>
          <w:divBdr>
            <w:top w:val="none" w:sz="0" w:space="0" w:color="auto"/>
            <w:left w:val="none" w:sz="0" w:space="0" w:color="auto"/>
            <w:bottom w:val="none" w:sz="0" w:space="0" w:color="auto"/>
            <w:right w:val="none" w:sz="0" w:space="0" w:color="auto"/>
          </w:divBdr>
        </w:div>
        <w:div w:id="628823047">
          <w:marLeft w:val="480"/>
          <w:marRight w:val="0"/>
          <w:marTop w:val="0"/>
          <w:marBottom w:val="0"/>
          <w:divBdr>
            <w:top w:val="none" w:sz="0" w:space="0" w:color="auto"/>
            <w:left w:val="none" w:sz="0" w:space="0" w:color="auto"/>
            <w:bottom w:val="none" w:sz="0" w:space="0" w:color="auto"/>
            <w:right w:val="none" w:sz="0" w:space="0" w:color="auto"/>
          </w:divBdr>
        </w:div>
        <w:div w:id="634598922">
          <w:marLeft w:val="480"/>
          <w:marRight w:val="0"/>
          <w:marTop w:val="0"/>
          <w:marBottom w:val="0"/>
          <w:divBdr>
            <w:top w:val="none" w:sz="0" w:space="0" w:color="auto"/>
            <w:left w:val="none" w:sz="0" w:space="0" w:color="auto"/>
            <w:bottom w:val="none" w:sz="0" w:space="0" w:color="auto"/>
            <w:right w:val="none" w:sz="0" w:space="0" w:color="auto"/>
          </w:divBdr>
        </w:div>
        <w:div w:id="645670889">
          <w:marLeft w:val="480"/>
          <w:marRight w:val="0"/>
          <w:marTop w:val="0"/>
          <w:marBottom w:val="0"/>
          <w:divBdr>
            <w:top w:val="none" w:sz="0" w:space="0" w:color="auto"/>
            <w:left w:val="none" w:sz="0" w:space="0" w:color="auto"/>
            <w:bottom w:val="none" w:sz="0" w:space="0" w:color="auto"/>
            <w:right w:val="none" w:sz="0" w:space="0" w:color="auto"/>
          </w:divBdr>
        </w:div>
        <w:div w:id="649335677">
          <w:marLeft w:val="480"/>
          <w:marRight w:val="0"/>
          <w:marTop w:val="0"/>
          <w:marBottom w:val="0"/>
          <w:divBdr>
            <w:top w:val="none" w:sz="0" w:space="0" w:color="auto"/>
            <w:left w:val="none" w:sz="0" w:space="0" w:color="auto"/>
            <w:bottom w:val="none" w:sz="0" w:space="0" w:color="auto"/>
            <w:right w:val="none" w:sz="0" w:space="0" w:color="auto"/>
          </w:divBdr>
        </w:div>
        <w:div w:id="663053609">
          <w:marLeft w:val="480"/>
          <w:marRight w:val="0"/>
          <w:marTop w:val="0"/>
          <w:marBottom w:val="0"/>
          <w:divBdr>
            <w:top w:val="none" w:sz="0" w:space="0" w:color="auto"/>
            <w:left w:val="none" w:sz="0" w:space="0" w:color="auto"/>
            <w:bottom w:val="none" w:sz="0" w:space="0" w:color="auto"/>
            <w:right w:val="none" w:sz="0" w:space="0" w:color="auto"/>
          </w:divBdr>
        </w:div>
        <w:div w:id="696001194">
          <w:marLeft w:val="480"/>
          <w:marRight w:val="0"/>
          <w:marTop w:val="0"/>
          <w:marBottom w:val="0"/>
          <w:divBdr>
            <w:top w:val="none" w:sz="0" w:space="0" w:color="auto"/>
            <w:left w:val="none" w:sz="0" w:space="0" w:color="auto"/>
            <w:bottom w:val="none" w:sz="0" w:space="0" w:color="auto"/>
            <w:right w:val="none" w:sz="0" w:space="0" w:color="auto"/>
          </w:divBdr>
        </w:div>
        <w:div w:id="703601190">
          <w:marLeft w:val="480"/>
          <w:marRight w:val="0"/>
          <w:marTop w:val="0"/>
          <w:marBottom w:val="0"/>
          <w:divBdr>
            <w:top w:val="none" w:sz="0" w:space="0" w:color="auto"/>
            <w:left w:val="none" w:sz="0" w:space="0" w:color="auto"/>
            <w:bottom w:val="none" w:sz="0" w:space="0" w:color="auto"/>
            <w:right w:val="none" w:sz="0" w:space="0" w:color="auto"/>
          </w:divBdr>
        </w:div>
        <w:div w:id="804347458">
          <w:marLeft w:val="480"/>
          <w:marRight w:val="0"/>
          <w:marTop w:val="0"/>
          <w:marBottom w:val="0"/>
          <w:divBdr>
            <w:top w:val="none" w:sz="0" w:space="0" w:color="auto"/>
            <w:left w:val="none" w:sz="0" w:space="0" w:color="auto"/>
            <w:bottom w:val="none" w:sz="0" w:space="0" w:color="auto"/>
            <w:right w:val="none" w:sz="0" w:space="0" w:color="auto"/>
          </w:divBdr>
        </w:div>
        <w:div w:id="883827966">
          <w:marLeft w:val="480"/>
          <w:marRight w:val="0"/>
          <w:marTop w:val="0"/>
          <w:marBottom w:val="0"/>
          <w:divBdr>
            <w:top w:val="none" w:sz="0" w:space="0" w:color="auto"/>
            <w:left w:val="none" w:sz="0" w:space="0" w:color="auto"/>
            <w:bottom w:val="none" w:sz="0" w:space="0" w:color="auto"/>
            <w:right w:val="none" w:sz="0" w:space="0" w:color="auto"/>
          </w:divBdr>
        </w:div>
        <w:div w:id="894438951">
          <w:marLeft w:val="480"/>
          <w:marRight w:val="0"/>
          <w:marTop w:val="0"/>
          <w:marBottom w:val="0"/>
          <w:divBdr>
            <w:top w:val="none" w:sz="0" w:space="0" w:color="auto"/>
            <w:left w:val="none" w:sz="0" w:space="0" w:color="auto"/>
            <w:bottom w:val="none" w:sz="0" w:space="0" w:color="auto"/>
            <w:right w:val="none" w:sz="0" w:space="0" w:color="auto"/>
          </w:divBdr>
        </w:div>
        <w:div w:id="906454792">
          <w:marLeft w:val="480"/>
          <w:marRight w:val="0"/>
          <w:marTop w:val="0"/>
          <w:marBottom w:val="0"/>
          <w:divBdr>
            <w:top w:val="none" w:sz="0" w:space="0" w:color="auto"/>
            <w:left w:val="none" w:sz="0" w:space="0" w:color="auto"/>
            <w:bottom w:val="none" w:sz="0" w:space="0" w:color="auto"/>
            <w:right w:val="none" w:sz="0" w:space="0" w:color="auto"/>
          </w:divBdr>
        </w:div>
        <w:div w:id="908224570">
          <w:marLeft w:val="480"/>
          <w:marRight w:val="0"/>
          <w:marTop w:val="0"/>
          <w:marBottom w:val="0"/>
          <w:divBdr>
            <w:top w:val="none" w:sz="0" w:space="0" w:color="auto"/>
            <w:left w:val="none" w:sz="0" w:space="0" w:color="auto"/>
            <w:bottom w:val="none" w:sz="0" w:space="0" w:color="auto"/>
            <w:right w:val="none" w:sz="0" w:space="0" w:color="auto"/>
          </w:divBdr>
        </w:div>
        <w:div w:id="988367045">
          <w:marLeft w:val="480"/>
          <w:marRight w:val="0"/>
          <w:marTop w:val="0"/>
          <w:marBottom w:val="0"/>
          <w:divBdr>
            <w:top w:val="none" w:sz="0" w:space="0" w:color="auto"/>
            <w:left w:val="none" w:sz="0" w:space="0" w:color="auto"/>
            <w:bottom w:val="none" w:sz="0" w:space="0" w:color="auto"/>
            <w:right w:val="none" w:sz="0" w:space="0" w:color="auto"/>
          </w:divBdr>
        </w:div>
        <w:div w:id="1004818024">
          <w:marLeft w:val="480"/>
          <w:marRight w:val="0"/>
          <w:marTop w:val="0"/>
          <w:marBottom w:val="0"/>
          <w:divBdr>
            <w:top w:val="none" w:sz="0" w:space="0" w:color="auto"/>
            <w:left w:val="none" w:sz="0" w:space="0" w:color="auto"/>
            <w:bottom w:val="none" w:sz="0" w:space="0" w:color="auto"/>
            <w:right w:val="none" w:sz="0" w:space="0" w:color="auto"/>
          </w:divBdr>
        </w:div>
        <w:div w:id="1028218390">
          <w:marLeft w:val="480"/>
          <w:marRight w:val="0"/>
          <w:marTop w:val="0"/>
          <w:marBottom w:val="0"/>
          <w:divBdr>
            <w:top w:val="none" w:sz="0" w:space="0" w:color="auto"/>
            <w:left w:val="none" w:sz="0" w:space="0" w:color="auto"/>
            <w:bottom w:val="none" w:sz="0" w:space="0" w:color="auto"/>
            <w:right w:val="none" w:sz="0" w:space="0" w:color="auto"/>
          </w:divBdr>
        </w:div>
        <w:div w:id="1043553935">
          <w:marLeft w:val="480"/>
          <w:marRight w:val="0"/>
          <w:marTop w:val="0"/>
          <w:marBottom w:val="0"/>
          <w:divBdr>
            <w:top w:val="none" w:sz="0" w:space="0" w:color="auto"/>
            <w:left w:val="none" w:sz="0" w:space="0" w:color="auto"/>
            <w:bottom w:val="none" w:sz="0" w:space="0" w:color="auto"/>
            <w:right w:val="none" w:sz="0" w:space="0" w:color="auto"/>
          </w:divBdr>
        </w:div>
        <w:div w:id="1080054137">
          <w:marLeft w:val="480"/>
          <w:marRight w:val="0"/>
          <w:marTop w:val="0"/>
          <w:marBottom w:val="0"/>
          <w:divBdr>
            <w:top w:val="none" w:sz="0" w:space="0" w:color="auto"/>
            <w:left w:val="none" w:sz="0" w:space="0" w:color="auto"/>
            <w:bottom w:val="none" w:sz="0" w:space="0" w:color="auto"/>
            <w:right w:val="none" w:sz="0" w:space="0" w:color="auto"/>
          </w:divBdr>
        </w:div>
        <w:div w:id="1092895975">
          <w:marLeft w:val="480"/>
          <w:marRight w:val="0"/>
          <w:marTop w:val="0"/>
          <w:marBottom w:val="0"/>
          <w:divBdr>
            <w:top w:val="none" w:sz="0" w:space="0" w:color="auto"/>
            <w:left w:val="none" w:sz="0" w:space="0" w:color="auto"/>
            <w:bottom w:val="none" w:sz="0" w:space="0" w:color="auto"/>
            <w:right w:val="none" w:sz="0" w:space="0" w:color="auto"/>
          </w:divBdr>
        </w:div>
        <w:div w:id="1097991257">
          <w:marLeft w:val="480"/>
          <w:marRight w:val="0"/>
          <w:marTop w:val="0"/>
          <w:marBottom w:val="0"/>
          <w:divBdr>
            <w:top w:val="none" w:sz="0" w:space="0" w:color="auto"/>
            <w:left w:val="none" w:sz="0" w:space="0" w:color="auto"/>
            <w:bottom w:val="none" w:sz="0" w:space="0" w:color="auto"/>
            <w:right w:val="none" w:sz="0" w:space="0" w:color="auto"/>
          </w:divBdr>
        </w:div>
        <w:div w:id="1108935584">
          <w:marLeft w:val="480"/>
          <w:marRight w:val="0"/>
          <w:marTop w:val="0"/>
          <w:marBottom w:val="0"/>
          <w:divBdr>
            <w:top w:val="none" w:sz="0" w:space="0" w:color="auto"/>
            <w:left w:val="none" w:sz="0" w:space="0" w:color="auto"/>
            <w:bottom w:val="none" w:sz="0" w:space="0" w:color="auto"/>
            <w:right w:val="none" w:sz="0" w:space="0" w:color="auto"/>
          </w:divBdr>
        </w:div>
        <w:div w:id="1124154051">
          <w:marLeft w:val="480"/>
          <w:marRight w:val="0"/>
          <w:marTop w:val="0"/>
          <w:marBottom w:val="0"/>
          <w:divBdr>
            <w:top w:val="none" w:sz="0" w:space="0" w:color="auto"/>
            <w:left w:val="none" w:sz="0" w:space="0" w:color="auto"/>
            <w:bottom w:val="none" w:sz="0" w:space="0" w:color="auto"/>
            <w:right w:val="none" w:sz="0" w:space="0" w:color="auto"/>
          </w:divBdr>
        </w:div>
        <w:div w:id="1176920814">
          <w:marLeft w:val="480"/>
          <w:marRight w:val="0"/>
          <w:marTop w:val="0"/>
          <w:marBottom w:val="0"/>
          <w:divBdr>
            <w:top w:val="none" w:sz="0" w:space="0" w:color="auto"/>
            <w:left w:val="none" w:sz="0" w:space="0" w:color="auto"/>
            <w:bottom w:val="none" w:sz="0" w:space="0" w:color="auto"/>
            <w:right w:val="none" w:sz="0" w:space="0" w:color="auto"/>
          </w:divBdr>
        </w:div>
        <w:div w:id="1196230945">
          <w:marLeft w:val="480"/>
          <w:marRight w:val="0"/>
          <w:marTop w:val="0"/>
          <w:marBottom w:val="0"/>
          <w:divBdr>
            <w:top w:val="none" w:sz="0" w:space="0" w:color="auto"/>
            <w:left w:val="none" w:sz="0" w:space="0" w:color="auto"/>
            <w:bottom w:val="none" w:sz="0" w:space="0" w:color="auto"/>
            <w:right w:val="none" w:sz="0" w:space="0" w:color="auto"/>
          </w:divBdr>
        </w:div>
        <w:div w:id="1235630572">
          <w:marLeft w:val="480"/>
          <w:marRight w:val="0"/>
          <w:marTop w:val="0"/>
          <w:marBottom w:val="0"/>
          <w:divBdr>
            <w:top w:val="none" w:sz="0" w:space="0" w:color="auto"/>
            <w:left w:val="none" w:sz="0" w:space="0" w:color="auto"/>
            <w:bottom w:val="none" w:sz="0" w:space="0" w:color="auto"/>
            <w:right w:val="none" w:sz="0" w:space="0" w:color="auto"/>
          </w:divBdr>
        </w:div>
        <w:div w:id="1256597311">
          <w:marLeft w:val="480"/>
          <w:marRight w:val="0"/>
          <w:marTop w:val="0"/>
          <w:marBottom w:val="0"/>
          <w:divBdr>
            <w:top w:val="none" w:sz="0" w:space="0" w:color="auto"/>
            <w:left w:val="none" w:sz="0" w:space="0" w:color="auto"/>
            <w:bottom w:val="none" w:sz="0" w:space="0" w:color="auto"/>
            <w:right w:val="none" w:sz="0" w:space="0" w:color="auto"/>
          </w:divBdr>
        </w:div>
        <w:div w:id="1289119988">
          <w:marLeft w:val="480"/>
          <w:marRight w:val="0"/>
          <w:marTop w:val="0"/>
          <w:marBottom w:val="0"/>
          <w:divBdr>
            <w:top w:val="none" w:sz="0" w:space="0" w:color="auto"/>
            <w:left w:val="none" w:sz="0" w:space="0" w:color="auto"/>
            <w:bottom w:val="none" w:sz="0" w:space="0" w:color="auto"/>
            <w:right w:val="none" w:sz="0" w:space="0" w:color="auto"/>
          </w:divBdr>
        </w:div>
        <w:div w:id="1295914956">
          <w:marLeft w:val="480"/>
          <w:marRight w:val="0"/>
          <w:marTop w:val="0"/>
          <w:marBottom w:val="0"/>
          <w:divBdr>
            <w:top w:val="none" w:sz="0" w:space="0" w:color="auto"/>
            <w:left w:val="none" w:sz="0" w:space="0" w:color="auto"/>
            <w:bottom w:val="none" w:sz="0" w:space="0" w:color="auto"/>
            <w:right w:val="none" w:sz="0" w:space="0" w:color="auto"/>
          </w:divBdr>
        </w:div>
        <w:div w:id="1340885071">
          <w:marLeft w:val="480"/>
          <w:marRight w:val="0"/>
          <w:marTop w:val="0"/>
          <w:marBottom w:val="0"/>
          <w:divBdr>
            <w:top w:val="none" w:sz="0" w:space="0" w:color="auto"/>
            <w:left w:val="none" w:sz="0" w:space="0" w:color="auto"/>
            <w:bottom w:val="none" w:sz="0" w:space="0" w:color="auto"/>
            <w:right w:val="none" w:sz="0" w:space="0" w:color="auto"/>
          </w:divBdr>
        </w:div>
        <w:div w:id="1350370158">
          <w:marLeft w:val="480"/>
          <w:marRight w:val="0"/>
          <w:marTop w:val="0"/>
          <w:marBottom w:val="0"/>
          <w:divBdr>
            <w:top w:val="none" w:sz="0" w:space="0" w:color="auto"/>
            <w:left w:val="none" w:sz="0" w:space="0" w:color="auto"/>
            <w:bottom w:val="none" w:sz="0" w:space="0" w:color="auto"/>
            <w:right w:val="none" w:sz="0" w:space="0" w:color="auto"/>
          </w:divBdr>
        </w:div>
        <w:div w:id="1355499394">
          <w:marLeft w:val="480"/>
          <w:marRight w:val="0"/>
          <w:marTop w:val="0"/>
          <w:marBottom w:val="0"/>
          <w:divBdr>
            <w:top w:val="none" w:sz="0" w:space="0" w:color="auto"/>
            <w:left w:val="none" w:sz="0" w:space="0" w:color="auto"/>
            <w:bottom w:val="none" w:sz="0" w:space="0" w:color="auto"/>
            <w:right w:val="none" w:sz="0" w:space="0" w:color="auto"/>
          </w:divBdr>
        </w:div>
        <w:div w:id="1355767566">
          <w:marLeft w:val="480"/>
          <w:marRight w:val="0"/>
          <w:marTop w:val="0"/>
          <w:marBottom w:val="0"/>
          <w:divBdr>
            <w:top w:val="none" w:sz="0" w:space="0" w:color="auto"/>
            <w:left w:val="none" w:sz="0" w:space="0" w:color="auto"/>
            <w:bottom w:val="none" w:sz="0" w:space="0" w:color="auto"/>
            <w:right w:val="none" w:sz="0" w:space="0" w:color="auto"/>
          </w:divBdr>
        </w:div>
        <w:div w:id="1367868871">
          <w:marLeft w:val="480"/>
          <w:marRight w:val="0"/>
          <w:marTop w:val="0"/>
          <w:marBottom w:val="0"/>
          <w:divBdr>
            <w:top w:val="none" w:sz="0" w:space="0" w:color="auto"/>
            <w:left w:val="none" w:sz="0" w:space="0" w:color="auto"/>
            <w:bottom w:val="none" w:sz="0" w:space="0" w:color="auto"/>
            <w:right w:val="none" w:sz="0" w:space="0" w:color="auto"/>
          </w:divBdr>
        </w:div>
        <w:div w:id="1412657815">
          <w:marLeft w:val="480"/>
          <w:marRight w:val="0"/>
          <w:marTop w:val="0"/>
          <w:marBottom w:val="0"/>
          <w:divBdr>
            <w:top w:val="none" w:sz="0" w:space="0" w:color="auto"/>
            <w:left w:val="none" w:sz="0" w:space="0" w:color="auto"/>
            <w:bottom w:val="none" w:sz="0" w:space="0" w:color="auto"/>
            <w:right w:val="none" w:sz="0" w:space="0" w:color="auto"/>
          </w:divBdr>
        </w:div>
        <w:div w:id="1419134389">
          <w:marLeft w:val="480"/>
          <w:marRight w:val="0"/>
          <w:marTop w:val="0"/>
          <w:marBottom w:val="0"/>
          <w:divBdr>
            <w:top w:val="none" w:sz="0" w:space="0" w:color="auto"/>
            <w:left w:val="none" w:sz="0" w:space="0" w:color="auto"/>
            <w:bottom w:val="none" w:sz="0" w:space="0" w:color="auto"/>
            <w:right w:val="none" w:sz="0" w:space="0" w:color="auto"/>
          </w:divBdr>
        </w:div>
        <w:div w:id="1444499092">
          <w:marLeft w:val="480"/>
          <w:marRight w:val="0"/>
          <w:marTop w:val="0"/>
          <w:marBottom w:val="0"/>
          <w:divBdr>
            <w:top w:val="none" w:sz="0" w:space="0" w:color="auto"/>
            <w:left w:val="none" w:sz="0" w:space="0" w:color="auto"/>
            <w:bottom w:val="none" w:sz="0" w:space="0" w:color="auto"/>
            <w:right w:val="none" w:sz="0" w:space="0" w:color="auto"/>
          </w:divBdr>
        </w:div>
        <w:div w:id="1483043292">
          <w:marLeft w:val="480"/>
          <w:marRight w:val="0"/>
          <w:marTop w:val="0"/>
          <w:marBottom w:val="0"/>
          <w:divBdr>
            <w:top w:val="none" w:sz="0" w:space="0" w:color="auto"/>
            <w:left w:val="none" w:sz="0" w:space="0" w:color="auto"/>
            <w:bottom w:val="none" w:sz="0" w:space="0" w:color="auto"/>
            <w:right w:val="none" w:sz="0" w:space="0" w:color="auto"/>
          </w:divBdr>
        </w:div>
        <w:div w:id="1503546884">
          <w:marLeft w:val="480"/>
          <w:marRight w:val="0"/>
          <w:marTop w:val="0"/>
          <w:marBottom w:val="0"/>
          <w:divBdr>
            <w:top w:val="none" w:sz="0" w:space="0" w:color="auto"/>
            <w:left w:val="none" w:sz="0" w:space="0" w:color="auto"/>
            <w:bottom w:val="none" w:sz="0" w:space="0" w:color="auto"/>
            <w:right w:val="none" w:sz="0" w:space="0" w:color="auto"/>
          </w:divBdr>
        </w:div>
        <w:div w:id="1547109878">
          <w:marLeft w:val="480"/>
          <w:marRight w:val="0"/>
          <w:marTop w:val="0"/>
          <w:marBottom w:val="0"/>
          <w:divBdr>
            <w:top w:val="none" w:sz="0" w:space="0" w:color="auto"/>
            <w:left w:val="none" w:sz="0" w:space="0" w:color="auto"/>
            <w:bottom w:val="none" w:sz="0" w:space="0" w:color="auto"/>
            <w:right w:val="none" w:sz="0" w:space="0" w:color="auto"/>
          </w:divBdr>
        </w:div>
        <w:div w:id="1582786665">
          <w:marLeft w:val="480"/>
          <w:marRight w:val="0"/>
          <w:marTop w:val="0"/>
          <w:marBottom w:val="0"/>
          <w:divBdr>
            <w:top w:val="none" w:sz="0" w:space="0" w:color="auto"/>
            <w:left w:val="none" w:sz="0" w:space="0" w:color="auto"/>
            <w:bottom w:val="none" w:sz="0" w:space="0" w:color="auto"/>
            <w:right w:val="none" w:sz="0" w:space="0" w:color="auto"/>
          </w:divBdr>
        </w:div>
        <w:div w:id="1641110703">
          <w:marLeft w:val="480"/>
          <w:marRight w:val="0"/>
          <w:marTop w:val="0"/>
          <w:marBottom w:val="0"/>
          <w:divBdr>
            <w:top w:val="none" w:sz="0" w:space="0" w:color="auto"/>
            <w:left w:val="none" w:sz="0" w:space="0" w:color="auto"/>
            <w:bottom w:val="none" w:sz="0" w:space="0" w:color="auto"/>
            <w:right w:val="none" w:sz="0" w:space="0" w:color="auto"/>
          </w:divBdr>
        </w:div>
        <w:div w:id="1663463964">
          <w:marLeft w:val="480"/>
          <w:marRight w:val="0"/>
          <w:marTop w:val="0"/>
          <w:marBottom w:val="0"/>
          <w:divBdr>
            <w:top w:val="none" w:sz="0" w:space="0" w:color="auto"/>
            <w:left w:val="none" w:sz="0" w:space="0" w:color="auto"/>
            <w:bottom w:val="none" w:sz="0" w:space="0" w:color="auto"/>
            <w:right w:val="none" w:sz="0" w:space="0" w:color="auto"/>
          </w:divBdr>
        </w:div>
        <w:div w:id="1670250788">
          <w:marLeft w:val="480"/>
          <w:marRight w:val="0"/>
          <w:marTop w:val="0"/>
          <w:marBottom w:val="0"/>
          <w:divBdr>
            <w:top w:val="none" w:sz="0" w:space="0" w:color="auto"/>
            <w:left w:val="none" w:sz="0" w:space="0" w:color="auto"/>
            <w:bottom w:val="none" w:sz="0" w:space="0" w:color="auto"/>
            <w:right w:val="none" w:sz="0" w:space="0" w:color="auto"/>
          </w:divBdr>
        </w:div>
        <w:div w:id="1697388999">
          <w:marLeft w:val="480"/>
          <w:marRight w:val="0"/>
          <w:marTop w:val="0"/>
          <w:marBottom w:val="0"/>
          <w:divBdr>
            <w:top w:val="none" w:sz="0" w:space="0" w:color="auto"/>
            <w:left w:val="none" w:sz="0" w:space="0" w:color="auto"/>
            <w:bottom w:val="none" w:sz="0" w:space="0" w:color="auto"/>
            <w:right w:val="none" w:sz="0" w:space="0" w:color="auto"/>
          </w:divBdr>
        </w:div>
        <w:div w:id="1697656761">
          <w:marLeft w:val="480"/>
          <w:marRight w:val="0"/>
          <w:marTop w:val="0"/>
          <w:marBottom w:val="0"/>
          <w:divBdr>
            <w:top w:val="none" w:sz="0" w:space="0" w:color="auto"/>
            <w:left w:val="none" w:sz="0" w:space="0" w:color="auto"/>
            <w:bottom w:val="none" w:sz="0" w:space="0" w:color="auto"/>
            <w:right w:val="none" w:sz="0" w:space="0" w:color="auto"/>
          </w:divBdr>
        </w:div>
        <w:div w:id="1758018870">
          <w:marLeft w:val="480"/>
          <w:marRight w:val="0"/>
          <w:marTop w:val="0"/>
          <w:marBottom w:val="0"/>
          <w:divBdr>
            <w:top w:val="none" w:sz="0" w:space="0" w:color="auto"/>
            <w:left w:val="none" w:sz="0" w:space="0" w:color="auto"/>
            <w:bottom w:val="none" w:sz="0" w:space="0" w:color="auto"/>
            <w:right w:val="none" w:sz="0" w:space="0" w:color="auto"/>
          </w:divBdr>
        </w:div>
        <w:div w:id="1772235329">
          <w:marLeft w:val="480"/>
          <w:marRight w:val="0"/>
          <w:marTop w:val="0"/>
          <w:marBottom w:val="0"/>
          <w:divBdr>
            <w:top w:val="none" w:sz="0" w:space="0" w:color="auto"/>
            <w:left w:val="none" w:sz="0" w:space="0" w:color="auto"/>
            <w:bottom w:val="none" w:sz="0" w:space="0" w:color="auto"/>
            <w:right w:val="none" w:sz="0" w:space="0" w:color="auto"/>
          </w:divBdr>
        </w:div>
        <w:div w:id="1779520944">
          <w:marLeft w:val="480"/>
          <w:marRight w:val="0"/>
          <w:marTop w:val="0"/>
          <w:marBottom w:val="0"/>
          <w:divBdr>
            <w:top w:val="none" w:sz="0" w:space="0" w:color="auto"/>
            <w:left w:val="none" w:sz="0" w:space="0" w:color="auto"/>
            <w:bottom w:val="none" w:sz="0" w:space="0" w:color="auto"/>
            <w:right w:val="none" w:sz="0" w:space="0" w:color="auto"/>
          </w:divBdr>
        </w:div>
        <w:div w:id="1797024784">
          <w:marLeft w:val="480"/>
          <w:marRight w:val="0"/>
          <w:marTop w:val="0"/>
          <w:marBottom w:val="0"/>
          <w:divBdr>
            <w:top w:val="none" w:sz="0" w:space="0" w:color="auto"/>
            <w:left w:val="none" w:sz="0" w:space="0" w:color="auto"/>
            <w:bottom w:val="none" w:sz="0" w:space="0" w:color="auto"/>
            <w:right w:val="none" w:sz="0" w:space="0" w:color="auto"/>
          </w:divBdr>
        </w:div>
        <w:div w:id="1827698381">
          <w:marLeft w:val="480"/>
          <w:marRight w:val="0"/>
          <w:marTop w:val="0"/>
          <w:marBottom w:val="0"/>
          <w:divBdr>
            <w:top w:val="none" w:sz="0" w:space="0" w:color="auto"/>
            <w:left w:val="none" w:sz="0" w:space="0" w:color="auto"/>
            <w:bottom w:val="none" w:sz="0" w:space="0" w:color="auto"/>
            <w:right w:val="none" w:sz="0" w:space="0" w:color="auto"/>
          </w:divBdr>
        </w:div>
        <w:div w:id="1834561435">
          <w:marLeft w:val="480"/>
          <w:marRight w:val="0"/>
          <w:marTop w:val="0"/>
          <w:marBottom w:val="0"/>
          <w:divBdr>
            <w:top w:val="none" w:sz="0" w:space="0" w:color="auto"/>
            <w:left w:val="none" w:sz="0" w:space="0" w:color="auto"/>
            <w:bottom w:val="none" w:sz="0" w:space="0" w:color="auto"/>
            <w:right w:val="none" w:sz="0" w:space="0" w:color="auto"/>
          </w:divBdr>
        </w:div>
        <w:div w:id="1893883545">
          <w:marLeft w:val="480"/>
          <w:marRight w:val="0"/>
          <w:marTop w:val="0"/>
          <w:marBottom w:val="0"/>
          <w:divBdr>
            <w:top w:val="none" w:sz="0" w:space="0" w:color="auto"/>
            <w:left w:val="none" w:sz="0" w:space="0" w:color="auto"/>
            <w:bottom w:val="none" w:sz="0" w:space="0" w:color="auto"/>
            <w:right w:val="none" w:sz="0" w:space="0" w:color="auto"/>
          </w:divBdr>
        </w:div>
        <w:div w:id="1908568763">
          <w:marLeft w:val="480"/>
          <w:marRight w:val="0"/>
          <w:marTop w:val="0"/>
          <w:marBottom w:val="0"/>
          <w:divBdr>
            <w:top w:val="none" w:sz="0" w:space="0" w:color="auto"/>
            <w:left w:val="none" w:sz="0" w:space="0" w:color="auto"/>
            <w:bottom w:val="none" w:sz="0" w:space="0" w:color="auto"/>
            <w:right w:val="none" w:sz="0" w:space="0" w:color="auto"/>
          </w:divBdr>
        </w:div>
        <w:div w:id="1942955297">
          <w:marLeft w:val="480"/>
          <w:marRight w:val="0"/>
          <w:marTop w:val="0"/>
          <w:marBottom w:val="0"/>
          <w:divBdr>
            <w:top w:val="none" w:sz="0" w:space="0" w:color="auto"/>
            <w:left w:val="none" w:sz="0" w:space="0" w:color="auto"/>
            <w:bottom w:val="none" w:sz="0" w:space="0" w:color="auto"/>
            <w:right w:val="none" w:sz="0" w:space="0" w:color="auto"/>
          </w:divBdr>
        </w:div>
        <w:div w:id="1947082886">
          <w:marLeft w:val="480"/>
          <w:marRight w:val="0"/>
          <w:marTop w:val="0"/>
          <w:marBottom w:val="0"/>
          <w:divBdr>
            <w:top w:val="none" w:sz="0" w:space="0" w:color="auto"/>
            <w:left w:val="none" w:sz="0" w:space="0" w:color="auto"/>
            <w:bottom w:val="none" w:sz="0" w:space="0" w:color="auto"/>
            <w:right w:val="none" w:sz="0" w:space="0" w:color="auto"/>
          </w:divBdr>
        </w:div>
        <w:div w:id="2027824705">
          <w:marLeft w:val="480"/>
          <w:marRight w:val="0"/>
          <w:marTop w:val="0"/>
          <w:marBottom w:val="0"/>
          <w:divBdr>
            <w:top w:val="none" w:sz="0" w:space="0" w:color="auto"/>
            <w:left w:val="none" w:sz="0" w:space="0" w:color="auto"/>
            <w:bottom w:val="none" w:sz="0" w:space="0" w:color="auto"/>
            <w:right w:val="none" w:sz="0" w:space="0" w:color="auto"/>
          </w:divBdr>
        </w:div>
        <w:div w:id="2105565364">
          <w:marLeft w:val="480"/>
          <w:marRight w:val="0"/>
          <w:marTop w:val="0"/>
          <w:marBottom w:val="0"/>
          <w:divBdr>
            <w:top w:val="none" w:sz="0" w:space="0" w:color="auto"/>
            <w:left w:val="none" w:sz="0" w:space="0" w:color="auto"/>
            <w:bottom w:val="none" w:sz="0" w:space="0" w:color="auto"/>
            <w:right w:val="none" w:sz="0" w:space="0" w:color="auto"/>
          </w:divBdr>
        </w:div>
        <w:div w:id="2106993095">
          <w:marLeft w:val="480"/>
          <w:marRight w:val="0"/>
          <w:marTop w:val="0"/>
          <w:marBottom w:val="0"/>
          <w:divBdr>
            <w:top w:val="none" w:sz="0" w:space="0" w:color="auto"/>
            <w:left w:val="none" w:sz="0" w:space="0" w:color="auto"/>
            <w:bottom w:val="none" w:sz="0" w:space="0" w:color="auto"/>
            <w:right w:val="none" w:sz="0" w:space="0" w:color="auto"/>
          </w:divBdr>
        </w:div>
        <w:div w:id="2140952729">
          <w:marLeft w:val="480"/>
          <w:marRight w:val="0"/>
          <w:marTop w:val="0"/>
          <w:marBottom w:val="0"/>
          <w:divBdr>
            <w:top w:val="none" w:sz="0" w:space="0" w:color="auto"/>
            <w:left w:val="none" w:sz="0" w:space="0" w:color="auto"/>
            <w:bottom w:val="none" w:sz="0" w:space="0" w:color="auto"/>
            <w:right w:val="none" w:sz="0" w:space="0" w:color="auto"/>
          </w:divBdr>
        </w:div>
      </w:divsChild>
    </w:div>
    <w:div w:id="1525442385">
      <w:bodyDiv w:val="1"/>
      <w:marLeft w:val="0"/>
      <w:marRight w:val="0"/>
      <w:marTop w:val="0"/>
      <w:marBottom w:val="0"/>
      <w:divBdr>
        <w:top w:val="none" w:sz="0" w:space="0" w:color="auto"/>
        <w:left w:val="none" w:sz="0" w:space="0" w:color="auto"/>
        <w:bottom w:val="none" w:sz="0" w:space="0" w:color="auto"/>
        <w:right w:val="none" w:sz="0" w:space="0" w:color="auto"/>
      </w:divBdr>
    </w:div>
    <w:div w:id="1533568578">
      <w:bodyDiv w:val="1"/>
      <w:marLeft w:val="0"/>
      <w:marRight w:val="0"/>
      <w:marTop w:val="0"/>
      <w:marBottom w:val="0"/>
      <w:divBdr>
        <w:top w:val="none" w:sz="0" w:space="0" w:color="auto"/>
        <w:left w:val="none" w:sz="0" w:space="0" w:color="auto"/>
        <w:bottom w:val="none" w:sz="0" w:space="0" w:color="auto"/>
        <w:right w:val="none" w:sz="0" w:space="0" w:color="auto"/>
      </w:divBdr>
      <w:divsChild>
        <w:div w:id="3555621">
          <w:marLeft w:val="480"/>
          <w:marRight w:val="0"/>
          <w:marTop w:val="0"/>
          <w:marBottom w:val="0"/>
          <w:divBdr>
            <w:top w:val="none" w:sz="0" w:space="0" w:color="auto"/>
            <w:left w:val="none" w:sz="0" w:space="0" w:color="auto"/>
            <w:bottom w:val="none" w:sz="0" w:space="0" w:color="auto"/>
            <w:right w:val="none" w:sz="0" w:space="0" w:color="auto"/>
          </w:divBdr>
        </w:div>
        <w:div w:id="19205573">
          <w:marLeft w:val="480"/>
          <w:marRight w:val="0"/>
          <w:marTop w:val="0"/>
          <w:marBottom w:val="0"/>
          <w:divBdr>
            <w:top w:val="none" w:sz="0" w:space="0" w:color="auto"/>
            <w:left w:val="none" w:sz="0" w:space="0" w:color="auto"/>
            <w:bottom w:val="none" w:sz="0" w:space="0" w:color="auto"/>
            <w:right w:val="none" w:sz="0" w:space="0" w:color="auto"/>
          </w:divBdr>
        </w:div>
        <w:div w:id="58601998">
          <w:marLeft w:val="480"/>
          <w:marRight w:val="0"/>
          <w:marTop w:val="0"/>
          <w:marBottom w:val="0"/>
          <w:divBdr>
            <w:top w:val="none" w:sz="0" w:space="0" w:color="auto"/>
            <w:left w:val="none" w:sz="0" w:space="0" w:color="auto"/>
            <w:bottom w:val="none" w:sz="0" w:space="0" w:color="auto"/>
            <w:right w:val="none" w:sz="0" w:space="0" w:color="auto"/>
          </w:divBdr>
        </w:div>
        <w:div w:id="96952977">
          <w:marLeft w:val="480"/>
          <w:marRight w:val="0"/>
          <w:marTop w:val="0"/>
          <w:marBottom w:val="0"/>
          <w:divBdr>
            <w:top w:val="none" w:sz="0" w:space="0" w:color="auto"/>
            <w:left w:val="none" w:sz="0" w:space="0" w:color="auto"/>
            <w:bottom w:val="none" w:sz="0" w:space="0" w:color="auto"/>
            <w:right w:val="none" w:sz="0" w:space="0" w:color="auto"/>
          </w:divBdr>
        </w:div>
        <w:div w:id="102312999">
          <w:marLeft w:val="480"/>
          <w:marRight w:val="0"/>
          <w:marTop w:val="0"/>
          <w:marBottom w:val="0"/>
          <w:divBdr>
            <w:top w:val="none" w:sz="0" w:space="0" w:color="auto"/>
            <w:left w:val="none" w:sz="0" w:space="0" w:color="auto"/>
            <w:bottom w:val="none" w:sz="0" w:space="0" w:color="auto"/>
            <w:right w:val="none" w:sz="0" w:space="0" w:color="auto"/>
          </w:divBdr>
        </w:div>
        <w:div w:id="135219628">
          <w:marLeft w:val="480"/>
          <w:marRight w:val="0"/>
          <w:marTop w:val="0"/>
          <w:marBottom w:val="0"/>
          <w:divBdr>
            <w:top w:val="none" w:sz="0" w:space="0" w:color="auto"/>
            <w:left w:val="none" w:sz="0" w:space="0" w:color="auto"/>
            <w:bottom w:val="none" w:sz="0" w:space="0" w:color="auto"/>
            <w:right w:val="none" w:sz="0" w:space="0" w:color="auto"/>
          </w:divBdr>
        </w:div>
        <w:div w:id="143352901">
          <w:marLeft w:val="480"/>
          <w:marRight w:val="0"/>
          <w:marTop w:val="0"/>
          <w:marBottom w:val="0"/>
          <w:divBdr>
            <w:top w:val="none" w:sz="0" w:space="0" w:color="auto"/>
            <w:left w:val="none" w:sz="0" w:space="0" w:color="auto"/>
            <w:bottom w:val="none" w:sz="0" w:space="0" w:color="auto"/>
            <w:right w:val="none" w:sz="0" w:space="0" w:color="auto"/>
          </w:divBdr>
        </w:div>
        <w:div w:id="159128708">
          <w:marLeft w:val="480"/>
          <w:marRight w:val="0"/>
          <w:marTop w:val="0"/>
          <w:marBottom w:val="0"/>
          <w:divBdr>
            <w:top w:val="none" w:sz="0" w:space="0" w:color="auto"/>
            <w:left w:val="none" w:sz="0" w:space="0" w:color="auto"/>
            <w:bottom w:val="none" w:sz="0" w:space="0" w:color="auto"/>
            <w:right w:val="none" w:sz="0" w:space="0" w:color="auto"/>
          </w:divBdr>
        </w:div>
        <w:div w:id="188416908">
          <w:marLeft w:val="480"/>
          <w:marRight w:val="0"/>
          <w:marTop w:val="0"/>
          <w:marBottom w:val="0"/>
          <w:divBdr>
            <w:top w:val="none" w:sz="0" w:space="0" w:color="auto"/>
            <w:left w:val="none" w:sz="0" w:space="0" w:color="auto"/>
            <w:bottom w:val="none" w:sz="0" w:space="0" w:color="auto"/>
            <w:right w:val="none" w:sz="0" w:space="0" w:color="auto"/>
          </w:divBdr>
        </w:div>
        <w:div w:id="195968011">
          <w:marLeft w:val="480"/>
          <w:marRight w:val="0"/>
          <w:marTop w:val="0"/>
          <w:marBottom w:val="0"/>
          <w:divBdr>
            <w:top w:val="none" w:sz="0" w:space="0" w:color="auto"/>
            <w:left w:val="none" w:sz="0" w:space="0" w:color="auto"/>
            <w:bottom w:val="none" w:sz="0" w:space="0" w:color="auto"/>
            <w:right w:val="none" w:sz="0" w:space="0" w:color="auto"/>
          </w:divBdr>
        </w:div>
        <w:div w:id="207690383">
          <w:marLeft w:val="480"/>
          <w:marRight w:val="0"/>
          <w:marTop w:val="0"/>
          <w:marBottom w:val="0"/>
          <w:divBdr>
            <w:top w:val="none" w:sz="0" w:space="0" w:color="auto"/>
            <w:left w:val="none" w:sz="0" w:space="0" w:color="auto"/>
            <w:bottom w:val="none" w:sz="0" w:space="0" w:color="auto"/>
            <w:right w:val="none" w:sz="0" w:space="0" w:color="auto"/>
          </w:divBdr>
        </w:div>
        <w:div w:id="233247628">
          <w:marLeft w:val="480"/>
          <w:marRight w:val="0"/>
          <w:marTop w:val="0"/>
          <w:marBottom w:val="0"/>
          <w:divBdr>
            <w:top w:val="none" w:sz="0" w:space="0" w:color="auto"/>
            <w:left w:val="none" w:sz="0" w:space="0" w:color="auto"/>
            <w:bottom w:val="none" w:sz="0" w:space="0" w:color="auto"/>
            <w:right w:val="none" w:sz="0" w:space="0" w:color="auto"/>
          </w:divBdr>
        </w:div>
        <w:div w:id="253779940">
          <w:marLeft w:val="480"/>
          <w:marRight w:val="0"/>
          <w:marTop w:val="0"/>
          <w:marBottom w:val="0"/>
          <w:divBdr>
            <w:top w:val="none" w:sz="0" w:space="0" w:color="auto"/>
            <w:left w:val="none" w:sz="0" w:space="0" w:color="auto"/>
            <w:bottom w:val="none" w:sz="0" w:space="0" w:color="auto"/>
            <w:right w:val="none" w:sz="0" w:space="0" w:color="auto"/>
          </w:divBdr>
        </w:div>
        <w:div w:id="295453201">
          <w:marLeft w:val="480"/>
          <w:marRight w:val="0"/>
          <w:marTop w:val="0"/>
          <w:marBottom w:val="0"/>
          <w:divBdr>
            <w:top w:val="none" w:sz="0" w:space="0" w:color="auto"/>
            <w:left w:val="none" w:sz="0" w:space="0" w:color="auto"/>
            <w:bottom w:val="none" w:sz="0" w:space="0" w:color="auto"/>
            <w:right w:val="none" w:sz="0" w:space="0" w:color="auto"/>
          </w:divBdr>
        </w:div>
        <w:div w:id="300230208">
          <w:marLeft w:val="480"/>
          <w:marRight w:val="0"/>
          <w:marTop w:val="0"/>
          <w:marBottom w:val="0"/>
          <w:divBdr>
            <w:top w:val="none" w:sz="0" w:space="0" w:color="auto"/>
            <w:left w:val="none" w:sz="0" w:space="0" w:color="auto"/>
            <w:bottom w:val="none" w:sz="0" w:space="0" w:color="auto"/>
            <w:right w:val="none" w:sz="0" w:space="0" w:color="auto"/>
          </w:divBdr>
        </w:div>
        <w:div w:id="314383311">
          <w:marLeft w:val="480"/>
          <w:marRight w:val="0"/>
          <w:marTop w:val="0"/>
          <w:marBottom w:val="0"/>
          <w:divBdr>
            <w:top w:val="none" w:sz="0" w:space="0" w:color="auto"/>
            <w:left w:val="none" w:sz="0" w:space="0" w:color="auto"/>
            <w:bottom w:val="none" w:sz="0" w:space="0" w:color="auto"/>
            <w:right w:val="none" w:sz="0" w:space="0" w:color="auto"/>
          </w:divBdr>
        </w:div>
        <w:div w:id="323051382">
          <w:marLeft w:val="480"/>
          <w:marRight w:val="0"/>
          <w:marTop w:val="0"/>
          <w:marBottom w:val="0"/>
          <w:divBdr>
            <w:top w:val="none" w:sz="0" w:space="0" w:color="auto"/>
            <w:left w:val="none" w:sz="0" w:space="0" w:color="auto"/>
            <w:bottom w:val="none" w:sz="0" w:space="0" w:color="auto"/>
            <w:right w:val="none" w:sz="0" w:space="0" w:color="auto"/>
          </w:divBdr>
        </w:div>
        <w:div w:id="346639077">
          <w:marLeft w:val="480"/>
          <w:marRight w:val="0"/>
          <w:marTop w:val="0"/>
          <w:marBottom w:val="0"/>
          <w:divBdr>
            <w:top w:val="none" w:sz="0" w:space="0" w:color="auto"/>
            <w:left w:val="none" w:sz="0" w:space="0" w:color="auto"/>
            <w:bottom w:val="none" w:sz="0" w:space="0" w:color="auto"/>
            <w:right w:val="none" w:sz="0" w:space="0" w:color="auto"/>
          </w:divBdr>
        </w:div>
        <w:div w:id="400517554">
          <w:marLeft w:val="480"/>
          <w:marRight w:val="0"/>
          <w:marTop w:val="0"/>
          <w:marBottom w:val="0"/>
          <w:divBdr>
            <w:top w:val="none" w:sz="0" w:space="0" w:color="auto"/>
            <w:left w:val="none" w:sz="0" w:space="0" w:color="auto"/>
            <w:bottom w:val="none" w:sz="0" w:space="0" w:color="auto"/>
            <w:right w:val="none" w:sz="0" w:space="0" w:color="auto"/>
          </w:divBdr>
        </w:div>
        <w:div w:id="416750964">
          <w:marLeft w:val="480"/>
          <w:marRight w:val="0"/>
          <w:marTop w:val="0"/>
          <w:marBottom w:val="0"/>
          <w:divBdr>
            <w:top w:val="none" w:sz="0" w:space="0" w:color="auto"/>
            <w:left w:val="none" w:sz="0" w:space="0" w:color="auto"/>
            <w:bottom w:val="none" w:sz="0" w:space="0" w:color="auto"/>
            <w:right w:val="none" w:sz="0" w:space="0" w:color="auto"/>
          </w:divBdr>
        </w:div>
        <w:div w:id="437405857">
          <w:marLeft w:val="480"/>
          <w:marRight w:val="0"/>
          <w:marTop w:val="0"/>
          <w:marBottom w:val="0"/>
          <w:divBdr>
            <w:top w:val="none" w:sz="0" w:space="0" w:color="auto"/>
            <w:left w:val="none" w:sz="0" w:space="0" w:color="auto"/>
            <w:bottom w:val="none" w:sz="0" w:space="0" w:color="auto"/>
            <w:right w:val="none" w:sz="0" w:space="0" w:color="auto"/>
          </w:divBdr>
        </w:div>
        <w:div w:id="471797491">
          <w:marLeft w:val="480"/>
          <w:marRight w:val="0"/>
          <w:marTop w:val="0"/>
          <w:marBottom w:val="0"/>
          <w:divBdr>
            <w:top w:val="none" w:sz="0" w:space="0" w:color="auto"/>
            <w:left w:val="none" w:sz="0" w:space="0" w:color="auto"/>
            <w:bottom w:val="none" w:sz="0" w:space="0" w:color="auto"/>
            <w:right w:val="none" w:sz="0" w:space="0" w:color="auto"/>
          </w:divBdr>
        </w:div>
        <w:div w:id="504322638">
          <w:marLeft w:val="480"/>
          <w:marRight w:val="0"/>
          <w:marTop w:val="0"/>
          <w:marBottom w:val="0"/>
          <w:divBdr>
            <w:top w:val="none" w:sz="0" w:space="0" w:color="auto"/>
            <w:left w:val="none" w:sz="0" w:space="0" w:color="auto"/>
            <w:bottom w:val="none" w:sz="0" w:space="0" w:color="auto"/>
            <w:right w:val="none" w:sz="0" w:space="0" w:color="auto"/>
          </w:divBdr>
        </w:div>
        <w:div w:id="513343861">
          <w:marLeft w:val="480"/>
          <w:marRight w:val="0"/>
          <w:marTop w:val="0"/>
          <w:marBottom w:val="0"/>
          <w:divBdr>
            <w:top w:val="none" w:sz="0" w:space="0" w:color="auto"/>
            <w:left w:val="none" w:sz="0" w:space="0" w:color="auto"/>
            <w:bottom w:val="none" w:sz="0" w:space="0" w:color="auto"/>
            <w:right w:val="none" w:sz="0" w:space="0" w:color="auto"/>
          </w:divBdr>
        </w:div>
        <w:div w:id="519204515">
          <w:marLeft w:val="480"/>
          <w:marRight w:val="0"/>
          <w:marTop w:val="0"/>
          <w:marBottom w:val="0"/>
          <w:divBdr>
            <w:top w:val="none" w:sz="0" w:space="0" w:color="auto"/>
            <w:left w:val="none" w:sz="0" w:space="0" w:color="auto"/>
            <w:bottom w:val="none" w:sz="0" w:space="0" w:color="auto"/>
            <w:right w:val="none" w:sz="0" w:space="0" w:color="auto"/>
          </w:divBdr>
        </w:div>
        <w:div w:id="584728555">
          <w:marLeft w:val="480"/>
          <w:marRight w:val="0"/>
          <w:marTop w:val="0"/>
          <w:marBottom w:val="0"/>
          <w:divBdr>
            <w:top w:val="none" w:sz="0" w:space="0" w:color="auto"/>
            <w:left w:val="none" w:sz="0" w:space="0" w:color="auto"/>
            <w:bottom w:val="none" w:sz="0" w:space="0" w:color="auto"/>
            <w:right w:val="none" w:sz="0" w:space="0" w:color="auto"/>
          </w:divBdr>
        </w:div>
        <w:div w:id="597834330">
          <w:marLeft w:val="480"/>
          <w:marRight w:val="0"/>
          <w:marTop w:val="0"/>
          <w:marBottom w:val="0"/>
          <w:divBdr>
            <w:top w:val="none" w:sz="0" w:space="0" w:color="auto"/>
            <w:left w:val="none" w:sz="0" w:space="0" w:color="auto"/>
            <w:bottom w:val="none" w:sz="0" w:space="0" w:color="auto"/>
            <w:right w:val="none" w:sz="0" w:space="0" w:color="auto"/>
          </w:divBdr>
        </w:div>
        <w:div w:id="716275353">
          <w:marLeft w:val="480"/>
          <w:marRight w:val="0"/>
          <w:marTop w:val="0"/>
          <w:marBottom w:val="0"/>
          <w:divBdr>
            <w:top w:val="none" w:sz="0" w:space="0" w:color="auto"/>
            <w:left w:val="none" w:sz="0" w:space="0" w:color="auto"/>
            <w:bottom w:val="none" w:sz="0" w:space="0" w:color="auto"/>
            <w:right w:val="none" w:sz="0" w:space="0" w:color="auto"/>
          </w:divBdr>
        </w:div>
        <w:div w:id="731391267">
          <w:marLeft w:val="480"/>
          <w:marRight w:val="0"/>
          <w:marTop w:val="0"/>
          <w:marBottom w:val="0"/>
          <w:divBdr>
            <w:top w:val="none" w:sz="0" w:space="0" w:color="auto"/>
            <w:left w:val="none" w:sz="0" w:space="0" w:color="auto"/>
            <w:bottom w:val="none" w:sz="0" w:space="0" w:color="auto"/>
            <w:right w:val="none" w:sz="0" w:space="0" w:color="auto"/>
          </w:divBdr>
        </w:div>
        <w:div w:id="802039437">
          <w:marLeft w:val="480"/>
          <w:marRight w:val="0"/>
          <w:marTop w:val="0"/>
          <w:marBottom w:val="0"/>
          <w:divBdr>
            <w:top w:val="none" w:sz="0" w:space="0" w:color="auto"/>
            <w:left w:val="none" w:sz="0" w:space="0" w:color="auto"/>
            <w:bottom w:val="none" w:sz="0" w:space="0" w:color="auto"/>
            <w:right w:val="none" w:sz="0" w:space="0" w:color="auto"/>
          </w:divBdr>
        </w:div>
        <w:div w:id="875847319">
          <w:marLeft w:val="480"/>
          <w:marRight w:val="0"/>
          <w:marTop w:val="0"/>
          <w:marBottom w:val="0"/>
          <w:divBdr>
            <w:top w:val="none" w:sz="0" w:space="0" w:color="auto"/>
            <w:left w:val="none" w:sz="0" w:space="0" w:color="auto"/>
            <w:bottom w:val="none" w:sz="0" w:space="0" w:color="auto"/>
            <w:right w:val="none" w:sz="0" w:space="0" w:color="auto"/>
          </w:divBdr>
        </w:div>
        <w:div w:id="918641611">
          <w:marLeft w:val="480"/>
          <w:marRight w:val="0"/>
          <w:marTop w:val="0"/>
          <w:marBottom w:val="0"/>
          <w:divBdr>
            <w:top w:val="none" w:sz="0" w:space="0" w:color="auto"/>
            <w:left w:val="none" w:sz="0" w:space="0" w:color="auto"/>
            <w:bottom w:val="none" w:sz="0" w:space="0" w:color="auto"/>
            <w:right w:val="none" w:sz="0" w:space="0" w:color="auto"/>
          </w:divBdr>
        </w:div>
        <w:div w:id="947353374">
          <w:marLeft w:val="480"/>
          <w:marRight w:val="0"/>
          <w:marTop w:val="0"/>
          <w:marBottom w:val="0"/>
          <w:divBdr>
            <w:top w:val="none" w:sz="0" w:space="0" w:color="auto"/>
            <w:left w:val="none" w:sz="0" w:space="0" w:color="auto"/>
            <w:bottom w:val="none" w:sz="0" w:space="0" w:color="auto"/>
            <w:right w:val="none" w:sz="0" w:space="0" w:color="auto"/>
          </w:divBdr>
        </w:div>
        <w:div w:id="1009409682">
          <w:marLeft w:val="480"/>
          <w:marRight w:val="0"/>
          <w:marTop w:val="0"/>
          <w:marBottom w:val="0"/>
          <w:divBdr>
            <w:top w:val="none" w:sz="0" w:space="0" w:color="auto"/>
            <w:left w:val="none" w:sz="0" w:space="0" w:color="auto"/>
            <w:bottom w:val="none" w:sz="0" w:space="0" w:color="auto"/>
            <w:right w:val="none" w:sz="0" w:space="0" w:color="auto"/>
          </w:divBdr>
        </w:div>
        <w:div w:id="1111441087">
          <w:marLeft w:val="480"/>
          <w:marRight w:val="0"/>
          <w:marTop w:val="0"/>
          <w:marBottom w:val="0"/>
          <w:divBdr>
            <w:top w:val="none" w:sz="0" w:space="0" w:color="auto"/>
            <w:left w:val="none" w:sz="0" w:space="0" w:color="auto"/>
            <w:bottom w:val="none" w:sz="0" w:space="0" w:color="auto"/>
            <w:right w:val="none" w:sz="0" w:space="0" w:color="auto"/>
          </w:divBdr>
        </w:div>
        <w:div w:id="1124545954">
          <w:marLeft w:val="480"/>
          <w:marRight w:val="0"/>
          <w:marTop w:val="0"/>
          <w:marBottom w:val="0"/>
          <w:divBdr>
            <w:top w:val="none" w:sz="0" w:space="0" w:color="auto"/>
            <w:left w:val="none" w:sz="0" w:space="0" w:color="auto"/>
            <w:bottom w:val="none" w:sz="0" w:space="0" w:color="auto"/>
            <w:right w:val="none" w:sz="0" w:space="0" w:color="auto"/>
          </w:divBdr>
        </w:div>
        <w:div w:id="1133526498">
          <w:marLeft w:val="480"/>
          <w:marRight w:val="0"/>
          <w:marTop w:val="0"/>
          <w:marBottom w:val="0"/>
          <w:divBdr>
            <w:top w:val="none" w:sz="0" w:space="0" w:color="auto"/>
            <w:left w:val="none" w:sz="0" w:space="0" w:color="auto"/>
            <w:bottom w:val="none" w:sz="0" w:space="0" w:color="auto"/>
            <w:right w:val="none" w:sz="0" w:space="0" w:color="auto"/>
          </w:divBdr>
        </w:div>
        <w:div w:id="1179656457">
          <w:marLeft w:val="480"/>
          <w:marRight w:val="0"/>
          <w:marTop w:val="0"/>
          <w:marBottom w:val="0"/>
          <w:divBdr>
            <w:top w:val="none" w:sz="0" w:space="0" w:color="auto"/>
            <w:left w:val="none" w:sz="0" w:space="0" w:color="auto"/>
            <w:bottom w:val="none" w:sz="0" w:space="0" w:color="auto"/>
            <w:right w:val="none" w:sz="0" w:space="0" w:color="auto"/>
          </w:divBdr>
        </w:div>
        <w:div w:id="1205214513">
          <w:marLeft w:val="480"/>
          <w:marRight w:val="0"/>
          <w:marTop w:val="0"/>
          <w:marBottom w:val="0"/>
          <w:divBdr>
            <w:top w:val="none" w:sz="0" w:space="0" w:color="auto"/>
            <w:left w:val="none" w:sz="0" w:space="0" w:color="auto"/>
            <w:bottom w:val="none" w:sz="0" w:space="0" w:color="auto"/>
            <w:right w:val="none" w:sz="0" w:space="0" w:color="auto"/>
          </w:divBdr>
        </w:div>
        <w:div w:id="1234585158">
          <w:marLeft w:val="480"/>
          <w:marRight w:val="0"/>
          <w:marTop w:val="0"/>
          <w:marBottom w:val="0"/>
          <w:divBdr>
            <w:top w:val="none" w:sz="0" w:space="0" w:color="auto"/>
            <w:left w:val="none" w:sz="0" w:space="0" w:color="auto"/>
            <w:bottom w:val="none" w:sz="0" w:space="0" w:color="auto"/>
            <w:right w:val="none" w:sz="0" w:space="0" w:color="auto"/>
          </w:divBdr>
        </w:div>
        <w:div w:id="1252592417">
          <w:marLeft w:val="480"/>
          <w:marRight w:val="0"/>
          <w:marTop w:val="0"/>
          <w:marBottom w:val="0"/>
          <w:divBdr>
            <w:top w:val="none" w:sz="0" w:space="0" w:color="auto"/>
            <w:left w:val="none" w:sz="0" w:space="0" w:color="auto"/>
            <w:bottom w:val="none" w:sz="0" w:space="0" w:color="auto"/>
            <w:right w:val="none" w:sz="0" w:space="0" w:color="auto"/>
          </w:divBdr>
        </w:div>
        <w:div w:id="1315255048">
          <w:marLeft w:val="480"/>
          <w:marRight w:val="0"/>
          <w:marTop w:val="0"/>
          <w:marBottom w:val="0"/>
          <w:divBdr>
            <w:top w:val="none" w:sz="0" w:space="0" w:color="auto"/>
            <w:left w:val="none" w:sz="0" w:space="0" w:color="auto"/>
            <w:bottom w:val="none" w:sz="0" w:space="0" w:color="auto"/>
            <w:right w:val="none" w:sz="0" w:space="0" w:color="auto"/>
          </w:divBdr>
        </w:div>
        <w:div w:id="1336347437">
          <w:marLeft w:val="480"/>
          <w:marRight w:val="0"/>
          <w:marTop w:val="0"/>
          <w:marBottom w:val="0"/>
          <w:divBdr>
            <w:top w:val="none" w:sz="0" w:space="0" w:color="auto"/>
            <w:left w:val="none" w:sz="0" w:space="0" w:color="auto"/>
            <w:bottom w:val="none" w:sz="0" w:space="0" w:color="auto"/>
            <w:right w:val="none" w:sz="0" w:space="0" w:color="auto"/>
          </w:divBdr>
        </w:div>
        <w:div w:id="1350452497">
          <w:marLeft w:val="480"/>
          <w:marRight w:val="0"/>
          <w:marTop w:val="0"/>
          <w:marBottom w:val="0"/>
          <w:divBdr>
            <w:top w:val="none" w:sz="0" w:space="0" w:color="auto"/>
            <w:left w:val="none" w:sz="0" w:space="0" w:color="auto"/>
            <w:bottom w:val="none" w:sz="0" w:space="0" w:color="auto"/>
            <w:right w:val="none" w:sz="0" w:space="0" w:color="auto"/>
          </w:divBdr>
        </w:div>
        <w:div w:id="1371341655">
          <w:marLeft w:val="480"/>
          <w:marRight w:val="0"/>
          <w:marTop w:val="0"/>
          <w:marBottom w:val="0"/>
          <w:divBdr>
            <w:top w:val="none" w:sz="0" w:space="0" w:color="auto"/>
            <w:left w:val="none" w:sz="0" w:space="0" w:color="auto"/>
            <w:bottom w:val="none" w:sz="0" w:space="0" w:color="auto"/>
            <w:right w:val="none" w:sz="0" w:space="0" w:color="auto"/>
          </w:divBdr>
        </w:div>
        <w:div w:id="1385249413">
          <w:marLeft w:val="480"/>
          <w:marRight w:val="0"/>
          <w:marTop w:val="0"/>
          <w:marBottom w:val="0"/>
          <w:divBdr>
            <w:top w:val="none" w:sz="0" w:space="0" w:color="auto"/>
            <w:left w:val="none" w:sz="0" w:space="0" w:color="auto"/>
            <w:bottom w:val="none" w:sz="0" w:space="0" w:color="auto"/>
            <w:right w:val="none" w:sz="0" w:space="0" w:color="auto"/>
          </w:divBdr>
        </w:div>
        <w:div w:id="1389765289">
          <w:marLeft w:val="480"/>
          <w:marRight w:val="0"/>
          <w:marTop w:val="0"/>
          <w:marBottom w:val="0"/>
          <w:divBdr>
            <w:top w:val="none" w:sz="0" w:space="0" w:color="auto"/>
            <w:left w:val="none" w:sz="0" w:space="0" w:color="auto"/>
            <w:bottom w:val="none" w:sz="0" w:space="0" w:color="auto"/>
            <w:right w:val="none" w:sz="0" w:space="0" w:color="auto"/>
          </w:divBdr>
        </w:div>
        <w:div w:id="1412237906">
          <w:marLeft w:val="480"/>
          <w:marRight w:val="0"/>
          <w:marTop w:val="0"/>
          <w:marBottom w:val="0"/>
          <w:divBdr>
            <w:top w:val="none" w:sz="0" w:space="0" w:color="auto"/>
            <w:left w:val="none" w:sz="0" w:space="0" w:color="auto"/>
            <w:bottom w:val="none" w:sz="0" w:space="0" w:color="auto"/>
            <w:right w:val="none" w:sz="0" w:space="0" w:color="auto"/>
          </w:divBdr>
        </w:div>
        <w:div w:id="1463378291">
          <w:marLeft w:val="480"/>
          <w:marRight w:val="0"/>
          <w:marTop w:val="0"/>
          <w:marBottom w:val="0"/>
          <w:divBdr>
            <w:top w:val="none" w:sz="0" w:space="0" w:color="auto"/>
            <w:left w:val="none" w:sz="0" w:space="0" w:color="auto"/>
            <w:bottom w:val="none" w:sz="0" w:space="0" w:color="auto"/>
            <w:right w:val="none" w:sz="0" w:space="0" w:color="auto"/>
          </w:divBdr>
        </w:div>
        <w:div w:id="1478642005">
          <w:marLeft w:val="480"/>
          <w:marRight w:val="0"/>
          <w:marTop w:val="0"/>
          <w:marBottom w:val="0"/>
          <w:divBdr>
            <w:top w:val="none" w:sz="0" w:space="0" w:color="auto"/>
            <w:left w:val="none" w:sz="0" w:space="0" w:color="auto"/>
            <w:bottom w:val="none" w:sz="0" w:space="0" w:color="auto"/>
            <w:right w:val="none" w:sz="0" w:space="0" w:color="auto"/>
          </w:divBdr>
        </w:div>
        <w:div w:id="1490249087">
          <w:marLeft w:val="480"/>
          <w:marRight w:val="0"/>
          <w:marTop w:val="0"/>
          <w:marBottom w:val="0"/>
          <w:divBdr>
            <w:top w:val="none" w:sz="0" w:space="0" w:color="auto"/>
            <w:left w:val="none" w:sz="0" w:space="0" w:color="auto"/>
            <w:bottom w:val="none" w:sz="0" w:space="0" w:color="auto"/>
            <w:right w:val="none" w:sz="0" w:space="0" w:color="auto"/>
          </w:divBdr>
        </w:div>
        <w:div w:id="1513185613">
          <w:marLeft w:val="480"/>
          <w:marRight w:val="0"/>
          <w:marTop w:val="0"/>
          <w:marBottom w:val="0"/>
          <w:divBdr>
            <w:top w:val="none" w:sz="0" w:space="0" w:color="auto"/>
            <w:left w:val="none" w:sz="0" w:space="0" w:color="auto"/>
            <w:bottom w:val="none" w:sz="0" w:space="0" w:color="auto"/>
            <w:right w:val="none" w:sz="0" w:space="0" w:color="auto"/>
          </w:divBdr>
        </w:div>
        <w:div w:id="1525903181">
          <w:marLeft w:val="480"/>
          <w:marRight w:val="0"/>
          <w:marTop w:val="0"/>
          <w:marBottom w:val="0"/>
          <w:divBdr>
            <w:top w:val="none" w:sz="0" w:space="0" w:color="auto"/>
            <w:left w:val="none" w:sz="0" w:space="0" w:color="auto"/>
            <w:bottom w:val="none" w:sz="0" w:space="0" w:color="auto"/>
            <w:right w:val="none" w:sz="0" w:space="0" w:color="auto"/>
          </w:divBdr>
        </w:div>
        <w:div w:id="1562055211">
          <w:marLeft w:val="480"/>
          <w:marRight w:val="0"/>
          <w:marTop w:val="0"/>
          <w:marBottom w:val="0"/>
          <w:divBdr>
            <w:top w:val="none" w:sz="0" w:space="0" w:color="auto"/>
            <w:left w:val="none" w:sz="0" w:space="0" w:color="auto"/>
            <w:bottom w:val="none" w:sz="0" w:space="0" w:color="auto"/>
            <w:right w:val="none" w:sz="0" w:space="0" w:color="auto"/>
          </w:divBdr>
        </w:div>
        <w:div w:id="1581450699">
          <w:marLeft w:val="480"/>
          <w:marRight w:val="0"/>
          <w:marTop w:val="0"/>
          <w:marBottom w:val="0"/>
          <w:divBdr>
            <w:top w:val="none" w:sz="0" w:space="0" w:color="auto"/>
            <w:left w:val="none" w:sz="0" w:space="0" w:color="auto"/>
            <w:bottom w:val="none" w:sz="0" w:space="0" w:color="auto"/>
            <w:right w:val="none" w:sz="0" w:space="0" w:color="auto"/>
          </w:divBdr>
        </w:div>
        <w:div w:id="1587618415">
          <w:marLeft w:val="480"/>
          <w:marRight w:val="0"/>
          <w:marTop w:val="0"/>
          <w:marBottom w:val="0"/>
          <w:divBdr>
            <w:top w:val="none" w:sz="0" w:space="0" w:color="auto"/>
            <w:left w:val="none" w:sz="0" w:space="0" w:color="auto"/>
            <w:bottom w:val="none" w:sz="0" w:space="0" w:color="auto"/>
            <w:right w:val="none" w:sz="0" w:space="0" w:color="auto"/>
          </w:divBdr>
        </w:div>
        <w:div w:id="1589072268">
          <w:marLeft w:val="480"/>
          <w:marRight w:val="0"/>
          <w:marTop w:val="0"/>
          <w:marBottom w:val="0"/>
          <w:divBdr>
            <w:top w:val="none" w:sz="0" w:space="0" w:color="auto"/>
            <w:left w:val="none" w:sz="0" w:space="0" w:color="auto"/>
            <w:bottom w:val="none" w:sz="0" w:space="0" w:color="auto"/>
            <w:right w:val="none" w:sz="0" w:space="0" w:color="auto"/>
          </w:divBdr>
        </w:div>
        <w:div w:id="1664041785">
          <w:marLeft w:val="480"/>
          <w:marRight w:val="0"/>
          <w:marTop w:val="0"/>
          <w:marBottom w:val="0"/>
          <w:divBdr>
            <w:top w:val="none" w:sz="0" w:space="0" w:color="auto"/>
            <w:left w:val="none" w:sz="0" w:space="0" w:color="auto"/>
            <w:bottom w:val="none" w:sz="0" w:space="0" w:color="auto"/>
            <w:right w:val="none" w:sz="0" w:space="0" w:color="auto"/>
          </w:divBdr>
        </w:div>
        <w:div w:id="1680161501">
          <w:marLeft w:val="480"/>
          <w:marRight w:val="0"/>
          <w:marTop w:val="0"/>
          <w:marBottom w:val="0"/>
          <w:divBdr>
            <w:top w:val="none" w:sz="0" w:space="0" w:color="auto"/>
            <w:left w:val="none" w:sz="0" w:space="0" w:color="auto"/>
            <w:bottom w:val="none" w:sz="0" w:space="0" w:color="auto"/>
            <w:right w:val="none" w:sz="0" w:space="0" w:color="auto"/>
          </w:divBdr>
        </w:div>
        <w:div w:id="1701278893">
          <w:marLeft w:val="480"/>
          <w:marRight w:val="0"/>
          <w:marTop w:val="0"/>
          <w:marBottom w:val="0"/>
          <w:divBdr>
            <w:top w:val="none" w:sz="0" w:space="0" w:color="auto"/>
            <w:left w:val="none" w:sz="0" w:space="0" w:color="auto"/>
            <w:bottom w:val="none" w:sz="0" w:space="0" w:color="auto"/>
            <w:right w:val="none" w:sz="0" w:space="0" w:color="auto"/>
          </w:divBdr>
        </w:div>
        <w:div w:id="1733458465">
          <w:marLeft w:val="480"/>
          <w:marRight w:val="0"/>
          <w:marTop w:val="0"/>
          <w:marBottom w:val="0"/>
          <w:divBdr>
            <w:top w:val="none" w:sz="0" w:space="0" w:color="auto"/>
            <w:left w:val="none" w:sz="0" w:space="0" w:color="auto"/>
            <w:bottom w:val="none" w:sz="0" w:space="0" w:color="auto"/>
            <w:right w:val="none" w:sz="0" w:space="0" w:color="auto"/>
          </w:divBdr>
        </w:div>
        <w:div w:id="1777091778">
          <w:marLeft w:val="480"/>
          <w:marRight w:val="0"/>
          <w:marTop w:val="0"/>
          <w:marBottom w:val="0"/>
          <w:divBdr>
            <w:top w:val="none" w:sz="0" w:space="0" w:color="auto"/>
            <w:left w:val="none" w:sz="0" w:space="0" w:color="auto"/>
            <w:bottom w:val="none" w:sz="0" w:space="0" w:color="auto"/>
            <w:right w:val="none" w:sz="0" w:space="0" w:color="auto"/>
          </w:divBdr>
        </w:div>
        <w:div w:id="1788088414">
          <w:marLeft w:val="480"/>
          <w:marRight w:val="0"/>
          <w:marTop w:val="0"/>
          <w:marBottom w:val="0"/>
          <w:divBdr>
            <w:top w:val="none" w:sz="0" w:space="0" w:color="auto"/>
            <w:left w:val="none" w:sz="0" w:space="0" w:color="auto"/>
            <w:bottom w:val="none" w:sz="0" w:space="0" w:color="auto"/>
            <w:right w:val="none" w:sz="0" w:space="0" w:color="auto"/>
          </w:divBdr>
        </w:div>
        <w:div w:id="1822963918">
          <w:marLeft w:val="480"/>
          <w:marRight w:val="0"/>
          <w:marTop w:val="0"/>
          <w:marBottom w:val="0"/>
          <w:divBdr>
            <w:top w:val="none" w:sz="0" w:space="0" w:color="auto"/>
            <w:left w:val="none" w:sz="0" w:space="0" w:color="auto"/>
            <w:bottom w:val="none" w:sz="0" w:space="0" w:color="auto"/>
            <w:right w:val="none" w:sz="0" w:space="0" w:color="auto"/>
          </w:divBdr>
        </w:div>
        <w:div w:id="1885602005">
          <w:marLeft w:val="480"/>
          <w:marRight w:val="0"/>
          <w:marTop w:val="0"/>
          <w:marBottom w:val="0"/>
          <w:divBdr>
            <w:top w:val="none" w:sz="0" w:space="0" w:color="auto"/>
            <w:left w:val="none" w:sz="0" w:space="0" w:color="auto"/>
            <w:bottom w:val="none" w:sz="0" w:space="0" w:color="auto"/>
            <w:right w:val="none" w:sz="0" w:space="0" w:color="auto"/>
          </w:divBdr>
        </w:div>
        <w:div w:id="1952321833">
          <w:marLeft w:val="480"/>
          <w:marRight w:val="0"/>
          <w:marTop w:val="0"/>
          <w:marBottom w:val="0"/>
          <w:divBdr>
            <w:top w:val="none" w:sz="0" w:space="0" w:color="auto"/>
            <w:left w:val="none" w:sz="0" w:space="0" w:color="auto"/>
            <w:bottom w:val="none" w:sz="0" w:space="0" w:color="auto"/>
            <w:right w:val="none" w:sz="0" w:space="0" w:color="auto"/>
          </w:divBdr>
        </w:div>
        <w:div w:id="1967731866">
          <w:marLeft w:val="480"/>
          <w:marRight w:val="0"/>
          <w:marTop w:val="0"/>
          <w:marBottom w:val="0"/>
          <w:divBdr>
            <w:top w:val="none" w:sz="0" w:space="0" w:color="auto"/>
            <w:left w:val="none" w:sz="0" w:space="0" w:color="auto"/>
            <w:bottom w:val="none" w:sz="0" w:space="0" w:color="auto"/>
            <w:right w:val="none" w:sz="0" w:space="0" w:color="auto"/>
          </w:divBdr>
        </w:div>
        <w:div w:id="2004047669">
          <w:marLeft w:val="480"/>
          <w:marRight w:val="0"/>
          <w:marTop w:val="0"/>
          <w:marBottom w:val="0"/>
          <w:divBdr>
            <w:top w:val="none" w:sz="0" w:space="0" w:color="auto"/>
            <w:left w:val="none" w:sz="0" w:space="0" w:color="auto"/>
            <w:bottom w:val="none" w:sz="0" w:space="0" w:color="auto"/>
            <w:right w:val="none" w:sz="0" w:space="0" w:color="auto"/>
          </w:divBdr>
        </w:div>
        <w:div w:id="2018069308">
          <w:marLeft w:val="480"/>
          <w:marRight w:val="0"/>
          <w:marTop w:val="0"/>
          <w:marBottom w:val="0"/>
          <w:divBdr>
            <w:top w:val="none" w:sz="0" w:space="0" w:color="auto"/>
            <w:left w:val="none" w:sz="0" w:space="0" w:color="auto"/>
            <w:bottom w:val="none" w:sz="0" w:space="0" w:color="auto"/>
            <w:right w:val="none" w:sz="0" w:space="0" w:color="auto"/>
          </w:divBdr>
        </w:div>
        <w:div w:id="2045670080">
          <w:marLeft w:val="480"/>
          <w:marRight w:val="0"/>
          <w:marTop w:val="0"/>
          <w:marBottom w:val="0"/>
          <w:divBdr>
            <w:top w:val="none" w:sz="0" w:space="0" w:color="auto"/>
            <w:left w:val="none" w:sz="0" w:space="0" w:color="auto"/>
            <w:bottom w:val="none" w:sz="0" w:space="0" w:color="auto"/>
            <w:right w:val="none" w:sz="0" w:space="0" w:color="auto"/>
          </w:divBdr>
        </w:div>
        <w:div w:id="2059862472">
          <w:marLeft w:val="480"/>
          <w:marRight w:val="0"/>
          <w:marTop w:val="0"/>
          <w:marBottom w:val="0"/>
          <w:divBdr>
            <w:top w:val="none" w:sz="0" w:space="0" w:color="auto"/>
            <w:left w:val="none" w:sz="0" w:space="0" w:color="auto"/>
            <w:bottom w:val="none" w:sz="0" w:space="0" w:color="auto"/>
            <w:right w:val="none" w:sz="0" w:space="0" w:color="auto"/>
          </w:divBdr>
        </w:div>
        <w:div w:id="2061052471">
          <w:marLeft w:val="480"/>
          <w:marRight w:val="0"/>
          <w:marTop w:val="0"/>
          <w:marBottom w:val="0"/>
          <w:divBdr>
            <w:top w:val="none" w:sz="0" w:space="0" w:color="auto"/>
            <w:left w:val="none" w:sz="0" w:space="0" w:color="auto"/>
            <w:bottom w:val="none" w:sz="0" w:space="0" w:color="auto"/>
            <w:right w:val="none" w:sz="0" w:space="0" w:color="auto"/>
          </w:divBdr>
        </w:div>
        <w:div w:id="2097087864">
          <w:marLeft w:val="480"/>
          <w:marRight w:val="0"/>
          <w:marTop w:val="0"/>
          <w:marBottom w:val="0"/>
          <w:divBdr>
            <w:top w:val="none" w:sz="0" w:space="0" w:color="auto"/>
            <w:left w:val="none" w:sz="0" w:space="0" w:color="auto"/>
            <w:bottom w:val="none" w:sz="0" w:space="0" w:color="auto"/>
            <w:right w:val="none" w:sz="0" w:space="0" w:color="auto"/>
          </w:divBdr>
        </w:div>
        <w:div w:id="2142381547">
          <w:marLeft w:val="480"/>
          <w:marRight w:val="0"/>
          <w:marTop w:val="0"/>
          <w:marBottom w:val="0"/>
          <w:divBdr>
            <w:top w:val="none" w:sz="0" w:space="0" w:color="auto"/>
            <w:left w:val="none" w:sz="0" w:space="0" w:color="auto"/>
            <w:bottom w:val="none" w:sz="0" w:space="0" w:color="auto"/>
            <w:right w:val="none" w:sz="0" w:space="0" w:color="auto"/>
          </w:divBdr>
        </w:div>
      </w:divsChild>
    </w:div>
    <w:div w:id="1534346122">
      <w:bodyDiv w:val="1"/>
      <w:marLeft w:val="0"/>
      <w:marRight w:val="0"/>
      <w:marTop w:val="0"/>
      <w:marBottom w:val="0"/>
      <w:divBdr>
        <w:top w:val="none" w:sz="0" w:space="0" w:color="auto"/>
        <w:left w:val="none" w:sz="0" w:space="0" w:color="auto"/>
        <w:bottom w:val="none" w:sz="0" w:space="0" w:color="auto"/>
        <w:right w:val="none" w:sz="0" w:space="0" w:color="auto"/>
      </w:divBdr>
      <w:divsChild>
        <w:div w:id="43410199">
          <w:marLeft w:val="480"/>
          <w:marRight w:val="0"/>
          <w:marTop w:val="0"/>
          <w:marBottom w:val="0"/>
          <w:divBdr>
            <w:top w:val="none" w:sz="0" w:space="0" w:color="auto"/>
            <w:left w:val="none" w:sz="0" w:space="0" w:color="auto"/>
            <w:bottom w:val="none" w:sz="0" w:space="0" w:color="auto"/>
            <w:right w:val="none" w:sz="0" w:space="0" w:color="auto"/>
          </w:divBdr>
        </w:div>
        <w:div w:id="59138964">
          <w:marLeft w:val="480"/>
          <w:marRight w:val="0"/>
          <w:marTop w:val="0"/>
          <w:marBottom w:val="0"/>
          <w:divBdr>
            <w:top w:val="none" w:sz="0" w:space="0" w:color="auto"/>
            <w:left w:val="none" w:sz="0" w:space="0" w:color="auto"/>
            <w:bottom w:val="none" w:sz="0" w:space="0" w:color="auto"/>
            <w:right w:val="none" w:sz="0" w:space="0" w:color="auto"/>
          </w:divBdr>
        </w:div>
        <w:div w:id="63527618">
          <w:marLeft w:val="480"/>
          <w:marRight w:val="0"/>
          <w:marTop w:val="0"/>
          <w:marBottom w:val="0"/>
          <w:divBdr>
            <w:top w:val="none" w:sz="0" w:space="0" w:color="auto"/>
            <w:left w:val="none" w:sz="0" w:space="0" w:color="auto"/>
            <w:bottom w:val="none" w:sz="0" w:space="0" w:color="auto"/>
            <w:right w:val="none" w:sz="0" w:space="0" w:color="auto"/>
          </w:divBdr>
        </w:div>
        <w:div w:id="105855726">
          <w:marLeft w:val="480"/>
          <w:marRight w:val="0"/>
          <w:marTop w:val="0"/>
          <w:marBottom w:val="0"/>
          <w:divBdr>
            <w:top w:val="none" w:sz="0" w:space="0" w:color="auto"/>
            <w:left w:val="none" w:sz="0" w:space="0" w:color="auto"/>
            <w:bottom w:val="none" w:sz="0" w:space="0" w:color="auto"/>
            <w:right w:val="none" w:sz="0" w:space="0" w:color="auto"/>
          </w:divBdr>
        </w:div>
        <w:div w:id="153496058">
          <w:marLeft w:val="480"/>
          <w:marRight w:val="0"/>
          <w:marTop w:val="0"/>
          <w:marBottom w:val="0"/>
          <w:divBdr>
            <w:top w:val="none" w:sz="0" w:space="0" w:color="auto"/>
            <w:left w:val="none" w:sz="0" w:space="0" w:color="auto"/>
            <w:bottom w:val="none" w:sz="0" w:space="0" w:color="auto"/>
            <w:right w:val="none" w:sz="0" w:space="0" w:color="auto"/>
          </w:divBdr>
        </w:div>
        <w:div w:id="189413546">
          <w:marLeft w:val="480"/>
          <w:marRight w:val="0"/>
          <w:marTop w:val="0"/>
          <w:marBottom w:val="0"/>
          <w:divBdr>
            <w:top w:val="none" w:sz="0" w:space="0" w:color="auto"/>
            <w:left w:val="none" w:sz="0" w:space="0" w:color="auto"/>
            <w:bottom w:val="none" w:sz="0" w:space="0" w:color="auto"/>
            <w:right w:val="none" w:sz="0" w:space="0" w:color="auto"/>
          </w:divBdr>
        </w:div>
        <w:div w:id="205143817">
          <w:marLeft w:val="480"/>
          <w:marRight w:val="0"/>
          <w:marTop w:val="0"/>
          <w:marBottom w:val="0"/>
          <w:divBdr>
            <w:top w:val="none" w:sz="0" w:space="0" w:color="auto"/>
            <w:left w:val="none" w:sz="0" w:space="0" w:color="auto"/>
            <w:bottom w:val="none" w:sz="0" w:space="0" w:color="auto"/>
            <w:right w:val="none" w:sz="0" w:space="0" w:color="auto"/>
          </w:divBdr>
        </w:div>
        <w:div w:id="243417439">
          <w:marLeft w:val="480"/>
          <w:marRight w:val="0"/>
          <w:marTop w:val="0"/>
          <w:marBottom w:val="0"/>
          <w:divBdr>
            <w:top w:val="none" w:sz="0" w:space="0" w:color="auto"/>
            <w:left w:val="none" w:sz="0" w:space="0" w:color="auto"/>
            <w:bottom w:val="none" w:sz="0" w:space="0" w:color="auto"/>
            <w:right w:val="none" w:sz="0" w:space="0" w:color="auto"/>
          </w:divBdr>
        </w:div>
        <w:div w:id="249506366">
          <w:marLeft w:val="480"/>
          <w:marRight w:val="0"/>
          <w:marTop w:val="0"/>
          <w:marBottom w:val="0"/>
          <w:divBdr>
            <w:top w:val="none" w:sz="0" w:space="0" w:color="auto"/>
            <w:left w:val="none" w:sz="0" w:space="0" w:color="auto"/>
            <w:bottom w:val="none" w:sz="0" w:space="0" w:color="auto"/>
            <w:right w:val="none" w:sz="0" w:space="0" w:color="auto"/>
          </w:divBdr>
        </w:div>
        <w:div w:id="254635240">
          <w:marLeft w:val="480"/>
          <w:marRight w:val="0"/>
          <w:marTop w:val="0"/>
          <w:marBottom w:val="0"/>
          <w:divBdr>
            <w:top w:val="none" w:sz="0" w:space="0" w:color="auto"/>
            <w:left w:val="none" w:sz="0" w:space="0" w:color="auto"/>
            <w:bottom w:val="none" w:sz="0" w:space="0" w:color="auto"/>
            <w:right w:val="none" w:sz="0" w:space="0" w:color="auto"/>
          </w:divBdr>
        </w:div>
        <w:div w:id="311107121">
          <w:marLeft w:val="480"/>
          <w:marRight w:val="0"/>
          <w:marTop w:val="0"/>
          <w:marBottom w:val="0"/>
          <w:divBdr>
            <w:top w:val="none" w:sz="0" w:space="0" w:color="auto"/>
            <w:left w:val="none" w:sz="0" w:space="0" w:color="auto"/>
            <w:bottom w:val="none" w:sz="0" w:space="0" w:color="auto"/>
            <w:right w:val="none" w:sz="0" w:space="0" w:color="auto"/>
          </w:divBdr>
        </w:div>
        <w:div w:id="329717699">
          <w:marLeft w:val="480"/>
          <w:marRight w:val="0"/>
          <w:marTop w:val="0"/>
          <w:marBottom w:val="0"/>
          <w:divBdr>
            <w:top w:val="none" w:sz="0" w:space="0" w:color="auto"/>
            <w:left w:val="none" w:sz="0" w:space="0" w:color="auto"/>
            <w:bottom w:val="none" w:sz="0" w:space="0" w:color="auto"/>
            <w:right w:val="none" w:sz="0" w:space="0" w:color="auto"/>
          </w:divBdr>
        </w:div>
        <w:div w:id="329910742">
          <w:marLeft w:val="480"/>
          <w:marRight w:val="0"/>
          <w:marTop w:val="0"/>
          <w:marBottom w:val="0"/>
          <w:divBdr>
            <w:top w:val="none" w:sz="0" w:space="0" w:color="auto"/>
            <w:left w:val="none" w:sz="0" w:space="0" w:color="auto"/>
            <w:bottom w:val="none" w:sz="0" w:space="0" w:color="auto"/>
            <w:right w:val="none" w:sz="0" w:space="0" w:color="auto"/>
          </w:divBdr>
        </w:div>
        <w:div w:id="395248298">
          <w:marLeft w:val="480"/>
          <w:marRight w:val="0"/>
          <w:marTop w:val="0"/>
          <w:marBottom w:val="0"/>
          <w:divBdr>
            <w:top w:val="none" w:sz="0" w:space="0" w:color="auto"/>
            <w:left w:val="none" w:sz="0" w:space="0" w:color="auto"/>
            <w:bottom w:val="none" w:sz="0" w:space="0" w:color="auto"/>
            <w:right w:val="none" w:sz="0" w:space="0" w:color="auto"/>
          </w:divBdr>
        </w:div>
        <w:div w:id="396901626">
          <w:marLeft w:val="480"/>
          <w:marRight w:val="0"/>
          <w:marTop w:val="0"/>
          <w:marBottom w:val="0"/>
          <w:divBdr>
            <w:top w:val="none" w:sz="0" w:space="0" w:color="auto"/>
            <w:left w:val="none" w:sz="0" w:space="0" w:color="auto"/>
            <w:bottom w:val="none" w:sz="0" w:space="0" w:color="auto"/>
            <w:right w:val="none" w:sz="0" w:space="0" w:color="auto"/>
          </w:divBdr>
        </w:div>
        <w:div w:id="443422482">
          <w:marLeft w:val="480"/>
          <w:marRight w:val="0"/>
          <w:marTop w:val="0"/>
          <w:marBottom w:val="0"/>
          <w:divBdr>
            <w:top w:val="none" w:sz="0" w:space="0" w:color="auto"/>
            <w:left w:val="none" w:sz="0" w:space="0" w:color="auto"/>
            <w:bottom w:val="none" w:sz="0" w:space="0" w:color="auto"/>
            <w:right w:val="none" w:sz="0" w:space="0" w:color="auto"/>
          </w:divBdr>
        </w:div>
        <w:div w:id="461340522">
          <w:marLeft w:val="480"/>
          <w:marRight w:val="0"/>
          <w:marTop w:val="0"/>
          <w:marBottom w:val="0"/>
          <w:divBdr>
            <w:top w:val="none" w:sz="0" w:space="0" w:color="auto"/>
            <w:left w:val="none" w:sz="0" w:space="0" w:color="auto"/>
            <w:bottom w:val="none" w:sz="0" w:space="0" w:color="auto"/>
            <w:right w:val="none" w:sz="0" w:space="0" w:color="auto"/>
          </w:divBdr>
        </w:div>
        <w:div w:id="477651176">
          <w:marLeft w:val="480"/>
          <w:marRight w:val="0"/>
          <w:marTop w:val="0"/>
          <w:marBottom w:val="0"/>
          <w:divBdr>
            <w:top w:val="none" w:sz="0" w:space="0" w:color="auto"/>
            <w:left w:val="none" w:sz="0" w:space="0" w:color="auto"/>
            <w:bottom w:val="none" w:sz="0" w:space="0" w:color="auto"/>
            <w:right w:val="none" w:sz="0" w:space="0" w:color="auto"/>
          </w:divBdr>
        </w:div>
        <w:div w:id="518666719">
          <w:marLeft w:val="480"/>
          <w:marRight w:val="0"/>
          <w:marTop w:val="0"/>
          <w:marBottom w:val="0"/>
          <w:divBdr>
            <w:top w:val="none" w:sz="0" w:space="0" w:color="auto"/>
            <w:left w:val="none" w:sz="0" w:space="0" w:color="auto"/>
            <w:bottom w:val="none" w:sz="0" w:space="0" w:color="auto"/>
            <w:right w:val="none" w:sz="0" w:space="0" w:color="auto"/>
          </w:divBdr>
        </w:div>
        <w:div w:id="661470113">
          <w:marLeft w:val="480"/>
          <w:marRight w:val="0"/>
          <w:marTop w:val="0"/>
          <w:marBottom w:val="0"/>
          <w:divBdr>
            <w:top w:val="none" w:sz="0" w:space="0" w:color="auto"/>
            <w:left w:val="none" w:sz="0" w:space="0" w:color="auto"/>
            <w:bottom w:val="none" w:sz="0" w:space="0" w:color="auto"/>
            <w:right w:val="none" w:sz="0" w:space="0" w:color="auto"/>
          </w:divBdr>
        </w:div>
        <w:div w:id="683358799">
          <w:marLeft w:val="480"/>
          <w:marRight w:val="0"/>
          <w:marTop w:val="0"/>
          <w:marBottom w:val="0"/>
          <w:divBdr>
            <w:top w:val="none" w:sz="0" w:space="0" w:color="auto"/>
            <w:left w:val="none" w:sz="0" w:space="0" w:color="auto"/>
            <w:bottom w:val="none" w:sz="0" w:space="0" w:color="auto"/>
            <w:right w:val="none" w:sz="0" w:space="0" w:color="auto"/>
          </w:divBdr>
        </w:div>
        <w:div w:id="753818759">
          <w:marLeft w:val="480"/>
          <w:marRight w:val="0"/>
          <w:marTop w:val="0"/>
          <w:marBottom w:val="0"/>
          <w:divBdr>
            <w:top w:val="none" w:sz="0" w:space="0" w:color="auto"/>
            <w:left w:val="none" w:sz="0" w:space="0" w:color="auto"/>
            <w:bottom w:val="none" w:sz="0" w:space="0" w:color="auto"/>
            <w:right w:val="none" w:sz="0" w:space="0" w:color="auto"/>
          </w:divBdr>
        </w:div>
        <w:div w:id="769664000">
          <w:marLeft w:val="480"/>
          <w:marRight w:val="0"/>
          <w:marTop w:val="0"/>
          <w:marBottom w:val="0"/>
          <w:divBdr>
            <w:top w:val="none" w:sz="0" w:space="0" w:color="auto"/>
            <w:left w:val="none" w:sz="0" w:space="0" w:color="auto"/>
            <w:bottom w:val="none" w:sz="0" w:space="0" w:color="auto"/>
            <w:right w:val="none" w:sz="0" w:space="0" w:color="auto"/>
          </w:divBdr>
        </w:div>
        <w:div w:id="785664545">
          <w:marLeft w:val="480"/>
          <w:marRight w:val="0"/>
          <w:marTop w:val="0"/>
          <w:marBottom w:val="0"/>
          <w:divBdr>
            <w:top w:val="none" w:sz="0" w:space="0" w:color="auto"/>
            <w:left w:val="none" w:sz="0" w:space="0" w:color="auto"/>
            <w:bottom w:val="none" w:sz="0" w:space="0" w:color="auto"/>
            <w:right w:val="none" w:sz="0" w:space="0" w:color="auto"/>
          </w:divBdr>
        </w:div>
        <w:div w:id="807169467">
          <w:marLeft w:val="480"/>
          <w:marRight w:val="0"/>
          <w:marTop w:val="0"/>
          <w:marBottom w:val="0"/>
          <w:divBdr>
            <w:top w:val="none" w:sz="0" w:space="0" w:color="auto"/>
            <w:left w:val="none" w:sz="0" w:space="0" w:color="auto"/>
            <w:bottom w:val="none" w:sz="0" w:space="0" w:color="auto"/>
            <w:right w:val="none" w:sz="0" w:space="0" w:color="auto"/>
          </w:divBdr>
        </w:div>
        <w:div w:id="813521443">
          <w:marLeft w:val="480"/>
          <w:marRight w:val="0"/>
          <w:marTop w:val="0"/>
          <w:marBottom w:val="0"/>
          <w:divBdr>
            <w:top w:val="none" w:sz="0" w:space="0" w:color="auto"/>
            <w:left w:val="none" w:sz="0" w:space="0" w:color="auto"/>
            <w:bottom w:val="none" w:sz="0" w:space="0" w:color="auto"/>
            <w:right w:val="none" w:sz="0" w:space="0" w:color="auto"/>
          </w:divBdr>
        </w:div>
        <w:div w:id="841050673">
          <w:marLeft w:val="480"/>
          <w:marRight w:val="0"/>
          <w:marTop w:val="0"/>
          <w:marBottom w:val="0"/>
          <w:divBdr>
            <w:top w:val="none" w:sz="0" w:space="0" w:color="auto"/>
            <w:left w:val="none" w:sz="0" w:space="0" w:color="auto"/>
            <w:bottom w:val="none" w:sz="0" w:space="0" w:color="auto"/>
            <w:right w:val="none" w:sz="0" w:space="0" w:color="auto"/>
          </w:divBdr>
        </w:div>
        <w:div w:id="870609359">
          <w:marLeft w:val="480"/>
          <w:marRight w:val="0"/>
          <w:marTop w:val="0"/>
          <w:marBottom w:val="0"/>
          <w:divBdr>
            <w:top w:val="none" w:sz="0" w:space="0" w:color="auto"/>
            <w:left w:val="none" w:sz="0" w:space="0" w:color="auto"/>
            <w:bottom w:val="none" w:sz="0" w:space="0" w:color="auto"/>
            <w:right w:val="none" w:sz="0" w:space="0" w:color="auto"/>
          </w:divBdr>
        </w:div>
        <w:div w:id="874078956">
          <w:marLeft w:val="480"/>
          <w:marRight w:val="0"/>
          <w:marTop w:val="0"/>
          <w:marBottom w:val="0"/>
          <w:divBdr>
            <w:top w:val="none" w:sz="0" w:space="0" w:color="auto"/>
            <w:left w:val="none" w:sz="0" w:space="0" w:color="auto"/>
            <w:bottom w:val="none" w:sz="0" w:space="0" w:color="auto"/>
            <w:right w:val="none" w:sz="0" w:space="0" w:color="auto"/>
          </w:divBdr>
        </w:div>
        <w:div w:id="906384554">
          <w:marLeft w:val="480"/>
          <w:marRight w:val="0"/>
          <w:marTop w:val="0"/>
          <w:marBottom w:val="0"/>
          <w:divBdr>
            <w:top w:val="none" w:sz="0" w:space="0" w:color="auto"/>
            <w:left w:val="none" w:sz="0" w:space="0" w:color="auto"/>
            <w:bottom w:val="none" w:sz="0" w:space="0" w:color="auto"/>
            <w:right w:val="none" w:sz="0" w:space="0" w:color="auto"/>
          </w:divBdr>
        </w:div>
        <w:div w:id="913931272">
          <w:marLeft w:val="480"/>
          <w:marRight w:val="0"/>
          <w:marTop w:val="0"/>
          <w:marBottom w:val="0"/>
          <w:divBdr>
            <w:top w:val="none" w:sz="0" w:space="0" w:color="auto"/>
            <w:left w:val="none" w:sz="0" w:space="0" w:color="auto"/>
            <w:bottom w:val="none" w:sz="0" w:space="0" w:color="auto"/>
            <w:right w:val="none" w:sz="0" w:space="0" w:color="auto"/>
          </w:divBdr>
        </w:div>
        <w:div w:id="918825901">
          <w:marLeft w:val="480"/>
          <w:marRight w:val="0"/>
          <w:marTop w:val="0"/>
          <w:marBottom w:val="0"/>
          <w:divBdr>
            <w:top w:val="none" w:sz="0" w:space="0" w:color="auto"/>
            <w:left w:val="none" w:sz="0" w:space="0" w:color="auto"/>
            <w:bottom w:val="none" w:sz="0" w:space="0" w:color="auto"/>
            <w:right w:val="none" w:sz="0" w:space="0" w:color="auto"/>
          </w:divBdr>
        </w:div>
        <w:div w:id="971597408">
          <w:marLeft w:val="480"/>
          <w:marRight w:val="0"/>
          <w:marTop w:val="0"/>
          <w:marBottom w:val="0"/>
          <w:divBdr>
            <w:top w:val="none" w:sz="0" w:space="0" w:color="auto"/>
            <w:left w:val="none" w:sz="0" w:space="0" w:color="auto"/>
            <w:bottom w:val="none" w:sz="0" w:space="0" w:color="auto"/>
            <w:right w:val="none" w:sz="0" w:space="0" w:color="auto"/>
          </w:divBdr>
        </w:div>
        <w:div w:id="991563075">
          <w:marLeft w:val="480"/>
          <w:marRight w:val="0"/>
          <w:marTop w:val="0"/>
          <w:marBottom w:val="0"/>
          <w:divBdr>
            <w:top w:val="none" w:sz="0" w:space="0" w:color="auto"/>
            <w:left w:val="none" w:sz="0" w:space="0" w:color="auto"/>
            <w:bottom w:val="none" w:sz="0" w:space="0" w:color="auto"/>
            <w:right w:val="none" w:sz="0" w:space="0" w:color="auto"/>
          </w:divBdr>
        </w:div>
        <w:div w:id="1000424576">
          <w:marLeft w:val="480"/>
          <w:marRight w:val="0"/>
          <w:marTop w:val="0"/>
          <w:marBottom w:val="0"/>
          <w:divBdr>
            <w:top w:val="none" w:sz="0" w:space="0" w:color="auto"/>
            <w:left w:val="none" w:sz="0" w:space="0" w:color="auto"/>
            <w:bottom w:val="none" w:sz="0" w:space="0" w:color="auto"/>
            <w:right w:val="none" w:sz="0" w:space="0" w:color="auto"/>
          </w:divBdr>
        </w:div>
        <w:div w:id="1025405449">
          <w:marLeft w:val="480"/>
          <w:marRight w:val="0"/>
          <w:marTop w:val="0"/>
          <w:marBottom w:val="0"/>
          <w:divBdr>
            <w:top w:val="none" w:sz="0" w:space="0" w:color="auto"/>
            <w:left w:val="none" w:sz="0" w:space="0" w:color="auto"/>
            <w:bottom w:val="none" w:sz="0" w:space="0" w:color="auto"/>
            <w:right w:val="none" w:sz="0" w:space="0" w:color="auto"/>
          </w:divBdr>
        </w:div>
        <w:div w:id="1100561107">
          <w:marLeft w:val="480"/>
          <w:marRight w:val="0"/>
          <w:marTop w:val="0"/>
          <w:marBottom w:val="0"/>
          <w:divBdr>
            <w:top w:val="none" w:sz="0" w:space="0" w:color="auto"/>
            <w:left w:val="none" w:sz="0" w:space="0" w:color="auto"/>
            <w:bottom w:val="none" w:sz="0" w:space="0" w:color="auto"/>
            <w:right w:val="none" w:sz="0" w:space="0" w:color="auto"/>
          </w:divBdr>
        </w:div>
        <w:div w:id="1116488843">
          <w:marLeft w:val="480"/>
          <w:marRight w:val="0"/>
          <w:marTop w:val="0"/>
          <w:marBottom w:val="0"/>
          <w:divBdr>
            <w:top w:val="none" w:sz="0" w:space="0" w:color="auto"/>
            <w:left w:val="none" w:sz="0" w:space="0" w:color="auto"/>
            <w:bottom w:val="none" w:sz="0" w:space="0" w:color="auto"/>
            <w:right w:val="none" w:sz="0" w:space="0" w:color="auto"/>
          </w:divBdr>
        </w:div>
        <w:div w:id="1138761983">
          <w:marLeft w:val="480"/>
          <w:marRight w:val="0"/>
          <w:marTop w:val="0"/>
          <w:marBottom w:val="0"/>
          <w:divBdr>
            <w:top w:val="none" w:sz="0" w:space="0" w:color="auto"/>
            <w:left w:val="none" w:sz="0" w:space="0" w:color="auto"/>
            <w:bottom w:val="none" w:sz="0" w:space="0" w:color="auto"/>
            <w:right w:val="none" w:sz="0" w:space="0" w:color="auto"/>
          </w:divBdr>
        </w:div>
        <w:div w:id="1143160701">
          <w:marLeft w:val="480"/>
          <w:marRight w:val="0"/>
          <w:marTop w:val="0"/>
          <w:marBottom w:val="0"/>
          <w:divBdr>
            <w:top w:val="none" w:sz="0" w:space="0" w:color="auto"/>
            <w:left w:val="none" w:sz="0" w:space="0" w:color="auto"/>
            <w:bottom w:val="none" w:sz="0" w:space="0" w:color="auto"/>
            <w:right w:val="none" w:sz="0" w:space="0" w:color="auto"/>
          </w:divBdr>
        </w:div>
        <w:div w:id="1147011331">
          <w:marLeft w:val="480"/>
          <w:marRight w:val="0"/>
          <w:marTop w:val="0"/>
          <w:marBottom w:val="0"/>
          <w:divBdr>
            <w:top w:val="none" w:sz="0" w:space="0" w:color="auto"/>
            <w:left w:val="none" w:sz="0" w:space="0" w:color="auto"/>
            <w:bottom w:val="none" w:sz="0" w:space="0" w:color="auto"/>
            <w:right w:val="none" w:sz="0" w:space="0" w:color="auto"/>
          </w:divBdr>
        </w:div>
        <w:div w:id="1176699388">
          <w:marLeft w:val="480"/>
          <w:marRight w:val="0"/>
          <w:marTop w:val="0"/>
          <w:marBottom w:val="0"/>
          <w:divBdr>
            <w:top w:val="none" w:sz="0" w:space="0" w:color="auto"/>
            <w:left w:val="none" w:sz="0" w:space="0" w:color="auto"/>
            <w:bottom w:val="none" w:sz="0" w:space="0" w:color="auto"/>
            <w:right w:val="none" w:sz="0" w:space="0" w:color="auto"/>
          </w:divBdr>
        </w:div>
        <w:div w:id="1180194807">
          <w:marLeft w:val="480"/>
          <w:marRight w:val="0"/>
          <w:marTop w:val="0"/>
          <w:marBottom w:val="0"/>
          <w:divBdr>
            <w:top w:val="none" w:sz="0" w:space="0" w:color="auto"/>
            <w:left w:val="none" w:sz="0" w:space="0" w:color="auto"/>
            <w:bottom w:val="none" w:sz="0" w:space="0" w:color="auto"/>
            <w:right w:val="none" w:sz="0" w:space="0" w:color="auto"/>
          </w:divBdr>
        </w:div>
        <w:div w:id="1180312801">
          <w:marLeft w:val="480"/>
          <w:marRight w:val="0"/>
          <w:marTop w:val="0"/>
          <w:marBottom w:val="0"/>
          <w:divBdr>
            <w:top w:val="none" w:sz="0" w:space="0" w:color="auto"/>
            <w:left w:val="none" w:sz="0" w:space="0" w:color="auto"/>
            <w:bottom w:val="none" w:sz="0" w:space="0" w:color="auto"/>
            <w:right w:val="none" w:sz="0" w:space="0" w:color="auto"/>
          </w:divBdr>
        </w:div>
        <w:div w:id="1216427884">
          <w:marLeft w:val="480"/>
          <w:marRight w:val="0"/>
          <w:marTop w:val="0"/>
          <w:marBottom w:val="0"/>
          <w:divBdr>
            <w:top w:val="none" w:sz="0" w:space="0" w:color="auto"/>
            <w:left w:val="none" w:sz="0" w:space="0" w:color="auto"/>
            <w:bottom w:val="none" w:sz="0" w:space="0" w:color="auto"/>
            <w:right w:val="none" w:sz="0" w:space="0" w:color="auto"/>
          </w:divBdr>
        </w:div>
        <w:div w:id="1246718496">
          <w:marLeft w:val="480"/>
          <w:marRight w:val="0"/>
          <w:marTop w:val="0"/>
          <w:marBottom w:val="0"/>
          <w:divBdr>
            <w:top w:val="none" w:sz="0" w:space="0" w:color="auto"/>
            <w:left w:val="none" w:sz="0" w:space="0" w:color="auto"/>
            <w:bottom w:val="none" w:sz="0" w:space="0" w:color="auto"/>
            <w:right w:val="none" w:sz="0" w:space="0" w:color="auto"/>
          </w:divBdr>
        </w:div>
        <w:div w:id="1261066783">
          <w:marLeft w:val="480"/>
          <w:marRight w:val="0"/>
          <w:marTop w:val="0"/>
          <w:marBottom w:val="0"/>
          <w:divBdr>
            <w:top w:val="none" w:sz="0" w:space="0" w:color="auto"/>
            <w:left w:val="none" w:sz="0" w:space="0" w:color="auto"/>
            <w:bottom w:val="none" w:sz="0" w:space="0" w:color="auto"/>
            <w:right w:val="none" w:sz="0" w:space="0" w:color="auto"/>
          </w:divBdr>
        </w:div>
        <w:div w:id="1265460954">
          <w:marLeft w:val="480"/>
          <w:marRight w:val="0"/>
          <w:marTop w:val="0"/>
          <w:marBottom w:val="0"/>
          <w:divBdr>
            <w:top w:val="none" w:sz="0" w:space="0" w:color="auto"/>
            <w:left w:val="none" w:sz="0" w:space="0" w:color="auto"/>
            <w:bottom w:val="none" w:sz="0" w:space="0" w:color="auto"/>
            <w:right w:val="none" w:sz="0" w:space="0" w:color="auto"/>
          </w:divBdr>
        </w:div>
        <w:div w:id="1444423097">
          <w:marLeft w:val="480"/>
          <w:marRight w:val="0"/>
          <w:marTop w:val="0"/>
          <w:marBottom w:val="0"/>
          <w:divBdr>
            <w:top w:val="none" w:sz="0" w:space="0" w:color="auto"/>
            <w:left w:val="none" w:sz="0" w:space="0" w:color="auto"/>
            <w:bottom w:val="none" w:sz="0" w:space="0" w:color="auto"/>
            <w:right w:val="none" w:sz="0" w:space="0" w:color="auto"/>
          </w:divBdr>
        </w:div>
        <w:div w:id="1454711186">
          <w:marLeft w:val="480"/>
          <w:marRight w:val="0"/>
          <w:marTop w:val="0"/>
          <w:marBottom w:val="0"/>
          <w:divBdr>
            <w:top w:val="none" w:sz="0" w:space="0" w:color="auto"/>
            <w:left w:val="none" w:sz="0" w:space="0" w:color="auto"/>
            <w:bottom w:val="none" w:sz="0" w:space="0" w:color="auto"/>
            <w:right w:val="none" w:sz="0" w:space="0" w:color="auto"/>
          </w:divBdr>
        </w:div>
        <w:div w:id="1456557463">
          <w:marLeft w:val="480"/>
          <w:marRight w:val="0"/>
          <w:marTop w:val="0"/>
          <w:marBottom w:val="0"/>
          <w:divBdr>
            <w:top w:val="none" w:sz="0" w:space="0" w:color="auto"/>
            <w:left w:val="none" w:sz="0" w:space="0" w:color="auto"/>
            <w:bottom w:val="none" w:sz="0" w:space="0" w:color="auto"/>
            <w:right w:val="none" w:sz="0" w:space="0" w:color="auto"/>
          </w:divBdr>
        </w:div>
        <w:div w:id="1469129626">
          <w:marLeft w:val="480"/>
          <w:marRight w:val="0"/>
          <w:marTop w:val="0"/>
          <w:marBottom w:val="0"/>
          <w:divBdr>
            <w:top w:val="none" w:sz="0" w:space="0" w:color="auto"/>
            <w:left w:val="none" w:sz="0" w:space="0" w:color="auto"/>
            <w:bottom w:val="none" w:sz="0" w:space="0" w:color="auto"/>
            <w:right w:val="none" w:sz="0" w:space="0" w:color="auto"/>
          </w:divBdr>
        </w:div>
        <w:div w:id="1490639034">
          <w:marLeft w:val="480"/>
          <w:marRight w:val="0"/>
          <w:marTop w:val="0"/>
          <w:marBottom w:val="0"/>
          <w:divBdr>
            <w:top w:val="none" w:sz="0" w:space="0" w:color="auto"/>
            <w:left w:val="none" w:sz="0" w:space="0" w:color="auto"/>
            <w:bottom w:val="none" w:sz="0" w:space="0" w:color="auto"/>
            <w:right w:val="none" w:sz="0" w:space="0" w:color="auto"/>
          </w:divBdr>
        </w:div>
        <w:div w:id="1532260280">
          <w:marLeft w:val="480"/>
          <w:marRight w:val="0"/>
          <w:marTop w:val="0"/>
          <w:marBottom w:val="0"/>
          <w:divBdr>
            <w:top w:val="none" w:sz="0" w:space="0" w:color="auto"/>
            <w:left w:val="none" w:sz="0" w:space="0" w:color="auto"/>
            <w:bottom w:val="none" w:sz="0" w:space="0" w:color="auto"/>
            <w:right w:val="none" w:sz="0" w:space="0" w:color="auto"/>
          </w:divBdr>
        </w:div>
        <w:div w:id="1539470386">
          <w:marLeft w:val="480"/>
          <w:marRight w:val="0"/>
          <w:marTop w:val="0"/>
          <w:marBottom w:val="0"/>
          <w:divBdr>
            <w:top w:val="none" w:sz="0" w:space="0" w:color="auto"/>
            <w:left w:val="none" w:sz="0" w:space="0" w:color="auto"/>
            <w:bottom w:val="none" w:sz="0" w:space="0" w:color="auto"/>
            <w:right w:val="none" w:sz="0" w:space="0" w:color="auto"/>
          </w:divBdr>
        </w:div>
        <w:div w:id="1567564939">
          <w:marLeft w:val="480"/>
          <w:marRight w:val="0"/>
          <w:marTop w:val="0"/>
          <w:marBottom w:val="0"/>
          <w:divBdr>
            <w:top w:val="none" w:sz="0" w:space="0" w:color="auto"/>
            <w:left w:val="none" w:sz="0" w:space="0" w:color="auto"/>
            <w:bottom w:val="none" w:sz="0" w:space="0" w:color="auto"/>
            <w:right w:val="none" w:sz="0" w:space="0" w:color="auto"/>
          </w:divBdr>
        </w:div>
        <w:div w:id="1584408801">
          <w:marLeft w:val="480"/>
          <w:marRight w:val="0"/>
          <w:marTop w:val="0"/>
          <w:marBottom w:val="0"/>
          <w:divBdr>
            <w:top w:val="none" w:sz="0" w:space="0" w:color="auto"/>
            <w:left w:val="none" w:sz="0" w:space="0" w:color="auto"/>
            <w:bottom w:val="none" w:sz="0" w:space="0" w:color="auto"/>
            <w:right w:val="none" w:sz="0" w:space="0" w:color="auto"/>
          </w:divBdr>
        </w:div>
        <w:div w:id="1591507601">
          <w:marLeft w:val="480"/>
          <w:marRight w:val="0"/>
          <w:marTop w:val="0"/>
          <w:marBottom w:val="0"/>
          <w:divBdr>
            <w:top w:val="none" w:sz="0" w:space="0" w:color="auto"/>
            <w:left w:val="none" w:sz="0" w:space="0" w:color="auto"/>
            <w:bottom w:val="none" w:sz="0" w:space="0" w:color="auto"/>
            <w:right w:val="none" w:sz="0" w:space="0" w:color="auto"/>
          </w:divBdr>
        </w:div>
        <w:div w:id="1595749746">
          <w:marLeft w:val="480"/>
          <w:marRight w:val="0"/>
          <w:marTop w:val="0"/>
          <w:marBottom w:val="0"/>
          <w:divBdr>
            <w:top w:val="none" w:sz="0" w:space="0" w:color="auto"/>
            <w:left w:val="none" w:sz="0" w:space="0" w:color="auto"/>
            <w:bottom w:val="none" w:sz="0" w:space="0" w:color="auto"/>
            <w:right w:val="none" w:sz="0" w:space="0" w:color="auto"/>
          </w:divBdr>
        </w:div>
        <w:div w:id="1662201192">
          <w:marLeft w:val="480"/>
          <w:marRight w:val="0"/>
          <w:marTop w:val="0"/>
          <w:marBottom w:val="0"/>
          <w:divBdr>
            <w:top w:val="none" w:sz="0" w:space="0" w:color="auto"/>
            <w:left w:val="none" w:sz="0" w:space="0" w:color="auto"/>
            <w:bottom w:val="none" w:sz="0" w:space="0" w:color="auto"/>
            <w:right w:val="none" w:sz="0" w:space="0" w:color="auto"/>
          </w:divBdr>
        </w:div>
        <w:div w:id="1702706717">
          <w:marLeft w:val="480"/>
          <w:marRight w:val="0"/>
          <w:marTop w:val="0"/>
          <w:marBottom w:val="0"/>
          <w:divBdr>
            <w:top w:val="none" w:sz="0" w:space="0" w:color="auto"/>
            <w:left w:val="none" w:sz="0" w:space="0" w:color="auto"/>
            <w:bottom w:val="none" w:sz="0" w:space="0" w:color="auto"/>
            <w:right w:val="none" w:sz="0" w:space="0" w:color="auto"/>
          </w:divBdr>
        </w:div>
        <w:div w:id="1713849189">
          <w:marLeft w:val="480"/>
          <w:marRight w:val="0"/>
          <w:marTop w:val="0"/>
          <w:marBottom w:val="0"/>
          <w:divBdr>
            <w:top w:val="none" w:sz="0" w:space="0" w:color="auto"/>
            <w:left w:val="none" w:sz="0" w:space="0" w:color="auto"/>
            <w:bottom w:val="none" w:sz="0" w:space="0" w:color="auto"/>
            <w:right w:val="none" w:sz="0" w:space="0" w:color="auto"/>
          </w:divBdr>
        </w:div>
        <w:div w:id="1757634164">
          <w:marLeft w:val="480"/>
          <w:marRight w:val="0"/>
          <w:marTop w:val="0"/>
          <w:marBottom w:val="0"/>
          <w:divBdr>
            <w:top w:val="none" w:sz="0" w:space="0" w:color="auto"/>
            <w:left w:val="none" w:sz="0" w:space="0" w:color="auto"/>
            <w:bottom w:val="none" w:sz="0" w:space="0" w:color="auto"/>
            <w:right w:val="none" w:sz="0" w:space="0" w:color="auto"/>
          </w:divBdr>
        </w:div>
        <w:div w:id="1856773114">
          <w:marLeft w:val="480"/>
          <w:marRight w:val="0"/>
          <w:marTop w:val="0"/>
          <w:marBottom w:val="0"/>
          <w:divBdr>
            <w:top w:val="none" w:sz="0" w:space="0" w:color="auto"/>
            <w:left w:val="none" w:sz="0" w:space="0" w:color="auto"/>
            <w:bottom w:val="none" w:sz="0" w:space="0" w:color="auto"/>
            <w:right w:val="none" w:sz="0" w:space="0" w:color="auto"/>
          </w:divBdr>
        </w:div>
        <w:div w:id="1869364947">
          <w:marLeft w:val="480"/>
          <w:marRight w:val="0"/>
          <w:marTop w:val="0"/>
          <w:marBottom w:val="0"/>
          <w:divBdr>
            <w:top w:val="none" w:sz="0" w:space="0" w:color="auto"/>
            <w:left w:val="none" w:sz="0" w:space="0" w:color="auto"/>
            <w:bottom w:val="none" w:sz="0" w:space="0" w:color="auto"/>
            <w:right w:val="none" w:sz="0" w:space="0" w:color="auto"/>
          </w:divBdr>
        </w:div>
        <w:div w:id="1895241125">
          <w:marLeft w:val="480"/>
          <w:marRight w:val="0"/>
          <w:marTop w:val="0"/>
          <w:marBottom w:val="0"/>
          <w:divBdr>
            <w:top w:val="none" w:sz="0" w:space="0" w:color="auto"/>
            <w:left w:val="none" w:sz="0" w:space="0" w:color="auto"/>
            <w:bottom w:val="none" w:sz="0" w:space="0" w:color="auto"/>
            <w:right w:val="none" w:sz="0" w:space="0" w:color="auto"/>
          </w:divBdr>
        </w:div>
        <w:div w:id="1915699664">
          <w:marLeft w:val="480"/>
          <w:marRight w:val="0"/>
          <w:marTop w:val="0"/>
          <w:marBottom w:val="0"/>
          <w:divBdr>
            <w:top w:val="none" w:sz="0" w:space="0" w:color="auto"/>
            <w:left w:val="none" w:sz="0" w:space="0" w:color="auto"/>
            <w:bottom w:val="none" w:sz="0" w:space="0" w:color="auto"/>
            <w:right w:val="none" w:sz="0" w:space="0" w:color="auto"/>
          </w:divBdr>
        </w:div>
        <w:div w:id="1924409230">
          <w:marLeft w:val="480"/>
          <w:marRight w:val="0"/>
          <w:marTop w:val="0"/>
          <w:marBottom w:val="0"/>
          <w:divBdr>
            <w:top w:val="none" w:sz="0" w:space="0" w:color="auto"/>
            <w:left w:val="none" w:sz="0" w:space="0" w:color="auto"/>
            <w:bottom w:val="none" w:sz="0" w:space="0" w:color="auto"/>
            <w:right w:val="none" w:sz="0" w:space="0" w:color="auto"/>
          </w:divBdr>
        </w:div>
        <w:div w:id="1971587770">
          <w:marLeft w:val="480"/>
          <w:marRight w:val="0"/>
          <w:marTop w:val="0"/>
          <w:marBottom w:val="0"/>
          <w:divBdr>
            <w:top w:val="none" w:sz="0" w:space="0" w:color="auto"/>
            <w:left w:val="none" w:sz="0" w:space="0" w:color="auto"/>
            <w:bottom w:val="none" w:sz="0" w:space="0" w:color="auto"/>
            <w:right w:val="none" w:sz="0" w:space="0" w:color="auto"/>
          </w:divBdr>
        </w:div>
        <w:div w:id="2001617532">
          <w:marLeft w:val="480"/>
          <w:marRight w:val="0"/>
          <w:marTop w:val="0"/>
          <w:marBottom w:val="0"/>
          <w:divBdr>
            <w:top w:val="none" w:sz="0" w:space="0" w:color="auto"/>
            <w:left w:val="none" w:sz="0" w:space="0" w:color="auto"/>
            <w:bottom w:val="none" w:sz="0" w:space="0" w:color="auto"/>
            <w:right w:val="none" w:sz="0" w:space="0" w:color="auto"/>
          </w:divBdr>
        </w:div>
        <w:div w:id="2011448146">
          <w:marLeft w:val="480"/>
          <w:marRight w:val="0"/>
          <w:marTop w:val="0"/>
          <w:marBottom w:val="0"/>
          <w:divBdr>
            <w:top w:val="none" w:sz="0" w:space="0" w:color="auto"/>
            <w:left w:val="none" w:sz="0" w:space="0" w:color="auto"/>
            <w:bottom w:val="none" w:sz="0" w:space="0" w:color="auto"/>
            <w:right w:val="none" w:sz="0" w:space="0" w:color="auto"/>
          </w:divBdr>
        </w:div>
        <w:div w:id="2016228835">
          <w:marLeft w:val="480"/>
          <w:marRight w:val="0"/>
          <w:marTop w:val="0"/>
          <w:marBottom w:val="0"/>
          <w:divBdr>
            <w:top w:val="none" w:sz="0" w:space="0" w:color="auto"/>
            <w:left w:val="none" w:sz="0" w:space="0" w:color="auto"/>
            <w:bottom w:val="none" w:sz="0" w:space="0" w:color="auto"/>
            <w:right w:val="none" w:sz="0" w:space="0" w:color="auto"/>
          </w:divBdr>
        </w:div>
        <w:div w:id="2059091120">
          <w:marLeft w:val="480"/>
          <w:marRight w:val="0"/>
          <w:marTop w:val="0"/>
          <w:marBottom w:val="0"/>
          <w:divBdr>
            <w:top w:val="none" w:sz="0" w:space="0" w:color="auto"/>
            <w:left w:val="none" w:sz="0" w:space="0" w:color="auto"/>
            <w:bottom w:val="none" w:sz="0" w:space="0" w:color="auto"/>
            <w:right w:val="none" w:sz="0" w:space="0" w:color="auto"/>
          </w:divBdr>
        </w:div>
        <w:div w:id="2093617947">
          <w:marLeft w:val="480"/>
          <w:marRight w:val="0"/>
          <w:marTop w:val="0"/>
          <w:marBottom w:val="0"/>
          <w:divBdr>
            <w:top w:val="none" w:sz="0" w:space="0" w:color="auto"/>
            <w:left w:val="none" w:sz="0" w:space="0" w:color="auto"/>
            <w:bottom w:val="none" w:sz="0" w:space="0" w:color="auto"/>
            <w:right w:val="none" w:sz="0" w:space="0" w:color="auto"/>
          </w:divBdr>
        </w:div>
        <w:div w:id="2102796076">
          <w:marLeft w:val="480"/>
          <w:marRight w:val="0"/>
          <w:marTop w:val="0"/>
          <w:marBottom w:val="0"/>
          <w:divBdr>
            <w:top w:val="none" w:sz="0" w:space="0" w:color="auto"/>
            <w:left w:val="none" w:sz="0" w:space="0" w:color="auto"/>
            <w:bottom w:val="none" w:sz="0" w:space="0" w:color="auto"/>
            <w:right w:val="none" w:sz="0" w:space="0" w:color="auto"/>
          </w:divBdr>
        </w:div>
        <w:div w:id="2119445831">
          <w:marLeft w:val="480"/>
          <w:marRight w:val="0"/>
          <w:marTop w:val="0"/>
          <w:marBottom w:val="0"/>
          <w:divBdr>
            <w:top w:val="none" w:sz="0" w:space="0" w:color="auto"/>
            <w:left w:val="none" w:sz="0" w:space="0" w:color="auto"/>
            <w:bottom w:val="none" w:sz="0" w:space="0" w:color="auto"/>
            <w:right w:val="none" w:sz="0" w:space="0" w:color="auto"/>
          </w:divBdr>
        </w:div>
        <w:div w:id="2127187764">
          <w:marLeft w:val="480"/>
          <w:marRight w:val="0"/>
          <w:marTop w:val="0"/>
          <w:marBottom w:val="0"/>
          <w:divBdr>
            <w:top w:val="none" w:sz="0" w:space="0" w:color="auto"/>
            <w:left w:val="none" w:sz="0" w:space="0" w:color="auto"/>
            <w:bottom w:val="none" w:sz="0" w:space="0" w:color="auto"/>
            <w:right w:val="none" w:sz="0" w:space="0" w:color="auto"/>
          </w:divBdr>
        </w:div>
      </w:divsChild>
    </w:div>
    <w:div w:id="1537808626">
      <w:bodyDiv w:val="1"/>
      <w:marLeft w:val="0"/>
      <w:marRight w:val="0"/>
      <w:marTop w:val="0"/>
      <w:marBottom w:val="0"/>
      <w:divBdr>
        <w:top w:val="none" w:sz="0" w:space="0" w:color="auto"/>
        <w:left w:val="none" w:sz="0" w:space="0" w:color="auto"/>
        <w:bottom w:val="none" w:sz="0" w:space="0" w:color="auto"/>
        <w:right w:val="none" w:sz="0" w:space="0" w:color="auto"/>
      </w:divBdr>
      <w:divsChild>
        <w:div w:id="13194158">
          <w:marLeft w:val="480"/>
          <w:marRight w:val="0"/>
          <w:marTop w:val="0"/>
          <w:marBottom w:val="0"/>
          <w:divBdr>
            <w:top w:val="none" w:sz="0" w:space="0" w:color="auto"/>
            <w:left w:val="none" w:sz="0" w:space="0" w:color="auto"/>
            <w:bottom w:val="none" w:sz="0" w:space="0" w:color="auto"/>
            <w:right w:val="none" w:sz="0" w:space="0" w:color="auto"/>
          </w:divBdr>
        </w:div>
        <w:div w:id="74057481">
          <w:marLeft w:val="480"/>
          <w:marRight w:val="0"/>
          <w:marTop w:val="0"/>
          <w:marBottom w:val="0"/>
          <w:divBdr>
            <w:top w:val="none" w:sz="0" w:space="0" w:color="auto"/>
            <w:left w:val="none" w:sz="0" w:space="0" w:color="auto"/>
            <w:bottom w:val="none" w:sz="0" w:space="0" w:color="auto"/>
            <w:right w:val="none" w:sz="0" w:space="0" w:color="auto"/>
          </w:divBdr>
        </w:div>
        <w:div w:id="112024149">
          <w:marLeft w:val="480"/>
          <w:marRight w:val="0"/>
          <w:marTop w:val="0"/>
          <w:marBottom w:val="0"/>
          <w:divBdr>
            <w:top w:val="none" w:sz="0" w:space="0" w:color="auto"/>
            <w:left w:val="none" w:sz="0" w:space="0" w:color="auto"/>
            <w:bottom w:val="none" w:sz="0" w:space="0" w:color="auto"/>
            <w:right w:val="none" w:sz="0" w:space="0" w:color="auto"/>
          </w:divBdr>
        </w:div>
        <w:div w:id="184103486">
          <w:marLeft w:val="480"/>
          <w:marRight w:val="0"/>
          <w:marTop w:val="0"/>
          <w:marBottom w:val="0"/>
          <w:divBdr>
            <w:top w:val="none" w:sz="0" w:space="0" w:color="auto"/>
            <w:left w:val="none" w:sz="0" w:space="0" w:color="auto"/>
            <w:bottom w:val="none" w:sz="0" w:space="0" w:color="auto"/>
            <w:right w:val="none" w:sz="0" w:space="0" w:color="auto"/>
          </w:divBdr>
        </w:div>
        <w:div w:id="191892389">
          <w:marLeft w:val="480"/>
          <w:marRight w:val="0"/>
          <w:marTop w:val="0"/>
          <w:marBottom w:val="0"/>
          <w:divBdr>
            <w:top w:val="none" w:sz="0" w:space="0" w:color="auto"/>
            <w:left w:val="none" w:sz="0" w:space="0" w:color="auto"/>
            <w:bottom w:val="none" w:sz="0" w:space="0" w:color="auto"/>
            <w:right w:val="none" w:sz="0" w:space="0" w:color="auto"/>
          </w:divBdr>
        </w:div>
        <w:div w:id="197669691">
          <w:marLeft w:val="480"/>
          <w:marRight w:val="0"/>
          <w:marTop w:val="0"/>
          <w:marBottom w:val="0"/>
          <w:divBdr>
            <w:top w:val="none" w:sz="0" w:space="0" w:color="auto"/>
            <w:left w:val="none" w:sz="0" w:space="0" w:color="auto"/>
            <w:bottom w:val="none" w:sz="0" w:space="0" w:color="auto"/>
            <w:right w:val="none" w:sz="0" w:space="0" w:color="auto"/>
          </w:divBdr>
        </w:div>
        <w:div w:id="265963524">
          <w:marLeft w:val="480"/>
          <w:marRight w:val="0"/>
          <w:marTop w:val="0"/>
          <w:marBottom w:val="0"/>
          <w:divBdr>
            <w:top w:val="none" w:sz="0" w:space="0" w:color="auto"/>
            <w:left w:val="none" w:sz="0" w:space="0" w:color="auto"/>
            <w:bottom w:val="none" w:sz="0" w:space="0" w:color="auto"/>
            <w:right w:val="none" w:sz="0" w:space="0" w:color="auto"/>
          </w:divBdr>
        </w:div>
        <w:div w:id="272596081">
          <w:marLeft w:val="480"/>
          <w:marRight w:val="0"/>
          <w:marTop w:val="0"/>
          <w:marBottom w:val="0"/>
          <w:divBdr>
            <w:top w:val="none" w:sz="0" w:space="0" w:color="auto"/>
            <w:left w:val="none" w:sz="0" w:space="0" w:color="auto"/>
            <w:bottom w:val="none" w:sz="0" w:space="0" w:color="auto"/>
            <w:right w:val="none" w:sz="0" w:space="0" w:color="auto"/>
          </w:divBdr>
        </w:div>
        <w:div w:id="278074021">
          <w:marLeft w:val="480"/>
          <w:marRight w:val="0"/>
          <w:marTop w:val="0"/>
          <w:marBottom w:val="0"/>
          <w:divBdr>
            <w:top w:val="none" w:sz="0" w:space="0" w:color="auto"/>
            <w:left w:val="none" w:sz="0" w:space="0" w:color="auto"/>
            <w:bottom w:val="none" w:sz="0" w:space="0" w:color="auto"/>
            <w:right w:val="none" w:sz="0" w:space="0" w:color="auto"/>
          </w:divBdr>
        </w:div>
        <w:div w:id="287319760">
          <w:marLeft w:val="480"/>
          <w:marRight w:val="0"/>
          <w:marTop w:val="0"/>
          <w:marBottom w:val="0"/>
          <w:divBdr>
            <w:top w:val="none" w:sz="0" w:space="0" w:color="auto"/>
            <w:left w:val="none" w:sz="0" w:space="0" w:color="auto"/>
            <w:bottom w:val="none" w:sz="0" w:space="0" w:color="auto"/>
            <w:right w:val="none" w:sz="0" w:space="0" w:color="auto"/>
          </w:divBdr>
        </w:div>
        <w:div w:id="302391658">
          <w:marLeft w:val="480"/>
          <w:marRight w:val="0"/>
          <w:marTop w:val="0"/>
          <w:marBottom w:val="0"/>
          <w:divBdr>
            <w:top w:val="none" w:sz="0" w:space="0" w:color="auto"/>
            <w:left w:val="none" w:sz="0" w:space="0" w:color="auto"/>
            <w:bottom w:val="none" w:sz="0" w:space="0" w:color="auto"/>
            <w:right w:val="none" w:sz="0" w:space="0" w:color="auto"/>
          </w:divBdr>
        </w:div>
        <w:div w:id="324628633">
          <w:marLeft w:val="480"/>
          <w:marRight w:val="0"/>
          <w:marTop w:val="0"/>
          <w:marBottom w:val="0"/>
          <w:divBdr>
            <w:top w:val="none" w:sz="0" w:space="0" w:color="auto"/>
            <w:left w:val="none" w:sz="0" w:space="0" w:color="auto"/>
            <w:bottom w:val="none" w:sz="0" w:space="0" w:color="auto"/>
            <w:right w:val="none" w:sz="0" w:space="0" w:color="auto"/>
          </w:divBdr>
        </w:div>
        <w:div w:id="333269697">
          <w:marLeft w:val="480"/>
          <w:marRight w:val="0"/>
          <w:marTop w:val="0"/>
          <w:marBottom w:val="0"/>
          <w:divBdr>
            <w:top w:val="none" w:sz="0" w:space="0" w:color="auto"/>
            <w:left w:val="none" w:sz="0" w:space="0" w:color="auto"/>
            <w:bottom w:val="none" w:sz="0" w:space="0" w:color="auto"/>
            <w:right w:val="none" w:sz="0" w:space="0" w:color="auto"/>
          </w:divBdr>
        </w:div>
        <w:div w:id="373582170">
          <w:marLeft w:val="480"/>
          <w:marRight w:val="0"/>
          <w:marTop w:val="0"/>
          <w:marBottom w:val="0"/>
          <w:divBdr>
            <w:top w:val="none" w:sz="0" w:space="0" w:color="auto"/>
            <w:left w:val="none" w:sz="0" w:space="0" w:color="auto"/>
            <w:bottom w:val="none" w:sz="0" w:space="0" w:color="auto"/>
            <w:right w:val="none" w:sz="0" w:space="0" w:color="auto"/>
          </w:divBdr>
        </w:div>
        <w:div w:id="490877904">
          <w:marLeft w:val="480"/>
          <w:marRight w:val="0"/>
          <w:marTop w:val="0"/>
          <w:marBottom w:val="0"/>
          <w:divBdr>
            <w:top w:val="none" w:sz="0" w:space="0" w:color="auto"/>
            <w:left w:val="none" w:sz="0" w:space="0" w:color="auto"/>
            <w:bottom w:val="none" w:sz="0" w:space="0" w:color="auto"/>
            <w:right w:val="none" w:sz="0" w:space="0" w:color="auto"/>
          </w:divBdr>
        </w:div>
        <w:div w:id="512188903">
          <w:marLeft w:val="480"/>
          <w:marRight w:val="0"/>
          <w:marTop w:val="0"/>
          <w:marBottom w:val="0"/>
          <w:divBdr>
            <w:top w:val="none" w:sz="0" w:space="0" w:color="auto"/>
            <w:left w:val="none" w:sz="0" w:space="0" w:color="auto"/>
            <w:bottom w:val="none" w:sz="0" w:space="0" w:color="auto"/>
            <w:right w:val="none" w:sz="0" w:space="0" w:color="auto"/>
          </w:divBdr>
        </w:div>
        <w:div w:id="535653680">
          <w:marLeft w:val="480"/>
          <w:marRight w:val="0"/>
          <w:marTop w:val="0"/>
          <w:marBottom w:val="0"/>
          <w:divBdr>
            <w:top w:val="none" w:sz="0" w:space="0" w:color="auto"/>
            <w:left w:val="none" w:sz="0" w:space="0" w:color="auto"/>
            <w:bottom w:val="none" w:sz="0" w:space="0" w:color="auto"/>
            <w:right w:val="none" w:sz="0" w:space="0" w:color="auto"/>
          </w:divBdr>
        </w:div>
        <w:div w:id="560287942">
          <w:marLeft w:val="480"/>
          <w:marRight w:val="0"/>
          <w:marTop w:val="0"/>
          <w:marBottom w:val="0"/>
          <w:divBdr>
            <w:top w:val="none" w:sz="0" w:space="0" w:color="auto"/>
            <w:left w:val="none" w:sz="0" w:space="0" w:color="auto"/>
            <w:bottom w:val="none" w:sz="0" w:space="0" w:color="auto"/>
            <w:right w:val="none" w:sz="0" w:space="0" w:color="auto"/>
          </w:divBdr>
        </w:div>
        <w:div w:id="561254661">
          <w:marLeft w:val="480"/>
          <w:marRight w:val="0"/>
          <w:marTop w:val="0"/>
          <w:marBottom w:val="0"/>
          <w:divBdr>
            <w:top w:val="none" w:sz="0" w:space="0" w:color="auto"/>
            <w:left w:val="none" w:sz="0" w:space="0" w:color="auto"/>
            <w:bottom w:val="none" w:sz="0" w:space="0" w:color="auto"/>
            <w:right w:val="none" w:sz="0" w:space="0" w:color="auto"/>
          </w:divBdr>
        </w:div>
        <w:div w:id="591937419">
          <w:marLeft w:val="480"/>
          <w:marRight w:val="0"/>
          <w:marTop w:val="0"/>
          <w:marBottom w:val="0"/>
          <w:divBdr>
            <w:top w:val="none" w:sz="0" w:space="0" w:color="auto"/>
            <w:left w:val="none" w:sz="0" w:space="0" w:color="auto"/>
            <w:bottom w:val="none" w:sz="0" w:space="0" w:color="auto"/>
            <w:right w:val="none" w:sz="0" w:space="0" w:color="auto"/>
          </w:divBdr>
        </w:div>
        <w:div w:id="635913985">
          <w:marLeft w:val="480"/>
          <w:marRight w:val="0"/>
          <w:marTop w:val="0"/>
          <w:marBottom w:val="0"/>
          <w:divBdr>
            <w:top w:val="none" w:sz="0" w:space="0" w:color="auto"/>
            <w:left w:val="none" w:sz="0" w:space="0" w:color="auto"/>
            <w:bottom w:val="none" w:sz="0" w:space="0" w:color="auto"/>
            <w:right w:val="none" w:sz="0" w:space="0" w:color="auto"/>
          </w:divBdr>
        </w:div>
        <w:div w:id="644044744">
          <w:marLeft w:val="480"/>
          <w:marRight w:val="0"/>
          <w:marTop w:val="0"/>
          <w:marBottom w:val="0"/>
          <w:divBdr>
            <w:top w:val="none" w:sz="0" w:space="0" w:color="auto"/>
            <w:left w:val="none" w:sz="0" w:space="0" w:color="auto"/>
            <w:bottom w:val="none" w:sz="0" w:space="0" w:color="auto"/>
            <w:right w:val="none" w:sz="0" w:space="0" w:color="auto"/>
          </w:divBdr>
        </w:div>
        <w:div w:id="703016963">
          <w:marLeft w:val="480"/>
          <w:marRight w:val="0"/>
          <w:marTop w:val="0"/>
          <w:marBottom w:val="0"/>
          <w:divBdr>
            <w:top w:val="none" w:sz="0" w:space="0" w:color="auto"/>
            <w:left w:val="none" w:sz="0" w:space="0" w:color="auto"/>
            <w:bottom w:val="none" w:sz="0" w:space="0" w:color="auto"/>
            <w:right w:val="none" w:sz="0" w:space="0" w:color="auto"/>
          </w:divBdr>
        </w:div>
        <w:div w:id="806555827">
          <w:marLeft w:val="480"/>
          <w:marRight w:val="0"/>
          <w:marTop w:val="0"/>
          <w:marBottom w:val="0"/>
          <w:divBdr>
            <w:top w:val="none" w:sz="0" w:space="0" w:color="auto"/>
            <w:left w:val="none" w:sz="0" w:space="0" w:color="auto"/>
            <w:bottom w:val="none" w:sz="0" w:space="0" w:color="auto"/>
            <w:right w:val="none" w:sz="0" w:space="0" w:color="auto"/>
          </w:divBdr>
        </w:div>
        <w:div w:id="830020198">
          <w:marLeft w:val="480"/>
          <w:marRight w:val="0"/>
          <w:marTop w:val="0"/>
          <w:marBottom w:val="0"/>
          <w:divBdr>
            <w:top w:val="none" w:sz="0" w:space="0" w:color="auto"/>
            <w:left w:val="none" w:sz="0" w:space="0" w:color="auto"/>
            <w:bottom w:val="none" w:sz="0" w:space="0" w:color="auto"/>
            <w:right w:val="none" w:sz="0" w:space="0" w:color="auto"/>
          </w:divBdr>
        </w:div>
        <w:div w:id="877668418">
          <w:marLeft w:val="480"/>
          <w:marRight w:val="0"/>
          <w:marTop w:val="0"/>
          <w:marBottom w:val="0"/>
          <w:divBdr>
            <w:top w:val="none" w:sz="0" w:space="0" w:color="auto"/>
            <w:left w:val="none" w:sz="0" w:space="0" w:color="auto"/>
            <w:bottom w:val="none" w:sz="0" w:space="0" w:color="auto"/>
            <w:right w:val="none" w:sz="0" w:space="0" w:color="auto"/>
          </w:divBdr>
        </w:div>
        <w:div w:id="903175405">
          <w:marLeft w:val="480"/>
          <w:marRight w:val="0"/>
          <w:marTop w:val="0"/>
          <w:marBottom w:val="0"/>
          <w:divBdr>
            <w:top w:val="none" w:sz="0" w:space="0" w:color="auto"/>
            <w:left w:val="none" w:sz="0" w:space="0" w:color="auto"/>
            <w:bottom w:val="none" w:sz="0" w:space="0" w:color="auto"/>
            <w:right w:val="none" w:sz="0" w:space="0" w:color="auto"/>
          </w:divBdr>
        </w:div>
        <w:div w:id="916669889">
          <w:marLeft w:val="480"/>
          <w:marRight w:val="0"/>
          <w:marTop w:val="0"/>
          <w:marBottom w:val="0"/>
          <w:divBdr>
            <w:top w:val="none" w:sz="0" w:space="0" w:color="auto"/>
            <w:left w:val="none" w:sz="0" w:space="0" w:color="auto"/>
            <w:bottom w:val="none" w:sz="0" w:space="0" w:color="auto"/>
            <w:right w:val="none" w:sz="0" w:space="0" w:color="auto"/>
          </w:divBdr>
        </w:div>
        <w:div w:id="939917898">
          <w:marLeft w:val="480"/>
          <w:marRight w:val="0"/>
          <w:marTop w:val="0"/>
          <w:marBottom w:val="0"/>
          <w:divBdr>
            <w:top w:val="none" w:sz="0" w:space="0" w:color="auto"/>
            <w:left w:val="none" w:sz="0" w:space="0" w:color="auto"/>
            <w:bottom w:val="none" w:sz="0" w:space="0" w:color="auto"/>
            <w:right w:val="none" w:sz="0" w:space="0" w:color="auto"/>
          </w:divBdr>
        </w:div>
        <w:div w:id="988436052">
          <w:marLeft w:val="480"/>
          <w:marRight w:val="0"/>
          <w:marTop w:val="0"/>
          <w:marBottom w:val="0"/>
          <w:divBdr>
            <w:top w:val="none" w:sz="0" w:space="0" w:color="auto"/>
            <w:left w:val="none" w:sz="0" w:space="0" w:color="auto"/>
            <w:bottom w:val="none" w:sz="0" w:space="0" w:color="auto"/>
            <w:right w:val="none" w:sz="0" w:space="0" w:color="auto"/>
          </w:divBdr>
        </w:div>
        <w:div w:id="1006131308">
          <w:marLeft w:val="480"/>
          <w:marRight w:val="0"/>
          <w:marTop w:val="0"/>
          <w:marBottom w:val="0"/>
          <w:divBdr>
            <w:top w:val="none" w:sz="0" w:space="0" w:color="auto"/>
            <w:left w:val="none" w:sz="0" w:space="0" w:color="auto"/>
            <w:bottom w:val="none" w:sz="0" w:space="0" w:color="auto"/>
            <w:right w:val="none" w:sz="0" w:space="0" w:color="auto"/>
          </w:divBdr>
        </w:div>
        <w:div w:id="1016735762">
          <w:marLeft w:val="480"/>
          <w:marRight w:val="0"/>
          <w:marTop w:val="0"/>
          <w:marBottom w:val="0"/>
          <w:divBdr>
            <w:top w:val="none" w:sz="0" w:space="0" w:color="auto"/>
            <w:left w:val="none" w:sz="0" w:space="0" w:color="auto"/>
            <w:bottom w:val="none" w:sz="0" w:space="0" w:color="auto"/>
            <w:right w:val="none" w:sz="0" w:space="0" w:color="auto"/>
          </w:divBdr>
        </w:div>
        <w:div w:id="1034690996">
          <w:marLeft w:val="480"/>
          <w:marRight w:val="0"/>
          <w:marTop w:val="0"/>
          <w:marBottom w:val="0"/>
          <w:divBdr>
            <w:top w:val="none" w:sz="0" w:space="0" w:color="auto"/>
            <w:left w:val="none" w:sz="0" w:space="0" w:color="auto"/>
            <w:bottom w:val="none" w:sz="0" w:space="0" w:color="auto"/>
            <w:right w:val="none" w:sz="0" w:space="0" w:color="auto"/>
          </w:divBdr>
        </w:div>
        <w:div w:id="1040668237">
          <w:marLeft w:val="480"/>
          <w:marRight w:val="0"/>
          <w:marTop w:val="0"/>
          <w:marBottom w:val="0"/>
          <w:divBdr>
            <w:top w:val="none" w:sz="0" w:space="0" w:color="auto"/>
            <w:left w:val="none" w:sz="0" w:space="0" w:color="auto"/>
            <w:bottom w:val="none" w:sz="0" w:space="0" w:color="auto"/>
            <w:right w:val="none" w:sz="0" w:space="0" w:color="auto"/>
          </w:divBdr>
        </w:div>
        <w:div w:id="1067609211">
          <w:marLeft w:val="480"/>
          <w:marRight w:val="0"/>
          <w:marTop w:val="0"/>
          <w:marBottom w:val="0"/>
          <w:divBdr>
            <w:top w:val="none" w:sz="0" w:space="0" w:color="auto"/>
            <w:left w:val="none" w:sz="0" w:space="0" w:color="auto"/>
            <w:bottom w:val="none" w:sz="0" w:space="0" w:color="auto"/>
            <w:right w:val="none" w:sz="0" w:space="0" w:color="auto"/>
          </w:divBdr>
        </w:div>
        <w:div w:id="1078478650">
          <w:marLeft w:val="480"/>
          <w:marRight w:val="0"/>
          <w:marTop w:val="0"/>
          <w:marBottom w:val="0"/>
          <w:divBdr>
            <w:top w:val="none" w:sz="0" w:space="0" w:color="auto"/>
            <w:left w:val="none" w:sz="0" w:space="0" w:color="auto"/>
            <w:bottom w:val="none" w:sz="0" w:space="0" w:color="auto"/>
            <w:right w:val="none" w:sz="0" w:space="0" w:color="auto"/>
          </w:divBdr>
        </w:div>
        <w:div w:id="1099721926">
          <w:marLeft w:val="480"/>
          <w:marRight w:val="0"/>
          <w:marTop w:val="0"/>
          <w:marBottom w:val="0"/>
          <w:divBdr>
            <w:top w:val="none" w:sz="0" w:space="0" w:color="auto"/>
            <w:left w:val="none" w:sz="0" w:space="0" w:color="auto"/>
            <w:bottom w:val="none" w:sz="0" w:space="0" w:color="auto"/>
            <w:right w:val="none" w:sz="0" w:space="0" w:color="auto"/>
          </w:divBdr>
        </w:div>
        <w:div w:id="1123503375">
          <w:marLeft w:val="480"/>
          <w:marRight w:val="0"/>
          <w:marTop w:val="0"/>
          <w:marBottom w:val="0"/>
          <w:divBdr>
            <w:top w:val="none" w:sz="0" w:space="0" w:color="auto"/>
            <w:left w:val="none" w:sz="0" w:space="0" w:color="auto"/>
            <w:bottom w:val="none" w:sz="0" w:space="0" w:color="auto"/>
            <w:right w:val="none" w:sz="0" w:space="0" w:color="auto"/>
          </w:divBdr>
        </w:div>
        <w:div w:id="1180893238">
          <w:marLeft w:val="480"/>
          <w:marRight w:val="0"/>
          <w:marTop w:val="0"/>
          <w:marBottom w:val="0"/>
          <w:divBdr>
            <w:top w:val="none" w:sz="0" w:space="0" w:color="auto"/>
            <w:left w:val="none" w:sz="0" w:space="0" w:color="auto"/>
            <w:bottom w:val="none" w:sz="0" w:space="0" w:color="auto"/>
            <w:right w:val="none" w:sz="0" w:space="0" w:color="auto"/>
          </w:divBdr>
        </w:div>
        <w:div w:id="1181044304">
          <w:marLeft w:val="480"/>
          <w:marRight w:val="0"/>
          <w:marTop w:val="0"/>
          <w:marBottom w:val="0"/>
          <w:divBdr>
            <w:top w:val="none" w:sz="0" w:space="0" w:color="auto"/>
            <w:left w:val="none" w:sz="0" w:space="0" w:color="auto"/>
            <w:bottom w:val="none" w:sz="0" w:space="0" w:color="auto"/>
            <w:right w:val="none" w:sz="0" w:space="0" w:color="auto"/>
          </w:divBdr>
        </w:div>
        <w:div w:id="1198929120">
          <w:marLeft w:val="480"/>
          <w:marRight w:val="0"/>
          <w:marTop w:val="0"/>
          <w:marBottom w:val="0"/>
          <w:divBdr>
            <w:top w:val="none" w:sz="0" w:space="0" w:color="auto"/>
            <w:left w:val="none" w:sz="0" w:space="0" w:color="auto"/>
            <w:bottom w:val="none" w:sz="0" w:space="0" w:color="auto"/>
            <w:right w:val="none" w:sz="0" w:space="0" w:color="auto"/>
          </w:divBdr>
        </w:div>
        <w:div w:id="1215895441">
          <w:marLeft w:val="480"/>
          <w:marRight w:val="0"/>
          <w:marTop w:val="0"/>
          <w:marBottom w:val="0"/>
          <w:divBdr>
            <w:top w:val="none" w:sz="0" w:space="0" w:color="auto"/>
            <w:left w:val="none" w:sz="0" w:space="0" w:color="auto"/>
            <w:bottom w:val="none" w:sz="0" w:space="0" w:color="auto"/>
            <w:right w:val="none" w:sz="0" w:space="0" w:color="auto"/>
          </w:divBdr>
        </w:div>
        <w:div w:id="1296327014">
          <w:marLeft w:val="480"/>
          <w:marRight w:val="0"/>
          <w:marTop w:val="0"/>
          <w:marBottom w:val="0"/>
          <w:divBdr>
            <w:top w:val="none" w:sz="0" w:space="0" w:color="auto"/>
            <w:left w:val="none" w:sz="0" w:space="0" w:color="auto"/>
            <w:bottom w:val="none" w:sz="0" w:space="0" w:color="auto"/>
            <w:right w:val="none" w:sz="0" w:space="0" w:color="auto"/>
          </w:divBdr>
        </w:div>
        <w:div w:id="1303736109">
          <w:marLeft w:val="480"/>
          <w:marRight w:val="0"/>
          <w:marTop w:val="0"/>
          <w:marBottom w:val="0"/>
          <w:divBdr>
            <w:top w:val="none" w:sz="0" w:space="0" w:color="auto"/>
            <w:left w:val="none" w:sz="0" w:space="0" w:color="auto"/>
            <w:bottom w:val="none" w:sz="0" w:space="0" w:color="auto"/>
            <w:right w:val="none" w:sz="0" w:space="0" w:color="auto"/>
          </w:divBdr>
        </w:div>
        <w:div w:id="1329018092">
          <w:marLeft w:val="480"/>
          <w:marRight w:val="0"/>
          <w:marTop w:val="0"/>
          <w:marBottom w:val="0"/>
          <w:divBdr>
            <w:top w:val="none" w:sz="0" w:space="0" w:color="auto"/>
            <w:left w:val="none" w:sz="0" w:space="0" w:color="auto"/>
            <w:bottom w:val="none" w:sz="0" w:space="0" w:color="auto"/>
            <w:right w:val="none" w:sz="0" w:space="0" w:color="auto"/>
          </w:divBdr>
        </w:div>
        <w:div w:id="1351494701">
          <w:marLeft w:val="480"/>
          <w:marRight w:val="0"/>
          <w:marTop w:val="0"/>
          <w:marBottom w:val="0"/>
          <w:divBdr>
            <w:top w:val="none" w:sz="0" w:space="0" w:color="auto"/>
            <w:left w:val="none" w:sz="0" w:space="0" w:color="auto"/>
            <w:bottom w:val="none" w:sz="0" w:space="0" w:color="auto"/>
            <w:right w:val="none" w:sz="0" w:space="0" w:color="auto"/>
          </w:divBdr>
        </w:div>
        <w:div w:id="1359349471">
          <w:marLeft w:val="480"/>
          <w:marRight w:val="0"/>
          <w:marTop w:val="0"/>
          <w:marBottom w:val="0"/>
          <w:divBdr>
            <w:top w:val="none" w:sz="0" w:space="0" w:color="auto"/>
            <w:left w:val="none" w:sz="0" w:space="0" w:color="auto"/>
            <w:bottom w:val="none" w:sz="0" w:space="0" w:color="auto"/>
            <w:right w:val="none" w:sz="0" w:space="0" w:color="auto"/>
          </w:divBdr>
        </w:div>
        <w:div w:id="1389458602">
          <w:marLeft w:val="480"/>
          <w:marRight w:val="0"/>
          <w:marTop w:val="0"/>
          <w:marBottom w:val="0"/>
          <w:divBdr>
            <w:top w:val="none" w:sz="0" w:space="0" w:color="auto"/>
            <w:left w:val="none" w:sz="0" w:space="0" w:color="auto"/>
            <w:bottom w:val="none" w:sz="0" w:space="0" w:color="auto"/>
            <w:right w:val="none" w:sz="0" w:space="0" w:color="auto"/>
          </w:divBdr>
        </w:div>
        <w:div w:id="1393650168">
          <w:marLeft w:val="480"/>
          <w:marRight w:val="0"/>
          <w:marTop w:val="0"/>
          <w:marBottom w:val="0"/>
          <w:divBdr>
            <w:top w:val="none" w:sz="0" w:space="0" w:color="auto"/>
            <w:left w:val="none" w:sz="0" w:space="0" w:color="auto"/>
            <w:bottom w:val="none" w:sz="0" w:space="0" w:color="auto"/>
            <w:right w:val="none" w:sz="0" w:space="0" w:color="auto"/>
          </w:divBdr>
        </w:div>
        <w:div w:id="1407875842">
          <w:marLeft w:val="480"/>
          <w:marRight w:val="0"/>
          <w:marTop w:val="0"/>
          <w:marBottom w:val="0"/>
          <w:divBdr>
            <w:top w:val="none" w:sz="0" w:space="0" w:color="auto"/>
            <w:left w:val="none" w:sz="0" w:space="0" w:color="auto"/>
            <w:bottom w:val="none" w:sz="0" w:space="0" w:color="auto"/>
            <w:right w:val="none" w:sz="0" w:space="0" w:color="auto"/>
          </w:divBdr>
        </w:div>
        <w:div w:id="1518150630">
          <w:marLeft w:val="480"/>
          <w:marRight w:val="0"/>
          <w:marTop w:val="0"/>
          <w:marBottom w:val="0"/>
          <w:divBdr>
            <w:top w:val="none" w:sz="0" w:space="0" w:color="auto"/>
            <w:left w:val="none" w:sz="0" w:space="0" w:color="auto"/>
            <w:bottom w:val="none" w:sz="0" w:space="0" w:color="auto"/>
            <w:right w:val="none" w:sz="0" w:space="0" w:color="auto"/>
          </w:divBdr>
        </w:div>
        <w:div w:id="1623919240">
          <w:marLeft w:val="480"/>
          <w:marRight w:val="0"/>
          <w:marTop w:val="0"/>
          <w:marBottom w:val="0"/>
          <w:divBdr>
            <w:top w:val="none" w:sz="0" w:space="0" w:color="auto"/>
            <w:left w:val="none" w:sz="0" w:space="0" w:color="auto"/>
            <w:bottom w:val="none" w:sz="0" w:space="0" w:color="auto"/>
            <w:right w:val="none" w:sz="0" w:space="0" w:color="auto"/>
          </w:divBdr>
        </w:div>
        <w:div w:id="1638221188">
          <w:marLeft w:val="480"/>
          <w:marRight w:val="0"/>
          <w:marTop w:val="0"/>
          <w:marBottom w:val="0"/>
          <w:divBdr>
            <w:top w:val="none" w:sz="0" w:space="0" w:color="auto"/>
            <w:left w:val="none" w:sz="0" w:space="0" w:color="auto"/>
            <w:bottom w:val="none" w:sz="0" w:space="0" w:color="auto"/>
            <w:right w:val="none" w:sz="0" w:space="0" w:color="auto"/>
          </w:divBdr>
        </w:div>
        <w:div w:id="1654721820">
          <w:marLeft w:val="480"/>
          <w:marRight w:val="0"/>
          <w:marTop w:val="0"/>
          <w:marBottom w:val="0"/>
          <w:divBdr>
            <w:top w:val="none" w:sz="0" w:space="0" w:color="auto"/>
            <w:left w:val="none" w:sz="0" w:space="0" w:color="auto"/>
            <w:bottom w:val="none" w:sz="0" w:space="0" w:color="auto"/>
            <w:right w:val="none" w:sz="0" w:space="0" w:color="auto"/>
          </w:divBdr>
        </w:div>
        <w:div w:id="1665161359">
          <w:marLeft w:val="480"/>
          <w:marRight w:val="0"/>
          <w:marTop w:val="0"/>
          <w:marBottom w:val="0"/>
          <w:divBdr>
            <w:top w:val="none" w:sz="0" w:space="0" w:color="auto"/>
            <w:left w:val="none" w:sz="0" w:space="0" w:color="auto"/>
            <w:bottom w:val="none" w:sz="0" w:space="0" w:color="auto"/>
            <w:right w:val="none" w:sz="0" w:space="0" w:color="auto"/>
          </w:divBdr>
        </w:div>
        <w:div w:id="1669210806">
          <w:marLeft w:val="480"/>
          <w:marRight w:val="0"/>
          <w:marTop w:val="0"/>
          <w:marBottom w:val="0"/>
          <w:divBdr>
            <w:top w:val="none" w:sz="0" w:space="0" w:color="auto"/>
            <w:left w:val="none" w:sz="0" w:space="0" w:color="auto"/>
            <w:bottom w:val="none" w:sz="0" w:space="0" w:color="auto"/>
            <w:right w:val="none" w:sz="0" w:space="0" w:color="auto"/>
          </w:divBdr>
        </w:div>
        <w:div w:id="1678917843">
          <w:marLeft w:val="480"/>
          <w:marRight w:val="0"/>
          <w:marTop w:val="0"/>
          <w:marBottom w:val="0"/>
          <w:divBdr>
            <w:top w:val="none" w:sz="0" w:space="0" w:color="auto"/>
            <w:left w:val="none" w:sz="0" w:space="0" w:color="auto"/>
            <w:bottom w:val="none" w:sz="0" w:space="0" w:color="auto"/>
            <w:right w:val="none" w:sz="0" w:space="0" w:color="auto"/>
          </w:divBdr>
        </w:div>
        <w:div w:id="1719166776">
          <w:marLeft w:val="480"/>
          <w:marRight w:val="0"/>
          <w:marTop w:val="0"/>
          <w:marBottom w:val="0"/>
          <w:divBdr>
            <w:top w:val="none" w:sz="0" w:space="0" w:color="auto"/>
            <w:left w:val="none" w:sz="0" w:space="0" w:color="auto"/>
            <w:bottom w:val="none" w:sz="0" w:space="0" w:color="auto"/>
            <w:right w:val="none" w:sz="0" w:space="0" w:color="auto"/>
          </w:divBdr>
        </w:div>
        <w:div w:id="1729454437">
          <w:marLeft w:val="480"/>
          <w:marRight w:val="0"/>
          <w:marTop w:val="0"/>
          <w:marBottom w:val="0"/>
          <w:divBdr>
            <w:top w:val="none" w:sz="0" w:space="0" w:color="auto"/>
            <w:left w:val="none" w:sz="0" w:space="0" w:color="auto"/>
            <w:bottom w:val="none" w:sz="0" w:space="0" w:color="auto"/>
            <w:right w:val="none" w:sz="0" w:space="0" w:color="auto"/>
          </w:divBdr>
        </w:div>
        <w:div w:id="1760255686">
          <w:marLeft w:val="480"/>
          <w:marRight w:val="0"/>
          <w:marTop w:val="0"/>
          <w:marBottom w:val="0"/>
          <w:divBdr>
            <w:top w:val="none" w:sz="0" w:space="0" w:color="auto"/>
            <w:left w:val="none" w:sz="0" w:space="0" w:color="auto"/>
            <w:bottom w:val="none" w:sz="0" w:space="0" w:color="auto"/>
            <w:right w:val="none" w:sz="0" w:space="0" w:color="auto"/>
          </w:divBdr>
        </w:div>
        <w:div w:id="1821998475">
          <w:marLeft w:val="480"/>
          <w:marRight w:val="0"/>
          <w:marTop w:val="0"/>
          <w:marBottom w:val="0"/>
          <w:divBdr>
            <w:top w:val="none" w:sz="0" w:space="0" w:color="auto"/>
            <w:left w:val="none" w:sz="0" w:space="0" w:color="auto"/>
            <w:bottom w:val="none" w:sz="0" w:space="0" w:color="auto"/>
            <w:right w:val="none" w:sz="0" w:space="0" w:color="auto"/>
          </w:divBdr>
        </w:div>
        <w:div w:id="1872185655">
          <w:marLeft w:val="480"/>
          <w:marRight w:val="0"/>
          <w:marTop w:val="0"/>
          <w:marBottom w:val="0"/>
          <w:divBdr>
            <w:top w:val="none" w:sz="0" w:space="0" w:color="auto"/>
            <w:left w:val="none" w:sz="0" w:space="0" w:color="auto"/>
            <w:bottom w:val="none" w:sz="0" w:space="0" w:color="auto"/>
            <w:right w:val="none" w:sz="0" w:space="0" w:color="auto"/>
          </w:divBdr>
        </w:div>
        <w:div w:id="1903785533">
          <w:marLeft w:val="480"/>
          <w:marRight w:val="0"/>
          <w:marTop w:val="0"/>
          <w:marBottom w:val="0"/>
          <w:divBdr>
            <w:top w:val="none" w:sz="0" w:space="0" w:color="auto"/>
            <w:left w:val="none" w:sz="0" w:space="0" w:color="auto"/>
            <w:bottom w:val="none" w:sz="0" w:space="0" w:color="auto"/>
            <w:right w:val="none" w:sz="0" w:space="0" w:color="auto"/>
          </w:divBdr>
        </w:div>
        <w:div w:id="1969697620">
          <w:marLeft w:val="480"/>
          <w:marRight w:val="0"/>
          <w:marTop w:val="0"/>
          <w:marBottom w:val="0"/>
          <w:divBdr>
            <w:top w:val="none" w:sz="0" w:space="0" w:color="auto"/>
            <w:left w:val="none" w:sz="0" w:space="0" w:color="auto"/>
            <w:bottom w:val="none" w:sz="0" w:space="0" w:color="auto"/>
            <w:right w:val="none" w:sz="0" w:space="0" w:color="auto"/>
          </w:divBdr>
        </w:div>
        <w:div w:id="1971400264">
          <w:marLeft w:val="480"/>
          <w:marRight w:val="0"/>
          <w:marTop w:val="0"/>
          <w:marBottom w:val="0"/>
          <w:divBdr>
            <w:top w:val="none" w:sz="0" w:space="0" w:color="auto"/>
            <w:left w:val="none" w:sz="0" w:space="0" w:color="auto"/>
            <w:bottom w:val="none" w:sz="0" w:space="0" w:color="auto"/>
            <w:right w:val="none" w:sz="0" w:space="0" w:color="auto"/>
          </w:divBdr>
        </w:div>
        <w:div w:id="1991908128">
          <w:marLeft w:val="480"/>
          <w:marRight w:val="0"/>
          <w:marTop w:val="0"/>
          <w:marBottom w:val="0"/>
          <w:divBdr>
            <w:top w:val="none" w:sz="0" w:space="0" w:color="auto"/>
            <w:left w:val="none" w:sz="0" w:space="0" w:color="auto"/>
            <w:bottom w:val="none" w:sz="0" w:space="0" w:color="auto"/>
            <w:right w:val="none" w:sz="0" w:space="0" w:color="auto"/>
          </w:divBdr>
        </w:div>
        <w:div w:id="1996059485">
          <w:marLeft w:val="480"/>
          <w:marRight w:val="0"/>
          <w:marTop w:val="0"/>
          <w:marBottom w:val="0"/>
          <w:divBdr>
            <w:top w:val="none" w:sz="0" w:space="0" w:color="auto"/>
            <w:left w:val="none" w:sz="0" w:space="0" w:color="auto"/>
            <w:bottom w:val="none" w:sz="0" w:space="0" w:color="auto"/>
            <w:right w:val="none" w:sz="0" w:space="0" w:color="auto"/>
          </w:divBdr>
        </w:div>
        <w:div w:id="2044287928">
          <w:marLeft w:val="480"/>
          <w:marRight w:val="0"/>
          <w:marTop w:val="0"/>
          <w:marBottom w:val="0"/>
          <w:divBdr>
            <w:top w:val="none" w:sz="0" w:space="0" w:color="auto"/>
            <w:left w:val="none" w:sz="0" w:space="0" w:color="auto"/>
            <w:bottom w:val="none" w:sz="0" w:space="0" w:color="auto"/>
            <w:right w:val="none" w:sz="0" w:space="0" w:color="auto"/>
          </w:divBdr>
        </w:div>
        <w:div w:id="2083334039">
          <w:marLeft w:val="480"/>
          <w:marRight w:val="0"/>
          <w:marTop w:val="0"/>
          <w:marBottom w:val="0"/>
          <w:divBdr>
            <w:top w:val="none" w:sz="0" w:space="0" w:color="auto"/>
            <w:left w:val="none" w:sz="0" w:space="0" w:color="auto"/>
            <w:bottom w:val="none" w:sz="0" w:space="0" w:color="auto"/>
            <w:right w:val="none" w:sz="0" w:space="0" w:color="auto"/>
          </w:divBdr>
        </w:div>
        <w:div w:id="2085762841">
          <w:marLeft w:val="480"/>
          <w:marRight w:val="0"/>
          <w:marTop w:val="0"/>
          <w:marBottom w:val="0"/>
          <w:divBdr>
            <w:top w:val="none" w:sz="0" w:space="0" w:color="auto"/>
            <w:left w:val="none" w:sz="0" w:space="0" w:color="auto"/>
            <w:bottom w:val="none" w:sz="0" w:space="0" w:color="auto"/>
            <w:right w:val="none" w:sz="0" w:space="0" w:color="auto"/>
          </w:divBdr>
        </w:div>
        <w:div w:id="2104185402">
          <w:marLeft w:val="480"/>
          <w:marRight w:val="0"/>
          <w:marTop w:val="0"/>
          <w:marBottom w:val="0"/>
          <w:divBdr>
            <w:top w:val="none" w:sz="0" w:space="0" w:color="auto"/>
            <w:left w:val="none" w:sz="0" w:space="0" w:color="auto"/>
            <w:bottom w:val="none" w:sz="0" w:space="0" w:color="auto"/>
            <w:right w:val="none" w:sz="0" w:space="0" w:color="auto"/>
          </w:divBdr>
        </w:div>
        <w:div w:id="2106151874">
          <w:marLeft w:val="480"/>
          <w:marRight w:val="0"/>
          <w:marTop w:val="0"/>
          <w:marBottom w:val="0"/>
          <w:divBdr>
            <w:top w:val="none" w:sz="0" w:space="0" w:color="auto"/>
            <w:left w:val="none" w:sz="0" w:space="0" w:color="auto"/>
            <w:bottom w:val="none" w:sz="0" w:space="0" w:color="auto"/>
            <w:right w:val="none" w:sz="0" w:space="0" w:color="auto"/>
          </w:divBdr>
        </w:div>
        <w:div w:id="2115057994">
          <w:marLeft w:val="480"/>
          <w:marRight w:val="0"/>
          <w:marTop w:val="0"/>
          <w:marBottom w:val="0"/>
          <w:divBdr>
            <w:top w:val="none" w:sz="0" w:space="0" w:color="auto"/>
            <w:left w:val="none" w:sz="0" w:space="0" w:color="auto"/>
            <w:bottom w:val="none" w:sz="0" w:space="0" w:color="auto"/>
            <w:right w:val="none" w:sz="0" w:space="0" w:color="auto"/>
          </w:divBdr>
        </w:div>
        <w:div w:id="2128963465">
          <w:marLeft w:val="480"/>
          <w:marRight w:val="0"/>
          <w:marTop w:val="0"/>
          <w:marBottom w:val="0"/>
          <w:divBdr>
            <w:top w:val="none" w:sz="0" w:space="0" w:color="auto"/>
            <w:left w:val="none" w:sz="0" w:space="0" w:color="auto"/>
            <w:bottom w:val="none" w:sz="0" w:space="0" w:color="auto"/>
            <w:right w:val="none" w:sz="0" w:space="0" w:color="auto"/>
          </w:divBdr>
        </w:div>
      </w:divsChild>
    </w:div>
    <w:div w:id="1566142031">
      <w:bodyDiv w:val="1"/>
      <w:marLeft w:val="0"/>
      <w:marRight w:val="0"/>
      <w:marTop w:val="0"/>
      <w:marBottom w:val="0"/>
      <w:divBdr>
        <w:top w:val="none" w:sz="0" w:space="0" w:color="auto"/>
        <w:left w:val="none" w:sz="0" w:space="0" w:color="auto"/>
        <w:bottom w:val="none" w:sz="0" w:space="0" w:color="auto"/>
        <w:right w:val="none" w:sz="0" w:space="0" w:color="auto"/>
      </w:divBdr>
      <w:divsChild>
        <w:div w:id="52630650">
          <w:marLeft w:val="480"/>
          <w:marRight w:val="0"/>
          <w:marTop w:val="0"/>
          <w:marBottom w:val="0"/>
          <w:divBdr>
            <w:top w:val="none" w:sz="0" w:space="0" w:color="auto"/>
            <w:left w:val="none" w:sz="0" w:space="0" w:color="auto"/>
            <w:bottom w:val="none" w:sz="0" w:space="0" w:color="auto"/>
            <w:right w:val="none" w:sz="0" w:space="0" w:color="auto"/>
          </w:divBdr>
        </w:div>
        <w:div w:id="70741515">
          <w:marLeft w:val="480"/>
          <w:marRight w:val="0"/>
          <w:marTop w:val="0"/>
          <w:marBottom w:val="0"/>
          <w:divBdr>
            <w:top w:val="none" w:sz="0" w:space="0" w:color="auto"/>
            <w:left w:val="none" w:sz="0" w:space="0" w:color="auto"/>
            <w:bottom w:val="none" w:sz="0" w:space="0" w:color="auto"/>
            <w:right w:val="none" w:sz="0" w:space="0" w:color="auto"/>
          </w:divBdr>
        </w:div>
        <w:div w:id="166947796">
          <w:marLeft w:val="480"/>
          <w:marRight w:val="0"/>
          <w:marTop w:val="0"/>
          <w:marBottom w:val="0"/>
          <w:divBdr>
            <w:top w:val="none" w:sz="0" w:space="0" w:color="auto"/>
            <w:left w:val="none" w:sz="0" w:space="0" w:color="auto"/>
            <w:bottom w:val="none" w:sz="0" w:space="0" w:color="auto"/>
            <w:right w:val="none" w:sz="0" w:space="0" w:color="auto"/>
          </w:divBdr>
        </w:div>
        <w:div w:id="169952899">
          <w:marLeft w:val="480"/>
          <w:marRight w:val="0"/>
          <w:marTop w:val="0"/>
          <w:marBottom w:val="0"/>
          <w:divBdr>
            <w:top w:val="none" w:sz="0" w:space="0" w:color="auto"/>
            <w:left w:val="none" w:sz="0" w:space="0" w:color="auto"/>
            <w:bottom w:val="none" w:sz="0" w:space="0" w:color="auto"/>
            <w:right w:val="none" w:sz="0" w:space="0" w:color="auto"/>
          </w:divBdr>
        </w:div>
        <w:div w:id="232357090">
          <w:marLeft w:val="480"/>
          <w:marRight w:val="0"/>
          <w:marTop w:val="0"/>
          <w:marBottom w:val="0"/>
          <w:divBdr>
            <w:top w:val="none" w:sz="0" w:space="0" w:color="auto"/>
            <w:left w:val="none" w:sz="0" w:space="0" w:color="auto"/>
            <w:bottom w:val="none" w:sz="0" w:space="0" w:color="auto"/>
            <w:right w:val="none" w:sz="0" w:space="0" w:color="auto"/>
          </w:divBdr>
        </w:div>
        <w:div w:id="274025122">
          <w:marLeft w:val="480"/>
          <w:marRight w:val="0"/>
          <w:marTop w:val="0"/>
          <w:marBottom w:val="0"/>
          <w:divBdr>
            <w:top w:val="none" w:sz="0" w:space="0" w:color="auto"/>
            <w:left w:val="none" w:sz="0" w:space="0" w:color="auto"/>
            <w:bottom w:val="none" w:sz="0" w:space="0" w:color="auto"/>
            <w:right w:val="none" w:sz="0" w:space="0" w:color="auto"/>
          </w:divBdr>
        </w:div>
        <w:div w:id="276721401">
          <w:marLeft w:val="480"/>
          <w:marRight w:val="0"/>
          <w:marTop w:val="0"/>
          <w:marBottom w:val="0"/>
          <w:divBdr>
            <w:top w:val="none" w:sz="0" w:space="0" w:color="auto"/>
            <w:left w:val="none" w:sz="0" w:space="0" w:color="auto"/>
            <w:bottom w:val="none" w:sz="0" w:space="0" w:color="auto"/>
            <w:right w:val="none" w:sz="0" w:space="0" w:color="auto"/>
          </w:divBdr>
        </w:div>
        <w:div w:id="283269613">
          <w:marLeft w:val="480"/>
          <w:marRight w:val="0"/>
          <w:marTop w:val="0"/>
          <w:marBottom w:val="0"/>
          <w:divBdr>
            <w:top w:val="none" w:sz="0" w:space="0" w:color="auto"/>
            <w:left w:val="none" w:sz="0" w:space="0" w:color="auto"/>
            <w:bottom w:val="none" w:sz="0" w:space="0" w:color="auto"/>
            <w:right w:val="none" w:sz="0" w:space="0" w:color="auto"/>
          </w:divBdr>
        </w:div>
        <w:div w:id="421147243">
          <w:marLeft w:val="480"/>
          <w:marRight w:val="0"/>
          <w:marTop w:val="0"/>
          <w:marBottom w:val="0"/>
          <w:divBdr>
            <w:top w:val="none" w:sz="0" w:space="0" w:color="auto"/>
            <w:left w:val="none" w:sz="0" w:space="0" w:color="auto"/>
            <w:bottom w:val="none" w:sz="0" w:space="0" w:color="auto"/>
            <w:right w:val="none" w:sz="0" w:space="0" w:color="auto"/>
          </w:divBdr>
        </w:div>
        <w:div w:id="425619524">
          <w:marLeft w:val="480"/>
          <w:marRight w:val="0"/>
          <w:marTop w:val="0"/>
          <w:marBottom w:val="0"/>
          <w:divBdr>
            <w:top w:val="none" w:sz="0" w:space="0" w:color="auto"/>
            <w:left w:val="none" w:sz="0" w:space="0" w:color="auto"/>
            <w:bottom w:val="none" w:sz="0" w:space="0" w:color="auto"/>
            <w:right w:val="none" w:sz="0" w:space="0" w:color="auto"/>
          </w:divBdr>
        </w:div>
        <w:div w:id="463812552">
          <w:marLeft w:val="480"/>
          <w:marRight w:val="0"/>
          <w:marTop w:val="0"/>
          <w:marBottom w:val="0"/>
          <w:divBdr>
            <w:top w:val="none" w:sz="0" w:space="0" w:color="auto"/>
            <w:left w:val="none" w:sz="0" w:space="0" w:color="auto"/>
            <w:bottom w:val="none" w:sz="0" w:space="0" w:color="auto"/>
            <w:right w:val="none" w:sz="0" w:space="0" w:color="auto"/>
          </w:divBdr>
        </w:div>
        <w:div w:id="561452135">
          <w:marLeft w:val="480"/>
          <w:marRight w:val="0"/>
          <w:marTop w:val="0"/>
          <w:marBottom w:val="0"/>
          <w:divBdr>
            <w:top w:val="none" w:sz="0" w:space="0" w:color="auto"/>
            <w:left w:val="none" w:sz="0" w:space="0" w:color="auto"/>
            <w:bottom w:val="none" w:sz="0" w:space="0" w:color="auto"/>
            <w:right w:val="none" w:sz="0" w:space="0" w:color="auto"/>
          </w:divBdr>
        </w:div>
        <w:div w:id="568884715">
          <w:marLeft w:val="480"/>
          <w:marRight w:val="0"/>
          <w:marTop w:val="0"/>
          <w:marBottom w:val="0"/>
          <w:divBdr>
            <w:top w:val="none" w:sz="0" w:space="0" w:color="auto"/>
            <w:left w:val="none" w:sz="0" w:space="0" w:color="auto"/>
            <w:bottom w:val="none" w:sz="0" w:space="0" w:color="auto"/>
            <w:right w:val="none" w:sz="0" w:space="0" w:color="auto"/>
          </w:divBdr>
        </w:div>
        <w:div w:id="596984532">
          <w:marLeft w:val="480"/>
          <w:marRight w:val="0"/>
          <w:marTop w:val="0"/>
          <w:marBottom w:val="0"/>
          <w:divBdr>
            <w:top w:val="none" w:sz="0" w:space="0" w:color="auto"/>
            <w:left w:val="none" w:sz="0" w:space="0" w:color="auto"/>
            <w:bottom w:val="none" w:sz="0" w:space="0" w:color="auto"/>
            <w:right w:val="none" w:sz="0" w:space="0" w:color="auto"/>
          </w:divBdr>
        </w:div>
        <w:div w:id="632296327">
          <w:marLeft w:val="480"/>
          <w:marRight w:val="0"/>
          <w:marTop w:val="0"/>
          <w:marBottom w:val="0"/>
          <w:divBdr>
            <w:top w:val="none" w:sz="0" w:space="0" w:color="auto"/>
            <w:left w:val="none" w:sz="0" w:space="0" w:color="auto"/>
            <w:bottom w:val="none" w:sz="0" w:space="0" w:color="auto"/>
            <w:right w:val="none" w:sz="0" w:space="0" w:color="auto"/>
          </w:divBdr>
        </w:div>
        <w:div w:id="642540597">
          <w:marLeft w:val="480"/>
          <w:marRight w:val="0"/>
          <w:marTop w:val="0"/>
          <w:marBottom w:val="0"/>
          <w:divBdr>
            <w:top w:val="none" w:sz="0" w:space="0" w:color="auto"/>
            <w:left w:val="none" w:sz="0" w:space="0" w:color="auto"/>
            <w:bottom w:val="none" w:sz="0" w:space="0" w:color="auto"/>
            <w:right w:val="none" w:sz="0" w:space="0" w:color="auto"/>
          </w:divBdr>
        </w:div>
        <w:div w:id="645086642">
          <w:marLeft w:val="480"/>
          <w:marRight w:val="0"/>
          <w:marTop w:val="0"/>
          <w:marBottom w:val="0"/>
          <w:divBdr>
            <w:top w:val="none" w:sz="0" w:space="0" w:color="auto"/>
            <w:left w:val="none" w:sz="0" w:space="0" w:color="auto"/>
            <w:bottom w:val="none" w:sz="0" w:space="0" w:color="auto"/>
            <w:right w:val="none" w:sz="0" w:space="0" w:color="auto"/>
          </w:divBdr>
        </w:div>
        <w:div w:id="679041211">
          <w:marLeft w:val="480"/>
          <w:marRight w:val="0"/>
          <w:marTop w:val="0"/>
          <w:marBottom w:val="0"/>
          <w:divBdr>
            <w:top w:val="none" w:sz="0" w:space="0" w:color="auto"/>
            <w:left w:val="none" w:sz="0" w:space="0" w:color="auto"/>
            <w:bottom w:val="none" w:sz="0" w:space="0" w:color="auto"/>
            <w:right w:val="none" w:sz="0" w:space="0" w:color="auto"/>
          </w:divBdr>
        </w:div>
        <w:div w:id="699935889">
          <w:marLeft w:val="480"/>
          <w:marRight w:val="0"/>
          <w:marTop w:val="0"/>
          <w:marBottom w:val="0"/>
          <w:divBdr>
            <w:top w:val="none" w:sz="0" w:space="0" w:color="auto"/>
            <w:left w:val="none" w:sz="0" w:space="0" w:color="auto"/>
            <w:bottom w:val="none" w:sz="0" w:space="0" w:color="auto"/>
            <w:right w:val="none" w:sz="0" w:space="0" w:color="auto"/>
          </w:divBdr>
        </w:div>
        <w:div w:id="803696598">
          <w:marLeft w:val="480"/>
          <w:marRight w:val="0"/>
          <w:marTop w:val="0"/>
          <w:marBottom w:val="0"/>
          <w:divBdr>
            <w:top w:val="none" w:sz="0" w:space="0" w:color="auto"/>
            <w:left w:val="none" w:sz="0" w:space="0" w:color="auto"/>
            <w:bottom w:val="none" w:sz="0" w:space="0" w:color="auto"/>
            <w:right w:val="none" w:sz="0" w:space="0" w:color="auto"/>
          </w:divBdr>
        </w:div>
        <w:div w:id="892235049">
          <w:marLeft w:val="480"/>
          <w:marRight w:val="0"/>
          <w:marTop w:val="0"/>
          <w:marBottom w:val="0"/>
          <w:divBdr>
            <w:top w:val="none" w:sz="0" w:space="0" w:color="auto"/>
            <w:left w:val="none" w:sz="0" w:space="0" w:color="auto"/>
            <w:bottom w:val="none" w:sz="0" w:space="0" w:color="auto"/>
            <w:right w:val="none" w:sz="0" w:space="0" w:color="auto"/>
          </w:divBdr>
        </w:div>
        <w:div w:id="945192602">
          <w:marLeft w:val="480"/>
          <w:marRight w:val="0"/>
          <w:marTop w:val="0"/>
          <w:marBottom w:val="0"/>
          <w:divBdr>
            <w:top w:val="none" w:sz="0" w:space="0" w:color="auto"/>
            <w:left w:val="none" w:sz="0" w:space="0" w:color="auto"/>
            <w:bottom w:val="none" w:sz="0" w:space="0" w:color="auto"/>
            <w:right w:val="none" w:sz="0" w:space="0" w:color="auto"/>
          </w:divBdr>
        </w:div>
        <w:div w:id="957446502">
          <w:marLeft w:val="480"/>
          <w:marRight w:val="0"/>
          <w:marTop w:val="0"/>
          <w:marBottom w:val="0"/>
          <w:divBdr>
            <w:top w:val="none" w:sz="0" w:space="0" w:color="auto"/>
            <w:left w:val="none" w:sz="0" w:space="0" w:color="auto"/>
            <w:bottom w:val="none" w:sz="0" w:space="0" w:color="auto"/>
            <w:right w:val="none" w:sz="0" w:space="0" w:color="auto"/>
          </w:divBdr>
        </w:div>
        <w:div w:id="988679608">
          <w:marLeft w:val="480"/>
          <w:marRight w:val="0"/>
          <w:marTop w:val="0"/>
          <w:marBottom w:val="0"/>
          <w:divBdr>
            <w:top w:val="none" w:sz="0" w:space="0" w:color="auto"/>
            <w:left w:val="none" w:sz="0" w:space="0" w:color="auto"/>
            <w:bottom w:val="none" w:sz="0" w:space="0" w:color="auto"/>
            <w:right w:val="none" w:sz="0" w:space="0" w:color="auto"/>
          </w:divBdr>
        </w:div>
        <w:div w:id="1073629149">
          <w:marLeft w:val="480"/>
          <w:marRight w:val="0"/>
          <w:marTop w:val="0"/>
          <w:marBottom w:val="0"/>
          <w:divBdr>
            <w:top w:val="none" w:sz="0" w:space="0" w:color="auto"/>
            <w:left w:val="none" w:sz="0" w:space="0" w:color="auto"/>
            <w:bottom w:val="none" w:sz="0" w:space="0" w:color="auto"/>
            <w:right w:val="none" w:sz="0" w:space="0" w:color="auto"/>
          </w:divBdr>
        </w:div>
        <w:div w:id="1079448924">
          <w:marLeft w:val="480"/>
          <w:marRight w:val="0"/>
          <w:marTop w:val="0"/>
          <w:marBottom w:val="0"/>
          <w:divBdr>
            <w:top w:val="none" w:sz="0" w:space="0" w:color="auto"/>
            <w:left w:val="none" w:sz="0" w:space="0" w:color="auto"/>
            <w:bottom w:val="none" w:sz="0" w:space="0" w:color="auto"/>
            <w:right w:val="none" w:sz="0" w:space="0" w:color="auto"/>
          </w:divBdr>
        </w:div>
        <w:div w:id="1112238096">
          <w:marLeft w:val="480"/>
          <w:marRight w:val="0"/>
          <w:marTop w:val="0"/>
          <w:marBottom w:val="0"/>
          <w:divBdr>
            <w:top w:val="none" w:sz="0" w:space="0" w:color="auto"/>
            <w:left w:val="none" w:sz="0" w:space="0" w:color="auto"/>
            <w:bottom w:val="none" w:sz="0" w:space="0" w:color="auto"/>
            <w:right w:val="none" w:sz="0" w:space="0" w:color="auto"/>
          </w:divBdr>
        </w:div>
        <w:div w:id="1123963782">
          <w:marLeft w:val="480"/>
          <w:marRight w:val="0"/>
          <w:marTop w:val="0"/>
          <w:marBottom w:val="0"/>
          <w:divBdr>
            <w:top w:val="none" w:sz="0" w:space="0" w:color="auto"/>
            <w:left w:val="none" w:sz="0" w:space="0" w:color="auto"/>
            <w:bottom w:val="none" w:sz="0" w:space="0" w:color="auto"/>
            <w:right w:val="none" w:sz="0" w:space="0" w:color="auto"/>
          </w:divBdr>
        </w:div>
        <w:div w:id="1158349242">
          <w:marLeft w:val="480"/>
          <w:marRight w:val="0"/>
          <w:marTop w:val="0"/>
          <w:marBottom w:val="0"/>
          <w:divBdr>
            <w:top w:val="none" w:sz="0" w:space="0" w:color="auto"/>
            <w:left w:val="none" w:sz="0" w:space="0" w:color="auto"/>
            <w:bottom w:val="none" w:sz="0" w:space="0" w:color="auto"/>
            <w:right w:val="none" w:sz="0" w:space="0" w:color="auto"/>
          </w:divBdr>
        </w:div>
        <w:div w:id="1213083149">
          <w:marLeft w:val="480"/>
          <w:marRight w:val="0"/>
          <w:marTop w:val="0"/>
          <w:marBottom w:val="0"/>
          <w:divBdr>
            <w:top w:val="none" w:sz="0" w:space="0" w:color="auto"/>
            <w:left w:val="none" w:sz="0" w:space="0" w:color="auto"/>
            <w:bottom w:val="none" w:sz="0" w:space="0" w:color="auto"/>
            <w:right w:val="none" w:sz="0" w:space="0" w:color="auto"/>
          </w:divBdr>
        </w:div>
        <w:div w:id="1265847625">
          <w:marLeft w:val="480"/>
          <w:marRight w:val="0"/>
          <w:marTop w:val="0"/>
          <w:marBottom w:val="0"/>
          <w:divBdr>
            <w:top w:val="none" w:sz="0" w:space="0" w:color="auto"/>
            <w:left w:val="none" w:sz="0" w:space="0" w:color="auto"/>
            <w:bottom w:val="none" w:sz="0" w:space="0" w:color="auto"/>
            <w:right w:val="none" w:sz="0" w:space="0" w:color="auto"/>
          </w:divBdr>
        </w:div>
        <w:div w:id="1292781353">
          <w:marLeft w:val="480"/>
          <w:marRight w:val="0"/>
          <w:marTop w:val="0"/>
          <w:marBottom w:val="0"/>
          <w:divBdr>
            <w:top w:val="none" w:sz="0" w:space="0" w:color="auto"/>
            <w:left w:val="none" w:sz="0" w:space="0" w:color="auto"/>
            <w:bottom w:val="none" w:sz="0" w:space="0" w:color="auto"/>
            <w:right w:val="none" w:sz="0" w:space="0" w:color="auto"/>
          </w:divBdr>
        </w:div>
        <w:div w:id="1326015167">
          <w:marLeft w:val="480"/>
          <w:marRight w:val="0"/>
          <w:marTop w:val="0"/>
          <w:marBottom w:val="0"/>
          <w:divBdr>
            <w:top w:val="none" w:sz="0" w:space="0" w:color="auto"/>
            <w:left w:val="none" w:sz="0" w:space="0" w:color="auto"/>
            <w:bottom w:val="none" w:sz="0" w:space="0" w:color="auto"/>
            <w:right w:val="none" w:sz="0" w:space="0" w:color="auto"/>
          </w:divBdr>
        </w:div>
        <w:div w:id="1328510374">
          <w:marLeft w:val="480"/>
          <w:marRight w:val="0"/>
          <w:marTop w:val="0"/>
          <w:marBottom w:val="0"/>
          <w:divBdr>
            <w:top w:val="none" w:sz="0" w:space="0" w:color="auto"/>
            <w:left w:val="none" w:sz="0" w:space="0" w:color="auto"/>
            <w:bottom w:val="none" w:sz="0" w:space="0" w:color="auto"/>
            <w:right w:val="none" w:sz="0" w:space="0" w:color="auto"/>
          </w:divBdr>
        </w:div>
        <w:div w:id="1335497140">
          <w:marLeft w:val="480"/>
          <w:marRight w:val="0"/>
          <w:marTop w:val="0"/>
          <w:marBottom w:val="0"/>
          <w:divBdr>
            <w:top w:val="none" w:sz="0" w:space="0" w:color="auto"/>
            <w:left w:val="none" w:sz="0" w:space="0" w:color="auto"/>
            <w:bottom w:val="none" w:sz="0" w:space="0" w:color="auto"/>
            <w:right w:val="none" w:sz="0" w:space="0" w:color="auto"/>
          </w:divBdr>
        </w:div>
        <w:div w:id="1342001488">
          <w:marLeft w:val="480"/>
          <w:marRight w:val="0"/>
          <w:marTop w:val="0"/>
          <w:marBottom w:val="0"/>
          <w:divBdr>
            <w:top w:val="none" w:sz="0" w:space="0" w:color="auto"/>
            <w:left w:val="none" w:sz="0" w:space="0" w:color="auto"/>
            <w:bottom w:val="none" w:sz="0" w:space="0" w:color="auto"/>
            <w:right w:val="none" w:sz="0" w:space="0" w:color="auto"/>
          </w:divBdr>
        </w:div>
        <w:div w:id="1384594346">
          <w:marLeft w:val="480"/>
          <w:marRight w:val="0"/>
          <w:marTop w:val="0"/>
          <w:marBottom w:val="0"/>
          <w:divBdr>
            <w:top w:val="none" w:sz="0" w:space="0" w:color="auto"/>
            <w:left w:val="none" w:sz="0" w:space="0" w:color="auto"/>
            <w:bottom w:val="none" w:sz="0" w:space="0" w:color="auto"/>
            <w:right w:val="none" w:sz="0" w:space="0" w:color="auto"/>
          </w:divBdr>
        </w:div>
        <w:div w:id="1420828718">
          <w:marLeft w:val="480"/>
          <w:marRight w:val="0"/>
          <w:marTop w:val="0"/>
          <w:marBottom w:val="0"/>
          <w:divBdr>
            <w:top w:val="none" w:sz="0" w:space="0" w:color="auto"/>
            <w:left w:val="none" w:sz="0" w:space="0" w:color="auto"/>
            <w:bottom w:val="none" w:sz="0" w:space="0" w:color="auto"/>
            <w:right w:val="none" w:sz="0" w:space="0" w:color="auto"/>
          </w:divBdr>
        </w:div>
        <w:div w:id="1427843683">
          <w:marLeft w:val="480"/>
          <w:marRight w:val="0"/>
          <w:marTop w:val="0"/>
          <w:marBottom w:val="0"/>
          <w:divBdr>
            <w:top w:val="none" w:sz="0" w:space="0" w:color="auto"/>
            <w:left w:val="none" w:sz="0" w:space="0" w:color="auto"/>
            <w:bottom w:val="none" w:sz="0" w:space="0" w:color="auto"/>
            <w:right w:val="none" w:sz="0" w:space="0" w:color="auto"/>
          </w:divBdr>
        </w:div>
        <w:div w:id="1435982526">
          <w:marLeft w:val="480"/>
          <w:marRight w:val="0"/>
          <w:marTop w:val="0"/>
          <w:marBottom w:val="0"/>
          <w:divBdr>
            <w:top w:val="none" w:sz="0" w:space="0" w:color="auto"/>
            <w:left w:val="none" w:sz="0" w:space="0" w:color="auto"/>
            <w:bottom w:val="none" w:sz="0" w:space="0" w:color="auto"/>
            <w:right w:val="none" w:sz="0" w:space="0" w:color="auto"/>
          </w:divBdr>
        </w:div>
        <w:div w:id="1702052491">
          <w:marLeft w:val="480"/>
          <w:marRight w:val="0"/>
          <w:marTop w:val="0"/>
          <w:marBottom w:val="0"/>
          <w:divBdr>
            <w:top w:val="none" w:sz="0" w:space="0" w:color="auto"/>
            <w:left w:val="none" w:sz="0" w:space="0" w:color="auto"/>
            <w:bottom w:val="none" w:sz="0" w:space="0" w:color="auto"/>
            <w:right w:val="none" w:sz="0" w:space="0" w:color="auto"/>
          </w:divBdr>
        </w:div>
        <w:div w:id="1744180754">
          <w:marLeft w:val="480"/>
          <w:marRight w:val="0"/>
          <w:marTop w:val="0"/>
          <w:marBottom w:val="0"/>
          <w:divBdr>
            <w:top w:val="none" w:sz="0" w:space="0" w:color="auto"/>
            <w:left w:val="none" w:sz="0" w:space="0" w:color="auto"/>
            <w:bottom w:val="none" w:sz="0" w:space="0" w:color="auto"/>
            <w:right w:val="none" w:sz="0" w:space="0" w:color="auto"/>
          </w:divBdr>
        </w:div>
        <w:div w:id="1746300656">
          <w:marLeft w:val="480"/>
          <w:marRight w:val="0"/>
          <w:marTop w:val="0"/>
          <w:marBottom w:val="0"/>
          <w:divBdr>
            <w:top w:val="none" w:sz="0" w:space="0" w:color="auto"/>
            <w:left w:val="none" w:sz="0" w:space="0" w:color="auto"/>
            <w:bottom w:val="none" w:sz="0" w:space="0" w:color="auto"/>
            <w:right w:val="none" w:sz="0" w:space="0" w:color="auto"/>
          </w:divBdr>
        </w:div>
        <w:div w:id="1775398281">
          <w:marLeft w:val="480"/>
          <w:marRight w:val="0"/>
          <w:marTop w:val="0"/>
          <w:marBottom w:val="0"/>
          <w:divBdr>
            <w:top w:val="none" w:sz="0" w:space="0" w:color="auto"/>
            <w:left w:val="none" w:sz="0" w:space="0" w:color="auto"/>
            <w:bottom w:val="none" w:sz="0" w:space="0" w:color="auto"/>
            <w:right w:val="none" w:sz="0" w:space="0" w:color="auto"/>
          </w:divBdr>
        </w:div>
        <w:div w:id="1809739455">
          <w:marLeft w:val="480"/>
          <w:marRight w:val="0"/>
          <w:marTop w:val="0"/>
          <w:marBottom w:val="0"/>
          <w:divBdr>
            <w:top w:val="none" w:sz="0" w:space="0" w:color="auto"/>
            <w:left w:val="none" w:sz="0" w:space="0" w:color="auto"/>
            <w:bottom w:val="none" w:sz="0" w:space="0" w:color="auto"/>
            <w:right w:val="none" w:sz="0" w:space="0" w:color="auto"/>
          </w:divBdr>
        </w:div>
        <w:div w:id="1858688048">
          <w:marLeft w:val="480"/>
          <w:marRight w:val="0"/>
          <w:marTop w:val="0"/>
          <w:marBottom w:val="0"/>
          <w:divBdr>
            <w:top w:val="none" w:sz="0" w:space="0" w:color="auto"/>
            <w:left w:val="none" w:sz="0" w:space="0" w:color="auto"/>
            <w:bottom w:val="none" w:sz="0" w:space="0" w:color="auto"/>
            <w:right w:val="none" w:sz="0" w:space="0" w:color="auto"/>
          </w:divBdr>
        </w:div>
        <w:div w:id="1868055083">
          <w:marLeft w:val="480"/>
          <w:marRight w:val="0"/>
          <w:marTop w:val="0"/>
          <w:marBottom w:val="0"/>
          <w:divBdr>
            <w:top w:val="none" w:sz="0" w:space="0" w:color="auto"/>
            <w:left w:val="none" w:sz="0" w:space="0" w:color="auto"/>
            <w:bottom w:val="none" w:sz="0" w:space="0" w:color="auto"/>
            <w:right w:val="none" w:sz="0" w:space="0" w:color="auto"/>
          </w:divBdr>
        </w:div>
        <w:div w:id="1872106720">
          <w:marLeft w:val="480"/>
          <w:marRight w:val="0"/>
          <w:marTop w:val="0"/>
          <w:marBottom w:val="0"/>
          <w:divBdr>
            <w:top w:val="none" w:sz="0" w:space="0" w:color="auto"/>
            <w:left w:val="none" w:sz="0" w:space="0" w:color="auto"/>
            <w:bottom w:val="none" w:sz="0" w:space="0" w:color="auto"/>
            <w:right w:val="none" w:sz="0" w:space="0" w:color="auto"/>
          </w:divBdr>
        </w:div>
        <w:div w:id="1912958095">
          <w:marLeft w:val="480"/>
          <w:marRight w:val="0"/>
          <w:marTop w:val="0"/>
          <w:marBottom w:val="0"/>
          <w:divBdr>
            <w:top w:val="none" w:sz="0" w:space="0" w:color="auto"/>
            <w:left w:val="none" w:sz="0" w:space="0" w:color="auto"/>
            <w:bottom w:val="none" w:sz="0" w:space="0" w:color="auto"/>
            <w:right w:val="none" w:sz="0" w:space="0" w:color="auto"/>
          </w:divBdr>
        </w:div>
        <w:div w:id="1946426333">
          <w:marLeft w:val="480"/>
          <w:marRight w:val="0"/>
          <w:marTop w:val="0"/>
          <w:marBottom w:val="0"/>
          <w:divBdr>
            <w:top w:val="none" w:sz="0" w:space="0" w:color="auto"/>
            <w:left w:val="none" w:sz="0" w:space="0" w:color="auto"/>
            <w:bottom w:val="none" w:sz="0" w:space="0" w:color="auto"/>
            <w:right w:val="none" w:sz="0" w:space="0" w:color="auto"/>
          </w:divBdr>
        </w:div>
        <w:div w:id="1952475883">
          <w:marLeft w:val="480"/>
          <w:marRight w:val="0"/>
          <w:marTop w:val="0"/>
          <w:marBottom w:val="0"/>
          <w:divBdr>
            <w:top w:val="none" w:sz="0" w:space="0" w:color="auto"/>
            <w:left w:val="none" w:sz="0" w:space="0" w:color="auto"/>
            <w:bottom w:val="none" w:sz="0" w:space="0" w:color="auto"/>
            <w:right w:val="none" w:sz="0" w:space="0" w:color="auto"/>
          </w:divBdr>
        </w:div>
        <w:div w:id="1986616007">
          <w:marLeft w:val="480"/>
          <w:marRight w:val="0"/>
          <w:marTop w:val="0"/>
          <w:marBottom w:val="0"/>
          <w:divBdr>
            <w:top w:val="none" w:sz="0" w:space="0" w:color="auto"/>
            <w:left w:val="none" w:sz="0" w:space="0" w:color="auto"/>
            <w:bottom w:val="none" w:sz="0" w:space="0" w:color="auto"/>
            <w:right w:val="none" w:sz="0" w:space="0" w:color="auto"/>
          </w:divBdr>
        </w:div>
        <w:div w:id="1987969445">
          <w:marLeft w:val="480"/>
          <w:marRight w:val="0"/>
          <w:marTop w:val="0"/>
          <w:marBottom w:val="0"/>
          <w:divBdr>
            <w:top w:val="none" w:sz="0" w:space="0" w:color="auto"/>
            <w:left w:val="none" w:sz="0" w:space="0" w:color="auto"/>
            <w:bottom w:val="none" w:sz="0" w:space="0" w:color="auto"/>
            <w:right w:val="none" w:sz="0" w:space="0" w:color="auto"/>
          </w:divBdr>
        </w:div>
        <w:div w:id="1993485516">
          <w:marLeft w:val="480"/>
          <w:marRight w:val="0"/>
          <w:marTop w:val="0"/>
          <w:marBottom w:val="0"/>
          <w:divBdr>
            <w:top w:val="none" w:sz="0" w:space="0" w:color="auto"/>
            <w:left w:val="none" w:sz="0" w:space="0" w:color="auto"/>
            <w:bottom w:val="none" w:sz="0" w:space="0" w:color="auto"/>
            <w:right w:val="none" w:sz="0" w:space="0" w:color="auto"/>
          </w:divBdr>
        </w:div>
        <w:div w:id="2043942246">
          <w:marLeft w:val="480"/>
          <w:marRight w:val="0"/>
          <w:marTop w:val="0"/>
          <w:marBottom w:val="0"/>
          <w:divBdr>
            <w:top w:val="none" w:sz="0" w:space="0" w:color="auto"/>
            <w:left w:val="none" w:sz="0" w:space="0" w:color="auto"/>
            <w:bottom w:val="none" w:sz="0" w:space="0" w:color="auto"/>
            <w:right w:val="none" w:sz="0" w:space="0" w:color="auto"/>
          </w:divBdr>
        </w:div>
        <w:div w:id="2056998496">
          <w:marLeft w:val="480"/>
          <w:marRight w:val="0"/>
          <w:marTop w:val="0"/>
          <w:marBottom w:val="0"/>
          <w:divBdr>
            <w:top w:val="none" w:sz="0" w:space="0" w:color="auto"/>
            <w:left w:val="none" w:sz="0" w:space="0" w:color="auto"/>
            <w:bottom w:val="none" w:sz="0" w:space="0" w:color="auto"/>
            <w:right w:val="none" w:sz="0" w:space="0" w:color="auto"/>
          </w:divBdr>
        </w:div>
        <w:div w:id="2059550248">
          <w:marLeft w:val="480"/>
          <w:marRight w:val="0"/>
          <w:marTop w:val="0"/>
          <w:marBottom w:val="0"/>
          <w:divBdr>
            <w:top w:val="none" w:sz="0" w:space="0" w:color="auto"/>
            <w:left w:val="none" w:sz="0" w:space="0" w:color="auto"/>
            <w:bottom w:val="none" w:sz="0" w:space="0" w:color="auto"/>
            <w:right w:val="none" w:sz="0" w:space="0" w:color="auto"/>
          </w:divBdr>
        </w:div>
        <w:div w:id="2089841481">
          <w:marLeft w:val="480"/>
          <w:marRight w:val="0"/>
          <w:marTop w:val="0"/>
          <w:marBottom w:val="0"/>
          <w:divBdr>
            <w:top w:val="none" w:sz="0" w:space="0" w:color="auto"/>
            <w:left w:val="none" w:sz="0" w:space="0" w:color="auto"/>
            <w:bottom w:val="none" w:sz="0" w:space="0" w:color="auto"/>
            <w:right w:val="none" w:sz="0" w:space="0" w:color="auto"/>
          </w:divBdr>
        </w:div>
        <w:div w:id="2095084676">
          <w:marLeft w:val="480"/>
          <w:marRight w:val="0"/>
          <w:marTop w:val="0"/>
          <w:marBottom w:val="0"/>
          <w:divBdr>
            <w:top w:val="none" w:sz="0" w:space="0" w:color="auto"/>
            <w:left w:val="none" w:sz="0" w:space="0" w:color="auto"/>
            <w:bottom w:val="none" w:sz="0" w:space="0" w:color="auto"/>
            <w:right w:val="none" w:sz="0" w:space="0" w:color="auto"/>
          </w:divBdr>
        </w:div>
        <w:div w:id="2101676085">
          <w:marLeft w:val="480"/>
          <w:marRight w:val="0"/>
          <w:marTop w:val="0"/>
          <w:marBottom w:val="0"/>
          <w:divBdr>
            <w:top w:val="none" w:sz="0" w:space="0" w:color="auto"/>
            <w:left w:val="none" w:sz="0" w:space="0" w:color="auto"/>
            <w:bottom w:val="none" w:sz="0" w:space="0" w:color="auto"/>
            <w:right w:val="none" w:sz="0" w:space="0" w:color="auto"/>
          </w:divBdr>
        </w:div>
      </w:divsChild>
    </w:div>
    <w:div w:id="1581981408">
      <w:bodyDiv w:val="1"/>
      <w:marLeft w:val="0"/>
      <w:marRight w:val="0"/>
      <w:marTop w:val="0"/>
      <w:marBottom w:val="0"/>
      <w:divBdr>
        <w:top w:val="none" w:sz="0" w:space="0" w:color="auto"/>
        <w:left w:val="none" w:sz="0" w:space="0" w:color="auto"/>
        <w:bottom w:val="none" w:sz="0" w:space="0" w:color="auto"/>
        <w:right w:val="none" w:sz="0" w:space="0" w:color="auto"/>
      </w:divBdr>
      <w:divsChild>
        <w:div w:id="60251653">
          <w:marLeft w:val="480"/>
          <w:marRight w:val="0"/>
          <w:marTop w:val="0"/>
          <w:marBottom w:val="0"/>
          <w:divBdr>
            <w:top w:val="none" w:sz="0" w:space="0" w:color="auto"/>
            <w:left w:val="none" w:sz="0" w:space="0" w:color="auto"/>
            <w:bottom w:val="none" w:sz="0" w:space="0" w:color="auto"/>
            <w:right w:val="none" w:sz="0" w:space="0" w:color="auto"/>
          </w:divBdr>
        </w:div>
        <w:div w:id="73867544">
          <w:marLeft w:val="480"/>
          <w:marRight w:val="0"/>
          <w:marTop w:val="0"/>
          <w:marBottom w:val="0"/>
          <w:divBdr>
            <w:top w:val="none" w:sz="0" w:space="0" w:color="auto"/>
            <w:left w:val="none" w:sz="0" w:space="0" w:color="auto"/>
            <w:bottom w:val="none" w:sz="0" w:space="0" w:color="auto"/>
            <w:right w:val="none" w:sz="0" w:space="0" w:color="auto"/>
          </w:divBdr>
        </w:div>
        <w:div w:id="147866814">
          <w:marLeft w:val="480"/>
          <w:marRight w:val="0"/>
          <w:marTop w:val="0"/>
          <w:marBottom w:val="0"/>
          <w:divBdr>
            <w:top w:val="none" w:sz="0" w:space="0" w:color="auto"/>
            <w:left w:val="none" w:sz="0" w:space="0" w:color="auto"/>
            <w:bottom w:val="none" w:sz="0" w:space="0" w:color="auto"/>
            <w:right w:val="none" w:sz="0" w:space="0" w:color="auto"/>
          </w:divBdr>
        </w:div>
        <w:div w:id="172380695">
          <w:marLeft w:val="480"/>
          <w:marRight w:val="0"/>
          <w:marTop w:val="0"/>
          <w:marBottom w:val="0"/>
          <w:divBdr>
            <w:top w:val="none" w:sz="0" w:space="0" w:color="auto"/>
            <w:left w:val="none" w:sz="0" w:space="0" w:color="auto"/>
            <w:bottom w:val="none" w:sz="0" w:space="0" w:color="auto"/>
            <w:right w:val="none" w:sz="0" w:space="0" w:color="auto"/>
          </w:divBdr>
        </w:div>
        <w:div w:id="191773502">
          <w:marLeft w:val="480"/>
          <w:marRight w:val="0"/>
          <w:marTop w:val="0"/>
          <w:marBottom w:val="0"/>
          <w:divBdr>
            <w:top w:val="none" w:sz="0" w:space="0" w:color="auto"/>
            <w:left w:val="none" w:sz="0" w:space="0" w:color="auto"/>
            <w:bottom w:val="none" w:sz="0" w:space="0" w:color="auto"/>
            <w:right w:val="none" w:sz="0" w:space="0" w:color="auto"/>
          </w:divBdr>
        </w:div>
        <w:div w:id="225071629">
          <w:marLeft w:val="480"/>
          <w:marRight w:val="0"/>
          <w:marTop w:val="0"/>
          <w:marBottom w:val="0"/>
          <w:divBdr>
            <w:top w:val="none" w:sz="0" w:space="0" w:color="auto"/>
            <w:left w:val="none" w:sz="0" w:space="0" w:color="auto"/>
            <w:bottom w:val="none" w:sz="0" w:space="0" w:color="auto"/>
            <w:right w:val="none" w:sz="0" w:space="0" w:color="auto"/>
          </w:divBdr>
        </w:div>
        <w:div w:id="260181971">
          <w:marLeft w:val="480"/>
          <w:marRight w:val="0"/>
          <w:marTop w:val="0"/>
          <w:marBottom w:val="0"/>
          <w:divBdr>
            <w:top w:val="none" w:sz="0" w:space="0" w:color="auto"/>
            <w:left w:val="none" w:sz="0" w:space="0" w:color="auto"/>
            <w:bottom w:val="none" w:sz="0" w:space="0" w:color="auto"/>
            <w:right w:val="none" w:sz="0" w:space="0" w:color="auto"/>
          </w:divBdr>
        </w:div>
        <w:div w:id="267546232">
          <w:marLeft w:val="480"/>
          <w:marRight w:val="0"/>
          <w:marTop w:val="0"/>
          <w:marBottom w:val="0"/>
          <w:divBdr>
            <w:top w:val="none" w:sz="0" w:space="0" w:color="auto"/>
            <w:left w:val="none" w:sz="0" w:space="0" w:color="auto"/>
            <w:bottom w:val="none" w:sz="0" w:space="0" w:color="auto"/>
            <w:right w:val="none" w:sz="0" w:space="0" w:color="auto"/>
          </w:divBdr>
        </w:div>
        <w:div w:id="274482972">
          <w:marLeft w:val="480"/>
          <w:marRight w:val="0"/>
          <w:marTop w:val="0"/>
          <w:marBottom w:val="0"/>
          <w:divBdr>
            <w:top w:val="none" w:sz="0" w:space="0" w:color="auto"/>
            <w:left w:val="none" w:sz="0" w:space="0" w:color="auto"/>
            <w:bottom w:val="none" w:sz="0" w:space="0" w:color="auto"/>
            <w:right w:val="none" w:sz="0" w:space="0" w:color="auto"/>
          </w:divBdr>
        </w:div>
        <w:div w:id="283004324">
          <w:marLeft w:val="480"/>
          <w:marRight w:val="0"/>
          <w:marTop w:val="0"/>
          <w:marBottom w:val="0"/>
          <w:divBdr>
            <w:top w:val="none" w:sz="0" w:space="0" w:color="auto"/>
            <w:left w:val="none" w:sz="0" w:space="0" w:color="auto"/>
            <w:bottom w:val="none" w:sz="0" w:space="0" w:color="auto"/>
            <w:right w:val="none" w:sz="0" w:space="0" w:color="auto"/>
          </w:divBdr>
        </w:div>
        <w:div w:id="292751671">
          <w:marLeft w:val="480"/>
          <w:marRight w:val="0"/>
          <w:marTop w:val="0"/>
          <w:marBottom w:val="0"/>
          <w:divBdr>
            <w:top w:val="none" w:sz="0" w:space="0" w:color="auto"/>
            <w:left w:val="none" w:sz="0" w:space="0" w:color="auto"/>
            <w:bottom w:val="none" w:sz="0" w:space="0" w:color="auto"/>
            <w:right w:val="none" w:sz="0" w:space="0" w:color="auto"/>
          </w:divBdr>
        </w:div>
        <w:div w:id="366830590">
          <w:marLeft w:val="480"/>
          <w:marRight w:val="0"/>
          <w:marTop w:val="0"/>
          <w:marBottom w:val="0"/>
          <w:divBdr>
            <w:top w:val="none" w:sz="0" w:space="0" w:color="auto"/>
            <w:left w:val="none" w:sz="0" w:space="0" w:color="auto"/>
            <w:bottom w:val="none" w:sz="0" w:space="0" w:color="auto"/>
            <w:right w:val="none" w:sz="0" w:space="0" w:color="auto"/>
          </w:divBdr>
        </w:div>
        <w:div w:id="388042168">
          <w:marLeft w:val="480"/>
          <w:marRight w:val="0"/>
          <w:marTop w:val="0"/>
          <w:marBottom w:val="0"/>
          <w:divBdr>
            <w:top w:val="none" w:sz="0" w:space="0" w:color="auto"/>
            <w:left w:val="none" w:sz="0" w:space="0" w:color="auto"/>
            <w:bottom w:val="none" w:sz="0" w:space="0" w:color="auto"/>
            <w:right w:val="none" w:sz="0" w:space="0" w:color="auto"/>
          </w:divBdr>
        </w:div>
        <w:div w:id="456990902">
          <w:marLeft w:val="480"/>
          <w:marRight w:val="0"/>
          <w:marTop w:val="0"/>
          <w:marBottom w:val="0"/>
          <w:divBdr>
            <w:top w:val="none" w:sz="0" w:space="0" w:color="auto"/>
            <w:left w:val="none" w:sz="0" w:space="0" w:color="auto"/>
            <w:bottom w:val="none" w:sz="0" w:space="0" w:color="auto"/>
            <w:right w:val="none" w:sz="0" w:space="0" w:color="auto"/>
          </w:divBdr>
        </w:div>
        <w:div w:id="489518699">
          <w:marLeft w:val="480"/>
          <w:marRight w:val="0"/>
          <w:marTop w:val="0"/>
          <w:marBottom w:val="0"/>
          <w:divBdr>
            <w:top w:val="none" w:sz="0" w:space="0" w:color="auto"/>
            <w:left w:val="none" w:sz="0" w:space="0" w:color="auto"/>
            <w:bottom w:val="none" w:sz="0" w:space="0" w:color="auto"/>
            <w:right w:val="none" w:sz="0" w:space="0" w:color="auto"/>
          </w:divBdr>
        </w:div>
        <w:div w:id="491331307">
          <w:marLeft w:val="480"/>
          <w:marRight w:val="0"/>
          <w:marTop w:val="0"/>
          <w:marBottom w:val="0"/>
          <w:divBdr>
            <w:top w:val="none" w:sz="0" w:space="0" w:color="auto"/>
            <w:left w:val="none" w:sz="0" w:space="0" w:color="auto"/>
            <w:bottom w:val="none" w:sz="0" w:space="0" w:color="auto"/>
            <w:right w:val="none" w:sz="0" w:space="0" w:color="auto"/>
          </w:divBdr>
        </w:div>
        <w:div w:id="493186744">
          <w:marLeft w:val="480"/>
          <w:marRight w:val="0"/>
          <w:marTop w:val="0"/>
          <w:marBottom w:val="0"/>
          <w:divBdr>
            <w:top w:val="none" w:sz="0" w:space="0" w:color="auto"/>
            <w:left w:val="none" w:sz="0" w:space="0" w:color="auto"/>
            <w:bottom w:val="none" w:sz="0" w:space="0" w:color="auto"/>
            <w:right w:val="none" w:sz="0" w:space="0" w:color="auto"/>
          </w:divBdr>
        </w:div>
        <w:div w:id="498690178">
          <w:marLeft w:val="480"/>
          <w:marRight w:val="0"/>
          <w:marTop w:val="0"/>
          <w:marBottom w:val="0"/>
          <w:divBdr>
            <w:top w:val="none" w:sz="0" w:space="0" w:color="auto"/>
            <w:left w:val="none" w:sz="0" w:space="0" w:color="auto"/>
            <w:bottom w:val="none" w:sz="0" w:space="0" w:color="auto"/>
            <w:right w:val="none" w:sz="0" w:space="0" w:color="auto"/>
          </w:divBdr>
        </w:div>
        <w:div w:id="507333090">
          <w:marLeft w:val="480"/>
          <w:marRight w:val="0"/>
          <w:marTop w:val="0"/>
          <w:marBottom w:val="0"/>
          <w:divBdr>
            <w:top w:val="none" w:sz="0" w:space="0" w:color="auto"/>
            <w:left w:val="none" w:sz="0" w:space="0" w:color="auto"/>
            <w:bottom w:val="none" w:sz="0" w:space="0" w:color="auto"/>
            <w:right w:val="none" w:sz="0" w:space="0" w:color="auto"/>
          </w:divBdr>
        </w:div>
        <w:div w:id="514729757">
          <w:marLeft w:val="480"/>
          <w:marRight w:val="0"/>
          <w:marTop w:val="0"/>
          <w:marBottom w:val="0"/>
          <w:divBdr>
            <w:top w:val="none" w:sz="0" w:space="0" w:color="auto"/>
            <w:left w:val="none" w:sz="0" w:space="0" w:color="auto"/>
            <w:bottom w:val="none" w:sz="0" w:space="0" w:color="auto"/>
            <w:right w:val="none" w:sz="0" w:space="0" w:color="auto"/>
          </w:divBdr>
        </w:div>
        <w:div w:id="516621111">
          <w:marLeft w:val="480"/>
          <w:marRight w:val="0"/>
          <w:marTop w:val="0"/>
          <w:marBottom w:val="0"/>
          <w:divBdr>
            <w:top w:val="none" w:sz="0" w:space="0" w:color="auto"/>
            <w:left w:val="none" w:sz="0" w:space="0" w:color="auto"/>
            <w:bottom w:val="none" w:sz="0" w:space="0" w:color="auto"/>
            <w:right w:val="none" w:sz="0" w:space="0" w:color="auto"/>
          </w:divBdr>
        </w:div>
        <w:div w:id="517813275">
          <w:marLeft w:val="480"/>
          <w:marRight w:val="0"/>
          <w:marTop w:val="0"/>
          <w:marBottom w:val="0"/>
          <w:divBdr>
            <w:top w:val="none" w:sz="0" w:space="0" w:color="auto"/>
            <w:left w:val="none" w:sz="0" w:space="0" w:color="auto"/>
            <w:bottom w:val="none" w:sz="0" w:space="0" w:color="auto"/>
            <w:right w:val="none" w:sz="0" w:space="0" w:color="auto"/>
          </w:divBdr>
        </w:div>
        <w:div w:id="564339460">
          <w:marLeft w:val="480"/>
          <w:marRight w:val="0"/>
          <w:marTop w:val="0"/>
          <w:marBottom w:val="0"/>
          <w:divBdr>
            <w:top w:val="none" w:sz="0" w:space="0" w:color="auto"/>
            <w:left w:val="none" w:sz="0" w:space="0" w:color="auto"/>
            <w:bottom w:val="none" w:sz="0" w:space="0" w:color="auto"/>
            <w:right w:val="none" w:sz="0" w:space="0" w:color="auto"/>
          </w:divBdr>
        </w:div>
        <w:div w:id="565261368">
          <w:marLeft w:val="480"/>
          <w:marRight w:val="0"/>
          <w:marTop w:val="0"/>
          <w:marBottom w:val="0"/>
          <w:divBdr>
            <w:top w:val="none" w:sz="0" w:space="0" w:color="auto"/>
            <w:left w:val="none" w:sz="0" w:space="0" w:color="auto"/>
            <w:bottom w:val="none" w:sz="0" w:space="0" w:color="auto"/>
            <w:right w:val="none" w:sz="0" w:space="0" w:color="auto"/>
          </w:divBdr>
        </w:div>
        <w:div w:id="575746907">
          <w:marLeft w:val="480"/>
          <w:marRight w:val="0"/>
          <w:marTop w:val="0"/>
          <w:marBottom w:val="0"/>
          <w:divBdr>
            <w:top w:val="none" w:sz="0" w:space="0" w:color="auto"/>
            <w:left w:val="none" w:sz="0" w:space="0" w:color="auto"/>
            <w:bottom w:val="none" w:sz="0" w:space="0" w:color="auto"/>
            <w:right w:val="none" w:sz="0" w:space="0" w:color="auto"/>
          </w:divBdr>
        </w:div>
        <w:div w:id="595330262">
          <w:marLeft w:val="480"/>
          <w:marRight w:val="0"/>
          <w:marTop w:val="0"/>
          <w:marBottom w:val="0"/>
          <w:divBdr>
            <w:top w:val="none" w:sz="0" w:space="0" w:color="auto"/>
            <w:left w:val="none" w:sz="0" w:space="0" w:color="auto"/>
            <w:bottom w:val="none" w:sz="0" w:space="0" w:color="auto"/>
            <w:right w:val="none" w:sz="0" w:space="0" w:color="auto"/>
          </w:divBdr>
        </w:div>
        <w:div w:id="605235303">
          <w:marLeft w:val="480"/>
          <w:marRight w:val="0"/>
          <w:marTop w:val="0"/>
          <w:marBottom w:val="0"/>
          <w:divBdr>
            <w:top w:val="none" w:sz="0" w:space="0" w:color="auto"/>
            <w:left w:val="none" w:sz="0" w:space="0" w:color="auto"/>
            <w:bottom w:val="none" w:sz="0" w:space="0" w:color="auto"/>
            <w:right w:val="none" w:sz="0" w:space="0" w:color="auto"/>
          </w:divBdr>
        </w:div>
        <w:div w:id="607278005">
          <w:marLeft w:val="480"/>
          <w:marRight w:val="0"/>
          <w:marTop w:val="0"/>
          <w:marBottom w:val="0"/>
          <w:divBdr>
            <w:top w:val="none" w:sz="0" w:space="0" w:color="auto"/>
            <w:left w:val="none" w:sz="0" w:space="0" w:color="auto"/>
            <w:bottom w:val="none" w:sz="0" w:space="0" w:color="auto"/>
            <w:right w:val="none" w:sz="0" w:space="0" w:color="auto"/>
          </w:divBdr>
        </w:div>
        <w:div w:id="608968706">
          <w:marLeft w:val="480"/>
          <w:marRight w:val="0"/>
          <w:marTop w:val="0"/>
          <w:marBottom w:val="0"/>
          <w:divBdr>
            <w:top w:val="none" w:sz="0" w:space="0" w:color="auto"/>
            <w:left w:val="none" w:sz="0" w:space="0" w:color="auto"/>
            <w:bottom w:val="none" w:sz="0" w:space="0" w:color="auto"/>
            <w:right w:val="none" w:sz="0" w:space="0" w:color="auto"/>
          </w:divBdr>
        </w:div>
        <w:div w:id="619334724">
          <w:marLeft w:val="480"/>
          <w:marRight w:val="0"/>
          <w:marTop w:val="0"/>
          <w:marBottom w:val="0"/>
          <w:divBdr>
            <w:top w:val="none" w:sz="0" w:space="0" w:color="auto"/>
            <w:left w:val="none" w:sz="0" w:space="0" w:color="auto"/>
            <w:bottom w:val="none" w:sz="0" w:space="0" w:color="auto"/>
            <w:right w:val="none" w:sz="0" w:space="0" w:color="auto"/>
          </w:divBdr>
        </w:div>
        <w:div w:id="688532627">
          <w:marLeft w:val="480"/>
          <w:marRight w:val="0"/>
          <w:marTop w:val="0"/>
          <w:marBottom w:val="0"/>
          <w:divBdr>
            <w:top w:val="none" w:sz="0" w:space="0" w:color="auto"/>
            <w:left w:val="none" w:sz="0" w:space="0" w:color="auto"/>
            <w:bottom w:val="none" w:sz="0" w:space="0" w:color="auto"/>
            <w:right w:val="none" w:sz="0" w:space="0" w:color="auto"/>
          </w:divBdr>
        </w:div>
        <w:div w:id="693502138">
          <w:marLeft w:val="480"/>
          <w:marRight w:val="0"/>
          <w:marTop w:val="0"/>
          <w:marBottom w:val="0"/>
          <w:divBdr>
            <w:top w:val="none" w:sz="0" w:space="0" w:color="auto"/>
            <w:left w:val="none" w:sz="0" w:space="0" w:color="auto"/>
            <w:bottom w:val="none" w:sz="0" w:space="0" w:color="auto"/>
            <w:right w:val="none" w:sz="0" w:space="0" w:color="auto"/>
          </w:divBdr>
        </w:div>
        <w:div w:id="723993723">
          <w:marLeft w:val="480"/>
          <w:marRight w:val="0"/>
          <w:marTop w:val="0"/>
          <w:marBottom w:val="0"/>
          <w:divBdr>
            <w:top w:val="none" w:sz="0" w:space="0" w:color="auto"/>
            <w:left w:val="none" w:sz="0" w:space="0" w:color="auto"/>
            <w:bottom w:val="none" w:sz="0" w:space="0" w:color="auto"/>
            <w:right w:val="none" w:sz="0" w:space="0" w:color="auto"/>
          </w:divBdr>
        </w:div>
        <w:div w:id="783618377">
          <w:marLeft w:val="480"/>
          <w:marRight w:val="0"/>
          <w:marTop w:val="0"/>
          <w:marBottom w:val="0"/>
          <w:divBdr>
            <w:top w:val="none" w:sz="0" w:space="0" w:color="auto"/>
            <w:left w:val="none" w:sz="0" w:space="0" w:color="auto"/>
            <w:bottom w:val="none" w:sz="0" w:space="0" w:color="auto"/>
            <w:right w:val="none" w:sz="0" w:space="0" w:color="auto"/>
          </w:divBdr>
        </w:div>
        <w:div w:id="806624752">
          <w:marLeft w:val="480"/>
          <w:marRight w:val="0"/>
          <w:marTop w:val="0"/>
          <w:marBottom w:val="0"/>
          <w:divBdr>
            <w:top w:val="none" w:sz="0" w:space="0" w:color="auto"/>
            <w:left w:val="none" w:sz="0" w:space="0" w:color="auto"/>
            <w:bottom w:val="none" w:sz="0" w:space="0" w:color="auto"/>
            <w:right w:val="none" w:sz="0" w:space="0" w:color="auto"/>
          </w:divBdr>
        </w:div>
        <w:div w:id="812675687">
          <w:marLeft w:val="480"/>
          <w:marRight w:val="0"/>
          <w:marTop w:val="0"/>
          <w:marBottom w:val="0"/>
          <w:divBdr>
            <w:top w:val="none" w:sz="0" w:space="0" w:color="auto"/>
            <w:left w:val="none" w:sz="0" w:space="0" w:color="auto"/>
            <w:bottom w:val="none" w:sz="0" w:space="0" w:color="auto"/>
            <w:right w:val="none" w:sz="0" w:space="0" w:color="auto"/>
          </w:divBdr>
        </w:div>
        <w:div w:id="908422642">
          <w:marLeft w:val="480"/>
          <w:marRight w:val="0"/>
          <w:marTop w:val="0"/>
          <w:marBottom w:val="0"/>
          <w:divBdr>
            <w:top w:val="none" w:sz="0" w:space="0" w:color="auto"/>
            <w:left w:val="none" w:sz="0" w:space="0" w:color="auto"/>
            <w:bottom w:val="none" w:sz="0" w:space="0" w:color="auto"/>
            <w:right w:val="none" w:sz="0" w:space="0" w:color="auto"/>
          </w:divBdr>
        </w:div>
        <w:div w:id="936869511">
          <w:marLeft w:val="480"/>
          <w:marRight w:val="0"/>
          <w:marTop w:val="0"/>
          <w:marBottom w:val="0"/>
          <w:divBdr>
            <w:top w:val="none" w:sz="0" w:space="0" w:color="auto"/>
            <w:left w:val="none" w:sz="0" w:space="0" w:color="auto"/>
            <w:bottom w:val="none" w:sz="0" w:space="0" w:color="auto"/>
            <w:right w:val="none" w:sz="0" w:space="0" w:color="auto"/>
          </w:divBdr>
        </w:div>
        <w:div w:id="943462806">
          <w:marLeft w:val="480"/>
          <w:marRight w:val="0"/>
          <w:marTop w:val="0"/>
          <w:marBottom w:val="0"/>
          <w:divBdr>
            <w:top w:val="none" w:sz="0" w:space="0" w:color="auto"/>
            <w:left w:val="none" w:sz="0" w:space="0" w:color="auto"/>
            <w:bottom w:val="none" w:sz="0" w:space="0" w:color="auto"/>
            <w:right w:val="none" w:sz="0" w:space="0" w:color="auto"/>
          </w:divBdr>
        </w:div>
        <w:div w:id="996154399">
          <w:marLeft w:val="480"/>
          <w:marRight w:val="0"/>
          <w:marTop w:val="0"/>
          <w:marBottom w:val="0"/>
          <w:divBdr>
            <w:top w:val="none" w:sz="0" w:space="0" w:color="auto"/>
            <w:left w:val="none" w:sz="0" w:space="0" w:color="auto"/>
            <w:bottom w:val="none" w:sz="0" w:space="0" w:color="auto"/>
            <w:right w:val="none" w:sz="0" w:space="0" w:color="auto"/>
          </w:divBdr>
        </w:div>
        <w:div w:id="1016345999">
          <w:marLeft w:val="480"/>
          <w:marRight w:val="0"/>
          <w:marTop w:val="0"/>
          <w:marBottom w:val="0"/>
          <w:divBdr>
            <w:top w:val="none" w:sz="0" w:space="0" w:color="auto"/>
            <w:left w:val="none" w:sz="0" w:space="0" w:color="auto"/>
            <w:bottom w:val="none" w:sz="0" w:space="0" w:color="auto"/>
            <w:right w:val="none" w:sz="0" w:space="0" w:color="auto"/>
          </w:divBdr>
        </w:div>
        <w:div w:id="1125734170">
          <w:marLeft w:val="480"/>
          <w:marRight w:val="0"/>
          <w:marTop w:val="0"/>
          <w:marBottom w:val="0"/>
          <w:divBdr>
            <w:top w:val="none" w:sz="0" w:space="0" w:color="auto"/>
            <w:left w:val="none" w:sz="0" w:space="0" w:color="auto"/>
            <w:bottom w:val="none" w:sz="0" w:space="0" w:color="auto"/>
            <w:right w:val="none" w:sz="0" w:space="0" w:color="auto"/>
          </w:divBdr>
        </w:div>
        <w:div w:id="1130975014">
          <w:marLeft w:val="480"/>
          <w:marRight w:val="0"/>
          <w:marTop w:val="0"/>
          <w:marBottom w:val="0"/>
          <w:divBdr>
            <w:top w:val="none" w:sz="0" w:space="0" w:color="auto"/>
            <w:left w:val="none" w:sz="0" w:space="0" w:color="auto"/>
            <w:bottom w:val="none" w:sz="0" w:space="0" w:color="auto"/>
            <w:right w:val="none" w:sz="0" w:space="0" w:color="auto"/>
          </w:divBdr>
        </w:div>
        <w:div w:id="1148597396">
          <w:marLeft w:val="480"/>
          <w:marRight w:val="0"/>
          <w:marTop w:val="0"/>
          <w:marBottom w:val="0"/>
          <w:divBdr>
            <w:top w:val="none" w:sz="0" w:space="0" w:color="auto"/>
            <w:left w:val="none" w:sz="0" w:space="0" w:color="auto"/>
            <w:bottom w:val="none" w:sz="0" w:space="0" w:color="auto"/>
            <w:right w:val="none" w:sz="0" w:space="0" w:color="auto"/>
          </w:divBdr>
        </w:div>
        <w:div w:id="1298148519">
          <w:marLeft w:val="480"/>
          <w:marRight w:val="0"/>
          <w:marTop w:val="0"/>
          <w:marBottom w:val="0"/>
          <w:divBdr>
            <w:top w:val="none" w:sz="0" w:space="0" w:color="auto"/>
            <w:left w:val="none" w:sz="0" w:space="0" w:color="auto"/>
            <w:bottom w:val="none" w:sz="0" w:space="0" w:color="auto"/>
            <w:right w:val="none" w:sz="0" w:space="0" w:color="auto"/>
          </w:divBdr>
        </w:div>
        <w:div w:id="1332177811">
          <w:marLeft w:val="480"/>
          <w:marRight w:val="0"/>
          <w:marTop w:val="0"/>
          <w:marBottom w:val="0"/>
          <w:divBdr>
            <w:top w:val="none" w:sz="0" w:space="0" w:color="auto"/>
            <w:left w:val="none" w:sz="0" w:space="0" w:color="auto"/>
            <w:bottom w:val="none" w:sz="0" w:space="0" w:color="auto"/>
            <w:right w:val="none" w:sz="0" w:space="0" w:color="auto"/>
          </w:divBdr>
        </w:div>
        <w:div w:id="1351105794">
          <w:marLeft w:val="480"/>
          <w:marRight w:val="0"/>
          <w:marTop w:val="0"/>
          <w:marBottom w:val="0"/>
          <w:divBdr>
            <w:top w:val="none" w:sz="0" w:space="0" w:color="auto"/>
            <w:left w:val="none" w:sz="0" w:space="0" w:color="auto"/>
            <w:bottom w:val="none" w:sz="0" w:space="0" w:color="auto"/>
            <w:right w:val="none" w:sz="0" w:space="0" w:color="auto"/>
          </w:divBdr>
        </w:div>
        <w:div w:id="1381443041">
          <w:marLeft w:val="480"/>
          <w:marRight w:val="0"/>
          <w:marTop w:val="0"/>
          <w:marBottom w:val="0"/>
          <w:divBdr>
            <w:top w:val="none" w:sz="0" w:space="0" w:color="auto"/>
            <w:left w:val="none" w:sz="0" w:space="0" w:color="auto"/>
            <w:bottom w:val="none" w:sz="0" w:space="0" w:color="auto"/>
            <w:right w:val="none" w:sz="0" w:space="0" w:color="auto"/>
          </w:divBdr>
        </w:div>
        <w:div w:id="1402830753">
          <w:marLeft w:val="480"/>
          <w:marRight w:val="0"/>
          <w:marTop w:val="0"/>
          <w:marBottom w:val="0"/>
          <w:divBdr>
            <w:top w:val="none" w:sz="0" w:space="0" w:color="auto"/>
            <w:left w:val="none" w:sz="0" w:space="0" w:color="auto"/>
            <w:bottom w:val="none" w:sz="0" w:space="0" w:color="auto"/>
            <w:right w:val="none" w:sz="0" w:space="0" w:color="auto"/>
          </w:divBdr>
        </w:div>
        <w:div w:id="1433473807">
          <w:marLeft w:val="480"/>
          <w:marRight w:val="0"/>
          <w:marTop w:val="0"/>
          <w:marBottom w:val="0"/>
          <w:divBdr>
            <w:top w:val="none" w:sz="0" w:space="0" w:color="auto"/>
            <w:left w:val="none" w:sz="0" w:space="0" w:color="auto"/>
            <w:bottom w:val="none" w:sz="0" w:space="0" w:color="auto"/>
            <w:right w:val="none" w:sz="0" w:space="0" w:color="auto"/>
          </w:divBdr>
        </w:div>
        <w:div w:id="1453789623">
          <w:marLeft w:val="480"/>
          <w:marRight w:val="0"/>
          <w:marTop w:val="0"/>
          <w:marBottom w:val="0"/>
          <w:divBdr>
            <w:top w:val="none" w:sz="0" w:space="0" w:color="auto"/>
            <w:left w:val="none" w:sz="0" w:space="0" w:color="auto"/>
            <w:bottom w:val="none" w:sz="0" w:space="0" w:color="auto"/>
            <w:right w:val="none" w:sz="0" w:space="0" w:color="auto"/>
          </w:divBdr>
        </w:div>
        <w:div w:id="1487355358">
          <w:marLeft w:val="480"/>
          <w:marRight w:val="0"/>
          <w:marTop w:val="0"/>
          <w:marBottom w:val="0"/>
          <w:divBdr>
            <w:top w:val="none" w:sz="0" w:space="0" w:color="auto"/>
            <w:left w:val="none" w:sz="0" w:space="0" w:color="auto"/>
            <w:bottom w:val="none" w:sz="0" w:space="0" w:color="auto"/>
            <w:right w:val="none" w:sz="0" w:space="0" w:color="auto"/>
          </w:divBdr>
        </w:div>
        <w:div w:id="1566989230">
          <w:marLeft w:val="480"/>
          <w:marRight w:val="0"/>
          <w:marTop w:val="0"/>
          <w:marBottom w:val="0"/>
          <w:divBdr>
            <w:top w:val="none" w:sz="0" w:space="0" w:color="auto"/>
            <w:left w:val="none" w:sz="0" w:space="0" w:color="auto"/>
            <w:bottom w:val="none" w:sz="0" w:space="0" w:color="auto"/>
            <w:right w:val="none" w:sz="0" w:space="0" w:color="auto"/>
          </w:divBdr>
        </w:div>
        <w:div w:id="1591045183">
          <w:marLeft w:val="480"/>
          <w:marRight w:val="0"/>
          <w:marTop w:val="0"/>
          <w:marBottom w:val="0"/>
          <w:divBdr>
            <w:top w:val="none" w:sz="0" w:space="0" w:color="auto"/>
            <w:left w:val="none" w:sz="0" w:space="0" w:color="auto"/>
            <w:bottom w:val="none" w:sz="0" w:space="0" w:color="auto"/>
            <w:right w:val="none" w:sz="0" w:space="0" w:color="auto"/>
          </w:divBdr>
        </w:div>
        <w:div w:id="1610697390">
          <w:marLeft w:val="480"/>
          <w:marRight w:val="0"/>
          <w:marTop w:val="0"/>
          <w:marBottom w:val="0"/>
          <w:divBdr>
            <w:top w:val="none" w:sz="0" w:space="0" w:color="auto"/>
            <w:left w:val="none" w:sz="0" w:space="0" w:color="auto"/>
            <w:bottom w:val="none" w:sz="0" w:space="0" w:color="auto"/>
            <w:right w:val="none" w:sz="0" w:space="0" w:color="auto"/>
          </w:divBdr>
        </w:div>
        <w:div w:id="1620726159">
          <w:marLeft w:val="480"/>
          <w:marRight w:val="0"/>
          <w:marTop w:val="0"/>
          <w:marBottom w:val="0"/>
          <w:divBdr>
            <w:top w:val="none" w:sz="0" w:space="0" w:color="auto"/>
            <w:left w:val="none" w:sz="0" w:space="0" w:color="auto"/>
            <w:bottom w:val="none" w:sz="0" w:space="0" w:color="auto"/>
            <w:right w:val="none" w:sz="0" w:space="0" w:color="auto"/>
          </w:divBdr>
        </w:div>
        <w:div w:id="1632439453">
          <w:marLeft w:val="480"/>
          <w:marRight w:val="0"/>
          <w:marTop w:val="0"/>
          <w:marBottom w:val="0"/>
          <w:divBdr>
            <w:top w:val="none" w:sz="0" w:space="0" w:color="auto"/>
            <w:left w:val="none" w:sz="0" w:space="0" w:color="auto"/>
            <w:bottom w:val="none" w:sz="0" w:space="0" w:color="auto"/>
            <w:right w:val="none" w:sz="0" w:space="0" w:color="auto"/>
          </w:divBdr>
        </w:div>
        <w:div w:id="1681739251">
          <w:marLeft w:val="480"/>
          <w:marRight w:val="0"/>
          <w:marTop w:val="0"/>
          <w:marBottom w:val="0"/>
          <w:divBdr>
            <w:top w:val="none" w:sz="0" w:space="0" w:color="auto"/>
            <w:left w:val="none" w:sz="0" w:space="0" w:color="auto"/>
            <w:bottom w:val="none" w:sz="0" w:space="0" w:color="auto"/>
            <w:right w:val="none" w:sz="0" w:space="0" w:color="auto"/>
          </w:divBdr>
        </w:div>
        <w:div w:id="1695501972">
          <w:marLeft w:val="480"/>
          <w:marRight w:val="0"/>
          <w:marTop w:val="0"/>
          <w:marBottom w:val="0"/>
          <w:divBdr>
            <w:top w:val="none" w:sz="0" w:space="0" w:color="auto"/>
            <w:left w:val="none" w:sz="0" w:space="0" w:color="auto"/>
            <w:bottom w:val="none" w:sz="0" w:space="0" w:color="auto"/>
            <w:right w:val="none" w:sz="0" w:space="0" w:color="auto"/>
          </w:divBdr>
        </w:div>
        <w:div w:id="1786463207">
          <w:marLeft w:val="480"/>
          <w:marRight w:val="0"/>
          <w:marTop w:val="0"/>
          <w:marBottom w:val="0"/>
          <w:divBdr>
            <w:top w:val="none" w:sz="0" w:space="0" w:color="auto"/>
            <w:left w:val="none" w:sz="0" w:space="0" w:color="auto"/>
            <w:bottom w:val="none" w:sz="0" w:space="0" w:color="auto"/>
            <w:right w:val="none" w:sz="0" w:space="0" w:color="auto"/>
          </w:divBdr>
        </w:div>
        <w:div w:id="1788156673">
          <w:marLeft w:val="480"/>
          <w:marRight w:val="0"/>
          <w:marTop w:val="0"/>
          <w:marBottom w:val="0"/>
          <w:divBdr>
            <w:top w:val="none" w:sz="0" w:space="0" w:color="auto"/>
            <w:left w:val="none" w:sz="0" w:space="0" w:color="auto"/>
            <w:bottom w:val="none" w:sz="0" w:space="0" w:color="auto"/>
            <w:right w:val="none" w:sz="0" w:space="0" w:color="auto"/>
          </w:divBdr>
        </w:div>
        <w:div w:id="1822192614">
          <w:marLeft w:val="480"/>
          <w:marRight w:val="0"/>
          <w:marTop w:val="0"/>
          <w:marBottom w:val="0"/>
          <w:divBdr>
            <w:top w:val="none" w:sz="0" w:space="0" w:color="auto"/>
            <w:left w:val="none" w:sz="0" w:space="0" w:color="auto"/>
            <w:bottom w:val="none" w:sz="0" w:space="0" w:color="auto"/>
            <w:right w:val="none" w:sz="0" w:space="0" w:color="auto"/>
          </w:divBdr>
        </w:div>
        <w:div w:id="1838424165">
          <w:marLeft w:val="480"/>
          <w:marRight w:val="0"/>
          <w:marTop w:val="0"/>
          <w:marBottom w:val="0"/>
          <w:divBdr>
            <w:top w:val="none" w:sz="0" w:space="0" w:color="auto"/>
            <w:left w:val="none" w:sz="0" w:space="0" w:color="auto"/>
            <w:bottom w:val="none" w:sz="0" w:space="0" w:color="auto"/>
            <w:right w:val="none" w:sz="0" w:space="0" w:color="auto"/>
          </w:divBdr>
        </w:div>
        <w:div w:id="1844516189">
          <w:marLeft w:val="480"/>
          <w:marRight w:val="0"/>
          <w:marTop w:val="0"/>
          <w:marBottom w:val="0"/>
          <w:divBdr>
            <w:top w:val="none" w:sz="0" w:space="0" w:color="auto"/>
            <w:left w:val="none" w:sz="0" w:space="0" w:color="auto"/>
            <w:bottom w:val="none" w:sz="0" w:space="0" w:color="auto"/>
            <w:right w:val="none" w:sz="0" w:space="0" w:color="auto"/>
          </w:divBdr>
        </w:div>
        <w:div w:id="1865626823">
          <w:marLeft w:val="480"/>
          <w:marRight w:val="0"/>
          <w:marTop w:val="0"/>
          <w:marBottom w:val="0"/>
          <w:divBdr>
            <w:top w:val="none" w:sz="0" w:space="0" w:color="auto"/>
            <w:left w:val="none" w:sz="0" w:space="0" w:color="auto"/>
            <w:bottom w:val="none" w:sz="0" w:space="0" w:color="auto"/>
            <w:right w:val="none" w:sz="0" w:space="0" w:color="auto"/>
          </w:divBdr>
        </w:div>
        <w:div w:id="1874997140">
          <w:marLeft w:val="480"/>
          <w:marRight w:val="0"/>
          <w:marTop w:val="0"/>
          <w:marBottom w:val="0"/>
          <w:divBdr>
            <w:top w:val="none" w:sz="0" w:space="0" w:color="auto"/>
            <w:left w:val="none" w:sz="0" w:space="0" w:color="auto"/>
            <w:bottom w:val="none" w:sz="0" w:space="0" w:color="auto"/>
            <w:right w:val="none" w:sz="0" w:space="0" w:color="auto"/>
          </w:divBdr>
        </w:div>
        <w:div w:id="1881046294">
          <w:marLeft w:val="480"/>
          <w:marRight w:val="0"/>
          <w:marTop w:val="0"/>
          <w:marBottom w:val="0"/>
          <w:divBdr>
            <w:top w:val="none" w:sz="0" w:space="0" w:color="auto"/>
            <w:left w:val="none" w:sz="0" w:space="0" w:color="auto"/>
            <w:bottom w:val="none" w:sz="0" w:space="0" w:color="auto"/>
            <w:right w:val="none" w:sz="0" w:space="0" w:color="auto"/>
          </w:divBdr>
        </w:div>
        <w:div w:id="1884294263">
          <w:marLeft w:val="480"/>
          <w:marRight w:val="0"/>
          <w:marTop w:val="0"/>
          <w:marBottom w:val="0"/>
          <w:divBdr>
            <w:top w:val="none" w:sz="0" w:space="0" w:color="auto"/>
            <w:left w:val="none" w:sz="0" w:space="0" w:color="auto"/>
            <w:bottom w:val="none" w:sz="0" w:space="0" w:color="auto"/>
            <w:right w:val="none" w:sz="0" w:space="0" w:color="auto"/>
          </w:divBdr>
        </w:div>
        <w:div w:id="1958557396">
          <w:marLeft w:val="480"/>
          <w:marRight w:val="0"/>
          <w:marTop w:val="0"/>
          <w:marBottom w:val="0"/>
          <w:divBdr>
            <w:top w:val="none" w:sz="0" w:space="0" w:color="auto"/>
            <w:left w:val="none" w:sz="0" w:space="0" w:color="auto"/>
            <w:bottom w:val="none" w:sz="0" w:space="0" w:color="auto"/>
            <w:right w:val="none" w:sz="0" w:space="0" w:color="auto"/>
          </w:divBdr>
        </w:div>
        <w:div w:id="2002655144">
          <w:marLeft w:val="480"/>
          <w:marRight w:val="0"/>
          <w:marTop w:val="0"/>
          <w:marBottom w:val="0"/>
          <w:divBdr>
            <w:top w:val="none" w:sz="0" w:space="0" w:color="auto"/>
            <w:left w:val="none" w:sz="0" w:space="0" w:color="auto"/>
            <w:bottom w:val="none" w:sz="0" w:space="0" w:color="auto"/>
            <w:right w:val="none" w:sz="0" w:space="0" w:color="auto"/>
          </w:divBdr>
        </w:div>
        <w:div w:id="2023240114">
          <w:marLeft w:val="480"/>
          <w:marRight w:val="0"/>
          <w:marTop w:val="0"/>
          <w:marBottom w:val="0"/>
          <w:divBdr>
            <w:top w:val="none" w:sz="0" w:space="0" w:color="auto"/>
            <w:left w:val="none" w:sz="0" w:space="0" w:color="auto"/>
            <w:bottom w:val="none" w:sz="0" w:space="0" w:color="auto"/>
            <w:right w:val="none" w:sz="0" w:space="0" w:color="auto"/>
          </w:divBdr>
        </w:div>
        <w:div w:id="2029091059">
          <w:marLeft w:val="480"/>
          <w:marRight w:val="0"/>
          <w:marTop w:val="0"/>
          <w:marBottom w:val="0"/>
          <w:divBdr>
            <w:top w:val="none" w:sz="0" w:space="0" w:color="auto"/>
            <w:left w:val="none" w:sz="0" w:space="0" w:color="auto"/>
            <w:bottom w:val="none" w:sz="0" w:space="0" w:color="auto"/>
            <w:right w:val="none" w:sz="0" w:space="0" w:color="auto"/>
          </w:divBdr>
        </w:div>
        <w:div w:id="2038120425">
          <w:marLeft w:val="480"/>
          <w:marRight w:val="0"/>
          <w:marTop w:val="0"/>
          <w:marBottom w:val="0"/>
          <w:divBdr>
            <w:top w:val="none" w:sz="0" w:space="0" w:color="auto"/>
            <w:left w:val="none" w:sz="0" w:space="0" w:color="auto"/>
            <w:bottom w:val="none" w:sz="0" w:space="0" w:color="auto"/>
            <w:right w:val="none" w:sz="0" w:space="0" w:color="auto"/>
          </w:divBdr>
        </w:div>
        <w:div w:id="2039042979">
          <w:marLeft w:val="480"/>
          <w:marRight w:val="0"/>
          <w:marTop w:val="0"/>
          <w:marBottom w:val="0"/>
          <w:divBdr>
            <w:top w:val="none" w:sz="0" w:space="0" w:color="auto"/>
            <w:left w:val="none" w:sz="0" w:space="0" w:color="auto"/>
            <w:bottom w:val="none" w:sz="0" w:space="0" w:color="auto"/>
            <w:right w:val="none" w:sz="0" w:space="0" w:color="auto"/>
          </w:divBdr>
        </w:div>
        <w:div w:id="2051803762">
          <w:marLeft w:val="480"/>
          <w:marRight w:val="0"/>
          <w:marTop w:val="0"/>
          <w:marBottom w:val="0"/>
          <w:divBdr>
            <w:top w:val="none" w:sz="0" w:space="0" w:color="auto"/>
            <w:left w:val="none" w:sz="0" w:space="0" w:color="auto"/>
            <w:bottom w:val="none" w:sz="0" w:space="0" w:color="auto"/>
            <w:right w:val="none" w:sz="0" w:space="0" w:color="auto"/>
          </w:divBdr>
        </w:div>
        <w:div w:id="2107848717">
          <w:marLeft w:val="480"/>
          <w:marRight w:val="0"/>
          <w:marTop w:val="0"/>
          <w:marBottom w:val="0"/>
          <w:divBdr>
            <w:top w:val="none" w:sz="0" w:space="0" w:color="auto"/>
            <w:left w:val="none" w:sz="0" w:space="0" w:color="auto"/>
            <w:bottom w:val="none" w:sz="0" w:space="0" w:color="auto"/>
            <w:right w:val="none" w:sz="0" w:space="0" w:color="auto"/>
          </w:divBdr>
        </w:div>
        <w:div w:id="2113744606">
          <w:marLeft w:val="480"/>
          <w:marRight w:val="0"/>
          <w:marTop w:val="0"/>
          <w:marBottom w:val="0"/>
          <w:divBdr>
            <w:top w:val="none" w:sz="0" w:space="0" w:color="auto"/>
            <w:left w:val="none" w:sz="0" w:space="0" w:color="auto"/>
            <w:bottom w:val="none" w:sz="0" w:space="0" w:color="auto"/>
            <w:right w:val="none" w:sz="0" w:space="0" w:color="auto"/>
          </w:divBdr>
        </w:div>
        <w:div w:id="2136673974">
          <w:marLeft w:val="480"/>
          <w:marRight w:val="0"/>
          <w:marTop w:val="0"/>
          <w:marBottom w:val="0"/>
          <w:divBdr>
            <w:top w:val="none" w:sz="0" w:space="0" w:color="auto"/>
            <w:left w:val="none" w:sz="0" w:space="0" w:color="auto"/>
            <w:bottom w:val="none" w:sz="0" w:space="0" w:color="auto"/>
            <w:right w:val="none" w:sz="0" w:space="0" w:color="auto"/>
          </w:divBdr>
        </w:div>
      </w:divsChild>
    </w:div>
    <w:div w:id="1586112030">
      <w:bodyDiv w:val="1"/>
      <w:marLeft w:val="0"/>
      <w:marRight w:val="0"/>
      <w:marTop w:val="0"/>
      <w:marBottom w:val="0"/>
      <w:divBdr>
        <w:top w:val="none" w:sz="0" w:space="0" w:color="auto"/>
        <w:left w:val="none" w:sz="0" w:space="0" w:color="auto"/>
        <w:bottom w:val="none" w:sz="0" w:space="0" w:color="auto"/>
        <w:right w:val="none" w:sz="0" w:space="0" w:color="auto"/>
      </w:divBdr>
      <w:divsChild>
        <w:div w:id="40715738">
          <w:marLeft w:val="480"/>
          <w:marRight w:val="0"/>
          <w:marTop w:val="0"/>
          <w:marBottom w:val="0"/>
          <w:divBdr>
            <w:top w:val="none" w:sz="0" w:space="0" w:color="auto"/>
            <w:left w:val="none" w:sz="0" w:space="0" w:color="auto"/>
            <w:bottom w:val="none" w:sz="0" w:space="0" w:color="auto"/>
            <w:right w:val="none" w:sz="0" w:space="0" w:color="auto"/>
          </w:divBdr>
        </w:div>
        <w:div w:id="45226447">
          <w:marLeft w:val="480"/>
          <w:marRight w:val="0"/>
          <w:marTop w:val="0"/>
          <w:marBottom w:val="0"/>
          <w:divBdr>
            <w:top w:val="none" w:sz="0" w:space="0" w:color="auto"/>
            <w:left w:val="none" w:sz="0" w:space="0" w:color="auto"/>
            <w:bottom w:val="none" w:sz="0" w:space="0" w:color="auto"/>
            <w:right w:val="none" w:sz="0" w:space="0" w:color="auto"/>
          </w:divBdr>
        </w:div>
        <w:div w:id="65156864">
          <w:marLeft w:val="480"/>
          <w:marRight w:val="0"/>
          <w:marTop w:val="0"/>
          <w:marBottom w:val="0"/>
          <w:divBdr>
            <w:top w:val="none" w:sz="0" w:space="0" w:color="auto"/>
            <w:left w:val="none" w:sz="0" w:space="0" w:color="auto"/>
            <w:bottom w:val="none" w:sz="0" w:space="0" w:color="auto"/>
            <w:right w:val="none" w:sz="0" w:space="0" w:color="auto"/>
          </w:divBdr>
        </w:div>
        <w:div w:id="161624938">
          <w:marLeft w:val="480"/>
          <w:marRight w:val="0"/>
          <w:marTop w:val="0"/>
          <w:marBottom w:val="0"/>
          <w:divBdr>
            <w:top w:val="none" w:sz="0" w:space="0" w:color="auto"/>
            <w:left w:val="none" w:sz="0" w:space="0" w:color="auto"/>
            <w:bottom w:val="none" w:sz="0" w:space="0" w:color="auto"/>
            <w:right w:val="none" w:sz="0" w:space="0" w:color="auto"/>
          </w:divBdr>
        </w:div>
        <w:div w:id="171183920">
          <w:marLeft w:val="480"/>
          <w:marRight w:val="0"/>
          <w:marTop w:val="0"/>
          <w:marBottom w:val="0"/>
          <w:divBdr>
            <w:top w:val="none" w:sz="0" w:space="0" w:color="auto"/>
            <w:left w:val="none" w:sz="0" w:space="0" w:color="auto"/>
            <w:bottom w:val="none" w:sz="0" w:space="0" w:color="auto"/>
            <w:right w:val="none" w:sz="0" w:space="0" w:color="auto"/>
          </w:divBdr>
        </w:div>
        <w:div w:id="227226349">
          <w:marLeft w:val="480"/>
          <w:marRight w:val="0"/>
          <w:marTop w:val="0"/>
          <w:marBottom w:val="0"/>
          <w:divBdr>
            <w:top w:val="none" w:sz="0" w:space="0" w:color="auto"/>
            <w:left w:val="none" w:sz="0" w:space="0" w:color="auto"/>
            <w:bottom w:val="none" w:sz="0" w:space="0" w:color="auto"/>
            <w:right w:val="none" w:sz="0" w:space="0" w:color="auto"/>
          </w:divBdr>
        </w:div>
        <w:div w:id="241917733">
          <w:marLeft w:val="480"/>
          <w:marRight w:val="0"/>
          <w:marTop w:val="0"/>
          <w:marBottom w:val="0"/>
          <w:divBdr>
            <w:top w:val="none" w:sz="0" w:space="0" w:color="auto"/>
            <w:left w:val="none" w:sz="0" w:space="0" w:color="auto"/>
            <w:bottom w:val="none" w:sz="0" w:space="0" w:color="auto"/>
            <w:right w:val="none" w:sz="0" w:space="0" w:color="auto"/>
          </w:divBdr>
        </w:div>
        <w:div w:id="243954783">
          <w:marLeft w:val="480"/>
          <w:marRight w:val="0"/>
          <w:marTop w:val="0"/>
          <w:marBottom w:val="0"/>
          <w:divBdr>
            <w:top w:val="none" w:sz="0" w:space="0" w:color="auto"/>
            <w:left w:val="none" w:sz="0" w:space="0" w:color="auto"/>
            <w:bottom w:val="none" w:sz="0" w:space="0" w:color="auto"/>
            <w:right w:val="none" w:sz="0" w:space="0" w:color="auto"/>
          </w:divBdr>
        </w:div>
        <w:div w:id="246422938">
          <w:marLeft w:val="480"/>
          <w:marRight w:val="0"/>
          <w:marTop w:val="0"/>
          <w:marBottom w:val="0"/>
          <w:divBdr>
            <w:top w:val="none" w:sz="0" w:space="0" w:color="auto"/>
            <w:left w:val="none" w:sz="0" w:space="0" w:color="auto"/>
            <w:bottom w:val="none" w:sz="0" w:space="0" w:color="auto"/>
            <w:right w:val="none" w:sz="0" w:space="0" w:color="auto"/>
          </w:divBdr>
        </w:div>
        <w:div w:id="261688716">
          <w:marLeft w:val="480"/>
          <w:marRight w:val="0"/>
          <w:marTop w:val="0"/>
          <w:marBottom w:val="0"/>
          <w:divBdr>
            <w:top w:val="none" w:sz="0" w:space="0" w:color="auto"/>
            <w:left w:val="none" w:sz="0" w:space="0" w:color="auto"/>
            <w:bottom w:val="none" w:sz="0" w:space="0" w:color="auto"/>
            <w:right w:val="none" w:sz="0" w:space="0" w:color="auto"/>
          </w:divBdr>
        </w:div>
        <w:div w:id="274024632">
          <w:marLeft w:val="480"/>
          <w:marRight w:val="0"/>
          <w:marTop w:val="0"/>
          <w:marBottom w:val="0"/>
          <w:divBdr>
            <w:top w:val="none" w:sz="0" w:space="0" w:color="auto"/>
            <w:left w:val="none" w:sz="0" w:space="0" w:color="auto"/>
            <w:bottom w:val="none" w:sz="0" w:space="0" w:color="auto"/>
            <w:right w:val="none" w:sz="0" w:space="0" w:color="auto"/>
          </w:divBdr>
        </w:div>
        <w:div w:id="299043160">
          <w:marLeft w:val="480"/>
          <w:marRight w:val="0"/>
          <w:marTop w:val="0"/>
          <w:marBottom w:val="0"/>
          <w:divBdr>
            <w:top w:val="none" w:sz="0" w:space="0" w:color="auto"/>
            <w:left w:val="none" w:sz="0" w:space="0" w:color="auto"/>
            <w:bottom w:val="none" w:sz="0" w:space="0" w:color="auto"/>
            <w:right w:val="none" w:sz="0" w:space="0" w:color="auto"/>
          </w:divBdr>
        </w:div>
        <w:div w:id="356741754">
          <w:marLeft w:val="480"/>
          <w:marRight w:val="0"/>
          <w:marTop w:val="0"/>
          <w:marBottom w:val="0"/>
          <w:divBdr>
            <w:top w:val="none" w:sz="0" w:space="0" w:color="auto"/>
            <w:left w:val="none" w:sz="0" w:space="0" w:color="auto"/>
            <w:bottom w:val="none" w:sz="0" w:space="0" w:color="auto"/>
            <w:right w:val="none" w:sz="0" w:space="0" w:color="auto"/>
          </w:divBdr>
        </w:div>
        <w:div w:id="376439293">
          <w:marLeft w:val="480"/>
          <w:marRight w:val="0"/>
          <w:marTop w:val="0"/>
          <w:marBottom w:val="0"/>
          <w:divBdr>
            <w:top w:val="none" w:sz="0" w:space="0" w:color="auto"/>
            <w:left w:val="none" w:sz="0" w:space="0" w:color="auto"/>
            <w:bottom w:val="none" w:sz="0" w:space="0" w:color="auto"/>
            <w:right w:val="none" w:sz="0" w:space="0" w:color="auto"/>
          </w:divBdr>
        </w:div>
        <w:div w:id="389620055">
          <w:marLeft w:val="480"/>
          <w:marRight w:val="0"/>
          <w:marTop w:val="0"/>
          <w:marBottom w:val="0"/>
          <w:divBdr>
            <w:top w:val="none" w:sz="0" w:space="0" w:color="auto"/>
            <w:left w:val="none" w:sz="0" w:space="0" w:color="auto"/>
            <w:bottom w:val="none" w:sz="0" w:space="0" w:color="auto"/>
            <w:right w:val="none" w:sz="0" w:space="0" w:color="auto"/>
          </w:divBdr>
        </w:div>
        <w:div w:id="400759128">
          <w:marLeft w:val="480"/>
          <w:marRight w:val="0"/>
          <w:marTop w:val="0"/>
          <w:marBottom w:val="0"/>
          <w:divBdr>
            <w:top w:val="none" w:sz="0" w:space="0" w:color="auto"/>
            <w:left w:val="none" w:sz="0" w:space="0" w:color="auto"/>
            <w:bottom w:val="none" w:sz="0" w:space="0" w:color="auto"/>
            <w:right w:val="none" w:sz="0" w:space="0" w:color="auto"/>
          </w:divBdr>
        </w:div>
        <w:div w:id="484736561">
          <w:marLeft w:val="480"/>
          <w:marRight w:val="0"/>
          <w:marTop w:val="0"/>
          <w:marBottom w:val="0"/>
          <w:divBdr>
            <w:top w:val="none" w:sz="0" w:space="0" w:color="auto"/>
            <w:left w:val="none" w:sz="0" w:space="0" w:color="auto"/>
            <w:bottom w:val="none" w:sz="0" w:space="0" w:color="auto"/>
            <w:right w:val="none" w:sz="0" w:space="0" w:color="auto"/>
          </w:divBdr>
        </w:div>
        <w:div w:id="495147841">
          <w:marLeft w:val="480"/>
          <w:marRight w:val="0"/>
          <w:marTop w:val="0"/>
          <w:marBottom w:val="0"/>
          <w:divBdr>
            <w:top w:val="none" w:sz="0" w:space="0" w:color="auto"/>
            <w:left w:val="none" w:sz="0" w:space="0" w:color="auto"/>
            <w:bottom w:val="none" w:sz="0" w:space="0" w:color="auto"/>
            <w:right w:val="none" w:sz="0" w:space="0" w:color="auto"/>
          </w:divBdr>
        </w:div>
        <w:div w:id="538587402">
          <w:marLeft w:val="480"/>
          <w:marRight w:val="0"/>
          <w:marTop w:val="0"/>
          <w:marBottom w:val="0"/>
          <w:divBdr>
            <w:top w:val="none" w:sz="0" w:space="0" w:color="auto"/>
            <w:left w:val="none" w:sz="0" w:space="0" w:color="auto"/>
            <w:bottom w:val="none" w:sz="0" w:space="0" w:color="auto"/>
            <w:right w:val="none" w:sz="0" w:space="0" w:color="auto"/>
          </w:divBdr>
        </w:div>
        <w:div w:id="543712026">
          <w:marLeft w:val="480"/>
          <w:marRight w:val="0"/>
          <w:marTop w:val="0"/>
          <w:marBottom w:val="0"/>
          <w:divBdr>
            <w:top w:val="none" w:sz="0" w:space="0" w:color="auto"/>
            <w:left w:val="none" w:sz="0" w:space="0" w:color="auto"/>
            <w:bottom w:val="none" w:sz="0" w:space="0" w:color="auto"/>
            <w:right w:val="none" w:sz="0" w:space="0" w:color="auto"/>
          </w:divBdr>
        </w:div>
        <w:div w:id="549541153">
          <w:marLeft w:val="480"/>
          <w:marRight w:val="0"/>
          <w:marTop w:val="0"/>
          <w:marBottom w:val="0"/>
          <w:divBdr>
            <w:top w:val="none" w:sz="0" w:space="0" w:color="auto"/>
            <w:left w:val="none" w:sz="0" w:space="0" w:color="auto"/>
            <w:bottom w:val="none" w:sz="0" w:space="0" w:color="auto"/>
            <w:right w:val="none" w:sz="0" w:space="0" w:color="auto"/>
          </w:divBdr>
        </w:div>
        <w:div w:id="582300901">
          <w:marLeft w:val="480"/>
          <w:marRight w:val="0"/>
          <w:marTop w:val="0"/>
          <w:marBottom w:val="0"/>
          <w:divBdr>
            <w:top w:val="none" w:sz="0" w:space="0" w:color="auto"/>
            <w:left w:val="none" w:sz="0" w:space="0" w:color="auto"/>
            <w:bottom w:val="none" w:sz="0" w:space="0" w:color="auto"/>
            <w:right w:val="none" w:sz="0" w:space="0" w:color="auto"/>
          </w:divBdr>
        </w:div>
        <w:div w:id="599610146">
          <w:marLeft w:val="480"/>
          <w:marRight w:val="0"/>
          <w:marTop w:val="0"/>
          <w:marBottom w:val="0"/>
          <w:divBdr>
            <w:top w:val="none" w:sz="0" w:space="0" w:color="auto"/>
            <w:left w:val="none" w:sz="0" w:space="0" w:color="auto"/>
            <w:bottom w:val="none" w:sz="0" w:space="0" w:color="auto"/>
            <w:right w:val="none" w:sz="0" w:space="0" w:color="auto"/>
          </w:divBdr>
        </w:div>
        <w:div w:id="601497393">
          <w:marLeft w:val="480"/>
          <w:marRight w:val="0"/>
          <w:marTop w:val="0"/>
          <w:marBottom w:val="0"/>
          <w:divBdr>
            <w:top w:val="none" w:sz="0" w:space="0" w:color="auto"/>
            <w:left w:val="none" w:sz="0" w:space="0" w:color="auto"/>
            <w:bottom w:val="none" w:sz="0" w:space="0" w:color="auto"/>
            <w:right w:val="none" w:sz="0" w:space="0" w:color="auto"/>
          </w:divBdr>
        </w:div>
        <w:div w:id="630987281">
          <w:marLeft w:val="480"/>
          <w:marRight w:val="0"/>
          <w:marTop w:val="0"/>
          <w:marBottom w:val="0"/>
          <w:divBdr>
            <w:top w:val="none" w:sz="0" w:space="0" w:color="auto"/>
            <w:left w:val="none" w:sz="0" w:space="0" w:color="auto"/>
            <w:bottom w:val="none" w:sz="0" w:space="0" w:color="auto"/>
            <w:right w:val="none" w:sz="0" w:space="0" w:color="auto"/>
          </w:divBdr>
        </w:div>
        <w:div w:id="668096170">
          <w:marLeft w:val="480"/>
          <w:marRight w:val="0"/>
          <w:marTop w:val="0"/>
          <w:marBottom w:val="0"/>
          <w:divBdr>
            <w:top w:val="none" w:sz="0" w:space="0" w:color="auto"/>
            <w:left w:val="none" w:sz="0" w:space="0" w:color="auto"/>
            <w:bottom w:val="none" w:sz="0" w:space="0" w:color="auto"/>
            <w:right w:val="none" w:sz="0" w:space="0" w:color="auto"/>
          </w:divBdr>
        </w:div>
        <w:div w:id="824660101">
          <w:marLeft w:val="480"/>
          <w:marRight w:val="0"/>
          <w:marTop w:val="0"/>
          <w:marBottom w:val="0"/>
          <w:divBdr>
            <w:top w:val="none" w:sz="0" w:space="0" w:color="auto"/>
            <w:left w:val="none" w:sz="0" w:space="0" w:color="auto"/>
            <w:bottom w:val="none" w:sz="0" w:space="0" w:color="auto"/>
            <w:right w:val="none" w:sz="0" w:space="0" w:color="auto"/>
          </w:divBdr>
        </w:div>
        <w:div w:id="825510699">
          <w:marLeft w:val="480"/>
          <w:marRight w:val="0"/>
          <w:marTop w:val="0"/>
          <w:marBottom w:val="0"/>
          <w:divBdr>
            <w:top w:val="none" w:sz="0" w:space="0" w:color="auto"/>
            <w:left w:val="none" w:sz="0" w:space="0" w:color="auto"/>
            <w:bottom w:val="none" w:sz="0" w:space="0" w:color="auto"/>
            <w:right w:val="none" w:sz="0" w:space="0" w:color="auto"/>
          </w:divBdr>
        </w:div>
        <w:div w:id="866530950">
          <w:marLeft w:val="480"/>
          <w:marRight w:val="0"/>
          <w:marTop w:val="0"/>
          <w:marBottom w:val="0"/>
          <w:divBdr>
            <w:top w:val="none" w:sz="0" w:space="0" w:color="auto"/>
            <w:left w:val="none" w:sz="0" w:space="0" w:color="auto"/>
            <w:bottom w:val="none" w:sz="0" w:space="0" w:color="auto"/>
            <w:right w:val="none" w:sz="0" w:space="0" w:color="auto"/>
          </w:divBdr>
        </w:div>
        <w:div w:id="946233593">
          <w:marLeft w:val="480"/>
          <w:marRight w:val="0"/>
          <w:marTop w:val="0"/>
          <w:marBottom w:val="0"/>
          <w:divBdr>
            <w:top w:val="none" w:sz="0" w:space="0" w:color="auto"/>
            <w:left w:val="none" w:sz="0" w:space="0" w:color="auto"/>
            <w:bottom w:val="none" w:sz="0" w:space="0" w:color="auto"/>
            <w:right w:val="none" w:sz="0" w:space="0" w:color="auto"/>
          </w:divBdr>
        </w:div>
        <w:div w:id="986132287">
          <w:marLeft w:val="480"/>
          <w:marRight w:val="0"/>
          <w:marTop w:val="0"/>
          <w:marBottom w:val="0"/>
          <w:divBdr>
            <w:top w:val="none" w:sz="0" w:space="0" w:color="auto"/>
            <w:left w:val="none" w:sz="0" w:space="0" w:color="auto"/>
            <w:bottom w:val="none" w:sz="0" w:space="0" w:color="auto"/>
            <w:right w:val="none" w:sz="0" w:space="0" w:color="auto"/>
          </w:divBdr>
        </w:div>
        <w:div w:id="990452106">
          <w:marLeft w:val="480"/>
          <w:marRight w:val="0"/>
          <w:marTop w:val="0"/>
          <w:marBottom w:val="0"/>
          <w:divBdr>
            <w:top w:val="none" w:sz="0" w:space="0" w:color="auto"/>
            <w:left w:val="none" w:sz="0" w:space="0" w:color="auto"/>
            <w:bottom w:val="none" w:sz="0" w:space="0" w:color="auto"/>
            <w:right w:val="none" w:sz="0" w:space="0" w:color="auto"/>
          </w:divBdr>
        </w:div>
        <w:div w:id="993686044">
          <w:marLeft w:val="480"/>
          <w:marRight w:val="0"/>
          <w:marTop w:val="0"/>
          <w:marBottom w:val="0"/>
          <w:divBdr>
            <w:top w:val="none" w:sz="0" w:space="0" w:color="auto"/>
            <w:left w:val="none" w:sz="0" w:space="0" w:color="auto"/>
            <w:bottom w:val="none" w:sz="0" w:space="0" w:color="auto"/>
            <w:right w:val="none" w:sz="0" w:space="0" w:color="auto"/>
          </w:divBdr>
        </w:div>
        <w:div w:id="1018847867">
          <w:marLeft w:val="480"/>
          <w:marRight w:val="0"/>
          <w:marTop w:val="0"/>
          <w:marBottom w:val="0"/>
          <w:divBdr>
            <w:top w:val="none" w:sz="0" w:space="0" w:color="auto"/>
            <w:left w:val="none" w:sz="0" w:space="0" w:color="auto"/>
            <w:bottom w:val="none" w:sz="0" w:space="0" w:color="auto"/>
            <w:right w:val="none" w:sz="0" w:space="0" w:color="auto"/>
          </w:divBdr>
        </w:div>
        <w:div w:id="1033725215">
          <w:marLeft w:val="480"/>
          <w:marRight w:val="0"/>
          <w:marTop w:val="0"/>
          <w:marBottom w:val="0"/>
          <w:divBdr>
            <w:top w:val="none" w:sz="0" w:space="0" w:color="auto"/>
            <w:left w:val="none" w:sz="0" w:space="0" w:color="auto"/>
            <w:bottom w:val="none" w:sz="0" w:space="0" w:color="auto"/>
            <w:right w:val="none" w:sz="0" w:space="0" w:color="auto"/>
          </w:divBdr>
        </w:div>
        <w:div w:id="1037050315">
          <w:marLeft w:val="480"/>
          <w:marRight w:val="0"/>
          <w:marTop w:val="0"/>
          <w:marBottom w:val="0"/>
          <w:divBdr>
            <w:top w:val="none" w:sz="0" w:space="0" w:color="auto"/>
            <w:left w:val="none" w:sz="0" w:space="0" w:color="auto"/>
            <w:bottom w:val="none" w:sz="0" w:space="0" w:color="auto"/>
            <w:right w:val="none" w:sz="0" w:space="0" w:color="auto"/>
          </w:divBdr>
        </w:div>
        <w:div w:id="1061370990">
          <w:marLeft w:val="480"/>
          <w:marRight w:val="0"/>
          <w:marTop w:val="0"/>
          <w:marBottom w:val="0"/>
          <w:divBdr>
            <w:top w:val="none" w:sz="0" w:space="0" w:color="auto"/>
            <w:left w:val="none" w:sz="0" w:space="0" w:color="auto"/>
            <w:bottom w:val="none" w:sz="0" w:space="0" w:color="auto"/>
            <w:right w:val="none" w:sz="0" w:space="0" w:color="auto"/>
          </w:divBdr>
        </w:div>
        <w:div w:id="1069962671">
          <w:marLeft w:val="480"/>
          <w:marRight w:val="0"/>
          <w:marTop w:val="0"/>
          <w:marBottom w:val="0"/>
          <w:divBdr>
            <w:top w:val="none" w:sz="0" w:space="0" w:color="auto"/>
            <w:left w:val="none" w:sz="0" w:space="0" w:color="auto"/>
            <w:bottom w:val="none" w:sz="0" w:space="0" w:color="auto"/>
            <w:right w:val="none" w:sz="0" w:space="0" w:color="auto"/>
          </w:divBdr>
        </w:div>
        <w:div w:id="1073352073">
          <w:marLeft w:val="480"/>
          <w:marRight w:val="0"/>
          <w:marTop w:val="0"/>
          <w:marBottom w:val="0"/>
          <w:divBdr>
            <w:top w:val="none" w:sz="0" w:space="0" w:color="auto"/>
            <w:left w:val="none" w:sz="0" w:space="0" w:color="auto"/>
            <w:bottom w:val="none" w:sz="0" w:space="0" w:color="auto"/>
            <w:right w:val="none" w:sz="0" w:space="0" w:color="auto"/>
          </w:divBdr>
        </w:div>
        <w:div w:id="1094865523">
          <w:marLeft w:val="480"/>
          <w:marRight w:val="0"/>
          <w:marTop w:val="0"/>
          <w:marBottom w:val="0"/>
          <w:divBdr>
            <w:top w:val="none" w:sz="0" w:space="0" w:color="auto"/>
            <w:left w:val="none" w:sz="0" w:space="0" w:color="auto"/>
            <w:bottom w:val="none" w:sz="0" w:space="0" w:color="auto"/>
            <w:right w:val="none" w:sz="0" w:space="0" w:color="auto"/>
          </w:divBdr>
        </w:div>
        <w:div w:id="1108549564">
          <w:marLeft w:val="480"/>
          <w:marRight w:val="0"/>
          <w:marTop w:val="0"/>
          <w:marBottom w:val="0"/>
          <w:divBdr>
            <w:top w:val="none" w:sz="0" w:space="0" w:color="auto"/>
            <w:left w:val="none" w:sz="0" w:space="0" w:color="auto"/>
            <w:bottom w:val="none" w:sz="0" w:space="0" w:color="auto"/>
            <w:right w:val="none" w:sz="0" w:space="0" w:color="auto"/>
          </w:divBdr>
        </w:div>
        <w:div w:id="1108966184">
          <w:marLeft w:val="480"/>
          <w:marRight w:val="0"/>
          <w:marTop w:val="0"/>
          <w:marBottom w:val="0"/>
          <w:divBdr>
            <w:top w:val="none" w:sz="0" w:space="0" w:color="auto"/>
            <w:left w:val="none" w:sz="0" w:space="0" w:color="auto"/>
            <w:bottom w:val="none" w:sz="0" w:space="0" w:color="auto"/>
            <w:right w:val="none" w:sz="0" w:space="0" w:color="auto"/>
          </w:divBdr>
        </w:div>
        <w:div w:id="1135416452">
          <w:marLeft w:val="480"/>
          <w:marRight w:val="0"/>
          <w:marTop w:val="0"/>
          <w:marBottom w:val="0"/>
          <w:divBdr>
            <w:top w:val="none" w:sz="0" w:space="0" w:color="auto"/>
            <w:left w:val="none" w:sz="0" w:space="0" w:color="auto"/>
            <w:bottom w:val="none" w:sz="0" w:space="0" w:color="auto"/>
            <w:right w:val="none" w:sz="0" w:space="0" w:color="auto"/>
          </w:divBdr>
        </w:div>
        <w:div w:id="1140537067">
          <w:marLeft w:val="480"/>
          <w:marRight w:val="0"/>
          <w:marTop w:val="0"/>
          <w:marBottom w:val="0"/>
          <w:divBdr>
            <w:top w:val="none" w:sz="0" w:space="0" w:color="auto"/>
            <w:left w:val="none" w:sz="0" w:space="0" w:color="auto"/>
            <w:bottom w:val="none" w:sz="0" w:space="0" w:color="auto"/>
            <w:right w:val="none" w:sz="0" w:space="0" w:color="auto"/>
          </w:divBdr>
        </w:div>
        <w:div w:id="1168132538">
          <w:marLeft w:val="480"/>
          <w:marRight w:val="0"/>
          <w:marTop w:val="0"/>
          <w:marBottom w:val="0"/>
          <w:divBdr>
            <w:top w:val="none" w:sz="0" w:space="0" w:color="auto"/>
            <w:left w:val="none" w:sz="0" w:space="0" w:color="auto"/>
            <w:bottom w:val="none" w:sz="0" w:space="0" w:color="auto"/>
            <w:right w:val="none" w:sz="0" w:space="0" w:color="auto"/>
          </w:divBdr>
        </w:div>
        <w:div w:id="1176382339">
          <w:marLeft w:val="480"/>
          <w:marRight w:val="0"/>
          <w:marTop w:val="0"/>
          <w:marBottom w:val="0"/>
          <w:divBdr>
            <w:top w:val="none" w:sz="0" w:space="0" w:color="auto"/>
            <w:left w:val="none" w:sz="0" w:space="0" w:color="auto"/>
            <w:bottom w:val="none" w:sz="0" w:space="0" w:color="auto"/>
            <w:right w:val="none" w:sz="0" w:space="0" w:color="auto"/>
          </w:divBdr>
        </w:div>
        <w:div w:id="1181434006">
          <w:marLeft w:val="480"/>
          <w:marRight w:val="0"/>
          <w:marTop w:val="0"/>
          <w:marBottom w:val="0"/>
          <w:divBdr>
            <w:top w:val="none" w:sz="0" w:space="0" w:color="auto"/>
            <w:left w:val="none" w:sz="0" w:space="0" w:color="auto"/>
            <w:bottom w:val="none" w:sz="0" w:space="0" w:color="auto"/>
            <w:right w:val="none" w:sz="0" w:space="0" w:color="auto"/>
          </w:divBdr>
        </w:div>
        <w:div w:id="1210416984">
          <w:marLeft w:val="480"/>
          <w:marRight w:val="0"/>
          <w:marTop w:val="0"/>
          <w:marBottom w:val="0"/>
          <w:divBdr>
            <w:top w:val="none" w:sz="0" w:space="0" w:color="auto"/>
            <w:left w:val="none" w:sz="0" w:space="0" w:color="auto"/>
            <w:bottom w:val="none" w:sz="0" w:space="0" w:color="auto"/>
            <w:right w:val="none" w:sz="0" w:space="0" w:color="auto"/>
          </w:divBdr>
        </w:div>
        <w:div w:id="1238442895">
          <w:marLeft w:val="480"/>
          <w:marRight w:val="0"/>
          <w:marTop w:val="0"/>
          <w:marBottom w:val="0"/>
          <w:divBdr>
            <w:top w:val="none" w:sz="0" w:space="0" w:color="auto"/>
            <w:left w:val="none" w:sz="0" w:space="0" w:color="auto"/>
            <w:bottom w:val="none" w:sz="0" w:space="0" w:color="auto"/>
            <w:right w:val="none" w:sz="0" w:space="0" w:color="auto"/>
          </w:divBdr>
        </w:div>
        <w:div w:id="1248228869">
          <w:marLeft w:val="480"/>
          <w:marRight w:val="0"/>
          <w:marTop w:val="0"/>
          <w:marBottom w:val="0"/>
          <w:divBdr>
            <w:top w:val="none" w:sz="0" w:space="0" w:color="auto"/>
            <w:left w:val="none" w:sz="0" w:space="0" w:color="auto"/>
            <w:bottom w:val="none" w:sz="0" w:space="0" w:color="auto"/>
            <w:right w:val="none" w:sz="0" w:space="0" w:color="auto"/>
          </w:divBdr>
        </w:div>
        <w:div w:id="1259145352">
          <w:marLeft w:val="480"/>
          <w:marRight w:val="0"/>
          <w:marTop w:val="0"/>
          <w:marBottom w:val="0"/>
          <w:divBdr>
            <w:top w:val="none" w:sz="0" w:space="0" w:color="auto"/>
            <w:left w:val="none" w:sz="0" w:space="0" w:color="auto"/>
            <w:bottom w:val="none" w:sz="0" w:space="0" w:color="auto"/>
            <w:right w:val="none" w:sz="0" w:space="0" w:color="auto"/>
          </w:divBdr>
        </w:div>
        <w:div w:id="1263345411">
          <w:marLeft w:val="480"/>
          <w:marRight w:val="0"/>
          <w:marTop w:val="0"/>
          <w:marBottom w:val="0"/>
          <w:divBdr>
            <w:top w:val="none" w:sz="0" w:space="0" w:color="auto"/>
            <w:left w:val="none" w:sz="0" w:space="0" w:color="auto"/>
            <w:bottom w:val="none" w:sz="0" w:space="0" w:color="auto"/>
            <w:right w:val="none" w:sz="0" w:space="0" w:color="auto"/>
          </w:divBdr>
        </w:div>
        <w:div w:id="1298299242">
          <w:marLeft w:val="480"/>
          <w:marRight w:val="0"/>
          <w:marTop w:val="0"/>
          <w:marBottom w:val="0"/>
          <w:divBdr>
            <w:top w:val="none" w:sz="0" w:space="0" w:color="auto"/>
            <w:left w:val="none" w:sz="0" w:space="0" w:color="auto"/>
            <w:bottom w:val="none" w:sz="0" w:space="0" w:color="auto"/>
            <w:right w:val="none" w:sz="0" w:space="0" w:color="auto"/>
          </w:divBdr>
        </w:div>
        <w:div w:id="1323895680">
          <w:marLeft w:val="480"/>
          <w:marRight w:val="0"/>
          <w:marTop w:val="0"/>
          <w:marBottom w:val="0"/>
          <w:divBdr>
            <w:top w:val="none" w:sz="0" w:space="0" w:color="auto"/>
            <w:left w:val="none" w:sz="0" w:space="0" w:color="auto"/>
            <w:bottom w:val="none" w:sz="0" w:space="0" w:color="auto"/>
            <w:right w:val="none" w:sz="0" w:space="0" w:color="auto"/>
          </w:divBdr>
        </w:div>
        <w:div w:id="1350519655">
          <w:marLeft w:val="480"/>
          <w:marRight w:val="0"/>
          <w:marTop w:val="0"/>
          <w:marBottom w:val="0"/>
          <w:divBdr>
            <w:top w:val="none" w:sz="0" w:space="0" w:color="auto"/>
            <w:left w:val="none" w:sz="0" w:space="0" w:color="auto"/>
            <w:bottom w:val="none" w:sz="0" w:space="0" w:color="auto"/>
            <w:right w:val="none" w:sz="0" w:space="0" w:color="auto"/>
          </w:divBdr>
        </w:div>
        <w:div w:id="1380200692">
          <w:marLeft w:val="480"/>
          <w:marRight w:val="0"/>
          <w:marTop w:val="0"/>
          <w:marBottom w:val="0"/>
          <w:divBdr>
            <w:top w:val="none" w:sz="0" w:space="0" w:color="auto"/>
            <w:left w:val="none" w:sz="0" w:space="0" w:color="auto"/>
            <w:bottom w:val="none" w:sz="0" w:space="0" w:color="auto"/>
            <w:right w:val="none" w:sz="0" w:space="0" w:color="auto"/>
          </w:divBdr>
        </w:div>
        <w:div w:id="1418552343">
          <w:marLeft w:val="480"/>
          <w:marRight w:val="0"/>
          <w:marTop w:val="0"/>
          <w:marBottom w:val="0"/>
          <w:divBdr>
            <w:top w:val="none" w:sz="0" w:space="0" w:color="auto"/>
            <w:left w:val="none" w:sz="0" w:space="0" w:color="auto"/>
            <w:bottom w:val="none" w:sz="0" w:space="0" w:color="auto"/>
            <w:right w:val="none" w:sz="0" w:space="0" w:color="auto"/>
          </w:divBdr>
        </w:div>
        <w:div w:id="1421364951">
          <w:marLeft w:val="480"/>
          <w:marRight w:val="0"/>
          <w:marTop w:val="0"/>
          <w:marBottom w:val="0"/>
          <w:divBdr>
            <w:top w:val="none" w:sz="0" w:space="0" w:color="auto"/>
            <w:left w:val="none" w:sz="0" w:space="0" w:color="auto"/>
            <w:bottom w:val="none" w:sz="0" w:space="0" w:color="auto"/>
            <w:right w:val="none" w:sz="0" w:space="0" w:color="auto"/>
          </w:divBdr>
        </w:div>
        <w:div w:id="1435247991">
          <w:marLeft w:val="480"/>
          <w:marRight w:val="0"/>
          <w:marTop w:val="0"/>
          <w:marBottom w:val="0"/>
          <w:divBdr>
            <w:top w:val="none" w:sz="0" w:space="0" w:color="auto"/>
            <w:left w:val="none" w:sz="0" w:space="0" w:color="auto"/>
            <w:bottom w:val="none" w:sz="0" w:space="0" w:color="auto"/>
            <w:right w:val="none" w:sz="0" w:space="0" w:color="auto"/>
          </w:divBdr>
        </w:div>
        <w:div w:id="1480656048">
          <w:marLeft w:val="480"/>
          <w:marRight w:val="0"/>
          <w:marTop w:val="0"/>
          <w:marBottom w:val="0"/>
          <w:divBdr>
            <w:top w:val="none" w:sz="0" w:space="0" w:color="auto"/>
            <w:left w:val="none" w:sz="0" w:space="0" w:color="auto"/>
            <w:bottom w:val="none" w:sz="0" w:space="0" w:color="auto"/>
            <w:right w:val="none" w:sz="0" w:space="0" w:color="auto"/>
          </w:divBdr>
        </w:div>
        <w:div w:id="1484859232">
          <w:marLeft w:val="480"/>
          <w:marRight w:val="0"/>
          <w:marTop w:val="0"/>
          <w:marBottom w:val="0"/>
          <w:divBdr>
            <w:top w:val="none" w:sz="0" w:space="0" w:color="auto"/>
            <w:left w:val="none" w:sz="0" w:space="0" w:color="auto"/>
            <w:bottom w:val="none" w:sz="0" w:space="0" w:color="auto"/>
            <w:right w:val="none" w:sz="0" w:space="0" w:color="auto"/>
          </w:divBdr>
        </w:div>
        <w:div w:id="1485471633">
          <w:marLeft w:val="480"/>
          <w:marRight w:val="0"/>
          <w:marTop w:val="0"/>
          <w:marBottom w:val="0"/>
          <w:divBdr>
            <w:top w:val="none" w:sz="0" w:space="0" w:color="auto"/>
            <w:left w:val="none" w:sz="0" w:space="0" w:color="auto"/>
            <w:bottom w:val="none" w:sz="0" w:space="0" w:color="auto"/>
            <w:right w:val="none" w:sz="0" w:space="0" w:color="auto"/>
          </w:divBdr>
        </w:div>
        <w:div w:id="1512724337">
          <w:marLeft w:val="480"/>
          <w:marRight w:val="0"/>
          <w:marTop w:val="0"/>
          <w:marBottom w:val="0"/>
          <w:divBdr>
            <w:top w:val="none" w:sz="0" w:space="0" w:color="auto"/>
            <w:left w:val="none" w:sz="0" w:space="0" w:color="auto"/>
            <w:bottom w:val="none" w:sz="0" w:space="0" w:color="auto"/>
            <w:right w:val="none" w:sz="0" w:space="0" w:color="auto"/>
          </w:divBdr>
        </w:div>
        <w:div w:id="1524904067">
          <w:marLeft w:val="480"/>
          <w:marRight w:val="0"/>
          <w:marTop w:val="0"/>
          <w:marBottom w:val="0"/>
          <w:divBdr>
            <w:top w:val="none" w:sz="0" w:space="0" w:color="auto"/>
            <w:left w:val="none" w:sz="0" w:space="0" w:color="auto"/>
            <w:bottom w:val="none" w:sz="0" w:space="0" w:color="auto"/>
            <w:right w:val="none" w:sz="0" w:space="0" w:color="auto"/>
          </w:divBdr>
        </w:div>
        <w:div w:id="1596750048">
          <w:marLeft w:val="480"/>
          <w:marRight w:val="0"/>
          <w:marTop w:val="0"/>
          <w:marBottom w:val="0"/>
          <w:divBdr>
            <w:top w:val="none" w:sz="0" w:space="0" w:color="auto"/>
            <w:left w:val="none" w:sz="0" w:space="0" w:color="auto"/>
            <w:bottom w:val="none" w:sz="0" w:space="0" w:color="auto"/>
            <w:right w:val="none" w:sz="0" w:space="0" w:color="auto"/>
          </w:divBdr>
        </w:div>
        <w:div w:id="1603106358">
          <w:marLeft w:val="480"/>
          <w:marRight w:val="0"/>
          <w:marTop w:val="0"/>
          <w:marBottom w:val="0"/>
          <w:divBdr>
            <w:top w:val="none" w:sz="0" w:space="0" w:color="auto"/>
            <w:left w:val="none" w:sz="0" w:space="0" w:color="auto"/>
            <w:bottom w:val="none" w:sz="0" w:space="0" w:color="auto"/>
            <w:right w:val="none" w:sz="0" w:space="0" w:color="auto"/>
          </w:divBdr>
        </w:div>
        <w:div w:id="1603731584">
          <w:marLeft w:val="480"/>
          <w:marRight w:val="0"/>
          <w:marTop w:val="0"/>
          <w:marBottom w:val="0"/>
          <w:divBdr>
            <w:top w:val="none" w:sz="0" w:space="0" w:color="auto"/>
            <w:left w:val="none" w:sz="0" w:space="0" w:color="auto"/>
            <w:bottom w:val="none" w:sz="0" w:space="0" w:color="auto"/>
            <w:right w:val="none" w:sz="0" w:space="0" w:color="auto"/>
          </w:divBdr>
        </w:div>
        <w:div w:id="1605109454">
          <w:marLeft w:val="480"/>
          <w:marRight w:val="0"/>
          <w:marTop w:val="0"/>
          <w:marBottom w:val="0"/>
          <w:divBdr>
            <w:top w:val="none" w:sz="0" w:space="0" w:color="auto"/>
            <w:left w:val="none" w:sz="0" w:space="0" w:color="auto"/>
            <w:bottom w:val="none" w:sz="0" w:space="0" w:color="auto"/>
            <w:right w:val="none" w:sz="0" w:space="0" w:color="auto"/>
          </w:divBdr>
        </w:div>
        <w:div w:id="1607425561">
          <w:marLeft w:val="480"/>
          <w:marRight w:val="0"/>
          <w:marTop w:val="0"/>
          <w:marBottom w:val="0"/>
          <w:divBdr>
            <w:top w:val="none" w:sz="0" w:space="0" w:color="auto"/>
            <w:left w:val="none" w:sz="0" w:space="0" w:color="auto"/>
            <w:bottom w:val="none" w:sz="0" w:space="0" w:color="auto"/>
            <w:right w:val="none" w:sz="0" w:space="0" w:color="auto"/>
          </w:divBdr>
        </w:div>
        <w:div w:id="1645043544">
          <w:marLeft w:val="480"/>
          <w:marRight w:val="0"/>
          <w:marTop w:val="0"/>
          <w:marBottom w:val="0"/>
          <w:divBdr>
            <w:top w:val="none" w:sz="0" w:space="0" w:color="auto"/>
            <w:left w:val="none" w:sz="0" w:space="0" w:color="auto"/>
            <w:bottom w:val="none" w:sz="0" w:space="0" w:color="auto"/>
            <w:right w:val="none" w:sz="0" w:space="0" w:color="auto"/>
          </w:divBdr>
        </w:div>
        <w:div w:id="1649242339">
          <w:marLeft w:val="480"/>
          <w:marRight w:val="0"/>
          <w:marTop w:val="0"/>
          <w:marBottom w:val="0"/>
          <w:divBdr>
            <w:top w:val="none" w:sz="0" w:space="0" w:color="auto"/>
            <w:left w:val="none" w:sz="0" w:space="0" w:color="auto"/>
            <w:bottom w:val="none" w:sz="0" w:space="0" w:color="auto"/>
            <w:right w:val="none" w:sz="0" w:space="0" w:color="auto"/>
          </w:divBdr>
        </w:div>
        <w:div w:id="1721706163">
          <w:marLeft w:val="480"/>
          <w:marRight w:val="0"/>
          <w:marTop w:val="0"/>
          <w:marBottom w:val="0"/>
          <w:divBdr>
            <w:top w:val="none" w:sz="0" w:space="0" w:color="auto"/>
            <w:left w:val="none" w:sz="0" w:space="0" w:color="auto"/>
            <w:bottom w:val="none" w:sz="0" w:space="0" w:color="auto"/>
            <w:right w:val="none" w:sz="0" w:space="0" w:color="auto"/>
          </w:divBdr>
        </w:div>
        <w:div w:id="1780566510">
          <w:marLeft w:val="480"/>
          <w:marRight w:val="0"/>
          <w:marTop w:val="0"/>
          <w:marBottom w:val="0"/>
          <w:divBdr>
            <w:top w:val="none" w:sz="0" w:space="0" w:color="auto"/>
            <w:left w:val="none" w:sz="0" w:space="0" w:color="auto"/>
            <w:bottom w:val="none" w:sz="0" w:space="0" w:color="auto"/>
            <w:right w:val="none" w:sz="0" w:space="0" w:color="auto"/>
          </w:divBdr>
        </w:div>
        <w:div w:id="1814567519">
          <w:marLeft w:val="480"/>
          <w:marRight w:val="0"/>
          <w:marTop w:val="0"/>
          <w:marBottom w:val="0"/>
          <w:divBdr>
            <w:top w:val="none" w:sz="0" w:space="0" w:color="auto"/>
            <w:left w:val="none" w:sz="0" w:space="0" w:color="auto"/>
            <w:bottom w:val="none" w:sz="0" w:space="0" w:color="auto"/>
            <w:right w:val="none" w:sz="0" w:space="0" w:color="auto"/>
          </w:divBdr>
        </w:div>
        <w:div w:id="1883590771">
          <w:marLeft w:val="480"/>
          <w:marRight w:val="0"/>
          <w:marTop w:val="0"/>
          <w:marBottom w:val="0"/>
          <w:divBdr>
            <w:top w:val="none" w:sz="0" w:space="0" w:color="auto"/>
            <w:left w:val="none" w:sz="0" w:space="0" w:color="auto"/>
            <w:bottom w:val="none" w:sz="0" w:space="0" w:color="auto"/>
            <w:right w:val="none" w:sz="0" w:space="0" w:color="auto"/>
          </w:divBdr>
        </w:div>
        <w:div w:id="1999385155">
          <w:marLeft w:val="480"/>
          <w:marRight w:val="0"/>
          <w:marTop w:val="0"/>
          <w:marBottom w:val="0"/>
          <w:divBdr>
            <w:top w:val="none" w:sz="0" w:space="0" w:color="auto"/>
            <w:left w:val="none" w:sz="0" w:space="0" w:color="auto"/>
            <w:bottom w:val="none" w:sz="0" w:space="0" w:color="auto"/>
            <w:right w:val="none" w:sz="0" w:space="0" w:color="auto"/>
          </w:divBdr>
        </w:div>
        <w:div w:id="2035031878">
          <w:marLeft w:val="480"/>
          <w:marRight w:val="0"/>
          <w:marTop w:val="0"/>
          <w:marBottom w:val="0"/>
          <w:divBdr>
            <w:top w:val="none" w:sz="0" w:space="0" w:color="auto"/>
            <w:left w:val="none" w:sz="0" w:space="0" w:color="auto"/>
            <w:bottom w:val="none" w:sz="0" w:space="0" w:color="auto"/>
            <w:right w:val="none" w:sz="0" w:space="0" w:color="auto"/>
          </w:divBdr>
        </w:div>
        <w:div w:id="2061782784">
          <w:marLeft w:val="480"/>
          <w:marRight w:val="0"/>
          <w:marTop w:val="0"/>
          <w:marBottom w:val="0"/>
          <w:divBdr>
            <w:top w:val="none" w:sz="0" w:space="0" w:color="auto"/>
            <w:left w:val="none" w:sz="0" w:space="0" w:color="auto"/>
            <w:bottom w:val="none" w:sz="0" w:space="0" w:color="auto"/>
            <w:right w:val="none" w:sz="0" w:space="0" w:color="auto"/>
          </w:divBdr>
        </w:div>
        <w:div w:id="2074112709">
          <w:marLeft w:val="480"/>
          <w:marRight w:val="0"/>
          <w:marTop w:val="0"/>
          <w:marBottom w:val="0"/>
          <w:divBdr>
            <w:top w:val="none" w:sz="0" w:space="0" w:color="auto"/>
            <w:left w:val="none" w:sz="0" w:space="0" w:color="auto"/>
            <w:bottom w:val="none" w:sz="0" w:space="0" w:color="auto"/>
            <w:right w:val="none" w:sz="0" w:space="0" w:color="auto"/>
          </w:divBdr>
        </w:div>
        <w:div w:id="2110350800">
          <w:marLeft w:val="480"/>
          <w:marRight w:val="0"/>
          <w:marTop w:val="0"/>
          <w:marBottom w:val="0"/>
          <w:divBdr>
            <w:top w:val="none" w:sz="0" w:space="0" w:color="auto"/>
            <w:left w:val="none" w:sz="0" w:space="0" w:color="auto"/>
            <w:bottom w:val="none" w:sz="0" w:space="0" w:color="auto"/>
            <w:right w:val="none" w:sz="0" w:space="0" w:color="auto"/>
          </w:divBdr>
        </w:div>
      </w:divsChild>
    </w:div>
    <w:div w:id="1604147173">
      <w:bodyDiv w:val="1"/>
      <w:marLeft w:val="0"/>
      <w:marRight w:val="0"/>
      <w:marTop w:val="0"/>
      <w:marBottom w:val="0"/>
      <w:divBdr>
        <w:top w:val="none" w:sz="0" w:space="0" w:color="auto"/>
        <w:left w:val="none" w:sz="0" w:space="0" w:color="auto"/>
        <w:bottom w:val="none" w:sz="0" w:space="0" w:color="auto"/>
        <w:right w:val="none" w:sz="0" w:space="0" w:color="auto"/>
      </w:divBdr>
      <w:divsChild>
        <w:div w:id="106387094">
          <w:marLeft w:val="480"/>
          <w:marRight w:val="0"/>
          <w:marTop w:val="0"/>
          <w:marBottom w:val="0"/>
          <w:divBdr>
            <w:top w:val="none" w:sz="0" w:space="0" w:color="auto"/>
            <w:left w:val="none" w:sz="0" w:space="0" w:color="auto"/>
            <w:bottom w:val="none" w:sz="0" w:space="0" w:color="auto"/>
            <w:right w:val="none" w:sz="0" w:space="0" w:color="auto"/>
          </w:divBdr>
        </w:div>
        <w:div w:id="141312706">
          <w:marLeft w:val="480"/>
          <w:marRight w:val="0"/>
          <w:marTop w:val="0"/>
          <w:marBottom w:val="0"/>
          <w:divBdr>
            <w:top w:val="none" w:sz="0" w:space="0" w:color="auto"/>
            <w:left w:val="none" w:sz="0" w:space="0" w:color="auto"/>
            <w:bottom w:val="none" w:sz="0" w:space="0" w:color="auto"/>
            <w:right w:val="none" w:sz="0" w:space="0" w:color="auto"/>
          </w:divBdr>
        </w:div>
        <w:div w:id="165675737">
          <w:marLeft w:val="480"/>
          <w:marRight w:val="0"/>
          <w:marTop w:val="0"/>
          <w:marBottom w:val="0"/>
          <w:divBdr>
            <w:top w:val="none" w:sz="0" w:space="0" w:color="auto"/>
            <w:left w:val="none" w:sz="0" w:space="0" w:color="auto"/>
            <w:bottom w:val="none" w:sz="0" w:space="0" w:color="auto"/>
            <w:right w:val="none" w:sz="0" w:space="0" w:color="auto"/>
          </w:divBdr>
        </w:div>
        <w:div w:id="174542895">
          <w:marLeft w:val="480"/>
          <w:marRight w:val="0"/>
          <w:marTop w:val="0"/>
          <w:marBottom w:val="0"/>
          <w:divBdr>
            <w:top w:val="none" w:sz="0" w:space="0" w:color="auto"/>
            <w:left w:val="none" w:sz="0" w:space="0" w:color="auto"/>
            <w:bottom w:val="none" w:sz="0" w:space="0" w:color="auto"/>
            <w:right w:val="none" w:sz="0" w:space="0" w:color="auto"/>
          </w:divBdr>
        </w:div>
        <w:div w:id="180559074">
          <w:marLeft w:val="480"/>
          <w:marRight w:val="0"/>
          <w:marTop w:val="0"/>
          <w:marBottom w:val="0"/>
          <w:divBdr>
            <w:top w:val="none" w:sz="0" w:space="0" w:color="auto"/>
            <w:left w:val="none" w:sz="0" w:space="0" w:color="auto"/>
            <w:bottom w:val="none" w:sz="0" w:space="0" w:color="auto"/>
            <w:right w:val="none" w:sz="0" w:space="0" w:color="auto"/>
          </w:divBdr>
        </w:div>
        <w:div w:id="182868751">
          <w:marLeft w:val="480"/>
          <w:marRight w:val="0"/>
          <w:marTop w:val="0"/>
          <w:marBottom w:val="0"/>
          <w:divBdr>
            <w:top w:val="none" w:sz="0" w:space="0" w:color="auto"/>
            <w:left w:val="none" w:sz="0" w:space="0" w:color="auto"/>
            <w:bottom w:val="none" w:sz="0" w:space="0" w:color="auto"/>
            <w:right w:val="none" w:sz="0" w:space="0" w:color="auto"/>
          </w:divBdr>
        </w:div>
        <w:div w:id="192574054">
          <w:marLeft w:val="480"/>
          <w:marRight w:val="0"/>
          <w:marTop w:val="0"/>
          <w:marBottom w:val="0"/>
          <w:divBdr>
            <w:top w:val="none" w:sz="0" w:space="0" w:color="auto"/>
            <w:left w:val="none" w:sz="0" w:space="0" w:color="auto"/>
            <w:bottom w:val="none" w:sz="0" w:space="0" w:color="auto"/>
            <w:right w:val="none" w:sz="0" w:space="0" w:color="auto"/>
          </w:divBdr>
        </w:div>
        <w:div w:id="235870678">
          <w:marLeft w:val="480"/>
          <w:marRight w:val="0"/>
          <w:marTop w:val="0"/>
          <w:marBottom w:val="0"/>
          <w:divBdr>
            <w:top w:val="none" w:sz="0" w:space="0" w:color="auto"/>
            <w:left w:val="none" w:sz="0" w:space="0" w:color="auto"/>
            <w:bottom w:val="none" w:sz="0" w:space="0" w:color="auto"/>
            <w:right w:val="none" w:sz="0" w:space="0" w:color="auto"/>
          </w:divBdr>
        </w:div>
        <w:div w:id="251666948">
          <w:marLeft w:val="480"/>
          <w:marRight w:val="0"/>
          <w:marTop w:val="0"/>
          <w:marBottom w:val="0"/>
          <w:divBdr>
            <w:top w:val="none" w:sz="0" w:space="0" w:color="auto"/>
            <w:left w:val="none" w:sz="0" w:space="0" w:color="auto"/>
            <w:bottom w:val="none" w:sz="0" w:space="0" w:color="auto"/>
            <w:right w:val="none" w:sz="0" w:space="0" w:color="auto"/>
          </w:divBdr>
        </w:div>
        <w:div w:id="267858524">
          <w:marLeft w:val="480"/>
          <w:marRight w:val="0"/>
          <w:marTop w:val="0"/>
          <w:marBottom w:val="0"/>
          <w:divBdr>
            <w:top w:val="none" w:sz="0" w:space="0" w:color="auto"/>
            <w:left w:val="none" w:sz="0" w:space="0" w:color="auto"/>
            <w:bottom w:val="none" w:sz="0" w:space="0" w:color="auto"/>
            <w:right w:val="none" w:sz="0" w:space="0" w:color="auto"/>
          </w:divBdr>
        </w:div>
        <w:div w:id="311716907">
          <w:marLeft w:val="480"/>
          <w:marRight w:val="0"/>
          <w:marTop w:val="0"/>
          <w:marBottom w:val="0"/>
          <w:divBdr>
            <w:top w:val="none" w:sz="0" w:space="0" w:color="auto"/>
            <w:left w:val="none" w:sz="0" w:space="0" w:color="auto"/>
            <w:bottom w:val="none" w:sz="0" w:space="0" w:color="auto"/>
            <w:right w:val="none" w:sz="0" w:space="0" w:color="auto"/>
          </w:divBdr>
        </w:div>
        <w:div w:id="332417914">
          <w:marLeft w:val="480"/>
          <w:marRight w:val="0"/>
          <w:marTop w:val="0"/>
          <w:marBottom w:val="0"/>
          <w:divBdr>
            <w:top w:val="none" w:sz="0" w:space="0" w:color="auto"/>
            <w:left w:val="none" w:sz="0" w:space="0" w:color="auto"/>
            <w:bottom w:val="none" w:sz="0" w:space="0" w:color="auto"/>
            <w:right w:val="none" w:sz="0" w:space="0" w:color="auto"/>
          </w:divBdr>
        </w:div>
        <w:div w:id="351687881">
          <w:marLeft w:val="480"/>
          <w:marRight w:val="0"/>
          <w:marTop w:val="0"/>
          <w:marBottom w:val="0"/>
          <w:divBdr>
            <w:top w:val="none" w:sz="0" w:space="0" w:color="auto"/>
            <w:left w:val="none" w:sz="0" w:space="0" w:color="auto"/>
            <w:bottom w:val="none" w:sz="0" w:space="0" w:color="auto"/>
            <w:right w:val="none" w:sz="0" w:space="0" w:color="auto"/>
          </w:divBdr>
        </w:div>
        <w:div w:id="361396442">
          <w:marLeft w:val="480"/>
          <w:marRight w:val="0"/>
          <w:marTop w:val="0"/>
          <w:marBottom w:val="0"/>
          <w:divBdr>
            <w:top w:val="none" w:sz="0" w:space="0" w:color="auto"/>
            <w:left w:val="none" w:sz="0" w:space="0" w:color="auto"/>
            <w:bottom w:val="none" w:sz="0" w:space="0" w:color="auto"/>
            <w:right w:val="none" w:sz="0" w:space="0" w:color="auto"/>
          </w:divBdr>
        </w:div>
        <w:div w:id="391930150">
          <w:marLeft w:val="480"/>
          <w:marRight w:val="0"/>
          <w:marTop w:val="0"/>
          <w:marBottom w:val="0"/>
          <w:divBdr>
            <w:top w:val="none" w:sz="0" w:space="0" w:color="auto"/>
            <w:left w:val="none" w:sz="0" w:space="0" w:color="auto"/>
            <w:bottom w:val="none" w:sz="0" w:space="0" w:color="auto"/>
            <w:right w:val="none" w:sz="0" w:space="0" w:color="auto"/>
          </w:divBdr>
        </w:div>
        <w:div w:id="408503827">
          <w:marLeft w:val="480"/>
          <w:marRight w:val="0"/>
          <w:marTop w:val="0"/>
          <w:marBottom w:val="0"/>
          <w:divBdr>
            <w:top w:val="none" w:sz="0" w:space="0" w:color="auto"/>
            <w:left w:val="none" w:sz="0" w:space="0" w:color="auto"/>
            <w:bottom w:val="none" w:sz="0" w:space="0" w:color="auto"/>
            <w:right w:val="none" w:sz="0" w:space="0" w:color="auto"/>
          </w:divBdr>
        </w:div>
        <w:div w:id="410156129">
          <w:marLeft w:val="480"/>
          <w:marRight w:val="0"/>
          <w:marTop w:val="0"/>
          <w:marBottom w:val="0"/>
          <w:divBdr>
            <w:top w:val="none" w:sz="0" w:space="0" w:color="auto"/>
            <w:left w:val="none" w:sz="0" w:space="0" w:color="auto"/>
            <w:bottom w:val="none" w:sz="0" w:space="0" w:color="auto"/>
            <w:right w:val="none" w:sz="0" w:space="0" w:color="auto"/>
          </w:divBdr>
        </w:div>
        <w:div w:id="462188950">
          <w:marLeft w:val="480"/>
          <w:marRight w:val="0"/>
          <w:marTop w:val="0"/>
          <w:marBottom w:val="0"/>
          <w:divBdr>
            <w:top w:val="none" w:sz="0" w:space="0" w:color="auto"/>
            <w:left w:val="none" w:sz="0" w:space="0" w:color="auto"/>
            <w:bottom w:val="none" w:sz="0" w:space="0" w:color="auto"/>
            <w:right w:val="none" w:sz="0" w:space="0" w:color="auto"/>
          </w:divBdr>
        </w:div>
        <w:div w:id="476919816">
          <w:marLeft w:val="480"/>
          <w:marRight w:val="0"/>
          <w:marTop w:val="0"/>
          <w:marBottom w:val="0"/>
          <w:divBdr>
            <w:top w:val="none" w:sz="0" w:space="0" w:color="auto"/>
            <w:left w:val="none" w:sz="0" w:space="0" w:color="auto"/>
            <w:bottom w:val="none" w:sz="0" w:space="0" w:color="auto"/>
            <w:right w:val="none" w:sz="0" w:space="0" w:color="auto"/>
          </w:divBdr>
        </w:div>
        <w:div w:id="523860079">
          <w:marLeft w:val="480"/>
          <w:marRight w:val="0"/>
          <w:marTop w:val="0"/>
          <w:marBottom w:val="0"/>
          <w:divBdr>
            <w:top w:val="none" w:sz="0" w:space="0" w:color="auto"/>
            <w:left w:val="none" w:sz="0" w:space="0" w:color="auto"/>
            <w:bottom w:val="none" w:sz="0" w:space="0" w:color="auto"/>
            <w:right w:val="none" w:sz="0" w:space="0" w:color="auto"/>
          </w:divBdr>
        </w:div>
        <w:div w:id="546529162">
          <w:marLeft w:val="480"/>
          <w:marRight w:val="0"/>
          <w:marTop w:val="0"/>
          <w:marBottom w:val="0"/>
          <w:divBdr>
            <w:top w:val="none" w:sz="0" w:space="0" w:color="auto"/>
            <w:left w:val="none" w:sz="0" w:space="0" w:color="auto"/>
            <w:bottom w:val="none" w:sz="0" w:space="0" w:color="auto"/>
            <w:right w:val="none" w:sz="0" w:space="0" w:color="auto"/>
          </w:divBdr>
        </w:div>
        <w:div w:id="578053193">
          <w:marLeft w:val="480"/>
          <w:marRight w:val="0"/>
          <w:marTop w:val="0"/>
          <w:marBottom w:val="0"/>
          <w:divBdr>
            <w:top w:val="none" w:sz="0" w:space="0" w:color="auto"/>
            <w:left w:val="none" w:sz="0" w:space="0" w:color="auto"/>
            <w:bottom w:val="none" w:sz="0" w:space="0" w:color="auto"/>
            <w:right w:val="none" w:sz="0" w:space="0" w:color="auto"/>
          </w:divBdr>
        </w:div>
        <w:div w:id="608203811">
          <w:marLeft w:val="480"/>
          <w:marRight w:val="0"/>
          <w:marTop w:val="0"/>
          <w:marBottom w:val="0"/>
          <w:divBdr>
            <w:top w:val="none" w:sz="0" w:space="0" w:color="auto"/>
            <w:left w:val="none" w:sz="0" w:space="0" w:color="auto"/>
            <w:bottom w:val="none" w:sz="0" w:space="0" w:color="auto"/>
            <w:right w:val="none" w:sz="0" w:space="0" w:color="auto"/>
          </w:divBdr>
        </w:div>
        <w:div w:id="635796197">
          <w:marLeft w:val="480"/>
          <w:marRight w:val="0"/>
          <w:marTop w:val="0"/>
          <w:marBottom w:val="0"/>
          <w:divBdr>
            <w:top w:val="none" w:sz="0" w:space="0" w:color="auto"/>
            <w:left w:val="none" w:sz="0" w:space="0" w:color="auto"/>
            <w:bottom w:val="none" w:sz="0" w:space="0" w:color="auto"/>
            <w:right w:val="none" w:sz="0" w:space="0" w:color="auto"/>
          </w:divBdr>
        </w:div>
        <w:div w:id="697970478">
          <w:marLeft w:val="480"/>
          <w:marRight w:val="0"/>
          <w:marTop w:val="0"/>
          <w:marBottom w:val="0"/>
          <w:divBdr>
            <w:top w:val="none" w:sz="0" w:space="0" w:color="auto"/>
            <w:left w:val="none" w:sz="0" w:space="0" w:color="auto"/>
            <w:bottom w:val="none" w:sz="0" w:space="0" w:color="auto"/>
            <w:right w:val="none" w:sz="0" w:space="0" w:color="auto"/>
          </w:divBdr>
        </w:div>
        <w:div w:id="763958166">
          <w:marLeft w:val="480"/>
          <w:marRight w:val="0"/>
          <w:marTop w:val="0"/>
          <w:marBottom w:val="0"/>
          <w:divBdr>
            <w:top w:val="none" w:sz="0" w:space="0" w:color="auto"/>
            <w:left w:val="none" w:sz="0" w:space="0" w:color="auto"/>
            <w:bottom w:val="none" w:sz="0" w:space="0" w:color="auto"/>
            <w:right w:val="none" w:sz="0" w:space="0" w:color="auto"/>
          </w:divBdr>
        </w:div>
        <w:div w:id="766920999">
          <w:marLeft w:val="480"/>
          <w:marRight w:val="0"/>
          <w:marTop w:val="0"/>
          <w:marBottom w:val="0"/>
          <w:divBdr>
            <w:top w:val="none" w:sz="0" w:space="0" w:color="auto"/>
            <w:left w:val="none" w:sz="0" w:space="0" w:color="auto"/>
            <w:bottom w:val="none" w:sz="0" w:space="0" w:color="auto"/>
            <w:right w:val="none" w:sz="0" w:space="0" w:color="auto"/>
          </w:divBdr>
        </w:div>
        <w:div w:id="787621316">
          <w:marLeft w:val="480"/>
          <w:marRight w:val="0"/>
          <w:marTop w:val="0"/>
          <w:marBottom w:val="0"/>
          <w:divBdr>
            <w:top w:val="none" w:sz="0" w:space="0" w:color="auto"/>
            <w:left w:val="none" w:sz="0" w:space="0" w:color="auto"/>
            <w:bottom w:val="none" w:sz="0" w:space="0" w:color="auto"/>
            <w:right w:val="none" w:sz="0" w:space="0" w:color="auto"/>
          </w:divBdr>
        </w:div>
        <w:div w:id="817301849">
          <w:marLeft w:val="480"/>
          <w:marRight w:val="0"/>
          <w:marTop w:val="0"/>
          <w:marBottom w:val="0"/>
          <w:divBdr>
            <w:top w:val="none" w:sz="0" w:space="0" w:color="auto"/>
            <w:left w:val="none" w:sz="0" w:space="0" w:color="auto"/>
            <w:bottom w:val="none" w:sz="0" w:space="0" w:color="auto"/>
            <w:right w:val="none" w:sz="0" w:space="0" w:color="auto"/>
          </w:divBdr>
        </w:div>
        <w:div w:id="892352306">
          <w:marLeft w:val="480"/>
          <w:marRight w:val="0"/>
          <w:marTop w:val="0"/>
          <w:marBottom w:val="0"/>
          <w:divBdr>
            <w:top w:val="none" w:sz="0" w:space="0" w:color="auto"/>
            <w:left w:val="none" w:sz="0" w:space="0" w:color="auto"/>
            <w:bottom w:val="none" w:sz="0" w:space="0" w:color="auto"/>
            <w:right w:val="none" w:sz="0" w:space="0" w:color="auto"/>
          </w:divBdr>
        </w:div>
        <w:div w:id="905720687">
          <w:marLeft w:val="480"/>
          <w:marRight w:val="0"/>
          <w:marTop w:val="0"/>
          <w:marBottom w:val="0"/>
          <w:divBdr>
            <w:top w:val="none" w:sz="0" w:space="0" w:color="auto"/>
            <w:left w:val="none" w:sz="0" w:space="0" w:color="auto"/>
            <w:bottom w:val="none" w:sz="0" w:space="0" w:color="auto"/>
            <w:right w:val="none" w:sz="0" w:space="0" w:color="auto"/>
          </w:divBdr>
        </w:div>
        <w:div w:id="908152280">
          <w:marLeft w:val="480"/>
          <w:marRight w:val="0"/>
          <w:marTop w:val="0"/>
          <w:marBottom w:val="0"/>
          <w:divBdr>
            <w:top w:val="none" w:sz="0" w:space="0" w:color="auto"/>
            <w:left w:val="none" w:sz="0" w:space="0" w:color="auto"/>
            <w:bottom w:val="none" w:sz="0" w:space="0" w:color="auto"/>
            <w:right w:val="none" w:sz="0" w:space="0" w:color="auto"/>
          </w:divBdr>
        </w:div>
        <w:div w:id="913005893">
          <w:marLeft w:val="480"/>
          <w:marRight w:val="0"/>
          <w:marTop w:val="0"/>
          <w:marBottom w:val="0"/>
          <w:divBdr>
            <w:top w:val="none" w:sz="0" w:space="0" w:color="auto"/>
            <w:left w:val="none" w:sz="0" w:space="0" w:color="auto"/>
            <w:bottom w:val="none" w:sz="0" w:space="0" w:color="auto"/>
            <w:right w:val="none" w:sz="0" w:space="0" w:color="auto"/>
          </w:divBdr>
        </w:div>
        <w:div w:id="921524381">
          <w:marLeft w:val="480"/>
          <w:marRight w:val="0"/>
          <w:marTop w:val="0"/>
          <w:marBottom w:val="0"/>
          <w:divBdr>
            <w:top w:val="none" w:sz="0" w:space="0" w:color="auto"/>
            <w:left w:val="none" w:sz="0" w:space="0" w:color="auto"/>
            <w:bottom w:val="none" w:sz="0" w:space="0" w:color="auto"/>
            <w:right w:val="none" w:sz="0" w:space="0" w:color="auto"/>
          </w:divBdr>
        </w:div>
        <w:div w:id="937565367">
          <w:marLeft w:val="480"/>
          <w:marRight w:val="0"/>
          <w:marTop w:val="0"/>
          <w:marBottom w:val="0"/>
          <w:divBdr>
            <w:top w:val="none" w:sz="0" w:space="0" w:color="auto"/>
            <w:left w:val="none" w:sz="0" w:space="0" w:color="auto"/>
            <w:bottom w:val="none" w:sz="0" w:space="0" w:color="auto"/>
            <w:right w:val="none" w:sz="0" w:space="0" w:color="auto"/>
          </w:divBdr>
        </w:div>
        <w:div w:id="1000892041">
          <w:marLeft w:val="480"/>
          <w:marRight w:val="0"/>
          <w:marTop w:val="0"/>
          <w:marBottom w:val="0"/>
          <w:divBdr>
            <w:top w:val="none" w:sz="0" w:space="0" w:color="auto"/>
            <w:left w:val="none" w:sz="0" w:space="0" w:color="auto"/>
            <w:bottom w:val="none" w:sz="0" w:space="0" w:color="auto"/>
            <w:right w:val="none" w:sz="0" w:space="0" w:color="auto"/>
          </w:divBdr>
        </w:div>
        <w:div w:id="1066955220">
          <w:marLeft w:val="480"/>
          <w:marRight w:val="0"/>
          <w:marTop w:val="0"/>
          <w:marBottom w:val="0"/>
          <w:divBdr>
            <w:top w:val="none" w:sz="0" w:space="0" w:color="auto"/>
            <w:left w:val="none" w:sz="0" w:space="0" w:color="auto"/>
            <w:bottom w:val="none" w:sz="0" w:space="0" w:color="auto"/>
            <w:right w:val="none" w:sz="0" w:space="0" w:color="auto"/>
          </w:divBdr>
        </w:div>
        <w:div w:id="1074085275">
          <w:marLeft w:val="480"/>
          <w:marRight w:val="0"/>
          <w:marTop w:val="0"/>
          <w:marBottom w:val="0"/>
          <w:divBdr>
            <w:top w:val="none" w:sz="0" w:space="0" w:color="auto"/>
            <w:left w:val="none" w:sz="0" w:space="0" w:color="auto"/>
            <w:bottom w:val="none" w:sz="0" w:space="0" w:color="auto"/>
            <w:right w:val="none" w:sz="0" w:space="0" w:color="auto"/>
          </w:divBdr>
        </w:div>
        <w:div w:id="1111049916">
          <w:marLeft w:val="480"/>
          <w:marRight w:val="0"/>
          <w:marTop w:val="0"/>
          <w:marBottom w:val="0"/>
          <w:divBdr>
            <w:top w:val="none" w:sz="0" w:space="0" w:color="auto"/>
            <w:left w:val="none" w:sz="0" w:space="0" w:color="auto"/>
            <w:bottom w:val="none" w:sz="0" w:space="0" w:color="auto"/>
            <w:right w:val="none" w:sz="0" w:space="0" w:color="auto"/>
          </w:divBdr>
        </w:div>
        <w:div w:id="1122965147">
          <w:marLeft w:val="480"/>
          <w:marRight w:val="0"/>
          <w:marTop w:val="0"/>
          <w:marBottom w:val="0"/>
          <w:divBdr>
            <w:top w:val="none" w:sz="0" w:space="0" w:color="auto"/>
            <w:left w:val="none" w:sz="0" w:space="0" w:color="auto"/>
            <w:bottom w:val="none" w:sz="0" w:space="0" w:color="auto"/>
            <w:right w:val="none" w:sz="0" w:space="0" w:color="auto"/>
          </w:divBdr>
        </w:div>
        <w:div w:id="1141195973">
          <w:marLeft w:val="480"/>
          <w:marRight w:val="0"/>
          <w:marTop w:val="0"/>
          <w:marBottom w:val="0"/>
          <w:divBdr>
            <w:top w:val="none" w:sz="0" w:space="0" w:color="auto"/>
            <w:left w:val="none" w:sz="0" w:space="0" w:color="auto"/>
            <w:bottom w:val="none" w:sz="0" w:space="0" w:color="auto"/>
            <w:right w:val="none" w:sz="0" w:space="0" w:color="auto"/>
          </w:divBdr>
        </w:div>
        <w:div w:id="1174035993">
          <w:marLeft w:val="480"/>
          <w:marRight w:val="0"/>
          <w:marTop w:val="0"/>
          <w:marBottom w:val="0"/>
          <w:divBdr>
            <w:top w:val="none" w:sz="0" w:space="0" w:color="auto"/>
            <w:left w:val="none" w:sz="0" w:space="0" w:color="auto"/>
            <w:bottom w:val="none" w:sz="0" w:space="0" w:color="auto"/>
            <w:right w:val="none" w:sz="0" w:space="0" w:color="auto"/>
          </w:divBdr>
        </w:div>
        <w:div w:id="1256746989">
          <w:marLeft w:val="480"/>
          <w:marRight w:val="0"/>
          <w:marTop w:val="0"/>
          <w:marBottom w:val="0"/>
          <w:divBdr>
            <w:top w:val="none" w:sz="0" w:space="0" w:color="auto"/>
            <w:left w:val="none" w:sz="0" w:space="0" w:color="auto"/>
            <w:bottom w:val="none" w:sz="0" w:space="0" w:color="auto"/>
            <w:right w:val="none" w:sz="0" w:space="0" w:color="auto"/>
          </w:divBdr>
        </w:div>
        <w:div w:id="1262955415">
          <w:marLeft w:val="480"/>
          <w:marRight w:val="0"/>
          <w:marTop w:val="0"/>
          <w:marBottom w:val="0"/>
          <w:divBdr>
            <w:top w:val="none" w:sz="0" w:space="0" w:color="auto"/>
            <w:left w:val="none" w:sz="0" w:space="0" w:color="auto"/>
            <w:bottom w:val="none" w:sz="0" w:space="0" w:color="auto"/>
            <w:right w:val="none" w:sz="0" w:space="0" w:color="auto"/>
          </w:divBdr>
        </w:div>
        <w:div w:id="1287197966">
          <w:marLeft w:val="480"/>
          <w:marRight w:val="0"/>
          <w:marTop w:val="0"/>
          <w:marBottom w:val="0"/>
          <w:divBdr>
            <w:top w:val="none" w:sz="0" w:space="0" w:color="auto"/>
            <w:left w:val="none" w:sz="0" w:space="0" w:color="auto"/>
            <w:bottom w:val="none" w:sz="0" w:space="0" w:color="auto"/>
            <w:right w:val="none" w:sz="0" w:space="0" w:color="auto"/>
          </w:divBdr>
        </w:div>
        <w:div w:id="1287661805">
          <w:marLeft w:val="480"/>
          <w:marRight w:val="0"/>
          <w:marTop w:val="0"/>
          <w:marBottom w:val="0"/>
          <w:divBdr>
            <w:top w:val="none" w:sz="0" w:space="0" w:color="auto"/>
            <w:left w:val="none" w:sz="0" w:space="0" w:color="auto"/>
            <w:bottom w:val="none" w:sz="0" w:space="0" w:color="auto"/>
            <w:right w:val="none" w:sz="0" w:space="0" w:color="auto"/>
          </w:divBdr>
        </w:div>
        <w:div w:id="1296983765">
          <w:marLeft w:val="480"/>
          <w:marRight w:val="0"/>
          <w:marTop w:val="0"/>
          <w:marBottom w:val="0"/>
          <w:divBdr>
            <w:top w:val="none" w:sz="0" w:space="0" w:color="auto"/>
            <w:left w:val="none" w:sz="0" w:space="0" w:color="auto"/>
            <w:bottom w:val="none" w:sz="0" w:space="0" w:color="auto"/>
            <w:right w:val="none" w:sz="0" w:space="0" w:color="auto"/>
          </w:divBdr>
        </w:div>
        <w:div w:id="1328552623">
          <w:marLeft w:val="480"/>
          <w:marRight w:val="0"/>
          <w:marTop w:val="0"/>
          <w:marBottom w:val="0"/>
          <w:divBdr>
            <w:top w:val="none" w:sz="0" w:space="0" w:color="auto"/>
            <w:left w:val="none" w:sz="0" w:space="0" w:color="auto"/>
            <w:bottom w:val="none" w:sz="0" w:space="0" w:color="auto"/>
            <w:right w:val="none" w:sz="0" w:space="0" w:color="auto"/>
          </w:divBdr>
        </w:div>
        <w:div w:id="1336224901">
          <w:marLeft w:val="480"/>
          <w:marRight w:val="0"/>
          <w:marTop w:val="0"/>
          <w:marBottom w:val="0"/>
          <w:divBdr>
            <w:top w:val="none" w:sz="0" w:space="0" w:color="auto"/>
            <w:left w:val="none" w:sz="0" w:space="0" w:color="auto"/>
            <w:bottom w:val="none" w:sz="0" w:space="0" w:color="auto"/>
            <w:right w:val="none" w:sz="0" w:space="0" w:color="auto"/>
          </w:divBdr>
        </w:div>
        <w:div w:id="1337419304">
          <w:marLeft w:val="480"/>
          <w:marRight w:val="0"/>
          <w:marTop w:val="0"/>
          <w:marBottom w:val="0"/>
          <w:divBdr>
            <w:top w:val="none" w:sz="0" w:space="0" w:color="auto"/>
            <w:left w:val="none" w:sz="0" w:space="0" w:color="auto"/>
            <w:bottom w:val="none" w:sz="0" w:space="0" w:color="auto"/>
            <w:right w:val="none" w:sz="0" w:space="0" w:color="auto"/>
          </w:divBdr>
        </w:div>
        <w:div w:id="1355955618">
          <w:marLeft w:val="480"/>
          <w:marRight w:val="0"/>
          <w:marTop w:val="0"/>
          <w:marBottom w:val="0"/>
          <w:divBdr>
            <w:top w:val="none" w:sz="0" w:space="0" w:color="auto"/>
            <w:left w:val="none" w:sz="0" w:space="0" w:color="auto"/>
            <w:bottom w:val="none" w:sz="0" w:space="0" w:color="auto"/>
            <w:right w:val="none" w:sz="0" w:space="0" w:color="auto"/>
          </w:divBdr>
        </w:div>
        <w:div w:id="1386836482">
          <w:marLeft w:val="480"/>
          <w:marRight w:val="0"/>
          <w:marTop w:val="0"/>
          <w:marBottom w:val="0"/>
          <w:divBdr>
            <w:top w:val="none" w:sz="0" w:space="0" w:color="auto"/>
            <w:left w:val="none" w:sz="0" w:space="0" w:color="auto"/>
            <w:bottom w:val="none" w:sz="0" w:space="0" w:color="auto"/>
            <w:right w:val="none" w:sz="0" w:space="0" w:color="auto"/>
          </w:divBdr>
        </w:div>
        <w:div w:id="1387684175">
          <w:marLeft w:val="480"/>
          <w:marRight w:val="0"/>
          <w:marTop w:val="0"/>
          <w:marBottom w:val="0"/>
          <w:divBdr>
            <w:top w:val="none" w:sz="0" w:space="0" w:color="auto"/>
            <w:left w:val="none" w:sz="0" w:space="0" w:color="auto"/>
            <w:bottom w:val="none" w:sz="0" w:space="0" w:color="auto"/>
            <w:right w:val="none" w:sz="0" w:space="0" w:color="auto"/>
          </w:divBdr>
        </w:div>
        <w:div w:id="1392077648">
          <w:marLeft w:val="480"/>
          <w:marRight w:val="0"/>
          <w:marTop w:val="0"/>
          <w:marBottom w:val="0"/>
          <w:divBdr>
            <w:top w:val="none" w:sz="0" w:space="0" w:color="auto"/>
            <w:left w:val="none" w:sz="0" w:space="0" w:color="auto"/>
            <w:bottom w:val="none" w:sz="0" w:space="0" w:color="auto"/>
            <w:right w:val="none" w:sz="0" w:space="0" w:color="auto"/>
          </w:divBdr>
        </w:div>
        <w:div w:id="1470511223">
          <w:marLeft w:val="480"/>
          <w:marRight w:val="0"/>
          <w:marTop w:val="0"/>
          <w:marBottom w:val="0"/>
          <w:divBdr>
            <w:top w:val="none" w:sz="0" w:space="0" w:color="auto"/>
            <w:left w:val="none" w:sz="0" w:space="0" w:color="auto"/>
            <w:bottom w:val="none" w:sz="0" w:space="0" w:color="auto"/>
            <w:right w:val="none" w:sz="0" w:space="0" w:color="auto"/>
          </w:divBdr>
        </w:div>
        <w:div w:id="1486164641">
          <w:marLeft w:val="480"/>
          <w:marRight w:val="0"/>
          <w:marTop w:val="0"/>
          <w:marBottom w:val="0"/>
          <w:divBdr>
            <w:top w:val="none" w:sz="0" w:space="0" w:color="auto"/>
            <w:left w:val="none" w:sz="0" w:space="0" w:color="auto"/>
            <w:bottom w:val="none" w:sz="0" w:space="0" w:color="auto"/>
            <w:right w:val="none" w:sz="0" w:space="0" w:color="auto"/>
          </w:divBdr>
        </w:div>
        <w:div w:id="1490750725">
          <w:marLeft w:val="480"/>
          <w:marRight w:val="0"/>
          <w:marTop w:val="0"/>
          <w:marBottom w:val="0"/>
          <w:divBdr>
            <w:top w:val="none" w:sz="0" w:space="0" w:color="auto"/>
            <w:left w:val="none" w:sz="0" w:space="0" w:color="auto"/>
            <w:bottom w:val="none" w:sz="0" w:space="0" w:color="auto"/>
            <w:right w:val="none" w:sz="0" w:space="0" w:color="auto"/>
          </w:divBdr>
        </w:div>
        <w:div w:id="1524397944">
          <w:marLeft w:val="480"/>
          <w:marRight w:val="0"/>
          <w:marTop w:val="0"/>
          <w:marBottom w:val="0"/>
          <w:divBdr>
            <w:top w:val="none" w:sz="0" w:space="0" w:color="auto"/>
            <w:left w:val="none" w:sz="0" w:space="0" w:color="auto"/>
            <w:bottom w:val="none" w:sz="0" w:space="0" w:color="auto"/>
            <w:right w:val="none" w:sz="0" w:space="0" w:color="auto"/>
          </w:divBdr>
        </w:div>
        <w:div w:id="1542208789">
          <w:marLeft w:val="480"/>
          <w:marRight w:val="0"/>
          <w:marTop w:val="0"/>
          <w:marBottom w:val="0"/>
          <w:divBdr>
            <w:top w:val="none" w:sz="0" w:space="0" w:color="auto"/>
            <w:left w:val="none" w:sz="0" w:space="0" w:color="auto"/>
            <w:bottom w:val="none" w:sz="0" w:space="0" w:color="auto"/>
            <w:right w:val="none" w:sz="0" w:space="0" w:color="auto"/>
          </w:divBdr>
        </w:div>
        <w:div w:id="1556816555">
          <w:marLeft w:val="480"/>
          <w:marRight w:val="0"/>
          <w:marTop w:val="0"/>
          <w:marBottom w:val="0"/>
          <w:divBdr>
            <w:top w:val="none" w:sz="0" w:space="0" w:color="auto"/>
            <w:left w:val="none" w:sz="0" w:space="0" w:color="auto"/>
            <w:bottom w:val="none" w:sz="0" w:space="0" w:color="auto"/>
            <w:right w:val="none" w:sz="0" w:space="0" w:color="auto"/>
          </w:divBdr>
        </w:div>
        <w:div w:id="1560049078">
          <w:marLeft w:val="480"/>
          <w:marRight w:val="0"/>
          <w:marTop w:val="0"/>
          <w:marBottom w:val="0"/>
          <w:divBdr>
            <w:top w:val="none" w:sz="0" w:space="0" w:color="auto"/>
            <w:left w:val="none" w:sz="0" w:space="0" w:color="auto"/>
            <w:bottom w:val="none" w:sz="0" w:space="0" w:color="auto"/>
            <w:right w:val="none" w:sz="0" w:space="0" w:color="auto"/>
          </w:divBdr>
        </w:div>
        <w:div w:id="1656757017">
          <w:marLeft w:val="480"/>
          <w:marRight w:val="0"/>
          <w:marTop w:val="0"/>
          <w:marBottom w:val="0"/>
          <w:divBdr>
            <w:top w:val="none" w:sz="0" w:space="0" w:color="auto"/>
            <w:left w:val="none" w:sz="0" w:space="0" w:color="auto"/>
            <w:bottom w:val="none" w:sz="0" w:space="0" w:color="auto"/>
            <w:right w:val="none" w:sz="0" w:space="0" w:color="auto"/>
          </w:divBdr>
        </w:div>
        <w:div w:id="1665738628">
          <w:marLeft w:val="480"/>
          <w:marRight w:val="0"/>
          <w:marTop w:val="0"/>
          <w:marBottom w:val="0"/>
          <w:divBdr>
            <w:top w:val="none" w:sz="0" w:space="0" w:color="auto"/>
            <w:left w:val="none" w:sz="0" w:space="0" w:color="auto"/>
            <w:bottom w:val="none" w:sz="0" w:space="0" w:color="auto"/>
            <w:right w:val="none" w:sz="0" w:space="0" w:color="auto"/>
          </w:divBdr>
        </w:div>
        <w:div w:id="1684940563">
          <w:marLeft w:val="480"/>
          <w:marRight w:val="0"/>
          <w:marTop w:val="0"/>
          <w:marBottom w:val="0"/>
          <w:divBdr>
            <w:top w:val="none" w:sz="0" w:space="0" w:color="auto"/>
            <w:left w:val="none" w:sz="0" w:space="0" w:color="auto"/>
            <w:bottom w:val="none" w:sz="0" w:space="0" w:color="auto"/>
            <w:right w:val="none" w:sz="0" w:space="0" w:color="auto"/>
          </w:divBdr>
        </w:div>
        <w:div w:id="1689864706">
          <w:marLeft w:val="480"/>
          <w:marRight w:val="0"/>
          <w:marTop w:val="0"/>
          <w:marBottom w:val="0"/>
          <w:divBdr>
            <w:top w:val="none" w:sz="0" w:space="0" w:color="auto"/>
            <w:left w:val="none" w:sz="0" w:space="0" w:color="auto"/>
            <w:bottom w:val="none" w:sz="0" w:space="0" w:color="auto"/>
            <w:right w:val="none" w:sz="0" w:space="0" w:color="auto"/>
          </w:divBdr>
        </w:div>
        <w:div w:id="1708947025">
          <w:marLeft w:val="480"/>
          <w:marRight w:val="0"/>
          <w:marTop w:val="0"/>
          <w:marBottom w:val="0"/>
          <w:divBdr>
            <w:top w:val="none" w:sz="0" w:space="0" w:color="auto"/>
            <w:left w:val="none" w:sz="0" w:space="0" w:color="auto"/>
            <w:bottom w:val="none" w:sz="0" w:space="0" w:color="auto"/>
            <w:right w:val="none" w:sz="0" w:space="0" w:color="auto"/>
          </w:divBdr>
        </w:div>
        <w:div w:id="1728411112">
          <w:marLeft w:val="480"/>
          <w:marRight w:val="0"/>
          <w:marTop w:val="0"/>
          <w:marBottom w:val="0"/>
          <w:divBdr>
            <w:top w:val="none" w:sz="0" w:space="0" w:color="auto"/>
            <w:left w:val="none" w:sz="0" w:space="0" w:color="auto"/>
            <w:bottom w:val="none" w:sz="0" w:space="0" w:color="auto"/>
            <w:right w:val="none" w:sz="0" w:space="0" w:color="auto"/>
          </w:divBdr>
        </w:div>
        <w:div w:id="1797527957">
          <w:marLeft w:val="480"/>
          <w:marRight w:val="0"/>
          <w:marTop w:val="0"/>
          <w:marBottom w:val="0"/>
          <w:divBdr>
            <w:top w:val="none" w:sz="0" w:space="0" w:color="auto"/>
            <w:left w:val="none" w:sz="0" w:space="0" w:color="auto"/>
            <w:bottom w:val="none" w:sz="0" w:space="0" w:color="auto"/>
            <w:right w:val="none" w:sz="0" w:space="0" w:color="auto"/>
          </w:divBdr>
        </w:div>
        <w:div w:id="1813213966">
          <w:marLeft w:val="480"/>
          <w:marRight w:val="0"/>
          <w:marTop w:val="0"/>
          <w:marBottom w:val="0"/>
          <w:divBdr>
            <w:top w:val="none" w:sz="0" w:space="0" w:color="auto"/>
            <w:left w:val="none" w:sz="0" w:space="0" w:color="auto"/>
            <w:bottom w:val="none" w:sz="0" w:space="0" w:color="auto"/>
            <w:right w:val="none" w:sz="0" w:space="0" w:color="auto"/>
          </w:divBdr>
        </w:div>
        <w:div w:id="1858738295">
          <w:marLeft w:val="480"/>
          <w:marRight w:val="0"/>
          <w:marTop w:val="0"/>
          <w:marBottom w:val="0"/>
          <w:divBdr>
            <w:top w:val="none" w:sz="0" w:space="0" w:color="auto"/>
            <w:left w:val="none" w:sz="0" w:space="0" w:color="auto"/>
            <w:bottom w:val="none" w:sz="0" w:space="0" w:color="auto"/>
            <w:right w:val="none" w:sz="0" w:space="0" w:color="auto"/>
          </w:divBdr>
        </w:div>
        <w:div w:id="1862863308">
          <w:marLeft w:val="480"/>
          <w:marRight w:val="0"/>
          <w:marTop w:val="0"/>
          <w:marBottom w:val="0"/>
          <w:divBdr>
            <w:top w:val="none" w:sz="0" w:space="0" w:color="auto"/>
            <w:left w:val="none" w:sz="0" w:space="0" w:color="auto"/>
            <w:bottom w:val="none" w:sz="0" w:space="0" w:color="auto"/>
            <w:right w:val="none" w:sz="0" w:space="0" w:color="auto"/>
          </w:divBdr>
        </w:div>
        <w:div w:id="1887838234">
          <w:marLeft w:val="480"/>
          <w:marRight w:val="0"/>
          <w:marTop w:val="0"/>
          <w:marBottom w:val="0"/>
          <w:divBdr>
            <w:top w:val="none" w:sz="0" w:space="0" w:color="auto"/>
            <w:left w:val="none" w:sz="0" w:space="0" w:color="auto"/>
            <w:bottom w:val="none" w:sz="0" w:space="0" w:color="auto"/>
            <w:right w:val="none" w:sz="0" w:space="0" w:color="auto"/>
          </w:divBdr>
        </w:div>
        <w:div w:id="1924604238">
          <w:marLeft w:val="480"/>
          <w:marRight w:val="0"/>
          <w:marTop w:val="0"/>
          <w:marBottom w:val="0"/>
          <w:divBdr>
            <w:top w:val="none" w:sz="0" w:space="0" w:color="auto"/>
            <w:left w:val="none" w:sz="0" w:space="0" w:color="auto"/>
            <w:bottom w:val="none" w:sz="0" w:space="0" w:color="auto"/>
            <w:right w:val="none" w:sz="0" w:space="0" w:color="auto"/>
          </w:divBdr>
        </w:div>
        <w:div w:id="1939483475">
          <w:marLeft w:val="480"/>
          <w:marRight w:val="0"/>
          <w:marTop w:val="0"/>
          <w:marBottom w:val="0"/>
          <w:divBdr>
            <w:top w:val="none" w:sz="0" w:space="0" w:color="auto"/>
            <w:left w:val="none" w:sz="0" w:space="0" w:color="auto"/>
            <w:bottom w:val="none" w:sz="0" w:space="0" w:color="auto"/>
            <w:right w:val="none" w:sz="0" w:space="0" w:color="auto"/>
          </w:divBdr>
        </w:div>
        <w:div w:id="1974361630">
          <w:marLeft w:val="480"/>
          <w:marRight w:val="0"/>
          <w:marTop w:val="0"/>
          <w:marBottom w:val="0"/>
          <w:divBdr>
            <w:top w:val="none" w:sz="0" w:space="0" w:color="auto"/>
            <w:left w:val="none" w:sz="0" w:space="0" w:color="auto"/>
            <w:bottom w:val="none" w:sz="0" w:space="0" w:color="auto"/>
            <w:right w:val="none" w:sz="0" w:space="0" w:color="auto"/>
          </w:divBdr>
        </w:div>
        <w:div w:id="1979527253">
          <w:marLeft w:val="480"/>
          <w:marRight w:val="0"/>
          <w:marTop w:val="0"/>
          <w:marBottom w:val="0"/>
          <w:divBdr>
            <w:top w:val="none" w:sz="0" w:space="0" w:color="auto"/>
            <w:left w:val="none" w:sz="0" w:space="0" w:color="auto"/>
            <w:bottom w:val="none" w:sz="0" w:space="0" w:color="auto"/>
            <w:right w:val="none" w:sz="0" w:space="0" w:color="auto"/>
          </w:divBdr>
        </w:div>
        <w:div w:id="2011981382">
          <w:marLeft w:val="480"/>
          <w:marRight w:val="0"/>
          <w:marTop w:val="0"/>
          <w:marBottom w:val="0"/>
          <w:divBdr>
            <w:top w:val="none" w:sz="0" w:space="0" w:color="auto"/>
            <w:left w:val="none" w:sz="0" w:space="0" w:color="auto"/>
            <w:bottom w:val="none" w:sz="0" w:space="0" w:color="auto"/>
            <w:right w:val="none" w:sz="0" w:space="0" w:color="auto"/>
          </w:divBdr>
        </w:div>
        <w:div w:id="2023243716">
          <w:marLeft w:val="480"/>
          <w:marRight w:val="0"/>
          <w:marTop w:val="0"/>
          <w:marBottom w:val="0"/>
          <w:divBdr>
            <w:top w:val="none" w:sz="0" w:space="0" w:color="auto"/>
            <w:left w:val="none" w:sz="0" w:space="0" w:color="auto"/>
            <w:bottom w:val="none" w:sz="0" w:space="0" w:color="auto"/>
            <w:right w:val="none" w:sz="0" w:space="0" w:color="auto"/>
          </w:divBdr>
        </w:div>
        <w:div w:id="2068413139">
          <w:marLeft w:val="480"/>
          <w:marRight w:val="0"/>
          <w:marTop w:val="0"/>
          <w:marBottom w:val="0"/>
          <w:divBdr>
            <w:top w:val="none" w:sz="0" w:space="0" w:color="auto"/>
            <w:left w:val="none" w:sz="0" w:space="0" w:color="auto"/>
            <w:bottom w:val="none" w:sz="0" w:space="0" w:color="auto"/>
            <w:right w:val="none" w:sz="0" w:space="0" w:color="auto"/>
          </w:divBdr>
        </w:div>
        <w:div w:id="2076974341">
          <w:marLeft w:val="480"/>
          <w:marRight w:val="0"/>
          <w:marTop w:val="0"/>
          <w:marBottom w:val="0"/>
          <w:divBdr>
            <w:top w:val="none" w:sz="0" w:space="0" w:color="auto"/>
            <w:left w:val="none" w:sz="0" w:space="0" w:color="auto"/>
            <w:bottom w:val="none" w:sz="0" w:space="0" w:color="auto"/>
            <w:right w:val="none" w:sz="0" w:space="0" w:color="auto"/>
          </w:divBdr>
        </w:div>
        <w:div w:id="2137336300">
          <w:marLeft w:val="480"/>
          <w:marRight w:val="0"/>
          <w:marTop w:val="0"/>
          <w:marBottom w:val="0"/>
          <w:divBdr>
            <w:top w:val="none" w:sz="0" w:space="0" w:color="auto"/>
            <w:left w:val="none" w:sz="0" w:space="0" w:color="auto"/>
            <w:bottom w:val="none" w:sz="0" w:space="0" w:color="auto"/>
            <w:right w:val="none" w:sz="0" w:space="0" w:color="auto"/>
          </w:divBdr>
        </w:div>
      </w:divsChild>
    </w:div>
    <w:div w:id="1657952744">
      <w:bodyDiv w:val="1"/>
      <w:marLeft w:val="0"/>
      <w:marRight w:val="0"/>
      <w:marTop w:val="0"/>
      <w:marBottom w:val="0"/>
      <w:divBdr>
        <w:top w:val="none" w:sz="0" w:space="0" w:color="auto"/>
        <w:left w:val="none" w:sz="0" w:space="0" w:color="auto"/>
        <w:bottom w:val="none" w:sz="0" w:space="0" w:color="auto"/>
        <w:right w:val="none" w:sz="0" w:space="0" w:color="auto"/>
      </w:divBdr>
      <w:divsChild>
        <w:div w:id="16547280">
          <w:marLeft w:val="480"/>
          <w:marRight w:val="0"/>
          <w:marTop w:val="0"/>
          <w:marBottom w:val="0"/>
          <w:divBdr>
            <w:top w:val="none" w:sz="0" w:space="0" w:color="auto"/>
            <w:left w:val="none" w:sz="0" w:space="0" w:color="auto"/>
            <w:bottom w:val="none" w:sz="0" w:space="0" w:color="auto"/>
            <w:right w:val="none" w:sz="0" w:space="0" w:color="auto"/>
          </w:divBdr>
        </w:div>
        <w:div w:id="31805367">
          <w:marLeft w:val="480"/>
          <w:marRight w:val="0"/>
          <w:marTop w:val="0"/>
          <w:marBottom w:val="0"/>
          <w:divBdr>
            <w:top w:val="none" w:sz="0" w:space="0" w:color="auto"/>
            <w:left w:val="none" w:sz="0" w:space="0" w:color="auto"/>
            <w:bottom w:val="none" w:sz="0" w:space="0" w:color="auto"/>
            <w:right w:val="none" w:sz="0" w:space="0" w:color="auto"/>
          </w:divBdr>
        </w:div>
        <w:div w:id="114060186">
          <w:marLeft w:val="480"/>
          <w:marRight w:val="0"/>
          <w:marTop w:val="0"/>
          <w:marBottom w:val="0"/>
          <w:divBdr>
            <w:top w:val="none" w:sz="0" w:space="0" w:color="auto"/>
            <w:left w:val="none" w:sz="0" w:space="0" w:color="auto"/>
            <w:bottom w:val="none" w:sz="0" w:space="0" w:color="auto"/>
            <w:right w:val="none" w:sz="0" w:space="0" w:color="auto"/>
          </w:divBdr>
        </w:div>
        <w:div w:id="139348972">
          <w:marLeft w:val="480"/>
          <w:marRight w:val="0"/>
          <w:marTop w:val="0"/>
          <w:marBottom w:val="0"/>
          <w:divBdr>
            <w:top w:val="none" w:sz="0" w:space="0" w:color="auto"/>
            <w:left w:val="none" w:sz="0" w:space="0" w:color="auto"/>
            <w:bottom w:val="none" w:sz="0" w:space="0" w:color="auto"/>
            <w:right w:val="none" w:sz="0" w:space="0" w:color="auto"/>
          </w:divBdr>
        </w:div>
        <w:div w:id="149830988">
          <w:marLeft w:val="480"/>
          <w:marRight w:val="0"/>
          <w:marTop w:val="0"/>
          <w:marBottom w:val="0"/>
          <w:divBdr>
            <w:top w:val="none" w:sz="0" w:space="0" w:color="auto"/>
            <w:left w:val="none" w:sz="0" w:space="0" w:color="auto"/>
            <w:bottom w:val="none" w:sz="0" w:space="0" w:color="auto"/>
            <w:right w:val="none" w:sz="0" w:space="0" w:color="auto"/>
          </w:divBdr>
        </w:div>
        <w:div w:id="181286126">
          <w:marLeft w:val="480"/>
          <w:marRight w:val="0"/>
          <w:marTop w:val="0"/>
          <w:marBottom w:val="0"/>
          <w:divBdr>
            <w:top w:val="none" w:sz="0" w:space="0" w:color="auto"/>
            <w:left w:val="none" w:sz="0" w:space="0" w:color="auto"/>
            <w:bottom w:val="none" w:sz="0" w:space="0" w:color="auto"/>
            <w:right w:val="none" w:sz="0" w:space="0" w:color="auto"/>
          </w:divBdr>
        </w:div>
        <w:div w:id="188227589">
          <w:marLeft w:val="480"/>
          <w:marRight w:val="0"/>
          <w:marTop w:val="0"/>
          <w:marBottom w:val="0"/>
          <w:divBdr>
            <w:top w:val="none" w:sz="0" w:space="0" w:color="auto"/>
            <w:left w:val="none" w:sz="0" w:space="0" w:color="auto"/>
            <w:bottom w:val="none" w:sz="0" w:space="0" w:color="auto"/>
            <w:right w:val="none" w:sz="0" w:space="0" w:color="auto"/>
          </w:divBdr>
        </w:div>
        <w:div w:id="239798863">
          <w:marLeft w:val="480"/>
          <w:marRight w:val="0"/>
          <w:marTop w:val="0"/>
          <w:marBottom w:val="0"/>
          <w:divBdr>
            <w:top w:val="none" w:sz="0" w:space="0" w:color="auto"/>
            <w:left w:val="none" w:sz="0" w:space="0" w:color="auto"/>
            <w:bottom w:val="none" w:sz="0" w:space="0" w:color="auto"/>
            <w:right w:val="none" w:sz="0" w:space="0" w:color="auto"/>
          </w:divBdr>
        </w:div>
        <w:div w:id="253519424">
          <w:marLeft w:val="480"/>
          <w:marRight w:val="0"/>
          <w:marTop w:val="0"/>
          <w:marBottom w:val="0"/>
          <w:divBdr>
            <w:top w:val="none" w:sz="0" w:space="0" w:color="auto"/>
            <w:left w:val="none" w:sz="0" w:space="0" w:color="auto"/>
            <w:bottom w:val="none" w:sz="0" w:space="0" w:color="auto"/>
            <w:right w:val="none" w:sz="0" w:space="0" w:color="auto"/>
          </w:divBdr>
        </w:div>
        <w:div w:id="262806663">
          <w:marLeft w:val="480"/>
          <w:marRight w:val="0"/>
          <w:marTop w:val="0"/>
          <w:marBottom w:val="0"/>
          <w:divBdr>
            <w:top w:val="none" w:sz="0" w:space="0" w:color="auto"/>
            <w:left w:val="none" w:sz="0" w:space="0" w:color="auto"/>
            <w:bottom w:val="none" w:sz="0" w:space="0" w:color="auto"/>
            <w:right w:val="none" w:sz="0" w:space="0" w:color="auto"/>
          </w:divBdr>
        </w:div>
        <w:div w:id="274100608">
          <w:marLeft w:val="480"/>
          <w:marRight w:val="0"/>
          <w:marTop w:val="0"/>
          <w:marBottom w:val="0"/>
          <w:divBdr>
            <w:top w:val="none" w:sz="0" w:space="0" w:color="auto"/>
            <w:left w:val="none" w:sz="0" w:space="0" w:color="auto"/>
            <w:bottom w:val="none" w:sz="0" w:space="0" w:color="auto"/>
            <w:right w:val="none" w:sz="0" w:space="0" w:color="auto"/>
          </w:divBdr>
        </w:div>
        <w:div w:id="285090172">
          <w:marLeft w:val="480"/>
          <w:marRight w:val="0"/>
          <w:marTop w:val="0"/>
          <w:marBottom w:val="0"/>
          <w:divBdr>
            <w:top w:val="none" w:sz="0" w:space="0" w:color="auto"/>
            <w:left w:val="none" w:sz="0" w:space="0" w:color="auto"/>
            <w:bottom w:val="none" w:sz="0" w:space="0" w:color="auto"/>
            <w:right w:val="none" w:sz="0" w:space="0" w:color="auto"/>
          </w:divBdr>
        </w:div>
        <w:div w:id="336155979">
          <w:marLeft w:val="480"/>
          <w:marRight w:val="0"/>
          <w:marTop w:val="0"/>
          <w:marBottom w:val="0"/>
          <w:divBdr>
            <w:top w:val="none" w:sz="0" w:space="0" w:color="auto"/>
            <w:left w:val="none" w:sz="0" w:space="0" w:color="auto"/>
            <w:bottom w:val="none" w:sz="0" w:space="0" w:color="auto"/>
            <w:right w:val="none" w:sz="0" w:space="0" w:color="auto"/>
          </w:divBdr>
        </w:div>
        <w:div w:id="369309857">
          <w:marLeft w:val="480"/>
          <w:marRight w:val="0"/>
          <w:marTop w:val="0"/>
          <w:marBottom w:val="0"/>
          <w:divBdr>
            <w:top w:val="none" w:sz="0" w:space="0" w:color="auto"/>
            <w:left w:val="none" w:sz="0" w:space="0" w:color="auto"/>
            <w:bottom w:val="none" w:sz="0" w:space="0" w:color="auto"/>
            <w:right w:val="none" w:sz="0" w:space="0" w:color="auto"/>
          </w:divBdr>
        </w:div>
        <w:div w:id="514349979">
          <w:marLeft w:val="480"/>
          <w:marRight w:val="0"/>
          <w:marTop w:val="0"/>
          <w:marBottom w:val="0"/>
          <w:divBdr>
            <w:top w:val="none" w:sz="0" w:space="0" w:color="auto"/>
            <w:left w:val="none" w:sz="0" w:space="0" w:color="auto"/>
            <w:bottom w:val="none" w:sz="0" w:space="0" w:color="auto"/>
            <w:right w:val="none" w:sz="0" w:space="0" w:color="auto"/>
          </w:divBdr>
        </w:div>
        <w:div w:id="529879014">
          <w:marLeft w:val="480"/>
          <w:marRight w:val="0"/>
          <w:marTop w:val="0"/>
          <w:marBottom w:val="0"/>
          <w:divBdr>
            <w:top w:val="none" w:sz="0" w:space="0" w:color="auto"/>
            <w:left w:val="none" w:sz="0" w:space="0" w:color="auto"/>
            <w:bottom w:val="none" w:sz="0" w:space="0" w:color="auto"/>
            <w:right w:val="none" w:sz="0" w:space="0" w:color="auto"/>
          </w:divBdr>
        </w:div>
        <w:div w:id="548959848">
          <w:marLeft w:val="480"/>
          <w:marRight w:val="0"/>
          <w:marTop w:val="0"/>
          <w:marBottom w:val="0"/>
          <w:divBdr>
            <w:top w:val="none" w:sz="0" w:space="0" w:color="auto"/>
            <w:left w:val="none" w:sz="0" w:space="0" w:color="auto"/>
            <w:bottom w:val="none" w:sz="0" w:space="0" w:color="auto"/>
            <w:right w:val="none" w:sz="0" w:space="0" w:color="auto"/>
          </w:divBdr>
        </w:div>
        <w:div w:id="631180609">
          <w:marLeft w:val="480"/>
          <w:marRight w:val="0"/>
          <w:marTop w:val="0"/>
          <w:marBottom w:val="0"/>
          <w:divBdr>
            <w:top w:val="none" w:sz="0" w:space="0" w:color="auto"/>
            <w:left w:val="none" w:sz="0" w:space="0" w:color="auto"/>
            <w:bottom w:val="none" w:sz="0" w:space="0" w:color="auto"/>
            <w:right w:val="none" w:sz="0" w:space="0" w:color="auto"/>
          </w:divBdr>
        </w:div>
        <w:div w:id="643437545">
          <w:marLeft w:val="480"/>
          <w:marRight w:val="0"/>
          <w:marTop w:val="0"/>
          <w:marBottom w:val="0"/>
          <w:divBdr>
            <w:top w:val="none" w:sz="0" w:space="0" w:color="auto"/>
            <w:left w:val="none" w:sz="0" w:space="0" w:color="auto"/>
            <w:bottom w:val="none" w:sz="0" w:space="0" w:color="auto"/>
            <w:right w:val="none" w:sz="0" w:space="0" w:color="auto"/>
          </w:divBdr>
        </w:div>
        <w:div w:id="645282011">
          <w:marLeft w:val="480"/>
          <w:marRight w:val="0"/>
          <w:marTop w:val="0"/>
          <w:marBottom w:val="0"/>
          <w:divBdr>
            <w:top w:val="none" w:sz="0" w:space="0" w:color="auto"/>
            <w:left w:val="none" w:sz="0" w:space="0" w:color="auto"/>
            <w:bottom w:val="none" w:sz="0" w:space="0" w:color="auto"/>
            <w:right w:val="none" w:sz="0" w:space="0" w:color="auto"/>
          </w:divBdr>
        </w:div>
        <w:div w:id="671417853">
          <w:marLeft w:val="480"/>
          <w:marRight w:val="0"/>
          <w:marTop w:val="0"/>
          <w:marBottom w:val="0"/>
          <w:divBdr>
            <w:top w:val="none" w:sz="0" w:space="0" w:color="auto"/>
            <w:left w:val="none" w:sz="0" w:space="0" w:color="auto"/>
            <w:bottom w:val="none" w:sz="0" w:space="0" w:color="auto"/>
            <w:right w:val="none" w:sz="0" w:space="0" w:color="auto"/>
          </w:divBdr>
        </w:div>
        <w:div w:id="688722262">
          <w:marLeft w:val="480"/>
          <w:marRight w:val="0"/>
          <w:marTop w:val="0"/>
          <w:marBottom w:val="0"/>
          <w:divBdr>
            <w:top w:val="none" w:sz="0" w:space="0" w:color="auto"/>
            <w:left w:val="none" w:sz="0" w:space="0" w:color="auto"/>
            <w:bottom w:val="none" w:sz="0" w:space="0" w:color="auto"/>
            <w:right w:val="none" w:sz="0" w:space="0" w:color="auto"/>
          </w:divBdr>
        </w:div>
        <w:div w:id="689989434">
          <w:marLeft w:val="480"/>
          <w:marRight w:val="0"/>
          <w:marTop w:val="0"/>
          <w:marBottom w:val="0"/>
          <w:divBdr>
            <w:top w:val="none" w:sz="0" w:space="0" w:color="auto"/>
            <w:left w:val="none" w:sz="0" w:space="0" w:color="auto"/>
            <w:bottom w:val="none" w:sz="0" w:space="0" w:color="auto"/>
            <w:right w:val="none" w:sz="0" w:space="0" w:color="auto"/>
          </w:divBdr>
        </w:div>
        <w:div w:id="693456603">
          <w:marLeft w:val="480"/>
          <w:marRight w:val="0"/>
          <w:marTop w:val="0"/>
          <w:marBottom w:val="0"/>
          <w:divBdr>
            <w:top w:val="none" w:sz="0" w:space="0" w:color="auto"/>
            <w:left w:val="none" w:sz="0" w:space="0" w:color="auto"/>
            <w:bottom w:val="none" w:sz="0" w:space="0" w:color="auto"/>
            <w:right w:val="none" w:sz="0" w:space="0" w:color="auto"/>
          </w:divBdr>
        </w:div>
        <w:div w:id="712342404">
          <w:marLeft w:val="480"/>
          <w:marRight w:val="0"/>
          <w:marTop w:val="0"/>
          <w:marBottom w:val="0"/>
          <w:divBdr>
            <w:top w:val="none" w:sz="0" w:space="0" w:color="auto"/>
            <w:left w:val="none" w:sz="0" w:space="0" w:color="auto"/>
            <w:bottom w:val="none" w:sz="0" w:space="0" w:color="auto"/>
            <w:right w:val="none" w:sz="0" w:space="0" w:color="auto"/>
          </w:divBdr>
        </w:div>
        <w:div w:id="720329845">
          <w:marLeft w:val="480"/>
          <w:marRight w:val="0"/>
          <w:marTop w:val="0"/>
          <w:marBottom w:val="0"/>
          <w:divBdr>
            <w:top w:val="none" w:sz="0" w:space="0" w:color="auto"/>
            <w:left w:val="none" w:sz="0" w:space="0" w:color="auto"/>
            <w:bottom w:val="none" w:sz="0" w:space="0" w:color="auto"/>
            <w:right w:val="none" w:sz="0" w:space="0" w:color="auto"/>
          </w:divBdr>
        </w:div>
        <w:div w:id="787818140">
          <w:marLeft w:val="480"/>
          <w:marRight w:val="0"/>
          <w:marTop w:val="0"/>
          <w:marBottom w:val="0"/>
          <w:divBdr>
            <w:top w:val="none" w:sz="0" w:space="0" w:color="auto"/>
            <w:left w:val="none" w:sz="0" w:space="0" w:color="auto"/>
            <w:bottom w:val="none" w:sz="0" w:space="0" w:color="auto"/>
            <w:right w:val="none" w:sz="0" w:space="0" w:color="auto"/>
          </w:divBdr>
        </w:div>
        <w:div w:id="820007210">
          <w:marLeft w:val="480"/>
          <w:marRight w:val="0"/>
          <w:marTop w:val="0"/>
          <w:marBottom w:val="0"/>
          <w:divBdr>
            <w:top w:val="none" w:sz="0" w:space="0" w:color="auto"/>
            <w:left w:val="none" w:sz="0" w:space="0" w:color="auto"/>
            <w:bottom w:val="none" w:sz="0" w:space="0" w:color="auto"/>
            <w:right w:val="none" w:sz="0" w:space="0" w:color="auto"/>
          </w:divBdr>
        </w:div>
        <w:div w:id="851186840">
          <w:marLeft w:val="480"/>
          <w:marRight w:val="0"/>
          <w:marTop w:val="0"/>
          <w:marBottom w:val="0"/>
          <w:divBdr>
            <w:top w:val="none" w:sz="0" w:space="0" w:color="auto"/>
            <w:left w:val="none" w:sz="0" w:space="0" w:color="auto"/>
            <w:bottom w:val="none" w:sz="0" w:space="0" w:color="auto"/>
            <w:right w:val="none" w:sz="0" w:space="0" w:color="auto"/>
          </w:divBdr>
        </w:div>
        <w:div w:id="871311069">
          <w:marLeft w:val="480"/>
          <w:marRight w:val="0"/>
          <w:marTop w:val="0"/>
          <w:marBottom w:val="0"/>
          <w:divBdr>
            <w:top w:val="none" w:sz="0" w:space="0" w:color="auto"/>
            <w:left w:val="none" w:sz="0" w:space="0" w:color="auto"/>
            <w:bottom w:val="none" w:sz="0" w:space="0" w:color="auto"/>
            <w:right w:val="none" w:sz="0" w:space="0" w:color="auto"/>
          </w:divBdr>
        </w:div>
        <w:div w:id="875000946">
          <w:marLeft w:val="480"/>
          <w:marRight w:val="0"/>
          <w:marTop w:val="0"/>
          <w:marBottom w:val="0"/>
          <w:divBdr>
            <w:top w:val="none" w:sz="0" w:space="0" w:color="auto"/>
            <w:left w:val="none" w:sz="0" w:space="0" w:color="auto"/>
            <w:bottom w:val="none" w:sz="0" w:space="0" w:color="auto"/>
            <w:right w:val="none" w:sz="0" w:space="0" w:color="auto"/>
          </w:divBdr>
        </w:div>
        <w:div w:id="882205429">
          <w:marLeft w:val="480"/>
          <w:marRight w:val="0"/>
          <w:marTop w:val="0"/>
          <w:marBottom w:val="0"/>
          <w:divBdr>
            <w:top w:val="none" w:sz="0" w:space="0" w:color="auto"/>
            <w:left w:val="none" w:sz="0" w:space="0" w:color="auto"/>
            <w:bottom w:val="none" w:sz="0" w:space="0" w:color="auto"/>
            <w:right w:val="none" w:sz="0" w:space="0" w:color="auto"/>
          </w:divBdr>
        </w:div>
        <w:div w:id="885877938">
          <w:marLeft w:val="480"/>
          <w:marRight w:val="0"/>
          <w:marTop w:val="0"/>
          <w:marBottom w:val="0"/>
          <w:divBdr>
            <w:top w:val="none" w:sz="0" w:space="0" w:color="auto"/>
            <w:left w:val="none" w:sz="0" w:space="0" w:color="auto"/>
            <w:bottom w:val="none" w:sz="0" w:space="0" w:color="auto"/>
            <w:right w:val="none" w:sz="0" w:space="0" w:color="auto"/>
          </w:divBdr>
        </w:div>
        <w:div w:id="900676844">
          <w:marLeft w:val="480"/>
          <w:marRight w:val="0"/>
          <w:marTop w:val="0"/>
          <w:marBottom w:val="0"/>
          <w:divBdr>
            <w:top w:val="none" w:sz="0" w:space="0" w:color="auto"/>
            <w:left w:val="none" w:sz="0" w:space="0" w:color="auto"/>
            <w:bottom w:val="none" w:sz="0" w:space="0" w:color="auto"/>
            <w:right w:val="none" w:sz="0" w:space="0" w:color="auto"/>
          </w:divBdr>
        </w:div>
        <w:div w:id="941109665">
          <w:marLeft w:val="480"/>
          <w:marRight w:val="0"/>
          <w:marTop w:val="0"/>
          <w:marBottom w:val="0"/>
          <w:divBdr>
            <w:top w:val="none" w:sz="0" w:space="0" w:color="auto"/>
            <w:left w:val="none" w:sz="0" w:space="0" w:color="auto"/>
            <w:bottom w:val="none" w:sz="0" w:space="0" w:color="auto"/>
            <w:right w:val="none" w:sz="0" w:space="0" w:color="auto"/>
          </w:divBdr>
        </w:div>
        <w:div w:id="947663270">
          <w:marLeft w:val="480"/>
          <w:marRight w:val="0"/>
          <w:marTop w:val="0"/>
          <w:marBottom w:val="0"/>
          <w:divBdr>
            <w:top w:val="none" w:sz="0" w:space="0" w:color="auto"/>
            <w:left w:val="none" w:sz="0" w:space="0" w:color="auto"/>
            <w:bottom w:val="none" w:sz="0" w:space="0" w:color="auto"/>
            <w:right w:val="none" w:sz="0" w:space="0" w:color="auto"/>
          </w:divBdr>
        </w:div>
        <w:div w:id="955525687">
          <w:marLeft w:val="480"/>
          <w:marRight w:val="0"/>
          <w:marTop w:val="0"/>
          <w:marBottom w:val="0"/>
          <w:divBdr>
            <w:top w:val="none" w:sz="0" w:space="0" w:color="auto"/>
            <w:left w:val="none" w:sz="0" w:space="0" w:color="auto"/>
            <w:bottom w:val="none" w:sz="0" w:space="0" w:color="auto"/>
            <w:right w:val="none" w:sz="0" w:space="0" w:color="auto"/>
          </w:divBdr>
        </w:div>
        <w:div w:id="958030364">
          <w:marLeft w:val="480"/>
          <w:marRight w:val="0"/>
          <w:marTop w:val="0"/>
          <w:marBottom w:val="0"/>
          <w:divBdr>
            <w:top w:val="none" w:sz="0" w:space="0" w:color="auto"/>
            <w:left w:val="none" w:sz="0" w:space="0" w:color="auto"/>
            <w:bottom w:val="none" w:sz="0" w:space="0" w:color="auto"/>
            <w:right w:val="none" w:sz="0" w:space="0" w:color="auto"/>
          </w:divBdr>
        </w:div>
        <w:div w:id="994068677">
          <w:marLeft w:val="480"/>
          <w:marRight w:val="0"/>
          <w:marTop w:val="0"/>
          <w:marBottom w:val="0"/>
          <w:divBdr>
            <w:top w:val="none" w:sz="0" w:space="0" w:color="auto"/>
            <w:left w:val="none" w:sz="0" w:space="0" w:color="auto"/>
            <w:bottom w:val="none" w:sz="0" w:space="0" w:color="auto"/>
            <w:right w:val="none" w:sz="0" w:space="0" w:color="auto"/>
          </w:divBdr>
        </w:div>
        <w:div w:id="1053622422">
          <w:marLeft w:val="480"/>
          <w:marRight w:val="0"/>
          <w:marTop w:val="0"/>
          <w:marBottom w:val="0"/>
          <w:divBdr>
            <w:top w:val="none" w:sz="0" w:space="0" w:color="auto"/>
            <w:left w:val="none" w:sz="0" w:space="0" w:color="auto"/>
            <w:bottom w:val="none" w:sz="0" w:space="0" w:color="auto"/>
            <w:right w:val="none" w:sz="0" w:space="0" w:color="auto"/>
          </w:divBdr>
        </w:div>
        <w:div w:id="1054503057">
          <w:marLeft w:val="480"/>
          <w:marRight w:val="0"/>
          <w:marTop w:val="0"/>
          <w:marBottom w:val="0"/>
          <w:divBdr>
            <w:top w:val="none" w:sz="0" w:space="0" w:color="auto"/>
            <w:left w:val="none" w:sz="0" w:space="0" w:color="auto"/>
            <w:bottom w:val="none" w:sz="0" w:space="0" w:color="auto"/>
            <w:right w:val="none" w:sz="0" w:space="0" w:color="auto"/>
          </w:divBdr>
        </w:div>
        <w:div w:id="1068461882">
          <w:marLeft w:val="480"/>
          <w:marRight w:val="0"/>
          <w:marTop w:val="0"/>
          <w:marBottom w:val="0"/>
          <w:divBdr>
            <w:top w:val="none" w:sz="0" w:space="0" w:color="auto"/>
            <w:left w:val="none" w:sz="0" w:space="0" w:color="auto"/>
            <w:bottom w:val="none" w:sz="0" w:space="0" w:color="auto"/>
            <w:right w:val="none" w:sz="0" w:space="0" w:color="auto"/>
          </w:divBdr>
        </w:div>
        <w:div w:id="1082409088">
          <w:marLeft w:val="480"/>
          <w:marRight w:val="0"/>
          <w:marTop w:val="0"/>
          <w:marBottom w:val="0"/>
          <w:divBdr>
            <w:top w:val="none" w:sz="0" w:space="0" w:color="auto"/>
            <w:left w:val="none" w:sz="0" w:space="0" w:color="auto"/>
            <w:bottom w:val="none" w:sz="0" w:space="0" w:color="auto"/>
            <w:right w:val="none" w:sz="0" w:space="0" w:color="auto"/>
          </w:divBdr>
        </w:div>
        <w:div w:id="1086658897">
          <w:marLeft w:val="480"/>
          <w:marRight w:val="0"/>
          <w:marTop w:val="0"/>
          <w:marBottom w:val="0"/>
          <w:divBdr>
            <w:top w:val="none" w:sz="0" w:space="0" w:color="auto"/>
            <w:left w:val="none" w:sz="0" w:space="0" w:color="auto"/>
            <w:bottom w:val="none" w:sz="0" w:space="0" w:color="auto"/>
            <w:right w:val="none" w:sz="0" w:space="0" w:color="auto"/>
          </w:divBdr>
        </w:div>
        <w:div w:id="1119644808">
          <w:marLeft w:val="480"/>
          <w:marRight w:val="0"/>
          <w:marTop w:val="0"/>
          <w:marBottom w:val="0"/>
          <w:divBdr>
            <w:top w:val="none" w:sz="0" w:space="0" w:color="auto"/>
            <w:left w:val="none" w:sz="0" w:space="0" w:color="auto"/>
            <w:bottom w:val="none" w:sz="0" w:space="0" w:color="auto"/>
            <w:right w:val="none" w:sz="0" w:space="0" w:color="auto"/>
          </w:divBdr>
        </w:div>
        <w:div w:id="1171216353">
          <w:marLeft w:val="480"/>
          <w:marRight w:val="0"/>
          <w:marTop w:val="0"/>
          <w:marBottom w:val="0"/>
          <w:divBdr>
            <w:top w:val="none" w:sz="0" w:space="0" w:color="auto"/>
            <w:left w:val="none" w:sz="0" w:space="0" w:color="auto"/>
            <w:bottom w:val="none" w:sz="0" w:space="0" w:color="auto"/>
            <w:right w:val="none" w:sz="0" w:space="0" w:color="auto"/>
          </w:divBdr>
        </w:div>
        <w:div w:id="1187254404">
          <w:marLeft w:val="480"/>
          <w:marRight w:val="0"/>
          <w:marTop w:val="0"/>
          <w:marBottom w:val="0"/>
          <w:divBdr>
            <w:top w:val="none" w:sz="0" w:space="0" w:color="auto"/>
            <w:left w:val="none" w:sz="0" w:space="0" w:color="auto"/>
            <w:bottom w:val="none" w:sz="0" w:space="0" w:color="auto"/>
            <w:right w:val="none" w:sz="0" w:space="0" w:color="auto"/>
          </w:divBdr>
        </w:div>
        <w:div w:id="1228033093">
          <w:marLeft w:val="480"/>
          <w:marRight w:val="0"/>
          <w:marTop w:val="0"/>
          <w:marBottom w:val="0"/>
          <w:divBdr>
            <w:top w:val="none" w:sz="0" w:space="0" w:color="auto"/>
            <w:left w:val="none" w:sz="0" w:space="0" w:color="auto"/>
            <w:bottom w:val="none" w:sz="0" w:space="0" w:color="auto"/>
            <w:right w:val="none" w:sz="0" w:space="0" w:color="auto"/>
          </w:divBdr>
        </w:div>
        <w:div w:id="1252011720">
          <w:marLeft w:val="480"/>
          <w:marRight w:val="0"/>
          <w:marTop w:val="0"/>
          <w:marBottom w:val="0"/>
          <w:divBdr>
            <w:top w:val="none" w:sz="0" w:space="0" w:color="auto"/>
            <w:left w:val="none" w:sz="0" w:space="0" w:color="auto"/>
            <w:bottom w:val="none" w:sz="0" w:space="0" w:color="auto"/>
            <w:right w:val="none" w:sz="0" w:space="0" w:color="auto"/>
          </w:divBdr>
        </w:div>
        <w:div w:id="1286234220">
          <w:marLeft w:val="480"/>
          <w:marRight w:val="0"/>
          <w:marTop w:val="0"/>
          <w:marBottom w:val="0"/>
          <w:divBdr>
            <w:top w:val="none" w:sz="0" w:space="0" w:color="auto"/>
            <w:left w:val="none" w:sz="0" w:space="0" w:color="auto"/>
            <w:bottom w:val="none" w:sz="0" w:space="0" w:color="auto"/>
            <w:right w:val="none" w:sz="0" w:space="0" w:color="auto"/>
          </w:divBdr>
        </w:div>
        <w:div w:id="1293366432">
          <w:marLeft w:val="480"/>
          <w:marRight w:val="0"/>
          <w:marTop w:val="0"/>
          <w:marBottom w:val="0"/>
          <w:divBdr>
            <w:top w:val="none" w:sz="0" w:space="0" w:color="auto"/>
            <w:left w:val="none" w:sz="0" w:space="0" w:color="auto"/>
            <w:bottom w:val="none" w:sz="0" w:space="0" w:color="auto"/>
            <w:right w:val="none" w:sz="0" w:space="0" w:color="auto"/>
          </w:divBdr>
        </w:div>
        <w:div w:id="1296525054">
          <w:marLeft w:val="480"/>
          <w:marRight w:val="0"/>
          <w:marTop w:val="0"/>
          <w:marBottom w:val="0"/>
          <w:divBdr>
            <w:top w:val="none" w:sz="0" w:space="0" w:color="auto"/>
            <w:left w:val="none" w:sz="0" w:space="0" w:color="auto"/>
            <w:bottom w:val="none" w:sz="0" w:space="0" w:color="auto"/>
            <w:right w:val="none" w:sz="0" w:space="0" w:color="auto"/>
          </w:divBdr>
        </w:div>
        <w:div w:id="1301224588">
          <w:marLeft w:val="480"/>
          <w:marRight w:val="0"/>
          <w:marTop w:val="0"/>
          <w:marBottom w:val="0"/>
          <w:divBdr>
            <w:top w:val="none" w:sz="0" w:space="0" w:color="auto"/>
            <w:left w:val="none" w:sz="0" w:space="0" w:color="auto"/>
            <w:bottom w:val="none" w:sz="0" w:space="0" w:color="auto"/>
            <w:right w:val="none" w:sz="0" w:space="0" w:color="auto"/>
          </w:divBdr>
        </w:div>
        <w:div w:id="1318267837">
          <w:marLeft w:val="480"/>
          <w:marRight w:val="0"/>
          <w:marTop w:val="0"/>
          <w:marBottom w:val="0"/>
          <w:divBdr>
            <w:top w:val="none" w:sz="0" w:space="0" w:color="auto"/>
            <w:left w:val="none" w:sz="0" w:space="0" w:color="auto"/>
            <w:bottom w:val="none" w:sz="0" w:space="0" w:color="auto"/>
            <w:right w:val="none" w:sz="0" w:space="0" w:color="auto"/>
          </w:divBdr>
        </w:div>
        <w:div w:id="1355881312">
          <w:marLeft w:val="480"/>
          <w:marRight w:val="0"/>
          <w:marTop w:val="0"/>
          <w:marBottom w:val="0"/>
          <w:divBdr>
            <w:top w:val="none" w:sz="0" w:space="0" w:color="auto"/>
            <w:left w:val="none" w:sz="0" w:space="0" w:color="auto"/>
            <w:bottom w:val="none" w:sz="0" w:space="0" w:color="auto"/>
            <w:right w:val="none" w:sz="0" w:space="0" w:color="auto"/>
          </w:divBdr>
        </w:div>
        <w:div w:id="1356539542">
          <w:marLeft w:val="480"/>
          <w:marRight w:val="0"/>
          <w:marTop w:val="0"/>
          <w:marBottom w:val="0"/>
          <w:divBdr>
            <w:top w:val="none" w:sz="0" w:space="0" w:color="auto"/>
            <w:left w:val="none" w:sz="0" w:space="0" w:color="auto"/>
            <w:bottom w:val="none" w:sz="0" w:space="0" w:color="auto"/>
            <w:right w:val="none" w:sz="0" w:space="0" w:color="auto"/>
          </w:divBdr>
        </w:div>
        <w:div w:id="1418596997">
          <w:marLeft w:val="480"/>
          <w:marRight w:val="0"/>
          <w:marTop w:val="0"/>
          <w:marBottom w:val="0"/>
          <w:divBdr>
            <w:top w:val="none" w:sz="0" w:space="0" w:color="auto"/>
            <w:left w:val="none" w:sz="0" w:space="0" w:color="auto"/>
            <w:bottom w:val="none" w:sz="0" w:space="0" w:color="auto"/>
            <w:right w:val="none" w:sz="0" w:space="0" w:color="auto"/>
          </w:divBdr>
        </w:div>
        <w:div w:id="1424569553">
          <w:marLeft w:val="480"/>
          <w:marRight w:val="0"/>
          <w:marTop w:val="0"/>
          <w:marBottom w:val="0"/>
          <w:divBdr>
            <w:top w:val="none" w:sz="0" w:space="0" w:color="auto"/>
            <w:left w:val="none" w:sz="0" w:space="0" w:color="auto"/>
            <w:bottom w:val="none" w:sz="0" w:space="0" w:color="auto"/>
            <w:right w:val="none" w:sz="0" w:space="0" w:color="auto"/>
          </w:divBdr>
        </w:div>
        <w:div w:id="1468932352">
          <w:marLeft w:val="480"/>
          <w:marRight w:val="0"/>
          <w:marTop w:val="0"/>
          <w:marBottom w:val="0"/>
          <w:divBdr>
            <w:top w:val="none" w:sz="0" w:space="0" w:color="auto"/>
            <w:left w:val="none" w:sz="0" w:space="0" w:color="auto"/>
            <w:bottom w:val="none" w:sz="0" w:space="0" w:color="auto"/>
            <w:right w:val="none" w:sz="0" w:space="0" w:color="auto"/>
          </w:divBdr>
        </w:div>
        <w:div w:id="1591160780">
          <w:marLeft w:val="480"/>
          <w:marRight w:val="0"/>
          <w:marTop w:val="0"/>
          <w:marBottom w:val="0"/>
          <w:divBdr>
            <w:top w:val="none" w:sz="0" w:space="0" w:color="auto"/>
            <w:left w:val="none" w:sz="0" w:space="0" w:color="auto"/>
            <w:bottom w:val="none" w:sz="0" w:space="0" w:color="auto"/>
            <w:right w:val="none" w:sz="0" w:space="0" w:color="auto"/>
          </w:divBdr>
        </w:div>
        <w:div w:id="1611014717">
          <w:marLeft w:val="480"/>
          <w:marRight w:val="0"/>
          <w:marTop w:val="0"/>
          <w:marBottom w:val="0"/>
          <w:divBdr>
            <w:top w:val="none" w:sz="0" w:space="0" w:color="auto"/>
            <w:left w:val="none" w:sz="0" w:space="0" w:color="auto"/>
            <w:bottom w:val="none" w:sz="0" w:space="0" w:color="auto"/>
            <w:right w:val="none" w:sz="0" w:space="0" w:color="auto"/>
          </w:divBdr>
        </w:div>
        <w:div w:id="1611743983">
          <w:marLeft w:val="480"/>
          <w:marRight w:val="0"/>
          <w:marTop w:val="0"/>
          <w:marBottom w:val="0"/>
          <w:divBdr>
            <w:top w:val="none" w:sz="0" w:space="0" w:color="auto"/>
            <w:left w:val="none" w:sz="0" w:space="0" w:color="auto"/>
            <w:bottom w:val="none" w:sz="0" w:space="0" w:color="auto"/>
            <w:right w:val="none" w:sz="0" w:space="0" w:color="auto"/>
          </w:divBdr>
        </w:div>
        <w:div w:id="1639843287">
          <w:marLeft w:val="480"/>
          <w:marRight w:val="0"/>
          <w:marTop w:val="0"/>
          <w:marBottom w:val="0"/>
          <w:divBdr>
            <w:top w:val="none" w:sz="0" w:space="0" w:color="auto"/>
            <w:left w:val="none" w:sz="0" w:space="0" w:color="auto"/>
            <w:bottom w:val="none" w:sz="0" w:space="0" w:color="auto"/>
            <w:right w:val="none" w:sz="0" w:space="0" w:color="auto"/>
          </w:divBdr>
        </w:div>
        <w:div w:id="1668481584">
          <w:marLeft w:val="480"/>
          <w:marRight w:val="0"/>
          <w:marTop w:val="0"/>
          <w:marBottom w:val="0"/>
          <w:divBdr>
            <w:top w:val="none" w:sz="0" w:space="0" w:color="auto"/>
            <w:left w:val="none" w:sz="0" w:space="0" w:color="auto"/>
            <w:bottom w:val="none" w:sz="0" w:space="0" w:color="auto"/>
            <w:right w:val="none" w:sz="0" w:space="0" w:color="auto"/>
          </w:divBdr>
        </w:div>
        <w:div w:id="1732578818">
          <w:marLeft w:val="480"/>
          <w:marRight w:val="0"/>
          <w:marTop w:val="0"/>
          <w:marBottom w:val="0"/>
          <w:divBdr>
            <w:top w:val="none" w:sz="0" w:space="0" w:color="auto"/>
            <w:left w:val="none" w:sz="0" w:space="0" w:color="auto"/>
            <w:bottom w:val="none" w:sz="0" w:space="0" w:color="auto"/>
            <w:right w:val="none" w:sz="0" w:space="0" w:color="auto"/>
          </w:divBdr>
        </w:div>
        <w:div w:id="1734356259">
          <w:marLeft w:val="480"/>
          <w:marRight w:val="0"/>
          <w:marTop w:val="0"/>
          <w:marBottom w:val="0"/>
          <w:divBdr>
            <w:top w:val="none" w:sz="0" w:space="0" w:color="auto"/>
            <w:left w:val="none" w:sz="0" w:space="0" w:color="auto"/>
            <w:bottom w:val="none" w:sz="0" w:space="0" w:color="auto"/>
            <w:right w:val="none" w:sz="0" w:space="0" w:color="auto"/>
          </w:divBdr>
        </w:div>
        <w:div w:id="1803572729">
          <w:marLeft w:val="480"/>
          <w:marRight w:val="0"/>
          <w:marTop w:val="0"/>
          <w:marBottom w:val="0"/>
          <w:divBdr>
            <w:top w:val="none" w:sz="0" w:space="0" w:color="auto"/>
            <w:left w:val="none" w:sz="0" w:space="0" w:color="auto"/>
            <w:bottom w:val="none" w:sz="0" w:space="0" w:color="auto"/>
            <w:right w:val="none" w:sz="0" w:space="0" w:color="auto"/>
          </w:divBdr>
        </w:div>
        <w:div w:id="1820491437">
          <w:marLeft w:val="480"/>
          <w:marRight w:val="0"/>
          <w:marTop w:val="0"/>
          <w:marBottom w:val="0"/>
          <w:divBdr>
            <w:top w:val="none" w:sz="0" w:space="0" w:color="auto"/>
            <w:left w:val="none" w:sz="0" w:space="0" w:color="auto"/>
            <w:bottom w:val="none" w:sz="0" w:space="0" w:color="auto"/>
            <w:right w:val="none" w:sz="0" w:space="0" w:color="auto"/>
          </w:divBdr>
        </w:div>
        <w:div w:id="1821730883">
          <w:marLeft w:val="480"/>
          <w:marRight w:val="0"/>
          <w:marTop w:val="0"/>
          <w:marBottom w:val="0"/>
          <w:divBdr>
            <w:top w:val="none" w:sz="0" w:space="0" w:color="auto"/>
            <w:left w:val="none" w:sz="0" w:space="0" w:color="auto"/>
            <w:bottom w:val="none" w:sz="0" w:space="0" w:color="auto"/>
            <w:right w:val="none" w:sz="0" w:space="0" w:color="auto"/>
          </w:divBdr>
        </w:div>
        <w:div w:id="1849756878">
          <w:marLeft w:val="480"/>
          <w:marRight w:val="0"/>
          <w:marTop w:val="0"/>
          <w:marBottom w:val="0"/>
          <w:divBdr>
            <w:top w:val="none" w:sz="0" w:space="0" w:color="auto"/>
            <w:left w:val="none" w:sz="0" w:space="0" w:color="auto"/>
            <w:bottom w:val="none" w:sz="0" w:space="0" w:color="auto"/>
            <w:right w:val="none" w:sz="0" w:space="0" w:color="auto"/>
          </w:divBdr>
        </w:div>
        <w:div w:id="1937446545">
          <w:marLeft w:val="480"/>
          <w:marRight w:val="0"/>
          <w:marTop w:val="0"/>
          <w:marBottom w:val="0"/>
          <w:divBdr>
            <w:top w:val="none" w:sz="0" w:space="0" w:color="auto"/>
            <w:left w:val="none" w:sz="0" w:space="0" w:color="auto"/>
            <w:bottom w:val="none" w:sz="0" w:space="0" w:color="auto"/>
            <w:right w:val="none" w:sz="0" w:space="0" w:color="auto"/>
          </w:divBdr>
        </w:div>
        <w:div w:id="1942638785">
          <w:marLeft w:val="480"/>
          <w:marRight w:val="0"/>
          <w:marTop w:val="0"/>
          <w:marBottom w:val="0"/>
          <w:divBdr>
            <w:top w:val="none" w:sz="0" w:space="0" w:color="auto"/>
            <w:left w:val="none" w:sz="0" w:space="0" w:color="auto"/>
            <w:bottom w:val="none" w:sz="0" w:space="0" w:color="auto"/>
            <w:right w:val="none" w:sz="0" w:space="0" w:color="auto"/>
          </w:divBdr>
        </w:div>
        <w:div w:id="1958222648">
          <w:marLeft w:val="480"/>
          <w:marRight w:val="0"/>
          <w:marTop w:val="0"/>
          <w:marBottom w:val="0"/>
          <w:divBdr>
            <w:top w:val="none" w:sz="0" w:space="0" w:color="auto"/>
            <w:left w:val="none" w:sz="0" w:space="0" w:color="auto"/>
            <w:bottom w:val="none" w:sz="0" w:space="0" w:color="auto"/>
            <w:right w:val="none" w:sz="0" w:space="0" w:color="auto"/>
          </w:divBdr>
        </w:div>
        <w:div w:id="1996910406">
          <w:marLeft w:val="480"/>
          <w:marRight w:val="0"/>
          <w:marTop w:val="0"/>
          <w:marBottom w:val="0"/>
          <w:divBdr>
            <w:top w:val="none" w:sz="0" w:space="0" w:color="auto"/>
            <w:left w:val="none" w:sz="0" w:space="0" w:color="auto"/>
            <w:bottom w:val="none" w:sz="0" w:space="0" w:color="auto"/>
            <w:right w:val="none" w:sz="0" w:space="0" w:color="auto"/>
          </w:divBdr>
        </w:div>
        <w:div w:id="2007660574">
          <w:marLeft w:val="480"/>
          <w:marRight w:val="0"/>
          <w:marTop w:val="0"/>
          <w:marBottom w:val="0"/>
          <w:divBdr>
            <w:top w:val="none" w:sz="0" w:space="0" w:color="auto"/>
            <w:left w:val="none" w:sz="0" w:space="0" w:color="auto"/>
            <w:bottom w:val="none" w:sz="0" w:space="0" w:color="auto"/>
            <w:right w:val="none" w:sz="0" w:space="0" w:color="auto"/>
          </w:divBdr>
        </w:div>
        <w:div w:id="2068063035">
          <w:marLeft w:val="480"/>
          <w:marRight w:val="0"/>
          <w:marTop w:val="0"/>
          <w:marBottom w:val="0"/>
          <w:divBdr>
            <w:top w:val="none" w:sz="0" w:space="0" w:color="auto"/>
            <w:left w:val="none" w:sz="0" w:space="0" w:color="auto"/>
            <w:bottom w:val="none" w:sz="0" w:space="0" w:color="auto"/>
            <w:right w:val="none" w:sz="0" w:space="0" w:color="auto"/>
          </w:divBdr>
        </w:div>
        <w:div w:id="2073236507">
          <w:marLeft w:val="480"/>
          <w:marRight w:val="0"/>
          <w:marTop w:val="0"/>
          <w:marBottom w:val="0"/>
          <w:divBdr>
            <w:top w:val="none" w:sz="0" w:space="0" w:color="auto"/>
            <w:left w:val="none" w:sz="0" w:space="0" w:color="auto"/>
            <w:bottom w:val="none" w:sz="0" w:space="0" w:color="auto"/>
            <w:right w:val="none" w:sz="0" w:space="0" w:color="auto"/>
          </w:divBdr>
        </w:div>
        <w:div w:id="2079864221">
          <w:marLeft w:val="480"/>
          <w:marRight w:val="0"/>
          <w:marTop w:val="0"/>
          <w:marBottom w:val="0"/>
          <w:divBdr>
            <w:top w:val="none" w:sz="0" w:space="0" w:color="auto"/>
            <w:left w:val="none" w:sz="0" w:space="0" w:color="auto"/>
            <w:bottom w:val="none" w:sz="0" w:space="0" w:color="auto"/>
            <w:right w:val="none" w:sz="0" w:space="0" w:color="auto"/>
          </w:divBdr>
        </w:div>
        <w:div w:id="2125493821">
          <w:marLeft w:val="480"/>
          <w:marRight w:val="0"/>
          <w:marTop w:val="0"/>
          <w:marBottom w:val="0"/>
          <w:divBdr>
            <w:top w:val="none" w:sz="0" w:space="0" w:color="auto"/>
            <w:left w:val="none" w:sz="0" w:space="0" w:color="auto"/>
            <w:bottom w:val="none" w:sz="0" w:space="0" w:color="auto"/>
            <w:right w:val="none" w:sz="0" w:space="0" w:color="auto"/>
          </w:divBdr>
        </w:div>
      </w:divsChild>
    </w:div>
    <w:div w:id="1664815296">
      <w:bodyDiv w:val="1"/>
      <w:marLeft w:val="0"/>
      <w:marRight w:val="0"/>
      <w:marTop w:val="0"/>
      <w:marBottom w:val="0"/>
      <w:divBdr>
        <w:top w:val="none" w:sz="0" w:space="0" w:color="auto"/>
        <w:left w:val="none" w:sz="0" w:space="0" w:color="auto"/>
        <w:bottom w:val="none" w:sz="0" w:space="0" w:color="auto"/>
        <w:right w:val="none" w:sz="0" w:space="0" w:color="auto"/>
      </w:divBdr>
      <w:divsChild>
        <w:div w:id="42022759">
          <w:marLeft w:val="480"/>
          <w:marRight w:val="0"/>
          <w:marTop w:val="0"/>
          <w:marBottom w:val="0"/>
          <w:divBdr>
            <w:top w:val="none" w:sz="0" w:space="0" w:color="auto"/>
            <w:left w:val="none" w:sz="0" w:space="0" w:color="auto"/>
            <w:bottom w:val="none" w:sz="0" w:space="0" w:color="auto"/>
            <w:right w:val="none" w:sz="0" w:space="0" w:color="auto"/>
          </w:divBdr>
        </w:div>
        <w:div w:id="54591595">
          <w:marLeft w:val="480"/>
          <w:marRight w:val="0"/>
          <w:marTop w:val="0"/>
          <w:marBottom w:val="0"/>
          <w:divBdr>
            <w:top w:val="none" w:sz="0" w:space="0" w:color="auto"/>
            <w:left w:val="none" w:sz="0" w:space="0" w:color="auto"/>
            <w:bottom w:val="none" w:sz="0" w:space="0" w:color="auto"/>
            <w:right w:val="none" w:sz="0" w:space="0" w:color="auto"/>
          </w:divBdr>
        </w:div>
        <w:div w:id="56560774">
          <w:marLeft w:val="480"/>
          <w:marRight w:val="0"/>
          <w:marTop w:val="0"/>
          <w:marBottom w:val="0"/>
          <w:divBdr>
            <w:top w:val="none" w:sz="0" w:space="0" w:color="auto"/>
            <w:left w:val="none" w:sz="0" w:space="0" w:color="auto"/>
            <w:bottom w:val="none" w:sz="0" w:space="0" w:color="auto"/>
            <w:right w:val="none" w:sz="0" w:space="0" w:color="auto"/>
          </w:divBdr>
        </w:div>
        <w:div w:id="58024233">
          <w:marLeft w:val="480"/>
          <w:marRight w:val="0"/>
          <w:marTop w:val="0"/>
          <w:marBottom w:val="0"/>
          <w:divBdr>
            <w:top w:val="none" w:sz="0" w:space="0" w:color="auto"/>
            <w:left w:val="none" w:sz="0" w:space="0" w:color="auto"/>
            <w:bottom w:val="none" w:sz="0" w:space="0" w:color="auto"/>
            <w:right w:val="none" w:sz="0" w:space="0" w:color="auto"/>
          </w:divBdr>
        </w:div>
        <w:div w:id="97987508">
          <w:marLeft w:val="480"/>
          <w:marRight w:val="0"/>
          <w:marTop w:val="0"/>
          <w:marBottom w:val="0"/>
          <w:divBdr>
            <w:top w:val="none" w:sz="0" w:space="0" w:color="auto"/>
            <w:left w:val="none" w:sz="0" w:space="0" w:color="auto"/>
            <w:bottom w:val="none" w:sz="0" w:space="0" w:color="auto"/>
            <w:right w:val="none" w:sz="0" w:space="0" w:color="auto"/>
          </w:divBdr>
        </w:div>
        <w:div w:id="153684585">
          <w:marLeft w:val="480"/>
          <w:marRight w:val="0"/>
          <w:marTop w:val="0"/>
          <w:marBottom w:val="0"/>
          <w:divBdr>
            <w:top w:val="none" w:sz="0" w:space="0" w:color="auto"/>
            <w:left w:val="none" w:sz="0" w:space="0" w:color="auto"/>
            <w:bottom w:val="none" w:sz="0" w:space="0" w:color="auto"/>
            <w:right w:val="none" w:sz="0" w:space="0" w:color="auto"/>
          </w:divBdr>
        </w:div>
        <w:div w:id="166094934">
          <w:marLeft w:val="480"/>
          <w:marRight w:val="0"/>
          <w:marTop w:val="0"/>
          <w:marBottom w:val="0"/>
          <w:divBdr>
            <w:top w:val="none" w:sz="0" w:space="0" w:color="auto"/>
            <w:left w:val="none" w:sz="0" w:space="0" w:color="auto"/>
            <w:bottom w:val="none" w:sz="0" w:space="0" w:color="auto"/>
            <w:right w:val="none" w:sz="0" w:space="0" w:color="auto"/>
          </w:divBdr>
        </w:div>
        <w:div w:id="184053375">
          <w:marLeft w:val="480"/>
          <w:marRight w:val="0"/>
          <w:marTop w:val="0"/>
          <w:marBottom w:val="0"/>
          <w:divBdr>
            <w:top w:val="none" w:sz="0" w:space="0" w:color="auto"/>
            <w:left w:val="none" w:sz="0" w:space="0" w:color="auto"/>
            <w:bottom w:val="none" w:sz="0" w:space="0" w:color="auto"/>
            <w:right w:val="none" w:sz="0" w:space="0" w:color="auto"/>
          </w:divBdr>
        </w:div>
        <w:div w:id="241065082">
          <w:marLeft w:val="480"/>
          <w:marRight w:val="0"/>
          <w:marTop w:val="0"/>
          <w:marBottom w:val="0"/>
          <w:divBdr>
            <w:top w:val="none" w:sz="0" w:space="0" w:color="auto"/>
            <w:left w:val="none" w:sz="0" w:space="0" w:color="auto"/>
            <w:bottom w:val="none" w:sz="0" w:space="0" w:color="auto"/>
            <w:right w:val="none" w:sz="0" w:space="0" w:color="auto"/>
          </w:divBdr>
        </w:div>
        <w:div w:id="247732193">
          <w:marLeft w:val="480"/>
          <w:marRight w:val="0"/>
          <w:marTop w:val="0"/>
          <w:marBottom w:val="0"/>
          <w:divBdr>
            <w:top w:val="none" w:sz="0" w:space="0" w:color="auto"/>
            <w:left w:val="none" w:sz="0" w:space="0" w:color="auto"/>
            <w:bottom w:val="none" w:sz="0" w:space="0" w:color="auto"/>
            <w:right w:val="none" w:sz="0" w:space="0" w:color="auto"/>
          </w:divBdr>
        </w:div>
        <w:div w:id="275405853">
          <w:marLeft w:val="480"/>
          <w:marRight w:val="0"/>
          <w:marTop w:val="0"/>
          <w:marBottom w:val="0"/>
          <w:divBdr>
            <w:top w:val="none" w:sz="0" w:space="0" w:color="auto"/>
            <w:left w:val="none" w:sz="0" w:space="0" w:color="auto"/>
            <w:bottom w:val="none" w:sz="0" w:space="0" w:color="auto"/>
            <w:right w:val="none" w:sz="0" w:space="0" w:color="auto"/>
          </w:divBdr>
        </w:div>
        <w:div w:id="343244492">
          <w:marLeft w:val="480"/>
          <w:marRight w:val="0"/>
          <w:marTop w:val="0"/>
          <w:marBottom w:val="0"/>
          <w:divBdr>
            <w:top w:val="none" w:sz="0" w:space="0" w:color="auto"/>
            <w:left w:val="none" w:sz="0" w:space="0" w:color="auto"/>
            <w:bottom w:val="none" w:sz="0" w:space="0" w:color="auto"/>
            <w:right w:val="none" w:sz="0" w:space="0" w:color="auto"/>
          </w:divBdr>
        </w:div>
        <w:div w:id="361443663">
          <w:marLeft w:val="480"/>
          <w:marRight w:val="0"/>
          <w:marTop w:val="0"/>
          <w:marBottom w:val="0"/>
          <w:divBdr>
            <w:top w:val="none" w:sz="0" w:space="0" w:color="auto"/>
            <w:left w:val="none" w:sz="0" w:space="0" w:color="auto"/>
            <w:bottom w:val="none" w:sz="0" w:space="0" w:color="auto"/>
            <w:right w:val="none" w:sz="0" w:space="0" w:color="auto"/>
          </w:divBdr>
        </w:div>
        <w:div w:id="363945993">
          <w:marLeft w:val="480"/>
          <w:marRight w:val="0"/>
          <w:marTop w:val="0"/>
          <w:marBottom w:val="0"/>
          <w:divBdr>
            <w:top w:val="none" w:sz="0" w:space="0" w:color="auto"/>
            <w:left w:val="none" w:sz="0" w:space="0" w:color="auto"/>
            <w:bottom w:val="none" w:sz="0" w:space="0" w:color="auto"/>
            <w:right w:val="none" w:sz="0" w:space="0" w:color="auto"/>
          </w:divBdr>
        </w:div>
        <w:div w:id="432211627">
          <w:marLeft w:val="480"/>
          <w:marRight w:val="0"/>
          <w:marTop w:val="0"/>
          <w:marBottom w:val="0"/>
          <w:divBdr>
            <w:top w:val="none" w:sz="0" w:space="0" w:color="auto"/>
            <w:left w:val="none" w:sz="0" w:space="0" w:color="auto"/>
            <w:bottom w:val="none" w:sz="0" w:space="0" w:color="auto"/>
            <w:right w:val="none" w:sz="0" w:space="0" w:color="auto"/>
          </w:divBdr>
        </w:div>
        <w:div w:id="445003231">
          <w:marLeft w:val="480"/>
          <w:marRight w:val="0"/>
          <w:marTop w:val="0"/>
          <w:marBottom w:val="0"/>
          <w:divBdr>
            <w:top w:val="none" w:sz="0" w:space="0" w:color="auto"/>
            <w:left w:val="none" w:sz="0" w:space="0" w:color="auto"/>
            <w:bottom w:val="none" w:sz="0" w:space="0" w:color="auto"/>
            <w:right w:val="none" w:sz="0" w:space="0" w:color="auto"/>
          </w:divBdr>
        </w:div>
        <w:div w:id="482507397">
          <w:marLeft w:val="480"/>
          <w:marRight w:val="0"/>
          <w:marTop w:val="0"/>
          <w:marBottom w:val="0"/>
          <w:divBdr>
            <w:top w:val="none" w:sz="0" w:space="0" w:color="auto"/>
            <w:left w:val="none" w:sz="0" w:space="0" w:color="auto"/>
            <w:bottom w:val="none" w:sz="0" w:space="0" w:color="auto"/>
            <w:right w:val="none" w:sz="0" w:space="0" w:color="auto"/>
          </w:divBdr>
        </w:div>
        <w:div w:id="507671547">
          <w:marLeft w:val="480"/>
          <w:marRight w:val="0"/>
          <w:marTop w:val="0"/>
          <w:marBottom w:val="0"/>
          <w:divBdr>
            <w:top w:val="none" w:sz="0" w:space="0" w:color="auto"/>
            <w:left w:val="none" w:sz="0" w:space="0" w:color="auto"/>
            <w:bottom w:val="none" w:sz="0" w:space="0" w:color="auto"/>
            <w:right w:val="none" w:sz="0" w:space="0" w:color="auto"/>
          </w:divBdr>
        </w:div>
        <w:div w:id="520163494">
          <w:marLeft w:val="480"/>
          <w:marRight w:val="0"/>
          <w:marTop w:val="0"/>
          <w:marBottom w:val="0"/>
          <w:divBdr>
            <w:top w:val="none" w:sz="0" w:space="0" w:color="auto"/>
            <w:left w:val="none" w:sz="0" w:space="0" w:color="auto"/>
            <w:bottom w:val="none" w:sz="0" w:space="0" w:color="auto"/>
            <w:right w:val="none" w:sz="0" w:space="0" w:color="auto"/>
          </w:divBdr>
        </w:div>
        <w:div w:id="526211108">
          <w:marLeft w:val="480"/>
          <w:marRight w:val="0"/>
          <w:marTop w:val="0"/>
          <w:marBottom w:val="0"/>
          <w:divBdr>
            <w:top w:val="none" w:sz="0" w:space="0" w:color="auto"/>
            <w:left w:val="none" w:sz="0" w:space="0" w:color="auto"/>
            <w:bottom w:val="none" w:sz="0" w:space="0" w:color="auto"/>
            <w:right w:val="none" w:sz="0" w:space="0" w:color="auto"/>
          </w:divBdr>
        </w:div>
        <w:div w:id="609044307">
          <w:marLeft w:val="480"/>
          <w:marRight w:val="0"/>
          <w:marTop w:val="0"/>
          <w:marBottom w:val="0"/>
          <w:divBdr>
            <w:top w:val="none" w:sz="0" w:space="0" w:color="auto"/>
            <w:left w:val="none" w:sz="0" w:space="0" w:color="auto"/>
            <w:bottom w:val="none" w:sz="0" w:space="0" w:color="auto"/>
            <w:right w:val="none" w:sz="0" w:space="0" w:color="auto"/>
          </w:divBdr>
        </w:div>
        <w:div w:id="630790605">
          <w:marLeft w:val="480"/>
          <w:marRight w:val="0"/>
          <w:marTop w:val="0"/>
          <w:marBottom w:val="0"/>
          <w:divBdr>
            <w:top w:val="none" w:sz="0" w:space="0" w:color="auto"/>
            <w:left w:val="none" w:sz="0" w:space="0" w:color="auto"/>
            <w:bottom w:val="none" w:sz="0" w:space="0" w:color="auto"/>
            <w:right w:val="none" w:sz="0" w:space="0" w:color="auto"/>
          </w:divBdr>
        </w:div>
        <w:div w:id="665403382">
          <w:marLeft w:val="480"/>
          <w:marRight w:val="0"/>
          <w:marTop w:val="0"/>
          <w:marBottom w:val="0"/>
          <w:divBdr>
            <w:top w:val="none" w:sz="0" w:space="0" w:color="auto"/>
            <w:left w:val="none" w:sz="0" w:space="0" w:color="auto"/>
            <w:bottom w:val="none" w:sz="0" w:space="0" w:color="auto"/>
            <w:right w:val="none" w:sz="0" w:space="0" w:color="auto"/>
          </w:divBdr>
        </w:div>
        <w:div w:id="666060839">
          <w:marLeft w:val="480"/>
          <w:marRight w:val="0"/>
          <w:marTop w:val="0"/>
          <w:marBottom w:val="0"/>
          <w:divBdr>
            <w:top w:val="none" w:sz="0" w:space="0" w:color="auto"/>
            <w:left w:val="none" w:sz="0" w:space="0" w:color="auto"/>
            <w:bottom w:val="none" w:sz="0" w:space="0" w:color="auto"/>
            <w:right w:val="none" w:sz="0" w:space="0" w:color="auto"/>
          </w:divBdr>
        </w:div>
        <w:div w:id="744957640">
          <w:marLeft w:val="480"/>
          <w:marRight w:val="0"/>
          <w:marTop w:val="0"/>
          <w:marBottom w:val="0"/>
          <w:divBdr>
            <w:top w:val="none" w:sz="0" w:space="0" w:color="auto"/>
            <w:left w:val="none" w:sz="0" w:space="0" w:color="auto"/>
            <w:bottom w:val="none" w:sz="0" w:space="0" w:color="auto"/>
            <w:right w:val="none" w:sz="0" w:space="0" w:color="auto"/>
          </w:divBdr>
        </w:div>
        <w:div w:id="772675263">
          <w:marLeft w:val="480"/>
          <w:marRight w:val="0"/>
          <w:marTop w:val="0"/>
          <w:marBottom w:val="0"/>
          <w:divBdr>
            <w:top w:val="none" w:sz="0" w:space="0" w:color="auto"/>
            <w:left w:val="none" w:sz="0" w:space="0" w:color="auto"/>
            <w:bottom w:val="none" w:sz="0" w:space="0" w:color="auto"/>
            <w:right w:val="none" w:sz="0" w:space="0" w:color="auto"/>
          </w:divBdr>
        </w:div>
        <w:div w:id="786850436">
          <w:marLeft w:val="480"/>
          <w:marRight w:val="0"/>
          <w:marTop w:val="0"/>
          <w:marBottom w:val="0"/>
          <w:divBdr>
            <w:top w:val="none" w:sz="0" w:space="0" w:color="auto"/>
            <w:left w:val="none" w:sz="0" w:space="0" w:color="auto"/>
            <w:bottom w:val="none" w:sz="0" w:space="0" w:color="auto"/>
            <w:right w:val="none" w:sz="0" w:space="0" w:color="auto"/>
          </w:divBdr>
        </w:div>
        <w:div w:id="811364704">
          <w:marLeft w:val="480"/>
          <w:marRight w:val="0"/>
          <w:marTop w:val="0"/>
          <w:marBottom w:val="0"/>
          <w:divBdr>
            <w:top w:val="none" w:sz="0" w:space="0" w:color="auto"/>
            <w:left w:val="none" w:sz="0" w:space="0" w:color="auto"/>
            <w:bottom w:val="none" w:sz="0" w:space="0" w:color="auto"/>
            <w:right w:val="none" w:sz="0" w:space="0" w:color="auto"/>
          </w:divBdr>
        </w:div>
        <w:div w:id="827550445">
          <w:marLeft w:val="480"/>
          <w:marRight w:val="0"/>
          <w:marTop w:val="0"/>
          <w:marBottom w:val="0"/>
          <w:divBdr>
            <w:top w:val="none" w:sz="0" w:space="0" w:color="auto"/>
            <w:left w:val="none" w:sz="0" w:space="0" w:color="auto"/>
            <w:bottom w:val="none" w:sz="0" w:space="0" w:color="auto"/>
            <w:right w:val="none" w:sz="0" w:space="0" w:color="auto"/>
          </w:divBdr>
        </w:div>
        <w:div w:id="836188964">
          <w:marLeft w:val="480"/>
          <w:marRight w:val="0"/>
          <w:marTop w:val="0"/>
          <w:marBottom w:val="0"/>
          <w:divBdr>
            <w:top w:val="none" w:sz="0" w:space="0" w:color="auto"/>
            <w:left w:val="none" w:sz="0" w:space="0" w:color="auto"/>
            <w:bottom w:val="none" w:sz="0" w:space="0" w:color="auto"/>
            <w:right w:val="none" w:sz="0" w:space="0" w:color="auto"/>
          </w:divBdr>
        </w:div>
        <w:div w:id="858931709">
          <w:marLeft w:val="480"/>
          <w:marRight w:val="0"/>
          <w:marTop w:val="0"/>
          <w:marBottom w:val="0"/>
          <w:divBdr>
            <w:top w:val="none" w:sz="0" w:space="0" w:color="auto"/>
            <w:left w:val="none" w:sz="0" w:space="0" w:color="auto"/>
            <w:bottom w:val="none" w:sz="0" w:space="0" w:color="auto"/>
            <w:right w:val="none" w:sz="0" w:space="0" w:color="auto"/>
          </w:divBdr>
        </w:div>
        <w:div w:id="874007564">
          <w:marLeft w:val="480"/>
          <w:marRight w:val="0"/>
          <w:marTop w:val="0"/>
          <w:marBottom w:val="0"/>
          <w:divBdr>
            <w:top w:val="none" w:sz="0" w:space="0" w:color="auto"/>
            <w:left w:val="none" w:sz="0" w:space="0" w:color="auto"/>
            <w:bottom w:val="none" w:sz="0" w:space="0" w:color="auto"/>
            <w:right w:val="none" w:sz="0" w:space="0" w:color="auto"/>
          </w:divBdr>
        </w:div>
        <w:div w:id="875967483">
          <w:marLeft w:val="480"/>
          <w:marRight w:val="0"/>
          <w:marTop w:val="0"/>
          <w:marBottom w:val="0"/>
          <w:divBdr>
            <w:top w:val="none" w:sz="0" w:space="0" w:color="auto"/>
            <w:left w:val="none" w:sz="0" w:space="0" w:color="auto"/>
            <w:bottom w:val="none" w:sz="0" w:space="0" w:color="auto"/>
            <w:right w:val="none" w:sz="0" w:space="0" w:color="auto"/>
          </w:divBdr>
        </w:div>
        <w:div w:id="930553735">
          <w:marLeft w:val="480"/>
          <w:marRight w:val="0"/>
          <w:marTop w:val="0"/>
          <w:marBottom w:val="0"/>
          <w:divBdr>
            <w:top w:val="none" w:sz="0" w:space="0" w:color="auto"/>
            <w:left w:val="none" w:sz="0" w:space="0" w:color="auto"/>
            <w:bottom w:val="none" w:sz="0" w:space="0" w:color="auto"/>
            <w:right w:val="none" w:sz="0" w:space="0" w:color="auto"/>
          </w:divBdr>
        </w:div>
        <w:div w:id="936907916">
          <w:marLeft w:val="480"/>
          <w:marRight w:val="0"/>
          <w:marTop w:val="0"/>
          <w:marBottom w:val="0"/>
          <w:divBdr>
            <w:top w:val="none" w:sz="0" w:space="0" w:color="auto"/>
            <w:left w:val="none" w:sz="0" w:space="0" w:color="auto"/>
            <w:bottom w:val="none" w:sz="0" w:space="0" w:color="auto"/>
            <w:right w:val="none" w:sz="0" w:space="0" w:color="auto"/>
          </w:divBdr>
        </w:div>
        <w:div w:id="961574909">
          <w:marLeft w:val="480"/>
          <w:marRight w:val="0"/>
          <w:marTop w:val="0"/>
          <w:marBottom w:val="0"/>
          <w:divBdr>
            <w:top w:val="none" w:sz="0" w:space="0" w:color="auto"/>
            <w:left w:val="none" w:sz="0" w:space="0" w:color="auto"/>
            <w:bottom w:val="none" w:sz="0" w:space="0" w:color="auto"/>
            <w:right w:val="none" w:sz="0" w:space="0" w:color="auto"/>
          </w:divBdr>
        </w:div>
        <w:div w:id="994452002">
          <w:marLeft w:val="480"/>
          <w:marRight w:val="0"/>
          <w:marTop w:val="0"/>
          <w:marBottom w:val="0"/>
          <w:divBdr>
            <w:top w:val="none" w:sz="0" w:space="0" w:color="auto"/>
            <w:left w:val="none" w:sz="0" w:space="0" w:color="auto"/>
            <w:bottom w:val="none" w:sz="0" w:space="0" w:color="auto"/>
            <w:right w:val="none" w:sz="0" w:space="0" w:color="auto"/>
          </w:divBdr>
        </w:div>
        <w:div w:id="1049645734">
          <w:marLeft w:val="480"/>
          <w:marRight w:val="0"/>
          <w:marTop w:val="0"/>
          <w:marBottom w:val="0"/>
          <w:divBdr>
            <w:top w:val="none" w:sz="0" w:space="0" w:color="auto"/>
            <w:left w:val="none" w:sz="0" w:space="0" w:color="auto"/>
            <w:bottom w:val="none" w:sz="0" w:space="0" w:color="auto"/>
            <w:right w:val="none" w:sz="0" w:space="0" w:color="auto"/>
          </w:divBdr>
        </w:div>
        <w:div w:id="1052537480">
          <w:marLeft w:val="480"/>
          <w:marRight w:val="0"/>
          <w:marTop w:val="0"/>
          <w:marBottom w:val="0"/>
          <w:divBdr>
            <w:top w:val="none" w:sz="0" w:space="0" w:color="auto"/>
            <w:left w:val="none" w:sz="0" w:space="0" w:color="auto"/>
            <w:bottom w:val="none" w:sz="0" w:space="0" w:color="auto"/>
            <w:right w:val="none" w:sz="0" w:space="0" w:color="auto"/>
          </w:divBdr>
        </w:div>
        <w:div w:id="1067609614">
          <w:marLeft w:val="480"/>
          <w:marRight w:val="0"/>
          <w:marTop w:val="0"/>
          <w:marBottom w:val="0"/>
          <w:divBdr>
            <w:top w:val="none" w:sz="0" w:space="0" w:color="auto"/>
            <w:left w:val="none" w:sz="0" w:space="0" w:color="auto"/>
            <w:bottom w:val="none" w:sz="0" w:space="0" w:color="auto"/>
            <w:right w:val="none" w:sz="0" w:space="0" w:color="auto"/>
          </w:divBdr>
        </w:div>
        <w:div w:id="1083797269">
          <w:marLeft w:val="480"/>
          <w:marRight w:val="0"/>
          <w:marTop w:val="0"/>
          <w:marBottom w:val="0"/>
          <w:divBdr>
            <w:top w:val="none" w:sz="0" w:space="0" w:color="auto"/>
            <w:left w:val="none" w:sz="0" w:space="0" w:color="auto"/>
            <w:bottom w:val="none" w:sz="0" w:space="0" w:color="auto"/>
            <w:right w:val="none" w:sz="0" w:space="0" w:color="auto"/>
          </w:divBdr>
        </w:div>
        <w:div w:id="1150827709">
          <w:marLeft w:val="480"/>
          <w:marRight w:val="0"/>
          <w:marTop w:val="0"/>
          <w:marBottom w:val="0"/>
          <w:divBdr>
            <w:top w:val="none" w:sz="0" w:space="0" w:color="auto"/>
            <w:left w:val="none" w:sz="0" w:space="0" w:color="auto"/>
            <w:bottom w:val="none" w:sz="0" w:space="0" w:color="auto"/>
            <w:right w:val="none" w:sz="0" w:space="0" w:color="auto"/>
          </w:divBdr>
        </w:div>
        <w:div w:id="1240558176">
          <w:marLeft w:val="480"/>
          <w:marRight w:val="0"/>
          <w:marTop w:val="0"/>
          <w:marBottom w:val="0"/>
          <w:divBdr>
            <w:top w:val="none" w:sz="0" w:space="0" w:color="auto"/>
            <w:left w:val="none" w:sz="0" w:space="0" w:color="auto"/>
            <w:bottom w:val="none" w:sz="0" w:space="0" w:color="auto"/>
            <w:right w:val="none" w:sz="0" w:space="0" w:color="auto"/>
          </w:divBdr>
        </w:div>
        <w:div w:id="1252816116">
          <w:marLeft w:val="480"/>
          <w:marRight w:val="0"/>
          <w:marTop w:val="0"/>
          <w:marBottom w:val="0"/>
          <w:divBdr>
            <w:top w:val="none" w:sz="0" w:space="0" w:color="auto"/>
            <w:left w:val="none" w:sz="0" w:space="0" w:color="auto"/>
            <w:bottom w:val="none" w:sz="0" w:space="0" w:color="auto"/>
            <w:right w:val="none" w:sz="0" w:space="0" w:color="auto"/>
          </w:divBdr>
        </w:div>
        <w:div w:id="1267691752">
          <w:marLeft w:val="480"/>
          <w:marRight w:val="0"/>
          <w:marTop w:val="0"/>
          <w:marBottom w:val="0"/>
          <w:divBdr>
            <w:top w:val="none" w:sz="0" w:space="0" w:color="auto"/>
            <w:left w:val="none" w:sz="0" w:space="0" w:color="auto"/>
            <w:bottom w:val="none" w:sz="0" w:space="0" w:color="auto"/>
            <w:right w:val="none" w:sz="0" w:space="0" w:color="auto"/>
          </w:divBdr>
        </w:div>
        <w:div w:id="1319116141">
          <w:marLeft w:val="480"/>
          <w:marRight w:val="0"/>
          <w:marTop w:val="0"/>
          <w:marBottom w:val="0"/>
          <w:divBdr>
            <w:top w:val="none" w:sz="0" w:space="0" w:color="auto"/>
            <w:left w:val="none" w:sz="0" w:space="0" w:color="auto"/>
            <w:bottom w:val="none" w:sz="0" w:space="0" w:color="auto"/>
            <w:right w:val="none" w:sz="0" w:space="0" w:color="auto"/>
          </w:divBdr>
        </w:div>
        <w:div w:id="1334994293">
          <w:marLeft w:val="480"/>
          <w:marRight w:val="0"/>
          <w:marTop w:val="0"/>
          <w:marBottom w:val="0"/>
          <w:divBdr>
            <w:top w:val="none" w:sz="0" w:space="0" w:color="auto"/>
            <w:left w:val="none" w:sz="0" w:space="0" w:color="auto"/>
            <w:bottom w:val="none" w:sz="0" w:space="0" w:color="auto"/>
            <w:right w:val="none" w:sz="0" w:space="0" w:color="auto"/>
          </w:divBdr>
        </w:div>
        <w:div w:id="1417899282">
          <w:marLeft w:val="480"/>
          <w:marRight w:val="0"/>
          <w:marTop w:val="0"/>
          <w:marBottom w:val="0"/>
          <w:divBdr>
            <w:top w:val="none" w:sz="0" w:space="0" w:color="auto"/>
            <w:left w:val="none" w:sz="0" w:space="0" w:color="auto"/>
            <w:bottom w:val="none" w:sz="0" w:space="0" w:color="auto"/>
            <w:right w:val="none" w:sz="0" w:space="0" w:color="auto"/>
          </w:divBdr>
        </w:div>
        <w:div w:id="1425415327">
          <w:marLeft w:val="480"/>
          <w:marRight w:val="0"/>
          <w:marTop w:val="0"/>
          <w:marBottom w:val="0"/>
          <w:divBdr>
            <w:top w:val="none" w:sz="0" w:space="0" w:color="auto"/>
            <w:left w:val="none" w:sz="0" w:space="0" w:color="auto"/>
            <w:bottom w:val="none" w:sz="0" w:space="0" w:color="auto"/>
            <w:right w:val="none" w:sz="0" w:space="0" w:color="auto"/>
          </w:divBdr>
        </w:div>
        <w:div w:id="1446775924">
          <w:marLeft w:val="480"/>
          <w:marRight w:val="0"/>
          <w:marTop w:val="0"/>
          <w:marBottom w:val="0"/>
          <w:divBdr>
            <w:top w:val="none" w:sz="0" w:space="0" w:color="auto"/>
            <w:left w:val="none" w:sz="0" w:space="0" w:color="auto"/>
            <w:bottom w:val="none" w:sz="0" w:space="0" w:color="auto"/>
            <w:right w:val="none" w:sz="0" w:space="0" w:color="auto"/>
          </w:divBdr>
        </w:div>
        <w:div w:id="1450658005">
          <w:marLeft w:val="480"/>
          <w:marRight w:val="0"/>
          <w:marTop w:val="0"/>
          <w:marBottom w:val="0"/>
          <w:divBdr>
            <w:top w:val="none" w:sz="0" w:space="0" w:color="auto"/>
            <w:left w:val="none" w:sz="0" w:space="0" w:color="auto"/>
            <w:bottom w:val="none" w:sz="0" w:space="0" w:color="auto"/>
            <w:right w:val="none" w:sz="0" w:space="0" w:color="auto"/>
          </w:divBdr>
        </w:div>
        <w:div w:id="1507790839">
          <w:marLeft w:val="480"/>
          <w:marRight w:val="0"/>
          <w:marTop w:val="0"/>
          <w:marBottom w:val="0"/>
          <w:divBdr>
            <w:top w:val="none" w:sz="0" w:space="0" w:color="auto"/>
            <w:left w:val="none" w:sz="0" w:space="0" w:color="auto"/>
            <w:bottom w:val="none" w:sz="0" w:space="0" w:color="auto"/>
            <w:right w:val="none" w:sz="0" w:space="0" w:color="auto"/>
          </w:divBdr>
        </w:div>
        <w:div w:id="1527251463">
          <w:marLeft w:val="480"/>
          <w:marRight w:val="0"/>
          <w:marTop w:val="0"/>
          <w:marBottom w:val="0"/>
          <w:divBdr>
            <w:top w:val="none" w:sz="0" w:space="0" w:color="auto"/>
            <w:left w:val="none" w:sz="0" w:space="0" w:color="auto"/>
            <w:bottom w:val="none" w:sz="0" w:space="0" w:color="auto"/>
            <w:right w:val="none" w:sz="0" w:space="0" w:color="auto"/>
          </w:divBdr>
        </w:div>
        <w:div w:id="1548296810">
          <w:marLeft w:val="480"/>
          <w:marRight w:val="0"/>
          <w:marTop w:val="0"/>
          <w:marBottom w:val="0"/>
          <w:divBdr>
            <w:top w:val="none" w:sz="0" w:space="0" w:color="auto"/>
            <w:left w:val="none" w:sz="0" w:space="0" w:color="auto"/>
            <w:bottom w:val="none" w:sz="0" w:space="0" w:color="auto"/>
            <w:right w:val="none" w:sz="0" w:space="0" w:color="auto"/>
          </w:divBdr>
        </w:div>
        <w:div w:id="1561673448">
          <w:marLeft w:val="480"/>
          <w:marRight w:val="0"/>
          <w:marTop w:val="0"/>
          <w:marBottom w:val="0"/>
          <w:divBdr>
            <w:top w:val="none" w:sz="0" w:space="0" w:color="auto"/>
            <w:left w:val="none" w:sz="0" w:space="0" w:color="auto"/>
            <w:bottom w:val="none" w:sz="0" w:space="0" w:color="auto"/>
            <w:right w:val="none" w:sz="0" w:space="0" w:color="auto"/>
          </w:divBdr>
        </w:div>
        <w:div w:id="1562449382">
          <w:marLeft w:val="480"/>
          <w:marRight w:val="0"/>
          <w:marTop w:val="0"/>
          <w:marBottom w:val="0"/>
          <w:divBdr>
            <w:top w:val="none" w:sz="0" w:space="0" w:color="auto"/>
            <w:left w:val="none" w:sz="0" w:space="0" w:color="auto"/>
            <w:bottom w:val="none" w:sz="0" w:space="0" w:color="auto"/>
            <w:right w:val="none" w:sz="0" w:space="0" w:color="auto"/>
          </w:divBdr>
        </w:div>
        <w:div w:id="1566643221">
          <w:marLeft w:val="480"/>
          <w:marRight w:val="0"/>
          <w:marTop w:val="0"/>
          <w:marBottom w:val="0"/>
          <w:divBdr>
            <w:top w:val="none" w:sz="0" w:space="0" w:color="auto"/>
            <w:left w:val="none" w:sz="0" w:space="0" w:color="auto"/>
            <w:bottom w:val="none" w:sz="0" w:space="0" w:color="auto"/>
            <w:right w:val="none" w:sz="0" w:space="0" w:color="auto"/>
          </w:divBdr>
        </w:div>
        <w:div w:id="1568303093">
          <w:marLeft w:val="480"/>
          <w:marRight w:val="0"/>
          <w:marTop w:val="0"/>
          <w:marBottom w:val="0"/>
          <w:divBdr>
            <w:top w:val="none" w:sz="0" w:space="0" w:color="auto"/>
            <w:left w:val="none" w:sz="0" w:space="0" w:color="auto"/>
            <w:bottom w:val="none" w:sz="0" w:space="0" w:color="auto"/>
            <w:right w:val="none" w:sz="0" w:space="0" w:color="auto"/>
          </w:divBdr>
        </w:div>
        <w:div w:id="1599292336">
          <w:marLeft w:val="480"/>
          <w:marRight w:val="0"/>
          <w:marTop w:val="0"/>
          <w:marBottom w:val="0"/>
          <w:divBdr>
            <w:top w:val="none" w:sz="0" w:space="0" w:color="auto"/>
            <w:left w:val="none" w:sz="0" w:space="0" w:color="auto"/>
            <w:bottom w:val="none" w:sz="0" w:space="0" w:color="auto"/>
            <w:right w:val="none" w:sz="0" w:space="0" w:color="auto"/>
          </w:divBdr>
        </w:div>
        <w:div w:id="1600135630">
          <w:marLeft w:val="480"/>
          <w:marRight w:val="0"/>
          <w:marTop w:val="0"/>
          <w:marBottom w:val="0"/>
          <w:divBdr>
            <w:top w:val="none" w:sz="0" w:space="0" w:color="auto"/>
            <w:left w:val="none" w:sz="0" w:space="0" w:color="auto"/>
            <w:bottom w:val="none" w:sz="0" w:space="0" w:color="auto"/>
            <w:right w:val="none" w:sz="0" w:space="0" w:color="auto"/>
          </w:divBdr>
        </w:div>
        <w:div w:id="1605073431">
          <w:marLeft w:val="480"/>
          <w:marRight w:val="0"/>
          <w:marTop w:val="0"/>
          <w:marBottom w:val="0"/>
          <w:divBdr>
            <w:top w:val="none" w:sz="0" w:space="0" w:color="auto"/>
            <w:left w:val="none" w:sz="0" w:space="0" w:color="auto"/>
            <w:bottom w:val="none" w:sz="0" w:space="0" w:color="auto"/>
            <w:right w:val="none" w:sz="0" w:space="0" w:color="auto"/>
          </w:divBdr>
        </w:div>
        <w:div w:id="1633630340">
          <w:marLeft w:val="480"/>
          <w:marRight w:val="0"/>
          <w:marTop w:val="0"/>
          <w:marBottom w:val="0"/>
          <w:divBdr>
            <w:top w:val="none" w:sz="0" w:space="0" w:color="auto"/>
            <w:left w:val="none" w:sz="0" w:space="0" w:color="auto"/>
            <w:bottom w:val="none" w:sz="0" w:space="0" w:color="auto"/>
            <w:right w:val="none" w:sz="0" w:space="0" w:color="auto"/>
          </w:divBdr>
        </w:div>
        <w:div w:id="1641379008">
          <w:marLeft w:val="480"/>
          <w:marRight w:val="0"/>
          <w:marTop w:val="0"/>
          <w:marBottom w:val="0"/>
          <w:divBdr>
            <w:top w:val="none" w:sz="0" w:space="0" w:color="auto"/>
            <w:left w:val="none" w:sz="0" w:space="0" w:color="auto"/>
            <w:bottom w:val="none" w:sz="0" w:space="0" w:color="auto"/>
            <w:right w:val="none" w:sz="0" w:space="0" w:color="auto"/>
          </w:divBdr>
        </w:div>
        <w:div w:id="1664771079">
          <w:marLeft w:val="480"/>
          <w:marRight w:val="0"/>
          <w:marTop w:val="0"/>
          <w:marBottom w:val="0"/>
          <w:divBdr>
            <w:top w:val="none" w:sz="0" w:space="0" w:color="auto"/>
            <w:left w:val="none" w:sz="0" w:space="0" w:color="auto"/>
            <w:bottom w:val="none" w:sz="0" w:space="0" w:color="auto"/>
            <w:right w:val="none" w:sz="0" w:space="0" w:color="auto"/>
          </w:divBdr>
        </w:div>
        <w:div w:id="1680354362">
          <w:marLeft w:val="480"/>
          <w:marRight w:val="0"/>
          <w:marTop w:val="0"/>
          <w:marBottom w:val="0"/>
          <w:divBdr>
            <w:top w:val="none" w:sz="0" w:space="0" w:color="auto"/>
            <w:left w:val="none" w:sz="0" w:space="0" w:color="auto"/>
            <w:bottom w:val="none" w:sz="0" w:space="0" w:color="auto"/>
            <w:right w:val="none" w:sz="0" w:space="0" w:color="auto"/>
          </w:divBdr>
        </w:div>
        <w:div w:id="1703557205">
          <w:marLeft w:val="480"/>
          <w:marRight w:val="0"/>
          <w:marTop w:val="0"/>
          <w:marBottom w:val="0"/>
          <w:divBdr>
            <w:top w:val="none" w:sz="0" w:space="0" w:color="auto"/>
            <w:left w:val="none" w:sz="0" w:space="0" w:color="auto"/>
            <w:bottom w:val="none" w:sz="0" w:space="0" w:color="auto"/>
            <w:right w:val="none" w:sz="0" w:space="0" w:color="auto"/>
          </w:divBdr>
        </w:div>
        <w:div w:id="1720745056">
          <w:marLeft w:val="480"/>
          <w:marRight w:val="0"/>
          <w:marTop w:val="0"/>
          <w:marBottom w:val="0"/>
          <w:divBdr>
            <w:top w:val="none" w:sz="0" w:space="0" w:color="auto"/>
            <w:left w:val="none" w:sz="0" w:space="0" w:color="auto"/>
            <w:bottom w:val="none" w:sz="0" w:space="0" w:color="auto"/>
            <w:right w:val="none" w:sz="0" w:space="0" w:color="auto"/>
          </w:divBdr>
        </w:div>
        <w:div w:id="1733775565">
          <w:marLeft w:val="480"/>
          <w:marRight w:val="0"/>
          <w:marTop w:val="0"/>
          <w:marBottom w:val="0"/>
          <w:divBdr>
            <w:top w:val="none" w:sz="0" w:space="0" w:color="auto"/>
            <w:left w:val="none" w:sz="0" w:space="0" w:color="auto"/>
            <w:bottom w:val="none" w:sz="0" w:space="0" w:color="auto"/>
            <w:right w:val="none" w:sz="0" w:space="0" w:color="auto"/>
          </w:divBdr>
        </w:div>
        <w:div w:id="1761558473">
          <w:marLeft w:val="480"/>
          <w:marRight w:val="0"/>
          <w:marTop w:val="0"/>
          <w:marBottom w:val="0"/>
          <w:divBdr>
            <w:top w:val="none" w:sz="0" w:space="0" w:color="auto"/>
            <w:left w:val="none" w:sz="0" w:space="0" w:color="auto"/>
            <w:bottom w:val="none" w:sz="0" w:space="0" w:color="auto"/>
            <w:right w:val="none" w:sz="0" w:space="0" w:color="auto"/>
          </w:divBdr>
        </w:div>
        <w:div w:id="1787498930">
          <w:marLeft w:val="480"/>
          <w:marRight w:val="0"/>
          <w:marTop w:val="0"/>
          <w:marBottom w:val="0"/>
          <w:divBdr>
            <w:top w:val="none" w:sz="0" w:space="0" w:color="auto"/>
            <w:left w:val="none" w:sz="0" w:space="0" w:color="auto"/>
            <w:bottom w:val="none" w:sz="0" w:space="0" w:color="auto"/>
            <w:right w:val="none" w:sz="0" w:space="0" w:color="auto"/>
          </w:divBdr>
        </w:div>
        <w:div w:id="1801994527">
          <w:marLeft w:val="480"/>
          <w:marRight w:val="0"/>
          <w:marTop w:val="0"/>
          <w:marBottom w:val="0"/>
          <w:divBdr>
            <w:top w:val="none" w:sz="0" w:space="0" w:color="auto"/>
            <w:left w:val="none" w:sz="0" w:space="0" w:color="auto"/>
            <w:bottom w:val="none" w:sz="0" w:space="0" w:color="auto"/>
            <w:right w:val="none" w:sz="0" w:space="0" w:color="auto"/>
          </w:divBdr>
        </w:div>
        <w:div w:id="1811366369">
          <w:marLeft w:val="480"/>
          <w:marRight w:val="0"/>
          <w:marTop w:val="0"/>
          <w:marBottom w:val="0"/>
          <w:divBdr>
            <w:top w:val="none" w:sz="0" w:space="0" w:color="auto"/>
            <w:left w:val="none" w:sz="0" w:space="0" w:color="auto"/>
            <w:bottom w:val="none" w:sz="0" w:space="0" w:color="auto"/>
            <w:right w:val="none" w:sz="0" w:space="0" w:color="auto"/>
          </w:divBdr>
        </w:div>
        <w:div w:id="1817379780">
          <w:marLeft w:val="480"/>
          <w:marRight w:val="0"/>
          <w:marTop w:val="0"/>
          <w:marBottom w:val="0"/>
          <w:divBdr>
            <w:top w:val="none" w:sz="0" w:space="0" w:color="auto"/>
            <w:left w:val="none" w:sz="0" w:space="0" w:color="auto"/>
            <w:bottom w:val="none" w:sz="0" w:space="0" w:color="auto"/>
            <w:right w:val="none" w:sz="0" w:space="0" w:color="auto"/>
          </w:divBdr>
        </w:div>
        <w:div w:id="1916039833">
          <w:marLeft w:val="480"/>
          <w:marRight w:val="0"/>
          <w:marTop w:val="0"/>
          <w:marBottom w:val="0"/>
          <w:divBdr>
            <w:top w:val="none" w:sz="0" w:space="0" w:color="auto"/>
            <w:left w:val="none" w:sz="0" w:space="0" w:color="auto"/>
            <w:bottom w:val="none" w:sz="0" w:space="0" w:color="auto"/>
            <w:right w:val="none" w:sz="0" w:space="0" w:color="auto"/>
          </w:divBdr>
        </w:div>
        <w:div w:id="1971353977">
          <w:marLeft w:val="480"/>
          <w:marRight w:val="0"/>
          <w:marTop w:val="0"/>
          <w:marBottom w:val="0"/>
          <w:divBdr>
            <w:top w:val="none" w:sz="0" w:space="0" w:color="auto"/>
            <w:left w:val="none" w:sz="0" w:space="0" w:color="auto"/>
            <w:bottom w:val="none" w:sz="0" w:space="0" w:color="auto"/>
            <w:right w:val="none" w:sz="0" w:space="0" w:color="auto"/>
          </w:divBdr>
        </w:div>
        <w:div w:id="1993291078">
          <w:marLeft w:val="480"/>
          <w:marRight w:val="0"/>
          <w:marTop w:val="0"/>
          <w:marBottom w:val="0"/>
          <w:divBdr>
            <w:top w:val="none" w:sz="0" w:space="0" w:color="auto"/>
            <w:left w:val="none" w:sz="0" w:space="0" w:color="auto"/>
            <w:bottom w:val="none" w:sz="0" w:space="0" w:color="auto"/>
            <w:right w:val="none" w:sz="0" w:space="0" w:color="auto"/>
          </w:divBdr>
        </w:div>
        <w:div w:id="2058047546">
          <w:marLeft w:val="480"/>
          <w:marRight w:val="0"/>
          <w:marTop w:val="0"/>
          <w:marBottom w:val="0"/>
          <w:divBdr>
            <w:top w:val="none" w:sz="0" w:space="0" w:color="auto"/>
            <w:left w:val="none" w:sz="0" w:space="0" w:color="auto"/>
            <w:bottom w:val="none" w:sz="0" w:space="0" w:color="auto"/>
            <w:right w:val="none" w:sz="0" w:space="0" w:color="auto"/>
          </w:divBdr>
        </w:div>
        <w:div w:id="2068413473">
          <w:marLeft w:val="480"/>
          <w:marRight w:val="0"/>
          <w:marTop w:val="0"/>
          <w:marBottom w:val="0"/>
          <w:divBdr>
            <w:top w:val="none" w:sz="0" w:space="0" w:color="auto"/>
            <w:left w:val="none" w:sz="0" w:space="0" w:color="auto"/>
            <w:bottom w:val="none" w:sz="0" w:space="0" w:color="auto"/>
            <w:right w:val="none" w:sz="0" w:space="0" w:color="auto"/>
          </w:divBdr>
        </w:div>
        <w:div w:id="2091921836">
          <w:marLeft w:val="480"/>
          <w:marRight w:val="0"/>
          <w:marTop w:val="0"/>
          <w:marBottom w:val="0"/>
          <w:divBdr>
            <w:top w:val="none" w:sz="0" w:space="0" w:color="auto"/>
            <w:left w:val="none" w:sz="0" w:space="0" w:color="auto"/>
            <w:bottom w:val="none" w:sz="0" w:space="0" w:color="auto"/>
            <w:right w:val="none" w:sz="0" w:space="0" w:color="auto"/>
          </w:divBdr>
        </w:div>
        <w:div w:id="2092578488">
          <w:marLeft w:val="480"/>
          <w:marRight w:val="0"/>
          <w:marTop w:val="0"/>
          <w:marBottom w:val="0"/>
          <w:divBdr>
            <w:top w:val="none" w:sz="0" w:space="0" w:color="auto"/>
            <w:left w:val="none" w:sz="0" w:space="0" w:color="auto"/>
            <w:bottom w:val="none" w:sz="0" w:space="0" w:color="auto"/>
            <w:right w:val="none" w:sz="0" w:space="0" w:color="auto"/>
          </w:divBdr>
        </w:div>
        <w:div w:id="2103648729">
          <w:marLeft w:val="480"/>
          <w:marRight w:val="0"/>
          <w:marTop w:val="0"/>
          <w:marBottom w:val="0"/>
          <w:divBdr>
            <w:top w:val="none" w:sz="0" w:space="0" w:color="auto"/>
            <w:left w:val="none" w:sz="0" w:space="0" w:color="auto"/>
            <w:bottom w:val="none" w:sz="0" w:space="0" w:color="auto"/>
            <w:right w:val="none" w:sz="0" w:space="0" w:color="auto"/>
          </w:divBdr>
        </w:div>
      </w:divsChild>
    </w:div>
    <w:div w:id="1670525678">
      <w:bodyDiv w:val="1"/>
      <w:marLeft w:val="0"/>
      <w:marRight w:val="0"/>
      <w:marTop w:val="0"/>
      <w:marBottom w:val="0"/>
      <w:divBdr>
        <w:top w:val="none" w:sz="0" w:space="0" w:color="auto"/>
        <w:left w:val="none" w:sz="0" w:space="0" w:color="auto"/>
        <w:bottom w:val="none" w:sz="0" w:space="0" w:color="auto"/>
        <w:right w:val="none" w:sz="0" w:space="0" w:color="auto"/>
      </w:divBdr>
      <w:divsChild>
        <w:div w:id="9528271">
          <w:marLeft w:val="480"/>
          <w:marRight w:val="0"/>
          <w:marTop w:val="0"/>
          <w:marBottom w:val="0"/>
          <w:divBdr>
            <w:top w:val="none" w:sz="0" w:space="0" w:color="auto"/>
            <w:left w:val="none" w:sz="0" w:space="0" w:color="auto"/>
            <w:bottom w:val="none" w:sz="0" w:space="0" w:color="auto"/>
            <w:right w:val="none" w:sz="0" w:space="0" w:color="auto"/>
          </w:divBdr>
        </w:div>
        <w:div w:id="33191794">
          <w:marLeft w:val="480"/>
          <w:marRight w:val="0"/>
          <w:marTop w:val="0"/>
          <w:marBottom w:val="0"/>
          <w:divBdr>
            <w:top w:val="none" w:sz="0" w:space="0" w:color="auto"/>
            <w:left w:val="none" w:sz="0" w:space="0" w:color="auto"/>
            <w:bottom w:val="none" w:sz="0" w:space="0" w:color="auto"/>
            <w:right w:val="none" w:sz="0" w:space="0" w:color="auto"/>
          </w:divBdr>
        </w:div>
        <w:div w:id="68776183">
          <w:marLeft w:val="480"/>
          <w:marRight w:val="0"/>
          <w:marTop w:val="0"/>
          <w:marBottom w:val="0"/>
          <w:divBdr>
            <w:top w:val="none" w:sz="0" w:space="0" w:color="auto"/>
            <w:left w:val="none" w:sz="0" w:space="0" w:color="auto"/>
            <w:bottom w:val="none" w:sz="0" w:space="0" w:color="auto"/>
            <w:right w:val="none" w:sz="0" w:space="0" w:color="auto"/>
          </w:divBdr>
        </w:div>
        <w:div w:id="73170238">
          <w:marLeft w:val="480"/>
          <w:marRight w:val="0"/>
          <w:marTop w:val="0"/>
          <w:marBottom w:val="0"/>
          <w:divBdr>
            <w:top w:val="none" w:sz="0" w:space="0" w:color="auto"/>
            <w:left w:val="none" w:sz="0" w:space="0" w:color="auto"/>
            <w:bottom w:val="none" w:sz="0" w:space="0" w:color="auto"/>
            <w:right w:val="none" w:sz="0" w:space="0" w:color="auto"/>
          </w:divBdr>
        </w:div>
        <w:div w:id="143854869">
          <w:marLeft w:val="480"/>
          <w:marRight w:val="0"/>
          <w:marTop w:val="0"/>
          <w:marBottom w:val="0"/>
          <w:divBdr>
            <w:top w:val="none" w:sz="0" w:space="0" w:color="auto"/>
            <w:left w:val="none" w:sz="0" w:space="0" w:color="auto"/>
            <w:bottom w:val="none" w:sz="0" w:space="0" w:color="auto"/>
            <w:right w:val="none" w:sz="0" w:space="0" w:color="auto"/>
          </w:divBdr>
        </w:div>
        <w:div w:id="163588301">
          <w:marLeft w:val="480"/>
          <w:marRight w:val="0"/>
          <w:marTop w:val="0"/>
          <w:marBottom w:val="0"/>
          <w:divBdr>
            <w:top w:val="none" w:sz="0" w:space="0" w:color="auto"/>
            <w:left w:val="none" w:sz="0" w:space="0" w:color="auto"/>
            <w:bottom w:val="none" w:sz="0" w:space="0" w:color="auto"/>
            <w:right w:val="none" w:sz="0" w:space="0" w:color="auto"/>
          </w:divBdr>
        </w:div>
        <w:div w:id="176700202">
          <w:marLeft w:val="480"/>
          <w:marRight w:val="0"/>
          <w:marTop w:val="0"/>
          <w:marBottom w:val="0"/>
          <w:divBdr>
            <w:top w:val="none" w:sz="0" w:space="0" w:color="auto"/>
            <w:left w:val="none" w:sz="0" w:space="0" w:color="auto"/>
            <w:bottom w:val="none" w:sz="0" w:space="0" w:color="auto"/>
            <w:right w:val="none" w:sz="0" w:space="0" w:color="auto"/>
          </w:divBdr>
        </w:div>
        <w:div w:id="231819327">
          <w:marLeft w:val="480"/>
          <w:marRight w:val="0"/>
          <w:marTop w:val="0"/>
          <w:marBottom w:val="0"/>
          <w:divBdr>
            <w:top w:val="none" w:sz="0" w:space="0" w:color="auto"/>
            <w:left w:val="none" w:sz="0" w:space="0" w:color="auto"/>
            <w:bottom w:val="none" w:sz="0" w:space="0" w:color="auto"/>
            <w:right w:val="none" w:sz="0" w:space="0" w:color="auto"/>
          </w:divBdr>
        </w:div>
        <w:div w:id="261883974">
          <w:marLeft w:val="480"/>
          <w:marRight w:val="0"/>
          <w:marTop w:val="0"/>
          <w:marBottom w:val="0"/>
          <w:divBdr>
            <w:top w:val="none" w:sz="0" w:space="0" w:color="auto"/>
            <w:left w:val="none" w:sz="0" w:space="0" w:color="auto"/>
            <w:bottom w:val="none" w:sz="0" w:space="0" w:color="auto"/>
            <w:right w:val="none" w:sz="0" w:space="0" w:color="auto"/>
          </w:divBdr>
        </w:div>
        <w:div w:id="281307182">
          <w:marLeft w:val="480"/>
          <w:marRight w:val="0"/>
          <w:marTop w:val="0"/>
          <w:marBottom w:val="0"/>
          <w:divBdr>
            <w:top w:val="none" w:sz="0" w:space="0" w:color="auto"/>
            <w:left w:val="none" w:sz="0" w:space="0" w:color="auto"/>
            <w:bottom w:val="none" w:sz="0" w:space="0" w:color="auto"/>
            <w:right w:val="none" w:sz="0" w:space="0" w:color="auto"/>
          </w:divBdr>
        </w:div>
        <w:div w:id="294527162">
          <w:marLeft w:val="480"/>
          <w:marRight w:val="0"/>
          <w:marTop w:val="0"/>
          <w:marBottom w:val="0"/>
          <w:divBdr>
            <w:top w:val="none" w:sz="0" w:space="0" w:color="auto"/>
            <w:left w:val="none" w:sz="0" w:space="0" w:color="auto"/>
            <w:bottom w:val="none" w:sz="0" w:space="0" w:color="auto"/>
            <w:right w:val="none" w:sz="0" w:space="0" w:color="auto"/>
          </w:divBdr>
        </w:div>
        <w:div w:id="359623793">
          <w:marLeft w:val="480"/>
          <w:marRight w:val="0"/>
          <w:marTop w:val="0"/>
          <w:marBottom w:val="0"/>
          <w:divBdr>
            <w:top w:val="none" w:sz="0" w:space="0" w:color="auto"/>
            <w:left w:val="none" w:sz="0" w:space="0" w:color="auto"/>
            <w:bottom w:val="none" w:sz="0" w:space="0" w:color="auto"/>
            <w:right w:val="none" w:sz="0" w:space="0" w:color="auto"/>
          </w:divBdr>
        </w:div>
        <w:div w:id="379405767">
          <w:marLeft w:val="480"/>
          <w:marRight w:val="0"/>
          <w:marTop w:val="0"/>
          <w:marBottom w:val="0"/>
          <w:divBdr>
            <w:top w:val="none" w:sz="0" w:space="0" w:color="auto"/>
            <w:left w:val="none" w:sz="0" w:space="0" w:color="auto"/>
            <w:bottom w:val="none" w:sz="0" w:space="0" w:color="auto"/>
            <w:right w:val="none" w:sz="0" w:space="0" w:color="auto"/>
          </w:divBdr>
        </w:div>
        <w:div w:id="402483034">
          <w:marLeft w:val="480"/>
          <w:marRight w:val="0"/>
          <w:marTop w:val="0"/>
          <w:marBottom w:val="0"/>
          <w:divBdr>
            <w:top w:val="none" w:sz="0" w:space="0" w:color="auto"/>
            <w:left w:val="none" w:sz="0" w:space="0" w:color="auto"/>
            <w:bottom w:val="none" w:sz="0" w:space="0" w:color="auto"/>
            <w:right w:val="none" w:sz="0" w:space="0" w:color="auto"/>
          </w:divBdr>
        </w:div>
        <w:div w:id="439493273">
          <w:marLeft w:val="480"/>
          <w:marRight w:val="0"/>
          <w:marTop w:val="0"/>
          <w:marBottom w:val="0"/>
          <w:divBdr>
            <w:top w:val="none" w:sz="0" w:space="0" w:color="auto"/>
            <w:left w:val="none" w:sz="0" w:space="0" w:color="auto"/>
            <w:bottom w:val="none" w:sz="0" w:space="0" w:color="auto"/>
            <w:right w:val="none" w:sz="0" w:space="0" w:color="auto"/>
          </w:divBdr>
        </w:div>
        <w:div w:id="441846189">
          <w:marLeft w:val="480"/>
          <w:marRight w:val="0"/>
          <w:marTop w:val="0"/>
          <w:marBottom w:val="0"/>
          <w:divBdr>
            <w:top w:val="none" w:sz="0" w:space="0" w:color="auto"/>
            <w:left w:val="none" w:sz="0" w:space="0" w:color="auto"/>
            <w:bottom w:val="none" w:sz="0" w:space="0" w:color="auto"/>
            <w:right w:val="none" w:sz="0" w:space="0" w:color="auto"/>
          </w:divBdr>
        </w:div>
        <w:div w:id="515461898">
          <w:marLeft w:val="480"/>
          <w:marRight w:val="0"/>
          <w:marTop w:val="0"/>
          <w:marBottom w:val="0"/>
          <w:divBdr>
            <w:top w:val="none" w:sz="0" w:space="0" w:color="auto"/>
            <w:left w:val="none" w:sz="0" w:space="0" w:color="auto"/>
            <w:bottom w:val="none" w:sz="0" w:space="0" w:color="auto"/>
            <w:right w:val="none" w:sz="0" w:space="0" w:color="auto"/>
          </w:divBdr>
        </w:div>
        <w:div w:id="577911025">
          <w:marLeft w:val="480"/>
          <w:marRight w:val="0"/>
          <w:marTop w:val="0"/>
          <w:marBottom w:val="0"/>
          <w:divBdr>
            <w:top w:val="none" w:sz="0" w:space="0" w:color="auto"/>
            <w:left w:val="none" w:sz="0" w:space="0" w:color="auto"/>
            <w:bottom w:val="none" w:sz="0" w:space="0" w:color="auto"/>
            <w:right w:val="none" w:sz="0" w:space="0" w:color="auto"/>
          </w:divBdr>
        </w:div>
        <w:div w:id="632180200">
          <w:marLeft w:val="480"/>
          <w:marRight w:val="0"/>
          <w:marTop w:val="0"/>
          <w:marBottom w:val="0"/>
          <w:divBdr>
            <w:top w:val="none" w:sz="0" w:space="0" w:color="auto"/>
            <w:left w:val="none" w:sz="0" w:space="0" w:color="auto"/>
            <w:bottom w:val="none" w:sz="0" w:space="0" w:color="auto"/>
            <w:right w:val="none" w:sz="0" w:space="0" w:color="auto"/>
          </w:divBdr>
        </w:div>
        <w:div w:id="633146677">
          <w:marLeft w:val="480"/>
          <w:marRight w:val="0"/>
          <w:marTop w:val="0"/>
          <w:marBottom w:val="0"/>
          <w:divBdr>
            <w:top w:val="none" w:sz="0" w:space="0" w:color="auto"/>
            <w:left w:val="none" w:sz="0" w:space="0" w:color="auto"/>
            <w:bottom w:val="none" w:sz="0" w:space="0" w:color="auto"/>
            <w:right w:val="none" w:sz="0" w:space="0" w:color="auto"/>
          </w:divBdr>
        </w:div>
        <w:div w:id="651056615">
          <w:marLeft w:val="480"/>
          <w:marRight w:val="0"/>
          <w:marTop w:val="0"/>
          <w:marBottom w:val="0"/>
          <w:divBdr>
            <w:top w:val="none" w:sz="0" w:space="0" w:color="auto"/>
            <w:left w:val="none" w:sz="0" w:space="0" w:color="auto"/>
            <w:bottom w:val="none" w:sz="0" w:space="0" w:color="auto"/>
            <w:right w:val="none" w:sz="0" w:space="0" w:color="auto"/>
          </w:divBdr>
        </w:div>
        <w:div w:id="692463089">
          <w:marLeft w:val="480"/>
          <w:marRight w:val="0"/>
          <w:marTop w:val="0"/>
          <w:marBottom w:val="0"/>
          <w:divBdr>
            <w:top w:val="none" w:sz="0" w:space="0" w:color="auto"/>
            <w:left w:val="none" w:sz="0" w:space="0" w:color="auto"/>
            <w:bottom w:val="none" w:sz="0" w:space="0" w:color="auto"/>
            <w:right w:val="none" w:sz="0" w:space="0" w:color="auto"/>
          </w:divBdr>
        </w:div>
        <w:div w:id="721291627">
          <w:marLeft w:val="480"/>
          <w:marRight w:val="0"/>
          <w:marTop w:val="0"/>
          <w:marBottom w:val="0"/>
          <w:divBdr>
            <w:top w:val="none" w:sz="0" w:space="0" w:color="auto"/>
            <w:left w:val="none" w:sz="0" w:space="0" w:color="auto"/>
            <w:bottom w:val="none" w:sz="0" w:space="0" w:color="auto"/>
            <w:right w:val="none" w:sz="0" w:space="0" w:color="auto"/>
          </w:divBdr>
        </w:div>
        <w:div w:id="736393979">
          <w:marLeft w:val="480"/>
          <w:marRight w:val="0"/>
          <w:marTop w:val="0"/>
          <w:marBottom w:val="0"/>
          <w:divBdr>
            <w:top w:val="none" w:sz="0" w:space="0" w:color="auto"/>
            <w:left w:val="none" w:sz="0" w:space="0" w:color="auto"/>
            <w:bottom w:val="none" w:sz="0" w:space="0" w:color="auto"/>
            <w:right w:val="none" w:sz="0" w:space="0" w:color="auto"/>
          </w:divBdr>
        </w:div>
        <w:div w:id="782654536">
          <w:marLeft w:val="480"/>
          <w:marRight w:val="0"/>
          <w:marTop w:val="0"/>
          <w:marBottom w:val="0"/>
          <w:divBdr>
            <w:top w:val="none" w:sz="0" w:space="0" w:color="auto"/>
            <w:left w:val="none" w:sz="0" w:space="0" w:color="auto"/>
            <w:bottom w:val="none" w:sz="0" w:space="0" w:color="auto"/>
            <w:right w:val="none" w:sz="0" w:space="0" w:color="auto"/>
          </w:divBdr>
        </w:div>
        <w:div w:id="803545198">
          <w:marLeft w:val="480"/>
          <w:marRight w:val="0"/>
          <w:marTop w:val="0"/>
          <w:marBottom w:val="0"/>
          <w:divBdr>
            <w:top w:val="none" w:sz="0" w:space="0" w:color="auto"/>
            <w:left w:val="none" w:sz="0" w:space="0" w:color="auto"/>
            <w:bottom w:val="none" w:sz="0" w:space="0" w:color="auto"/>
            <w:right w:val="none" w:sz="0" w:space="0" w:color="auto"/>
          </w:divBdr>
        </w:div>
        <w:div w:id="825632084">
          <w:marLeft w:val="480"/>
          <w:marRight w:val="0"/>
          <w:marTop w:val="0"/>
          <w:marBottom w:val="0"/>
          <w:divBdr>
            <w:top w:val="none" w:sz="0" w:space="0" w:color="auto"/>
            <w:left w:val="none" w:sz="0" w:space="0" w:color="auto"/>
            <w:bottom w:val="none" w:sz="0" w:space="0" w:color="auto"/>
            <w:right w:val="none" w:sz="0" w:space="0" w:color="auto"/>
          </w:divBdr>
        </w:div>
        <w:div w:id="908418899">
          <w:marLeft w:val="480"/>
          <w:marRight w:val="0"/>
          <w:marTop w:val="0"/>
          <w:marBottom w:val="0"/>
          <w:divBdr>
            <w:top w:val="none" w:sz="0" w:space="0" w:color="auto"/>
            <w:left w:val="none" w:sz="0" w:space="0" w:color="auto"/>
            <w:bottom w:val="none" w:sz="0" w:space="0" w:color="auto"/>
            <w:right w:val="none" w:sz="0" w:space="0" w:color="auto"/>
          </w:divBdr>
        </w:div>
        <w:div w:id="909925357">
          <w:marLeft w:val="480"/>
          <w:marRight w:val="0"/>
          <w:marTop w:val="0"/>
          <w:marBottom w:val="0"/>
          <w:divBdr>
            <w:top w:val="none" w:sz="0" w:space="0" w:color="auto"/>
            <w:left w:val="none" w:sz="0" w:space="0" w:color="auto"/>
            <w:bottom w:val="none" w:sz="0" w:space="0" w:color="auto"/>
            <w:right w:val="none" w:sz="0" w:space="0" w:color="auto"/>
          </w:divBdr>
        </w:div>
        <w:div w:id="918949427">
          <w:marLeft w:val="480"/>
          <w:marRight w:val="0"/>
          <w:marTop w:val="0"/>
          <w:marBottom w:val="0"/>
          <w:divBdr>
            <w:top w:val="none" w:sz="0" w:space="0" w:color="auto"/>
            <w:left w:val="none" w:sz="0" w:space="0" w:color="auto"/>
            <w:bottom w:val="none" w:sz="0" w:space="0" w:color="auto"/>
            <w:right w:val="none" w:sz="0" w:space="0" w:color="auto"/>
          </w:divBdr>
        </w:div>
        <w:div w:id="966854404">
          <w:marLeft w:val="480"/>
          <w:marRight w:val="0"/>
          <w:marTop w:val="0"/>
          <w:marBottom w:val="0"/>
          <w:divBdr>
            <w:top w:val="none" w:sz="0" w:space="0" w:color="auto"/>
            <w:left w:val="none" w:sz="0" w:space="0" w:color="auto"/>
            <w:bottom w:val="none" w:sz="0" w:space="0" w:color="auto"/>
            <w:right w:val="none" w:sz="0" w:space="0" w:color="auto"/>
          </w:divBdr>
        </w:div>
        <w:div w:id="982387900">
          <w:marLeft w:val="480"/>
          <w:marRight w:val="0"/>
          <w:marTop w:val="0"/>
          <w:marBottom w:val="0"/>
          <w:divBdr>
            <w:top w:val="none" w:sz="0" w:space="0" w:color="auto"/>
            <w:left w:val="none" w:sz="0" w:space="0" w:color="auto"/>
            <w:bottom w:val="none" w:sz="0" w:space="0" w:color="auto"/>
            <w:right w:val="none" w:sz="0" w:space="0" w:color="auto"/>
          </w:divBdr>
        </w:div>
        <w:div w:id="983855942">
          <w:marLeft w:val="480"/>
          <w:marRight w:val="0"/>
          <w:marTop w:val="0"/>
          <w:marBottom w:val="0"/>
          <w:divBdr>
            <w:top w:val="none" w:sz="0" w:space="0" w:color="auto"/>
            <w:left w:val="none" w:sz="0" w:space="0" w:color="auto"/>
            <w:bottom w:val="none" w:sz="0" w:space="0" w:color="auto"/>
            <w:right w:val="none" w:sz="0" w:space="0" w:color="auto"/>
          </w:divBdr>
        </w:div>
        <w:div w:id="996571464">
          <w:marLeft w:val="480"/>
          <w:marRight w:val="0"/>
          <w:marTop w:val="0"/>
          <w:marBottom w:val="0"/>
          <w:divBdr>
            <w:top w:val="none" w:sz="0" w:space="0" w:color="auto"/>
            <w:left w:val="none" w:sz="0" w:space="0" w:color="auto"/>
            <w:bottom w:val="none" w:sz="0" w:space="0" w:color="auto"/>
            <w:right w:val="none" w:sz="0" w:space="0" w:color="auto"/>
          </w:divBdr>
        </w:div>
        <w:div w:id="1008098808">
          <w:marLeft w:val="480"/>
          <w:marRight w:val="0"/>
          <w:marTop w:val="0"/>
          <w:marBottom w:val="0"/>
          <w:divBdr>
            <w:top w:val="none" w:sz="0" w:space="0" w:color="auto"/>
            <w:left w:val="none" w:sz="0" w:space="0" w:color="auto"/>
            <w:bottom w:val="none" w:sz="0" w:space="0" w:color="auto"/>
            <w:right w:val="none" w:sz="0" w:space="0" w:color="auto"/>
          </w:divBdr>
        </w:div>
        <w:div w:id="1050149296">
          <w:marLeft w:val="480"/>
          <w:marRight w:val="0"/>
          <w:marTop w:val="0"/>
          <w:marBottom w:val="0"/>
          <w:divBdr>
            <w:top w:val="none" w:sz="0" w:space="0" w:color="auto"/>
            <w:left w:val="none" w:sz="0" w:space="0" w:color="auto"/>
            <w:bottom w:val="none" w:sz="0" w:space="0" w:color="auto"/>
            <w:right w:val="none" w:sz="0" w:space="0" w:color="auto"/>
          </w:divBdr>
        </w:div>
        <w:div w:id="1094129609">
          <w:marLeft w:val="480"/>
          <w:marRight w:val="0"/>
          <w:marTop w:val="0"/>
          <w:marBottom w:val="0"/>
          <w:divBdr>
            <w:top w:val="none" w:sz="0" w:space="0" w:color="auto"/>
            <w:left w:val="none" w:sz="0" w:space="0" w:color="auto"/>
            <w:bottom w:val="none" w:sz="0" w:space="0" w:color="auto"/>
            <w:right w:val="none" w:sz="0" w:space="0" w:color="auto"/>
          </w:divBdr>
        </w:div>
        <w:div w:id="1131822939">
          <w:marLeft w:val="480"/>
          <w:marRight w:val="0"/>
          <w:marTop w:val="0"/>
          <w:marBottom w:val="0"/>
          <w:divBdr>
            <w:top w:val="none" w:sz="0" w:space="0" w:color="auto"/>
            <w:left w:val="none" w:sz="0" w:space="0" w:color="auto"/>
            <w:bottom w:val="none" w:sz="0" w:space="0" w:color="auto"/>
            <w:right w:val="none" w:sz="0" w:space="0" w:color="auto"/>
          </w:divBdr>
        </w:div>
        <w:div w:id="1142576224">
          <w:marLeft w:val="480"/>
          <w:marRight w:val="0"/>
          <w:marTop w:val="0"/>
          <w:marBottom w:val="0"/>
          <w:divBdr>
            <w:top w:val="none" w:sz="0" w:space="0" w:color="auto"/>
            <w:left w:val="none" w:sz="0" w:space="0" w:color="auto"/>
            <w:bottom w:val="none" w:sz="0" w:space="0" w:color="auto"/>
            <w:right w:val="none" w:sz="0" w:space="0" w:color="auto"/>
          </w:divBdr>
        </w:div>
        <w:div w:id="1226836631">
          <w:marLeft w:val="480"/>
          <w:marRight w:val="0"/>
          <w:marTop w:val="0"/>
          <w:marBottom w:val="0"/>
          <w:divBdr>
            <w:top w:val="none" w:sz="0" w:space="0" w:color="auto"/>
            <w:left w:val="none" w:sz="0" w:space="0" w:color="auto"/>
            <w:bottom w:val="none" w:sz="0" w:space="0" w:color="auto"/>
            <w:right w:val="none" w:sz="0" w:space="0" w:color="auto"/>
          </w:divBdr>
        </w:div>
        <w:div w:id="1232890547">
          <w:marLeft w:val="480"/>
          <w:marRight w:val="0"/>
          <w:marTop w:val="0"/>
          <w:marBottom w:val="0"/>
          <w:divBdr>
            <w:top w:val="none" w:sz="0" w:space="0" w:color="auto"/>
            <w:left w:val="none" w:sz="0" w:space="0" w:color="auto"/>
            <w:bottom w:val="none" w:sz="0" w:space="0" w:color="auto"/>
            <w:right w:val="none" w:sz="0" w:space="0" w:color="auto"/>
          </w:divBdr>
        </w:div>
        <w:div w:id="1237472147">
          <w:marLeft w:val="480"/>
          <w:marRight w:val="0"/>
          <w:marTop w:val="0"/>
          <w:marBottom w:val="0"/>
          <w:divBdr>
            <w:top w:val="none" w:sz="0" w:space="0" w:color="auto"/>
            <w:left w:val="none" w:sz="0" w:space="0" w:color="auto"/>
            <w:bottom w:val="none" w:sz="0" w:space="0" w:color="auto"/>
            <w:right w:val="none" w:sz="0" w:space="0" w:color="auto"/>
          </w:divBdr>
        </w:div>
        <w:div w:id="1247425401">
          <w:marLeft w:val="480"/>
          <w:marRight w:val="0"/>
          <w:marTop w:val="0"/>
          <w:marBottom w:val="0"/>
          <w:divBdr>
            <w:top w:val="none" w:sz="0" w:space="0" w:color="auto"/>
            <w:left w:val="none" w:sz="0" w:space="0" w:color="auto"/>
            <w:bottom w:val="none" w:sz="0" w:space="0" w:color="auto"/>
            <w:right w:val="none" w:sz="0" w:space="0" w:color="auto"/>
          </w:divBdr>
        </w:div>
        <w:div w:id="1296251850">
          <w:marLeft w:val="480"/>
          <w:marRight w:val="0"/>
          <w:marTop w:val="0"/>
          <w:marBottom w:val="0"/>
          <w:divBdr>
            <w:top w:val="none" w:sz="0" w:space="0" w:color="auto"/>
            <w:left w:val="none" w:sz="0" w:space="0" w:color="auto"/>
            <w:bottom w:val="none" w:sz="0" w:space="0" w:color="auto"/>
            <w:right w:val="none" w:sz="0" w:space="0" w:color="auto"/>
          </w:divBdr>
        </w:div>
        <w:div w:id="1328246001">
          <w:marLeft w:val="480"/>
          <w:marRight w:val="0"/>
          <w:marTop w:val="0"/>
          <w:marBottom w:val="0"/>
          <w:divBdr>
            <w:top w:val="none" w:sz="0" w:space="0" w:color="auto"/>
            <w:left w:val="none" w:sz="0" w:space="0" w:color="auto"/>
            <w:bottom w:val="none" w:sz="0" w:space="0" w:color="auto"/>
            <w:right w:val="none" w:sz="0" w:space="0" w:color="auto"/>
          </w:divBdr>
        </w:div>
        <w:div w:id="1347832962">
          <w:marLeft w:val="480"/>
          <w:marRight w:val="0"/>
          <w:marTop w:val="0"/>
          <w:marBottom w:val="0"/>
          <w:divBdr>
            <w:top w:val="none" w:sz="0" w:space="0" w:color="auto"/>
            <w:left w:val="none" w:sz="0" w:space="0" w:color="auto"/>
            <w:bottom w:val="none" w:sz="0" w:space="0" w:color="auto"/>
            <w:right w:val="none" w:sz="0" w:space="0" w:color="auto"/>
          </w:divBdr>
        </w:div>
        <w:div w:id="1375618918">
          <w:marLeft w:val="480"/>
          <w:marRight w:val="0"/>
          <w:marTop w:val="0"/>
          <w:marBottom w:val="0"/>
          <w:divBdr>
            <w:top w:val="none" w:sz="0" w:space="0" w:color="auto"/>
            <w:left w:val="none" w:sz="0" w:space="0" w:color="auto"/>
            <w:bottom w:val="none" w:sz="0" w:space="0" w:color="auto"/>
            <w:right w:val="none" w:sz="0" w:space="0" w:color="auto"/>
          </w:divBdr>
        </w:div>
        <w:div w:id="1462844350">
          <w:marLeft w:val="480"/>
          <w:marRight w:val="0"/>
          <w:marTop w:val="0"/>
          <w:marBottom w:val="0"/>
          <w:divBdr>
            <w:top w:val="none" w:sz="0" w:space="0" w:color="auto"/>
            <w:left w:val="none" w:sz="0" w:space="0" w:color="auto"/>
            <w:bottom w:val="none" w:sz="0" w:space="0" w:color="auto"/>
            <w:right w:val="none" w:sz="0" w:space="0" w:color="auto"/>
          </w:divBdr>
        </w:div>
        <w:div w:id="1482886822">
          <w:marLeft w:val="480"/>
          <w:marRight w:val="0"/>
          <w:marTop w:val="0"/>
          <w:marBottom w:val="0"/>
          <w:divBdr>
            <w:top w:val="none" w:sz="0" w:space="0" w:color="auto"/>
            <w:left w:val="none" w:sz="0" w:space="0" w:color="auto"/>
            <w:bottom w:val="none" w:sz="0" w:space="0" w:color="auto"/>
            <w:right w:val="none" w:sz="0" w:space="0" w:color="auto"/>
          </w:divBdr>
        </w:div>
        <w:div w:id="1499687297">
          <w:marLeft w:val="480"/>
          <w:marRight w:val="0"/>
          <w:marTop w:val="0"/>
          <w:marBottom w:val="0"/>
          <w:divBdr>
            <w:top w:val="none" w:sz="0" w:space="0" w:color="auto"/>
            <w:left w:val="none" w:sz="0" w:space="0" w:color="auto"/>
            <w:bottom w:val="none" w:sz="0" w:space="0" w:color="auto"/>
            <w:right w:val="none" w:sz="0" w:space="0" w:color="auto"/>
          </w:divBdr>
        </w:div>
        <w:div w:id="1603145421">
          <w:marLeft w:val="480"/>
          <w:marRight w:val="0"/>
          <w:marTop w:val="0"/>
          <w:marBottom w:val="0"/>
          <w:divBdr>
            <w:top w:val="none" w:sz="0" w:space="0" w:color="auto"/>
            <w:left w:val="none" w:sz="0" w:space="0" w:color="auto"/>
            <w:bottom w:val="none" w:sz="0" w:space="0" w:color="auto"/>
            <w:right w:val="none" w:sz="0" w:space="0" w:color="auto"/>
          </w:divBdr>
        </w:div>
        <w:div w:id="1604996077">
          <w:marLeft w:val="480"/>
          <w:marRight w:val="0"/>
          <w:marTop w:val="0"/>
          <w:marBottom w:val="0"/>
          <w:divBdr>
            <w:top w:val="none" w:sz="0" w:space="0" w:color="auto"/>
            <w:left w:val="none" w:sz="0" w:space="0" w:color="auto"/>
            <w:bottom w:val="none" w:sz="0" w:space="0" w:color="auto"/>
            <w:right w:val="none" w:sz="0" w:space="0" w:color="auto"/>
          </w:divBdr>
        </w:div>
        <w:div w:id="1614553326">
          <w:marLeft w:val="480"/>
          <w:marRight w:val="0"/>
          <w:marTop w:val="0"/>
          <w:marBottom w:val="0"/>
          <w:divBdr>
            <w:top w:val="none" w:sz="0" w:space="0" w:color="auto"/>
            <w:left w:val="none" w:sz="0" w:space="0" w:color="auto"/>
            <w:bottom w:val="none" w:sz="0" w:space="0" w:color="auto"/>
            <w:right w:val="none" w:sz="0" w:space="0" w:color="auto"/>
          </w:divBdr>
        </w:div>
        <w:div w:id="1625308079">
          <w:marLeft w:val="480"/>
          <w:marRight w:val="0"/>
          <w:marTop w:val="0"/>
          <w:marBottom w:val="0"/>
          <w:divBdr>
            <w:top w:val="none" w:sz="0" w:space="0" w:color="auto"/>
            <w:left w:val="none" w:sz="0" w:space="0" w:color="auto"/>
            <w:bottom w:val="none" w:sz="0" w:space="0" w:color="auto"/>
            <w:right w:val="none" w:sz="0" w:space="0" w:color="auto"/>
          </w:divBdr>
        </w:div>
        <w:div w:id="1626545385">
          <w:marLeft w:val="480"/>
          <w:marRight w:val="0"/>
          <w:marTop w:val="0"/>
          <w:marBottom w:val="0"/>
          <w:divBdr>
            <w:top w:val="none" w:sz="0" w:space="0" w:color="auto"/>
            <w:left w:val="none" w:sz="0" w:space="0" w:color="auto"/>
            <w:bottom w:val="none" w:sz="0" w:space="0" w:color="auto"/>
            <w:right w:val="none" w:sz="0" w:space="0" w:color="auto"/>
          </w:divBdr>
        </w:div>
        <w:div w:id="1636597555">
          <w:marLeft w:val="480"/>
          <w:marRight w:val="0"/>
          <w:marTop w:val="0"/>
          <w:marBottom w:val="0"/>
          <w:divBdr>
            <w:top w:val="none" w:sz="0" w:space="0" w:color="auto"/>
            <w:left w:val="none" w:sz="0" w:space="0" w:color="auto"/>
            <w:bottom w:val="none" w:sz="0" w:space="0" w:color="auto"/>
            <w:right w:val="none" w:sz="0" w:space="0" w:color="auto"/>
          </w:divBdr>
        </w:div>
        <w:div w:id="1668901213">
          <w:marLeft w:val="480"/>
          <w:marRight w:val="0"/>
          <w:marTop w:val="0"/>
          <w:marBottom w:val="0"/>
          <w:divBdr>
            <w:top w:val="none" w:sz="0" w:space="0" w:color="auto"/>
            <w:left w:val="none" w:sz="0" w:space="0" w:color="auto"/>
            <w:bottom w:val="none" w:sz="0" w:space="0" w:color="auto"/>
            <w:right w:val="none" w:sz="0" w:space="0" w:color="auto"/>
          </w:divBdr>
        </w:div>
        <w:div w:id="1682126247">
          <w:marLeft w:val="480"/>
          <w:marRight w:val="0"/>
          <w:marTop w:val="0"/>
          <w:marBottom w:val="0"/>
          <w:divBdr>
            <w:top w:val="none" w:sz="0" w:space="0" w:color="auto"/>
            <w:left w:val="none" w:sz="0" w:space="0" w:color="auto"/>
            <w:bottom w:val="none" w:sz="0" w:space="0" w:color="auto"/>
            <w:right w:val="none" w:sz="0" w:space="0" w:color="auto"/>
          </w:divBdr>
        </w:div>
        <w:div w:id="1749381934">
          <w:marLeft w:val="480"/>
          <w:marRight w:val="0"/>
          <w:marTop w:val="0"/>
          <w:marBottom w:val="0"/>
          <w:divBdr>
            <w:top w:val="none" w:sz="0" w:space="0" w:color="auto"/>
            <w:left w:val="none" w:sz="0" w:space="0" w:color="auto"/>
            <w:bottom w:val="none" w:sz="0" w:space="0" w:color="auto"/>
            <w:right w:val="none" w:sz="0" w:space="0" w:color="auto"/>
          </w:divBdr>
        </w:div>
        <w:div w:id="1776512380">
          <w:marLeft w:val="480"/>
          <w:marRight w:val="0"/>
          <w:marTop w:val="0"/>
          <w:marBottom w:val="0"/>
          <w:divBdr>
            <w:top w:val="none" w:sz="0" w:space="0" w:color="auto"/>
            <w:left w:val="none" w:sz="0" w:space="0" w:color="auto"/>
            <w:bottom w:val="none" w:sz="0" w:space="0" w:color="auto"/>
            <w:right w:val="none" w:sz="0" w:space="0" w:color="auto"/>
          </w:divBdr>
        </w:div>
        <w:div w:id="1816605759">
          <w:marLeft w:val="480"/>
          <w:marRight w:val="0"/>
          <w:marTop w:val="0"/>
          <w:marBottom w:val="0"/>
          <w:divBdr>
            <w:top w:val="none" w:sz="0" w:space="0" w:color="auto"/>
            <w:left w:val="none" w:sz="0" w:space="0" w:color="auto"/>
            <w:bottom w:val="none" w:sz="0" w:space="0" w:color="auto"/>
            <w:right w:val="none" w:sz="0" w:space="0" w:color="auto"/>
          </w:divBdr>
        </w:div>
        <w:div w:id="1829662206">
          <w:marLeft w:val="480"/>
          <w:marRight w:val="0"/>
          <w:marTop w:val="0"/>
          <w:marBottom w:val="0"/>
          <w:divBdr>
            <w:top w:val="none" w:sz="0" w:space="0" w:color="auto"/>
            <w:left w:val="none" w:sz="0" w:space="0" w:color="auto"/>
            <w:bottom w:val="none" w:sz="0" w:space="0" w:color="auto"/>
            <w:right w:val="none" w:sz="0" w:space="0" w:color="auto"/>
          </w:divBdr>
        </w:div>
        <w:div w:id="1836415001">
          <w:marLeft w:val="480"/>
          <w:marRight w:val="0"/>
          <w:marTop w:val="0"/>
          <w:marBottom w:val="0"/>
          <w:divBdr>
            <w:top w:val="none" w:sz="0" w:space="0" w:color="auto"/>
            <w:left w:val="none" w:sz="0" w:space="0" w:color="auto"/>
            <w:bottom w:val="none" w:sz="0" w:space="0" w:color="auto"/>
            <w:right w:val="none" w:sz="0" w:space="0" w:color="auto"/>
          </w:divBdr>
        </w:div>
        <w:div w:id="1857232331">
          <w:marLeft w:val="480"/>
          <w:marRight w:val="0"/>
          <w:marTop w:val="0"/>
          <w:marBottom w:val="0"/>
          <w:divBdr>
            <w:top w:val="none" w:sz="0" w:space="0" w:color="auto"/>
            <w:left w:val="none" w:sz="0" w:space="0" w:color="auto"/>
            <w:bottom w:val="none" w:sz="0" w:space="0" w:color="auto"/>
            <w:right w:val="none" w:sz="0" w:space="0" w:color="auto"/>
          </w:divBdr>
        </w:div>
        <w:div w:id="1888250807">
          <w:marLeft w:val="480"/>
          <w:marRight w:val="0"/>
          <w:marTop w:val="0"/>
          <w:marBottom w:val="0"/>
          <w:divBdr>
            <w:top w:val="none" w:sz="0" w:space="0" w:color="auto"/>
            <w:left w:val="none" w:sz="0" w:space="0" w:color="auto"/>
            <w:bottom w:val="none" w:sz="0" w:space="0" w:color="auto"/>
            <w:right w:val="none" w:sz="0" w:space="0" w:color="auto"/>
          </w:divBdr>
        </w:div>
        <w:div w:id="1942378158">
          <w:marLeft w:val="480"/>
          <w:marRight w:val="0"/>
          <w:marTop w:val="0"/>
          <w:marBottom w:val="0"/>
          <w:divBdr>
            <w:top w:val="none" w:sz="0" w:space="0" w:color="auto"/>
            <w:left w:val="none" w:sz="0" w:space="0" w:color="auto"/>
            <w:bottom w:val="none" w:sz="0" w:space="0" w:color="auto"/>
            <w:right w:val="none" w:sz="0" w:space="0" w:color="auto"/>
          </w:divBdr>
        </w:div>
        <w:div w:id="1953704679">
          <w:marLeft w:val="480"/>
          <w:marRight w:val="0"/>
          <w:marTop w:val="0"/>
          <w:marBottom w:val="0"/>
          <w:divBdr>
            <w:top w:val="none" w:sz="0" w:space="0" w:color="auto"/>
            <w:left w:val="none" w:sz="0" w:space="0" w:color="auto"/>
            <w:bottom w:val="none" w:sz="0" w:space="0" w:color="auto"/>
            <w:right w:val="none" w:sz="0" w:space="0" w:color="auto"/>
          </w:divBdr>
        </w:div>
        <w:div w:id="1987200416">
          <w:marLeft w:val="480"/>
          <w:marRight w:val="0"/>
          <w:marTop w:val="0"/>
          <w:marBottom w:val="0"/>
          <w:divBdr>
            <w:top w:val="none" w:sz="0" w:space="0" w:color="auto"/>
            <w:left w:val="none" w:sz="0" w:space="0" w:color="auto"/>
            <w:bottom w:val="none" w:sz="0" w:space="0" w:color="auto"/>
            <w:right w:val="none" w:sz="0" w:space="0" w:color="auto"/>
          </w:divBdr>
        </w:div>
        <w:div w:id="2000037312">
          <w:marLeft w:val="480"/>
          <w:marRight w:val="0"/>
          <w:marTop w:val="0"/>
          <w:marBottom w:val="0"/>
          <w:divBdr>
            <w:top w:val="none" w:sz="0" w:space="0" w:color="auto"/>
            <w:left w:val="none" w:sz="0" w:space="0" w:color="auto"/>
            <w:bottom w:val="none" w:sz="0" w:space="0" w:color="auto"/>
            <w:right w:val="none" w:sz="0" w:space="0" w:color="auto"/>
          </w:divBdr>
        </w:div>
        <w:div w:id="2030912767">
          <w:marLeft w:val="480"/>
          <w:marRight w:val="0"/>
          <w:marTop w:val="0"/>
          <w:marBottom w:val="0"/>
          <w:divBdr>
            <w:top w:val="none" w:sz="0" w:space="0" w:color="auto"/>
            <w:left w:val="none" w:sz="0" w:space="0" w:color="auto"/>
            <w:bottom w:val="none" w:sz="0" w:space="0" w:color="auto"/>
            <w:right w:val="none" w:sz="0" w:space="0" w:color="auto"/>
          </w:divBdr>
        </w:div>
        <w:div w:id="2033916531">
          <w:marLeft w:val="480"/>
          <w:marRight w:val="0"/>
          <w:marTop w:val="0"/>
          <w:marBottom w:val="0"/>
          <w:divBdr>
            <w:top w:val="none" w:sz="0" w:space="0" w:color="auto"/>
            <w:left w:val="none" w:sz="0" w:space="0" w:color="auto"/>
            <w:bottom w:val="none" w:sz="0" w:space="0" w:color="auto"/>
            <w:right w:val="none" w:sz="0" w:space="0" w:color="auto"/>
          </w:divBdr>
        </w:div>
        <w:div w:id="2037193722">
          <w:marLeft w:val="480"/>
          <w:marRight w:val="0"/>
          <w:marTop w:val="0"/>
          <w:marBottom w:val="0"/>
          <w:divBdr>
            <w:top w:val="none" w:sz="0" w:space="0" w:color="auto"/>
            <w:left w:val="none" w:sz="0" w:space="0" w:color="auto"/>
            <w:bottom w:val="none" w:sz="0" w:space="0" w:color="auto"/>
            <w:right w:val="none" w:sz="0" w:space="0" w:color="auto"/>
          </w:divBdr>
        </w:div>
        <w:div w:id="2070761078">
          <w:marLeft w:val="480"/>
          <w:marRight w:val="0"/>
          <w:marTop w:val="0"/>
          <w:marBottom w:val="0"/>
          <w:divBdr>
            <w:top w:val="none" w:sz="0" w:space="0" w:color="auto"/>
            <w:left w:val="none" w:sz="0" w:space="0" w:color="auto"/>
            <w:bottom w:val="none" w:sz="0" w:space="0" w:color="auto"/>
            <w:right w:val="none" w:sz="0" w:space="0" w:color="auto"/>
          </w:divBdr>
        </w:div>
        <w:div w:id="2096244651">
          <w:marLeft w:val="480"/>
          <w:marRight w:val="0"/>
          <w:marTop w:val="0"/>
          <w:marBottom w:val="0"/>
          <w:divBdr>
            <w:top w:val="none" w:sz="0" w:space="0" w:color="auto"/>
            <w:left w:val="none" w:sz="0" w:space="0" w:color="auto"/>
            <w:bottom w:val="none" w:sz="0" w:space="0" w:color="auto"/>
            <w:right w:val="none" w:sz="0" w:space="0" w:color="auto"/>
          </w:divBdr>
        </w:div>
      </w:divsChild>
    </w:div>
    <w:div w:id="1706371109">
      <w:bodyDiv w:val="1"/>
      <w:marLeft w:val="0"/>
      <w:marRight w:val="0"/>
      <w:marTop w:val="0"/>
      <w:marBottom w:val="0"/>
      <w:divBdr>
        <w:top w:val="none" w:sz="0" w:space="0" w:color="auto"/>
        <w:left w:val="none" w:sz="0" w:space="0" w:color="auto"/>
        <w:bottom w:val="none" w:sz="0" w:space="0" w:color="auto"/>
        <w:right w:val="none" w:sz="0" w:space="0" w:color="auto"/>
      </w:divBdr>
      <w:divsChild>
        <w:div w:id="344669691">
          <w:marLeft w:val="0"/>
          <w:marRight w:val="0"/>
          <w:marTop w:val="15"/>
          <w:marBottom w:val="15"/>
          <w:divBdr>
            <w:top w:val="none" w:sz="0" w:space="0" w:color="auto"/>
            <w:left w:val="none" w:sz="0" w:space="0" w:color="auto"/>
            <w:bottom w:val="none" w:sz="0" w:space="0" w:color="auto"/>
            <w:right w:val="none" w:sz="0" w:space="0" w:color="auto"/>
          </w:divBdr>
          <w:divsChild>
            <w:div w:id="419646740">
              <w:marLeft w:val="0"/>
              <w:marRight w:val="0"/>
              <w:marTop w:val="0"/>
              <w:marBottom w:val="0"/>
              <w:divBdr>
                <w:top w:val="none" w:sz="0" w:space="0" w:color="auto"/>
                <w:left w:val="none" w:sz="0" w:space="0" w:color="auto"/>
                <w:bottom w:val="none" w:sz="0" w:space="0" w:color="auto"/>
                <w:right w:val="none" w:sz="0" w:space="0" w:color="auto"/>
              </w:divBdr>
              <w:divsChild>
                <w:div w:id="2130275660">
                  <w:marLeft w:val="0"/>
                  <w:marRight w:val="0"/>
                  <w:marTop w:val="0"/>
                  <w:marBottom w:val="0"/>
                  <w:divBdr>
                    <w:top w:val="none" w:sz="0" w:space="0" w:color="auto"/>
                    <w:left w:val="none" w:sz="0" w:space="0" w:color="auto"/>
                    <w:bottom w:val="none" w:sz="0" w:space="0" w:color="auto"/>
                    <w:right w:val="none" w:sz="0" w:space="0" w:color="auto"/>
                  </w:divBdr>
                  <w:divsChild>
                    <w:div w:id="547837687">
                      <w:marLeft w:val="0"/>
                      <w:marRight w:val="0"/>
                      <w:marTop w:val="0"/>
                      <w:marBottom w:val="0"/>
                      <w:divBdr>
                        <w:top w:val="none" w:sz="0" w:space="0" w:color="auto"/>
                        <w:left w:val="none" w:sz="0" w:space="0" w:color="auto"/>
                        <w:bottom w:val="none" w:sz="0" w:space="0" w:color="auto"/>
                        <w:right w:val="none" w:sz="0" w:space="0" w:color="auto"/>
                      </w:divBdr>
                    </w:div>
                    <w:div w:id="1750034863">
                      <w:marLeft w:val="0"/>
                      <w:marRight w:val="0"/>
                      <w:marTop w:val="0"/>
                      <w:marBottom w:val="0"/>
                      <w:divBdr>
                        <w:top w:val="none" w:sz="0" w:space="0" w:color="auto"/>
                        <w:left w:val="none" w:sz="0" w:space="0" w:color="auto"/>
                        <w:bottom w:val="none" w:sz="0" w:space="0" w:color="auto"/>
                        <w:right w:val="none" w:sz="0" w:space="0" w:color="auto"/>
                      </w:divBdr>
                      <w:divsChild>
                        <w:div w:id="860049526">
                          <w:marLeft w:val="0"/>
                          <w:marRight w:val="0"/>
                          <w:marTop w:val="0"/>
                          <w:marBottom w:val="0"/>
                          <w:divBdr>
                            <w:top w:val="none" w:sz="0" w:space="0" w:color="auto"/>
                            <w:left w:val="none" w:sz="0" w:space="0" w:color="auto"/>
                            <w:bottom w:val="none" w:sz="0" w:space="0" w:color="auto"/>
                            <w:right w:val="none" w:sz="0" w:space="0" w:color="auto"/>
                          </w:divBdr>
                          <w:divsChild>
                            <w:div w:id="1948459916">
                              <w:marLeft w:val="0"/>
                              <w:marRight w:val="0"/>
                              <w:marTop w:val="30"/>
                              <w:marBottom w:val="0"/>
                              <w:divBdr>
                                <w:top w:val="none" w:sz="0" w:space="0" w:color="auto"/>
                                <w:left w:val="none" w:sz="0" w:space="0" w:color="auto"/>
                                <w:bottom w:val="none" w:sz="0" w:space="0" w:color="auto"/>
                                <w:right w:val="none" w:sz="0" w:space="0" w:color="auto"/>
                              </w:divBdr>
                              <w:divsChild>
                                <w:div w:id="1711611759">
                                  <w:marLeft w:val="0"/>
                                  <w:marRight w:val="0"/>
                                  <w:marTop w:val="0"/>
                                  <w:marBottom w:val="0"/>
                                  <w:divBdr>
                                    <w:top w:val="none" w:sz="0" w:space="0" w:color="auto"/>
                                    <w:left w:val="none" w:sz="0" w:space="0" w:color="auto"/>
                                    <w:bottom w:val="none" w:sz="0" w:space="0" w:color="auto"/>
                                    <w:right w:val="none" w:sz="0" w:space="0" w:color="auto"/>
                                  </w:divBdr>
                                  <w:divsChild>
                                    <w:div w:id="1492139115">
                                      <w:marLeft w:val="0"/>
                                      <w:marRight w:val="0"/>
                                      <w:marTop w:val="0"/>
                                      <w:marBottom w:val="0"/>
                                      <w:divBdr>
                                        <w:top w:val="none" w:sz="0" w:space="0" w:color="auto"/>
                                        <w:left w:val="none" w:sz="0" w:space="0" w:color="auto"/>
                                        <w:bottom w:val="none" w:sz="0" w:space="0" w:color="auto"/>
                                        <w:right w:val="none" w:sz="0" w:space="0" w:color="auto"/>
                                      </w:divBdr>
                                      <w:divsChild>
                                        <w:div w:id="137897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9440292">
          <w:marLeft w:val="0"/>
          <w:marRight w:val="0"/>
          <w:marTop w:val="15"/>
          <w:marBottom w:val="15"/>
          <w:divBdr>
            <w:top w:val="none" w:sz="0" w:space="0" w:color="auto"/>
            <w:left w:val="none" w:sz="0" w:space="0" w:color="auto"/>
            <w:bottom w:val="none" w:sz="0" w:space="0" w:color="auto"/>
            <w:right w:val="none" w:sz="0" w:space="0" w:color="auto"/>
          </w:divBdr>
          <w:divsChild>
            <w:div w:id="1893878615">
              <w:marLeft w:val="0"/>
              <w:marRight w:val="0"/>
              <w:marTop w:val="0"/>
              <w:marBottom w:val="0"/>
              <w:divBdr>
                <w:top w:val="none" w:sz="0" w:space="0" w:color="auto"/>
                <w:left w:val="none" w:sz="0" w:space="0" w:color="auto"/>
                <w:bottom w:val="none" w:sz="0" w:space="0" w:color="auto"/>
                <w:right w:val="none" w:sz="0" w:space="0" w:color="auto"/>
              </w:divBdr>
              <w:divsChild>
                <w:div w:id="579019251">
                  <w:marLeft w:val="0"/>
                  <w:marRight w:val="0"/>
                  <w:marTop w:val="0"/>
                  <w:marBottom w:val="0"/>
                  <w:divBdr>
                    <w:top w:val="none" w:sz="0" w:space="0" w:color="auto"/>
                    <w:left w:val="none" w:sz="0" w:space="0" w:color="auto"/>
                    <w:bottom w:val="none" w:sz="0" w:space="0" w:color="auto"/>
                    <w:right w:val="none" w:sz="0" w:space="0" w:color="auto"/>
                  </w:divBdr>
                  <w:divsChild>
                    <w:div w:id="260602492">
                      <w:marLeft w:val="0"/>
                      <w:marRight w:val="0"/>
                      <w:marTop w:val="0"/>
                      <w:marBottom w:val="0"/>
                      <w:divBdr>
                        <w:top w:val="none" w:sz="0" w:space="0" w:color="auto"/>
                        <w:left w:val="none" w:sz="0" w:space="0" w:color="auto"/>
                        <w:bottom w:val="none" w:sz="0" w:space="0" w:color="auto"/>
                        <w:right w:val="none" w:sz="0" w:space="0" w:color="auto"/>
                      </w:divBdr>
                      <w:divsChild>
                        <w:div w:id="1893536986">
                          <w:marLeft w:val="0"/>
                          <w:marRight w:val="0"/>
                          <w:marTop w:val="0"/>
                          <w:marBottom w:val="0"/>
                          <w:divBdr>
                            <w:top w:val="none" w:sz="0" w:space="0" w:color="auto"/>
                            <w:left w:val="none" w:sz="0" w:space="0" w:color="auto"/>
                            <w:bottom w:val="none" w:sz="0" w:space="0" w:color="auto"/>
                            <w:right w:val="none" w:sz="0" w:space="0" w:color="auto"/>
                          </w:divBdr>
                          <w:divsChild>
                            <w:div w:id="835026268">
                              <w:marLeft w:val="0"/>
                              <w:marRight w:val="0"/>
                              <w:marTop w:val="30"/>
                              <w:marBottom w:val="0"/>
                              <w:divBdr>
                                <w:top w:val="none" w:sz="0" w:space="0" w:color="auto"/>
                                <w:left w:val="none" w:sz="0" w:space="0" w:color="auto"/>
                                <w:bottom w:val="none" w:sz="0" w:space="0" w:color="auto"/>
                                <w:right w:val="none" w:sz="0" w:space="0" w:color="auto"/>
                              </w:divBdr>
                              <w:divsChild>
                                <w:div w:id="1215652505">
                                  <w:marLeft w:val="0"/>
                                  <w:marRight w:val="0"/>
                                  <w:marTop w:val="0"/>
                                  <w:marBottom w:val="0"/>
                                  <w:divBdr>
                                    <w:top w:val="none" w:sz="0" w:space="0" w:color="auto"/>
                                    <w:left w:val="none" w:sz="0" w:space="0" w:color="auto"/>
                                    <w:bottom w:val="none" w:sz="0" w:space="0" w:color="auto"/>
                                    <w:right w:val="none" w:sz="0" w:space="0" w:color="auto"/>
                                  </w:divBdr>
                                  <w:divsChild>
                                    <w:div w:id="1829054775">
                                      <w:marLeft w:val="0"/>
                                      <w:marRight w:val="0"/>
                                      <w:marTop w:val="0"/>
                                      <w:marBottom w:val="0"/>
                                      <w:divBdr>
                                        <w:top w:val="none" w:sz="0" w:space="0" w:color="auto"/>
                                        <w:left w:val="none" w:sz="0" w:space="0" w:color="auto"/>
                                        <w:bottom w:val="none" w:sz="0" w:space="0" w:color="auto"/>
                                        <w:right w:val="none" w:sz="0" w:space="0" w:color="auto"/>
                                      </w:divBdr>
                                      <w:divsChild>
                                        <w:div w:id="198823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636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762904">
          <w:marLeft w:val="0"/>
          <w:marRight w:val="0"/>
          <w:marTop w:val="30"/>
          <w:marBottom w:val="15"/>
          <w:divBdr>
            <w:top w:val="none" w:sz="0" w:space="0" w:color="auto"/>
            <w:left w:val="none" w:sz="0" w:space="0" w:color="auto"/>
            <w:bottom w:val="none" w:sz="0" w:space="0" w:color="auto"/>
            <w:right w:val="none" w:sz="0" w:space="0" w:color="auto"/>
          </w:divBdr>
          <w:divsChild>
            <w:div w:id="828862878">
              <w:marLeft w:val="0"/>
              <w:marRight w:val="0"/>
              <w:marTop w:val="0"/>
              <w:marBottom w:val="0"/>
              <w:divBdr>
                <w:top w:val="none" w:sz="0" w:space="0" w:color="auto"/>
                <w:left w:val="none" w:sz="0" w:space="0" w:color="auto"/>
                <w:bottom w:val="none" w:sz="0" w:space="0" w:color="auto"/>
                <w:right w:val="none" w:sz="0" w:space="0" w:color="auto"/>
              </w:divBdr>
              <w:divsChild>
                <w:div w:id="1226137958">
                  <w:marLeft w:val="0"/>
                  <w:marRight w:val="0"/>
                  <w:marTop w:val="0"/>
                  <w:marBottom w:val="0"/>
                  <w:divBdr>
                    <w:top w:val="none" w:sz="0" w:space="0" w:color="auto"/>
                    <w:left w:val="none" w:sz="0" w:space="0" w:color="auto"/>
                    <w:bottom w:val="none" w:sz="0" w:space="0" w:color="auto"/>
                    <w:right w:val="none" w:sz="0" w:space="0" w:color="auto"/>
                  </w:divBdr>
                  <w:divsChild>
                    <w:div w:id="2041709226">
                      <w:marLeft w:val="0"/>
                      <w:marRight w:val="0"/>
                      <w:marTop w:val="0"/>
                      <w:marBottom w:val="0"/>
                      <w:divBdr>
                        <w:top w:val="none" w:sz="0" w:space="0" w:color="auto"/>
                        <w:left w:val="none" w:sz="0" w:space="0" w:color="auto"/>
                        <w:bottom w:val="none" w:sz="0" w:space="0" w:color="auto"/>
                        <w:right w:val="none" w:sz="0" w:space="0" w:color="auto"/>
                      </w:divBdr>
                      <w:divsChild>
                        <w:div w:id="884368017">
                          <w:marLeft w:val="0"/>
                          <w:marRight w:val="0"/>
                          <w:marTop w:val="0"/>
                          <w:marBottom w:val="0"/>
                          <w:divBdr>
                            <w:top w:val="none" w:sz="0" w:space="0" w:color="auto"/>
                            <w:left w:val="none" w:sz="0" w:space="0" w:color="auto"/>
                            <w:bottom w:val="none" w:sz="0" w:space="0" w:color="auto"/>
                            <w:right w:val="none" w:sz="0" w:space="0" w:color="auto"/>
                          </w:divBdr>
                          <w:divsChild>
                            <w:div w:id="252277516">
                              <w:marLeft w:val="0"/>
                              <w:marRight w:val="0"/>
                              <w:marTop w:val="30"/>
                              <w:marBottom w:val="0"/>
                              <w:divBdr>
                                <w:top w:val="none" w:sz="0" w:space="0" w:color="auto"/>
                                <w:left w:val="none" w:sz="0" w:space="0" w:color="auto"/>
                                <w:bottom w:val="none" w:sz="0" w:space="0" w:color="auto"/>
                                <w:right w:val="none" w:sz="0" w:space="0" w:color="auto"/>
                              </w:divBdr>
                              <w:divsChild>
                                <w:div w:id="1791244459">
                                  <w:marLeft w:val="0"/>
                                  <w:marRight w:val="0"/>
                                  <w:marTop w:val="0"/>
                                  <w:marBottom w:val="0"/>
                                  <w:divBdr>
                                    <w:top w:val="none" w:sz="0" w:space="0" w:color="auto"/>
                                    <w:left w:val="none" w:sz="0" w:space="0" w:color="auto"/>
                                    <w:bottom w:val="none" w:sz="0" w:space="0" w:color="auto"/>
                                    <w:right w:val="none" w:sz="0" w:space="0" w:color="auto"/>
                                  </w:divBdr>
                                  <w:divsChild>
                                    <w:div w:id="634068717">
                                      <w:marLeft w:val="0"/>
                                      <w:marRight w:val="0"/>
                                      <w:marTop w:val="0"/>
                                      <w:marBottom w:val="0"/>
                                      <w:divBdr>
                                        <w:top w:val="none" w:sz="0" w:space="0" w:color="auto"/>
                                        <w:left w:val="none" w:sz="0" w:space="0" w:color="auto"/>
                                        <w:bottom w:val="none" w:sz="0" w:space="0" w:color="auto"/>
                                        <w:right w:val="none" w:sz="0" w:space="0" w:color="auto"/>
                                      </w:divBdr>
                                      <w:divsChild>
                                        <w:div w:id="3231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4354605">
      <w:bodyDiv w:val="1"/>
      <w:marLeft w:val="0"/>
      <w:marRight w:val="0"/>
      <w:marTop w:val="0"/>
      <w:marBottom w:val="0"/>
      <w:divBdr>
        <w:top w:val="none" w:sz="0" w:space="0" w:color="auto"/>
        <w:left w:val="none" w:sz="0" w:space="0" w:color="auto"/>
        <w:bottom w:val="none" w:sz="0" w:space="0" w:color="auto"/>
        <w:right w:val="none" w:sz="0" w:space="0" w:color="auto"/>
      </w:divBdr>
      <w:divsChild>
        <w:div w:id="1669451">
          <w:marLeft w:val="480"/>
          <w:marRight w:val="0"/>
          <w:marTop w:val="0"/>
          <w:marBottom w:val="0"/>
          <w:divBdr>
            <w:top w:val="none" w:sz="0" w:space="0" w:color="auto"/>
            <w:left w:val="none" w:sz="0" w:space="0" w:color="auto"/>
            <w:bottom w:val="none" w:sz="0" w:space="0" w:color="auto"/>
            <w:right w:val="none" w:sz="0" w:space="0" w:color="auto"/>
          </w:divBdr>
        </w:div>
        <w:div w:id="1861206">
          <w:marLeft w:val="480"/>
          <w:marRight w:val="0"/>
          <w:marTop w:val="0"/>
          <w:marBottom w:val="0"/>
          <w:divBdr>
            <w:top w:val="none" w:sz="0" w:space="0" w:color="auto"/>
            <w:left w:val="none" w:sz="0" w:space="0" w:color="auto"/>
            <w:bottom w:val="none" w:sz="0" w:space="0" w:color="auto"/>
            <w:right w:val="none" w:sz="0" w:space="0" w:color="auto"/>
          </w:divBdr>
        </w:div>
        <w:div w:id="4330430">
          <w:marLeft w:val="480"/>
          <w:marRight w:val="0"/>
          <w:marTop w:val="0"/>
          <w:marBottom w:val="0"/>
          <w:divBdr>
            <w:top w:val="none" w:sz="0" w:space="0" w:color="auto"/>
            <w:left w:val="none" w:sz="0" w:space="0" w:color="auto"/>
            <w:bottom w:val="none" w:sz="0" w:space="0" w:color="auto"/>
            <w:right w:val="none" w:sz="0" w:space="0" w:color="auto"/>
          </w:divBdr>
        </w:div>
        <w:div w:id="34475493">
          <w:marLeft w:val="480"/>
          <w:marRight w:val="0"/>
          <w:marTop w:val="0"/>
          <w:marBottom w:val="0"/>
          <w:divBdr>
            <w:top w:val="none" w:sz="0" w:space="0" w:color="auto"/>
            <w:left w:val="none" w:sz="0" w:space="0" w:color="auto"/>
            <w:bottom w:val="none" w:sz="0" w:space="0" w:color="auto"/>
            <w:right w:val="none" w:sz="0" w:space="0" w:color="auto"/>
          </w:divBdr>
        </w:div>
        <w:div w:id="67000267">
          <w:marLeft w:val="480"/>
          <w:marRight w:val="0"/>
          <w:marTop w:val="0"/>
          <w:marBottom w:val="0"/>
          <w:divBdr>
            <w:top w:val="none" w:sz="0" w:space="0" w:color="auto"/>
            <w:left w:val="none" w:sz="0" w:space="0" w:color="auto"/>
            <w:bottom w:val="none" w:sz="0" w:space="0" w:color="auto"/>
            <w:right w:val="none" w:sz="0" w:space="0" w:color="auto"/>
          </w:divBdr>
        </w:div>
        <w:div w:id="104807862">
          <w:marLeft w:val="480"/>
          <w:marRight w:val="0"/>
          <w:marTop w:val="0"/>
          <w:marBottom w:val="0"/>
          <w:divBdr>
            <w:top w:val="none" w:sz="0" w:space="0" w:color="auto"/>
            <w:left w:val="none" w:sz="0" w:space="0" w:color="auto"/>
            <w:bottom w:val="none" w:sz="0" w:space="0" w:color="auto"/>
            <w:right w:val="none" w:sz="0" w:space="0" w:color="auto"/>
          </w:divBdr>
        </w:div>
        <w:div w:id="124472537">
          <w:marLeft w:val="480"/>
          <w:marRight w:val="0"/>
          <w:marTop w:val="0"/>
          <w:marBottom w:val="0"/>
          <w:divBdr>
            <w:top w:val="none" w:sz="0" w:space="0" w:color="auto"/>
            <w:left w:val="none" w:sz="0" w:space="0" w:color="auto"/>
            <w:bottom w:val="none" w:sz="0" w:space="0" w:color="auto"/>
            <w:right w:val="none" w:sz="0" w:space="0" w:color="auto"/>
          </w:divBdr>
        </w:div>
        <w:div w:id="126971990">
          <w:marLeft w:val="480"/>
          <w:marRight w:val="0"/>
          <w:marTop w:val="0"/>
          <w:marBottom w:val="0"/>
          <w:divBdr>
            <w:top w:val="none" w:sz="0" w:space="0" w:color="auto"/>
            <w:left w:val="none" w:sz="0" w:space="0" w:color="auto"/>
            <w:bottom w:val="none" w:sz="0" w:space="0" w:color="auto"/>
            <w:right w:val="none" w:sz="0" w:space="0" w:color="auto"/>
          </w:divBdr>
        </w:div>
        <w:div w:id="160851575">
          <w:marLeft w:val="480"/>
          <w:marRight w:val="0"/>
          <w:marTop w:val="0"/>
          <w:marBottom w:val="0"/>
          <w:divBdr>
            <w:top w:val="none" w:sz="0" w:space="0" w:color="auto"/>
            <w:left w:val="none" w:sz="0" w:space="0" w:color="auto"/>
            <w:bottom w:val="none" w:sz="0" w:space="0" w:color="auto"/>
            <w:right w:val="none" w:sz="0" w:space="0" w:color="auto"/>
          </w:divBdr>
        </w:div>
        <w:div w:id="162823164">
          <w:marLeft w:val="480"/>
          <w:marRight w:val="0"/>
          <w:marTop w:val="0"/>
          <w:marBottom w:val="0"/>
          <w:divBdr>
            <w:top w:val="none" w:sz="0" w:space="0" w:color="auto"/>
            <w:left w:val="none" w:sz="0" w:space="0" w:color="auto"/>
            <w:bottom w:val="none" w:sz="0" w:space="0" w:color="auto"/>
            <w:right w:val="none" w:sz="0" w:space="0" w:color="auto"/>
          </w:divBdr>
        </w:div>
        <w:div w:id="168181375">
          <w:marLeft w:val="480"/>
          <w:marRight w:val="0"/>
          <w:marTop w:val="0"/>
          <w:marBottom w:val="0"/>
          <w:divBdr>
            <w:top w:val="none" w:sz="0" w:space="0" w:color="auto"/>
            <w:left w:val="none" w:sz="0" w:space="0" w:color="auto"/>
            <w:bottom w:val="none" w:sz="0" w:space="0" w:color="auto"/>
            <w:right w:val="none" w:sz="0" w:space="0" w:color="auto"/>
          </w:divBdr>
        </w:div>
        <w:div w:id="210507721">
          <w:marLeft w:val="480"/>
          <w:marRight w:val="0"/>
          <w:marTop w:val="0"/>
          <w:marBottom w:val="0"/>
          <w:divBdr>
            <w:top w:val="none" w:sz="0" w:space="0" w:color="auto"/>
            <w:left w:val="none" w:sz="0" w:space="0" w:color="auto"/>
            <w:bottom w:val="none" w:sz="0" w:space="0" w:color="auto"/>
            <w:right w:val="none" w:sz="0" w:space="0" w:color="auto"/>
          </w:divBdr>
        </w:div>
        <w:div w:id="228656865">
          <w:marLeft w:val="480"/>
          <w:marRight w:val="0"/>
          <w:marTop w:val="0"/>
          <w:marBottom w:val="0"/>
          <w:divBdr>
            <w:top w:val="none" w:sz="0" w:space="0" w:color="auto"/>
            <w:left w:val="none" w:sz="0" w:space="0" w:color="auto"/>
            <w:bottom w:val="none" w:sz="0" w:space="0" w:color="auto"/>
            <w:right w:val="none" w:sz="0" w:space="0" w:color="auto"/>
          </w:divBdr>
        </w:div>
        <w:div w:id="230432011">
          <w:marLeft w:val="480"/>
          <w:marRight w:val="0"/>
          <w:marTop w:val="0"/>
          <w:marBottom w:val="0"/>
          <w:divBdr>
            <w:top w:val="none" w:sz="0" w:space="0" w:color="auto"/>
            <w:left w:val="none" w:sz="0" w:space="0" w:color="auto"/>
            <w:bottom w:val="none" w:sz="0" w:space="0" w:color="auto"/>
            <w:right w:val="none" w:sz="0" w:space="0" w:color="auto"/>
          </w:divBdr>
        </w:div>
        <w:div w:id="368844569">
          <w:marLeft w:val="480"/>
          <w:marRight w:val="0"/>
          <w:marTop w:val="0"/>
          <w:marBottom w:val="0"/>
          <w:divBdr>
            <w:top w:val="none" w:sz="0" w:space="0" w:color="auto"/>
            <w:left w:val="none" w:sz="0" w:space="0" w:color="auto"/>
            <w:bottom w:val="none" w:sz="0" w:space="0" w:color="auto"/>
            <w:right w:val="none" w:sz="0" w:space="0" w:color="auto"/>
          </w:divBdr>
        </w:div>
        <w:div w:id="399599490">
          <w:marLeft w:val="480"/>
          <w:marRight w:val="0"/>
          <w:marTop w:val="0"/>
          <w:marBottom w:val="0"/>
          <w:divBdr>
            <w:top w:val="none" w:sz="0" w:space="0" w:color="auto"/>
            <w:left w:val="none" w:sz="0" w:space="0" w:color="auto"/>
            <w:bottom w:val="none" w:sz="0" w:space="0" w:color="auto"/>
            <w:right w:val="none" w:sz="0" w:space="0" w:color="auto"/>
          </w:divBdr>
        </w:div>
        <w:div w:id="420179373">
          <w:marLeft w:val="480"/>
          <w:marRight w:val="0"/>
          <w:marTop w:val="0"/>
          <w:marBottom w:val="0"/>
          <w:divBdr>
            <w:top w:val="none" w:sz="0" w:space="0" w:color="auto"/>
            <w:left w:val="none" w:sz="0" w:space="0" w:color="auto"/>
            <w:bottom w:val="none" w:sz="0" w:space="0" w:color="auto"/>
            <w:right w:val="none" w:sz="0" w:space="0" w:color="auto"/>
          </w:divBdr>
        </w:div>
        <w:div w:id="448470152">
          <w:marLeft w:val="480"/>
          <w:marRight w:val="0"/>
          <w:marTop w:val="0"/>
          <w:marBottom w:val="0"/>
          <w:divBdr>
            <w:top w:val="none" w:sz="0" w:space="0" w:color="auto"/>
            <w:left w:val="none" w:sz="0" w:space="0" w:color="auto"/>
            <w:bottom w:val="none" w:sz="0" w:space="0" w:color="auto"/>
            <w:right w:val="none" w:sz="0" w:space="0" w:color="auto"/>
          </w:divBdr>
        </w:div>
        <w:div w:id="462190479">
          <w:marLeft w:val="480"/>
          <w:marRight w:val="0"/>
          <w:marTop w:val="0"/>
          <w:marBottom w:val="0"/>
          <w:divBdr>
            <w:top w:val="none" w:sz="0" w:space="0" w:color="auto"/>
            <w:left w:val="none" w:sz="0" w:space="0" w:color="auto"/>
            <w:bottom w:val="none" w:sz="0" w:space="0" w:color="auto"/>
            <w:right w:val="none" w:sz="0" w:space="0" w:color="auto"/>
          </w:divBdr>
        </w:div>
        <w:div w:id="468939559">
          <w:marLeft w:val="480"/>
          <w:marRight w:val="0"/>
          <w:marTop w:val="0"/>
          <w:marBottom w:val="0"/>
          <w:divBdr>
            <w:top w:val="none" w:sz="0" w:space="0" w:color="auto"/>
            <w:left w:val="none" w:sz="0" w:space="0" w:color="auto"/>
            <w:bottom w:val="none" w:sz="0" w:space="0" w:color="auto"/>
            <w:right w:val="none" w:sz="0" w:space="0" w:color="auto"/>
          </w:divBdr>
        </w:div>
        <w:div w:id="473792363">
          <w:marLeft w:val="480"/>
          <w:marRight w:val="0"/>
          <w:marTop w:val="0"/>
          <w:marBottom w:val="0"/>
          <w:divBdr>
            <w:top w:val="none" w:sz="0" w:space="0" w:color="auto"/>
            <w:left w:val="none" w:sz="0" w:space="0" w:color="auto"/>
            <w:bottom w:val="none" w:sz="0" w:space="0" w:color="auto"/>
            <w:right w:val="none" w:sz="0" w:space="0" w:color="auto"/>
          </w:divBdr>
        </w:div>
        <w:div w:id="503710642">
          <w:marLeft w:val="480"/>
          <w:marRight w:val="0"/>
          <w:marTop w:val="0"/>
          <w:marBottom w:val="0"/>
          <w:divBdr>
            <w:top w:val="none" w:sz="0" w:space="0" w:color="auto"/>
            <w:left w:val="none" w:sz="0" w:space="0" w:color="auto"/>
            <w:bottom w:val="none" w:sz="0" w:space="0" w:color="auto"/>
            <w:right w:val="none" w:sz="0" w:space="0" w:color="auto"/>
          </w:divBdr>
        </w:div>
        <w:div w:id="511144738">
          <w:marLeft w:val="480"/>
          <w:marRight w:val="0"/>
          <w:marTop w:val="0"/>
          <w:marBottom w:val="0"/>
          <w:divBdr>
            <w:top w:val="none" w:sz="0" w:space="0" w:color="auto"/>
            <w:left w:val="none" w:sz="0" w:space="0" w:color="auto"/>
            <w:bottom w:val="none" w:sz="0" w:space="0" w:color="auto"/>
            <w:right w:val="none" w:sz="0" w:space="0" w:color="auto"/>
          </w:divBdr>
        </w:div>
        <w:div w:id="631522842">
          <w:marLeft w:val="480"/>
          <w:marRight w:val="0"/>
          <w:marTop w:val="0"/>
          <w:marBottom w:val="0"/>
          <w:divBdr>
            <w:top w:val="none" w:sz="0" w:space="0" w:color="auto"/>
            <w:left w:val="none" w:sz="0" w:space="0" w:color="auto"/>
            <w:bottom w:val="none" w:sz="0" w:space="0" w:color="auto"/>
            <w:right w:val="none" w:sz="0" w:space="0" w:color="auto"/>
          </w:divBdr>
        </w:div>
        <w:div w:id="657153923">
          <w:marLeft w:val="480"/>
          <w:marRight w:val="0"/>
          <w:marTop w:val="0"/>
          <w:marBottom w:val="0"/>
          <w:divBdr>
            <w:top w:val="none" w:sz="0" w:space="0" w:color="auto"/>
            <w:left w:val="none" w:sz="0" w:space="0" w:color="auto"/>
            <w:bottom w:val="none" w:sz="0" w:space="0" w:color="auto"/>
            <w:right w:val="none" w:sz="0" w:space="0" w:color="auto"/>
          </w:divBdr>
        </w:div>
        <w:div w:id="726881945">
          <w:marLeft w:val="480"/>
          <w:marRight w:val="0"/>
          <w:marTop w:val="0"/>
          <w:marBottom w:val="0"/>
          <w:divBdr>
            <w:top w:val="none" w:sz="0" w:space="0" w:color="auto"/>
            <w:left w:val="none" w:sz="0" w:space="0" w:color="auto"/>
            <w:bottom w:val="none" w:sz="0" w:space="0" w:color="auto"/>
            <w:right w:val="none" w:sz="0" w:space="0" w:color="auto"/>
          </w:divBdr>
        </w:div>
        <w:div w:id="736561259">
          <w:marLeft w:val="480"/>
          <w:marRight w:val="0"/>
          <w:marTop w:val="0"/>
          <w:marBottom w:val="0"/>
          <w:divBdr>
            <w:top w:val="none" w:sz="0" w:space="0" w:color="auto"/>
            <w:left w:val="none" w:sz="0" w:space="0" w:color="auto"/>
            <w:bottom w:val="none" w:sz="0" w:space="0" w:color="auto"/>
            <w:right w:val="none" w:sz="0" w:space="0" w:color="auto"/>
          </w:divBdr>
        </w:div>
        <w:div w:id="766079575">
          <w:marLeft w:val="480"/>
          <w:marRight w:val="0"/>
          <w:marTop w:val="0"/>
          <w:marBottom w:val="0"/>
          <w:divBdr>
            <w:top w:val="none" w:sz="0" w:space="0" w:color="auto"/>
            <w:left w:val="none" w:sz="0" w:space="0" w:color="auto"/>
            <w:bottom w:val="none" w:sz="0" w:space="0" w:color="auto"/>
            <w:right w:val="none" w:sz="0" w:space="0" w:color="auto"/>
          </w:divBdr>
        </w:div>
        <w:div w:id="779223136">
          <w:marLeft w:val="480"/>
          <w:marRight w:val="0"/>
          <w:marTop w:val="0"/>
          <w:marBottom w:val="0"/>
          <w:divBdr>
            <w:top w:val="none" w:sz="0" w:space="0" w:color="auto"/>
            <w:left w:val="none" w:sz="0" w:space="0" w:color="auto"/>
            <w:bottom w:val="none" w:sz="0" w:space="0" w:color="auto"/>
            <w:right w:val="none" w:sz="0" w:space="0" w:color="auto"/>
          </w:divBdr>
        </w:div>
        <w:div w:id="780338895">
          <w:marLeft w:val="480"/>
          <w:marRight w:val="0"/>
          <w:marTop w:val="0"/>
          <w:marBottom w:val="0"/>
          <w:divBdr>
            <w:top w:val="none" w:sz="0" w:space="0" w:color="auto"/>
            <w:left w:val="none" w:sz="0" w:space="0" w:color="auto"/>
            <w:bottom w:val="none" w:sz="0" w:space="0" w:color="auto"/>
            <w:right w:val="none" w:sz="0" w:space="0" w:color="auto"/>
          </w:divBdr>
        </w:div>
        <w:div w:id="798913473">
          <w:marLeft w:val="480"/>
          <w:marRight w:val="0"/>
          <w:marTop w:val="0"/>
          <w:marBottom w:val="0"/>
          <w:divBdr>
            <w:top w:val="none" w:sz="0" w:space="0" w:color="auto"/>
            <w:left w:val="none" w:sz="0" w:space="0" w:color="auto"/>
            <w:bottom w:val="none" w:sz="0" w:space="0" w:color="auto"/>
            <w:right w:val="none" w:sz="0" w:space="0" w:color="auto"/>
          </w:divBdr>
        </w:div>
        <w:div w:id="808858645">
          <w:marLeft w:val="480"/>
          <w:marRight w:val="0"/>
          <w:marTop w:val="0"/>
          <w:marBottom w:val="0"/>
          <w:divBdr>
            <w:top w:val="none" w:sz="0" w:space="0" w:color="auto"/>
            <w:left w:val="none" w:sz="0" w:space="0" w:color="auto"/>
            <w:bottom w:val="none" w:sz="0" w:space="0" w:color="auto"/>
            <w:right w:val="none" w:sz="0" w:space="0" w:color="auto"/>
          </w:divBdr>
        </w:div>
        <w:div w:id="843981613">
          <w:marLeft w:val="480"/>
          <w:marRight w:val="0"/>
          <w:marTop w:val="0"/>
          <w:marBottom w:val="0"/>
          <w:divBdr>
            <w:top w:val="none" w:sz="0" w:space="0" w:color="auto"/>
            <w:left w:val="none" w:sz="0" w:space="0" w:color="auto"/>
            <w:bottom w:val="none" w:sz="0" w:space="0" w:color="auto"/>
            <w:right w:val="none" w:sz="0" w:space="0" w:color="auto"/>
          </w:divBdr>
        </w:div>
        <w:div w:id="878862868">
          <w:marLeft w:val="480"/>
          <w:marRight w:val="0"/>
          <w:marTop w:val="0"/>
          <w:marBottom w:val="0"/>
          <w:divBdr>
            <w:top w:val="none" w:sz="0" w:space="0" w:color="auto"/>
            <w:left w:val="none" w:sz="0" w:space="0" w:color="auto"/>
            <w:bottom w:val="none" w:sz="0" w:space="0" w:color="auto"/>
            <w:right w:val="none" w:sz="0" w:space="0" w:color="auto"/>
          </w:divBdr>
        </w:div>
        <w:div w:id="992755661">
          <w:marLeft w:val="480"/>
          <w:marRight w:val="0"/>
          <w:marTop w:val="0"/>
          <w:marBottom w:val="0"/>
          <w:divBdr>
            <w:top w:val="none" w:sz="0" w:space="0" w:color="auto"/>
            <w:left w:val="none" w:sz="0" w:space="0" w:color="auto"/>
            <w:bottom w:val="none" w:sz="0" w:space="0" w:color="auto"/>
            <w:right w:val="none" w:sz="0" w:space="0" w:color="auto"/>
          </w:divBdr>
        </w:div>
        <w:div w:id="1008096132">
          <w:marLeft w:val="480"/>
          <w:marRight w:val="0"/>
          <w:marTop w:val="0"/>
          <w:marBottom w:val="0"/>
          <w:divBdr>
            <w:top w:val="none" w:sz="0" w:space="0" w:color="auto"/>
            <w:left w:val="none" w:sz="0" w:space="0" w:color="auto"/>
            <w:bottom w:val="none" w:sz="0" w:space="0" w:color="auto"/>
            <w:right w:val="none" w:sz="0" w:space="0" w:color="auto"/>
          </w:divBdr>
        </w:div>
        <w:div w:id="1017000277">
          <w:marLeft w:val="480"/>
          <w:marRight w:val="0"/>
          <w:marTop w:val="0"/>
          <w:marBottom w:val="0"/>
          <w:divBdr>
            <w:top w:val="none" w:sz="0" w:space="0" w:color="auto"/>
            <w:left w:val="none" w:sz="0" w:space="0" w:color="auto"/>
            <w:bottom w:val="none" w:sz="0" w:space="0" w:color="auto"/>
            <w:right w:val="none" w:sz="0" w:space="0" w:color="auto"/>
          </w:divBdr>
        </w:div>
        <w:div w:id="1065958632">
          <w:marLeft w:val="480"/>
          <w:marRight w:val="0"/>
          <w:marTop w:val="0"/>
          <w:marBottom w:val="0"/>
          <w:divBdr>
            <w:top w:val="none" w:sz="0" w:space="0" w:color="auto"/>
            <w:left w:val="none" w:sz="0" w:space="0" w:color="auto"/>
            <w:bottom w:val="none" w:sz="0" w:space="0" w:color="auto"/>
            <w:right w:val="none" w:sz="0" w:space="0" w:color="auto"/>
          </w:divBdr>
        </w:div>
        <w:div w:id="1070619309">
          <w:marLeft w:val="480"/>
          <w:marRight w:val="0"/>
          <w:marTop w:val="0"/>
          <w:marBottom w:val="0"/>
          <w:divBdr>
            <w:top w:val="none" w:sz="0" w:space="0" w:color="auto"/>
            <w:left w:val="none" w:sz="0" w:space="0" w:color="auto"/>
            <w:bottom w:val="none" w:sz="0" w:space="0" w:color="auto"/>
            <w:right w:val="none" w:sz="0" w:space="0" w:color="auto"/>
          </w:divBdr>
        </w:div>
        <w:div w:id="1077173220">
          <w:marLeft w:val="480"/>
          <w:marRight w:val="0"/>
          <w:marTop w:val="0"/>
          <w:marBottom w:val="0"/>
          <w:divBdr>
            <w:top w:val="none" w:sz="0" w:space="0" w:color="auto"/>
            <w:left w:val="none" w:sz="0" w:space="0" w:color="auto"/>
            <w:bottom w:val="none" w:sz="0" w:space="0" w:color="auto"/>
            <w:right w:val="none" w:sz="0" w:space="0" w:color="auto"/>
          </w:divBdr>
        </w:div>
        <w:div w:id="1101147303">
          <w:marLeft w:val="480"/>
          <w:marRight w:val="0"/>
          <w:marTop w:val="0"/>
          <w:marBottom w:val="0"/>
          <w:divBdr>
            <w:top w:val="none" w:sz="0" w:space="0" w:color="auto"/>
            <w:left w:val="none" w:sz="0" w:space="0" w:color="auto"/>
            <w:bottom w:val="none" w:sz="0" w:space="0" w:color="auto"/>
            <w:right w:val="none" w:sz="0" w:space="0" w:color="auto"/>
          </w:divBdr>
        </w:div>
        <w:div w:id="1103845361">
          <w:marLeft w:val="480"/>
          <w:marRight w:val="0"/>
          <w:marTop w:val="0"/>
          <w:marBottom w:val="0"/>
          <w:divBdr>
            <w:top w:val="none" w:sz="0" w:space="0" w:color="auto"/>
            <w:left w:val="none" w:sz="0" w:space="0" w:color="auto"/>
            <w:bottom w:val="none" w:sz="0" w:space="0" w:color="auto"/>
            <w:right w:val="none" w:sz="0" w:space="0" w:color="auto"/>
          </w:divBdr>
        </w:div>
        <w:div w:id="1119687685">
          <w:marLeft w:val="480"/>
          <w:marRight w:val="0"/>
          <w:marTop w:val="0"/>
          <w:marBottom w:val="0"/>
          <w:divBdr>
            <w:top w:val="none" w:sz="0" w:space="0" w:color="auto"/>
            <w:left w:val="none" w:sz="0" w:space="0" w:color="auto"/>
            <w:bottom w:val="none" w:sz="0" w:space="0" w:color="auto"/>
            <w:right w:val="none" w:sz="0" w:space="0" w:color="auto"/>
          </w:divBdr>
        </w:div>
        <w:div w:id="1124694869">
          <w:marLeft w:val="480"/>
          <w:marRight w:val="0"/>
          <w:marTop w:val="0"/>
          <w:marBottom w:val="0"/>
          <w:divBdr>
            <w:top w:val="none" w:sz="0" w:space="0" w:color="auto"/>
            <w:left w:val="none" w:sz="0" w:space="0" w:color="auto"/>
            <w:bottom w:val="none" w:sz="0" w:space="0" w:color="auto"/>
            <w:right w:val="none" w:sz="0" w:space="0" w:color="auto"/>
          </w:divBdr>
        </w:div>
        <w:div w:id="1157575530">
          <w:marLeft w:val="480"/>
          <w:marRight w:val="0"/>
          <w:marTop w:val="0"/>
          <w:marBottom w:val="0"/>
          <w:divBdr>
            <w:top w:val="none" w:sz="0" w:space="0" w:color="auto"/>
            <w:left w:val="none" w:sz="0" w:space="0" w:color="auto"/>
            <w:bottom w:val="none" w:sz="0" w:space="0" w:color="auto"/>
            <w:right w:val="none" w:sz="0" w:space="0" w:color="auto"/>
          </w:divBdr>
        </w:div>
        <w:div w:id="1158424521">
          <w:marLeft w:val="480"/>
          <w:marRight w:val="0"/>
          <w:marTop w:val="0"/>
          <w:marBottom w:val="0"/>
          <w:divBdr>
            <w:top w:val="none" w:sz="0" w:space="0" w:color="auto"/>
            <w:left w:val="none" w:sz="0" w:space="0" w:color="auto"/>
            <w:bottom w:val="none" w:sz="0" w:space="0" w:color="auto"/>
            <w:right w:val="none" w:sz="0" w:space="0" w:color="auto"/>
          </w:divBdr>
        </w:div>
        <w:div w:id="1173450866">
          <w:marLeft w:val="480"/>
          <w:marRight w:val="0"/>
          <w:marTop w:val="0"/>
          <w:marBottom w:val="0"/>
          <w:divBdr>
            <w:top w:val="none" w:sz="0" w:space="0" w:color="auto"/>
            <w:left w:val="none" w:sz="0" w:space="0" w:color="auto"/>
            <w:bottom w:val="none" w:sz="0" w:space="0" w:color="auto"/>
            <w:right w:val="none" w:sz="0" w:space="0" w:color="auto"/>
          </w:divBdr>
        </w:div>
        <w:div w:id="1308709852">
          <w:marLeft w:val="480"/>
          <w:marRight w:val="0"/>
          <w:marTop w:val="0"/>
          <w:marBottom w:val="0"/>
          <w:divBdr>
            <w:top w:val="none" w:sz="0" w:space="0" w:color="auto"/>
            <w:left w:val="none" w:sz="0" w:space="0" w:color="auto"/>
            <w:bottom w:val="none" w:sz="0" w:space="0" w:color="auto"/>
            <w:right w:val="none" w:sz="0" w:space="0" w:color="auto"/>
          </w:divBdr>
        </w:div>
        <w:div w:id="1347714323">
          <w:marLeft w:val="480"/>
          <w:marRight w:val="0"/>
          <w:marTop w:val="0"/>
          <w:marBottom w:val="0"/>
          <w:divBdr>
            <w:top w:val="none" w:sz="0" w:space="0" w:color="auto"/>
            <w:left w:val="none" w:sz="0" w:space="0" w:color="auto"/>
            <w:bottom w:val="none" w:sz="0" w:space="0" w:color="auto"/>
            <w:right w:val="none" w:sz="0" w:space="0" w:color="auto"/>
          </w:divBdr>
        </w:div>
        <w:div w:id="1374231227">
          <w:marLeft w:val="480"/>
          <w:marRight w:val="0"/>
          <w:marTop w:val="0"/>
          <w:marBottom w:val="0"/>
          <w:divBdr>
            <w:top w:val="none" w:sz="0" w:space="0" w:color="auto"/>
            <w:left w:val="none" w:sz="0" w:space="0" w:color="auto"/>
            <w:bottom w:val="none" w:sz="0" w:space="0" w:color="auto"/>
            <w:right w:val="none" w:sz="0" w:space="0" w:color="auto"/>
          </w:divBdr>
        </w:div>
        <w:div w:id="1377664042">
          <w:marLeft w:val="480"/>
          <w:marRight w:val="0"/>
          <w:marTop w:val="0"/>
          <w:marBottom w:val="0"/>
          <w:divBdr>
            <w:top w:val="none" w:sz="0" w:space="0" w:color="auto"/>
            <w:left w:val="none" w:sz="0" w:space="0" w:color="auto"/>
            <w:bottom w:val="none" w:sz="0" w:space="0" w:color="auto"/>
            <w:right w:val="none" w:sz="0" w:space="0" w:color="auto"/>
          </w:divBdr>
        </w:div>
        <w:div w:id="1391072194">
          <w:marLeft w:val="480"/>
          <w:marRight w:val="0"/>
          <w:marTop w:val="0"/>
          <w:marBottom w:val="0"/>
          <w:divBdr>
            <w:top w:val="none" w:sz="0" w:space="0" w:color="auto"/>
            <w:left w:val="none" w:sz="0" w:space="0" w:color="auto"/>
            <w:bottom w:val="none" w:sz="0" w:space="0" w:color="auto"/>
            <w:right w:val="none" w:sz="0" w:space="0" w:color="auto"/>
          </w:divBdr>
        </w:div>
        <w:div w:id="1499730421">
          <w:marLeft w:val="480"/>
          <w:marRight w:val="0"/>
          <w:marTop w:val="0"/>
          <w:marBottom w:val="0"/>
          <w:divBdr>
            <w:top w:val="none" w:sz="0" w:space="0" w:color="auto"/>
            <w:left w:val="none" w:sz="0" w:space="0" w:color="auto"/>
            <w:bottom w:val="none" w:sz="0" w:space="0" w:color="auto"/>
            <w:right w:val="none" w:sz="0" w:space="0" w:color="auto"/>
          </w:divBdr>
        </w:div>
        <w:div w:id="1541362320">
          <w:marLeft w:val="480"/>
          <w:marRight w:val="0"/>
          <w:marTop w:val="0"/>
          <w:marBottom w:val="0"/>
          <w:divBdr>
            <w:top w:val="none" w:sz="0" w:space="0" w:color="auto"/>
            <w:left w:val="none" w:sz="0" w:space="0" w:color="auto"/>
            <w:bottom w:val="none" w:sz="0" w:space="0" w:color="auto"/>
            <w:right w:val="none" w:sz="0" w:space="0" w:color="auto"/>
          </w:divBdr>
        </w:div>
        <w:div w:id="1542984465">
          <w:marLeft w:val="480"/>
          <w:marRight w:val="0"/>
          <w:marTop w:val="0"/>
          <w:marBottom w:val="0"/>
          <w:divBdr>
            <w:top w:val="none" w:sz="0" w:space="0" w:color="auto"/>
            <w:left w:val="none" w:sz="0" w:space="0" w:color="auto"/>
            <w:bottom w:val="none" w:sz="0" w:space="0" w:color="auto"/>
            <w:right w:val="none" w:sz="0" w:space="0" w:color="auto"/>
          </w:divBdr>
        </w:div>
        <w:div w:id="1568758336">
          <w:marLeft w:val="480"/>
          <w:marRight w:val="0"/>
          <w:marTop w:val="0"/>
          <w:marBottom w:val="0"/>
          <w:divBdr>
            <w:top w:val="none" w:sz="0" w:space="0" w:color="auto"/>
            <w:left w:val="none" w:sz="0" w:space="0" w:color="auto"/>
            <w:bottom w:val="none" w:sz="0" w:space="0" w:color="auto"/>
            <w:right w:val="none" w:sz="0" w:space="0" w:color="auto"/>
          </w:divBdr>
        </w:div>
        <w:div w:id="1584872857">
          <w:marLeft w:val="480"/>
          <w:marRight w:val="0"/>
          <w:marTop w:val="0"/>
          <w:marBottom w:val="0"/>
          <w:divBdr>
            <w:top w:val="none" w:sz="0" w:space="0" w:color="auto"/>
            <w:left w:val="none" w:sz="0" w:space="0" w:color="auto"/>
            <w:bottom w:val="none" w:sz="0" w:space="0" w:color="auto"/>
            <w:right w:val="none" w:sz="0" w:space="0" w:color="auto"/>
          </w:divBdr>
        </w:div>
        <w:div w:id="1610236287">
          <w:marLeft w:val="480"/>
          <w:marRight w:val="0"/>
          <w:marTop w:val="0"/>
          <w:marBottom w:val="0"/>
          <w:divBdr>
            <w:top w:val="none" w:sz="0" w:space="0" w:color="auto"/>
            <w:left w:val="none" w:sz="0" w:space="0" w:color="auto"/>
            <w:bottom w:val="none" w:sz="0" w:space="0" w:color="auto"/>
            <w:right w:val="none" w:sz="0" w:space="0" w:color="auto"/>
          </w:divBdr>
        </w:div>
        <w:div w:id="1634628731">
          <w:marLeft w:val="480"/>
          <w:marRight w:val="0"/>
          <w:marTop w:val="0"/>
          <w:marBottom w:val="0"/>
          <w:divBdr>
            <w:top w:val="none" w:sz="0" w:space="0" w:color="auto"/>
            <w:left w:val="none" w:sz="0" w:space="0" w:color="auto"/>
            <w:bottom w:val="none" w:sz="0" w:space="0" w:color="auto"/>
            <w:right w:val="none" w:sz="0" w:space="0" w:color="auto"/>
          </w:divBdr>
        </w:div>
        <w:div w:id="1635679564">
          <w:marLeft w:val="480"/>
          <w:marRight w:val="0"/>
          <w:marTop w:val="0"/>
          <w:marBottom w:val="0"/>
          <w:divBdr>
            <w:top w:val="none" w:sz="0" w:space="0" w:color="auto"/>
            <w:left w:val="none" w:sz="0" w:space="0" w:color="auto"/>
            <w:bottom w:val="none" w:sz="0" w:space="0" w:color="auto"/>
            <w:right w:val="none" w:sz="0" w:space="0" w:color="auto"/>
          </w:divBdr>
        </w:div>
        <w:div w:id="1643190049">
          <w:marLeft w:val="480"/>
          <w:marRight w:val="0"/>
          <w:marTop w:val="0"/>
          <w:marBottom w:val="0"/>
          <w:divBdr>
            <w:top w:val="none" w:sz="0" w:space="0" w:color="auto"/>
            <w:left w:val="none" w:sz="0" w:space="0" w:color="auto"/>
            <w:bottom w:val="none" w:sz="0" w:space="0" w:color="auto"/>
            <w:right w:val="none" w:sz="0" w:space="0" w:color="auto"/>
          </w:divBdr>
        </w:div>
        <w:div w:id="1649748219">
          <w:marLeft w:val="480"/>
          <w:marRight w:val="0"/>
          <w:marTop w:val="0"/>
          <w:marBottom w:val="0"/>
          <w:divBdr>
            <w:top w:val="none" w:sz="0" w:space="0" w:color="auto"/>
            <w:left w:val="none" w:sz="0" w:space="0" w:color="auto"/>
            <w:bottom w:val="none" w:sz="0" w:space="0" w:color="auto"/>
            <w:right w:val="none" w:sz="0" w:space="0" w:color="auto"/>
          </w:divBdr>
        </w:div>
        <w:div w:id="1754935588">
          <w:marLeft w:val="480"/>
          <w:marRight w:val="0"/>
          <w:marTop w:val="0"/>
          <w:marBottom w:val="0"/>
          <w:divBdr>
            <w:top w:val="none" w:sz="0" w:space="0" w:color="auto"/>
            <w:left w:val="none" w:sz="0" w:space="0" w:color="auto"/>
            <w:bottom w:val="none" w:sz="0" w:space="0" w:color="auto"/>
            <w:right w:val="none" w:sz="0" w:space="0" w:color="auto"/>
          </w:divBdr>
        </w:div>
        <w:div w:id="1765228154">
          <w:marLeft w:val="480"/>
          <w:marRight w:val="0"/>
          <w:marTop w:val="0"/>
          <w:marBottom w:val="0"/>
          <w:divBdr>
            <w:top w:val="none" w:sz="0" w:space="0" w:color="auto"/>
            <w:left w:val="none" w:sz="0" w:space="0" w:color="auto"/>
            <w:bottom w:val="none" w:sz="0" w:space="0" w:color="auto"/>
            <w:right w:val="none" w:sz="0" w:space="0" w:color="auto"/>
          </w:divBdr>
        </w:div>
        <w:div w:id="1780637978">
          <w:marLeft w:val="480"/>
          <w:marRight w:val="0"/>
          <w:marTop w:val="0"/>
          <w:marBottom w:val="0"/>
          <w:divBdr>
            <w:top w:val="none" w:sz="0" w:space="0" w:color="auto"/>
            <w:left w:val="none" w:sz="0" w:space="0" w:color="auto"/>
            <w:bottom w:val="none" w:sz="0" w:space="0" w:color="auto"/>
            <w:right w:val="none" w:sz="0" w:space="0" w:color="auto"/>
          </w:divBdr>
        </w:div>
        <w:div w:id="1782800934">
          <w:marLeft w:val="480"/>
          <w:marRight w:val="0"/>
          <w:marTop w:val="0"/>
          <w:marBottom w:val="0"/>
          <w:divBdr>
            <w:top w:val="none" w:sz="0" w:space="0" w:color="auto"/>
            <w:left w:val="none" w:sz="0" w:space="0" w:color="auto"/>
            <w:bottom w:val="none" w:sz="0" w:space="0" w:color="auto"/>
            <w:right w:val="none" w:sz="0" w:space="0" w:color="auto"/>
          </w:divBdr>
        </w:div>
        <w:div w:id="1845169375">
          <w:marLeft w:val="480"/>
          <w:marRight w:val="0"/>
          <w:marTop w:val="0"/>
          <w:marBottom w:val="0"/>
          <w:divBdr>
            <w:top w:val="none" w:sz="0" w:space="0" w:color="auto"/>
            <w:left w:val="none" w:sz="0" w:space="0" w:color="auto"/>
            <w:bottom w:val="none" w:sz="0" w:space="0" w:color="auto"/>
            <w:right w:val="none" w:sz="0" w:space="0" w:color="auto"/>
          </w:divBdr>
        </w:div>
        <w:div w:id="1850563656">
          <w:marLeft w:val="480"/>
          <w:marRight w:val="0"/>
          <w:marTop w:val="0"/>
          <w:marBottom w:val="0"/>
          <w:divBdr>
            <w:top w:val="none" w:sz="0" w:space="0" w:color="auto"/>
            <w:left w:val="none" w:sz="0" w:space="0" w:color="auto"/>
            <w:bottom w:val="none" w:sz="0" w:space="0" w:color="auto"/>
            <w:right w:val="none" w:sz="0" w:space="0" w:color="auto"/>
          </w:divBdr>
        </w:div>
        <w:div w:id="1871331278">
          <w:marLeft w:val="480"/>
          <w:marRight w:val="0"/>
          <w:marTop w:val="0"/>
          <w:marBottom w:val="0"/>
          <w:divBdr>
            <w:top w:val="none" w:sz="0" w:space="0" w:color="auto"/>
            <w:left w:val="none" w:sz="0" w:space="0" w:color="auto"/>
            <w:bottom w:val="none" w:sz="0" w:space="0" w:color="auto"/>
            <w:right w:val="none" w:sz="0" w:space="0" w:color="auto"/>
          </w:divBdr>
        </w:div>
        <w:div w:id="1886797534">
          <w:marLeft w:val="480"/>
          <w:marRight w:val="0"/>
          <w:marTop w:val="0"/>
          <w:marBottom w:val="0"/>
          <w:divBdr>
            <w:top w:val="none" w:sz="0" w:space="0" w:color="auto"/>
            <w:left w:val="none" w:sz="0" w:space="0" w:color="auto"/>
            <w:bottom w:val="none" w:sz="0" w:space="0" w:color="auto"/>
            <w:right w:val="none" w:sz="0" w:space="0" w:color="auto"/>
          </w:divBdr>
        </w:div>
        <w:div w:id="1947886000">
          <w:marLeft w:val="480"/>
          <w:marRight w:val="0"/>
          <w:marTop w:val="0"/>
          <w:marBottom w:val="0"/>
          <w:divBdr>
            <w:top w:val="none" w:sz="0" w:space="0" w:color="auto"/>
            <w:left w:val="none" w:sz="0" w:space="0" w:color="auto"/>
            <w:bottom w:val="none" w:sz="0" w:space="0" w:color="auto"/>
            <w:right w:val="none" w:sz="0" w:space="0" w:color="auto"/>
          </w:divBdr>
        </w:div>
        <w:div w:id="1983848575">
          <w:marLeft w:val="480"/>
          <w:marRight w:val="0"/>
          <w:marTop w:val="0"/>
          <w:marBottom w:val="0"/>
          <w:divBdr>
            <w:top w:val="none" w:sz="0" w:space="0" w:color="auto"/>
            <w:left w:val="none" w:sz="0" w:space="0" w:color="auto"/>
            <w:bottom w:val="none" w:sz="0" w:space="0" w:color="auto"/>
            <w:right w:val="none" w:sz="0" w:space="0" w:color="auto"/>
          </w:divBdr>
        </w:div>
        <w:div w:id="2010054995">
          <w:marLeft w:val="480"/>
          <w:marRight w:val="0"/>
          <w:marTop w:val="0"/>
          <w:marBottom w:val="0"/>
          <w:divBdr>
            <w:top w:val="none" w:sz="0" w:space="0" w:color="auto"/>
            <w:left w:val="none" w:sz="0" w:space="0" w:color="auto"/>
            <w:bottom w:val="none" w:sz="0" w:space="0" w:color="auto"/>
            <w:right w:val="none" w:sz="0" w:space="0" w:color="auto"/>
          </w:divBdr>
        </w:div>
        <w:div w:id="2036467314">
          <w:marLeft w:val="480"/>
          <w:marRight w:val="0"/>
          <w:marTop w:val="0"/>
          <w:marBottom w:val="0"/>
          <w:divBdr>
            <w:top w:val="none" w:sz="0" w:space="0" w:color="auto"/>
            <w:left w:val="none" w:sz="0" w:space="0" w:color="auto"/>
            <w:bottom w:val="none" w:sz="0" w:space="0" w:color="auto"/>
            <w:right w:val="none" w:sz="0" w:space="0" w:color="auto"/>
          </w:divBdr>
        </w:div>
        <w:div w:id="2043751138">
          <w:marLeft w:val="480"/>
          <w:marRight w:val="0"/>
          <w:marTop w:val="0"/>
          <w:marBottom w:val="0"/>
          <w:divBdr>
            <w:top w:val="none" w:sz="0" w:space="0" w:color="auto"/>
            <w:left w:val="none" w:sz="0" w:space="0" w:color="auto"/>
            <w:bottom w:val="none" w:sz="0" w:space="0" w:color="auto"/>
            <w:right w:val="none" w:sz="0" w:space="0" w:color="auto"/>
          </w:divBdr>
        </w:div>
        <w:div w:id="2044207229">
          <w:marLeft w:val="480"/>
          <w:marRight w:val="0"/>
          <w:marTop w:val="0"/>
          <w:marBottom w:val="0"/>
          <w:divBdr>
            <w:top w:val="none" w:sz="0" w:space="0" w:color="auto"/>
            <w:left w:val="none" w:sz="0" w:space="0" w:color="auto"/>
            <w:bottom w:val="none" w:sz="0" w:space="0" w:color="auto"/>
            <w:right w:val="none" w:sz="0" w:space="0" w:color="auto"/>
          </w:divBdr>
        </w:div>
        <w:div w:id="2118059329">
          <w:marLeft w:val="480"/>
          <w:marRight w:val="0"/>
          <w:marTop w:val="0"/>
          <w:marBottom w:val="0"/>
          <w:divBdr>
            <w:top w:val="none" w:sz="0" w:space="0" w:color="auto"/>
            <w:left w:val="none" w:sz="0" w:space="0" w:color="auto"/>
            <w:bottom w:val="none" w:sz="0" w:space="0" w:color="auto"/>
            <w:right w:val="none" w:sz="0" w:space="0" w:color="auto"/>
          </w:divBdr>
        </w:div>
        <w:div w:id="2129230442">
          <w:marLeft w:val="480"/>
          <w:marRight w:val="0"/>
          <w:marTop w:val="0"/>
          <w:marBottom w:val="0"/>
          <w:divBdr>
            <w:top w:val="none" w:sz="0" w:space="0" w:color="auto"/>
            <w:left w:val="none" w:sz="0" w:space="0" w:color="auto"/>
            <w:bottom w:val="none" w:sz="0" w:space="0" w:color="auto"/>
            <w:right w:val="none" w:sz="0" w:space="0" w:color="auto"/>
          </w:divBdr>
        </w:div>
      </w:divsChild>
    </w:div>
    <w:div w:id="1743680771">
      <w:bodyDiv w:val="1"/>
      <w:marLeft w:val="0"/>
      <w:marRight w:val="0"/>
      <w:marTop w:val="0"/>
      <w:marBottom w:val="0"/>
      <w:divBdr>
        <w:top w:val="none" w:sz="0" w:space="0" w:color="auto"/>
        <w:left w:val="none" w:sz="0" w:space="0" w:color="auto"/>
        <w:bottom w:val="none" w:sz="0" w:space="0" w:color="auto"/>
        <w:right w:val="none" w:sz="0" w:space="0" w:color="auto"/>
      </w:divBdr>
      <w:divsChild>
        <w:div w:id="1053419">
          <w:marLeft w:val="480"/>
          <w:marRight w:val="0"/>
          <w:marTop w:val="0"/>
          <w:marBottom w:val="0"/>
          <w:divBdr>
            <w:top w:val="none" w:sz="0" w:space="0" w:color="auto"/>
            <w:left w:val="none" w:sz="0" w:space="0" w:color="auto"/>
            <w:bottom w:val="none" w:sz="0" w:space="0" w:color="auto"/>
            <w:right w:val="none" w:sz="0" w:space="0" w:color="auto"/>
          </w:divBdr>
        </w:div>
        <w:div w:id="23484550">
          <w:marLeft w:val="480"/>
          <w:marRight w:val="0"/>
          <w:marTop w:val="0"/>
          <w:marBottom w:val="0"/>
          <w:divBdr>
            <w:top w:val="none" w:sz="0" w:space="0" w:color="auto"/>
            <w:left w:val="none" w:sz="0" w:space="0" w:color="auto"/>
            <w:bottom w:val="none" w:sz="0" w:space="0" w:color="auto"/>
            <w:right w:val="none" w:sz="0" w:space="0" w:color="auto"/>
          </w:divBdr>
        </w:div>
        <w:div w:id="35548489">
          <w:marLeft w:val="480"/>
          <w:marRight w:val="0"/>
          <w:marTop w:val="0"/>
          <w:marBottom w:val="0"/>
          <w:divBdr>
            <w:top w:val="none" w:sz="0" w:space="0" w:color="auto"/>
            <w:left w:val="none" w:sz="0" w:space="0" w:color="auto"/>
            <w:bottom w:val="none" w:sz="0" w:space="0" w:color="auto"/>
            <w:right w:val="none" w:sz="0" w:space="0" w:color="auto"/>
          </w:divBdr>
        </w:div>
        <w:div w:id="40714600">
          <w:marLeft w:val="480"/>
          <w:marRight w:val="0"/>
          <w:marTop w:val="0"/>
          <w:marBottom w:val="0"/>
          <w:divBdr>
            <w:top w:val="none" w:sz="0" w:space="0" w:color="auto"/>
            <w:left w:val="none" w:sz="0" w:space="0" w:color="auto"/>
            <w:bottom w:val="none" w:sz="0" w:space="0" w:color="auto"/>
            <w:right w:val="none" w:sz="0" w:space="0" w:color="auto"/>
          </w:divBdr>
        </w:div>
        <w:div w:id="81340818">
          <w:marLeft w:val="480"/>
          <w:marRight w:val="0"/>
          <w:marTop w:val="0"/>
          <w:marBottom w:val="0"/>
          <w:divBdr>
            <w:top w:val="none" w:sz="0" w:space="0" w:color="auto"/>
            <w:left w:val="none" w:sz="0" w:space="0" w:color="auto"/>
            <w:bottom w:val="none" w:sz="0" w:space="0" w:color="auto"/>
            <w:right w:val="none" w:sz="0" w:space="0" w:color="auto"/>
          </w:divBdr>
        </w:div>
        <w:div w:id="127170785">
          <w:marLeft w:val="480"/>
          <w:marRight w:val="0"/>
          <w:marTop w:val="0"/>
          <w:marBottom w:val="0"/>
          <w:divBdr>
            <w:top w:val="none" w:sz="0" w:space="0" w:color="auto"/>
            <w:left w:val="none" w:sz="0" w:space="0" w:color="auto"/>
            <w:bottom w:val="none" w:sz="0" w:space="0" w:color="auto"/>
            <w:right w:val="none" w:sz="0" w:space="0" w:color="auto"/>
          </w:divBdr>
        </w:div>
        <w:div w:id="210307454">
          <w:marLeft w:val="480"/>
          <w:marRight w:val="0"/>
          <w:marTop w:val="0"/>
          <w:marBottom w:val="0"/>
          <w:divBdr>
            <w:top w:val="none" w:sz="0" w:space="0" w:color="auto"/>
            <w:left w:val="none" w:sz="0" w:space="0" w:color="auto"/>
            <w:bottom w:val="none" w:sz="0" w:space="0" w:color="auto"/>
            <w:right w:val="none" w:sz="0" w:space="0" w:color="auto"/>
          </w:divBdr>
        </w:div>
        <w:div w:id="234172055">
          <w:marLeft w:val="480"/>
          <w:marRight w:val="0"/>
          <w:marTop w:val="0"/>
          <w:marBottom w:val="0"/>
          <w:divBdr>
            <w:top w:val="none" w:sz="0" w:space="0" w:color="auto"/>
            <w:left w:val="none" w:sz="0" w:space="0" w:color="auto"/>
            <w:bottom w:val="none" w:sz="0" w:space="0" w:color="auto"/>
            <w:right w:val="none" w:sz="0" w:space="0" w:color="auto"/>
          </w:divBdr>
        </w:div>
        <w:div w:id="280307635">
          <w:marLeft w:val="480"/>
          <w:marRight w:val="0"/>
          <w:marTop w:val="0"/>
          <w:marBottom w:val="0"/>
          <w:divBdr>
            <w:top w:val="none" w:sz="0" w:space="0" w:color="auto"/>
            <w:left w:val="none" w:sz="0" w:space="0" w:color="auto"/>
            <w:bottom w:val="none" w:sz="0" w:space="0" w:color="auto"/>
            <w:right w:val="none" w:sz="0" w:space="0" w:color="auto"/>
          </w:divBdr>
        </w:div>
        <w:div w:id="373431065">
          <w:marLeft w:val="480"/>
          <w:marRight w:val="0"/>
          <w:marTop w:val="0"/>
          <w:marBottom w:val="0"/>
          <w:divBdr>
            <w:top w:val="none" w:sz="0" w:space="0" w:color="auto"/>
            <w:left w:val="none" w:sz="0" w:space="0" w:color="auto"/>
            <w:bottom w:val="none" w:sz="0" w:space="0" w:color="auto"/>
            <w:right w:val="none" w:sz="0" w:space="0" w:color="auto"/>
          </w:divBdr>
        </w:div>
        <w:div w:id="397636362">
          <w:marLeft w:val="480"/>
          <w:marRight w:val="0"/>
          <w:marTop w:val="0"/>
          <w:marBottom w:val="0"/>
          <w:divBdr>
            <w:top w:val="none" w:sz="0" w:space="0" w:color="auto"/>
            <w:left w:val="none" w:sz="0" w:space="0" w:color="auto"/>
            <w:bottom w:val="none" w:sz="0" w:space="0" w:color="auto"/>
            <w:right w:val="none" w:sz="0" w:space="0" w:color="auto"/>
          </w:divBdr>
        </w:div>
        <w:div w:id="398090668">
          <w:marLeft w:val="480"/>
          <w:marRight w:val="0"/>
          <w:marTop w:val="0"/>
          <w:marBottom w:val="0"/>
          <w:divBdr>
            <w:top w:val="none" w:sz="0" w:space="0" w:color="auto"/>
            <w:left w:val="none" w:sz="0" w:space="0" w:color="auto"/>
            <w:bottom w:val="none" w:sz="0" w:space="0" w:color="auto"/>
            <w:right w:val="none" w:sz="0" w:space="0" w:color="auto"/>
          </w:divBdr>
        </w:div>
        <w:div w:id="404571934">
          <w:marLeft w:val="480"/>
          <w:marRight w:val="0"/>
          <w:marTop w:val="0"/>
          <w:marBottom w:val="0"/>
          <w:divBdr>
            <w:top w:val="none" w:sz="0" w:space="0" w:color="auto"/>
            <w:left w:val="none" w:sz="0" w:space="0" w:color="auto"/>
            <w:bottom w:val="none" w:sz="0" w:space="0" w:color="auto"/>
            <w:right w:val="none" w:sz="0" w:space="0" w:color="auto"/>
          </w:divBdr>
        </w:div>
        <w:div w:id="421875381">
          <w:marLeft w:val="480"/>
          <w:marRight w:val="0"/>
          <w:marTop w:val="0"/>
          <w:marBottom w:val="0"/>
          <w:divBdr>
            <w:top w:val="none" w:sz="0" w:space="0" w:color="auto"/>
            <w:left w:val="none" w:sz="0" w:space="0" w:color="auto"/>
            <w:bottom w:val="none" w:sz="0" w:space="0" w:color="auto"/>
            <w:right w:val="none" w:sz="0" w:space="0" w:color="auto"/>
          </w:divBdr>
        </w:div>
        <w:div w:id="423264255">
          <w:marLeft w:val="480"/>
          <w:marRight w:val="0"/>
          <w:marTop w:val="0"/>
          <w:marBottom w:val="0"/>
          <w:divBdr>
            <w:top w:val="none" w:sz="0" w:space="0" w:color="auto"/>
            <w:left w:val="none" w:sz="0" w:space="0" w:color="auto"/>
            <w:bottom w:val="none" w:sz="0" w:space="0" w:color="auto"/>
            <w:right w:val="none" w:sz="0" w:space="0" w:color="auto"/>
          </w:divBdr>
        </w:div>
        <w:div w:id="450318669">
          <w:marLeft w:val="480"/>
          <w:marRight w:val="0"/>
          <w:marTop w:val="0"/>
          <w:marBottom w:val="0"/>
          <w:divBdr>
            <w:top w:val="none" w:sz="0" w:space="0" w:color="auto"/>
            <w:left w:val="none" w:sz="0" w:space="0" w:color="auto"/>
            <w:bottom w:val="none" w:sz="0" w:space="0" w:color="auto"/>
            <w:right w:val="none" w:sz="0" w:space="0" w:color="auto"/>
          </w:divBdr>
        </w:div>
        <w:div w:id="457457071">
          <w:marLeft w:val="480"/>
          <w:marRight w:val="0"/>
          <w:marTop w:val="0"/>
          <w:marBottom w:val="0"/>
          <w:divBdr>
            <w:top w:val="none" w:sz="0" w:space="0" w:color="auto"/>
            <w:left w:val="none" w:sz="0" w:space="0" w:color="auto"/>
            <w:bottom w:val="none" w:sz="0" w:space="0" w:color="auto"/>
            <w:right w:val="none" w:sz="0" w:space="0" w:color="auto"/>
          </w:divBdr>
        </w:div>
        <w:div w:id="457724604">
          <w:marLeft w:val="480"/>
          <w:marRight w:val="0"/>
          <w:marTop w:val="0"/>
          <w:marBottom w:val="0"/>
          <w:divBdr>
            <w:top w:val="none" w:sz="0" w:space="0" w:color="auto"/>
            <w:left w:val="none" w:sz="0" w:space="0" w:color="auto"/>
            <w:bottom w:val="none" w:sz="0" w:space="0" w:color="auto"/>
            <w:right w:val="none" w:sz="0" w:space="0" w:color="auto"/>
          </w:divBdr>
        </w:div>
        <w:div w:id="475534561">
          <w:marLeft w:val="480"/>
          <w:marRight w:val="0"/>
          <w:marTop w:val="0"/>
          <w:marBottom w:val="0"/>
          <w:divBdr>
            <w:top w:val="none" w:sz="0" w:space="0" w:color="auto"/>
            <w:left w:val="none" w:sz="0" w:space="0" w:color="auto"/>
            <w:bottom w:val="none" w:sz="0" w:space="0" w:color="auto"/>
            <w:right w:val="none" w:sz="0" w:space="0" w:color="auto"/>
          </w:divBdr>
        </w:div>
        <w:div w:id="514072731">
          <w:marLeft w:val="480"/>
          <w:marRight w:val="0"/>
          <w:marTop w:val="0"/>
          <w:marBottom w:val="0"/>
          <w:divBdr>
            <w:top w:val="none" w:sz="0" w:space="0" w:color="auto"/>
            <w:left w:val="none" w:sz="0" w:space="0" w:color="auto"/>
            <w:bottom w:val="none" w:sz="0" w:space="0" w:color="auto"/>
            <w:right w:val="none" w:sz="0" w:space="0" w:color="auto"/>
          </w:divBdr>
        </w:div>
        <w:div w:id="517427857">
          <w:marLeft w:val="480"/>
          <w:marRight w:val="0"/>
          <w:marTop w:val="0"/>
          <w:marBottom w:val="0"/>
          <w:divBdr>
            <w:top w:val="none" w:sz="0" w:space="0" w:color="auto"/>
            <w:left w:val="none" w:sz="0" w:space="0" w:color="auto"/>
            <w:bottom w:val="none" w:sz="0" w:space="0" w:color="auto"/>
            <w:right w:val="none" w:sz="0" w:space="0" w:color="auto"/>
          </w:divBdr>
        </w:div>
        <w:div w:id="517887579">
          <w:marLeft w:val="480"/>
          <w:marRight w:val="0"/>
          <w:marTop w:val="0"/>
          <w:marBottom w:val="0"/>
          <w:divBdr>
            <w:top w:val="none" w:sz="0" w:space="0" w:color="auto"/>
            <w:left w:val="none" w:sz="0" w:space="0" w:color="auto"/>
            <w:bottom w:val="none" w:sz="0" w:space="0" w:color="auto"/>
            <w:right w:val="none" w:sz="0" w:space="0" w:color="auto"/>
          </w:divBdr>
        </w:div>
        <w:div w:id="524444440">
          <w:marLeft w:val="480"/>
          <w:marRight w:val="0"/>
          <w:marTop w:val="0"/>
          <w:marBottom w:val="0"/>
          <w:divBdr>
            <w:top w:val="none" w:sz="0" w:space="0" w:color="auto"/>
            <w:left w:val="none" w:sz="0" w:space="0" w:color="auto"/>
            <w:bottom w:val="none" w:sz="0" w:space="0" w:color="auto"/>
            <w:right w:val="none" w:sz="0" w:space="0" w:color="auto"/>
          </w:divBdr>
        </w:div>
        <w:div w:id="541409582">
          <w:marLeft w:val="480"/>
          <w:marRight w:val="0"/>
          <w:marTop w:val="0"/>
          <w:marBottom w:val="0"/>
          <w:divBdr>
            <w:top w:val="none" w:sz="0" w:space="0" w:color="auto"/>
            <w:left w:val="none" w:sz="0" w:space="0" w:color="auto"/>
            <w:bottom w:val="none" w:sz="0" w:space="0" w:color="auto"/>
            <w:right w:val="none" w:sz="0" w:space="0" w:color="auto"/>
          </w:divBdr>
        </w:div>
        <w:div w:id="560600651">
          <w:marLeft w:val="480"/>
          <w:marRight w:val="0"/>
          <w:marTop w:val="0"/>
          <w:marBottom w:val="0"/>
          <w:divBdr>
            <w:top w:val="none" w:sz="0" w:space="0" w:color="auto"/>
            <w:left w:val="none" w:sz="0" w:space="0" w:color="auto"/>
            <w:bottom w:val="none" w:sz="0" w:space="0" w:color="auto"/>
            <w:right w:val="none" w:sz="0" w:space="0" w:color="auto"/>
          </w:divBdr>
        </w:div>
        <w:div w:id="603608865">
          <w:marLeft w:val="480"/>
          <w:marRight w:val="0"/>
          <w:marTop w:val="0"/>
          <w:marBottom w:val="0"/>
          <w:divBdr>
            <w:top w:val="none" w:sz="0" w:space="0" w:color="auto"/>
            <w:left w:val="none" w:sz="0" w:space="0" w:color="auto"/>
            <w:bottom w:val="none" w:sz="0" w:space="0" w:color="auto"/>
            <w:right w:val="none" w:sz="0" w:space="0" w:color="auto"/>
          </w:divBdr>
        </w:div>
        <w:div w:id="607662271">
          <w:marLeft w:val="480"/>
          <w:marRight w:val="0"/>
          <w:marTop w:val="0"/>
          <w:marBottom w:val="0"/>
          <w:divBdr>
            <w:top w:val="none" w:sz="0" w:space="0" w:color="auto"/>
            <w:left w:val="none" w:sz="0" w:space="0" w:color="auto"/>
            <w:bottom w:val="none" w:sz="0" w:space="0" w:color="auto"/>
            <w:right w:val="none" w:sz="0" w:space="0" w:color="auto"/>
          </w:divBdr>
        </w:div>
        <w:div w:id="639500515">
          <w:marLeft w:val="480"/>
          <w:marRight w:val="0"/>
          <w:marTop w:val="0"/>
          <w:marBottom w:val="0"/>
          <w:divBdr>
            <w:top w:val="none" w:sz="0" w:space="0" w:color="auto"/>
            <w:left w:val="none" w:sz="0" w:space="0" w:color="auto"/>
            <w:bottom w:val="none" w:sz="0" w:space="0" w:color="auto"/>
            <w:right w:val="none" w:sz="0" w:space="0" w:color="auto"/>
          </w:divBdr>
        </w:div>
        <w:div w:id="668484593">
          <w:marLeft w:val="480"/>
          <w:marRight w:val="0"/>
          <w:marTop w:val="0"/>
          <w:marBottom w:val="0"/>
          <w:divBdr>
            <w:top w:val="none" w:sz="0" w:space="0" w:color="auto"/>
            <w:left w:val="none" w:sz="0" w:space="0" w:color="auto"/>
            <w:bottom w:val="none" w:sz="0" w:space="0" w:color="auto"/>
            <w:right w:val="none" w:sz="0" w:space="0" w:color="auto"/>
          </w:divBdr>
        </w:div>
        <w:div w:id="705527585">
          <w:marLeft w:val="480"/>
          <w:marRight w:val="0"/>
          <w:marTop w:val="0"/>
          <w:marBottom w:val="0"/>
          <w:divBdr>
            <w:top w:val="none" w:sz="0" w:space="0" w:color="auto"/>
            <w:left w:val="none" w:sz="0" w:space="0" w:color="auto"/>
            <w:bottom w:val="none" w:sz="0" w:space="0" w:color="auto"/>
            <w:right w:val="none" w:sz="0" w:space="0" w:color="auto"/>
          </w:divBdr>
        </w:div>
        <w:div w:id="709040007">
          <w:marLeft w:val="480"/>
          <w:marRight w:val="0"/>
          <w:marTop w:val="0"/>
          <w:marBottom w:val="0"/>
          <w:divBdr>
            <w:top w:val="none" w:sz="0" w:space="0" w:color="auto"/>
            <w:left w:val="none" w:sz="0" w:space="0" w:color="auto"/>
            <w:bottom w:val="none" w:sz="0" w:space="0" w:color="auto"/>
            <w:right w:val="none" w:sz="0" w:space="0" w:color="auto"/>
          </w:divBdr>
        </w:div>
        <w:div w:id="739987287">
          <w:marLeft w:val="480"/>
          <w:marRight w:val="0"/>
          <w:marTop w:val="0"/>
          <w:marBottom w:val="0"/>
          <w:divBdr>
            <w:top w:val="none" w:sz="0" w:space="0" w:color="auto"/>
            <w:left w:val="none" w:sz="0" w:space="0" w:color="auto"/>
            <w:bottom w:val="none" w:sz="0" w:space="0" w:color="auto"/>
            <w:right w:val="none" w:sz="0" w:space="0" w:color="auto"/>
          </w:divBdr>
        </w:div>
        <w:div w:id="798105566">
          <w:marLeft w:val="480"/>
          <w:marRight w:val="0"/>
          <w:marTop w:val="0"/>
          <w:marBottom w:val="0"/>
          <w:divBdr>
            <w:top w:val="none" w:sz="0" w:space="0" w:color="auto"/>
            <w:left w:val="none" w:sz="0" w:space="0" w:color="auto"/>
            <w:bottom w:val="none" w:sz="0" w:space="0" w:color="auto"/>
            <w:right w:val="none" w:sz="0" w:space="0" w:color="auto"/>
          </w:divBdr>
        </w:div>
        <w:div w:id="843591711">
          <w:marLeft w:val="480"/>
          <w:marRight w:val="0"/>
          <w:marTop w:val="0"/>
          <w:marBottom w:val="0"/>
          <w:divBdr>
            <w:top w:val="none" w:sz="0" w:space="0" w:color="auto"/>
            <w:left w:val="none" w:sz="0" w:space="0" w:color="auto"/>
            <w:bottom w:val="none" w:sz="0" w:space="0" w:color="auto"/>
            <w:right w:val="none" w:sz="0" w:space="0" w:color="auto"/>
          </w:divBdr>
        </w:div>
        <w:div w:id="853542796">
          <w:marLeft w:val="480"/>
          <w:marRight w:val="0"/>
          <w:marTop w:val="0"/>
          <w:marBottom w:val="0"/>
          <w:divBdr>
            <w:top w:val="none" w:sz="0" w:space="0" w:color="auto"/>
            <w:left w:val="none" w:sz="0" w:space="0" w:color="auto"/>
            <w:bottom w:val="none" w:sz="0" w:space="0" w:color="auto"/>
            <w:right w:val="none" w:sz="0" w:space="0" w:color="auto"/>
          </w:divBdr>
        </w:div>
        <w:div w:id="891699768">
          <w:marLeft w:val="480"/>
          <w:marRight w:val="0"/>
          <w:marTop w:val="0"/>
          <w:marBottom w:val="0"/>
          <w:divBdr>
            <w:top w:val="none" w:sz="0" w:space="0" w:color="auto"/>
            <w:left w:val="none" w:sz="0" w:space="0" w:color="auto"/>
            <w:bottom w:val="none" w:sz="0" w:space="0" w:color="auto"/>
            <w:right w:val="none" w:sz="0" w:space="0" w:color="auto"/>
          </w:divBdr>
        </w:div>
        <w:div w:id="899898511">
          <w:marLeft w:val="480"/>
          <w:marRight w:val="0"/>
          <w:marTop w:val="0"/>
          <w:marBottom w:val="0"/>
          <w:divBdr>
            <w:top w:val="none" w:sz="0" w:space="0" w:color="auto"/>
            <w:left w:val="none" w:sz="0" w:space="0" w:color="auto"/>
            <w:bottom w:val="none" w:sz="0" w:space="0" w:color="auto"/>
            <w:right w:val="none" w:sz="0" w:space="0" w:color="auto"/>
          </w:divBdr>
        </w:div>
        <w:div w:id="1019816242">
          <w:marLeft w:val="480"/>
          <w:marRight w:val="0"/>
          <w:marTop w:val="0"/>
          <w:marBottom w:val="0"/>
          <w:divBdr>
            <w:top w:val="none" w:sz="0" w:space="0" w:color="auto"/>
            <w:left w:val="none" w:sz="0" w:space="0" w:color="auto"/>
            <w:bottom w:val="none" w:sz="0" w:space="0" w:color="auto"/>
            <w:right w:val="none" w:sz="0" w:space="0" w:color="auto"/>
          </w:divBdr>
        </w:div>
        <w:div w:id="1046219563">
          <w:marLeft w:val="480"/>
          <w:marRight w:val="0"/>
          <w:marTop w:val="0"/>
          <w:marBottom w:val="0"/>
          <w:divBdr>
            <w:top w:val="none" w:sz="0" w:space="0" w:color="auto"/>
            <w:left w:val="none" w:sz="0" w:space="0" w:color="auto"/>
            <w:bottom w:val="none" w:sz="0" w:space="0" w:color="auto"/>
            <w:right w:val="none" w:sz="0" w:space="0" w:color="auto"/>
          </w:divBdr>
        </w:div>
        <w:div w:id="1053386189">
          <w:marLeft w:val="480"/>
          <w:marRight w:val="0"/>
          <w:marTop w:val="0"/>
          <w:marBottom w:val="0"/>
          <w:divBdr>
            <w:top w:val="none" w:sz="0" w:space="0" w:color="auto"/>
            <w:left w:val="none" w:sz="0" w:space="0" w:color="auto"/>
            <w:bottom w:val="none" w:sz="0" w:space="0" w:color="auto"/>
            <w:right w:val="none" w:sz="0" w:space="0" w:color="auto"/>
          </w:divBdr>
        </w:div>
        <w:div w:id="1064835951">
          <w:marLeft w:val="480"/>
          <w:marRight w:val="0"/>
          <w:marTop w:val="0"/>
          <w:marBottom w:val="0"/>
          <w:divBdr>
            <w:top w:val="none" w:sz="0" w:space="0" w:color="auto"/>
            <w:left w:val="none" w:sz="0" w:space="0" w:color="auto"/>
            <w:bottom w:val="none" w:sz="0" w:space="0" w:color="auto"/>
            <w:right w:val="none" w:sz="0" w:space="0" w:color="auto"/>
          </w:divBdr>
        </w:div>
        <w:div w:id="1087112286">
          <w:marLeft w:val="480"/>
          <w:marRight w:val="0"/>
          <w:marTop w:val="0"/>
          <w:marBottom w:val="0"/>
          <w:divBdr>
            <w:top w:val="none" w:sz="0" w:space="0" w:color="auto"/>
            <w:left w:val="none" w:sz="0" w:space="0" w:color="auto"/>
            <w:bottom w:val="none" w:sz="0" w:space="0" w:color="auto"/>
            <w:right w:val="none" w:sz="0" w:space="0" w:color="auto"/>
          </w:divBdr>
        </w:div>
        <w:div w:id="1115711125">
          <w:marLeft w:val="480"/>
          <w:marRight w:val="0"/>
          <w:marTop w:val="0"/>
          <w:marBottom w:val="0"/>
          <w:divBdr>
            <w:top w:val="none" w:sz="0" w:space="0" w:color="auto"/>
            <w:left w:val="none" w:sz="0" w:space="0" w:color="auto"/>
            <w:bottom w:val="none" w:sz="0" w:space="0" w:color="auto"/>
            <w:right w:val="none" w:sz="0" w:space="0" w:color="auto"/>
          </w:divBdr>
        </w:div>
        <w:div w:id="1168180190">
          <w:marLeft w:val="480"/>
          <w:marRight w:val="0"/>
          <w:marTop w:val="0"/>
          <w:marBottom w:val="0"/>
          <w:divBdr>
            <w:top w:val="none" w:sz="0" w:space="0" w:color="auto"/>
            <w:left w:val="none" w:sz="0" w:space="0" w:color="auto"/>
            <w:bottom w:val="none" w:sz="0" w:space="0" w:color="auto"/>
            <w:right w:val="none" w:sz="0" w:space="0" w:color="auto"/>
          </w:divBdr>
        </w:div>
        <w:div w:id="1201941758">
          <w:marLeft w:val="480"/>
          <w:marRight w:val="0"/>
          <w:marTop w:val="0"/>
          <w:marBottom w:val="0"/>
          <w:divBdr>
            <w:top w:val="none" w:sz="0" w:space="0" w:color="auto"/>
            <w:left w:val="none" w:sz="0" w:space="0" w:color="auto"/>
            <w:bottom w:val="none" w:sz="0" w:space="0" w:color="auto"/>
            <w:right w:val="none" w:sz="0" w:space="0" w:color="auto"/>
          </w:divBdr>
        </w:div>
        <w:div w:id="1229458805">
          <w:marLeft w:val="480"/>
          <w:marRight w:val="0"/>
          <w:marTop w:val="0"/>
          <w:marBottom w:val="0"/>
          <w:divBdr>
            <w:top w:val="none" w:sz="0" w:space="0" w:color="auto"/>
            <w:left w:val="none" w:sz="0" w:space="0" w:color="auto"/>
            <w:bottom w:val="none" w:sz="0" w:space="0" w:color="auto"/>
            <w:right w:val="none" w:sz="0" w:space="0" w:color="auto"/>
          </w:divBdr>
        </w:div>
        <w:div w:id="1380325775">
          <w:marLeft w:val="480"/>
          <w:marRight w:val="0"/>
          <w:marTop w:val="0"/>
          <w:marBottom w:val="0"/>
          <w:divBdr>
            <w:top w:val="none" w:sz="0" w:space="0" w:color="auto"/>
            <w:left w:val="none" w:sz="0" w:space="0" w:color="auto"/>
            <w:bottom w:val="none" w:sz="0" w:space="0" w:color="auto"/>
            <w:right w:val="none" w:sz="0" w:space="0" w:color="auto"/>
          </w:divBdr>
        </w:div>
        <w:div w:id="1406761379">
          <w:marLeft w:val="480"/>
          <w:marRight w:val="0"/>
          <w:marTop w:val="0"/>
          <w:marBottom w:val="0"/>
          <w:divBdr>
            <w:top w:val="none" w:sz="0" w:space="0" w:color="auto"/>
            <w:left w:val="none" w:sz="0" w:space="0" w:color="auto"/>
            <w:bottom w:val="none" w:sz="0" w:space="0" w:color="auto"/>
            <w:right w:val="none" w:sz="0" w:space="0" w:color="auto"/>
          </w:divBdr>
        </w:div>
        <w:div w:id="1418331693">
          <w:marLeft w:val="480"/>
          <w:marRight w:val="0"/>
          <w:marTop w:val="0"/>
          <w:marBottom w:val="0"/>
          <w:divBdr>
            <w:top w:val="none" w:sz="0" w:space="0" w:color="auto"/>
            <w:left w:val="none" w:sz="0" w:space="0" w:color="auto"/>
            <w:bottom w:val="none" w:sz="0" w:space="0" w:color="auto"/>
            <w:right w:val="none" w:sz="0" w:space="0" w:color="auto"/>
          </w:divBdr>
        </w:div>
        <w:div w:id="1448574299">
          <w:marLeft w:val="480"/>
          <w:marRight w:val="0"/>
          <w:marTop w:val="0"/>
          <w:marBottom w:val="0"/>
          <w:divBdr>
            <w:top w:val="none" w:sz="0" w:space="0" w:color="auto"/>
            <w:left w:val="none" w:sz="0" w:space="0" w:color="auto"/>
            <w:bottom w:val="none" w:sz="0" w:space="0" w:color="auto"/>
            <w:right w:val="none" w:sz="0" w:space="0" w:color="auto"/>
          </w:divBdr>
        </w:div>
        <w:div w:id="1501581942">
          <w:marLeft w:val="480"/>
          <w:marRight w:val="0"/>
          <w:marTop w:val="0"/>
          <w:marBottom w:val="0"/>
          <w:divBdr>
            <w:top w:val="none" w:sz="0" w:space="0" w:color="auto"/>
            <w:left w:val="none" w:sz="0" w:space="0" w:color="auto"/>
            <w:bottom w:val="none" w:sz="0" w:space="0" w:color="auto"/>
            <w:right w:val="none" w:sz="0" w:space="0" w:color="auto"/>
          </w:divBdr>
        </w:div>
        <w:div w:id="1509321471">
          <w:marLeft w:val="480"/>
          <w:marRight w:val="0"/>
          <w:marTop w:val="0"/>
          <w:marBottom w:val="0"/>
          <w:divBdr>
            <w:top w:val="none" w:sz="0" w:space="0" w:color="auto"/>
            <w:left w:val="none" w:sz="0" w:space="0" w:color="auto"/>
            <w:bottom w:val="none" w:sz="0" w:space="0" w:color="auto"/>
            <w:right w:val="none" w:sz="0" w:space="0" w:color="auto"/>
          </w:divBdr>
        </w:div>
        <w:div w:id="1518428537">
          <w:marLeft w:val="480"/>
          <w:marRight w:val="0"/>
          <w:marTop w:val="0"/>
          <w:marBottom w:val="0"/>
          <w:divBdr>
            <w:top w:val="none" w:sz="0" w:space="0" w:color="auto"/>
            <w:left w:val="none" w:sz="0" w:space="0" w:color="auto"/>
            <w:bottom w:val="none" w:sz="0" w:space="0" w:color="auto"/>
            <w:right w:val="none" w:sz="0" w:space="0" w:color="auto"/>
          </w:divBdr>
        </w:div>
        <w:div w:id="1531450300">
          <w:marLeft w:val="480"/>
          <w:marRight w:val="0"/>
          <w:marTop w:val="0"/>
          <w:marBottom w:val="0"/>
          <w:divBdr>
            <w:top w:val="none" w:sz="0" w:space="0" w:color="auto"/>
            <w:left w:val="none" w:sz="0" w:space="0" w:color="auto"/>
            <w:bottom w:val="none" w:sz="0" w:space="0" w:color="auto"/>
            <w:right w:val="none" w:sz="0" w:space="0" w:color="auto"/>
          </w:divBdr>
        </w:div>
        <w:div w:id="1582133532">
          <w:marLeft w:val="480"/>
          <w:marRight w:val="0"/>
          <w:marTop w:val="0"/>
          <w:marBottom w:val="0"/>
          <w:divBdr>
            <w:top w:val="none" w:sz="0" w:space="0" w:color="auto"/>
            <w:left w:val="none" w:sz="0" w:space="0" w:color="auto"/>
            <w:bottom w:val="none" w:sz="0" w:space="0" w:color="auto"/>
            <w:right w:val="none" w:sz="0" w:space="0" w:color="auto"/>
          </w:divBdr>
        </w:div>
        <w:div w:id="1591157042">
          <w:marLeft w:val="480"/>
          <w:marRight w:val="0"/>
          <w:marTop w:val="0"/>
          <w:marBottom w:val="0"/>
          <w:divBdr>
            <w:top w:val="none" w:sz="0" w:space="0" w:color="auto"/>
            <w:left w:val="none" w:sz="0" w:space="0" w:color="auto"/>
            <w:bottom w:val="none" w:sz="0" w:space="0" w:color="auto"/>
            <w:right w:val="none" w:sz="0" w:space="0" w:color="auto"/>
          </w:divBdr>
        </w:div>
        <w:div w:id="1633053685">
          <w:marLeft w:val="480"/>
          <w:marRight w:val="0"/>
          <w:marTop w:val="0"/>
          <w:marBottom w:val="0"/>
          <w:divBdr>
            <w:top w:val="none" w:sz="0" w:space="0" w:color="auto"/>
            <w:left w:val="none" w:sz="0" w:space="0" w:color="auto"/>
            <w:bottom w:val="none" w:sz="0" w:space="0" w:color="auto"/>
            <w:right w:val="none" w:sz="0" w:space="0" w:color="auto"/>
          </w:divBdr>
        </w:div>
        <w:div w:id="1677463915">
          <w:marLeft w:val="480"/>
          <w:marRight w:val="0"/>
          <w:marTop w:val="0"/>
          <w:marBottom w:val="0"/>
          <w:divBdr>
            <w:top w:val="none" w:sz="0" w:space="0" w:color="auto"/>
            <w:left w:val="none" w:sz="0" w:space="0" w:color="auto"/>
            <w:bottom w:val="none" w:sz="0" w:space="0" w:color="auto"/>
            <w:right w:val="none" w:sz="0" w:space="0" w:color="auto"/>
          </w:divBdr>
        </w:div>
        <w:div w:id="1685932691">
          <w:marLeft w:val="480"/>
          <w:marRight w:val="0"/>
          <w:marTop w:val="0"/>
          <w:marBottom w:val="0"/>
          <w:divBdr>
            <w:top w:val="none" w:sz="0" w:space="0" w:color="auto"/>
            <w:left w:val="none" w:sz="0" w:space="0" w:color="auto"/>
            <w:bottom w:val="none" w:sz="0" w:space="0" w:color="auto"/>
            <w:right w:val="none" w:sz="0" w:space="0" w:color="auto"/>
          </w:divBdr>
        </w:div>
        <w:div w:id="1695956274">
          <w:marLeft w:val="480"/>
          <w:marRight w:val="0"/>
          <w:marTop w:val="0"/>
          <w:marBottom w:val="0"/>
          <w:divBdr>
            <w:top w:val="none" w:sz="0" w:space="0" w:color="auto"/>
            <w:left w:val="none" w:sz="0" w:space="0" w:color="auto"/>
            <w:bottom w:val="none" w:sz="0" w:space="0" w:color="auto"/>
            <w:right w:val="none" w:sz="0" w:space="0" w:color="auto"/>
          </w:divBdr>
        </w:div>
        <w:div w:id="1698576760">
          <w:marLeft w:val="480"/>
          <w:marRight w:val="0"/>
          <w:marTop w:val="0"/>
          <w:marBottom w:val="0"/>
          <w:divBdr>
            <w:top w:val="none" w:sz="0" w:space="0" w:color="auto"/>
            <w:left w:val="none" w:sz="0" w:space="0" w:color="auto"/>
            <w:bottom w:val="none" w:sz="0" w:space="0" w:color="auto"/>
            <w:right w:val="none" w:sz="0" w:space="0" w:color="auto"/>
          </w:divBdr>
        </w:div>
        <w:div w:id="1749691331">
          <w:marLeft w:val="480"/>
          <w:marRight w:val="0"/>
          <w:marTop w:val="0"/>
          <w:marBottom w:val="0"/>
          <w:divBdr>
            <w:top w:val="none" w:sz="0" w:space="0" w:color="auto"/>
            <w:left w:val="none" w:sz="0" w:space="0" w:color="auto"/>
            <w:bottom w:val="none" w:sz="0" w:space="0" w:color="auto"/>
            <w:right w:val="none" w:sz="0" w:space="0" w:color="auto"/>
          </w:divBdr>
        </w:div>
        <w:div w:id="1762412092">
          <w:marLeft w:val="480"/>
          <w:marRight w:val="0"/>
          <w:marTop w:val="0"/>
          <w:marBottom w:val="0"/>
          <w:divBdr>
            <w:top w:val="none" w:sz="0" w:space="0" w:color="auto"/>
            <w:left w:val="none" w:sz="0" w:space="0" w:color="auto"/>
            <w:bottom w:val="none" w:sz="0" w:space="0" w:color="auto"/>
            <w:right w:val="none" w:sz="0" w:space="0" w:color="auto"/>
          </w:divBdr>
        </w:div>
        <w:div w:id="1794713129">
          <w:marLeft w:val="480"/>
          <w:marRight w:val="0"/>
          <w:marTop w:val="0"/>
          <w:marBottom w:val="0"/>
          <w:divBdr>
            <w:top w:val="none" w:sz="0" w:space="0" w:color="auto"/>
            <w:left w:val="none" w:sz="0" w:space="0" w:color="auto"/>
            <w:bottom w:val="none" w:sz="0" w:space="0" w:color="auto"/>
            <w:right w:val="none" w:sz="0" w:space="0" w:color="auto"/>
          </w:divBdr>
        </w:div>
        <w:div w:id="1815559305">
          <w:marLeft w:val="480"/>
          <w:marRight w:val="0"/>
          <w:marTop w:val="0"/>
          <w:marBottom w:val="0"/>
          <w:divBdr>
            <w:top w:val="none" w:sz="0" w:space="0" w:color="auto"/>
            <w:left w:val="none" w:sz="0" w:space="0" w:color="auto"/>
            <w:bottom w:val="none" w:sz="0" w:space="0" w:color="auto"/>
            <w:right w:val="none" w:sz="0" w:space="0" w:color="auto"/>
          </w:divBdr>
        </w:div>
        <w:div w:id="1824615755">
          <w:marLeft w:val="480"/>
          <w:marRight w:val="0"/>
          <w:marTop w:val="0"/>
          <w:marBottom w:val="0"/>
          <w:divBdr>
            <w:top w:val="none" w:sz="0" w:space="0" w:color="auto"/>
            <w:left w:val="none" w:sz="0" w:space="0" w:color="auto"/>
            <w:bottom w:val="none" w:sz="0" w:space="0" w:color="auto"/>
            <w:right w:val="none" w:sz="0" w:space="0" w:color="auto"/>
          </w:divBdr>
        </w:div>
        <w:div w:id="1832598906">
          <w:marLeft w:val="480"/>
          <w:marRight w:val="0"/>
          <w:marTop w:val="0"/>
          <w:marBottom w:val="0"/>
          <w:divBdr>
            <w:top w:val="none" w:sz="0" w:space="0" w:color="auto"/>
            <w:left w:val="none" w:sz="0" w:space="0" w:color="auto"/>
            <w:bottom w:val="none" w:sz="0" w:space="0" w:color="auto"/>
            <w:right w:val="none" w:sz="0" w:space="0" w:color="auto"/>
          </w:divBdr>
        </w:div>
        <w:div w:id="1876191145">
          <w:marLeft w:val="480"/>
          <w:marRight w:val="0"/>
          <w:marTop w:val="0"/>
          <w:marBottom w:val="0"/>
          <w:divBdr>
            <w:top w:val="none" w:sz="0" w:space="0" w:color="auto"/>
            <w:left w:val="none" w:sz="0" w:space="0" w:color="auto"/>
            <w:bottom w:val="none" w:sz="0" w:space="0" w:color="auto"/>
            <w:right w:val="none" w:sz="0" w:space="0" w:color="auto"/>
          </w:divBdr>
        </w:div>
        <w:div w:id="1896775174">
          <w:marLeft w:val="480"/>
          <w:marRight w:val="0"/>
          <w:marTop w:val="0"/>
          <w:marBottom w:val="0"/>
          <w:divBdr>
            <w:top w:val="none" w:sz="0" w:space="0" w:color="auto"/>
            <w:left w:val="none" w:sz="0" w:space="0" w:color="auto"/>
            <w:bottom w:val="none" w:sz="0" w:space="0" w:color="auto"/>
            <w:right w:val="none" w:sz="0" w:space="0" w:color="auto"/>
          </w:divBdr>
        </w:div>
        <w:div w:id="1930188148">
          <w:marLeft w:val="480"/>
          <w:marRight w:val="0"/>
          <w:marTop w:val="0"/>
          <w:marBottom w:val="0"/>
          <w:divBdr>
            <w:top w:val="none" w:sz="0" w:space="0" w:color="auto"/>
            <w:left w:val="none" w:sz="0" w:space="0" w:color="auto"/>
            <w:bottom w:val="none" w:sz="0" w:space="0" w:color="auto"/>
            <w:right w:val="none" w:sz="0" w:space="0" w:color="auto"/>
          </w:divBdr>
        </w:div>
        <w:div w:id="1936206933">
          <w:marLeft w:val="480"/>
          <w:marRight w:val="0"/>
          <w:marTop w:val="0"/>
          <w:marBottom w:val="0"/>
          <w:divBdr>
            <w:top w:val="none" w:sz="0" w:space="0" w:color="auto"/>
            <w:left w:val="none" w:sz="0" w:space="0" w:color="auto"/>
            <w:bottom w:val="none" w:sz="0" w:space="0" w:color="auto"/>
            <w:right w:val="none" w:sz="0" w:space="0" w:color="auto"/>
          </w:divBdr>
        </w:div>
        <w:div w:id="1956329819">
          <w:marLeft w:val="480"/>
          <w:marRight w:val="0"/>
          <w:marTop w:val="0"/>
          <w:marBottom w:val="0"/>
          <w:divBdr>
            <w:top w:val="none" w:sz="0" w:space="0" w:color="auto"/>
            <w:left w:val="none" w:sz="0" w:space="0" w:color="auto"/>
            <w:bottom w:val="none" w:sz="0" w:space="0" w:color="auto"/>
            <w:right w:val="none" w:sz="0" w:space="0" w:color="auto"/>
          </w:divBdr>
        </w:div>
        <w:div w:id="1980768344">
          <w:marLeft w:val="480"/>
          <w:marRight w:val="0"/>
          <w:marTop w:val="0"/>
          <w:marBottom w:val="0"/>
          <w:divBdr>
            <w:top w:val="none" w:sz="0" w:space="0" w:color="auto"/>
            <w:left w:val="none" w:sz="0" w:space="0" w:color="auto"/>
            <w:bottom w:val="none" w:sz="0" w:space="0" w:color="auto"/>
            <w:right w:val="none" w:sz="0" w:space="0" w:color="auto"/>
          </w:divBdr>
        </w:div>
        <w:div w:id="1983001493">
          <w:marLeft w:val="480"/>
          <w:marRight w:val="0"/>
          <w:marTop w:val="0"/>
          <w:marBottom w:val="0"/>
          <w:divBdr>
            <w:top w:val="none" w:sz="0" w:space="0" w:color="auto"/>
            <w:left w:val="none" w:sz="0" w:space="0" w:color="auto"/>
            <w:bottom w:val="none" w:sz="0" w:space="0" w:color="auto"/>
            <w:right w:val="none" w:sz="0" w:space="0" w:color="auto"/>
          </w:divBdr>
        </w:div>
        <w:div w:id="1993294180">
          <w:marLeft w:val="480"/>
          <w:marRight w:val="0"/>
          <w:marTop w:val="0"/>
          <w:marBottom w:val="0"/>
          <w:divBdr>
            <w:top w:val="none" w:sz="0" w:space="0" w:color="auto"/>
            <w:left w:val="none" w:sz="0" w:space="0" w:color="auto"/>
            <w:bottom w:val="none" w:sz="0" w:space="0" w:color="auto"/>
            <w:right w:val="none" w:sz="0" w:space="0" w:color="auto"/>
          </w:divBdr>
        </w:div>
        <w:div w:id="2101677226">
          <w:marLeft w:val="480"/>
          <w:marRight w:val="0"/>
          <w:marTop w:val="0"/>
          <w:marBottom w:val="0"/>
          <w:divBdr>
            <w:top w:val="none" w:sz="0" w:space="0" w:color="auto"/>
            <w:left w:val="none" w:sz="0" w:space="0" w:color="auto"/>
            <w:bottom w:val="none" w:sz="0" w:space="0" w:color="auto"/>
            <w:right w:val="none" w:sz="0" w:space="0" w:color="auto"/>
          </w:divBdr>
        </w:div>
        <w:div w:id="2112316657">
          <w:marLeft w:val="480"/>
          <w:marRight w:val="0"/>
          <w:marTop w:val="0"/>
          <w:marBottom w:val="0"/>
          <w:divBdr>
            <w:top w:val="none" w:sz="0" w:space="0" w:color="auto"/>
            <w:left w:val="none" w:sz="0" w:space="0" w:color="auto"/>
            <w:bottom w:val="none" w:sz="0" w:space="0" w:color="auto"/>
            <w:right w:val="none" w:sz="0" w:space="0" w:color="auto"/>
          </w:divBdr>
        </w:div>
      </w:divsChild>
    </w:div>
    <w:div w:id="1744452925">
      <w:bodyDiv w:val="1"/>
      <w:marLeft w:val="0"/>
      <w:marRight w:val="0"/>
      <w:marTop w:val="0"/>
      <w:marBottom w:val="0"/>
      <w:divBdr>
        <w:top w:val="none" w:sz="0" w:space="0" w:color="auto"/>
        <w:left w:val="none" w:sz="0" w:space="0" w:color="auto"/>
        <w:bottom w:val="none" w:sz="0" w:space="0" w:color="auto"/>
        <w:right w:val="none" w:sz="0" w:space="0" w:color="auto"/>
      </w:divBdr>
      <w:divsChild>
        <w:div w:id="6101910">
          <w:marLeft w:val="480"/>
          <w:marRight w:val="0"/>
          <w:marTop w:val="0"/>
          <w:marBottom w:val="0"/>
          <w:divBdr>
            <w:top w:val="none" w:sz="0" w:space="0" w:color="auto"/>
            <w:left w:val="none" w:sz="0" w:space="0" w:color="auto"/>
            <w:bottom w:val="none" w:sz="0" w:space="0" w:color="auto"/>
            <w:right w:val="none" w:sz="0" w:space="0" w:color="auto"/>
          </w:divBdr>
        </w:div>
        <w:div w:id="75857716">
          <w:marLeft w:val="480"/>
          <w:marRight w:val="0"/>
          <w:marTop w:val="0"/>
          <w:marBottom w:val="0"/>
          <w:divBdr>
            <w:top w:val="none" w:sz="0" w:space="0" w:color="auto"/>
            <w:left w:val="none" w:sz="0" w:space="0" w:color="auto"/>
            <w:bottom w:val="none" w:sz="0" w:space="0" w:color="auto"/>
            <w:right w:val="none" w:sz="0" w:space="0" w:color="auto"/>
          </w:divBdr>
        </w:div>
        <w:div w:id="78059420">
          <w:marLeft w:val="480"/>
          <w:marRight w:val="0"/>
          <w:marTop w:val="0"/>
          <w:marBottom w:val="0"/>
          <w:divBdr>
            <w:top w:val="none" w:sz="0" w:space="0" w:color="auto"/>
            <w:left w:val="none" w:sz="0" w:space="0" w:color="auto"/>
            <w:bottom w:val="none" w:sz="0" w:space="0" w:color="auto"/>
            <w:right w:val="none" w:sz="0" w:space="0" w:color="auto"/>
          </w:divBdr>
        </w:div>
        <w:div w:id="127675779">
          <w:marLeft w:val="480"/>
          <w:marRight w:val="0"/>
          <w:marTop w:val="0"/>
          <w:marBottom w:val="0"/>
          <w:divBdr>
            <w:top w:val="none" w:sz="0" w:space="0" w:color="auto"/>
            <w:left w:val="none" w:sz="0" w:space="0" w:color="auto"/>
            <w:bottom w:val="none" w:sz="0" w:space="0" w:color="auto"/>
            <w:right w:val="none" w:sz="0" w:space="0" w:color="auto"/>
          </w:divBdr>
        </w:div>
        <w:div w:id="152528645">
          <w:marLeft w:val="480"/>
          <w:marRight w:val="0"/>
          <w:marTop w:val="0"/>
          <w:marBottom w:val="0"/>
          <w:divBdr>
            <w:top w:val="none" w:sz="0" w:space="0" w:color="auto"/>
            <w:left w:val="none" w:sz="0" w:space="0" w:color="auto"/>
            <w:bottom w:val="none" w:sz="0" w:space="0" w:color="auto"/>
            <w:right w:val="none" w:sz="0" w:space="0" w:color="auto"/>
          </w:divBdr>
        </w:div>
        <w:div w:id="153448814">
          <w:marLeft w:val="480"/>
          <w:marRight w:val="0"/>
          <w:marTop w:val="0"/>
          <w:marBottom w:val="0"/>
          <w:divBdr>
            <w:top w:val="none" w:sz="0" w:space="0" w:color="auto"/>
            <w:left w:val="none" w:sz="0" w:space="0" w:color="auto"/>
            <w:bottom w:val="none" w:sz="0" w:space="0" w:color="auto"/>
            <w:right w:val="none" w:sz="0" w:space="0" w:color="auto"/>
          </w:divBdr>
        </w:div>
        <w:div w:id="171260504">
          <w:marLeft w:val="480"/>
          <w:marRight w:val="0"/>
          <w:marTop w:val="0"/>
          <w:marBottom w:val="0"/>
          <w:divBdr>
            <w:top w:val="none" w:sz="0" w:space="0" w:color="auto"/>
            <w:left w:val="none" w:sz="0" w:space="0" w:color="auto"/>
            <w:bottom w:val="none" w:sz="0" w:space="0" w:color="auto"/>
            <w:right w:val="none" w:sz="0" w:space="0" w:color="auto"/>
          </w:divBdr>
        </w:div>
        <w:div w:id="183370313">
          <w:marLeft w:val="480"/>
          <w:marRight w:val="0"/>
          <w:marTop w:val="0"/>
          <w:marBottom w:val="0"/>
          <w:divBdr>
            <w:top w:val="none" w:sz="0" w:space="0" w:color="auto"/>
            <w:left w:val="none" w:sz="0" w:space="0" w:color="auto"/>
            <w:bottom w:val="none" w:sz="0" w:space="0" w:color="auto"/>
            <w:right w:val="none" w:sz="0" w:space="0" w:color="auto"/>
          </w:divBdr>
        </w:div>
        <w:div w:id="194773031">
          <w:marLeft w:val="480"/>
          <w:marRight w:val="0"/>
          <w:marTop w:val="0"/>
          <w:marBottom w:val="0"/>
          <w:divBdr>
            <w:top w:val="none" w:sz="0" w:space="0" w:color="auto"/>
            <w:left w:val="none" w:sz="0" w:space="0" w:color="auto"/>
            <w:bottom w:val="none" w:sz="0" w:space="0" w:color="auto"/>
            <w:right w:val="none" w:sz="0" w:space="0" w:color="auto"/>
          </w:divBdr>
        </w:div>
        <w:div w:id="216598481">
          <w:marLeft w:val="480"/>
          <w:marRight w:val="0"/>
          <w:marTop w:val="0"/>
          <w:marBottom w:val="0"/>
          <w:divBdr>
            <w:top w:val="none" w:sz="0" w:space="0" w:color="auto"/>
            <w:left w:val="none" w:sz="0" w:space="0" w:color="auto"/>
            <w:bottom w:val="none" w:sz="0" w:space="0" w:color="auto"/>
            <w:right w:val="none" w:sz="0" w:space="0" w:color="auto"/>
          </w:divBdr>
        </w:div>
        <w:div w:id="301232142">
          <w:marLeft w:val="480"/>
          <w:marRight w:val="0"/>
          <w:marTop w:val="0"/>
          <w:marBottom w:val="0"/>
          <w:divBdr>
            <w:top w:val="none" w:sz="0" w:space="0" w:color="auto"/>
            <w:left w:val="none" w:sz="0" w:space="0" w:color="auto"/>
            <w:bottom w:val="none" w:sz="0" w:space="0" w:color="auto"/>
            <w:right w:val="none" w:sz="0" w:space="0" w:color="auto"/>
          </w:divBdr>
        </w:div>
        <w:div w:id="331756738">
          <w:marLeft w:val="480"/>
          <w:marRight w:val="0"/>
          <w:marTop w:val="0"/>
          <w:marBottom w:val="0"/>
          <w:divBdr>
            <w:top w:val="none" w:sz="0" w:space="0" w:color="auto"/>
            <w:left w:val="none" w:sz="0" w:space="0" w:color="auto"/>
            <w:bottom w:val="none" w:sz="0" w:space="0" w:color="auto"/>
            <w:right w:val="none" w:sz="0" w:space="0" w:color="auto"/>
          </w:divBdr>
        </w:div>
        <w:div w:id="363556267">
          <w:marLeft w:val="480"/>
          <w:marRight w:val="0"/>
          <w:marTop w:val="0"/>
          <w:marBottom w:val="0"/>
          <w:divBdr>
            <w:top w:val="none" w:sz="0" w:space="0" w:color="auto"/>
            <w:left w:val="none" w:sz="0" w:space="0" w:color="auto"/>
            <w:bottom w:val="none" w:sz="0" w:space="0" w:color="auto"/>
            <w:right w:val="none" w:sz="0" w:space="0" w:color="auto"/>
          </w:divBdr>
        </w:div>
        <w:div w:id="405569341">
          <w:marLeft w:val="480"/>
          <w:marRight w:val="0"/>
          <w:marTop w:val="0"/>
          <w:marBottom w:val="0"/>
          <w:divBdr>
            <w:top w:val="none" w:sz="0" w:space="0" w:color="auto"/>
            <w:left w:val="none" w:sz="0" w:space="0" w:color="auto"/>
            <w:bottom w:val="none" w:sz="0" w:space="0" w:color="auto"/>
            <w:right w:val="none" w:sz="0" w:space="0" w:color="auto"/>
          </w:divBdr>
        </w:div>
        <w:div w:id="455610758">
          <w:marLeft w:val="480"/>
          <w:marRight w:val="0"/>
          <w:marTop w:val="0"/>
          <w:marBottom w:val="0"/>
          <w:divBdr>
            <w:top w:val="none" w:sz="0" w:space="0" w:color="auto"/>
            <w:left w:val="none" w:sz="0" w:space="0" w:color="auto"/>
            <w:bottom w:val="none" w:sz="0" w:space="0" w:color="auto"/>
            <w:right w:val="none" w:sz="0" w:space="0" w:color="auto"/>
          </w:divBdr>
        </w:div>
        <w:div w:id="459543559">
          <w:marLeft w:val="480"/>
          <w:marRight w:val="0"/>
          <w:marTop w:val="0"/>
          <w:marBottom w:val="0"/>
          <w:divBdr>
            <w:top w:val="none" w:sz="0" w:space="0" w:color="auto"/>
            <w:left w:val="none" w:sz="0" w:space="0" w:color="auto"/>
            <w:bottom w:val="none" w:sz="0" w:space="0" w:color="auto"/>
            <w:right w:val="none" w:sz="0" w:space="0" w:color="auto"/>
          </w:divBdr>
        </w:div>
        <w:div w:id="473371513">
          <w:marLeft w:val="480"/>
          <w:marRight w:val="0"/>
          <w:marTop w:val="0"/>
          <w:marBottom w:val="0"/>
          <w:divBdr>
            <w:top w:val="none" w:sz="0" w:space="0" w:color="auto"/>
            <w:left w:val="none" w:sz="0" w:space="0" w:color="auto"/>
            <w:bottom w:val="none" w:sz="0" w:space="0" w:color="auto"/>
            <w:right w:val="none" w:sz="0" w:space="0" w:color="auto"/>
          </w:divBdr>
        </w:div>
        <w:div w:id="482233253">
          <w:marLeft w:val="480"/>
          <w:marRight w:val="0"/>
          <w:marTop w:val="0"/>
          <w:marBottom w:val="0"/>
          <w:divBdr>
            <w:top w:val="none" w:sz="0" w:space="0" w:color="auto"/>
            <w:left w:val="none" w:sz="0" w:space="0" w:color="auto"/>
            <w:bottom w:val="none" w:sz="0" w:space="0" w:color="auto"/>
            <w:right w:val="none" w:sz="0" w:space="0" w:color="auto"/>
          </w:divBdr>
        </w:div>
        <w:div w:id="486819388">
          <w:marLeft w:val="480"/>
          <w:marRight w:val="0"/>
          <w:marTop w:val="0"/>
          <w:marBottom w:val="0"/>
          <w:divBdr>
            <w:top w:val="none" w:sz="0" w:space="0" w:color="auto"/>
            <w:left w:val="none" w:sz="0" w:space="0" w:color="auto"/>
            <w:bottom w:val="none" w:sz="0" w:space="0" w:color="auto"/>
            <w:right w:val="none" w:sz="0" w:space="0" w:color="auto"/>
          </w:divBdr>
        </w:div>
        <w:div w:id="538401170">
          <w:marLeft w:val="480"/>
          <w:marRight w:val="0"/>
          <w:marTop w:val="0"/>
          <w:marBottom w:val="0"/>
          <w:divBdr>
            <w:top w:val="none" w:sz="0" w:space="0" w:color="auto"/>
            <w:left w:val="none" w:sz="0" w:space="0" w:color="auto"/>
            <w:bottom w:val="none" w:sz="0" w:space="0" w:color="auto"/>
            <w:right w:val="none" w:sz="0" w:space="0" w:color="auto"/>
          </w:divBdr>
        </w:div>
        <w:div w:id="546839919">
          <w:marLeft w:val="480"/>
          <w:marRight w:val="0"/>
          <w:marTop w:val="0"/>
          <w:marBottom w:val="0"/>
          <w:divBdr>
            <w:top w:val="none" w:sz="0" w:space="0" w:color="auto"/>
            <w:left w:val="none" w:sz="0" w:space="0" w:color="auto"/>
            <w:bottom w:val="none" w:sz="0" w:space="0" w:color="auto"/>
            <w:right w:val="none" w:sz="0" w:space="0" w:color="auto"/>
          </w:divBdr>
        </w:div>
        <w:div w:id="580994032">
          <w:marLeft w:val="480"/>
          <w:marRight w:val="0"/>
          <w:marTop w:val="0"/>
          <w:marBottom w:val="0"/>
          <w:divBdr>
            <w:top w:val="none" w:sz="0" w:space="0" w:color="auto"/>
            <w:left w:val="none" w:sz="0" w:space="0" w:color="auto"/>
            <w:bottom w:val="none" w:sz="0" w:space="0" w:color="auto"/>
            <w:right w:val="none" w:sz="0" w:space="0" w:color="auto"/>
          </w:divBdr>
        </w:div>
        <w:div w:id="701322301">
          <w:marLeft w:val="480"/>
          <w:marRight w:val="0"/>
          <w:marTop w:val="0"/>
          <w:marBottom w:val="0"/>
          <w:divBdr>
            <w:top w:val="none" w:sz="0" w:space="0" w:color="auto"/>
            <w:left w:val="none" w:sz="0" w:space="0" w:color="auto"/>
            <w:bottom w:val="none" w:sz="0" w:space="0" w:color="auto"/>
            <w:right w:val="none" w:sz="0" w:space="0" w:color="auto"/>
          </w:divBdr>
        </w:div>
        <w:div w:id="735906271">
          <w:marLeft w:val="480"/>
          <w:marRight w:val="0"/>
          <w:marTop w:val="0"/>
          <w:marBottom w:val="0"/>
          <w:divBdr>
            <w:top w:val="none" w:sz="0" w:space="0" w:color="auto"/>
            <w:left w:val="none" w:sz="0" w:space="0" w:color="auto"/>
            <w:bottom w:val="none" w:sz="0" w:space="0" w:color="auto"/>
            <w:right w:val="none" w:sz="0" w:space="0" w:color="auto"/>
          </w:divBdr>
        </w:div>
        <w:div w:id="795097962">
          <w:marLeft w:val="480"/>
          <w:marRight w:val="0"/>
          <w:marTop w:val="0"/>
          <w:marBottom w:val="0"/>
          <w:divBdr>
            <w:top w:val="none" w:sz="0" w:space="0" w:color="auto"/>
            <w:left w:val="none" w:sz="0" w:space="0" w:color="auto"/>
            <w:bottom w:val="none" w:sz="0" w:space="0" w:color="auto"/>
            <w:right w:val="none" w:sz="0" w:space="0" w:color="auto"/>
          </w:divBdr>
        </w:div>
        <w:div w:id="837621825">
          <w:marLeft w:val="480"/>
          <w:marRight w:val="0"/>
          <w:marTop w:val="0"/>
          <w:marBottom w:val="0"/>
          <w:divBdr>
            <w:top w:val="none" w:sz="0" w:space="0" w:color="auto"/>
            <w:left w:val="none" w:sz="0" w:space="0" w:color="auto"/>
            <w:bottom w:val="none" w:sz="0" w:space="0" w:color="auto"/>
            <w:right w:val="none" w:sz="0" w:space="0" w:color="auto"/>
          </w:divBdr>
        </w:div>
        <w:div w:id="856046014">
          <w:marLeft w:val="480"/>
          <w:marRight w:val="0"/>
          <w:marTop w:val="0"/>
          <w:marBottom w:val="0"/>
          <w:divBdr>
            <w:top w:val="none" w:sz="0" w:space="0" w:color="auto"/>
            <w:left w:val="none" w:sz="0" w:space="0" w:color="auto"/>
            <w:bottom w:val="none" w:sz="0" w:space="0" w:color="auto"/>
            <w:right w:val="none" w:sz="0" w:space="0" w:color="auto"/>
          </w:divBdr>
        </w:div>
        <w:div w:id="951402532">
          <w:marLeft w:val="480"/>
          <w:marRight w:val="0"/>
          <w:marTop w:val="0"/>
          <w:marBottom w:val="0"/>
          <w:divBdr>
            <w:top w:val="none" w:sz="0" w:space="0" w:color="auto"/>
            <w:left w:val="none" w:sz="0" w:space="0" w:color="auto"/>
            <w:bottom w:val="none" w:sz="0" w:space="0" w:color="auto"/>
            <w:right w:val="none" w:sz="0" w:space="0" w:color="auto"/>
          </w:divBdr>
        </w:div>
        <w:div w:id="953318560">
          <w:marLeft w:val="480"/>
          <w:marRight w:val="0"/>
          <w:marTop w:val="0"/>
          <w:marBottom w:val="0"/>
          <w:divBdr>
            <w:top w:val="none" w:sz="0" w:space="0" w:color="auto"/>
            <w:left w:val="none" w:sz="0" w:space="0" w:color="auto"/>
            <w:bottom w:val="none" w:sz="0" w:space="0" w:color="auto"/>
            <w:right w:val="none" w:sz="0" w:space="0" w:color="auto"/>
          </w:divBdr>
        </w:div>
        <w:div w:id="962619829">
          <w:marLeft w:val="480"/>
          <w:marRight w:val="0"/>
          <w:marTop w:val="0"/>
          <w:marBottom w:val="0"/>
          <w:divBdr>
            <w:top w:val="none" w:sz="0" w:space="0" w:color="auto"/>
            <w:left w:val="none" w:sz="0" w:space="0" w:color="auto"/>
            <w:bottom w:val="none" w:sz="0" w:space="0" w:color="auto"/>
            <w:right w:val="none" w:sz="0" w:space="0" w:color="auto"/>
          </w:divBdr>
        </w:div>
        <w:div w:id="1004893110">
          <w:marLeft w:val="480"/>
          <w:marRight w:val="0"/>
          <w:marTop w:val="0"/>
          <w:marBottom w:val="0"/>
          <w:divBdr>
            <w:top w:val="none" w:sz="0" w:space="0" w:color="auto"/>
            <w:left w:val="none" w:sz="0" w:space="0" w:color="auto"/>
            <w:bottom w:val="none" w:sz="0" w:space="0" w:color="auto"/>
            <w:right w:val="none" w:sz="0" w:space="0" w:color="auto"/>
          </w:divBdr>
        </w:div>
        <w:div w:id="1064792617">
          <w:marLeft w:val="480"/>
          <w:marRight w:val="0"/>
          <w:marTop w:val="0"/>
          <w:marBottom w:val="0"/>
          <w:divBdr>
            <w:top w:val="none" w:sz="0" w:space="0" w:color="auto"/>
            <w:left w:val="none" w:sz="0" w:space="0" w:color="auto"/>
            <w:bottom w:val="none" w:sz="0" w:space="0" w:color="auto"/>
            <w:right w:val="none" w:sz="0" w:space="0" w:color="auto"/>
          </w:divBdr>
        </w:div>
        <w:div w:id="1082291090">
          <w:marLeft w:val="480"/>
          <w:marRight w:val="0"/>
          <w:marTop w:val="0"/>
          <w:marBottom w:val="0"/>
          <w:divBdr>
            <w:top w:val="none" w:sz="0" w:space="0" w:color="auto"/>
            <w:left w:val="none" w:sz="0" w:space="0" w:color="auto"/>
            <w:bottom w:val="none" w:sz="0" w:space="0" w:color="auto"/>
            <w:right w:val="none" w:sz="0" w:space="0" w:color="auto"/>
          </w:divBdr>
        </w:div>
        <w:div w:id="1095134898">
          <w:marLeft w:val="480"/>
          <w:marRight w:val="0"/>
          <w:marTop w:val="0"/>
          <w:marBottom w:val="0"/>
          <w:divBdr>
            <w:top w:val="none" w:sz="0" w:space="0" w:color="auto"/>
            <w:left w:val="none" w:sz="0" w:space="0" w:color="auto"/>
            <w:bottom w:val="none" w:sz="0" w:space="0" w:color="auto"/>
            <w:right w:val="none" w:sz="0" w:space="0" w:color="auto"/>
          </w:divBdr>
        </w:div>
        <w:div w:id="1095247444">
          <w:marLeft w:val="480"/>
          <w:marRight w:val="0"/>
          <w:marTop w:val="0"/>
          <w:marBottom w:val="0"/>
          <w:divBdr>
            <w:top w:val="none" w:sz="0" w:space="0" w:color="auto"/>
            <w:left w:val="none" w:sz="0" w:space="0" w:color="auto"/>
            <w:bottom w:val="none" w:sz="0" w:space="0" w:color="auto"/>
            <w:right w:val="none" w:sz="0" w:space="0" w:color="auto"/>
          </w:divBdr>
        </w:div>
        <w:div w:id="1110705823">
          <w:marLeft w:val="480"/>
          <w:marRight w:val="0"/>
          <w:marTop w:val="0"/>
          <w:marBottom w:val="0"/>
          <w:divBdr>
            <w:top w:val="none" w:sz="0" w:space="0" w:color="auto"/>
            <w:left w:val="none" w:sz="0" w:space="0" w:color="auto"/>
            <w:bottom w:val="none" w:sz="0" w:space="0" w:color="auto"/>
            <w:right w:val="none" w:sz="0" w:space="0" w:color="auto"/>
          </w:divBdr>
        </w:div>
        <w:div w:id="1162892919">
          <w:marLeft w:val="480"/>
          <w:marRight w:val="0"/>
          <w:marTop w:val="0"/>
          <w:marBottom w:val="0"/>
          <w:divBdr>
            <w:top w:val="none" w:sz="0" w:space="0" w:color="auto"/>
            <w:left w:val="none" w:sz="0" w:space="0" w:color="auto"/>
            <w:bottom w:val="none" w:sz="0" w:space="0" w:color="auto"/>
            <w:right w:val="none" w:sz="0" w:space="0" w:color="auto"/>
          </w:divBdr>
        </w:div>
        <w:div w:id="1165631388">
          <w:marLeft w:val="480"/>
          <w:marRight w:val="0"/>
          <w:marTop w:val="0"/>
          <w:marBottom w:val="0"/>
          <w:divBdr>
            <w:top w:val="none" w:sz="0" w:space="0" w:color="auto"/>
            <w:left w:val="none" w:sz="0" w:space="0" w:color="auto"/>
            <w:bottom w:val="none" w:sz="0" w:space="0" w:color="auto"/>
            <w:right w:val="none" w:sz="0" w:space="0" w:color="auto"/>
          </w:divBdr>
        </w:div>
        <w:div w:id="1190290092">
          <w:marLeft w:val="480"/>
          <w:marRight w:val="0"/>
          <w:marTop w:val="0"/>
          <w:marBottom w:val="0"/>
          <w:divBdr>
            <w:top w:val="none" w:sz="0" w:space="0" w:color="auto"/>
            <w:left w:val="none" w:sz="0" w:space="0" w:color="auto"/>
            <w:bottom w:val="none" w:sz="0" w:space="0" w:color="auto"/>
            <w:right w:val="none" w:sz="0" w:space="0" w:color="auto"/>
          </w:divBdr>
        </w:div>
        <w:div w:id="1200972345">
          <w:marLeft w:val="480"/>
          <w:marRight w:val="0"/>
          <w:marTop w:val="0"/>
          <w:marBottom w:val="0"/>
          <w:divBdr>
            <w:top w:val="none" w:sz="0" w:space="0" w:color="auto"/>
            <w:left w:val="none" w:sz="0" w:space="0" w:color="auto"/>
            <w:bottom w:val="none" w:sz="0" w:space="0" w:color="auto"/>
            <w:right w:val="none" w:sz="0" w:space="0" w:color="auto"/>
          </w:divBdr>
        </w:div>
        <w:div w:id="1252932326">
          <w:marLeft w:val="480"/>
          <w:marRight w:val="0"/>
          <w:marTop w:val="0"/>
          <w:marBottom w:val="0"/>
          <w:divBdr>
            <w:top w:val="none" w:sz="0" w:space="0" w:color="auto"/>
            <w:left w:val="none" w:sz="0" w:space="0" w:color="auto"/>
            <w:bottom w:val="none" w:sz="0" w:space="0" w:color="auto"/>
            <w:right w:val="none" w:sz="0" w:space="0" w:color="auto"/>
          </w:divBdr>
        </w:div>
        <w:div w:id="1265847474">
          <w:marLeft w:val="480"/>
          <w:marRight w:val="0"/>
          <w:marTop w:val="0"/>
          <w:marBottom w:val="0"/>
          <w:divBdr>
            <w:top w:val="none" w:sz="0" w:space="0" w:color="auto"/>
            <w:left w:val="none" w:sz="0" w:space="0" w:color="auto"/>
            <w:bottom w:val="none" w:sz="0" w:space="0" w:color="auto"/>
            <w:right w:val="none" w:sz="0" w:space="0" w:color="auto"/>
          </w:divBdr>
        </w:div>
        <w:div w:id="1298219068">
          <w:marLeft w:val="480"/>
          <w:marRight w:val="0"/>
          <w:marTop w:val="0"/>
          <w:marBottom w:val="0"/>
          <w:divBdr>
            <w:top w:val="none" w:sz="0" w:space="0" w:color="auto"/>
            <w:left w:val="none" w:sz="0" w:space="0" w:color="auto"/>
            <w:bottom w:val="none" w:sz="0" w:space="0" w:color="auto"/>
            <w:right w:val="none" w:sz="0" w:space="0" w:color="auto"/>
          </w:divBdr>
        </w:div>
        <w:div w:id="1320424442">
          <w:marLeft w:val="480"/>
          <w:marRight w:val="0"/>
          <w:marTop w:val="0"/>
          <w:marBottom w:val="0"/>
          <w:divBdr>
            <w:top w:val="none" w:sz="0" w:space="0" w:color="auto"/>
            <w:left w:val="none" w:sz="0" w:space="0" w:color="auto"/>
            <w:bottom w:val="none" w:sz="0" w:space="0" w:color="auto"/>
            <w:right w:val="none" w:sz="0" w:space="0" w:color="auto"/>
          </w:divBdr>
        </w:div>
        <w:div w:id="1367679321">
          <w:marLeft w:val="480"/>
          <w:marRight w:val="0"/>
          <w:marTop w:val="0"/>
          <w:marBottom w:val="0"/>
          <w:divBdr>
            <w:top w:val="none" w:sz="0" w:space="0" w:color="auto"/>
            <w:left w:val="none" w:sz="0" w:space="0" w:color="auto"/>
            <w:bottom w:val="none" w:sz="0" w:space="0" w:color="auto"/>
            <w:right w:val="none" w:sz="0" w:space="0" w:color="auto"/>
          </w:divBdr>
        </w:div>
        <w:div w:id="1372457836">
          <w:marLeft w:val="480"/>
          <w:marRight w:val="0"/>
          <w:marTop w:val="0"/>
          <w:marBottom w:val="0"/>
          <w:divBdr>
            <w:top w:val="none" w:sz="0" w:space="0" w:color="auto"/>
            <w:left w:val="none" w:sz="0" w:space="0" w:color="auto"/>
            <w:bottom w:val="none" w:sz="0" w:space="0" w:color="auto"/>
            <w:right w:val="none" w:sz="0" w:space="0" w:color="auto"/>
          </w:divBdr>
        </w:div>
        <w:div w:id="1381056402">
          <w:marLeft w:val="480"/>
          <w:marRight w:val="0"/>
          <w:marTop w:val="0"/>
          <w:marBottom w:val="0"/>
          <w:divBdr>
            <w:top w:val="none" w:sz="0" w:space="0" w:color="auto"/>
            <w:left w:val="none" w:sz="0" w:space="0" w:color="auto"/>
            <w:bottom w:val="none" w:sz="0" w:space="0" w:color="auto"/>
            <w:right w:val="none" w:sz="0" w:space="0" w:color="auto"/>
          </w:divBdr>
        </w:div>
        <w:div w:id="1423137840">
          <w:marLeft w:val="480"/>
          <w:marRight w:val="0"/>
          <w:marTop w:val="0"/>
          <w:marBottom w:val="0"/>
          <w:divBdr>
            <w:top w:val="none" w:sz="0" w:space="0" w:color="auto"/>
            <w:left w:val="none" w:sz="0" w:space="0" w:color="auto"/>
            <w:bottom w:val="none" w:sz="0" w:space="0" w:color="auto"/>
            <w:right w:val="none" w:sz="0" w:space="0" w:color="auto"/>
          </w:divBdr>
        </w:div>
        <w:div w:id="1440561996">
          <w:marLeft w:val="480"/>
          <w:marRight w:val="0"/>
          <w:marTop w:val="0"/>
          <w:marBottom w:val="0"/>
          <w:divBdr>
            <w:top w:val="none" w:sz="0" w:space="0" w:color="auto"/>
            <w:left w:val="none" w:sz="0" w:space="0" w:color="auto"/>
            <w:bottom w:val="none" w:sz="0" w:space="0" w:color="auto"/>
            <w:right w:val="none" w:sz="0" w:space="0" w:color="auto"/>
          </w:divBdr>
        </w:div>
        <w:div w:id="1506283237">
          <w:marLeft w:val="480"/>
          <w:marRight w:val="0"/>
          <w:marTop w:val="0"/>
          <w:marBottom w:val="0"/>
          <w:divBdr>
            <w:top w:val="none" w:sz="0" w:space="0" w:color="auto"/>
            <w:left w:val="none" w:sz="0" w:space="0" w:color="auto"/>
            <w:bottom w:val="none" w:sz="0" w:space="0" w:color="auto"/>
            <w:right w:val="none" w:sz="0" w:space="0" w:color="auto"/>
          </w:divBdr>
        </w:div>
        <w:div w:id="1508519148">
          <w:marLeft w:val="480"/>
          <w:marRight w:val="0"/>
          <w:marTop w:val="0"/>
          <w:marBottom w:val="0"/>
          <w:divBdr>
            <w:top w:val="none" w:sz="0" w:space="0" w:color="auto"/>
            <w:left w:val="none" w:sz="0" w:space="0" w:color="auto"/>
            <w:bottom w:val="none" w:sz="0" w:space="0" w:color="auto"/>
            <w:right w:val="none" w:sz="0" w:space="0" w:color="auto"/>
          </w:divBdr>
        </w:div>
        <w:div w:id="1547831545">
          <w:marLeft w:val="480"/>
          <w:marRight w:val="0"/>
          <w:marTop w:val="0"/>
          <w:marBottom w:val="0"/>
          <w:divBdr>
            <w:top w:val="none" w:sz="0" w:space="0" w:color="auto"/>
            <w:left w:val="none" w:sz="0" w:space="0" w:color="auto"/>
            <w:bottom w:val="none" w:sz="0" w:space="0" w:color="auto"/>
            <w:right w:val="none" w:sz="0" w:space="0" w:color="auto"/>
          </w:divBdr>
        </w:div>
        <w:div w:id="1579754472">
          <w:marLeft w:val="480"/>
          <w:marRight w:val="0"/>
          <w:marTop w:val="0"/>
          <w:marBottom w:val="0"/>
          <w:divBdr>
            <w:top w:val="none" w:sz="0" w:space="0" w:color="auto"/>
            <w:left w:val="none" w:sz="0" w:space="0" w:color="auto"/>
            <w:bottom w:val="none" w:sz="0" w:space="0" w:color="auto"/>
            <w:right w:val="none" w:sz="0" w:space="0" w:color="auto"/>
          </w:divBdr>
        </w:div>
        <w:div w:id="1631671819">
          <w:marLeft w:val="480"/>
          <w:marRight w:val="0"/>
          <w:marTop w:val="0"/>
          <w:marBottom w:val="0"/>
          <w:divBdr>
            <w:top w:val="none" w:sz="0" w:space="0" w:color="auto"/>
            <w:left w:val="none" w:sz="0" w:space="0" w:color="auto"/>
            <w:bottom w:val="none" w:sz="0" w:space="0" w:color="auto"/>
            <w:right w:val="none" w:sz="0" w:space="0" w:color="auto"/>
          </w:divBdr>
        </w:div>
        <w:div w:id="1645740597">
          <w:marLeft w:val="480"/>
          <w:marRight w:val="0"/>
          <w:marTop w:val="0"/>
          <w:marBottom w:val="0"/>
          <w:divBdr>
            <w:top w:val="none" w:sz="0" w:space="0" w:color="auto"/>
            <w:left w:val="none" w:sz="0" w:space="0" w:color="auto"/>
            <w:bottom w:val="none" w:sz="0" w:space="0" w:color="auto"/>
            <w:right w:val="none" w:sz="0" w:space="0" w:color="auto"/>
          </w:divBdr>
        </w:div>
        <w:div w:id="1656640536">
          <w:marLeft w:val="480"/>
          <w:marRight w:val="0"/>
          <w:marTop w:val="0"/>
          <w:marBottom w:val="0"/>
          <w:divBdr>
            <w:top w:val="none" w:sz="0" w:space="0" w:color="auto"/>
            <w:left w:val="none" w:sz="0" w:space="0" w:color="auto"/>
            <w:bottom w:val="none" w:sz="0" w:space="0" w:color="auto"/>
            <w:right w:val="none" w:sz="0" w:space="0" w:color="auto"/>
          </w:divBdr>
        </w:div>
        <w:div w:id="1657566052">
          <w:marLeft w:val="480"/>
          <w:marRight w:val="0"/>
          <w:marTop w:val="0"/>
          <w:marBottom w:val="0"/>
          <w:divBdr>
            <w:top w:val="none" w:sz="0" w:space="0" w:color="auto"/>
            <w:left w:val="none" w:sz="0" w:space="0" w:color="auto"/>
            <w:bottom w:val="none" w:sz="0" w:space="0" w:color="auto"/>
            <w:right w:val="none" w:sz="0" w:space="0" w:color="auto"/>
          </w:divBdr>
        </w:div>
        <w:div w:id="1674411385">
          <w:marLeft w:val="480"/>
          <w:marRight w:val="0"/>
          <w:marTop w:val="0"/>
          <w:marBottom w:val="0"/>
          <w:divBdr>
            <w:top w:val="none" w:sz="0" w:space="0" w:color="auto"/>
            <w:left w:val="none" w:sz="0" w:space="0" w:color="auto"/>
            <w:bottom w:val="none" w:sz="0" w:space="0" w:color="auto"/>
            <w:right w:val="none" w:sz="0" w:space="0" w:color="auto"/>
          </w:divBdr>
        </w:div>
        <w:div w:id="1680501660">
          <w:marLeft w:val="480"/>
          <w:marRight w:val="0"/>
          <w:marTop w:val="0"/>
          <w:marBottom w:val="0"/>
          <w:divBdr>
            <w:top w:val="none" w:sz="0" w:space="0" w:color="auto"/>
            <w:left w:val="none" w:sz="0" w:space="0" w:color="auto"/>
            <w:bottom w:val="none" w:sz="0" w:space="0" w:color="auto"/>
            <w:right w:val="none" w:sz="0" w:space="0" w:color="auto"/>
          </w:divBdr>
        </w:div>
        <w:div w:id="1698578659">
          <w:marLeft w:val="480"/>
          <w:marRight w:val="0"/>
          <w:marTop w:val="0"/>
          <w:marBottom w:val="0"/>
          <w:divBdr>
            <w:top w:val="none" w:sz="0" w:space="0" w:color="auto"/>
            <w:left w:val="none" w:sz="0" w:space="0" w:color="auto"/>
            <w:bottom w:val="none" w:sz="0" w:space="0" w:color="auto"/>
            <w:right w:val="none" w:sz="0" w:space="0" w:color="auto"/>
          </w:divBdr>
        </w:div>
        <w:div w:id="1738360503">
          <w:marLeft w:val="480"/>
          <w:marRight w:val="0"/>
          <w:marTop w:val="0"/>
          <w:marBottom w:val="0"/>
          <w:divBdr>
            <w:top w:val="none" w:sz="0" w:space="0" w:color="auto"/>
            <w:left w:val="none" w:sz="0" w:space="0" w:color="auto"/>
            <w:bottom w:val="none" w:sz="0" w:space="0" w:color="auto"/>
            <w:right w:val="none" w:sz="0" w:space="0" w:color="auto"/>
          </w:divBdr>
        </w:div>
        <w:div w:id="1782258503">
          <w:marLeft w:val="480"/>
          <w:marRight w:val="0"/>
          <w:marTop w:val="0"/>
          <w:marBottom w:val="0"/>
          <w:divBdr>
            <w:top w:val="none" w:sz="0" w:space="0" w:color="auto"/>
            <w:left w:val="none" w:sz="0" w:space="0" w:color="auto"/>
            <w:bottom w:val="none" w:sz="0" w:space="0" w:color="auto"/>
            <w:right w:val="none" w:sz="0" w:space="0" w:color="auto"/>
          </w:divBdr>
        </w:div>
        <w:div w:id="1792505291">
          <w:marLeft w:val="480"/>
          <w:marRight w:val="0"/>
          <w:marTop w:val="0"/>
          <w:marBottom w:val="0"/>
          <w:divBdr>
            <w:top w:val="none" w:sz="0" w:space="0" w:color="auto"/>
            <w:left w:val="none" w:sz="0" w:space="0" w:color="auto"/>
            <w:bottom w:val="none" w:sz="0" w:space="0" w:color="auto"/>
            <w:right w:val="none" w:sz="0" w:space="0" w:color="auto"/>
          </w:divBdr>
        </w:div>
        <w:div w:id="1794664434">
          <w:marLeft w:val="480"/>
          <w:marRight w:val="0"/>
          <w:marTop w:val="0"/>
          <w:marBottom w:val="0"/>
          <w:divBdr>
            <w:top w:val="none" w:sz="0" w:space="0" w:color="auto"/>
            <w:left w:val="none" w:sz="0" w:space="0" w:color="auto"/>
            <w:bottom w:val="none" w:sz="0" w:space="0" w:color="auto"/>
            <w:right w:val="none" w:sz="0" w:space="0" w:color="auto"/>
          </w:divBdr>
        </w:div>
        <w:div w:id="1846749911">
          <w:marLeft w:val="480"/>
          <w:marRight w:val="0"/>
          <w:marTop w:val="0"/>
          <w:marBottom w:val="0"/>
          <w:divBdr>
            <w:top w:val="none" w:sz="0" w:space="0" w:color="auto"/>
            <w:left w:val="none" w:sz="0" w:space="0" w:color="auto"/>
            <w:bottom w:val="none" w:sz="0" w:space="0" w:color="auto"/>
            <w:right w:val="none" w:sz="0" w:space="0" w:color="auto"/>
          </w:divBdr>
        </w:div>
        <w:div w:id="1857692611">
          <w:marLeft w:val="480"/>
          <w:marRight w:val="0"/>
          <w:marTop w:val="0"/>
          <w:marBottom w:val="0"/>
          <w:divBdr>
            <w:top w:val="none" w:sz="0" w:space="0" w:color="auto"/>
            <w:left w:val="none" w:sz="0" w:space="0" w:color="auto"/>
            <w:bottom w:val="none" w:sz="0" w:space="0" w:color="auto"/>
            <w:right w:val="none" w:sz="0" w:space="0" w:color="auto"/>
          </w:divBdr>
        </w:div>
        <w:div w:id="1875533702">
          <w:marLeft w:val="480"/>
          <w:marRight w:val="0"/>
          <w:marTop w:val="0"/>
          <w:marBottom w:val="0"/>
          <w:divBdr>
            <w:top w:val="none" w:sz="0" w:space="0" w:color="auto"/>
            <w:left w:val="none" w:sz="0" w:space="0" w:color="auto"/>
            <w:bottom w:val="none" w:sz="0" w:space="0" w:color="auto"/>
            <w:right w:val="none" w:sz="0" w:space="0" w:color="auto"/>
          </w:divBdr>
        </w:div>
        <w:div w:id="1876964834">
          <w:marLeft w:val="480"/>
          <w:marRight w:val="0"/>
          <w:marTop w:val="0"/>
          <w:marBottom w:val="0"/>
          <w:divBdr>
            <w:top w:val="none" w:sz="0" w:space="0" w:color="auto"/>
            <w:left w:val="none" w:sz="0" w:space="0" w:color="auto"/>
            <w:bottom w:val="none" w:sz="0" w:space="0" w:color="auto"/>
            <w:right w:val="none" w:sz="0" w:space="0" w:color="auto"/>
          </w:divBdr>
        </w:div>
        <w:div w:id="1910263897">
          <w:marLeft w:val="480"/>
          <w:marRight w:val="0"/>
          <w:marTop w:val="0"/>
          <w:marBottom w:val="0"/>
          <w:divBdr>
            <w:top w:val="none" w:sz="0" w:space="0" w:color="auto"/>
            <w:left w:val="none" w:sz="0" w:space="0" w:color="auto"/>
            <w:bottom w:val="none" w:sz="0" w:space="0" w:color="auto"/>
            <w:right w:val="none" w:sz="0" w:space="0" w:color="auto"/>
          </w:divBdr>
        </w:div>
        <w:div w:id="1913924835">
          <w:marLeft w:val="480"/>
          <w:marRight w:val="0"/>
          <w:marTop w:val="0"/>
          <w:marBottom w:val="0"/>
          <w:divBdr>
            <w:top w:val="none" w:sz="0" w:space="0" w:color="auto"/>
            <w:left w:val="none" w:sz="0" w:space="0" w:color="auto"/>
            <w:bottom w:val="none" w:sz="0" w:space="0" w:color="auto"/>
            <w:right w:val="none" w:sz="0" w:space="0" w:color="auto"/>
          </w:divBdr>
        </w:div>
        <w:div w:id="1934317233">
          <w:marLeft w:val="480"/>
          <w:marRight w:val="0"/>
          <w:marTop w:val="0"/>
          <w:marBottom w:val="0"/>
          <w:divBdr>
            <w:top w:val="none" w:sz="0" w:space="0" w:color="auto"/>
            <w:left w:val="none" w:sz="0" w:space="0" w:color="auto"/>
            <w:bottom w:val="none" w:sz="0" w:space="0" w:color="auto"/>
            <w:right w:val="none" w:sz="0" w:space="0" w:color="auto"/>
          </w:divBdr>
        </w:div>
        <w:div w:id="1958367703">
          <w:marLeft w:val="480"/>
          <w:marRight w:val="0"/>
          <w:marTop w:val="0"/>
          <w:marBottom w:val="0"/>
          <w:divBdr>
            <w:top w:val="none" w:sz="0" w:space="0" w:color="auto"/>
            <w:left w:val="none" w:sz="0" w:space="0" w:color="auto"/>
            <w:bottom w:val="none" w:sz="0" w:space="0" w:color="auto"/>
            <w:right w:val="none" w:sz="0" w:space="0" w:color="auto"/>
          </w:divBdr>
        </w:div>
        <w:div w:id="2003510015">
          <w:marLeft w:val="480"/>
          <w:marRight w:val="0"/>
          <w:marTop w:val="0"/>
          <w:marBottom w:val="0"/>
          <w:divBdr>
            <w:top w:val="none" w:sz="0" w:space="0" w:color="auto"/>
            <w:left w:val="none" w:sz="0" w:space="0" w:color="auto"/>
            <w:bottom w:val="none" w:sz="0" w:space="0" w:color="auto"/>
            <w:right w:val="none" w:sz="0" w:space="0" w:color="auto"/>
          </w:divBdr>
        </w:div>
        <w:div w:id="2012414381">
          <w:marLeft w:val="480"/>
          <w:marRight w:val="0"/>
          <w:marTop w:val="0"/>
          <w:marBottom w:val="0"/>
          <w:divBdr>
            <w:top w:val="none" w:sz="0" w:space="0" w:color="auto"/>
            <w:left w:val="none" w:sz="0" w:space="0" w:color="auto"/>
            <w:bottom w:val="none" w:sz="0" w:space="0" w:color="auto"/>
            <w:right w:val="none" w:sz="0" w:space="0" w:color="auto"/>
          </w:divBdr>
        </w:div>
        <w:div w:id="2046640706">
          <w:marLeft w:val="480"/>
          <w:marRight w:val="0"/>
          <w:marTop w:val="0"/>
          <w:marBottom w:val="0"/>
          <w:divBdr>
            <w:top w:val="none" w:sz="0" w:space="0" w:color="auto"/>
            <w:left w:val="none" w:sz="0" w:space="0" w:color="auto"/>
            <w:bottom w:val="none" w:sz="0" w:space="0" w:color="auto"/>
            <w:right w:val="none" w:sz="0" w:space="0" w:color="auto"/>
          </w:divBdr>
        </w:div>
        <w:div w:id="2063284869">
          <w:marLeft w:val="480"/>
          <w:marRight w:val="0"/>
          <w:marTop w:val="0"/>
          <w:marBottom w:val="0"/>
          <w:divBdr>
            <w:top w:val="none" w:sz="0" w:space="0" w:color="auto"/>
            <w:left w:val="none" w:sz="0" w:space="0" w:color="auto"/>
            <w:bottom w:val="none" w:sz="0" w:space="0" w:color="auto"/>
            <w:right w:val="none" w:sz="0" w:space="0" w:color="auto"/>
          </w:divBdr>
        </w:div>
        <w:div w:id="2086611545">
          <w:marLeft w:val="480"/>
          <w:marRight w:val="0"/>
          <w:marTop w:val="0"/>
          <w:marBottom w:val="0"/>
          <w:divBdr>
            <w:top w:val="none" w:sz="0" w:space="0" w:color="auto"/>
            <w:left w:val="none" w:sz="0" w:space="0" w:color="auto"/>
            <w:bottom w:val="none" w:sz="0" w:space="0" w:color="auto"/>
            <w:right w:val="none" w:sz="0" w:space="0" w:color="auto"/>
          </w:divBdr>
        </w:div>
      </w:divsChild>
    </w:div>
    <w:div w:id="1749225472">
      <w:bodyDiv w:val="1"/>
      <w:marLeft w:val="0"/>
      <w:marRight w:val="0"/>
      <w:marTop w:val="0"/>
      <w:marBottom w:val="0"/>
      <w:divBdr>
        <w:top w:val="none" w:sz="0" w:space="0" w:color="auto"/>
        <w:left w:val="none" w:sz="0" w:space="0" w:color="auto"/>
        <w:bottom w:val="none" w:sz="0" w:space="0" w:color="auto"/>
        <w:right w:val="none" w:sz="0" w:space="0" w:color="auto"/>
      </w:divBdr>
      <w:divsChild>
        <w:div w:id="39133554">
          <w:marLeft w:val="480"/>
          <w:marRight w:val="0"/>
          <w:marTop w:val="0"/>
          <w:marBottom w:val="0"/>
          <w:divBdr>
            <w:top w:val="none" w:sz="0" w:space="0" w:color="auto"/>
            <w:left w:val="none" w:sz="0" w:space="0" w:color="auto"/>
            <w:bottom w:val="none" w:sz="0" w:space="0" w:color="auto"/>
            <w:right w:val="none" w:sz="0" w:space="0" w:color="auto"/>
          </w:divBdr>
        </w:div>
        <w:div w:id="65152477">
          <w:marLeft w:val="480"/>
          <w:marRight w:val="0"/>
          <w:marTop w:val="0"/>
          <w:marBottom w:val="0"/>
          <w:divBdr>
            <w:top w:val="none" w:sz="0" w:space="0" w:color="auto"/>
            <w:left w:val="none" w:sz="0" w:space="0" w:color="auto"/>
            <w:bottom w:val="none" w:sz="0" w:space="0" w:color="auto"/>
            <w:right w:val="none" w:sz="0" w:space="0" w:color="auto"/>
          </w:divBdr>
        </w:div>
        <w:div w:id="156850363">
          <w:marLeft w:val="480"/>
          <w:marRight w:val="0"/>
          <w:marTop w:val="0"/>
          <w:marBottom w:val="0"/>
          <w:divBdr>
            <w:top w:val="none" w:sz="0" w:space="0" w:color="auto"/>
            <w:left w:val="none" w:sz="0" w:space="0" w:color="auto"/>
            <w:bottom w:val="none" w:sz="0" w:space="0" w:color="auto"/>
            <w:right w:val="none" w:sz="0" w:space="0" w:color="auto"/>
          </w:divBdr>
        </w:div>
        <w:div w:id="189688621">
          <w:marLeft w:val="480"/>
          <w:marRight w:val="0"/>
          <w:marTop w:val="0"/>
          <w:marBottom w:val="0"/>
          <w:divBdr>
            <w:top w:val="none" w:sz="0" w:space="0" w:color="auto"/>
            <w:left w:val="none" w:sz="0" w:space="0" w:color="auto"/>
            <w:bottom w:val="none" w:sz="0" w:space="0" w:color="auto"/>
            <w:right w:val="none" w:sz="0" w:space="0" w:color="auto"/>
          </w:divBdr>
        </w:div>
        <w:div w:id="219830191">
          <w:marLeft w:val="480"/>
          <w:marRight w:val="0"/>
          <w:marTop w:val="0"/>
          <w:marBottom w:val="0"/>
          <w:divBdr>
            <w:top w:val="none" w:sz="0" w:space="0" w:color="auto"/>
            <w:left w:val="none" w:sz="0" w:space="0" w:color="auto"/>
            <w:bottom w:val="none" w:sz="0" w:space="0" w:color="auto"/>
            <w:right w:val="none" w:sz="0" w:space="0" w:color="auto"/>
          </w:divBdr>
        </w:div>
        <w:div w:id="246305481">
          <w:marLeft w:val="480"/>
          <w:marRight w:val="0"/>
          <w:marTop w:val="0"/>
          <w:marBottom w:val="0"/>
          <w:divBdr>
            <w:top w:val="none" w:sz="0" w:space="0" w:color="auto"/>
            <w:left w:val="none" w:sz="0" w:space="0" w:color="auto"/>
            <w:bottom w:val="none" w:sz="0" w:space="0" w:color="auto"/>
            <w:right w:val="none" w:sz="0" w:space="0" w:color="auto"/>
          </w:divBdr>
        </w:div>
        <w:div w:id="316539678">
          <w:marLeft w:val="480"/>
          <w:marRight w:val="0"/>
          <w:marTop w:val="0"/>
          <w:marBottom w:val="0"/>
          <w:divBdr>
            <w:top w:val="none" w:sz="0" w:space="0" w:color="auto"/>
            <w:left w:val="none" w:sz="0" w:space="0" w:color="auto"/>
            <w:bottom w:val="none" w:sz="0" w:space="0" w:color="auto"/>
            <w:right w:val="none" w:sz="0" w:space="0" w:color="auto"/>
          </w:divBdr>
        </w:div>
        <w:div w:id="347565014">
          <w:marLeft w:val="480"/>
          <w:marRight w:val="0"/>
          <w:marTop w:val="0"/>
          <w:marBottom w:val="0"/>
          <w:divBdr>
            <w:top w:val="none" w:sz="0" w:space="0" w:color="auto"/>
            <w:left w:val="none" w:sz="0" w:space="0" w:color="auto"/>
            <w:bottom w:val="none" w:sz="0" w:space="0" w:color="auto"/>
            <w:right w:val="none" w:sz="0" w:space="0" w:color="auto"/>
          </w:divBdr>
        </w:div>
        <w:div w:id="359403118">
          <w:marLeft w:val="480"/>
          <w:marRight w:val="0"/>
          <w:marTop w:val="0"/>
          <w:marBottom w:val="0"/>
          <w:divBdr>
            <w:top w:val="none" w:sz="0" w:space="0" w:color="auto"/>
            <w:left w:val="none" w:sz="0" w:space="0" w:color="auto"/>
            <w:bottom w:val="none" w:sz="0" w:space="0" w:color="auto"/>
            <w:right w:val="none" w:sz="0" w:space="0" w:color="auto"/>
          </w:divBdr>
        </w:div>
        <w:div w:id="359429456">
          <w:marLeft w:val="480"/>
          <w:marRight w:val="0"/>
          <w:marTop w:val="0"/>
          <w:marBottom w:val="0"/>
          <w:divBdr>
            <w:top w:val="none" w:sz="0" w:space="0" w:color="auto"/>
            <w:left w:val="none" w:sz="0" w:space="0" w:color="auto"/>
            <w:bottom w:val="none" w:sz="0" w:space="0" w:color="auto"/>
            <w:right w:val="none" w:sz="0" w:space="0" w:color="auto"/>
          </w:divBdr>
        </w:div>
        <w:div w:id="407846454">
          <w:marLeft w:val="480"/>
          <w:marRight w:val="0"/>
          <w:marTop w:val="0"/>
          <w:marBottom w:val="0"/>
          <w:divBdr>
            <w:top w:val="none" w:sz="0" w:space="0" w:color="auto"/>
            <w:left w:val="none" w:sz="0" w:space="0" w:color="auto"/>
            <w:bottom w:val="none" w:sz="0" w:space="0" w:color="auto"/>
            <w:right w:val="none" w:sz="0" w:space="0" w:color="auto"/>
          </w:divBdr>
        </w:div>
        <w:div w:id="416249499">
          <w:marLeft w:val="480"/>
          <w:marRight w:val="0"/>
          <w:marTop w:val="0"/>
          <w:marBottom w:val="0"/>
          <w:divBdr>
            <w:top w:val="none" w:sz="0" w:space="0" w:color="auto"/>
            <w:left w:val="none" w:sz="0" w:space="0" w:color="auto"/>
            <w:bottom w:val="none" w:sz="0" w:space="0" w:color="auto"/>
            <w:right w:val="none" w:sz="0" w:space="0" w:color="auto"/>
          </w:divBdr>
        </w:div>
        <w:div w:id="419716712">
          <w:marLeft w:val="480"/>
          <w:marRight w:val="0"/>
          <w:marTop w:val="0"/>
          <w:marBottom w:val="0"/>
          <w:divBdr>
            <w:top w:val="none" w:sz="0" w:space="0" w:color="auto"/>
            <w:left w:val="none" w:sz="0" w:space="0" w:color="auto"/>
            <w:bottom w:val="none" w:sz="0" w:space="0" w:color="auto"/>
            <w:right w:val="none" w:sz="0" w:space="0" w:color="auto"/>
          </w:divBdr>
        </w:div>
        <w:div w:id="422653046">
          <w:marLeft w:val="480"/>
          <w:marRight w:val="0"/>
          <w:marTop w:val="0"/>
          <w:marBottom w:val="0"/>
          <w:divBdr>
            <w:top w:val="none" w:sz="0" w:space="0" w:color="auto"/>
            <w:left w:val="none" w:sz="0" w:space="0" w:color="auto"/>
            <w:bottom w:val="none" w:sz="0" w:space="0" w:color="auto"/>
            <w:right w:val="none" w:sz="0" w:space="0" w:color="auto"/>
          </w:divBdr>
        </w:div>
        <w:div w:id="512379736">
          <w:marLeft w:val="480"/>
          <w:marRight w:val="0"/>
          <w:marTop w:val="0"/>
          <w:marBottom w:val="0"/>
          <w:divBdr>
            <w:top w:val="none" w:sz="0" w:space="0" w:color="auto"/>
            <w:left w:val="none" w:sz="0" w:space="0" w:color="auto"/>
            <w:bottom w:val="none" w:sz="0" w:space="0" w:color="auto"/>
            <w:right w:val="none" w:sz="0" w:space="0" w:color="auto"/>
          </w:divBdr>
        </w:div>
        <w:div w:id="563636577">
          <w:marLeft w:val="480"/>
          <w:marRight w:val="0"/>
          <w:marTop w:val="0"/>
          <w:marBottom w:val="0"/>
          <w:divBdr>
            <w:top w:val="none" w:sz="0" w:space="0" w:color="auto"/>
            <w:left w:val="none" w:sz="0" w:space="0" w:color="auto"/>
            <w:bottom w:val="none" w:sz="0" w:space="0" w:color="auto"/>
            <w:right w:val="none" w:sz="0" w:space="0" w:color="auto"/>
          </w:divBdr>
        </w:div>
        <w:div w:id="586689022">
          <w:marLeft w:val="480"/>
          <w:marRight w:val="0"/>
          <w:marTop w:val="0"/>
          <w:marBottom w:val="0"/>
          <w:divBdr>
            <w:top w:val="none" w:sz="0" w:space="0" w:color="auto"/>
            <w:left w:val="none" w:sz="0" w:space="0" w:color="auto"/>
            <w:bottom w:val="none" w:sz="0" w:space="0" w:color="auto"/>
            <w:right w:val="none" w:sz="0" w:space="0" w:color="auto"/>
          </w:divBdr>
        </w:div>
        <w:div w:id="607812921">
          <w:marLeft w:val="480"/>
          <w:marRight w:val="0"/>
          <w:marTop w:val="0"/>
          <w:marBottom w:val="0"/>
          <w:divBdr>
            <w:top w:val="none" w:sz="0" w:space="0" w:color="auto"/>
            <w:left w:val="none" w:sz="0" w:space="0" w:color="auto"/>
            <w:bottom w:val="none" w:sz="0" w:space="0" w:color="auto"/>
            <w:right w:val="none" w:sz="0" w:space="0" w:color="auto"/>
          </w:divBdr>
        </w:div>
        <w:div w:id="620304075">
          <w:marLeft w:val="480"/>
          <w:marRight w:val="0"/>
          <w:marTop w:val="0"/>
          <w:marBottom w:val="0"/>
          <w:divBdr>
            <w:top w:val="none" w:sz="0" w:space="0" w:color="auto"/>
            <w:left w:val="none" w:sz="0" w:space="0" w:color="auto"/>
            <w:bottom w:val="none" w:sz="0" w:space="0" w:color="auto"/>
            <w:right w:val="none" w:sz="0" w:space="0" w:color="auto"/>
          </w:divBdr>
        </w:div>
        <w:div w:id="646324509">
          <w:marLeft w:val="480"/>
          <w:marRight w:val="0"/>
          <w:marTop w:val="0"/>
          <w:marBottom w:val="0"/>
          <w:divBdr>
            <w:top w:val="none" w:sz="0" w:space="0" w:color="auto"/>
            <w:left w:val="none" w:sz="0" w:space="0" w:color="auto"/>
            <w:bottom w:val="none" w:sz="0" w:space="0" w:color="auto"/>
            <w:right w:val="none" w:sz="0" w:space="0" w:color="auto"/>
          </w:divBdr>
        </w:div>
        <w:div w:id="646780774">
          <w:marLeft w:val="480"/>
          <w:marRight w:val="0"/>
          <w:marTop w:val="0"/>
          <w:marBottom w:val="0"/>
          <w:divBdr>
            <w:top w:val="none" w:sz="0" w:space="0" w:color="auto"/>
            <w:left w:val="none" w:sz="0" w:space="0" w:color="auto"/>
            <w:bottom w:val="none" w:sz="0" w:space="0" w:color="auto"/>
            <w:right w:val="none" w:sz="0" w:space="0" w:color="auto"/>
          </w:divBdr>
        </w:div>
        <w:div w:id="665010151">
          <w:marLeft w:val="480"/>
          <w:marRight w:val="0"/>
          <w:marTop w:val="0"/>
          <w:marBottom w:val="0"/>
          <w:divBdr>
            <w:top w:val="none" w:sz="0" w:space="0" w:color="auto"/>
            <w:left w:val="none" w:sz="0" w:space="0" w:color="auto"/>
            <w:bottom w:val="none" w:sz="0" w:space="0" w:color="auto"/>
            <w:right w:val="none" w:sz="0" w:space="0" w:color="auto"/>
          </w:divBdr>
        </w:div>
        <w:div w:id="673841304">
          <w:marLeft w:val="480"/>
          <w:marRight w:val="0"/>
          <w:marTop w:val="0"/>
          <w:marBottom w:val="0"/>
          <w:divBdr>
            <w:top w:val="none" w:sz="0" w:space="0" w:color="auto"/>
            <w:left w:val="none" w:sz="0" w:space="0" w:color="auto"/>
            <w:bottom w:val="none" w:sz="0" w:space="0" w:color="auto"/>
            <w:right w:val="none" w:sz="0" w:space="0" w:color="auto"/>
          </w:divBdr>
        </w:div>
        <w:div w:id="723410872">
          <w:marLeft w:val="480"/>
          <w:marRight w:val="0"/>
          <w:marTop w:val="0"/>
          <w:marBottom w:val="0"/>
          <w:divBdr>
            <w:top w:val="none" w:sz="0" w:space="0" w:color="auto"/>
            <w:left w:val="none" w:sz="0" w:space="0" w:color="auto"/>
            <w:bottom w:val="none" w:sz="0" w:space="0" w:color="auto"/>
            <w:right w:val="none" w:sz="0" w:space="0" w:color="auto"/>
          </w:divBdr>
        </w:div>
        <w:div w:id="726612661">
          <w:marLeft w:val="480"/>
          <w:marRight w:val="0"/>
          <w:marTop w:val="0"/>
          <w:marBottom w:val="0"/>
          <w:divBdr>
            <w:top w:val="none" w:sz="0" w:space="0" w:color="auto"/>
            <w:left w:val="none" w:sz="0" w:space="0" w:color="auto"/>
            <w:bottom w:val="none" w:sz="0" w:space="0" w:color="auto"/>
            <w:right w:val="none" w:sz="0" w:space="0" w:color="auto"/>
          </w:divBdr>
        </w:div>
        <w:div w:id="730929702">
          <w:marLeft w:val="480"/>
          <w:marRight w:val="0"/>
          <w:marTop w:val="0"/>
          <w:marBottom w:val="0"/>
          <w:divBdr>
            <w:top w:val="none" w:sz="0" w:space="0" w:color="auto"/>
            <w:left w:val="none" w:sz="0" w:space="0" w:color="auto"/>
            <w:bottom w:val="none" w:sz="0" w:space="0" w:color="auto"/>
            <w:right w:val="none" w:sz="0" w:space="0" w:color="auto"/>
          </w:divBdr>
        </w:div>
        <w:div w:id="739059776">
          <w:marLeft w:val="480"/>
          <w:marRight w:val="0"/>
          <w:marTop w:val="0"/>
          <w:marBottom w:val="0"/>
          <w:divBdr>
            <w:top w:val="none" w:sz="0" w:space="0" w:color="auto"/>
            <w:left w:val="none" w:sz="0" w:space="0" w:color="auto"/>
            <w:bottom w:val="none" w:sz="0" w:space="0" w:color="auto"/>
            <w:right w:val="none" w:sz="0" w:space="0" w:color="auto"/>
          </w:divBdr>
        </w:div>
        <w:div w:id="744230301">
          <w:marLeft w:val="480"/>
          <w:marRight w:val="0"/>
          <w:marTop w:val="0"/>
          <w:marBottom w:val="0"/>
          <w:divBdr>
            <w:top w:val="none" w:sz="0" w:space="0" w:color="auto"/>
            <w:left w:val="none" w:sz="0" w:space="0" w:color="auto"/>
            <w:bottom w:val="none" w:sz="0" w:space="0" w:color="auto"/>
            <w:right w:val="none" w:sz="0" w:space="0" w:color="auto"/>
          </w:divBdr>
        </w:div>
        <w:div w:id="764036831">
          <w:marLeft w:val="480"/>
          <w:marRight w:val="0"/>
          <w:marTop w:val="0"/>
          <w:marBottom w:val="0"/>
          <w:divBdr>
            <w:top w:val="none" w:sz="0" w:space="0" w:color="auto"/>
            <w:left w:val="none" w:sz="0" w:space="0" w:color="auto"/>
            <w:bottom w:val="none" w:sz="0" w:space="0" w:color="auto"/>
            <w:right w:val="none" w:sz="0" w:space="0" w:color="auto"/>
          </w:divBdr>
        </w:div>
        <w:div w:id="776221769">
          <w:marLeft w:val="480"/>
          <w:marRight w:val="0"/>
          <w:marTop w:val="0"/>
          <w:marBottom w:val="0"/>
          <w:divBdr>
            <w:top w:val="none" w:sz="0" w:space="0" w:color="auto"/>
            <w:left w:val="none" w:sz="0" w:space="0" w:color="auto"/>
            <w:bottom w:val="none" w:sz="0" w:space="0" w:color="auto"/>
            <w:right w:val="none" w:sz="0" w:space="0" w:color="auto"/>
          </w:divBdr>
        </w:div>
        <w:div w:id="789125480">
          <w:marLeft w:val="480"/>
          <w:marRight w:val="0"/>
          <w:marTop w:val="0"/>
          <w:marBottom w:val="0"/>
          <w:divBdr>
            <w:top w:val="none" w:sz="0" w:space="0" w:color="auto"/>
            <w:left w:val="none" w:sz="0" w:space="0" w:color="auto"/>
            <w:bottom w:val="none" w:sz="0" w:space="0" w:color="auto"/>
            <w:right w:val="none" w:sz="0" w:space="0" w:color="auto"/>
          </w:divBdr>
        </w:div>
        <w:div w:id="807358899">
          <w:marLeft w:val="480"/>
          <w:marRight w:val="0"/>
          <w:marTop w:val="0"/>
          <w:marBottom w:val="0"/>
          <w:divBdr>
            <w:top w:val="none" w:sz="0" w:space="0" w:color="auto"/>
            <w:left w:val="none" w:sz="0" w:space="0" w:color="auto"/>
            <w:bottom w:val="none" w:sz="0" w:space="0" w:color="auto"/>
            <w:right w:val="none" w:sz="0" w:space="0" w:color="auto"/>
          </w:divBdr>
        </w:div>
        <w:div w:id="849609040">
          <w:marLeft w:val="480"/>
          <w:marRight w:val="0"/>
          <w:marTop w:val="0"/>
          <w:marBottom w:val="0"/>
          <w:divBdr>
            <w:top w:val="none" w:sz="0" w:space="0" w:color="auto"/>
            <w:left w:val="none" w:sz="0" w:space="0" w:color="auto"/>
            <w:bottom w:val="none" w:sz="0" w:space="0" w:color="auto"/>
            <w:right w:val="none" w:sz="0" w:space="0" w:color="auto"/>
          </w:divBdr>
        </w:div>
        <w:div w:id="888415073">
          <w:marLeft w:val="480"/>
          <w:marRight w:val="0"/>
          <w:marTop w:val="0"/>
          <w:marBottom w:val="0"/>
          <w:divBdr>
            <w:top w:val="none" w:sz="0" w:space="0" w:color="auto"/>
            <w:left w:val="none" w:sz="0" w:space="0" w:color="auto"/>
            <w:bottom w:val="none" w:sz="0" w:space="0" w:color="auto"/>
            <w:right w:val="none" w:sz="0" w:space="0" w:color="auto"/>
          </w:divBdr>
        </w:div>
        <w:div w:id="900601888">
          <w:marLeft w:val="480"/>
          <w:marRight w:val="0"/>
          <w:marTop w:val="0"/>
          <w:marBottom w:val="0"/>
          <w:divBdr>
            <w:top w:val="none" w:sz="0" w:space="0" w:color="auto"/>
            <w:left w:val="none" w:sz="0" w:space="0" w:color="auto"/>
            <w:bottom w:val="none" w:sz="0" w:space="0" w:color="auto"/>
            <w:right w:val="none" w:sz="0" w:space="0" w:color="auto"/>
          </w:divBdr>
        </w:div>
        <w:div w:id="902524386">
          <w:marLeft w:val="480"/>
          <w:marRight w:val="0"/>
          <w:marTop w:val="0"/>
          <w:marBottom w:val="0"/>
          <w:divBdr>
            <w:top w:val="none" w:sz="0" w:space="0" w:color="auto"/>
            <w:left w:val="none" w:sz="0" w:space="0" w:color="auto"/>
            <w:bottom w:val="none" w:sz="0" w:space="0" w:color="auto"/>
            <w:right w:val="none" w:sz="0" w:space="0" w:color="auto"/>
          </w:divBdr>
        </w:div>
        <w:div w:id="975531624">
          <w:marLeft w:val="480"/>
          <w:marRight w:val="0"/>
          <w:marTop w:val="0"/>
          <w:marBottom w:val="0"/>
          <w:divBdr>
            <w:top w:val="none" w:sz="0" w:space="0" w:color="auto"/>
            <w:left w:val="none" w:sz="0" w:space="0" w:color="auto"/>
            <w:bottom w:val="none" w:sz="0" w:space="0" w:color="auto"/>
            <w:right w:val="none" w:sz="0" w:space="0" w:color="auto"/>
          </w:divBdr>
        </w:div>
        <w:div w:id="990254431">
          <w:marLeft w:val="480"/>
          <w:marRight w:val="0"/>
          <w:marTop w:val="0"/>
          <w:marBottom w:val="0"/>
          <w:divBdr>
            <w:top w:val="none" w:sz="0" w:space="0" w:color="auto"/>
            <w:left w:val="none" w:sz="0" w:space="0" w:color="auto"/>
            <w:bottom w:val="none" w:sz="0" w:space="0" w:color="auto"/>
            <w:right w:val="none" w:sz="0" w:space="0" w:color="auto"/>
          </w:divBdr>
        </w:div>
        <w:div w:id="1053426342">
          <w:marLeft w:val="480"/>
          <w:marRight w:val="0"/>
          <w:marTop w:val="0"/>
          <w:marBottom w:val="0"/>
          <w:divBdr>
            <w:top w:val="none" w:sz="0" w:space="0" w:color="auto"/>
            <w:left w:val="none" w:sz="0" w:space="0" w:color="auto"/>
            <w:bottom w:val="none" w:sz="0" w:space="0" w:color="auto"/>
            <w:right w:val="none" w:sz="0" w:space="0" w:color="auto"/>
          </w:divBdr>
        </w:div>
        <w:div w:id="1125857250">
          <w:marLeft w:val="480"/>
          <w:marRight w:val="0"/>
          <w:marTop w:val="0"/>
          <w:marBottom w:val="0"/>
          <w:divBdr>
            <w:top w:val="none" w:sz="0" w:space="0" w:color="auto"/>
            <w:left w:val="none" w:sz="0" w:space="0" w:color="auto"/>
            <w:bottom w:val="none" w:sz="0" w:space="0" w:color="auto"/>
            <w:right w:val="none" w:sz="0" w:space="0" w:color="auto"/>
          </w:divBdr>
        </w:div>
        <w:div w:id="1129784579">
          <w:marLeft w:val="480"/>
          <w:marRight w:val="0"/>
          <w:marTop w:val="0"/>
          <w:marBottom w:val="0"/>
          <w:divBdr>
            <w:top w:val="none" w:sz="0" w:space="0" w:color="auto"/>
            <w:left w:val="none" w:sz="0" w:space="0" w:color="auto"/>
            <w:bottom w:val="none" w:sz="0" w:space="0" w:color="auto"/>
            <w:right w:val="none" w:sz="0" w:space="0" w:color="auto"/>
          </w:divBdr>
        </w:div>
        <w:div w:id="1164707001">
          <w:marLeft w:val="480"/>
          <w:marRight w:val="0"/>
          <w:marTop w:val="0"/>
          <w:marBottom w:val="0"/>
          <w:divBdr>
            <w:top w:val="none" w:sz="0" w:space="0" w:color="auto"/>
            <w:left w:val="none" w:sz="0" w:space="0" w:color="auto"/>
            <w:bottom w:val="none" w:sz="0" w:space="0" w:color="auto"/>
            <w:right w:val="none" w:sz="0" w:space="0" w:color="auto"/>
          </w:divBdr>
        </w:div>
        <w:div w:id="1200317131">
          <w:marLeft w:val="480"/>
          <w:marRight w:val="0"/>
          <w:marTop w:val="0"/>
          <w:marBottom w:val="0"/>
          <w:divBdr>
            <w:top w:val="none" w:sz="0" w:space="0" w:color="auto"/>
            <w:left w:val="none" w:sz="0" w:space="0" w:color="auto"/>
            <w:bottom w:val="none" w:sz="0" w:space="0" w:color="auto"/>
            <w:right w:val="none" w:sz="0" w:space="0" w:color="auto"/>
          </w:divBdr>
        </w:div>
        <w:div w:id="1209226747">
          <w:marLeft w:val="480"/>
          <w:marRight w:val="0"/>
          <w:marTop w:val="0"/>
          <w:marBottom w:val="0"/>
          <w:divBdr>
            <w:top w:val="none" w:sz="0" w:space="0" w:color="auto"/>
            <w:left w:val="none" w:sz="0" w:space="0" w:color="auto"/>
            <w:bottom w:val="none" w:sz="0" w:space="0" w:color="auto"/>
            <w:right w:val="none" w:sz="0" w:space="0" w:color="auto"/>
          </w:divBdr>
        </w:div>
        <w:div w:id="1220484074">
          <w:marLeft w:val="480"/>
          <w:marRight w:val="0"/>
          <w:marTop w:val="0"/>
          <w:marBottom w:val="0"/>
          <w:divBdr>
            <w:top w:val="none" w:sz="0" w:space="0" w:color="auto"/>
            <w:left w:val="none" w:sz="0" w:space="0" w:color="auto"/>
            <w:bottom w:val="none" w:sz="0" w:space="0" w:color="auto"/>
            <w:right w:val="none" w:sz="0" w:space="0" w:color="auto"/>
          </w:divBdr>
        </w:div>
        <w:div w:id="1261257814">
          <w:marLeft w:val="480"/>
          <w:marRight w:val="0"/>
          <w:marTop w:val="0"/>
          <w:marBottom w:val="0"/>
          <w:divBdr>
            <w:top w:val="none" w:sz="0" w:space="0" w:color="auto"/>
            <w:left w:val="none" w:sz="0" w:space="0" w:color="auto"/>
            <w:bottom w:val="none" w:sz="0" w:space="0" w:color="auto"/>
            <w:right w:val="none" w:sz="0" w:space="0" w:color="auto"/>
          </w:divBdr>
        </w:div>
        <w:div w:id="1271472664">
          <w:marLeft w:val="480"/>
          <w:marRight w:val="0"/>
          <w:marTop w:val="0"/>
          <w:marBottom w:val="0"/>
          <w:divBdr>
            <w:top w:val="none" w:sz="0" w:space="0" w:color="auto"/>
            <w:left w:val="none" w:sz="0" w:space="0" w:color="auto"/>
            <w:bottom w:val="none" w:sz="0" w:space="0" w:color="auto"/>
            <w:right w:val="none" w:sz="0" w:space="0" w:color="auto"/>
          </w:divBdr>
        </w:div>
        <w:div w:id="1280985787">
          <w:marLeft w:val="480"/>
          <w:marRight w:val="0"/>
          <w:marTop w:val="0"/>
          <w:marBottom w:val="0"/>
          <w:divBdr>
            <w:top w:val="none" w:sz="0" w:space="0" w:color="auto"/>
            <w:left w:val="none" w:sz="0" w:space="0" w:color="auto"/>
            <w:bottom w:val="none" w:sz="0" w:space="0" w:color="auto"/>
            <w:right w:val="none" w:sz="0" w:space="0" w:color="auto"/>
          </w:divBdr>
        </w:div>
        <w:div w:id="1391416072">
          <w:marLeft w:val="480"/>
          <w:marRight w:val="0"/>
          <w:marTop w:val="0"/>
          <w:marBottom w:val="0"/>
          <w:divBdr>
            <w:top w:val="none" w:sz="0" w:space="0" w:color="auto"/>
            <w:left w:val="none" w:sz="0" w:space="0" w:color="auto"/>
            <w:bottom w:val="none" w:sz="0" w:space="0" w:color="auto"/>
            <w:right w:val="none" w:sz="0" w:space="0" w:color="auto"/>
          </w:divBdr>
        </w:div>
        <w:div w:id="1479305733">
          <w:marLeft w:val="480"/>
          <w:marRight w:val="0"/>
          <w:marTop w:val="0"/>
          <w:marBottom w:val="0"/>
          <w:divBdr>
            <w:top w:val="none" w:sz="0" w:space="0" w:color="auto"/>
            <w:left w:val="none" w:sz="0" w:space="0" w:color="auto"/>
            <w:bottom w:val="none" w:sz="0" w:space="0" w:color="auto"/>
            <w:right w:val="none" w:sz="0" w:space="0" w:color="auto"/>
          </w:divBdr>
        </w:div>
        <w:div w:id="1503861159">
          <w:marLeft w:val="480"/>
          <w:marRight w:val="0"/>
          <w:marTop w:val="0"/>
          <w:marBottom w:val="0"/>
          <w:divBdr>
            <w:top w:val="none" w:sz="0" w:space="0" w:color="auto"/>
            <w:left w:val="none" w:sz="0" w:space="0" w:color="auto"/>
            <w:bottom w:val="none" w:sz="0" w:space="0" w:color="auto"/>
            <w:right w:val="none" w:sz="0" w:space="0" w:color="auto"/>
          </w:divBdr>
        </w:div>
        <w:div w:id="1526939145">
          <w:marLeft w:val="480"/>
          <w:marRight w:val="0"/>
          <w:marTop w:val="0"/>
          <w:marBottom w:val="0"/>
          <w:divBdr>
            <w:top w:val="none" w:sz="0" w:space="0" w:color="auto"/>
            <w:left w:val="none" w:sz="0" w:space="0" w:color="auto"/>
            <w:bottom w:val="none" w:sz="0" w:space="0" w:color="auto"/>
            <w:right w:val="none" w:sz="0" w:space="0" w:color="auto"/>
          </w:divBdr>
        </w:div>
        <w:div w:id="1528330621">
          <w:marLeft w:val="480"/>
          <w:marRight w:val="0"/>
          <w:marTop w:val="0"/>
          <w:marBottom w:val="0"/>
          <w:divBdr>
            <w:top w:val="none" w:sz="0" w:space="0" w:color="auto"/>
            <w:left w:val="none" w:sz="0" w:space="0" w:color="auto"/>
            <w:bottom w:val="none" w:sz="0" w:space="0" w:color="auto"/>
            <w:right w:val="none" w:sz="0" w:space="0" w:color="auto"/>
          </w:divBdr>
        </w:div>
        <w:div w:id="1543981909">
          <w:marLeft w:val="480"/>
          <w:marRight w:val="0"/>
          <w:marTop w:val="0"/>
          <w:marBottom w:val="0"/>
          <w:divBdr>
            <w:top w:val="none" w:sz="0" w:space="0" w:color="auto"/>
            <w:left w:val="none" w:sz="0" w:space="0" w:color="auto"/>
            <w:bottom w:val="none" w:sz="0" w:space="0" w:color="auto"/>
            <w:right w:val="none" w:sz="0" w:space="0" w:color="auto"/>
          </w:divBdr>
        </w:div>
        <w:div w:id="1577664072">
          <w:marLeft w:val="480"/>
          <w:marRight w:val="0"/>
          <w:marTop w:val="0"/>
          <w:marBottom w:val="0"/>
          <w:divBdr>
            <w:top w:val="none" w:sz="0" w:space="0" w:color="auto"/>
            <w:left w:val="none" w:sz="0" w:space="0" w:color="auto"/>
            <w:bottom w:val="none" w:sz="0" w:space="0" w:color="auto"/>
            <w:right w:val="none" w:sz="0" w:space="0" w:color="auto"/>
          </w:divBdr>
        </w:div>
        <w:div w:id="1617133251">
          <w:marLeft w:val="480"/>
          <w:marRight w:val="0"/>
          <w:marTop w:val="0"/>
          <w:marBottom w:val="0"/>
          <w:divBdr>
            <w:top w:val="none" w:sz="0" w:space="0" w:color="auto"/>
            <w:left w:val="none" w:sz="0" w:space="0" w:color="auto"/>
            <w:bottom w:val="none" w:sz="0" w:space="0" w:color="auto"/>
            <w:right w:val="none" w:sz="0" w:space="0" w:color="auto"/>
          </w:divBdr>
        </w:div>
        <w:div w:id="1636595059">
          <w:marLeft w:val="480"/>
          <w:marRight w:val="0"/>
          <w:marTop w:val="0"/>
          <w:marBottom w:val="0"/>
          <w:divBdr>
            <w:top w:val="none" w:sz="0" w:space="0" w:color="auto"/>
            <w:left w:val="none" w:sz="0" w:space="0" w:color="auto"/>
            <w:bottom w:val="none" w:sz="0" w:space="0" w:color="auto"/>
            <w:right w:val="none" w:sz="0" w:space="0" w:color="auto"/>
          </w:divBdr>
        </w:div>
        <w:div w:id="1700734729">
          <w:marLeft w:val="480"/>
          <w:marRight w:val="0"/>
          <w:marTop w:val="0"/>
          <w:marBottom w:val="0"/>
          <w:divBdr>
            <w:top w:val="none" w:sz="0" w:space="0" w:color="auto"/>
            <w:left w:val="none" w:sz="0" w:space="0" w:color="auto"/>
            <w:bottom w:val="none" w:sz="0" w:space="0" w:color="auto"/>
            <w:right w:val="none" w:sz="0" w:space="0" w:color="auto"/>
          </w:divBdr>
        </w:div>
        <w:div w:id="1717588066">
          <w:marLeft w:val="480"/>
          <w:marRight w:val="0"/>
          <w:marTop w:val="0"/>
          <w:marBottom w:val="0"/>
          <w:divBdr>
            <w:top w:val="none" w:sz="0" w:space="0" w:color="auto"/>
            <w:left w:val="none" w:sz="0" w:space="0" w:color="auto"/>
            <w:bottom w:val="none" w:sz="0" w:space="0" w:color="auto"/>
            <w:right w:val="none" w:sz="0" w:space="0" w:color="auto"/>
          </w:divBdr>
        </w:div>
        <w:div w:id="1742216489">
          <w:marLeft w:val="480"/>
          <w:marRight w:val="0"/>
          <w:marTop w:val="0"/>
          <w:marBottom w:val="0"/>
          <w:divBdr>
            <w:top w:val="none" w:sz="0" w:space="0" w:color="auto"/>
            <w:left w:val="none" w:sz="0" w:space="0" w:color="auto"/>
            <w:bottom w:val="none" w:sz="0" w:space="0" w:color="auto"/>
            <w:right w:val="none" w:sz="0" w:space="0" w:color="auto"/>
          </w:divBdr>
        </w:div>
        <w:div w:id="1745834993">
          <w:marLeft w:val="480"/>
          <w:marRight w:val="0"/>
          <w:marTop w:val="0"/>
          <w:marBottom w:val="0"/>
          <w:divBdr>
            <w:top w:val="none" w:sz="0" w:space="0" w:color="auto"/>
            <w:left w:val="none" w:sz="0" w:space="0" w:color="auto"/>
            <w:bottom w:val="none" w:sz="0" w:space="0" w:color="auto"/>
            <w:right w:val="none" w:sz="0" w:space="0" w:color="auto"/>
          </w:divBdr>
        </w:div>
        <w:div w:id="1783645775">
          <w:marLeft w:val="480"/>
          <w:marRight w:val="0"/>
          <w:marTop w:val="0"/>
          <w:marBottom w:val="0"/>
          <w:divBdr>
            <w:top w:val="none" w:sz="0" w:space="0" w:color="auto"/>
            <w:left w:val="none" w:sz="0" w:space="0" w:color="auto"/>
            <w:bottom w:val="none" w:sz="0" w:space="0" w:color="auto"/>
            <w:right w:val="none" w:sz="0" w:space="0" w:color="auto"/>
          </w:divBdr>
        </w:div>
        <w:div w:id="1785345091">
          <w:marLeft w:val="480"/>
          <w:marRight w:val="0"/>
          <w:marTop w:val="0"/>
          <w:marBottom w:val="0"/>
          <w:divBdr>
            <w:top w:val="none" w:sz="0" w:space="0" w:color="auto"/>
            <w:left w:val="none" w:sz="0" w:space="0" w:color="auto"/>
            <w:bottom w:val="none" w:sz="0" w:space="0" w:color="auto"/>
            <w:right w:val="none" w:sz="0" w:space="0" w:color="auto"/>
          </w:divBdr>
        </w:div>
        <w:div w:id="1824545491">
          <w:marLeft w:val="480"/>
          <w:marRight w:val="0"/>
          <w:marTop w:val="0"/>
          <w:marBottom w:val="0"/>
          <w:divBdr>
            <w:top w:val="none" w:sz="0" w:space="0" w:color="auto"/>
            <w:left w:val="none" w:sz="0" w:space="0" w:color="auto"/>
            <w:bottom w:val="none" w:sz="0" w:space="0" w:color="auto"/>
            <w:right w:val="none" w:sz="0" w:space="0" w:color="auto"/>
          </w:divBdr>
        </w:div>
        <w:div w:id="1825506282">
          <w:marLeft w:val="480"/>
          <w:marRight w:val="0"/>
          <w:marTop w:val="0"/>
          <w:marBottom w:val="0"/>
          <w:divBdr>
            <w:top w:val="none" w:sz="0" w:space="0" w:color="auto"/>
            <w:left w:val="none" w:sz="0" w:space="0" w:color="auto"/>
            <w:bottom w:val="none" w:sz="0" w:space="0" w:color="auto"/>
            <w:right w:val="none" w:sz="0" w:space="0" w:color="auto"/>
          </w:divBdr>
        </w:div>
        <w:div w:id="1839618606">
          <w:marLeft w:val="480"/>
          <w:marRight w:val="0"/>
          <w:marTop w:val="0"/>
          <w:marBottom w:val="0"/>
          <w:divBdr>
            <w:top w:val="none" w:sz="0" w:space="0" w:color="auto"/>
            <w:left w:val="none" w:sz="0" w:space="0" w:color="auto"/>
            <w:bottom w:val="none" w:sz="0" w:space="0" w:color="auto"/>
            <w:right w:val="none" w:sz="0" w:space="0" w:color="auto"/>
          </w:divBdr>
        </w:div>
        <w:div w:id="1852063838">
          <w:marLeft w:val="480"/>
          <w:marRight w:val="0"/>
          <w:marTop w:val="0"/>
          <w:marBottom w:val="0"/>
          <w:divBdr>
            <w:top w:val="none" w:sz="0" w:space="0" w:color="auto"/>
            <w:left w:val="none" w:sz="0" w:space="0" w:color="auto"/>
            <w:bottom w:val="none" w:sz="0" w:space="0" w:color="auto"/>
            <w:right w:val="none" w:sz="0" w:space="0" w:color="auto"/>
          </w:divBdr>
        </w:div>
        <w:div w:id="1873806393">
          <w:marLeft w:val="480"/>
          <w:marRight w:val="0"/>
          <w:marTop w:val="0"/>
          <w:marBottom w:val="0"/>
          <w:divBdr>
            <w:top w:val="none" w:sz="0" w:space="0" w:color="auto"/>
            <w:left w:val="none" w:sz="0" w:space="0" w:color="auto"/>
            <w:bottom w:val="none" w:sz="0" w:space="0" w:color="auto"/>
            <w:right w:val="none" w:sz="0" w:space="0" w:color="auto"/>
          </w:divBdr>
        </w:div>
        <w:div w:id="1877616543">
          <w:marLeft w:val="480"/>
          <w:marRight w:val="0"/>
          <w:marTop w:val="0"/>
          <w:marBottom w:val="0"/>
          <w:divBdr>
            <w:top w:val="none" w:sz="0" w:space="0" w:color="auto"/>
            <w:left w:val="none" w:sz="0" w:space="0" w:color="auto"/>
            <w:bottom w:val="none" w:sz="0" w:space="0" w:color="auto"/>
            <w:right w:val="none" w:sz="0" w:space="0" w:color="auto"/>
          </w:divBdr>
        </w:div>
        <w:div w:id="1951157055">
          <w:marLeft w:val="480"/>
          <w:marRight w:val="0"/>
          <w:marTop w:val="0"/>
          <w:marBottom w:val="0"/>
          <w:divBdr>
            <w:top w:val="none" w:sz="0" w:space="0" w:color="auto"/>
            <w:left w:val="none" w:sz="0" w:space="0" w:color="auto"/>
            <w:bottom w:val="none" w:sz="0" w:space="0" w:color="auto"/>
            <w:right w:val="none" w:sz="0" w:space="0" w:color="auto"/>
          </w:divBdr>
        </w:div>
        <w:div w:id="1964189341">
          <w:marLeft w:val="480"/>
          <w:marRight w:val="0"/>
          <w:marTop w:val="0"/>
          <w:marBottom w:val="0"/>
          <w:divBdr>
            <w:top w:val="none" w:sz="0" w:space="0" w:color="auto"/>
            <w:left w:val="none" w:sz="0" w:space="0" w:color="auto"/>
            <w:bottom w:val="none" w:sz="0" w:space="0" w:color="auto"/>
            <w:right w:val="none" w:sz="0" w:space="0" w:color="auto"/>
          </w:divBdr>
        </w:div>
        <w:div w:id="1966542181">
          <w:marLeft w:val="480"/>
          <w:marRight w:val="0"/>
          <w:marTop w:val="0"/>
          <w:marBottom w:val="0"/>
          <w:divBdr>
            <w:top w:val="none" w:sz="0" w:space="0" w:color="auto"/>
            <w:left w:val="none" w:sz="0" w:space="0" w:color="auto"/>
            <w:bottom w:val="none" w:sz="0" w:space="0" w:color="auto"/>
            <w:right w:val="none" w:sz="0" w:space="0" w:color="auto"/>
          </w:divBdr>
        </w:div>
        <w:div w:id="1973368447">
          <w:marLeft w:val="480"/>
          <w:marRight w:val="0"/>
          <w:marTop w:val="0"/>
          <w:marBottom w:val="0"/>
          <w:divBdr>
            <w:top w:val="none" w:sz="0" w:space="0" w:color="auto"/>
            <w:left w:val="none" w:sz="0" w:space="0" w:color="auto"/>
            <w:bottom w:val="none" w:sz="0" w:space="0" w:color="auto"/>
            <w:right w:val="none" w:sz="0" w:space="0" w:color="auto"/>
          </w:divBdr>
        </w:div>
        <w:div w:id="1980721136">
          <w:marLeft w:val="480"/>
          <w:marRight w:val="0"/>
          <w:marTop w:val="0"/>
          <w:marBottom w:val="0"/>
          <w:divBdr>
            <w:top w:val="none" w:sz="0" w:space="0" w:color="auto"/>
            <w:left w:val="none" w:sz="0" w:space="0" w:color="auto"/>
            <w:bottom w:val="none" w:sz="0" w:space="0" w:color="auto"/>
            <w:right w:val="none" w:sz="0" w:space="0" w:color="auto"/>
          </w:divBdr>
        </w:div>
        <w:div w:id="2022317280">
          <w:marLeft w:val="480"/>
          <w:marRight w:val="0"/>
          <w:marTop w:val="0"/>
          <w:marBottom w:val="0"/>
          <w:divBdr>
            <w:top w:val="none" w:sz="0" w:space="0" w:color="auto"/>
            <w:left w:val="none" w:sz="0" w:space="0" w:color="auto"/>
            <w:bottom w:val="none" w:sz="0" w:space="0" w:color="auto"/>
            <w:right w:val="none" w:sz="0" w:space="0" w:color="auto"/>
          </w:divBdr>
        </w:div>
        <w:div w:id="2022900000">
          <w:marLeft w:val="480"/>
          <w:marRight w:val="0"/>
          <w:marTop w:val="0"/>
          <w:marBottom w:val="0"/>
          <w:divBdr>
            <w:top w:val="none" w:sz="0" w:space="0" w:color="auto"/>
            <w:left w:val="none" w:sz="0" w:space="0" w:color="auto"/>
            <w:bottom w:val="none" w:sz="0" w:space="0" w:color="auto"/>
            <w:right w:val="none" w:sz="0" w:space="0" w:color="auto"/>
          </w:divBdr>
        </w:div>
        <w:div w:id="2058355252">
          <w:marLeft w:val="480"/>
          <w:marRight w:val="0"/>
          <w:marTop w:val="0"/>
          <w:marBottom w:val="0"/>
          <w:divBdr>
            <w:top w:val="none" w:sz="0" w:space="0" w:color="auto"/>
            <w:left w:val="none" w:sz="0" w:space="0" w:color="auto"/>
            <w:bottom w:val="none" w:sz="0" w:space="0" w:color="auto"/>
            <w:right w:val="none" w:sz="0" w:space="0" w:color="auto"/>
          </w:divBdr>
        </w:div>
        <w:div w:id="2106919567">
          <w:marLeft w:val="480"/>
          <w:marRight w:val="0"/>
          <w:marTop w:val="0"/>
          <w:marBottom w:val="0"/>
          <w:divBdr>
            <w:top w:val="none" w:sz="0" w:space="0" w:color="auto"/>
            <w:left w:val="none" w:sz="0" w:space="0" w:color="auto"/>
            <w:bottom w:val="none" w:sz="0" w:space="0" w:color="auto"/>
            <w:right w:val="none" w:sz="0" w:space="0" w:color="auto"/>
          </w:divBdr>
        </w:div>
      </w:divsChild>
    </w:div>
    <w:div w:id="1756242549">
      <w:bodyDiv w:val="1"/>
      <w:marLeft w:val="0"/>
      <w:marRight w:val="0"/>
      <w:marTop w:val="0"/>
      <w:marBottom w:val="0"/>
      <w:divBdr>
        <w:top w:val="none" w:sz="0" w:space="0" w:color="auto"/>
        <w:left w:val="none" w:sz="0" w:space="0" w:color="auto"/>
        <w:bottom w:val="none" w:sz="0" w:space="0" w:color="auto"/>
        <w:right w:val="none" w:sz="0" w:space="0" w:color="auto"/>
      </w:divBdr>
    </w:div>
    <w:div w:id="1759062134">
      <w:bodyDiv w:val="1"/>
      <w:marLeft w:val="0"/>
      <w:marRight w:val="0"/>
      <w:marTop w:val="0"/>
      <w:marBottom w:val="0"/>
      <w:divBdr>
        <w:top w:val="none" w:sz="0" w:space="0" w:color="auto"/>
        <w:left w:val="none" w:sz="0" w:space="0" w:color="auto"/>
        <w:bottom w:val="none" w:sz="0" w:space="0" w:color="auto"/>
        <w:right w:val="none" w:sz="0" w:space="0" w:color="auto"/>
      </w:divBdr>
      <w:divsChild>
        <w:div w:id="15354597">
          <w:marLeft w:val="480"/>
          <w:marRight w:val="0"/>
          <w:marTop w:val="0"/>
          <w:marBottom w:val="0"/>
          <w:divBdr>
            <w:top w:val="none" w:sz="0" w:space="0" w:color="auto"/>
            <w:left w:val="none" w:sz="0" w:space="0" w:color="auto"/>
            <w:bottom w:val="none" w:sz="0" w:space="0" w:color="auto"/>
            <w:right w:val="none" w:sz="0" w:space="0" w:color="auto"/>
          </w:divBdr>
        </w:div>
        <w:div w:id="17246109">
          <w:marLeft w:val="480"/>
          <w:marRight w:val="0"/>
          <w:marTop w:val="0"/>
          <w:marBottom w:val="0"/>
          <w:divBdr>
            <w:top w:val="none" w:sz="0" w:space="0" w:color="auto"/>
            <w:left w:val="none" w:sz="0" w:space="0" w:color="auto"/>
            <w:bottom w:val="none" w:sz="0" w:space="0" w:color="auto"/>
            <w:right w:val="none" w:sz="0" w:space="0" w:color="auto"/>
          </w:divBdr>
        </w:div>
        <w:div w:id="36324626">
          <w:marLeft w:val="480"/>
          <w:marRight w:val="0"/>
          <w:marTop w:val="0"/>
          <w:marBottom w:val="0"/>
          <w:divBdr>
            <w:top w:val="none" w:sz="0" w:space="0" w:color="auto"/>
            <w:left w:val="none" w:sz="0" w:space="0" w:color="auto"/>
            <w:bottom w:val="none" w:sz="0" w:space="0" w:color="auto"/>
            <w:right w:val="none" w:sz="0" w:space="0" w:color="auto"/>
          </w:divBdr>
        </w:div>
        <w:div w:id="38093811">
          <w:marLeft w:val="480"/>
          <w:marRight w:val="0"/>
          <w:marTop w:val="0"/>
          <w:marBottom w:val="0"/>
          <w:divBdr>
            <w:top w:val="none" w:sz="0" w:space="0" w:color="auto"/>
            <w:left w:val="none" w:sz="0" w:space="0" w:color="auto"/>
            <w:bottom w:val="none" w:sz="0" w:space="0" w:color="auto"/>
            <w:right w:val="none" w:sz="0" w:space="0" w:color="auto"/>
          </w:divBdr>
        </w:div>
        <w:div w:id="83381692">
          <w:marLeft w:val="480"/>
          <w:marRight w:val="0"/>
          <w:marTop w:val="0"/>
          <w:marBottom w:val="0"/>
          <w:divBdr>
            <w:top w:val="none" w:sz="0" w:space="0" w:color="auto"/>
            <w:left w:val="none" w:sz="0" w:space="0" w:color="auto"/>
            <w:bottom w:val="none" w:sz="0" w:space="0" w:color="auto"/>
            <w:right w:val="none" w:sz="0" w:space="0" w:color="auto"/>
          </w:divBdr>
        </w:div>
        <w:div w:id="91358692">
          <w:marLeft w:val="480"/>
          <w:marRight w:val="0"/>
          <w:marTop w:val="0"/>
          <w:marBottom w:val="0"/>
          <w:divBdr>
            <w:top w:val="none" w:sz="0" w:space="0" w:color="auto"/>
            <w:left w:val="none" w:sz="0" w:space="0" w:color="auto"/>
            <w:bottom w:val="none" w:sz="0" w:space="0" w:color="auto"/>
            <w:right w:val="none" w:sz="0" w:space="0" w:color="auto"/>
          </w:divBdr>
        </w:div>
        <w:div w:id="179706270">
          <w:marLeft w:val="480"/>
          <w:marRight w:val="0"/>
          <w:marTop w:val="0"/>
          <w:marBottom w:val="0"/>
          <w:divBdr>
            <w:top w:val="none" w:sz="0" w:space="0" w:color="auto"/>
            <w:left w:val="none" w:sz="0" w:space="0" w:color="auto"/>
            <w:bottom w:val="none" w:sz="0" w:space="0" w:color="auto"/>
            <w:right w:val="none" w:sz="0" w:space="0" w:color="auto"/>
          </w:divBdr>
        </w:div>
        <w:div w:id="203372324">
          <w:marLeft w:val="480"/>
          <w:marRight w:val="0"/>
          <w:marTop w:val="0"/>
          <w:marBottom w:val="0"/>
          <w:divBdr>
            <w:top w:val="none" w:sz="0" w:space="0" w:color="auto"/>
            <w:left w:val="none" w:sz="0" w:space="0" w:color="auto"/>
            <w:bottom w:val="none" w:sz="0" w:space="0" w:color="auto"/>
            <w:right w:val="none" w:sz="0" w:space="0" w:color="auto"/>
          </w:divBdr>
        </w:div>
        <w:div w:id="220795786">
          <w:marLeft w:val="480"/>
          <w:marRight w:val="0"/>
          <w:marTop w:val="0"/>
          <w:marBottom w:val="0"/>
          <w:divBdr>
            <w:top w:val="none" w:sz="0" w:space="0" w:color="auto"/>
            <w:left w:val="none" w:sz="0" w:space="0" w:color="auto"/>
            <w:bottom w:val="none" w:sz="0" w:space="0" w:color="auto"/>
            <w:right w:val="none" w:sz="0" w:space="0" w:color="auto"/>
          </w:divBdr>
        </w:div>
        <w:div w:id="223949388">
          <w:marLeft w:val="480"/>
          <w:marRight w:val="0"/>
          <w:marTop w:val="0"/>
          <w:marBottom w:val="0"/>
          <w:divBdr>
            <w:top w:val="none" w:sz="0" w:space="0" w:color="auto"/>
            <w:left w:val="none" w:sz="0" w:space="0" w:color="auto"/>
            <w:bottom w:val="none" w:sz="0" w:space="0" w:color="auto"/>
            <w:right w:val="none" w:sz="0" w:space="0" w:color="auto"/>
          </w:divBdr>
        </w:div>
        <w:div w:id="232736994">
          <w:marLeft w:val="480"/>
          <w:marRight w:val="0"/>
          <w:marTop w:val="0"/>
          <w:marBottom w:val="0"/>
          <w:divBdr>
            <w:top w:val="none" w:sz="0" w:space="0" w:color="auto"/>
            <w:left w:val="none" w:sz="0" w:space="0" w:color="auto"/>
            <w:bottom w:val="none" w:sz="0" w:space="0" w:color="auto"/>
            <w:right w:val="none" w:sz="0" w:space="0" w:color="auto"/>
          </w:divBdr>
        </w:div>
        <w:div w:id="278799761">
          <w:marLeft w:val="480"/>
          <w:marRight w:val="0"/>
          <w:marTop w:val="0"/>
          <w:marBottom w:val="0"/>
          <w:divBdr>
            <w:top w:val="none" w:sz="0" w:space="0" w:color="auto"/>
            <w:left w:val="none" w:sz="0" w:space="0" w:color="auto"/>
            <w:bottom w:val="none" w:sz="0" w:space="0" w:color="auto"/>
            <w:right w:val="none" w:sz="0" w:space="0" w:color="auto"/>
          </w:divBdr>
        </w:div>
        <w:div w:id="299650907">
          <w:marLeft w:val="480"/>
          <w:marRight w:val="0"/>
          <w:marTop w:val="0"/>
          <w:marBottom w:val="0"/>
          <w:divBdr>
            <w:top w:val="none" w:sz="0" w:space="0" w:color="auto"/>
            <w:left w:val="none" w:sz="0" w:space="0" w:color="auto"/>
            <w:bottom w:val="none" w:sz="0" w:space="0" w:color="auto"/>
            <w:right w:val="none" w:sz="0" w:space="0" w:color="auto"/>
          </w:divBdr>
        </w:div>
        <w:div w:id="306015799">
          <w:marLeft w:val="480"/>
          <w:marRight w:val="0"/>
          <w:marTop w:val="0"/>
          <w:marBottom w:val="0"/>
          <w:divBdr>
            <w:top w:val="none" w:sz="0" w:space="0" w:color="auto"/>
            <w:left w:val="none" w:sz="0" w:space="0" w:color="auto"/>
            <w:bottom w:val="none" w:sz="0" w:space="0" w:color="auto"/>
            <w:right w:val="none" w:sz="0" w:space="0" w:color="auto"/>
          </w:divBdr>
        </w:div>
        <w:div w:id="329912639">
          <w:marLeft w:val="480"/>
          <w:marRight w:val="0"/>
          <w:marTop w:val="0"/>
          <w:marBottom w:val="0"/>
          <w:divBdr>
            <w:top w:val="none" w:sz="0" w:space="0" w:color="auto"/>
            <w:left w:val="none" w:sz="0" w:space="0" w:color="auto"/>
            <w:bottom w:val="none" w:sz="0" w:space="0" w:color="auto"/>
            <w:right w:val="none" w:sz="0" w:space="0" w:color="auto"/>
          </w:divBdr>
        </w:div>
        <w:div w:id="353117052">
          <w:marLeft w:val="480"/>
          <w:marRight w:val="0"/>
          <w:marTop w:val="0"/>
          <w:marBottom w:val="0"/>
          <w:divBdr>
            <w:top w:val="none" w:sz="0" w:space="0" w:color="auto"/>
            <w:left w:val="none" w:sz="0" w:space="0" w:color="auto"/>
            <w:bottom w:val="none" w:sz="0" w:space="0" w:color="auto"/>
            <w:right w:val="none" w:sz="0" w:space="0" w:color="auto"/>
          </w:divBdr>
        </w:div>
        <w:div w:id="359160562">
          <w:marLeft w:val="480"/>
          <w:marRight w:val="0"/>
          <w:marTop w:val="0"/>
          <w:marBottom w:val="0"/>
          <w:divBdr>
            <w:top w:val="none" w:sz="0" w:space="0" w:color="auto"/>
            <w:left w:val="none" w:sz="0" w:space="0" w:color="auto"/>
            <w:bottom w:val="none" w:sz="0" w:space="0" w:color="auto"/>
            <w:right w:val="none" w:sz="0" w:space="0" w:color="auto"/>
          </w:divBdr>
        </w:div>
        <w:div w:id="431244377">
          <w:marLeft w:val="480"/>
          <w:marRight w:val="0"/>
          <w:marTop w:val="0"/>
          <w:marBottom w:val="0"/>
          <w:divBdr>
            <w:top w:val="none" w:sz="0" w:space="0" w:color="auto"/>
            <w:left w:val="none" w:sz="0" w:space="0" w:color="auto"/>
            <w:bottom w:val="none" w:sz="0" w:space="0" w:color="auto"/>
            <w:right w:val="none" w:sz="0" w:space="0" w:color="auto"/>
          </w:divBdr>
        </w:div>
        <w:div w:id="461730294">
          <w:marLeft w:val="480"/>
          <w:marRight w:val="0"/>
          <w:marTop w:val="0"/>
          <w:marBottom w:val="0"/>
          <w:divBdr>
            <w:top w:val="none" w:sz="0" w:space="0" w:color="auto"/>
            <w:left w:val="none" w:sz="0" w:space="0" w:color="auto"/>
            <w:bottom w:val="none" w:sz="0" w:space="0" w:color="auto"/>
            <w:right w:val="none" w:sz="0" w:space="0" w:color="auto"/>
          </w:divBdr>
        </w:div>
        <w:div w:id="531574226">
          <w:marLeft w:val="480"/>
          <w:marRight w:val="0"/>
          <w:marTop w:val="0"/>
          <w:marBottom w:val="0"/>
          <w:divBdr>
            <w:top w:val="none" w:sz="0" w:space="0" w:color="auto"/>
            <w:left w:val="none" w:sz="0" w:space="0" w:color="auto"/>
            <w:bottom w:val="none" w:sz="0" w:space="0" w:color="auto"/>
            <w:right w:val="none" w:sz="0" w:space="0" w:color="auto"/>
          </w:divBdr>
        </w:div>
        <w:div w:id="574097777">
          <w:marLeft w:val="480"/>
          <w:marRight w:val="0"/>
          <w:marTop w:val="0"/>
          <w:marBottom w:val="0"/>
          <w:divBdr>
            <w:top w:val="none" w:sz="0" w:space="0" w:color="auto"/>
            <w:left w:val="none" w:sz="0" w:space="0" w:color="auto"/>
            <w:bottom w:val="none" w:sz="0" w:space="0" w:color="auto"/>
            <w:right w:val="none" w:sz="0" w:space="0" w:color="auto"/>
          </w:divBdr>
        </w:div>
        <w:div w:id="657615756">
          <w:marLeft w:val="480"/>
          <w:marRight w:val="0"/>
          <w:marTop w:val="0"/>
          <w:marBottom w:val="0"/>
          <w:divBdr>
            <w:top w:val="none" w:sz="0" w:space="0" w:color="auto"/>
            <w:left w:val="none" w:sz="0" w:space="0" w:color="auto"/>
            <w:bottom w:val="none" w:sz="0" w:space="0" w:color="auto"/>
            <w:right w:val="none" w:sz="0" w:space="0" w:color="auto"/>
          </w:divBdr>
        </w:div>
        <w:div w:id="671228336">
          <w:marLeft w:val="480"/>
          <w:marRight w:val="0"/>
          <w:marTop w:val="0"/>
          <w:marBottom w:val="0"/>
          <w:divBdr>
            <w:top w:val="none" w:sz="0" w:space="0" w:color="auto"/>
            <w:left w:val="none" w:sz="0" w:space="0" w:color="auto"/>
            <w:bottom w:val="none" w:sz="0" w:space="0" w:color="auto"/>
            <w:right w:val="none" w:sz="0" w:space="0" w:color="auto"/>
          </w:divBdr>
        </w:div>
        <w:div w:id="678308910">
          <w:marLeft w:val="480"/>
          <w:marRight w:val="0"/>
          <w:marTop w:val="0"/>
          <w:marBottom w:val="0"/>
          <w:divBdr>
            <w:top w:val="none" w:sz="0" w:space="0" w:color="auto"/>
            <w:left w:val="none" w:sz="0" w:space="0" w:color="auto"/>
            <w:bottom w:val="none" w:sz="0" w:space="0" w:color="auto"/>
            <w:right w:val="none" w:sz="0" w:space="0" w:color="auto"/>
          </w:divBdr>
        </w:div>
        <w:div w:id="679048166">
          <w:marLeft w:val="480"/>
          <w:marRight w:val="0"/>
          <w:marTop w:val="0"/>
          <w:marBottom w:val="0"/>
          <w:divBdr>
            <w:top w:val="none" w:sz="0" w:space="0" w:color="auto"/>
            <w:left w:val="none" w:sz="0" w:space="0" w:color="auto"/>
            <w:bottom w:val="none" w:sz="0" w:space="0" w:color="auto"/>
            <w:right w:val="none" w:sz="0" w:space="0" w:color="auto"/>
          </w:divBdr>
        </w:div>
        <w:div w:id="693458170">
          <w:marLeft w:val="480"/>
          <w:marRight w:val="0"/>
          <w:marTop w:val="0"/>
          <w:marBottom w:val="0"/>
          <w:divBdr>
            <w:top w:val="none" w:sz="0" w:space="0" w:color="auto"/>
            <w:left w:val="none" w:sz="0" w:space="0" w:color="auto"/>
            <w:bottom w:val="none" w:sz="0" w:space="0" w:color="auto"/>
            <w:right w:val="none" w:sz="0" w:space="0" w:color="auto"/>
          </w:divBdr>
        </w:div>
        <w:div w:id="777337863">
          <w:marLeft w:val="480"/>
          <w:marRight w:val="0"/>
          <w:marTop w:val="0"/>
          <w:marBottom w:val="0"/>
          <w:divBdr>
            <w:top w:val="none" w:sz="0" w:space="0" w:color="auto"/>
            <w:left w:val="none" w:sz="0" w:space="0" w:color="auto"/>
            <w:bottom w:val="none" w:sz="0" w:space="0" w:color="auto"/>
            <w:right w:val="none" w:sz="0" w:space="0" w:color="auto"/>
          </w:divBdr>
        </w:div>
        <w:div w:id="812210535">
          <w:marLeft w:val="480"/>
          <w:marRight w:val="0"/>
          <w:marTop w:val="0"/>
          <w:marBottom w:val="0"/>
          <w:divBdr>
            <w:top w:val="none" w:sz="0" w:space="0" w:color="auto"/>
            <w:left w:val="none" w:sz="0" w:space="0" w:color="auto"/>
            <w:bottom w:val="none" w:sz="0" w:space="0" w:color="auto"/>
            <w:right w:val="none" w:sz="0" w:space="0" w:color="auto"/>
          </w:divBdr>
        </w:div>
        <w:div w:id="824246901">
          <w:marLeft w:val="480"/>
          <w:marRight w:val="0"/>
          <w:marTop w:val="0"/>
          <w:marBottom w:val="0"/>
          <w:divBdr>
            <w:top w:val="none" w:sz="0" w:space="0" w:color="auto"/>
            <w:left w:val="none" w:sz="0" w:space="0" w:color="auto"/>
            <w:bottom w:val="none" w:sz="0" w:space="0" w:color="auto"/>
            <w:right w:val="none" w:sz="0" w:space="0" w:color="auto"/>
          </w:divBdr>
        </w:div>
        <w:div w:id="834108655">
          <w:marLeft w:val="480"/>
          <w:marRight w:val="0"/>
          <w:marTop w:val="0"/>
          <w:marBottom w:val="0"/>
          <w:divBdr>
            <w:top w:val="none" w:sz="0" w:space="0" w:color="auto"/>
            <w:left w:val="none" w:sz="0" w:space="0" w:color="auto"/>
            <w:bottom w:val="none" w:sz="0" w:space="0" w:color="auto"/>
            <w:right w:val="none" w:sz="0" w:space="0" w:color="auto"/>
          </w:divBdr>
        </w:div>
        <w:div w:id="847329258">
          <w:marLeft w:val="480"/>
          <w:marRight w:val="0"/>
          <w:marTop w:val="0"/>
          <w:marBottom w:val="0"/>
          <w:divBdr>
            <w:top w:val="none" w:sz="0" w:space="0" w:color="auto"/>
            <w:left w:val="none" w:sz="0" w:space="0" w:color="auto"/>
            <w:bottom w:val="none" w:sz="0" w:space="0" w:color="auto"/>
            <w:right w:val="none" w:sz="0" w:space="0" w:color="auto"/>
          </w:divBdr>
        </w:div>
        <w:div w:id="878707165">
          <w:marLeft w:val="480"/>
          <w:marRight w:val="0"/>
          <w:marTop w:val="0"/>
          <w:marBottom w:val="0"/>
          <w:divBdr>
            <w:top w:val="none" w:sz="0" w:space="0" w:color="auto"/>
            <w:left w:val="none" w:sz="0" w:space="0" w:color="auto"/>
            <w:bottom w:val="none" w:sz="0" w:space="0" w:color="auto"/>
            <w:right w:val="none" w:sz="0" w:space="0" w:color="auto"/>
          </w:divBdr>
        </w:div>
        <w:div w:id="951670319">
          <w:marLeft w:val="480"/>
          <w:marRight w:val="0"/>
          <w:marTop w:val="0"/>
          <w:marBottom w:val="0"/>
          <w:divBdr>
            <w:top w:val="none" w:sz="0" w:space="0" w:color="auto"/>
            <w:left w:val="none" w:sz="0" w:space="0" w:color="auto"/>
            <w:bottom w:val="none" w:sz="0" w:space="0" w:color="auto"/>
            <w:right w:val="none" w:sz="0" w:space="0" w:color="auto"/>
          </w:divBdr>
        </w:div>
        <w:div w:id="963006594">
          <w:marLeft w:val="480"/>
          <w:marRight w:val="0"/>
          <w:marTop w:val="0"/>
          <w:marBottom w:val="0"/>
          <w:divBdr>
            <w:top w:val="none" w:sz="0" w:space="0" w:color="auto"/>
            <w:left w:val="none" w:sz="0" w:space="0" w:color="auto"/>
            <w:bottom w:val="none" w:sz="0" w:space="0" w:color="auto"/>
            <w:right w:val="none" w:sz="0" w:space="0" w:color="auto"/>
          </w:divBdr>
        </w:div>
        <w:div w:id="1003896423">
          <w:marLeft w:val="480"/>
          <w:marRight w:val="0"/>
          <w:marTop w:val="0"/>
          <w:marBottom w:val="0"/>
          <w:divBdr>
            <w:top w:val="none" w:sz="0" w:space="0" w:color="auto"/>
            <w:left w:val="none" w:sz="0" w:space="0" w:color="auto"/>
            <w:bottom w:val="none" w:sz="0" w:space="0" w:color="auto"/>
            <w:right w:val="none" w:sz="0" w:space="0" w:color="auto"/>
          </w:divBdr>
        </w:div>
        <w:div w:id="1032076462">
          <w:marLeft w:val="480"/>
          <w:marRight w:val="0"/>
          <w:marTop w:val="0"/>
          <w:marBottom w:val="0"/>
          <w:divBdr>
            <w:top w:val="none" w:sz="0" w:space="0" w:color="auto"/>
            <w:left w:val="none" w:sz="0" w:space="0" w:color="auto"/>
            <w:bottom w:val="none" w:sz="0" w:space="0" w:color="auto"/>
            <w:right w:val="none" w:sz="0" w:space="0" w:color="auto"/>
          </w:divBdr>
        </w:div>
        <w:div w:id="1060207550">
          <w:marLeft w:val="480"/>
          <w:marRight w:val="0"/>
          <w:marTop w:val="0"/>
          <w:marBottom w:val="0"/>
          <w:divBdr>
            <w:top w:val="none" w:sz="0" w:space="0" w:color="auto"/>
            <w:left w:val="none" w:sz="0" w:space="0" w:color="auto"/>
            <w:bottom w:val="none" w:sz="0" w:space="0" w:color="auto"/>
            <w:right w:val="none" w:sz="0" w:space="0" w:color="auto"/>
          </w:divBdr>
        </w:div>
        <w:div w:id="1128157653">
          <w:marLeft w:val="480"/>
          <w:marRight w:val="0"/>
          <w:marTop w:val="0"/>
          <w:marBottom w:val="0"/>
          <w:divBdr>
            <w:top w:val="none" w:sz="0" w:space="0" w:color="auto"/>
            <w:left w:val="none" w:sz="0" w:space="0" w:color="auto"/>
            <w:bottom w:val="none" w:sz="0" w:space="0" w:color="auto"/>
            <w:right w:val="none" w:sz="0" w:space="0" w:color="auto"/>
          </w:divBdr>
        </w:div>
        <w:div w:id="1151364118">
          <w:marLeft w:val="480"/>
          <w:marRight w:val="0"/>
          <w:marTop w:val="0"/>
          <w:marBottom w:val="0"/>
          <w:divBdr>
            <w:top w:val="none" w:sz="0" w:space="0" w:color="auto"/>
            <w:left w:val="none" w:sz="0" w:space="0" w:color="auto"/>
            <w:bottom w:val="none" w:sz="0" w:space="0" w:color="auto"/>
            <w:right w:val="none" w:sz="0" w:space="0" w:color="auto"/>
          </w:divBdr>
        </w:div>
        <w:div w:id="1212957741">
          <w:marLeft w:val="480"/>
          <w:marRight w:val="0"/>
          <w:marTop w:val="0"/>
          <w:marBottom w:val="0"/>
          <w:divBdr>
            <w:top w:val="none" w:sz="0" w:space="0" w:color="auto"/>
            <w:left w:val="none" w:sz="0" w:space="0" w:color="auto"/>
            <w:bottom w:val="none" w:sz="0" w:space="0" w:color="auto"/>
            <w:right w:val="none" w:sz="0" w:space="0" w:color="auto"/>
          </w:divBdr>
        </w:div>
        <w:div w:id="1232693516">
          <w:marLeft w:val="480"/>
          <w:marRight w:val="0"/>
          <w:marTop w:val="0"/>
          <w:marBottom w:val="0"/>
          <w:divBdr>
            <w:top w:val="none" w:sz="0" w:space="0" w:color="auto"/>
            <w:left w:val="none" w:sz="0" w:space="0" w:color="auto"/>
            <w:bottom w:val="none" w:sz="0" w:space="0" w:color="auto"/>
            <w:right w:val="none" w:sz="0" w:space="0" w:color="auto"/>
          </w:divBdr>
        </w:div>
        <w:div w:id="1244224288">
          <w:marLeft w:val="480"/>
          <w:marRight w:val="0"/>
          <w:marTop w:val="0"/>
          <w:marBottom w:val="0"/>
          <w:divBdr>
            <w:top w:val="none" w:sz="0" w:space="0" w:color="auto"/>
            <w:left w:val="none" w:sz="0" w:space="0" w:color="auto"/>
            <w:bottom w:val="none" w:sz="0" w:space="0" w:color="auto"/>
            <w:right w:val="none" w:sz="0" w:space="0" w:color="auto"/>
          </w:divBdr>
        </w:div>
        <w:div w:id="1245577611">
          <w:marLeft w:val="480"/>
          <w:marRight w:val="0"/>
          <w:marTop w:val="0"/>
          <w:marBottom w:val="0"/>
          <w:divBdr>
            <w:top w:val="none" w:sz="0" w:space="0" w:color="auto"/>
            <w:left w:val="none" w:sz="0" w:space="0" w:color="auto"/>
            <w:bottom w:val="none" w:sz="0" w:space="0" w:color="auto"/>
            <w:right w:val="none" w:sz="0" w:space="0" w:color="auto"/>
          </w:divBdr>
        </w:div>
        <w:div w:id="1257792305">
          <w:marLeft w:val="480"/>
          <w:marRight w:val="0"/>
          <w:marTop w:val="0"/>
          <w:marBottom w:val="0"/>
          <w:divBdr>
            <w:top w:val="none" w:sz="0" w:space="0" w:color="auto"/>
            <w:left w:val="none" w:sz="0" w:space="0" w:color="auto"/>
            <w:bottom w:val="none" w:sz="0" w:space="0" w:color="auto"/>
            <w:right w:val="none" w:sz="0" w:space="0" w:color="auto"/>
          </w:divBdr>
        </w:div>
        <w:div w:id="1277903302">
          <w:marLeft w:val="480"/>
          <w:marRight w:val="0"/>
          <w:marTop w:val="0"/>
          <w:marBottom w:val="0"/>
          <w:divBdr>
            <w:top w:val="none" w:sz="0" w:space="0" w:color="auto"/>
            <w:left w:val="none" w:sz="0" w:space="0" w:color="auto"/>
            <w:bottom w:val="none" w:sz="0" w:space="0" w:color="auto"/>
            <w:right w:val="none" w:sz="0" w:space="0" w:color="auto"/>
          </w:divBdr>
        </w:div>
        <w:div w:id="1303273426">
          <w:marLeft w:val="480"/>
          <w:marRight w:val="0"/>
          <w:marTop w:val="0"/>
          <w:marBottom w:val="0"/>
          <w:divBdr>
            <w:top w:val="none" w:sz="0" w:space="0" w:color="auto"/>
            <w:left w:val="none" w:sz="0" w:space="0" w:color="auto"/>
            <w:bottom w:val="none" w:sz="0" w:space="0" w:color="auto"/>
            <w:right w:val="none" w:sz="0" w:space="0" w:color="auto"/>
          </w:divBdr>
        </w:div>
        <w:div w:id="1367753398">
          <w:marLeft w:val="480"/>
          <w:marRight w:val="0"/>
          <w:marTop w:val="0"/>
          <w:marBottom w:val="0"/>
          <w:divBdr>
            <w:top w:val="none" w:sz="0" w:space="0" w:color="auto"/>
            <w:left w:val="none" w:sz="0" w:space="0" w:color="auto"/>
            <w:bottom w:val="none" w:sz="0" w:space="0" w:color="auto"/>
            <w:right w:val="none" w:sz="0" w:space="0" w:color="auto"/>
          </w:divBdr>
        </w:div>
        <w:div w:id="1430158504">
          <w:marLeft w:val="480"/>
          <w:marRight w:val="0"/>
          <w:marTop w:val="0"/>
          <w:marBottom w:val="0"/>
          <w:divBdr>
            <w:top w:val="none" w:sz="0" w:space="0" w:color="auto"/>
            <w:left w:val="none" w:sz="0" w:space="0" w:color="auto"/>
            <w:bottom w:val="none" w:sz="0" w:space="0" w:color="auto"/>
            <w:right w:val="none" w:sz="0" w:space="0" w:color="auto"/>
          </w:divBdr>
        </w:div>
        <w:div w:id="1460034227">
          <w:marLeft w:val="480"/>
          <w:marRight w:val="0"/>
          <w:marTop w:val="0"/>
          <w:marBottom w:val="0"/>
          <w:divBdr>
            <w:top w:val="none" w:sz="0" w:space="0" w:color="auto"/>
            <w:left w:val="none" w:sz="0" w:space="0" w:color="auto"/>
            <w:bottom w:val="none" w:sz="0" w:space="0" w:color="auto"/>
            <w:right w:val="none" w:sz="0" w:space="0" w:color="auto"/>
          </w:divBdr>
        </w:div>
        <w:div w:id="1483079946">
          <w:marLeft w:val="480"/>
          <w:marRight w:val="0"/>
          <w:marTop w:val="0"/>
          <w:marBottom w:val="0"/>
          <w:divBdr>
            <w:top w:val="none" w:sz="0" w:space="0" w:color="auto"/>
            <w:left w:val="none" w:sz="0" w:space="0" w:color="auto"/>
            <w:bottom w:val="none" w:sz="0" w:space="0" w:color="auto"/>
            <w:right w:val="none" w:sz="0" w:space="0" w:color="auto"/>
          </w:divBdr>
        </w:div>
        <w:div w:id="1514800250">
          <w:marLeft w:val="480"/>
          <w:marRight w:val="0"/>
          <w:marTop w:val="0"/>
          <w:marBottom w:val="0"/>
          <w:divBdr>
            <w:top w:val="none" w:sz="0" w:space="0" w:color="auto"/>
            <w:left w:val="none" w:sz="0" w:space="0" w:color="auto"/>
            <w:bottom w:val="none" w:sz="0" w:space="0" w:color="auto"/>
            <w:right w:val="none" w:sz="0" w:space="0" w:color="auto"/>
          </w:divBdr>
        </w:div>
        <w:div w:id="1534731778">
          <w:marLeft w:val="480"/>
          <w:marRight w:val="0"/>
          <w:marTop w:val="0"/>
          <w:marBottom w:val="0"/>
          <w:divBdr>
            <w:top w:val="none" w:sz="0" w:space="0" w:color="auto"/>
            <w:left w:val="none" w:sz="0" w:space="0" w:color="auto"/>
            <w:bottom w:val="none" w:sz="0" w:space="0" w:color="auto"/>
            <w:right w:val="none" w:sz="0" w:space="0" w:color="auto"/>
          </w:divBdr>
        </w:div>
        <w:div w:id="1536966619">
          <w:marLeft w:val="480"/>
          <w:marRight w:val="0"/>
          <w:marTop w:val="0"/>
          <w:marBottom w:val="0"/>
          <w:divBdr>
            <w:top w:val="none" w:sz="0" w:space="0" w:color="auto"/>
            <w:left w:val="none" w:sz="0" w:space="0" w:color="auto"/>
            <w:bottom w:val="none" w:sz="0" w:space="0" w:color="auto"/>
            <w:right w:val="none" w:sz="0" w:space="0" w:color="auto"/>
          </w:divBdr>
        </w:div>
        <w:div w:id="1545677036">
          <w:marLeft w:val="480"/>
          <w:marRight w:val="0"/>
          <w:marTop w:val="0"/>
          <w:marBottom w:val="0"/>
          <w:divBdr>
            <w:top w:val="none" w:sz="0" w:space="0" w:color="auto"/>
            <w:left w:val="none" w:sz="0" w:space="0" w:color="auto"/>
            <w:bottom w:val="none" w:sz="0" w:space="0" w:color="auto"/>
            <w:right w:val="none" w:sz="0" w:space="0" w:color="auto"/>
          </w:divBdr>
        </w:div>
        <w:div w:id="1551069201">
          <w:marLeft w:val="480"/>
          <w:marRight w:val="0"/>
          <w:marTop w:val="0"/>
          <w:marBottom w:val="0"/>
          <w:divBdr>
            <w:top w:val="none" w:sz="0" w:space="0" w:color="auto"/>
            <w:left w:val="none" w:sz="0" w:space="0" w:color="auto"/>
            <w:bottom w:val="none" w:sz="0" w:space="0" w:color="auto"/>
            <w:right w:val="none" w:sz="0" w:space="0" w:color="auto"/>
          </w:divBdr>
        </w:div>
        <w:div w:id="1558199493">
          <w:marLeft w:val="480"/>
          <w:marRight w:val="0"/>
          <w:marTop w:val="0"/>
          <w:marBottom w:val="0"/>
          <w:divBdr>
            <w:top w:val="none" w:sz="0" w:space="0" w:color="auto"/>
            <w:left w:val="none" w:sz="0" w:space="0" w:color="auto"/>
            <w:bottom w:val="none" w:sz="0" w:space="0" w:color="auto"/>
            <w:right w:val="none" w:sz="0" w:space="0" w:color="auto"/>
          </w:divBdr>
        </w:div>
        <w:div w:id="1590233536">
          <w:marLeft w:val="480"/>
          <w:marRight w:val="0"/>
          <w:marTop w:val="0"/>
          <w:marBottom w:val="0"/>
          <w:divBdr>
            <w:top w:val="none" w:sz="0" w:space="0" w:color="auto"/>
            <w:left w:val="none" w:sz="0" w:space="0" w:color="auto"/>
            <w:bottom w:val="none" w:sz="0" w:space="0" w:color="auto"/>
            <w:right w:val="none" w:sz="0" w:space="0" w:color="auto"/>
          </w:divBdr>
        </w:div>
        <w:div w:id="1631128896">
          <w:marLeft w:val="480"/>
          <w:marRight w:val="0"/>
          <w:marTop w:val="0"/>
          <w:marBottom w:val="0"/>
          <w:divBdr>
            <w:top w:val="none" w:sz="0" w:space="0" w:color="auto"/>
            <w:left w:val="none" w:sz="0" w:space="0" w:color="auto"/>
            <w:bottom w:val="none" w:sz="0" w:space="0" w:color="auto"/>
            <w:right w:val="none" w:sz="0" w:space="0" w:color="auto"/>
          </w:divBdr>
        </w:div>
        <w:div w:id="1659385958">
          <w:marLeft w:val="480"/>
          <w:marRight w:val="0"/>
          <w:marTop w:val="0"/>
          <w:marBottom w:val="0"/>
          <w:divBdr>
            <w:top w:val="none" w:sz="0" w:space="0" w:color="auto"/>
            <w:left w:val="none" w:sz="0" w:space="0" w:color="auto"/>
            <w:bottom w:val="none" w:sz="0" w:space="0" w:color="auto"/>
            <w:right w:val="none" w:sz="0" w:space="0" w:color="auto"/>
          </w:divBdr>
        </w:div>
        <w:div w:id="1724406506">
          <w:marLeft w:val="480"/>
          <w:marRight w:val="0"/>
          <w:marTop w:val="0"/>
          <w:marBottom w:val="0"/>
          <w:divBdr>
            <w:top w:val="none" w:sz="0" w:space="0" w:color="auto"/>
            <w:left w:val="none" w:sz="0" w:space="0" w:color="auto"/>
            <w:bottom w:val="none" w:sz="0" w:space="0" w:color="auto"/>
            <w:right w:val="none" w:sz="0" w:space="0" w:color="auto"/>
          </w:divBdr>
        </w:div>
        <w:div w:id="1732338704">
          <w:marLeft w:val="480"/>
          <w:marRight w:val="0"/>
          <w:marTop w:val="0"/>
          <w:marBottom w:val="0"/>
          <w:divBdr>
            <w:top w:val="none" w:sz="0" w:space="0" w:color="auto"/>
            <w:left w:val="none" w:sz="0" w:space="0" w:color="auto"/>
            <w:bottom w:val="none" w:sz="0" w:space="0" w:color="auto"/>
            <w:right w:val="none" w:sz="0" w:space="0" w:color="auto"/>
          </w:divBdr>
        </w:div>
        <w:div w:id="1737624770">
          <w:marLeft w:val="480"/>
          <w:marRight w:val="0"/>
          <w:marTop w:val="0"/>
          <w:marBottom w:val="0"/>
          <w:divBdr>
            <w:top w:val="none" w:sz="0" w:space="0" w:color="auto"/>
            <w:left w:val="none" w:sz="0" w:space="0" w:color="auto"/>
            <w:bottom w:val="none" w:sz="0" w:space="0" w:color="auto"/>
            <w:right w:val="none" w:sz="0" w:space="0" w:color="auto"/>
          </w:divBdr>
        </w:div>
        <w:div w:id="1759477564">
          <w:marLeft w:val="480"/>
          <w:marRight w:val="0"/>
          <w:marTop w:val="0"/>
          <w:marBottom w:val="0"/>
          <w:divBdr>
            <w:top w:val="none" w:sz="0" w:space="0" w:color="auto"/>
            <w:left w:val="none" w:sz="0" w:space="0" w:color="auto"/>
            <w:bottom w:val="none" w:sz="0" w:space="0" w:color="auto"/>
            <w:right w:val="none" w:sz="0" w:space="0" w:color="auto"/>
          </w:divBdr>
        </w:div>
        <w:div w:id="1770467433">
          <w:marLeft w:val="480"/>
          <w:marRight w:val="0"/>
          <w:marTop w:val="0"/>
          <w:marBottom w:val="0"/>
          <w:divBdr>
            <w:top w:val="none" w:sz="0" w:space="0" w:color="auto"/>
            <w:left w:val="none" w:sz="0" w:space="0" w:color="auto"/>
            <w:bottom w:val="none" w:sz="0" w:space="0" w:color="auto"/>
            <w:right w:val="none" w:sz="0" w:space="0" w:color="auto"/>
          </w:divBdr>
        </w:div>
        <w:div w:id="1822386212">
          <w:marLeft w:val="480"/>
          <w:marRight w:val="0"/>
          <w:marTop w:val="0"/>
          <w:marBottom w:val="0"/>
          <w:divBdr>
            <w:top w:val="none" w:sz="0" w:space="0" w:color="auto"/>
            <w:left w:val="none" w:sz="0" w:space="0" w:color="auto"/>
            <w:bottom w:val="none" w:sz="0" w:space="0" w:color="auto"/>
            <w:right w:val="none" w:sz="0" w:space="0" w:color="auto"/>
          </w:divBdr>
        </w:div>
        <w:div w:id="1822892426">
          <w:marLeft w:val="480"/>
          <w:marRight w:val="0"/>
          <w:marTop w:val="0"/>
          <w:marBottom w:val="0"/>
          <w:divBdr>
            <w:top w:val="none" w:sz="0" w:space="0" w:color="auto"/>
            <w:left w:val="none" w:sz="0" w:space="0" w:color="auto"/>
            <w:bottom w:val="none" w:sz="0" w:space="0" w:color="auto"/>
            <w:right w:val="none" w:sz="0" w:space="0" w:color="auto"/>
          </w:divBdr>
        </w:div>
        <w:div w:id="1830900161">
          <w:marLeft w:val="480"/>
          <w:marRight w:val="0"/>
          <w:marTop w:val="0"/>
          <w:marBottom w:val="0"/>
          <w:divBdr>
            <w:top w:val="none" w:sz="0" w:space="0" w:color="auto"/>
            <w:left w:val="none" w:sz="0" w:space="0" w:color="auto"/>
            <w:bottom w:val="none" w:sz="0" w:space="0" w:color="auto"/>
            <w:right w:val="none" w:sz="0" w:space="0" w:color="auto"/>
          </w:divBdr>
        </w:div>
        <w:div w:id="1833910975">
          <w:marLeft w:val="480"/>
          <w:marRight w:val="0"/>
          <w:marTop w:val="0"/>
          <w:marBottom w:val="0"/>
          <w:divBdr>
            <w:top w:val="none" w:sz="0" w:space="0" w:color="auto"/>
            <w:left w:val="none" w:sz="0" w:space="0" w:color="auto"/>
            <w:bottom w:val="none" w:sz="0" w:space="0" w:color="auto"/>
            <w:right w:val="none" w:sz="0" w:space="0" w:color="auto"/>
          </w:divBdr>
        </w:div>
        <w:div w:id="1845431774">
          <w:marLeft w:val="480"/>
          <w:marRight w:val="0"/>
          <w:marTop w:val="0"/>
          <w:marBottom w:val="0"/>
          <w:divBdr>
            <w:top w:val="none" w:sz="0" w:space="0" w:color="auto"/>
            <w:left w:val="none" w:sz="0" w:space="0" w:color="auto"/>
            <w:bottom w:val="none" w:sz="0" w:space="0" w:color="auto"/>
            <w:right w:val="none" w:sz="0" w:space="0" w:color="auto"/>
          </w:divBdr>
        </w:div>
        <w:div w:id="1866674261">
          <w:marLeft w:val="480"/>
          <w:marRight w:val="0"/>
          <w:marTop w:val="0"/>
          <w:marBottom w:val="0"/>
          <w:divBdr>
            <w:top w:val="none" w:sz="0" w:space="0" w:color="auto"/>
            <w:left w:val="none" w:sz="0" w:space="0" w:color="auto"/>
            <w:bottom w:val="none" w:sz="0" w:space="0" w:color="auto"/>
            <w:right w:val="none" w:sz="0" w:space="0" w:color="auto"/>
          </w:divBdr>
        </w:div>
        <w:div w:id="1889609643">
          <w:marLeft w:val="480"/>
          <w:marRight w:val="0"/>
          <w:marTop w:val="0"/>
          <w:marBottom w:val="0"/>
          <w:divBdr>
            <w:top w:val="none" w:sz="0" w:space="0" w:color="auto"/>
            <w:left w:val="none" w:sz="0" w:space="0" w:color="auto"/>
            <w:bottom w:val="none" w:sz="0" w:space="0" w:color="auto"/>
            <w:right w:val="none" w:sz="0" w:space="0" w:color="auto"/>
          </w:divBdr>
        </w:div>
        <w:div w:id="1901549054">
          <w:marLeft w:val="480"/>
          <w:marRight w:val="0"/>
          <w:marTop w:val="0"/>
          <w:marBottom w:val="0"/>
          <w:divBdr>
            <w:top w:val="none" w:sz="0" w:space="0" w:color="auto"/>
            <w:left w:val="none" w:sz="0" w:space="0" w:color="auto"/>
            <w:bottom w:val="none" w:sz="0" w:space="0" w:color="auto"/>
            <w:right w:val="none" w:sz="0" w:space="0" w:color="auto"/>
          </w:divBdr>
        </w:div>
        <w:div w:id="1911647470">
          <w:marLeft w:val="480"/>
          <w:marRight w:val="0"/>
          <w:marTop w:val="0"/>
          <w:marBottom w:val="0"/>
          <w:divBdr>
            <w:top w:val="none" w:sz="0" w:space="0" w:color="auto"/>
            <w:left w:val="none" w:sz="0" w:space="0" w:color="auto"/>
            <w:bottom w:val="none" w:sz="0" w:space="0" w:color="auto"/>
            <w:right w:val="none" w:sz="0" w:space="0" w:color="auto"/>
          </w:divBdr>
        </w:div>
        <w:div w:id="1934045207">
          <w:marLeft w:val="480"/>
          <w:marRight w:val="0"/>
          <w:marTop w:val="0"/>
          <w:marBottom w:val="0"/>
          <w:divBdr>
            <w:top w:val="none" w:sz="0" w:space="0" w:color="auto"/>
            <w:left w:val="none" w:sz="0" w:space="0" w:color="auto"/>
            <w:bottom w:val="none" w:sz="0" w:space="0" w:color="auto"/>
            <w:right w:val="none" w:sz="0" w:space="0" w:color="auto"/>
          </w:divBdr>
        </w:div>
        <w:div w:id="2041932121">
          <w:marLeft w:val="480"/>
          <w:marRight w:val="0"/>
          <w:marTop w:val="0"/>
          <w:marBottom w:val="0"/>
          <w:divBdr>
            <w:top w:val="none" w:sz="0" w:space="0" w:color="auto"/>
            <w:left w:val="none" w:sz="0" w:space="0" w:color="auto"/>
            <w:bottom w:val="none" w:sz="0" w:space="0" w:color="auto"/>
            <w:right w:val="none" w:sz="0" w:space="0" w:color="auto"/>
          </w:divBdr>
        </w:div>
        <w:div w:id="2045207136">
          <w:marLeft w:val="480"/>
          <w:marRight w:val="0"/>
          <w:marTop w:val="0"/>
          <w:marBottom w:val="0"/>
          <w:divBdr>
            <w:top w:val="none" w:sz="0" w:space="0" w:color="auto"/>
            <w:left w:val="none" w:sz="0" w:space="0" w:color="auto"/>
            <w:bottom w:val="none" w:sz="0" w:space="0" w:color="auto"/>
            <w:right w:val="none" w:sz="0" w:space="0" w:color="auto"/>
          </w:divBdr>
        </w:div>
        <w:div w:id="2131394147">
          <w:marLeft w:val="480"/>
          <w:marRight w:val="0"/>
          <w:marTop w:val="0"/>
          <w:marBottom w:val="0"/>
          <w:divBdr>
            <w:top w:val="none" w:sz="0" w:space="0" w:color="auto"/>
            <w:left w:val="none" w:sz="0" w:space="0" w:color="auto"/>
            <w:bottom w:val="none" w:sz="0" w:space="0" w:color="auto"/>
            <w:right w:val="none" w:sz="0" w:space="0" w:color="auto"/>
          </w:divBdr>
        </w:div>
      </w:divsChild>
    </w:div>
    <w:div w:id="1761901305">
      <w:bodyDiv w:val="1"/>
      <w:marLeft w:val="0"/>
      <w:marRight w:val="0"/>
      <w:marTop w:val="0"/>
      <w:marBottom w:val="0"/>
      <w:divBdr>
        <w:top w:val="none" w:sz="0" w:space="0" w:color="auto"/>
        <w:left w:val="none" w:sz="0" w:space="0" w:color="auto"/>
        <w:bottom w:val="none" w:sz="0" w:space="0" w:color="auto"/>
        <w:right w:val="none" w:sz="0" w:space="0" w:color="auto"/>
      </w:divBdr>
      <w:divsChild>
        <w:div w:id="80764921">
          <w:marLeft w:val="480"/>
          <w:marRight w:val="0"/>
          <w:marTop w:val="0"/>
          <w:marBottom w:val="0"/>
          <w:divBdr>
            <w:top w:val="none" w:sz="0" w:space="0" w:color="auto"/>
            <w:left w:val="none" w:sz="0" w:space="0" w:color="auto"/>
            <w:bottom w:val="none" w:sz="0" w:space="0" w:color="auto"/>
            <w:right w:val="none" w:sz="0" w:space="0" w:color="auto"/>
          </w:divBdr>
        </w:div>
        <w:div w:id="107896332">
          <w:marLeft w:val="480"/>
          <w:marRight w:val="0"/>
          <w:marTop w:val="0"/>
          <w:marBottom w:val="0"/>
          <w:divBdr>
            <w:top w:val="none" w:sz="0" w:space="0" w:color="auto"/>
            <w:left w:val="none" w:sz="0" w:space="0" w:color="auto"/>
            <w:bottom w:val="none" w:sz="0" w:space="0" w:color="auto"/>
            <w:right w:val="none" w:sz="0" w:space="0" w:color="auto"/>
          </w:divBdr>
        </w:div>
        <w:div w:id="142822216">
          <w:marLeft w:val="480"/>
          <w:marRight w:val="0"/>
          <w:marTop w:val="0"/>
          <w:marBottom w:val="0"/>
          <w:divBdr>
            <w:top w:val="none" w:sz="0" w:space="0" w:color="auto"/>
            <w:left w:val="none" w:sz="0" w:space="0" w:color="auto"/>
            <w:bottom w:val="none" w:sz="0" w:space="0" w:color="auto"/>
            <w:right w:val="none" w:sz="0" w:space="0" w:color="auto"/>
          </w:divBdr>
        </w:div>
        <w:div w:id="163059684">
          <w:marLeft w:val="480"/>
          <w:marRight w:val="0"/>
          <w:marTop w:val="0"/>
          <w:marBottom w:val="0"/>
          <w:divBdr>
            <w:top w:val="none" w:sz="0" w:space="0" w:color="auto"/>
            <w:left w:val="none" w:sz="0" w:space="0" w:color="auto"/>
            <w:bottom w:val="none" w:sz="0" w:space="0" w:color="auto"/>
            <w:right w:val="none" w:sz="0" w:space="0" w:color="auto"/>
          </w:divBdr>
        </w:div>
        <w:div w:id="197090023">
          <w:marLeft w:val="480"/>
          <w:marRight w:val="0"/>
          <w:marTop w:val="0"/>
          <w:marBottom w:val="0"/>
          <w:divBdr>
            <w:top w:val="none" w:sz="0" w:space="0" w:color="auto"/>
            <w:left w:val="none" w:sz="0" w:space="0" w:color="auto"/>
            <w:bottom w:val="none" w:sz="0" w:space="0" w:color="auto"/>
            <w:right w:val="none" w:sz="0" w:space="0" w:color="auto"/>
          </w:divBdr>
        </w:div>
        <w:div w:id="228658252">
          <w:marLeft w:val="480"/>
          <w:marRight w:val="0"/>
          <w:marTop w:val="0"/>
          <w:marBottom w:val="0"/>
          <w:divBdr>
            <w:top w:val="none" w:sz="0" w:space="0" w:color="auto"/>
            <w:left w:val="none" w:sz="0" w:space="0" w:color="auto"/>
            <w:bottom w:val="none" w:sz="0" w:space="0" w:color="auto"/>
            <w:right w:val="none" w:sz="0" w:space="0" w:color="auto"/>
          </w:divBdr>
        </w:div>
        <w:div w:id="244726971">
          <w:marLeft w:val="480"/>
          <w:marRight w:val="0"/>
          <w:marTop w:val="0"/>
          <w:marBottom w:val="0"/>
          <w:divBdr>
            <w:top w:val="none" w:sz="0" w:space="0" w:color="auto"/>
            <w:left w:val="none" w:sz="0" w:space="0" w:color="auto"/>
            <w:bottom w:val="none" w:sz="0" w:space="0" w:color="auto"/>
            <w:right w:val="none" w:sz="0" w:space="0" w:color="auto"/>
          </w:divBdr>
        </w:div>
        <w:div w:id="325479355">
          <w:marLeft w:val="480"/>
          <w:marRight w:val="0"/>
          <w:marTop w:val="0"/>
          <w:marBottom w:val="0"/>
          <w:divBdr>
            <w:top w:val="none" w:sz="0" w:space="0" w:color="auto"/>
            <w:left w:val="none" w:sz="0" w:space="0" w:color="auto"/>
            <w:bottom w:val="none" w:sz="0" w:space="0" w:color="auto"/>
            <w:right w:val="none" w:sz="0" w:space="0" w:color="auto"/>
          </w:divBdr>
        </w:div>
        <w:div w:id="326596529">
          <w:marLeft w:val="480"/>
          <w:marRight w:val="0"/>
          <w:marTop w:val="0"/>
          <w:marBottom w:val="0"/>
          <w:divBdr>
            <w:top w:val="none" w:sz="0" w:space="0" w:color="auto"/>
            <w:left w:val="none" w:sz="0" w:space="0" w:color="auto"/>
            <w:bottom w:val="none" w:sz="0" w:space="0" w:color="auto"/>
            <w:right w:val="none" w:sz="0" w:space="0" w:color="auto"/>
          </w:divBdr>
        </w:div>
        <w:div w:id="331492410">
          <w:marLeft w:val="480"/>
          <w:marRight w:val="0"/>
          <w:marTop w:val="0"/>
          <w:marBottom w:val="0"/>
          <w:divBdr>
            <w:top w:val="none" w:sz="0" w:space="0" w:color="auto"/>
            <w:left w:val="none" w:sz="0" w:space="0" w:color="auto"/>
            <w:bottom w:val="none" w:sz="0" w:space="0" w:color="auto"/>
            <w:right w:val="none" w:sz="0" w:space="0" w:color="auto"/>
          </w:divBdr>
        </w:div>
        <w:div w:id="342318852">
          <w:marLeft w:val="480"/>
          <w:marRight w:val="0"/>
          <w:marTop w:val="0"/>
          <w:marBottom w:val="0"/>
          <w:divBdr>
            <w:top w:val="none" w:sz="0" w:space="0" w:color="auto"/>
            <w:left w:val="none" w:sz="0" w:space="0" w:color="auto"/>
            <w:bottom w:val="none" w:sz="0" w:space="0" w:color="auto"/>
            <w:right w:val="none" w:sz="0" w:space="0" w:color="auto"/>
          </w:divBdr>
        </w:div>
        <w:div w:id="343017848">
          <w:marLeft w:val="480"/>
          <w:marRight w:val="0"/>
          <w:marTop w:val="0"/>
          <w:marBottom w:val="0"/>
          <w:divBdr>
            <w:top w:val="none" w:sz="0" w:space="0" w:color="auto"/>
            <w:left w:val="none" w:sz="0" w:space="0" w:color="auto"/>
            <w:bottom w:val="none" w:sz="0" w:space="0" w:color="auto"/>
            <w:right w:val="none" w:sz="0" w:space="0" w:color="auto"/>
          </w:divBdr>
        </w:div>
        <w:div w:id="349457813">
          <w:marLeft w:val="480"/>
          <w:marRight w:val="0"/>
          <w:marTop w:val="0"/>
          <w:marBottom w:val="0"/>
          <w:divBdr>
            <w:top w:val="none" w:sz="0" w:space="0" w:color="auto"/>
            <w:left w:val="none" w:sz="0" w:space="0" w:color="auto"/>
            <w:bottom w:val="none" w:sz="0" w:space="0" w:color="auto"/>
            <w:right w:val="none" w:sz="0" w:space="0" w:color="auto"/>
          </w:divBdr>
        </w:div>
        <w:div w:id="419982267">
          <w:marLeft w:val="480"/>
          <w:marRight w:val="0"/>
          <w:marTop w:val="0"/>
          <w:marBottom w:val="0"/>
          <w:divBdr>
            <w:top w:val="none" w:sz="0" w:space="0" w:color="auto"/>
            <w:left w:val="none" w:sz="0" w:space="0" w:color="auto"/>
            <w:bottom w:val="none" w:sz="0" w:space="0" w:color="auto"/>
            <w:right w:val="none" w:sz="0" w:space="0" w:color="auto"/>
          </w:divBdr>
        </w:div>
        <w:div w:id="439374017">
          <w:marLeft w:val="480"/>
          <w:marRight w:val="0"/>
          <w:marTop w:val="0"/>
          <w:marBottom w:val="0"/>
          <w:divBdr>
            <w:top w:val="none" w:sz="0" w:space="0" w:color="auto"/>
            <w:left w:val="none" w:sz="0" w:space="0" w:color="auto"/>
            <w:bottom w:val="none" w:sz="0" w:space="0" w:color="auto"/>
            <w:right w:val="none" w:sz="0" w:space="0" w:color="auto"/>
          </w:divBdr>
        </w:div>
        <w:div w:id="459080527">
          <w:marLeft w:val="480"/>
          <w:marRight w:val="0"/>
          <w:marTop w:val="0"/>
          <w:marBottom w:val="0"/>
          <w:divBdr>
            <w:top w:val="none" w:sz="0" w:space="0" w:color="auto"/>
            <w:left w:val="none" w:sz="0" w:space="0" w:color="auto"/>
            <w:bottom w:val="none" w:sz="0" w:space="0" w:color="auto"/>
            <w:right w:val="none" w:sz="0" w:space="0" w:color="auto"/>
          </w:divBdr>
        </w:div>
        <w:div w:id="460849381">
          <w:marLeft w:val="480"/>
          <w:marRight w:val="0"/>
          <w:marTop w:val="0"/>
          <w:marBottom w:val="0"/>
          <w:divBdr>
            <w:top w:val="none" w:sz="0" w:space="0" w:color="auto"/>
            <w:left w:val="none" w:sz="0" w:space="0" w:color="auto"/>
            <w:bottom w:val="none" w:sz="0" w:space="0" w:color="auto"/>
            <w:right w:val="none" w:sz="0" w:space="0" w:color="auto"/>
          </w:divBdr>
        </w:div>
        <w:div w:id="476266035">
          <w:marLeft w:val="480"/>
          <w:marRight w:val="0"/>
          <w:marTop w:val="0"/>
          <w:marBottom w:val="0"/>
          <w:divBdr>
            <w:top w:val="none" w:sz="0" w:space="0" w:color="auto"/>
            <w:left w:val="none" w:sz="0" w:space="0" w:color="auto"/>
            <w:bottom w:val="none" w:sz="0" w:space="0" w:color="auto"/>
            <w:right w:val="none" w:sz="0" w:space="0" w:color="auto"/>
          </w:divBdr>
        </w:div>
        <w:div w:id="488525642">
          <w:marLeft w:val="480"/>
          <w:marRight w:val="0"/>
          <w:marTop w:val="0"/>
          <w:marBottom w:val="0"/>
          <w:divBdr>
            <w:top w:val="none" w:sz="0" w:space="0" w:color="auto"/>
            <w:left w:val="none" w:sz="0" w:space="0" w:color="auto"/>
            <w:bottom w:val="none" w:sz="0" w:space="0" w:color="auto"/>
            <w:right w:val="none" w:sz="0" w:space="0" w:color="auto"/>
          </w:divBdr>
        </w:div>
        <w:div w:id="498618566">
          <w:marLeft w:val="480"/>
          <w:marRight w:val="0"/>
          <w:marTop w:val="0"/>
          <w:marBottom w:val="0"/>
          <w:divBdr>
            <w:top w:val="none" w:sz="0" w:space="0" w:color="auto"/>
            <w:left w:val="none" w:sz="0" w:space="0" w:color="auto"/>
            <w:bottom w:val="none" w:sz="0" w:space="0" w:color="auto"/>
            <w:right w:val="none" w:sz="0" w:space="0" w:color="auto"/>
          </w:divBdr>
        </w:div>
        <w:div w:id="520977710">
          <w:marLeft w:val="480"/>
          <w:marRight w:val="0"/>
          <w:marTop w:val="0"/>
          <w:marBottom w:val="0"/>
          <w:divBdr>
            <w:top w:val="none" w:sz="0" w:space="0" w:color="auto"/>
            <w:left w:val="none" w:sz="0" w:space="0" w:color="auto"/>
            <w:bottom w:val="none" w:sz="0" w:space="0" w:color="auto"/>
            <w:right w:val="none" w:sz="0" w:space="0" w:color="auto"/>
          </w:divBdr>
        </w:div>
        <w:div w:id="553279022">
          <w:marLeft w:val="480"/>
          <w:marRight w:val="0"/>
          <w:marTop w:val="0"/>
          <w:marBottom w:val="0"/>
          <w:divBdr>
            <w:top w:val="none" w:sz="0" w:space="0" w:color="auto"/>
            <w:left w:val="none" w:sz="0" w:space="0" w:color="auto"/>
            <w:bottom w:val="none" w:sz="0" w:space="0" w:color="auto"/>
            <w:right w:val="none" w:sz="0" w:space="0" w:color="auto"/>
          </w:divBdr>
        </w:div>
        <w:div w:id="762069427">
          <w:marLeft w:val="480"/>
          <w:marRight w:val="0"/>
          <w:marTop w:val="0"/>
          <w:marBottom w:val="0"/>
          <w:divBdr>
            <w:top w:val="none" w:sz="0" w:space="0" w:color="auto"/>
            <w:left w:val="none" w:sz="0" w:space="0" w:color="auto"/>
            <w:bottom w:val="none" w:sz="0" w:space="0" w:color="auto"/>
            <w:right w:val="none" w:sz="0" w:space="0" w:color="auto"/>
          </w:divBdr>
        </w:div>
        <w:div w:id="762335525">
          <w:marLeft w:val="480"/>
          <w:marRight w:val="0"/>
          <w:marTop w:val="0"/>
          <w:marBottom w:val="0"/>
          <w:divBdr>
            <w:top w:val="none" w:sz="0" w:space="0" w:color="auto"/>
            <w:left w:val="none" w:sz="0" w:space="0" w:color="auto"/>
            <w:bottom w:val="none" w:sz="0" w:space="0" w:color="auto"/>
            <w:right w:val="none" w:sz="0" w:space="0" w:color="auto"/>
          </w:divBdr>
        </w:div>
        <w:div w:id="826558618">
          <w:marLeft w:val="480"/>
          <w:marRight w:val="0"/>
          <w:marTop w:val="0"/>
          <w:marBottom w:val="0"/>
          <w:divBdr>
            <w:top w:val="none" w:sz="0" w:space="0" w:color="auto"/>
            <w:left w:val="none" w:sz="0" w:space="0" w:color="auto"/>
            <w:bottom w:val="none" w:sz="0" w:space="0" w:color="auto"/>
            <w:right w:val="none" w:sz="0" w:space="0" w:color="auto"/>
          </w:divBdr>
        </w:div>
        <w:div w:id="830870777">
          <w:marLeft w:val="480"/>
          <w:marRight w:val="0"/>
          <w:marTop w:val="0"/>
          <w:marBottom w:val="0"/>
          <w:divBdr>
            <w:top w:val="none" w:sz="0" w:space="0" w:color="auto"/>
            <w:left w:val="none" w:sz="0" w:space="0" w:color="auto"/>
            <w:bottom w:val="none" w:sz="0" w:space="0" w:color="auto"/>
            <w:right w:val="none" w:sz="0" w:space="0" w:color="auto"/>
          </w:divBdr>
        </w:div>
        <w:div w:id="872888397">
          <w:marLeft w:val="480"/>
          <w:marRight w:val="0"/>
          <w:marTop w:val="0"/>
          <w:marBottom w:val="0"/>
          <w:divBdr>
            <w:top w:val="none" w:sz="0" w:space="0" w:color="auto"/>
            <w:left w:val="none" w:sz="0" w:space="0" w:color="auto"/>
            <w:bottom w:val="none" w:sz="0" w:space="0" w:color="auto"/>
            <w:right w:val="none" w:sz="0" w:space="0" w:color="auto"/>
          </w:divBdr>
        </w:div>
        <w:div w:id="877817581">
          <w:marLeft w:val="480"/>
          <w:marRight w:val="0"/>
          <w:marTop w:val="0"/>
          <w:marBottom w:val="0"/>
          <w:divBdr>
            <w:top w:val="none" w:sz="0" w:space="0" w:color="auto"/>
            <w:left w:val="none" w:sz="0" w:space="0" w:color="auto"/>
            <w:bottom w:val="none" w:sz="0" w:space="0" w:color="auto"/>
            <w:right w:val="none" w:sz="0" w:space="0" w:color="auto"/>
          </w:divBdr>
        </w:div>
        <w:div w:id="886526944">
          <w:marLeft w:val="480"/>
          <w:marRight w:val="0"/>
          <w:marTop w:val="0"/>
          <w:marBottom w:val="0"/>
          <w:divBdr>
            <w:top w:val="none" w:sz="0" w:space="0" w:color="auto"/>
            <w:left w:val="none" w:sz="0" w:space="0" w:color="auto"/>
            <w:bottom w:val="none" w:sz="0" w:space="0" w:color="auto"/>
            <w:right w:val="none" w:sz="0" w:space="0" w:color="auto"/>
          </w:divBdr>
        </w:div>
        <w:div w:id="899100085">
          <w:marLeft w:val="480"/>
          <w:marRight w:val="0"/>
          <w:marTop w:val="0"/>
          <w:marBottom w:val="0"/>
          <w:divBdr>
            <w:top w:val="none" w:sz="0" w:space="0" w:color="auto"/>
            <w:left w:val="none" w:sz="0" w:space="0" w:color="auto"/>
            <w:bottom w:val="none" w:sz="0" w:space="0" w:color="auto"/>
            <w:right w:val="none" w:sz="0" w:space="0" w:color="auto"/>
          </w:divBdr>
        </w:div>
        <w:div w:id="909198555">
          <w:marLeft w:val="480"/>
          <w:marRight w:val="0"/>
          <w:marTop w:val="0"/>
          <w:marBottom w:val="0"/>
          <w:divBdr>
            <w:top w:val="none" w:sz="0" w:space="0" w:color="auto"/>
            <w:left w:val="none" w:sz="0" w:space="0" w:color="auto"/>
            <w:bottom w:val="none" w:sz="0" w:space="0" w:color="auto"/>
            <w:right w:val="none" w:sz="0" w:space="0" w:color="auto"/>
          </w:divBdr>
        </w:div>
        <w:div w:id="920455876">
          <w:marLeft w:val="480"/>
          <w:marRight w:val="0"/>
          <w:marTop w:val="0"/>
          <w:marBottom w:val="0"/>
          <w:divBdr>
            <w:top w:val="none" w:sz="0" w:space="0" w:color="auto"/>
            <w:left w:val="none" w:sz="0" w:space="0" w:color="auto"/>
            <w:bottom w:val="none" w:sz="0" w:space="0" w:color="auto"/>
            <w:right w:val="none" w:sz="0" w:space="0" w:color="auto"/>
          </w:divBdr>
        </w:div>
        <w:div w:id="930158132">
          <w:marLeft w:val="480"/>
          <w:marRight w:val="0"/>
          <w:marTop w:val="0"/>
          <w:marBottom w:val="0"/>
          <w:divBdr>
            <w:top w:val="none" w:sz="0" w:space="0" w:color="auto"/>
            <w:left w:val="none" w:sz="0" w:space="0" w:color="auto"/>
            <w:bottom w:val="none" w:sz="0" w:space="0" w:color="auto"/>
            <w:right w:val="none" w:sz="0" w:space="0" w:color="auto"/>
          </w:divBdr>
        </w:div>
        <w:div w:id="943265420">
          <w:marLeft w:val="480"/>
          <w:marRight w:val="0"/>
          <w:marTop w:val="0"/>
          <w:marBottom w:val="0"/>
          <w:divBdr>
            <w:top w:val="none" w:sz="0" w:space="0" w:color="auto"/>
            <w:left w:val="none" w:sz="0" w:space="0" w:color="auto"/>
            <w:bottom w:val="none" w:sz="0" w:space="0" w:color="auto"/>
            <w:right w:val="none" w:sz="0" w:space="0" w:color="auto"/>
          </w:divBdr>
        </w:div>
        <w:div w:id="949630149">
          <w:marLeft w:val="480"/>
          <w:marRight w:val="0"/>
          <w:marTop w:val="0"/>
          <w:marBottom w:val="0"/>
          <w:divBdr>
            <w:top w:val="none" w:sz="0" w:space="0" w:color="auto"/>
            <w:left w:val="none" w:sz="0" w:space="0" w:color="auto"/>
            <w:bottom w:val="none" w:sz="0" w:space="0" w:color="auto"/>
            <w:right w:val="none" w:sz="0" w:space="0" w:color="auto"/>
          </w:divBdr>
        </w:div>
        <w:div w:id="1030767949">
          <w:marLeft w:val="480"/>
          <w:marRight w:val="0"/>
          <w:marTop w:val="0"/>
          <w:marBottom w:val="0"/>
          <w:divBdr>
            <w:top w:val="none" w:sz="0" w:space="0" w:color="auto"/>
            <w:left w:val="none" w:sz="0" w:space="0" w:color="auto"/>
            <w:bottom w:val="none" w:sz="0" w:space="0" w:color="auto"/>
            <w:right w:val="none" w:sz="0" w:space="0" w:color="auto"/>
          </w:divBdr>
        </w:div>
        <w:div w:id="1040521353">
          <w:marLeft w:val="480"/>
          <w:marRight w:val="0"/>
          <w:marTop w:val="0"/>
          <w:marBottom w:val="0"/>
          <w:divBdr>
            <w:top w:val="none" w:sz="0" w:space="0" w:color="auto"/>
            <w:left w:val="none" w:sz="0" w:space="0" w:color="auto"/>
            <w:bottom w:val="none" w:sz="0" w:space="0" w:color="auto"/>
            <w:right w:val="none" w:sz="0" w:space="0" w:color="auto"/>
          </w:divBdr>
        </w:div>
        <w:div w:id="1049919142">
          <w:marLeft w:val="480"/>
          <w:marRight w:val="0"/>
          <w:marTop w:val="0"/>
          <w:marBottom w:val="0"/>
          <w:divBdr>
            <w:top w:val="none" w:sz="0" w:space="0" w:color="auto"/>
            <w:left w:val="none" w:sz="0" w:space="0" w:color="auto"/>
            <w:bottom w:val="none" w:sz="0" w:space="0" w:color="auto"/>
            <w:right w:val="none" w:sz="0" w:space="0" w:color="auto"/>
          </w:divBdr>
        </w:div>
        <w:div w:id="1060977112">
          <w:marLeft w:val="480"/>
          <w:marRight w:val="0"/>
          <w:marTop w:val="0"/>
          <w:marBottom w:val="0"/>
          <w:divBdr>
            <w:top w:val="none" w:sz="0" w:space="0" w:color="auto"/>
            <w:left w:val="none" w:sz="0" w:space="0" w:color="auto"/>
            <w:bottom w:val="none" w:sz="0" w:space="0" w:color="auto"/>
            <w:right w:val="none" w:sz="0" w:space="0" w:color="auto"/>
          </w:divBdr>
        </w:div>
        <w:div w:id="1091008173">
          <w:marLeft w:val="480"/>
          <w:marRight w:val="0"/>
          <w:marTop w:val="0"/>
          <w:marBottom w:val="0"/>
          <w:divBdr>
            <w:top w:val="none" w:sz="0" w:space="0" w:color="auto"/>
            <w:left w:val="none" w:sz="0" w:space="0" w:color="auto"/>
            <w:bottom w:val="none" w:sz="0" w:space="0" w:color="auto"/>
            <w:right w:val="none" w:sz="0" w:space="0" w:color="auto"/>
          </w:divBdr>
        </w:div>
        <w:div w:id="1108692887">
          <w:marLeft w:val="480"/>
          <w:marRight w:val="0"/>
          <w:marTop w:val="0"/>
          <w:marBottom w:val="0"/>
          <w:divBdr>
            <w:top w:val="none" w:sz="0" w:space="0" w:color="auto"/>
            <w:left w:val="none" w:sz="0" w:space="0" w:color="auto"/>
            <w:bottom w:val="none" w:sz="0" w:space="0" w:color="auto"/>
            <w:right w:val="none" w:sz="0" w:space="0" w:color="auto"/>
          </w:divBdr>
        </w:div>
        <w:div w:id="1108815934">
          <w:marLeft w:val="480"/>
          <w:marRight w:val="0"/>
          <w:marTop w:val="0"/>
          <w:marBottom w:val="0"/>
          <w:divBdr>
            <w:top w:val="none" w:sz="0" w:space="0" w:color="auto"/>
            <w:left w:val="none" w:sz="0" w:space="0" w:color="auto"/>
            <w:bottom w:val="none" w:sz="0" w:space="0" w:color="auto"/>
            <w:right w:val="none" w:sz="0" w:space="0" w:color="auto"/>
          </w:divBdr>
        </w:div>
        <w:div w:id="1149521868">
          <w:marLeft w:val="480"/>
          <w:marRight w:val="0"/>
          <w:marTop w:val="0"/>
          <w:marBottom w:val="0"/>
          <w:divBdr>
            <w:top w:val="none" w:sz="0" w:space="0" w:color="auto"/>
            <w:left w:val="none" w:sz="0" w:space="0" w:color="auto"/>
            <w:bottom w:val="none" w:sz="0" w:space="0" w:color="auto"/>
            <w:right w:val="none" w:sz="0" w:space="0" w:color="auto"/>
          </w:divBdr>
        </w:div>
        <w:div w:id="1180312771">
          <w:marLeft w:val="480"/>
          <w:marRight w:val="0"/>
          <w:marTop w:val="0"/>
          <w:marBottom w:val="0"/>
          <w:divBdr>
            <w:top w:val="none" w:sz="0" w:space="0" w:color="auto"/>
            <w:left w:val="none" w:sz="0" w:space="0" w:color="auto"/>
            <w:bottom w:val="none" w:sz="0" w:space="0" w:color="auto"/>
            <w:right w:val="none" w:sz="0" w:space="0" w:color="auto"/>
          </w:divBdr>
        </w:div>
        <w:div w:id="1187788772">
          <w:marLeft w:val="480"/>
          <w:marRight w:val="0"/>
          <w:marTop w:val="0"/>
          <w:marBottom w:val="0"/>
          <w:divBdr>
            <w:top w:val="none" w:sz="0" w:space="0" w:color="auto"/>
            <w:left w:val="none" w:sz="0" w:space="0" w:color="auto"/>
            <w:bottom w:val="none" w:sz="0" w:space="0" w:color="auto"/>
            <w:right w:val="none" w:sz="0" w:space="0" w:color="auto"/>
          </w:divBdr>
        </w:div>
        <w:div w:id="1205946238">
          <w:marLeft w:val="480"/>
          <w:marRight w:val="0"/>
          <w:marTop w:val="0"/>
          <w:marBottom w:val="0"/>
          <w:divBdr>
            <w:top w:val="none" w:sz="0" w:space="0" w:color="auto"/>
            <w:left w:val="none" w:sz="0" w:space="0" w:color="auto"/>
            <w:bottom w:val="none" w:sz="0" w:space="0" w:color="auto"/>
            <w:right w:val="none" w:sz="0" w:space="0" w:color="auto"/>
          </w:divBdr>
        </w:div>
        <w:div w:id="1275790690">
          <w:marLeft w:val="480"/>
          <w:marRight w:val="0"/>
          <w:marTop w:val="0"/>
          <w:marBottom w:val="0"/>
          <w:divBdr>
            <w:top w:val="none" w:sz="0" w:space="0" w:color="auto"/>
            <w:left w:val="none" w:sz="0" w:space="0" w:color="auto"/>
            <w:bottom w:val="none" w:sz="0" w:space="0" w:color="auto"/>
            <w:right w:val="none" w:sz="0" w:space="0" w:color="auto"/>
          </w:divBdr>
        </w:div>
        <w:div w:id="1319457907">
          <w:marLeft w:val="480"/>
          <w:marRight w:val="0"/>
          <w:marTop w:val="0"/>
          <w:marBottom w:val="0"/>
          <w:divBdr>
            <w:top w:val="none" w:sz="0" w:space="0" w:color="auto"/>
            <w:left w:val="none" w:sz="0" w:space="0" w:color="auto"/>
            <w:bottom w:val="none" w:sz="0" w:space="0" w:color="auto"/>
            <w:right w:val="none" w:sz="0" w:space="0" w:color="auto"/>
          </w:divBdr>
        </w:div>
        <w:div w:id="1325009876">
          <w:marLeft w:val="480"/>
          <w:marRight w:val="0"/>
          <w:marTop w:val="0"/>
          <w:marBottom w:val="0"/>
          <w:divBdr>
            <w:top w:val="none" w:sz="0" w:space="0" w:color="auto"/>
            <w:left w:val="none" w:sz="0" w:space="0" w:color="auto"/>
            <w:bottom w:val="none" w:sz="0" w:space="0" w:color="auto"/>
            <w:right w:val="none" w:sz="0" w:space="0" w:color="auto"/>
          </w:divBdr>
        </w:div>
        <w:div w:id="1332366283">
          <w:marLeft w:val="480"/>
          <w:marRight w:val="0"/>
          <w:marTop w:val="0"/>
          <w:marBottom w:val="0"/>
          <w:divBdr>
            <w:top w:val="none" w:sz="0" w:space="0" w:color="auto"/>
            <w:left w:val="none" w:sz="0" w:space="0" w:color="auto"/>
            <w:bottom w:val="none" w:sz="0" w:space="0" w:color="auto"/>
            <w:right w:val="none" w:sz="0" w:space="0" w:color="auto"/>
          </w:divBdr>
        </w:div>
        <w:div w:id="1339965291">
          <w:marLeft w:val="480"/>
          <w:marRight w:val="0"/>
          <w:marTop w:val="0"/>
          <w:marBottom w:val="0"/>
          <w:divBdr>
            <w:top w:val="none" w:sz="0" w:space="0" w:color="auto"/>
            <w:left w:val="none" w:sz="0" w:space="0" w:color="auto"/>
            <w:bottom w:val="none" w:sz="0" w:space="0" w:color="auto"/>
            <w:right w:val="none" w:sz="0" w:space="0" w:color="auto"/>
          </w:divBdr>
        </w:div>
        <w:div w:id="1366179164">
          <w:marLeft w:val="480"/>
          <w:marRight w:val="0"/>
          <w:marTop w:val="0"/>
          <w:marBottom w:val="0"/>
          <w:divBdr>
            <w:top w:val="none" w:sz="0" w:space="0" w:color="auto"/>
            <w:left w:val="none" w:sz="0" w:space="0" w:color="auto"/>
            <w:bottom w:val="none" w:sz="0" w:space="0" w:color="auto"/>
            <w:right w:val="none" w:sz="0" w:space="0" w:color="auto"/>
          </w:divBdr>
        </w:div>
        <w:div w:id="1374115351">
          <w:marLeft w:val="480"/>
          <w:marRight w:val="0"/>
          <w:marTop w:val="0"/>
          <w:marBottom w:val="0"/>
          <w:divBdr>
            <w:top w:val="none" w:sz="0" w:space="0" w:color="auto"/>
            <w:left w:val="none" w:sz="0" w:space="0" w:color="auto"/>
            <w:bottom w:val="none" w:sz="0" w:space="0" w:color="auto"/>
            <w:right w:val="none" w:sz="0" w:space="0" w:color="auto"/>
          </w:divBdr>
        </w:div>
        <w:div w:id="1417940647">
          <w:marLeft w:val="480"/>
          <w:marRight w:val="0"/>
          <w:marTop w:val="0"/>
          <w:marBottom w:val="0"/>
          <w:divBdr>
            <w:top w:val="none" w:sz="0" w:space="0" w:color="auto"/>
            <w:left w:val="none" w:sz="0" w:space="0" w:color="auto"/>
            <w:bottom w:val="none" w:sz="0" w:space="0" w:color="auto"/>
            <w:right w:val="none" w:sz="0" w:space="0" w:color="auto"/>
          </w:divBdr>
        </w:div>
        <w:div w:id="1442410005">
          <w:marLeft w:val="480"/>
          <w:marRight w:val="0"/>
          <w:marTop w:val="0"/>
          <w:marBottom w:val="0"/>
          <w:divBdr>
            <w:top w:val="none" w:sz="0" w:space="0" w:color="auto"/>
            <w:left w:val="none" w:sz="0" w:space="0" w:color="auto"/>
            <w:bottom w:val="none" w:sz="0" w:space="0" w:color="auto"/>
            <w:right w:val="none" w:sz="0" w:space="0" w:color="auto"/>
          </w:divBdr>
        </w:div>
        <w:div w:id="1481926670">
          <w:marLeft w:val="480"/>
          <w:marRight w:val="0"/>
          <w:marTop w:val="0"/>
          <w:marBottom w:val="0"/>
          <w:divBdr>
            <w:top w:val="none" w:sz="0" w:space="0" w:color="auto"/>
            <w:left w:val="none" w:sz="0" w:space="0" w:color="auto"/>
            <w:bottom w:val="none" w:sz="0" w:space="0" w:color="auto"/>
            <w:right w:val="none" w:sz="0" w:space="0" w:color="auto"/>
          </w:divBdr>
        </w:div>
        <w:div w:id="1539003306">
          <w:marLeft w:val="480"/>
          <w:marRight w:val="0"/>
          <w:marTop w:val="0"/>
          <w:marBottom w:val="0"/>
          <w:divBdr>
            <w:top w:val="none" w:sz="0" w:space="0" w:color="auto"/>
            <w:left w:val="none" w:sz="0" w:space="0" w:color="auto"/>
            <w:bottom w:val="none" w:sz="0" w:space="0" w:color="auto"/>
            <w:right w:val="none" w:sz="0" w:space="0" w:color="auto"/>
          </w:divBdr>
        </w:div>
        <w:div w:id="1553347741">
          <w:marLeft w:val="480"/>
          <w:marRight w:val="0"/>
          <w:marTop w:val="0"/>
          <w:marBottom w:val="0"/>
          <w:divBdr>
            <w:top w:val="none" w:sz="0" w:space="0" w:color="auto"/>
            <w:left w:val="none" w:sz="0" w:space="0" w:color="auto"/>
            <w:bottom w:val="none" w:sz="0" w:space="0" w:color="auto"/>
            <w:right w:val="none" w:sz="0" w:space="0" w:color="auto"/>
          </w:divBdr>
        </w:div>
        <w:div w:id="1560628544">
          <w:marLeft w:val="480"/>
          <w:marRight w:val="0"/>
          <w:marTop w:val="0"/>
          <w:marBottom w:val="0"/>
          <w:divBdr>
            <w:top w:val="none" w:sz="0" w:space="0" w:color="auto"/>
            <w:left w:val="none" w:sz="0" w:space="0" w:color="auto"/>
            <w:bottom w:val="none" w:sz="0" w:space="0" w:color="auto"/>
            <w:right w:val="none" w:sz="0" w:space="0" w:color="auto"/>
          </w:divBdr>
        </w:div>
        <w:div w:id="1588616301">
          <w:marLeft w:val="480"/>
          <w:marRight w:val="0"/>
          <w:marTop w:val="0"/>
          <w:marBottom w:val="0"/>
          <w:divBdr>
            <w:top w:val="none" w:sz="0" w:space="0" w:color="auto"/>
            <w:left w:val="none" w:sz="0" w:space="0" w:color="auto"/>
            <w:bottom w:val="none" w:sz="0" w:space="0" w:color="auto"/>
            <w:right w:val="none" w:sz="0" w:space="0" w:color="auto"/>
          </w:divBdr>
        </w:div>
        <w:div w:id="1590456746">
          <w:marLeft w:val="480"/>
          <w:marRight w:val="0"/>
          <w:marTop w:val="0"/>
          <w:marBottom w:val="0"/>
          <w:divBdr>
            <w:top w:val="none" w:sz="0" w:space="0" w:color="auto"/>
            <w:left w:val="none" w:sz="0" w:space="0" w:color="auto"/>
            <w:bottom w:val="none" w:sz="0" w:space="0" w:color="auto"/>
            <w:right w:val="none" w:sz="0" w:space="0" w:color="auto"/>
          </w:divBdr>
        </w:div>
        <w:div w:id="1612972115">
          <w:marLeft w:val="480"/>
          <w:marRight w:val="0"/>
          <w:marTop w:val="0"/>
          <w:marBottom w:val="0"/>
          <w:divBdr>
            <w:top w:val="none" w:sz="0" w:space="0" w:color="auto"/>
            <w:left w:val="none" w:sz="0" w:space="0" w:color="auto"/>
            <w:bottom w:val="none" w:sz="0" w:space="0" w:color="auto"/>
            <w:right w:val="none" w:sz="0" w:space="0" w:color="auto"/>
          </w:divBdr>
        </w:div>
        <w:div w:id="1615477717">
          <w:marLeft w:val="480"/>
          <w:marRight w:val="0"/>
          <w:marTop w:val="0"/>
          <w:marBottom w:val="0"/>
          <w:divBdr>
            <w:top w:val="none" w:sz="0" w:space="0" w:color="auto"/>
            <w:left w:val="none" w:sz="0" w:space="0" w:color="auto"/>
            <w:bottom w:val="none" w:sz="0" w:space="0" w:color="auto"/>
            <w:right w:val="none" w:sz="0" w:space="0" w:color="auto"/>
          </w:divBdr>
        </w:div>
        <w:div w:id="1677687711">
          <w:marLeft w:val="480"/>
          <w:marRight w:val="0"/>
          <w:marTop w:val="0"/>
          <w:marBottom w:val="0"/>
          <w:divBdr>
            <w:top w:val="none" w:sz="0" w:space="0" w:color="auto"/>
            <w:left w:val="none" w:sz="0" w:space="0" w:color="auto"/>
            <w:bottom w:val="none" w:sz="0" w:space="0" w:color="auto"/>
            <w:right w:val="none" w:sz="0" w:space="0" w:color="auto"/>
          </w:divBdr>
        </w:div>
        <w:div w:id="1682587454">
          <w:marLeft w:val="480"/>
          <w:marRight w:val="0"/>
          <w:marTop w:val="0"/>
          <w:marBottom w:val="0"/>
          <w:divBdr>
            <w:top w:val="none" w:sz="0" w:space="0" w:color="auto"/>
            <w:left w:val="none" w:sz="0" w:space="0" w:color="auto"/>
            <w:bottom w:val="none" w:sz="0" w:space="0" w:color="auto"/>
            <w:right w:val="none" w:sz="0" w:space="0" w:color="auto"/>
          </w:divBdr>
        </w:div>
        <w:div w:id="1725830110">
          <w:marLeft w:val="480"/>
          <w:marRight w:val="0"/>
          <w:marTop w:val="0"/>
          <w:marBottom w:val="0"/>
          <w:divBdr>
            <w:top w:val="none" w:sz="0" w:space="0" w:color="auto"/>
            <w:left w:val="none" w:sz="0" w:space="0" w:color="auto"/>
            <w:bottom w:val="none" w:sz="0" w:space="0" w:color="auto"/>
            <w:right w:val="none" w:sz="0" w:space="0" w:color="auto"/>
          </w:divBdr>
        </w:div>
        <w:div w:id="1746758353">
          <w:marLeft w:val="480"/>
          <w:marRight w:val="0"/>
          <w:marTop w:val="0"/>
          <w:marBottom w:val="0"/>
          <w:divBdr>
            <w:top w:val="none" w:sz="0" w:space="0" w:color="auto"/>
            <w:left w:val="none" w:sz="0" w:space="0" w:color="auto"/>
            <w:bottom w:val="none" w:sz="0" w:space="0" w:color="auto"/>
            <w:right w:val="none" w:sz="0" w:space="0" w:color="auto"/>
          </w:divBdr>
        </w:div>
        <w:div w:id="1753504923">
          <w:marLeft w:val="480"/>
          <w:marRight w:val="0"/>
          <w:marTop w:val="0"/>
          <w:marBottom w:val="0"/>
          <w:divBdr>
            <w:top w:val="none" w:sz="0" w:space="0" w:color="auto"/>
            <w:left w:val="none" w:sz="0" w:space="0" w:color="auto"/>
            <w:bottom w:val="none" w:sz="0" w:space="0" w:color="auto"/>
            <w:right w:val="none" w:sz="0" w:space="0" w:color="auto"/>
          </w:divBdr>
        </w:div>
        <w:div w:id="1758165280">
          <w:marLeft w:val="480"/>
          <w:marRight w:val="0"/>
          <w:marTop w:val="0"/>
          <w:marBottom w:val="0"/>
          <w:divBdr>
            <w:top w:val="none" w:sz="0" w:space="0" w:color="auto"/>
            <w:left w:val="none" w:sz="0" w:space="0" w:color="auto"/>
            <w:bottom w:val="none" w:sz="0" w:space="0" w:color="auto"/>
            <w:right w:val="none" w:sz="0" w:space="0" w:color="auto"/>
          </w:divBdr>
        </w:div>
        <w:div w:id="1769816201">
          <w:marLeft w:val="480"/>
          <w:marRight w:val="0"/>
          <w:marTop w:val="0"/>
          <w:marBottom w:val="0"/>
          <w:divBdr>
            <w:top w:val="none" w:sz="0" w:space="0" w:color="auto"/>
            <w:left w:val="none" w:sz="0" w:space="0" w:color="auto"/>
            <w:bottom w:val="none" w:sz="0" w:space="0" w:color="auto"/>
            <w:right w:val="none" w:sz="0" w:space="0" w:color="auto"/>
          </w:divBdr>
        </w:div>
        <w:div w:id="1776288813">
          <w:marLeft w:val="480"/>
          <w:marRight w:val="0"/>
          <w:marTop w:val="0"/>
          <w:marBottom w:val="0"/>
          <w:divBdr>
            <w:top w:val="none" w:sz="0" w:space="0" w:color="auto"/>
            <w:left w:val="none" w:sz="0" w:space="0" w:color="auto"/>
            <w:bottom w:val="none" w:sz="0" w:space="0" w:color="auto"/>
            <w:right w:val="none" w:sz="0" w:space="0" w:color="auto"/>
          </w:divBdr>
        </w:div>
        <w:div w:id="1791241591">
          <w:marLeft w:val="480"/>
          <w:marRight w:val="0"/>
          <w:marTop w:val="0"/>
          <w:marBottom w:val="0"/>
          <w:divBdr>
            <w:top w:val="none" w:sz="0" w:space="0" w:color="auto"/>
            <w:left w:val="none" w:sz="0" w:space="0" w:color="auto"/>
            <w:bottom w:val="none" w:sz="0" w:space="0" w:color="auto"/>
            <w:right w:val="none" w:sz="0" w:space="0" w:color="auto"/>
          </w:divBdr>
        </w:div>
        <w:div w:id="1830511571">
          <w:marLeft w:val="480"/>
          <w:marRight w:val="0"/>
          <w:marTop w:val="0"/>
          <w:marBottom w:val="0"/>
          <w:divBdr>
            <w:top w:val="none" w:sz="0" w:space="0" w:color="auto"/>
            <w:left w:val="none" w:sz="0" w:space="0" w:color="auto"/>
            <w:bottom w:val="none" w:sz="0" w:space="0" w:color="auto"/>
            <w:right w:val="none" w:sz="0" w:space="0" w:color="auto"/>
          </w:divBdr>
        </w:div>
        <w:div w:id="1855533908">
          <w:marLeft w:val="480"/>
          <w:marRight w:val="0"/>
          <w:marTop w:val="0"/>
          <w:marBottom w:val="0"/>
          <w:divBdr>
            <w:top w:val="none" w:sz="0" w:space="0" w:color="auto"/>
            <w:left w:val="none" w:sz="0" w:space="0" w:color="auto"/>
            <w:bottom w:val="none" w:sz="0" w:space="0" w:color="auto"/>
            <w:right w:val="none" w:sz="0" w:space="0" w:color="auto"/>
          </w:divBdr>
        </w:div>
        <w:div w:id="1865441701">
          <w:marLeft w:val="480"/>
          <w:marRight w:val="0"/>
          <w:marTop w:val="0"/>
          <w:marBottom w:val="0"/>
          <w:divBdr>
            <w:top w:val="none" w:sz="0" w:space="0" w:color="auto"/>
            <w:left w:val="none" w:sz="0" w:space="0" w:color="auto"/>
            <w:bottom w:val="none" w:sz="0" w:space="0" w:color="auto"/>
            <w:right w:val="none" w:sz="0" w:space="0" w:color="auto"/>
          </w:divBdr>
        </w:div>
        <w:div w:id="1904290348">
          <w:marLeft w:val="480"/>
          <w:marRight w:val="0"/>
          <w:marTop w:val="0"/>
          <w:marBottom w:val="0"/>
          <w:divBdr>
            <w:top w:val="none" w:sz="0" w:space="0" w:color="auto"/>
            <w:left w:val="none" w:sz="0" w:space="0" w:color="auto"/>
            <w:bottom w:val="none" w:sz="0" w:space="0" w:color="auto"/>
            <w:right w:val="none" w:sz="0" w:space="0" w:color="auto"/>
          </w:divBdr>
        </w:div>
        <w:div w:id="1913270065">
          <w:marLeft w:val="480"/>
          <w:marRight w:val="0"/>
          <w:marTop w:val="0"/>
          <w:marBottom w:val="0"/>
          <w:divBdr>
            <w:top w:val="none" w:sz="0" w:space="0" w:color="auto"/>
            <w:left w:val="none" w:sz="0" w:space="0" w:color="auto"/>
            <w:bottom w:val="none" w:sz="0" w:space="0" w:color="auto"/>
            <w:right w:val="none" w:sz="0" w:space="0" w:color="auto"/>
          </w:divBdr>
        </w:div>
        <w:div w:id="1998267300">
          <w:marLeft w:val="480"/>
          <w:marRight w:val="0"/>
          <w:marTop w:val="0"/>
          <w:marBottom w:val="0"/>
          <w:divBdr>
            <w:top w:val="none" w:sz="0" w:space="0" w:color="auto"/>
            <w:left w:val="none" w:sz="0" w:space="0" w:color="auto"/>
            <w:bottom w:val="none" w:sz="0" w:space="0" w:color="auto"/>
            <w:right w:val="none" w:sz="0" w:space="0" w:color="auto"/>
          </w:divBdr>
        </w:div>
        <w:div w:id="2003965678">
          <w:marLeft w:val="480"/>
          <w:marRight w:val="0"/>
          <w:marTop w:val="0"/>
          <w:marBottom w:val="0"/>
          <w:divBdr>
            <w:top w:val="none" w:sz="0" w:space="0" w:color="auto"/>
            <w:left w:val="none" w:sz="0" w:space="0" w:color="auto"/>
            <w:bottom w:val="none" w:sz="0" w:space="0" w:color="auto"/>
            <w:right w:val="none" w:sz="0" w:space="0" w:color="auto"/>
          </w:divBdr>
        </w:div>
        <w:div w:id="2017535105">
          <w:marLeft w:val="480"/>
          <w:marRight w:val="0"/>
          <w:marTop w:val="0"/>
          <w:marBottom w:val="0"/>
          <w:divBdr>
            <w:top w:val="none" w:sz="0" w:space="0" w:color="auto"/>
            <w:left w:val="none" w:sz="0" w:space="0" w:color="auto"/>
            <w:bottom w:val="none" w:sz="0" w:space="0" w:color="auto"/>
            <w:right w:val="none" w:sz="0" w:space="0" w:color="auto"/>
          </w:divBdr>
        </w:div>
        <w:div w:id="2065984210">
          <w:marLeft w:val="480"/>
          <w:marRight w:val="0"/>
          <w:marTop w:val="0"/>
          <w:marBottom w:val="0"/>
          <w:divBdr>
            <w:top w:val="none" w:sz="0" w:space="0" w:color="auto"/>
            <w:left w:val="none" w:sz="0" w:space="0" w:color="auto"/>
            <w:bottom w:val="none" w:sz="0" w:space="0" w:color="auto"/>
            <w:right w:val="none" w:sz="0" w:space="0" w:color="auto"/>
          </w:divBdr>
        </w:div>
        <w:div w:id="2133592885">
          <w:marLeft w:val="480"/>
          <w:marRight w:val="0"/>
          <w:marTop w:val="0"/>
          <w:marBottom w:val="0"/>
          <w:divBdr>
            <w:top w:val="none" w:sz="0" w:space="0" w:color="auto"/>
            <w:left w:val="none" w:sz="0" w:space="0" w:color="auto"/>
            <w:bottom w:val="none" w:sz="0" w:space="0" w:color="auto"/>
            <w:right w:val="none" w:sz="0" w:space="0" w:color="auto"/>
          </w:divBdr>
        </w:div>
      </w:divsChild>
    </w:div>
    <w:div w:id="1786314819">
      <w:bodyDiv w:val="1"/>
      <w:marLeft w:val="0"/>
      <w:marRight w:val="0"/>
      <w:marTop w:val="0"/>
      <w:marBottom w:val="0"/>
      <w:divBdr>
        <w:top w:val="none" w:sz="0" w:space="0" w:color="auto"/>
        <w:left w:val="none" w:sz="0" w:space="0" w:color="auto"/>
        <w:bottom w:val="none" w:sz="0" w:space="0" w:color="auto"/>
        <w:right w:val="none" w:sz="0" w:space="0" w:color="auto"/>
      </w:divBdr>
      <w:divsChild>
        <w:div w:id="86197232">
          <w:marLeft w:val="480"/>
          <w:marRight w:val="0"/>
          <w:marTop w:val="0"/>
          <w:marBottom w:val="0"/>
          <w:divBdr>
            <w:top w:val="none" w:sz="0" w:space="0" w:color="auto"/>
            <w:left w:val="none" w:sz="0" w:space="0" w:color="auto"/>
            <w:bottom w:val="none" w:sz="0" w:space="0" w:color="auto"/>
            <w:right w:val="none" w:sz="0" w:space="0" w:color="auto"/>
          </w:divBdr>
        </w:div>
        <w:div w:id="120148686">
          <w:marLeft w:val="480"/>
          <w:marRight w:val="0"/>
          <w:marTop w:val="0"/>
          <w:marBottom w:val="0"/>
          <w:divBdr>
            <w:top w:val="none" w:sz="0" w:space="0" w:color="auto"/>
            <w:left w:val="none" w:sz="0" w:space="0" w:color="auto"/>
            <w:bottom w:val="none" w:sz="0" w:space="0" w:color="auto"/>
            <w:right w:val="none" w:sz="0" w:space="0" w:color="auto"/>
          </w:divBdr>
        </w:div>
        <w:div w:id="122310432">
          <w:marLeft w:val="480"/>
          <w:marRight w:val="0"/>
          <w:marTop w:val="0"/>
          <w:marBottom w:val="0"/>
          <w:divBdr>
            <w:top w:val="none" w:sz="0" w:space="0" w:color="auto"/>
            <w:left w:val="none" w:sz="0" w:space="0" w:color="auto"/>
            <w:bottom w:val="none" w:sz="0" w:space="0" w:color="auto"/>
            <w:right w:val="none" w:sz="0" w:space="0" w:color="auto"/>
          </w:divBdr>
        </w:div>
        <w:div w:id="161089469">
          <w:marLeft w:val="480"/>
          <w:marRight w:val="0"/>
          <w:marTop w:val="0"/>
          <w:marBottom w:val="0"/>
          <w:divBdr>
            <w:top w:val="none" w:sz="0" w:space="0" w:color="auto"/>
            <w:left w:val="none" w:sz="0" w:space="0" w:color="auto"/>
            <w:bottom w:val="none" w:sz="0" w:space="0" w:color="auto"/>
            <w:right w:val="none" w:sz="0" w:space="0" w:color="auto"/>
          </w:divBdr>
        </w:div>
        <w:div w:id="229657075">
          <w:marLeft w:val="480"/>
          <w:marRight w:val="0"/>
          <w:marTop w:val="0"/>
          <w:marBottom w:val="0"/>
          <w:divBdr>
            <w:top w:val="none" w:sz="0" w:space="0" w:color="auto"/>
            <w:left w:val="none" w:sz="0" w:space="0" w:color="auto"/>
            <w:bottom w:val="none" w:sz="0" w:space="0" w:color="auto"/>
            <w:right w:val="none" w:sz="0" w:space="0" w:color="auto"/>
          </w:divBdr>
        </w:div>
        <w:div w:id="236549359">
          <w:marLeft w:val="480"/>
          <w:marRight w:val="0"/>
          <w:marTop w:val="0"/>
          <w:marBottom w:val="0"/>
          <w:divBdr>
            <w:top w:val="none" w:sz="0" w:space="0" w:color="auto"/>
            <w:left w:val="none" w:sz="0" w:space="0" w:color="auto"/>
            <w:bottom w:val="none" w:sz="0" w:space="0" w:color="auto"/>
            <w:right w:val="none" w:sz="0" w:space="0" w:color="auto"/>
          </w:divBdr>
        </w:div>
        <w:div w:id="259488290">
          <w:marLeft w:val="480"/>
          <w:marRight w:val="0"/>
          <w:marTop w:val="0"/>
          <w:marBottom w:val="0"/>
          <w:divBdr>
            <w:top w:val="none" w:sz="0" w:space="0" w:color="auto"/>
            <w:left w:val="none" w:sz="0" w:space="0" w:color="auto"/>
            <w:bottom w:val="none" w:sz="0" w:space="0" w:color="auto"/>
            <w:right w:val="none" w:sz="0" w:space="0" w:color="auto"/>
          </w:divBdr>
        </w:div>
        <w:div w:id="288823678">
          <w:marLeft w:val="480"/>
          <w:marRight w:val="0"/>
          <w:marTop w:val="0"/>
          <w:marBottom w:val="0"/>
          <w:divBdr>
            <w:top w:val="none" w:sz="0" w:space="0" w:color="auto"/>
            <w:left w:val="none" w:sz="0" w:space="0" w:color="auto"/>
            <w:bottom w:val="none" w:sz="0" w:space="0" w:color="auto"/>
            <w:right w:val="none" w:sz="0" w:space="0" w:color="auto"/>
          </w:divBdr>
        </w:div>
        <w:div w:id="325476202">
          <w:marLeft w:val="480"/>
          <w:marRight w:val="0"/>
          <w:marTop w:val="0"/>
          <w:marBottom w:val="0"/>
          <w:divBdr>
            <w:top w:val="none" w:sz="0" w:space="0" w:color="auto"/>
            <w:left w:val="none" w:sz="0" w:space="0" w:color="auto"/>
            <w:bottom w:val="none" w:sz="0" w:space="0" w:color="auto"/>
            <w:right w:val="none" w:sz="0" w:space="0" w:color="auto"/>
          </w:divBdr>
        </w:div>
        <w:div w:id="332613658">
          <w:marLeft w:val="480"/>
          <w:marRight w:val="0"/>
          <w:marTop w:val="0"/>
          <w:marBottom w:val="0"/>
          <w:divBdr>
            <w:top w:val="none" w:sz="0" w:space="0" w:color="auto"/>
            <w:left w:val="none" w:sz="0" w:space="0" w:color="auto"/>
            <w:bottom w:val="none" w:sz="0" w:space="0" w:color="auto"/>
            <w:right w:val="none" w:sz="0" w:space="0" w:color="auto"/>
          </w:divBdr>
        </w:div>
        <w:div w:id="336658820">
          <w:marLeft w:val="480"/>
          <w:marRight w:val="0"/>
          <w:marTop w:val="0"/>
          <w:marBottom w:val="0"/>
          <w:divBdr>
            <w:top w:val="none" w:sz="0" w:space="0" w:color="auto"/>
            <w:left w:val="none" w:sz="0" w:space="0" w:color="auto"/>
            <w:bottom w:val="none" w:sz="0" w:space="0" w:color="auto"/>
            <w:right w:val="none" w:sz="0" w:space="0" w:color="auto"/>
          </w:divBdr>
        </w:div>
        <w:div w:id="365299754">
          <w:marLeft w:val="480"/>
          <w:marRight w:val="0"/>
          <w:marTop w:val="0"/>
          <w:marBottom w:val="0"/>
          <w:divBdr>
            <w:top w:val="none" w:sz="0" w:space="0" w:color="auto"/>
            <w:left w:val="none" w:sz="0" w:space="0" w:color="auto"/>
            <w:bottom w:val="none" w:sz="0" w:space="0" w:color="auto"/>
            <w:right w:val="none" w:sz="0" w:space="0" w:color="auto"/>
          </w:divBdr>
        </w:div>
        <w:div w:id="381565138">
          <w:marLeft w:val="480"/>
          <w:marRight w:val="0"/>
          <w:marTop w:val="0"/>
          <w:marBottom w:val="0"/>
          <w:divBdr>
            <w:top w:val="none" w:sz="0" w:space="0" w:color="auto"/>
            <w:left w:val="none" w:sz="0" w:space="0" w:color="auto"/>
            <w:bottom w:val="none" w:sz="0" w:space="0" w:color="auto"/>
            <w:right w:val="none" w:sz="0" w:space="0" w:color="auto"/>
          </w:divBdr>
        </w:div>
        <w:div w:id="382413518">
          <w:marLeft w:val="480"/>
          <w:marRight w:val="0"/>
          <w:marTop w:val="0"/>
          <w:marBottom w:val="0"/>
          <w:divBdr>
            <w:top w:val="none" w:sz="0" w:space="0" w:color="auto"/>
            <w:left w:val="none" w:sz="0" w:space="0" w:color="auto"/>
            <w:bottom w:val="none" w:sz="0" w:space="0" w:color="auto"/>
            <w:right w:val="none" w:sz="0" w:space="0" w:color="auto"/>
          </w:divBdr>
        </w:div>
        <w:div w:id="413236019">
          <w:marLeft w:val="480"/>
          <w:marRight w:val="0"/>
          <w:marTop w:val="0"/>
          <w:marBottom w:val="0"/>
          <w:divBdr>
            <w:top w:val="none" w:sz="0" w:space="0" w:color="auto"/>
            <w:left w:val="none" w:sz="0" w:space="0" w:color="auto"/>
            <w:bottom w:val="none" w:sz="0" w:space="0" w:color="auto"/>
            <w:right w:val="none" w:sz="0" w:space="0" w:color="auto"/>
          </w:divBdr>
        </w:div>
        <w:div w:id="416486353">
          <w:marLeft w:val="480"/>
          <w:marRight w:val="0"/>
          <w:marTop w:val="0"/>
          <w:marBottom w:val="0"/>
          <w:divBdr>
            <w:top w:val="none" w:sz="0" w:space="0" w:color="auto"/>
            <w:left w:val="none" w:sz="0" w:space="0" w:color="auto"/>
            <w:bottom w:val="none" w:sz="0" w:space="0" w:color="auto"/>
            <w:right w:val="none" w:sz="0" w:space="0" w:color="auto"/>
          </w:divBdr>
        </w:div>
        <w:div w:id="417211609">
          <w:marLeft w:val="480"/>
          <w:marRight w:val="0"/>
          <w:marTop w:val="0"/>
          <w:marBottom w:val="0"/>
          <w:divBdr>
            <w:top w:val="none" w:sz="0" w:space="0" w:color="auto"/>
            <w:left w:val="none" w:sz="0" w:space="0" w:color="auto"/>
            <w:bottom w:val="none" w:sz="0" w:space="0" w:color="auto"/>
            <w:right w:val="none" w:sz="0" w:space="0" w:color="auto"/>
          </w:divBdr>
        </w:div>
        <w:div w:id="419067601">
          <w:marLeft w:val="480"/>
          <w:marRight w:val="0"/>
          <w:marTop w:val="0"/>
          <w:marBottom w:val="0"/>
          <w:divBdr>
            <w:top w:val="none" w:sz="0" w:space="0" w:color="auto"/>
            <w:left w:val="none" w:sz="0" w:space="0" w:color="auto"/>
            <w:bottom w:val="none" w:sz="0" w:space="0" w:color="auto"/>
            <w:right w:val="none" w:sz="0" w:space="0" w:color="auto"/>
          </w:divBdr>
        </w:div>
        <w:div w:id="433137499">
          <w:marLeft w:val="480"/>
          <w:marRight w:val="0"/>
          <w:marTop w:val="0"/>
          <w:marBottom w:val="0"/>
          <w:divBdr>
            <w:top w:val="none" w:sz="0" w:space="0" w:color="auto"/>
            <w:left w:val="none" w:sz="0" w:space="0" w:color="auto"/>
            <w:bottom w:val="none" w:sz="0" w:space="0" w:color="auto"/>
            <w:right w:val="none" w:sz="0" w:space="0" w:color="auto"/>
          </w:divBdr>
        </w:div>
        <w:div w:id="455834632">
          <w:marLeft w:val="480"/>
          <w:marRight w:val="0"/>
          <w:marTop w:val="0"/>
          <w:marBottom w:val="0"/>
          <w:divBdr>
            <w:top w:val="none" w:sz="0" w:space="0" w:color="auto"/>
            <w:left w:val="none" w:sz="0" w:space="0" w:color="auto"/>
            <w:bottom w:val="none" w:sz="0" w:space="0" w:color="auto"/>
            <w:right w:val="none" w:sz="0" w:space="0" w:color="auto"/>
          </w:divBdr>
        </w:div>
        <w:div w:id="464465338">
          <w:marLeft w:val="480"/>
          <w:marRight w:val="0"/>
          <w:marTop w:val="0"/>
          <w:marBottom w:val="0"/>
          <w:divBdr>
            <w:top w:val="none" w:sz="0" w:space="0" w:color="auto"/>
            <w:left w:val="none" w:sz="0" w:space="0" w:color="auto"/>
            <w:bottom w:val="none" w:sz="0" w:space="0" w:color="auto"/>
            <w:right w:val="none" w:sz="0" w:space="0" w:color="auto"/>
          </w:divBdr>
        </w:div>
        <w:div w:id="464738132">
          <w:marLeft w:val="480"/>
          <w:marRight w:val="0"/>
          <w:marTop w:val="0"/>
          <w:marBottom w:val="0"/>
          <w:divBdr>
            <w:top w:val="none" w:sz="0" w:space="0" w:color="auto"/>
            <w:left w:val="none" w:sz="0" w:space="0" w:color="auto"/>
            <w:bottom w:val="none" w:sz="0" w:space="0" w:color="auto"/>
            <w:right w:val="none" w:sz="0" w:space="0" w:color="auto"/>
          </w:divBdr>
        </w:div>
        <w:div w:id="508909962">
          <w:marLeft w:val="480"/>
          <w:marRight w:val="0"/>
          <w:marTop w:val="0"/>
          <w:marBottom w:val="0"/>
          <w:divBdr>
            <w:top w:val="none" w:sz="0" w:space="0" w:color="auto"/>
            <w:left w:val="none" w:sz="0" w:space="0" w:color="auto"/>
            <w:bottom w:val="none" w:sz="0" w:space="0" w:color="auto"/>
            <w:right w:val="none" w:sz="0" w:space="0" w:color="auto"/>
          </w:divBdr>
        </w:div>
        <w:div w:id="531305926">
          <w:marLeft w:val="480"/>
          <w:marRight w:val="0"/>
          <w:marTop w:val="0"/>
          <w:marBottom w:val="0"/>
          <w:divBdr>
            <w:top w:val="none" w:sz="0" w:space="0" w:color="auto"/>
            <w:left w:val="none" w:sz="0" w:space="0" w:color="auto"/>
            <w:bottom w:val="none" w:sz="0" w:space="0" w:color="auto"/>
            <w:right w:val="none" w:sz="0" w:space="0" w:color="auto"/>
          </w:divBdr>
        </w:div>
        <w:div w:id="566843893">
          <w:marLeft w:val="480"/>
          <w:marRight w:val="0"/>
          <w:marTop w:val="0"/>
          <w:marBottom w:val="0"/>
          <w:divBdr>
            <w:top w:val="none" w:sz="0" w:space="0" w:color="auto"/>
            <w:left w:val="none" w:sz="0" w:space="0" w:color="auto"/>
            <w:bottom w:val="none" w:sz="0" w:space="0" w:color="auto"/>
            <w:right w:val="none" w:sz="0" w:space="0" w:color="auto"/>
          </w:divBdr>
        </w:div>
        <w:div w:id="591621154">
          <w:marLeft w:val="480"/>
          <w:marRight w:val="0"/>
          <w:marTop w:val="0"/>
          <w:marBottom w:val="0"/>
          <w:divBdr>
            <w:top w:val="none" w:sz="0" w:space="0" w:color="auto"/>
            <w:left w:val="none" w:sz="0" w:space="0" w:color="auto"/>
            <w:bottom w:val="none" w:sz="0" w:space="0" w:color="auto"/>
            <w:right w:val="none" w:sz="0" w:space="0" w:color="auto"/>
          </w:divBdr>
        </w:div>
        <w:div w:id="616765270">
          <w:marLeft w:val="480"/>
          <w:marRight w:val="0"/>
          <w:marTop w:val="0"/>
          <w:marBottom w:val="0"/>
          <w:divBdr>
            <w:top w:val="none" w:sz="0" w:space="0" w:color="auto"/>
            <w:left w:val="none" w:sz="0" w:space="0" w:color="auto"/>
            <w:bottom w:val="none" w:sz="0" w:space="0" w:color="auto"/>
            <w:right w:val="none" w:sz="0" w:space="0" w:color="auto"/>
          </w:divBdr>
        </w:div>
        <w:div w:id="659583063">
          <w:marLeft w:val="480"/>
          <w:marRight w:val="0"/>
          <w:marTop w:val="0"/>
          <w:marBottom w:val="0"/>
          <w:divBdr>
            <w:top w:val="none" w:sz="0" w:space="0" w:color="auto"/>
            <w:left w:val="none" w:sz="0" w:space="0" w:color="auto"/>
            <w:bottom w:val="none" w:sz="0" w:space="0" w:color="auto"/>
            <w:right w:val="none" w:sz="0" w:space="0" w:color="auto"/>
          </w:divBdr>
        </w:div>
        <w:div w:id="701517493">
          <w:marLeft w:val="480"/>
          <w:marRight w:val="0"/>
          <w:marTop w:val="0"/>
          <w:marBottom w:val="0"/>
          <w:divBdr>
            <w:top w:val="none" w:sz="0" w:space="0" w:color="auto"/>
            <w:left w:val="none" w:sz="0" w:space="0" w:color="auto"/>
            <w:bottom w:val="none" w:sz="0" w:space="0" w:color="auto"/>
            <w:right w:val="none" w:sz="0" w:space="0" w:color="auto"/>
          </w:divBdr>
        </w:div>
        <w:div w:id="757991537">
          <w:marLeft w:val="480"/>
          <w:marRight w:val="0"/>
          <w:marTop w:val="0"/>
          <w:marBottom w:val="0"/>
          <w:divBdr>
            <w:top w:val="none" w:sz="0" w:space="0" w:color="auto"/>
            <w:left w:val="none" w:sz="0" w:space="0" w:color="auto"/>
            <w:bottom w:val="none" w:sz="0" w:space="0" w:color="auto"/>
            <w:right w:val="none" w:sz="0" w:space="0" w:color="auto"/>
          </w:divBdr>
        </w:div>
        <w:div w:id="760419095">
          <w:marLeft w:val="480"/>
          <w:marRight w:val="0"/>
          <w:marTop w:val="0"/>
          <w:marBottom w:val="0"/>
          <w:divBdr>
            <w:top w:val="none" w:sz="0" w:space="0" w:color="auto"/>
            <w:left w:val="none" w:sz="0" w:space="0" w:color="auto"/>
            <w:bottom w:val="none" w:sz="0" w:space="0" w:color="auto"/>
            <w:right w:val="none" w:sz="0" w:space="0" w:color="auto"/>
          </w:divBdr>
        </w:div>
        <w:div w:id="770588034">
          <w:marLeft w:val="480"/>
          <w:marRight w:val="0"/>
          <w:marTop w:val="0"/>
          <w:marBottom w:val="0"/>
          <w:divBdr>
            <w:top w:val="none" w:sz="0" w:space="0" w:color="auto"/>
            <w:left w:val="none" w:sz="0" w:space="0" w:color="auto"/>
            <w:bottom w:val="none" w:sz="0" w:space="0" w:color="auto"/>
            <w:right w:val="none" w:sz="0" w:space="0" w:color="auto"/>
          </w:divBdr>
        </w:div>
        <w:div w:id="844324454">
          <w:marLeft w:val="480"/>
          <w:marRight w:val="0"/>
          <w:marTop w:val="0"/>
          <w:marBottom w:val="0"/>
          <w:divBdr>
            <w:top w:val="none" w:sz="0" w:space="0" w:color="auto"/>
            <w:left w:val="none" w:sz="0" w:space="0" w:color="auto"/>
            <w:bottom w:val="none" w:sz="0" w:space="0" w:color="auto"/>
            <w:right w:val="none" w:sz="0" w:space="0" w:color="auto"/>
          </w:divBdr>
        </w:div>
        <w:div w:id="849489770">
          <w:marLeft w:val="480"/>
          <w:marRight w:val="0"/>
          <w:marTop w:val="0"/>
          <w:marBottom w:val="0"/>
          <w:divBdr>
            <w:top w:val="none" w:sz="0" w:space="0" w:color="auto"/>
            <w:left w:val="none" w:sz="0" w:space="0" w:color="auto"/>
            <w:bottom w:val="none" w:sz="0" w:space="0" w:color="auto"/>
            <w:right w:val="none" w:sz="0" w:space="0" w:color="auto"/>
          </w:divBdr>
        </w:div>
        <w:div w:id="863009709">
          <w:marLeft w:val="480"/>
          <w:marRight w:val="0"/>
          <w:marTop w:val="0"/>
          <w:marBottom w:val="0"/>
          <w:divBdr>
            <w:top w:val="none" w:sz="0" w:space="0" w:color="auto"/>
            <w:left w:val="none" w:sz="0" w:space="0" w:color="auto"/>
            <w:bottom w:val="none" w:sz="0" w:space="0" w:color="auto"/>
            <w:right w:val="none" w:sz="0" w:space="0" w:color="auto"/>
          </w:divBdr>
        </w:div>
        <w:div w:id="906574909">
          <w:marLeft w:val="480"/>
          <w:marRight w:val="0"/>
          <w:marTop w:val="0"/>
          <w:marBottom w:val="0"/>
          <w:divBdr>
            <w:top w:val="none" w:sz="0" w:space="0" w:color="auto"/>
            <w:left w:val="none" w:sz="0" w:space="0" w:color="auto"/>
            <w:bottom w:val="none" w:sz="0" w:space="0" w:color="auto"/>
            <w:right w:val="none" w:sz="0" w:space="0" w:color="auto"/>
          </w:divBdr>
        </w:div>
        <w:div w:id="908660750">
          <w:marLeft w:val="480"/>
          <w:marRight w:val="0"/>
          <w:marTop w:val="0"/>
          <w:marBottom w:val="0"/>
          <w:divBdr>
            <w:top w:val="none" w:sz="0" w:space="0" w:color="auto"/>
            <w:left w:val="none" w:sz="0" w:space="0" w:color="auto"/>
            <w:bottom w:val="none" w:sz="0" w:space="0" w:color="auto"/>
            <w:right w:val="none" w:sz="0" w:space="0" w:color="auto"/>
          </w:divBdr>
        </w:div>
        <w:div w:id="950556478">
          <w:marLeft w:val="480"/>
          <w:marRight w:val="0"/>
          <w:marTop w:val="0"/>
          <w:marBottom w:val="0"/>
          <w:divBdr>
            <w:top w:val="none" w:sz="0" w:space="0" w:color="auto"/>
            <w:left w:val="none" w:sz="0" w:space="0" w:color="auto"/>
            <w:bottom w:val="none" w:sz="0" w:space="0" w:color="auto"/>
            <w:right w:val="none" w:sz="0" w:space="0" w:color="auto"/>
          </w:divBdr>
        </w:div>
        <w:div w:id="967509691">
          <w:marLeft w:val="480"/>
          <w:marRight w:val="0"/>
          <w:marTop w:val="0"/>
          <w:marBottom w:val="0"/>
          <w:divBdr>
            <w:top w:val="none" w:sz="0" w:space="0" w:color="auto"/>
            <w:left w:val="none" w:sz="0" w:space="0" w:color="auto"/>
            <w:bottom w:val="none" w:sz="0" w:space="0" w:color="auto"/>
            <w:right w:val="none" w:sz="0" w:space="0" w:color="auto"/>
          </w:divBdr>
        </w:div>
        <w:div w:id="987824970">
          <w:marLeft w:val="480"/>
          <w:marRight w:val="0"/>
          <w:marTop w:val="0"/>
          <w:marBottom w:val="0"/>
          <w:divBdr>
            <w:top w:val="none" w:sz="0" w:space="0" w:color="auto"/>
            <w:left w:val="none" w:sz="0" w:space="0" w:color="auto"/>
            <w:bottom w:val="none" w:sz="0" w:space="0" w:color="auto"/>
            <w:right w:val="none" w:sz="0" w:space="0" w:color="auto"/>
          </w:divBdr>
        </w:div>
        <w:div w:id="1010134028">
          <w:marLeft w:val="480"/>
          <w:marRight w:val="0"/>
          <w:marTop w:val="0"/>
          <w:marBottom w:val="0"/>
          <w:divBdr>
            <w:top w:val="none" w:sz="0" w:space="0" w:color="auto"/>
            <w:left w:val="none" w:sz="0" w:space="0" w:color="auto"/>
            <w:bottom w:val="none" w:sz="0" w:space="0" w:color="auto"/>
            <w:right w:val="none" w:sz="0" w:space="0" w:color="auto"/>
          </w:divBdr>
        </w:div>
        <w:div w:id="1026098995">
          <w:marLeft w:val="480"/>
          <w:marRight w:val="0"/>
          <w:marTop w:val="0"/>
          <w:marBottom w:val="0"/>
          <w:divBdr>
            <w:top w:val="none" w:sz="0" w:space="0" w:color="auto"/>
            <w:left w:val="none" w:sz="0" w:space="0" w:color="auto"/>
            <w:bottom w:val="none" w:sz="0" w:space="0" w:color="auto"/>
            <w:right w:val="none" w:sz="0" w:space="0" w:color="auto"/>
          </w:divBdr>
        </w:div>
        <w:div w:id="1049914973">
          <w:marLeft w:val="480"/>
          <w:marRight w:val="0"/>
          <w:marTop w:val="0"/>
          <w:marBottom w:val="0"/>
          <w:divBdr>
            <w:top w:val="none" w:sz="0" w:space="0" w:color="auto"/>
            <w:left w:val="none" w:sz="0" w:space="0" w:color="auto"/>
            <w:bottom w:val="none" w:sz="0" w:space="0" w:color="auto"/>
            <w:right w:val="none" w:sz="0" w:space="0" w:color="auto"/>
          </w:divBdr>
        </w:div>
        <w:div w:id="1053121524">
          <w:marLeft w:val="480"/>
          <w:marRight w:val="0"/>
          <w:marTop w:val="0"/>
          <w:marBottom w:val="0"/>
          <w:divBdr>
            <w:top w:val="none" w:sz="0" w:space="0" w:color="auto"/>
            <w:left w:val="none" w:sz="0" w:space="0" w:color="auto"/>
            <w:bottom w:val="none" w:sz="0" w:space="0" w:color="auto"/>
            <w:right w:val="none" w:sz="0" w:space="0" w:color="auto"/>
          </w:divBdr>
        </w:div>
        <w:div w:id="1073044173">
          <w:marLeft w:val="480"/>
          <w:marRight w:val="0"/>
          <w:marTop w:val="0"/>
          <w:marBottom w:val="0"/>
          <w:divBdr>
            <w:top w:val="none" w:sz="0" w:space="0" w:color="auto"/>
            <w:left w:val="none" w:sz="0" w:space="0" w:color="auto"/>
            <w:bottom w:val="none" w:sz="0" w:space="0" w:color="auto"/>
            <w:right w:val="none" w:sz="0" w:space="0" w:color="auto"/>
          </w:divBdr>
        </w:div>
        <w:div w:id="1076123700">
          <w:marLeft w:val="480"/>
          <w:marRight w:val="0"/>
          <w:marTop w:val="0"/>
          <w:marBottom w:val="0"/>
          <w:divBdr>
            <w:top w:val="none" w:sz="0" w:space="0" w:color="auto"/>
            <w:left w:val="none" w:sz="0" w:space="0" w:color="auto"/>
            <w:bottom w:val="none" w:sz="0" w:space="0" w:color="auto"/>
            <w:right w:val="none" w:sz="0" w:space="0" w:color="auto"/>
          </w:divBdr>
        </w:div>
        <w:div w:id="1126972888">
          <w:marLeft w:val="480"/>
          <w:marRight w:val="0"/>
          <w:marTop w:val="0"/>
          <w:marBottom w:val="0"/>
          <w:divBdr>
            <w:top w:val="none" w:sz="0" w:space="0" w:color="auto"/>
            <w:left w:val="none" w:sz="0" w:space="0" w:color="auto"/>
            <w:bottom w:val="none" w:sz="0" w:space="0" w:color="auto"/>
            <w:right w:val="none" w:sz="0" w:space="0" w:color="auto"/>
          </w:divBdr>
        </w:div>
        <w:div w:id="1127357464">
          <w:marLeft w:val="480"/>
          <w:marRight w:val="0"/>
          <w:marTop w:val="0"/>
          <w:marBottom w:val="0"/>
          <w:divBdr>
            <w:top w:val="none" w:sz="0" w:space="0" w:color="auto"/>
            <w:left w:val="none" w:sz="0" w:space="0" w:color="auto"/>
            <w:bottom w:val="none" w:sz="0" w:space="0" w:color="auto"/>
            <w:right w:val="none" w:sz="0" w:space="0" w:color="auto"/>
          </w:divBdr>
        </w:div>
        <w:div w:id="1168716161">
          <w:marLeft w:val="480"/>
          <w:marRight w:val="0"/>
          <w:marTop w:val="0"/>
          <w:marBottom w:val="0"/>
          <w:divBdr>
            <w:top w:val="none" w:sz="0" w:space="0" w:color="auto"/>
            <w:left w:val="none" w:sz="0" w:space="0" w:color="auto"/>
            <w:bottom w:val="none" w:sz="0" w:space="0" w:color="auto"/>
            <w:right w:val="none" w:sz="0" w:space="0" w:color="auto"/>
          </w:divBdr>
        </w:div>
        <w:div w:id="1219852577">
          <w:marLeft w:val="480"/>
          <w:marRight w:val="0"/>
          <w:marTop w:val="0"/>
          <w:marBottom w:val="0"/>
          <w:divBdr>
            <w:top w:val="none" w:sz="0" w:space="0" w:color="auto"/>
            <w:left w:val="none" w:sz="0" w:space="0" w:color="auto"/>
            <w:bottom w:val="none" w:sz="0" w:space="0" w:color="auto"/>
            <w:right w:val="none" w:sz="0" w:space="0" w:color="auto"/>
          </w:divBdr>
        </w:div>
        <w:div w:id="1249002691">
          <w:marLeft w:val="480"/>
          <w:marRight w:val="0"/>
          <w:marTop w:val="0"/>
          <w:marBottom w:val="0"/>
          <w:divBdr>
            <w:top w:val="none" w:sz="0" w:space="0" w:color="auto"/>
            <w:left w:val="none" w:sz="0" w:space="0" w:color="auto"/>
            <w:bottom w:val="none" w:sz="0" w:space="0" w:color="auto"/>
            <w:right w:val="none" w:sz="0" w:space="0" w:color="auto"/>
          </w:divBdr>
        </w:div>
        <w:div w:id="1274098867">
          <w:marLeft w:val="480"/>
          <w:marRight w:val="0"/>
          <w:marTop w:val="0"/>
          <w:marBottom w:val="0"/>
          <w:divBdr>
            <w:top w:val="none" w:sz="0" w:space="0" w:color="auto"/>
            <w:left w:val="none" w:sz="0" w:space="0" w:color="auto"/>
            <w:bottom w:val="none" w:sz="0" w:space="0" w:color="auto"/>
            <w:right w:val="none" w:sz="0" w:space="0" w:color="auto"/>
          </w:divBdr>
        </w:div>
        <w:div w:id="1275094775">
          <w:marLeft w:val="480"/>
          <w:marRight w:val="0"/>
          <w:marTop w:val="0"/>
          <w:marBottom w:val="0"/>
          <w:divBdr>
            <w:top w:val="none" w:sz="0" w:space="0" w:color="auto"/>
            <w:left w:val="none" w:sz="0" w:space="0" w:color="auto"/>
            <w:bottom w:val="none" w:sz="0" w:space="0" w:color="auto"/>
            <w:right w:val="none" w:sz="0" w:space="0" w:color="auto"/>
          </w:divBdr>
        </w:div>
        <w:div w:id="1339965809">
          <w:marLeft w:val="480"/>
          <w:marRight w:val="0"/>
          <w:marTop w:val="0"/>
          <w:marBottom w:val="0"/>
          <w:divBdr>
            <w:top w:val="none" w:sz="0" w:space="0" w:color="auto"/>
            <w:left w:val="none" w:sz="0" w:space="0" w:color="auto"/>
            <w:bottom w:val="none" w:sz="0" w:space="0" w:color="auto"/>
            <w:right w:val="none" w:sz="0" w:space="0" w:color="auto"/>
          </w:divBdr>
        </w:div>
        <w:div w:id="1400788496">
          <w:marLeft w:val="480"/>
          <w:marRight w:val="0"/>
          <w:marTop w:val="0"/>
          <w:marBottom w:val="0"/>
          <w:divBdr>
            <w:top w:val="none" w:sz="0" w:space="0" w:color="auto"/>
            <w:left w:val="none" w:sz="0" w:space="0" w:color="auto"/>
            <w:bottom w:val="none" w:sz="0" w:space="0" w:color="auto"/>
            <w:right w:val="none" w:sz="0" w:space="0" w:color="auto"/>
          </w:divBdr>
        </w:div>
        <w:div w:id="1400790917">
          <w:marLeft w:val="480"/>
          <w:marRight w:val="0"/>
          <w:marTop w:val="0"/>
          <w:marBottom w:val="0"/>
          <w:divBdr>
            <w:top w:val="none" w:sz="0" w:space="0" w:color="auto"/>
            <w:left w:val="none" w:sz="0" w:space="0" w:color="auto"/>
            <w:bottom w:val="none" w:sz="0" w:space="0" w:color="auto"/>
            <w:right w:val="none" w:sz="0" w:space="0" w:color="auto"/>
          </w:divBdr>
        </w:div>
        <w:div w:id="1429503966">
          <w:marLeft w:val="480"/>
          <w:marRight w:val="0"/>
          <w:marTop w:val="0"/>
          <w:marBottom w:val="0"/>
          <w:divBdr>
            <w:top w:val="none" w:sz="0" w:space="0" w:color="auto"/>
            <w:left w:val="none" w:sz="0" w:space="0" w:color="auto"/>
            <w:bottom w:val="none" w:sz="0" w:space="0" w:color="auto"/>
            <w:right w:val="none" w:sz="0" w:space="0" w:color="auto"/>
          </w:divBdr>
        </w:div>
        <w:div w:id="1447114399">
          <w:marLeft w:val="480"/>
          <w:marRight w:val="0"/>
          <w:marTop w:val="0"/>
          <w:marBottom w:val="0"/>
          <w:divBdr>
            <w:top w:val="none" w:sz="0" w:space="0" w:color="auto"/>
            <w:left w:val="none" w:sz="0" w:space="0" w:color="auto"/>
            <w:bottom w:val="none" w:sz="0" w:space="0" w:color="auto"/>
            <w:right w:val="none" w:sz="0" w:space="0" w:color="auto"/>
          </w:divBdr>
        </w:div>
        <w:div w:id="1469009013">
          <w:marLeft w:val="480"/>
          <w:marRight w:val="0"/>
          <w:marTop w:val="0"/>
          <w:marBottom w:val="0"/>
          <w:divBdr>
            <w:top w:val="none" w:sz="0" w:space="0" w:color="auto"/>
            <w:left w:val="none" w:sz="0" w:space="0" w:color="auto"/>
            <w:bottom w:val="none" w:sz="0" w:space="0" w:color="auto"/>
            <w:right w:val="none" w:sz="0" w:space="0" w:color="auto"/>
          </w:divBdr>
        </w:div>
        <w:div w:id="1497961064">
          <w:marLeft w:val="480"/>
          <w:marRight w:val="0"/>
          <w:marTop w:val="0"/>
          <w:marBottom w:val="0"/>
          <w:divBdr>
            <w:top w:val="none" w:sz="0" w:space="0" w:color="auto"/>
            <w:left w:val="none" w:sz="0" w:space="0" w:color="auto"/>
            <w:bottom w:val="none" w:sz="0" w:space="0" w:color="auto"/>
            <w:right w:val="none" w:sz="0" w:space="0" w:color="auto"/>
          </w:divBdr>
        </w:div>
        <w:div w:id="1498113725">
          <w:marLeft w:val="480"/>
          <w:marRight w:val="0"/>
          <w:marTop w:val="0"/>
          <w:marBottom w:val="0"/>
          <w:divBdr>
            <w:top w:val="none" w:sz="0" w:space="0" w:color="auto"/>
            <w:left w:val="none" w:sz="0" w:space="0" w:color="auto"/>
            <w:bottom w:val="none" w:sz="0" w:space="0" w:color="auto"/>
            <w:right w:val="none" w:sz="0" w:space="0" w:color="auto"/>
          </w:divBdr>
        </w:div>
        <w:div w:id="1503088891">
          <w:marLeft w:val="480"/>
          <w:marRight w:val="0"/>
          <w:marTop w:val="0"/>
          <w:marBottom w:val="0"/>
          <w:divBdr>
            <w:top w:val="none" w:sz="0" w:space="0" w:color="auto"/>
            <w:left w:val="none" w:sz="0" w:space="0" w:color="auto"/>
            <w:bottom w:val="none" w:sz="0" w:space="0" w:color="auto"/>
            <w:right w:val="none" w:sz="0" w:space="0" w:color="auto"/>
          </w:divBdr>
        </w:div>
        <w:div w:id="1546672763">
          <w:marLeft w:val="480"/>
          <w:marRight w:val="0"/>
          <w:marTop w:val="0"/>
          <w:marBottom w:val="0"/>
          <w:divBdr>
            <w:top w:val="none" w:sz="0" w:space="0" w:color="auto"/>
            <w:left w:val="none" w:sz="0" w:space="0" w:color="auto"/>
            <w:bottom w:val="none" w:sz="0" w:space="0" w:color="auto"/>
            <w:right w:val="none" w:sz="0" w:space="0" w:color="auto"/>
          </w:divBdr>
        </w:div>
        <w:div w:id="1582523142">
          <w:marLeft w:val="480"/>
          <w:marRight w:val="0"/>
          <w:marTop w:val="0"/>
          <w:marBottom w:val="0"/>
          <w:divBdr>
            <w:top w:val="none" w:sz="0" w:space="0" w:color="auto"/>
            <w:left w:val="none" w:sz="0" w:space="0" w:color="auto"/>
            <w:bottom w:val="none" w:sz="0" w:space="0" w:color="auto"/>
            <w:right w:val="none" w:sz="0" w:space="0" w:color="auto"/>
          </w:divBdr>
        </w:div>
        <w:div w:id="1675113435">
          <w:marLeft w:val="480"/>
          <w:marRight w:val="0"/>
          <w:marTop w:val="0"/>
          <w:marBottom w:val="0"/>
          <w:divBdr>
            <w:top w:val="none" w:sz="0" w:space="0" w:color="auto"/>
            <w:left w:val="none" w:sz="0" w:space="0" w:color="auto"/>
            <w:bottom w:val="none" w:sz="0" w:space="0" w:color="auto"/>
            <w:right w:val="none" w:sz="0" w:space="0" w:color="auto"/>
          </w:divBdr>
        </w:div>
        <w:div w:id="1681807597">
          <w:marLeft w:val="480"/>
          <w:marRight w:val="0"/>
          <w:marTop w:val="0"/>
          <w:marBottom w:val="0"/>
          <w:divBdr>
            <w:top w:val="none" w:sz="0" w:space="0" w:color="auto"/>
            <w:left w:val="none" w:sz="0" w:space="0" w:color="auto"/>
            <w:bottom w:val="none" w:sz="0" w:space="0" w:color="auto"/>
            <w:right w:val="none" w:sz="0" w:space="0" w:color="auto"/>
          </w:divBdr>
        </w:div>
        <w:div w:id="1752315996">
          <w:marLeft w:val="480"/>
          <w:marRight w:val="0"/>
          <w:marTop w:val="0"/>
          <w:marBottom w:val="0"/>
          <w:divBdr>
            <w:top w:val="none" w:sz="0" w:space="0" w:color="auto"/>
            <w:left w:val="none" w:sz="0" w:space="0" w:color="auto"/>
            <w:bottom w:val="none" w:sz="0" w:space="0" w:color="auto"/>
            <w:right w:val="none" w:sz="0" w:space="0" w:color="auto"/>
          </w:divBdr>
        </w:div>
        <w:div w:id="1785273987">
          <w:marLeft w:val="480"/>
          <w:marRight w:val="0"/>
          <w:marTop w:val="0"/>
          <w:marBottom w:val="0"/>
          <w:divBdr>
            <w:top w:val="none" w:sz="0" w:space="0" w:color="auto"/>
            <w:left w:val="none" w:sz="0" w:space="0" w:color="auto"/>
            <w:bottom w:val="none" w:sz="0" w:space="0" w:color="auto"/>
            <w:right w:val="none" w:sz="0" w:space="0" w:color="auto"/>
          </w:divBdr>
        </w:div>
        <w:div w:id="1802265062">
          <w:marLeft w:val="480"/>
          <w:marRight w:val="0"/>
          <w:marTop w:val="0"/>
          <w:marBottom w:val="0"/>
          <w:divBdr>
            <w:top w:val="none" w:sz="0" w:space="0" w:color="auto"/>
            <w:left w:val="none" w:sz="0" w:space="0" w:color="auto"/>
            <w:bottom w:val="none" w:sz="0" w:space="0" w:color="auto"/>
            <w:right w:val="none" w:sz="0" w:space="0" w:color="auto"/>
          </w:divBdr>
        </w:div>
        <w:div w:id="1827819481">
          <w:marLeft w:val="480"/>
          <w:marRight w:val="0"/>
          <w:marTop w:val="0"/>
          <w:marBottom w:val="0"/>
          <w:divBdr>
            <w:top w:val="none" w:sz="0" w:space="0" w:color="auto"/>
            <w:left w:val="none" w:sz="0" w:space="0" w:color="auto"/>
            <w:bottom w:val="none" w:sz="0" w:space="0" w:color="auto"/>
            <w:right w:val="none" w:sz="0" w:space="0" w:color="auto"/>
          </w:divBdr>
        </w:div>
        <w:div w:id="1833910159">
          <w:marLeft w:val="480"/>
          <w:marRight w:val="0"/>
          <w:marTop w:val="0"/>
          <w:marBottom w:val="0"/>
          <w:divBdr>
            <w:top w:val="none" w:sz="0" w:space="0" w:color="auto"/>
            <w:left w:val="none" w:sz="0" w:space="0" w:color="auto"/>
            <w:bottom w:val="none" w:sz="0" w:space="0" w:color="auto"/>
            <w:right w:val="none" w:sz="0" w:space="0" w:color="auto"/>
          </w:divBdr>
        </w:div>
        <w:div w:id="1859587161">
          <w:marLeft w:val="480"/>
          <w:marRight w:val="0"/>
          <w:marTop w:val="0"/>
          <w:marBottom w:val="0"/>
          <w:divBdr>
            <w:top w:val="none" w:sz="0" w:space="0" w:color="auto"/>
            <w:left w:val="none" w:sz="0" w:space="0" w:color="auto"/>
            <w:bottom w:val="none" w:sz="0" w:space="0" w:color="auto"/>
            <w:right w:val="none" w:sz="0" w:space="0" w:color="auto"/>
          </w:divBdr>
        </w:div>
        <w:div w:id="1869373204">
          <w:marLeft w:val="480"/>
          <w:marRight w:val="0"/>
          <w:marTop w:val="0"/>
          <w:marBottom w:val="0"/>
          <w:divBdr>
            <w:top w:val="none" w:sz="0" w:space="0" w:color="auto"/>
            <w:left w:val="none" w:sz="0" w:space="0" w:color="auto"/>
            <w:bottom w:val="none" w:sz="0" w:space="0" w:color="auto"/>
            <w:right w:val="none" w:sz="0" w:space="0" w:color="auto"/>
          </w:divBdr>
        </w:div>
        <w:div w:id="1938906189">
          <w:marLeft w:val="480"/>
          <w:marRight w:val="0"/>
          <w:marTop w:val="0"/>
          <w:marBottom w:val="0"/>
          <w:divBdr>
            <w:top w:val="none" w:sz="0" w:space="0" w:color="auto"/>
            <w:left w:val="none" w:sz="0" w:space="0" w:color="auto"/>
            <w:bottom w:val="none" w:sz="0" w:space="0" w:color="auto"/>
            <w:right w:val="none" w:sz="0" w:space="0" w:color="auto"/>
          </w:divBdr>
        </w:div>
        <w:div w:id="1961643642">
          <w:marLeft w:val="480"/>
          <w:marRight w:val="0"/>
          <w:marTop w:val="0"/>
          <w:marBottom w:val="0"/>
          <w:divBdr>
            <w:top w:val="none" w:sz="0" w:space="0" w:color="auto"/>
            <w:left w:val="none" w:sz="0" w:space="0" w:color="auto"/>
            <w:bottom w:val="none" w:sz="0" w:space="0" w:color="auto"/>
            <w:right w:val="none" w:sz="0" w:space="0" w:color="auto"/>
          </w:divBdr>
        </w:div>
        <w:div w:id="1998265173">
          <w:marLeft w:val="480"/>
          <w:marRight w:val="0"/>
          <w:marTop w:val="0"/>
          <w:marBottom w:val="0"/>
          <w:divBdr>
            <w:top w:val="none" w:sz="0" w:space="0" w:color="auto"/>
            <w:left w:val="none" w:sz="0" w:space="0" w:color="auto"/>
            <w:bottom w:val="none" w:sz="0" w:space="0" w:color="auto"/>
            <w:right w:val="none" w:sz="0" w:space="0" w:color="auto"/>
          </w:divBdr>
        </w:div>
        <w:div w:id="2119717233">
          <w:marLeft w:val="480"/>
          <w:marRight w:val="0"/>
          <w:marTop w:val="0"/>
          <w:marBottom w:val="0"/>
          <w:divBdr>
            <w:top w:val="none" w:sz="0" w:space="0" w:color="auto"/>
            <w:left w:val="none" w:sz="0" w:space="0" w:color="auto"/>
            <w:bottom w:val="none" w:sz="0" w:space="0" w:color="auto"/>
            <w:right w:val="none" w:sz="0" w:space="0" w:color="auto"/>
          </w:divBdr>
        </w:div>
        <w:div w:id="2122677854">
          <w:marLeft w:val="480"/>
          <w:marRight w:val="0"/>
          <w:marTop w:val="0"/>
          <w:marBottom w:val="0"/>
          <w:divBdr>
            <w:top w:val="none" w:sz="0" w:space="0" w:color="auto"/>
            <w:left w:val="none" w:sz="0" w:space="0" w:color="auto"/>
            <w:bottom w:val="none" w:sz="0" w:space="0" w:color="auto"/>
            <w:right w:val="none" w:sz="0" w:space="0" w:color="auto"/>
          </w:divBdr>
        </w:div>
      </w:divsChild>
    </w:div>
    <w:div w:id="1846050578">
      <w:bodyDiv w:val="1"/>
      <w:marLeft w:val="0"/>
      <w:marRight w:val="0"/>
      <w:marTop w:val="0"/>
      <w:marBottom w:val="0"/>
      <w:divBdr>
        <w:top w:val="none" w:sz="0" w:space="0" w:color="auto"/>
        <w:left w:val="none" w:sz="0" w:space="0" w:color="auto"/>
        <w:bottom w:val="none" w:sz="0" w:space="0" w:color="auto"/>
        <w:right w:val="none" w:sz="0" w:space="0" w:color="auto"/>
      </w:divBdr>
      <w:divsChild>
        <w:div w:id="7829118">
          <w:marLeft w:val="480"/>
          <w:marRight w:val="0"/>
          <w:marTop w:val="0"/>
          <w:marBottom w:val="0"/>
          <w:divBdr>
            <w:top w:val="none" w:sz="0" w:space="0" w:color="auto"/>
            <w:left w:val="none" w:sz="0" w:space="0" w:color="auto"/>
            <w:bottom w:val="none" w:sz="0" w:space="0" w:color="auto"/>
            <w:right w:val="none" w:sz="0" w:space="0" w:color="auto"/>
          </w:divBdr>
        </w:div>
        <w:div w:id="25493638">
          <w:marLeft w:val="480"/>
          <w:marRight w:val="0"/>
          <w:marTop w:val="0"/>
          <w:marBottom w:val="0"/>
          <w:divBdr>
            <w:top w:val="none" w:sz="0" w:space="0" w:color="auto"/>
            <w:left w:val="none" w:sz="0" w:space="0" w:color="auto"/>
            <w:bottom w:val="none" w:sz="0" w:space="0" w:color="auto"/>
            <w:right w:val="none" w:sz="0" w:space="0" w:color="auto"/>
          </w:divBdr>
        </w:div>
        <w:div w:id="29191972">
          <w:marLeft w:val="480"/>
          <w:marRight w:val="0"/>
          <w:marTop w:val="0"/>
          <w:marBottom w:val="0"/>
          <w:divBdr>
            <w:top w:val="none" w:sz="0" w:space="0" w:color="auto"/>
            <w:left w:val="none" w:sz="0" w:space="0" w:color="auto"/>
            <w:bottom w:val="none" w:sz="0" w:space="0" w:color="auto"/>
            <w:right w:val="none" w:sz="0" w:space="0" w:color="auto"/>
          </w:divBdr>
        </w:div>
        <w:div w:id="109251398">
          <w:marLeft w:val="480"/>
          <w:marRight w:val="0"/>
          <w:marTop w:val="0"/>
          <w:marBottom w:val="0"/>
          <w:divBdr>
            <w:top w:val="none" w:sz="0" w:space="0" w:color="auto"/>
            <w:left w:val="none" w:sz="0" w:space="0" w:color="auto"/>
            <w:bottom w:val="none" w:sz="0" w:space="0" w:color="auto"/>
            <w:right w:val="none" w:sz="0" w:space="0" w:color="auto"/>
          </w:divBdr>
        </w:div>
        <w:div w:id="143013486">
          <w:marLeft w:val="480"/>
          <w:marRight w:val="0"/>
          <w:marTop w:val="0"/>
          <w:marBottom w:val="0"/>
          <w:divBdr>
            <w:top w:val="none" w:sz="0" w:space="0" w:color="auto"/>
            <w:left w:val="none" w:sz="0" w:space="0" w:color="auto"/>
            <w:bottom w:val="none" w:sz="0" w:space="0" w:color="auto"/>
            <w:right w:val="none" w:sz="0" w:space="0" w:color="auto"/>
          </w:divBdr>
        </w:div>
        <w:div w:id="145244376">
          <w:marLeft w:val="480"/>
          <w:marRight w:val="0"/>
          <w:marTop w:val="0"/>
          <w:marBottom w:val="0"/>
          <w:divBdr>
            <w:top w:val="none" w:sz="0" w:space="0" w:color="auto"/>
            <w:left w:val="none" w:sz="0" w:space="0" w:color="auto"/>
            <w:bottom w:val="none" w:sz="0" w:space="0" w:color="auto"/>
            <w:right w:val="none" w:sz="0" w:space="0" w:color="auto"/>
          </w:divBdr>
        </w:div>
        <w:div w:id="213734688">
          <w:marLeft w:val="480"/>
          <w:marRight w:val="0"/>
          <w:marTop w:val="0"/>
          <w:marBottom w:val="0"/>
          <w:divBdr>
            <w:top w:val="none" w:sz="0" w:space="0" w:color="auto"/>
            <w:left w:val="none" w:sz="0" w:space="0" w:color="auto"/>
            <w:bottom w:val="none" w:sz="0" w:space="0" w:color="auto"/>
            <w:right w:val="none" w:sz="0" w:space="0" w:color="auto"/>
          </w:divBdr>
        </w:div>
        <w:div w:id="293947808">
          <w:marLeft w:val="480"/>
          <w:marRight w:val="0"/>
          <w:marTop w:val="0"/>
          <w:marBottom w:val="0"/>
          <w:divBdr>
            <w:top w:val="none" w:sz="0" w:space="0" w:color="auto"/>
            <w:left w:val="none" w:sz="0" w:space="0" w:color="auto"/>
            <w:bottom w:val="none" w:sz="0" w:space="0" w:color="auto"/>
            <w:right w:val="none" w:sz="0" w:space="0" w:color="auto"/>
          </w:divBdr>
        </w:div>
        <w:div w:id="342124076">
          <w:marLeft w:val="480"/>
          <w:marRight w:val="0"/>
          <w:marTop w:val="0"/>
          <w:marBottom w:val="0"/>
          <w:divBdr>
            <w:top w:val="none" w:sz="0" w:space="0" w:color="auto"/>
            <w:left w:val="none" w:sz="0" w:space="0" w:color="auto"/>
            <w:bottom w:val="none" w:sz="0" w:space="0" w:color="auto"/>
            <w:right w:val="none" w:sz="0" w:space="0" w:color="auto"/>
          </w:divBdr>
        </w:div>
        <w:div w:id="387534412">
          <w:marLeft w:val="480"/>
          <w:marRight w:val="0"/>
          <w:marTop w:val="0"/>
          <w:marBottom w:val="0"/>
          <w:divBdr>
            <w:top w:val="none" w:sz="0" w:space="0" w:color="auto"/>
            <w:left w:val="none" w:sz="0" w:space="0" w:color="auto"/>
            <w:bottom w:val="none" w:sz="0" w:space="0" w:color="auto"/>
            <w:right w:val="none" w:sz="0" w:space="0" w:color="auto"/>
          </w:divBdr>
        </w:div>
        <w:div w:id="390226296">
          <w:marLeft w:val="480"/>
          <w:marRight w:val="0"/>
          <w:marTop w:val="0"/>
          <w:marBottom w:val="0"/>
          <w:divBdr>
            <w:top w:val="none" w:sz="0" w:space="0" w:color="auto"/>
            <w:left w:val="none" w:sz="0" w:space="0" w:color="auto"/>
            <w:bottom w:val="none" w:sz="0" w:space="0" w:color="auto"/>
            <w:right w:val="none" w:sz="0" w:space="0" w:color="auto"/>
          </w:divBdr>
        </w:div>
        <w:div w:id="393435726">
          <w:marLeft w:val="480"/>
          <w:marRight w:val="0"/>
          <w:marTop w:val="0"/>
          <w:marBottom w:val="0"/>
          <w:divBdr>
            <w:top w:val="none" w:sz="0" w:space="0" w:color="auto"/>
            <w:left w:val="none" w:sz="0" w:space="0" w:color="auto"/>
            <w:bottom w:val="none" w:sz="0" w:space="0" w:color="auto"/>
            <w:right w:val="none" w:sz="0" w:space="0" w:color="auto"/>
          </w:divBdr>
        </w:div>
        <w:div w:id="408423694">
          <w:marLeft w:val="480"/>
          <w:marRight w:val="0"/>
          <w:marTop w:val="0"/>
          <w:marBottom w:val="0"/>
          <w:divBdr>
            <w:top w:val="none" w:sz="0" w:space="0" w:color="auto"/>
            <w:left w:val="none" w:sz="0" w:space="0" w:color="auto"/>
            <w:bottom w:val="none" w:sz="0" w:space="0" w:color="auto"/>
            <w:right w:val="none" w:sz="0" w:space="0" w:color="auto"/>
          </w:divBdr>
        </w:div>
        <w:div w:id="409010683">
          <w:marLeft w:val="480"/>
          <w:marRight w:val="0"/>
          <w:marTop w:val="0"/>
          <w:marBottom w:val="0"/>
          <w:divBdr>
            <w:top w:val="none" w:sz="0" w:space="0" w:color="auto"/>
            <w:left w:val="none" w:sz="0" w:space="0" w:color="auto"/>
            <w:bottom w:val="none" w:sz="0" w:space="0" w:color="auto"/>
            <w:right w:val="none" w:sz="0" w:space="0" w:color="auto"/>
          </w:divBdr>
        </w:div>
        <w:div w:id="410390243">
          <w:marLeft w:val="480"/>
          <w:marRight w:val="0"/>
          <w:marTop w:val="0"/>
          <w:marBottom w:val="0"/>
          <w:divBdr>
            <w:top w:val="none" w:sz="0" w:space="0" w:color="auto"/>
            <w:left w:val="none" w:sz="0" w:space="0" w:color="auto"/>
            <w:bottom w:val="none" w:sz="0" w:space="0" w:color="auto"/>
            <w:right w:val="none" w:sz="0" w:space="0" w:color="auto"/>
          </w:divBdr>
        </w:div>
        <w:div w:id="440493948">
          <w:marLeft w:val="480"/>
          <w:marRight w:val="0"/>
          <w:marTop w:val="0"/>
          <w:marBottom w:val="0"/>
          <w:divBdr>
            <w:top w:val="none" w:sz="0" w:space="0" w:color="auto"/>
            <w:left w:val="none" w:sz="0" w:space="0" w:color="auto"/>
            <w:bottom w:val="none" w:sz="0" w:space="0" w:color="auto"/>
            <w:right w:val="none" w:sz="0" w:space="0" w:color="auto"/>
          </w:divBdr>
        </w:div>
        <w:div w:id="510602721">
          <w:marLeft w:val="480"/>
          <w:marRight w:val="0"/>
          <w:marTop w:val="0"/>
          <w:marBottom w:val="0"/>
          <w:divBdr>
            <w:top w:val="none" w:sz="0" w:space="0" w:color="auto"/>
            <w:left w:val="none" w:sz="0" w:space="0" w:color="auto"/>
            <w:bottom w:val="none" w:sz="0" w:space="0" w:color="auto"/>
            <w:right w:val="none" w:sz="0" w:space="0" w:color="auto"/>
          </w:divBdr>
        </w:div>
        <w:div w:id="539512437">
          <w:marLeft w:val="480"/>
          <w:marRight w:val="0"/>
          <w:marTop w:val="0"/>
          <w:marBottom w:val="0"/>
          <w:divBdr>
            <w:top w:val="none" w:sz="0" w:space="0" w:color="auto"/>
            <w:left w:val="none" w:sz="0" w:space="0" w:color="auto"/>
            <w:bottom w:val="none" w:sz="0" w:space="0" w:color="auto"/>
            <w:right w:val="none" w:sz="0" w:space="0" w:color="auto"/>
          </w:divBdr>
        </w:div>
        <w:div w:id="705563688">
          <w:marLeft w:val="480"/>
          <w:marRight w:val="0"/>
          <w:marTop w:val="0"/>
          <w:marBottom w:val="0"/>
          <w:divBdr>
            <w:top w:val="none" w:sz="0" w:space="0" w:color="auto"/>
            <w:left w:val="none" w:sz="0" w:space="0" w:color="auto"/>
            <w:bottom w:val="none" w:sz="0" w:space="0" w:color="auto"/>
            <w:right w:val="none" w:sz="0" w:space="0" w:color="auto"/>
          </w:divBdr>
        </w:div>
        <w:div w:id="739333702">
          <w:marLeft w:val="480"/>
          <w:marRight w:val="0"/>
          <w:marTop w:val="0"/>
          <w:marBottom w:val="0"/>
          <w:divBdr>
            <w:top w:val="none" w:sz="0" w:space="0" w:color="auto"/>
            <w:left w:val="none" w:sz="0" w:space="0" w:color="auto"/>
            <w:bottom w:val="none" w:sz="0" w:space="0" w:color="auto"/>
            <w:right w:val="none" w:sz="0" w:space="0" w:color="auto"/>
          </w:divBdr>
        </w:div>
        <w:div w:id="742603271">
          <w:marLeft w:val="480"/>
          <w:marRight w:val="0"/>
          <w:marTop w:val="0"/>
          <w:marBottom w:val="0"/>
          <w:divBdr>
            <w:top w:val="none" w:sz="0" w:space="0" w:color="auto"/>
            <w:left w:val="none" w:sz="0" w:space="0" w:color="auto"/>
            <w:bottom w:val="none" w:sz="0" w:space="0" w:color="auto"/>
            <w:right w:val="none" w:sz="0" w:space="0" w:color="auto"/>
          </w:divBdr>
        </w:div>
        <w:div w:id="810442688">
          <w:marLeft w:val="480"/>
          <w:marRight w:val="0"/>
          <w:marTop w:val="0"/>
          <w:marBottom w:val="0"/>
          <w:divBdr>
            <w:top w:val="none" w:sz="0" w:space="0" w:color="auto"/>
            <w:left w:val="none" w:sz="0" w:space="0" w:color="auto"/>
            <w:bottom w:val="none" w:sz="0" w:space="0" w:color="auto"/>
            <w:right w:val="none" w:sz="0" w:space="0" w:color="auto"/>
          </w:divBdr>
        </w:div>
        <w:div w:id="818498497">
          <w:marLeft w:val="480"/>
          <w:marRight w:val="0"/>
          <w:marTop w:val="0"/>
          <w:marBottom w:val="0"/>
          <w:divBdr>
            <w:top w:val="none" w:sz="0" w:space="0" w:color="auto"/>
            <w:left w:val="none" w:sz="0" w:space="0" w:color="auto"/>
            <w:bottom w:val="none" w:sz="0" w:space="0" w:color="auto"/>
            <w:right w:val="none" w:sz="0" w:space="0" w:color="auto"/>
          </w:divBdr>
        </w:div>
        <w:div w:id="818960728">
          <w:marLeft w:val="480"/>
          <w:marRight w:val="0"/>
          <w:marTop w:val="0"/>
          <w:marBottom w:val="0"/>
          <w:divBdr>
            <w:top w:val="none" w:sz="0" w:space="0" w:color="auto"/>
            <w:left w:val="none" w:sz="0" w:space="0" w:color="auto"/>
            <w:bottom w:val="none" w:sz="0" w:space="0" w:color="auto"/>
            <w:right w:val="none" w:sz="0" w:space="0" w:color="auto"/>
          </w:divBdr>
        </w:div>
        <w:div w:id="819620114">
          <w:marLeft w:val="480"/>
          <w:marRight w:val="0"/>
          <w:marTop w:val="0"/>
          <w:marBottom w:val="0"/>
          <w:divBdr>
            <w:top w:val="none" w:sz="0" w:space="0" w:color="auto"/>
            <w:left w:val="none" w:sz="0" w:space="0" w:color="auto"/>
            <w:bottom w:val="none" w:sz="0" w:space="0" w:color="auto"/>
            <w:right w:val="none" w:sz="0" w:space="0" w:color="auto"/>
          </w:divBdr>
        </w:div>
        <w:div w:id="834994281">
          <w:marLeft w:val="480"/>
          <w:marRight w:val="0"/>
          <w:marTop w:val="0"/>
          <w:marBottom w:val="0"/>
          <w:divBdr>
            <w:top w:val="none" w:sz="0" w:space="0" w:color="auto"/>
            <w:left w:val="none" w:sz="0" w:space="0" w:color="auto"/>
            <w:bottom w:val="none" w:sz="0" w:space="0" w:color="auto"/>
            <w:right w:val="none" w:sz="0" w:space="0" w:color="auto"/>
          </w:divBdr>
        </w:div>
        <w:div w:id="853954177">
          <w:marLeft w:val="480"/>
          <w:marRight w:val="0"/>
          <w:marTop w:val="0"/>
          <w:marBottom w:val="0"/>
          <w:divBdr>
            <w:top w:val="none" w:sz="0" w:space="0" w:color="auto"/>
            <w:left w:val="none" w:sz="0" w:space="0" w:color="auto"/>
            <w:bottom w:val="none" w:sz="0" w:space="0" w:color="auto"/>
            <w:right w:val="none" w:sz="0" w:space="0" w:color="auto"/>
          </w:divBdr>
        </w:div>
        <w:div w:id="913931901">
          <w:marLeft w:val="480"/>
          <w:marRight w:val="0"/>
          <w:marTop w:val="0"/>
          <w:marBottom w:val="0"/>
          <w:divBdr>
            <w:top w:val="none" w:sz="0" w:space="0" w:color="auto"/>
            <w:left w:val="none" w:sz="0" w:space="0" w:color="auto"/>
            <w:bottom w:val="none" w:sz="0" w:space="0" w:color="auto"/>
            <w:right w:val="none" w:sz="0" w:space="0" w:color="auto"/>
          </w:divBdr>
        </w:div>
        <w:div w:id="944193507">
          <w:marLeft w:val="480"/>
          <w:marRight w:val="0"/>
          <w:marTop w:val="0"/>
          <w:marBottom w:val="0"/>
          <w:divBdr>
            <w:top w:val="none" w:sz="0" w:space="0" w:color="auto"/>
            <w:left w:val="none" w:sz="0" w:space="0" w:color="auto"/>
            <w:bottom w:val="none" w:sz="0" w:space="0" w:color="auto"/>
            <w:right w:val="none" w:sz="0" w:space="0" w:color="auto"/>
          </w:divBdr>
        </w:div>
        <w:div w:id="945305164">
          <w:marLeft w:val="480"/>
          <w:marRight w:val="0"/>
          <w:marTop w:val="0"/>
          <w:marBottom w:val="0"/>
          <w:divBdr>
            <w:top w:val="none" w:sz="0" w:space="0" w:color="auto"/>
            <w:left w:val="none" w:sz="0" w:space="0" w:color="auto"/>
            <w:bottom w:val="none" w:sz="0" w:space="0" w:color="auto"/>
            <w:right w:val="none" w:sz="0" w:space="0" w:color="auto"/>
          </w:divBdr>
        </w:div>
        <w:div w:id="945499357">
          <w:marLeft w:val="480"/>
          <w:marRight w:val="0"/>
          <w:marTop w:val="0"/>
          <w:marBottom w:val="0"/>
          <w:divBdr>
            <w:top w:val="none" w:sz="0" w:space="0" w:color="auto"/>
            <w:left w:val="none" w:sz="0" w:space="0" w:color="auto"/>
            <w:bottom w:val="none" w:sz="0" w:space="0" w:color="auto"/>
            <w:right w:val="none" w:sz="0" w:space="0" w:color="auto"/>
          </w:divBdr>
        </w:div>
        <w:div w:id="948049586">
          <w:marLeft w:val="480"/>
          <w:marRight w:val="0"/>
          <w:marTop w:val="0"/>
          <w:marBottom w:val="0"/>
          <w:divBdr>
            <w:top w:val="none" w:sz="0" w:space="0" w:color="auto"/>
            <w:left w:val="none" w:sz="0" w:space="0" w:color="auto"/>
            <w:bottom w:val="none" w:sz="0" w:space="0" w:color="auto"/>
            <w:right w:val="none" w:sz="0" w:space="0" w:color="auto"/>
          </w:divBdr>
        </w:div>
        <w:div w:id="954754813">
          <w:marLeft w:val="480"/>
          <w:marRight w:val="0"/>
          <w:marTop w:val="0"/>
          <w:marBottom w:val="0"/>
          <w:divBdr>
            <w:top w:val="none" w:sz="0" w:space="0" w:color="auto"/>
            <w:left w:val="none" w:sz="0" w:space="0" w:color="auto"/>
            <w:bottom w:val="none" w:sz="0" w:space="0" w:color="auto"/>
            <w:right w:val="none" w:sz="0" w:space="0" w:color="auto"/>
          </w:divBdr>
        </w:div>
        <w:div w:id="972323568">
          <w:marLeft w:val="480"/>
          <w:marRight w:val="0"/>
          <w:marTop w:val="0"/>
          <w:marBottom w:val="0"/>
          <w:divBdr>
            <w:top w:val="none" w:sz="0" w:space="0" w:color="auto"/>
            <w:left w:val="none" w:sz="0" w:space="0" w:color="auto"/>
            <w:bottom w:val="none" w:sz="0" w:space="0" w:color="auto"/>
            <w:right w:val="none" w:sz="0" w:space="0" w:color="auto"/>
          </w:divBdr>
        </w:div>
        <w:div w:id="988168836">
          <w:marLeft w:val="480"/>
          <w:marRight w:val="0"/>
          <w:marTop w:val="0"/>
          <w:marBottom w:val="0"/>
          <w:divBdr>
            <w:top w:val="none" w:sz="0" w:space="0" w:color="auto"/>
            <w:left w:val="none" w:sz="0" w:space="0" w:color="auto"/>
            <w:bottom w:val="none" w:sz="0" w:space="0" w:color="auto"/>
            <w:right w:val="none" w:sz="0" w:space="0" w:color="auto"/>
          </w:divBdr>
        </w:div>
        <w:div w:id="989405390">
          <w:marLeft w:val="480"/>
          <w:marRight w:val="0"/>
          <w:marTop w:val="0"/>
          <w:marBottom w:val="0"/>
          <w:divBdr>
            <w:top w:val="none" w:sz="0" w:space="0" w:color="auto"/>
            <w:left w:val="none" w:sz="0" w:space="0" w:color="auto"/>
            <w:bottom w:val="none" w:sz="0" w:space="0" w:color="auto"/>
            <w:right w:val="none" w:sz="0" w:space="0" w:color="auto"/>
          </w:divBdr>
        </w:div>
        <w:div w:id="999235700">
          <w:marLeft w:val="480"/>
          <w:marRight w:val="0"/>
          <w:marTop w:val="0"/>
          <w:marBottom w:val="0"/>
          <w:divBdr>
            <w:top w:val="none" w:sz="0" w:space="0" w:color="auto"/>
            <w:left w:val="none" w:sz="0" w:space="0" w:color="auto"/>
            <w:bottom w:val="none" w:sz="0" w:space="0" w:color="auto"/>
            <w:right w:val="none" w:sz="0" w:space="0" w:color="auto"/>
          </w:divBdr>
        </w:div>
        <w:div w:id="1023827072">
          <w:marLeft w:val="480"/>
          <w:marRight w:val="0"/>
          <w:marTop w:val="0"/>
          <w:marBottom w:val="0"/>
          <w:divBdr>
            <w:top w:val="none" w:sz="0" w:space="0" w:color="auto"/>
            <w:left w:val="none" w:sz="0" w:space="0" w:color="auto"/>
            <w:bottom w:val="none" w:sz="0" w:space="0" w:color="auto"/>
            <w:right w:val="none" w:sz="0" w:space="0" w:color="auto"/>
          </w:divBdr>
        </w:div>
        <w:div w:id="1105076658">
          <w:marLeft w:val="480"/>
          <w:marRight w:val="0"/>
          <w:marTop w:val="0"/>
          <w:marBottom w:val="0"/>
          <w:divBdr>
            <w:top w:val="none" w:sz="0" w:space="0" w:color="auto"/>
            <w:left w:val="none" w:sz="0" w:space="0" w:color="auto"/>
            <w:bottom w:val="none" w:sz="0" w:space="0" w:color="auto"/>
            <w:right w:val="none" w:sz="0" w:space="0" w:color="auto"/>
          </w:divBdr>
        </w:div>
        <w:div w:id="1135179459">
          <w:marLeft w:val="480"/>
          <w:marRight w:val="0"/>
          <w:marTop w:val="0"/>
          <w:marBottom w:val="0"/>
          <w:divBdr>
            <w:top w:val="none" w:sz="0" w:space="0" w:color="auto"/>
            <w:left w:val="none" w:sz="0" w:space="0" w:color="auto"/>
            <w:bottom w:val="none" w:sz="0" w:space="0" w:color="auto"/>
            <w:right w:val="none" w:sz="0" w:space="0" w:color="auto"/>
          </w:divBdr>
        </w:div>
        <w:div w:id="1150554753">
          <w:marLeft w:val="480"/>
          <w:marRight w:val="0"/>
          <w:marTop w:val="0"/>
          <w:marBottom w:val="0"/>
          <w:divBdr>
            <w:top w:val="none" w:sz="0" w:space="0" w:color="auto"/>
            <w:left w:val="none" w:sz="0" w:space="0" w:color="auto"/>
            <w:bottom w:val="none" w:sz="0" w:space="0" w:color="auto"/>
            <w:right w:val="none" w:sz="0" w:space="0" w:color="auto"/>
          </w:divBdr>
        </w:div>
        <w:div w:id="1170412603">
          <w:marLeft w:val="480"/>
          <w:marRight w:val="0"/>
          <w:marTop w:val="0"/>
          <w:marBottom w:val="0"/>
          <w:divBdr>
            <w:top w:val="none" w:sz="0" w:space="0" w:color="auto"/>
            <w:left w:val="none" w:sz="0" w:space="0" w:color="auto"/>
            <w:bottom w:val="none" w:sz="0" w:space="0" w:color="auto"/>
            <w:right w:val="none" w:sz="0" w:space="0" w:color="auto"/>
          </w:divBdr>
        </w:div>
        <w:div w:id="1201819412">
          <w:marLeft w:val="480"/>
          <w:marRight w:val="0"/>
          <w:marTop w:val="0"/>
          <w:marBottom w:val="0"/>
          <w:divBdr>
            <w:top w:val="none" w:sz="0" w:space="0" w:color="auto"/>
            <w:left w:val="none" w:sz="0" w:space="0" w:color="auto"/>
            <w:bottom w:val="none" w:sz="0" w:space="0" w:color="auto"/>
            <w:right w:val="none" w:sz="0" w:space="0" w:color="auto"/>
          </w:divBdr>
        </w:div>
        <w:div w:id="1272936944">
          <w:marLeft w:val="480"/>
          <w:marRight w:val="0"/>
          <w:marTop w:val="0"/>
          <w:marBottom w:val="0"/>
          <w:divBdr>
            <w:top w:val="none" w:sz="0" w:space="0" w:color="auto"/>
            <w:left w:val="none" w:sz="0" w:space="0" w:color="auto"/>
            <w:bottom w:val="none" w:sz="0" w:space="0" w:color="auto"/>
            <w:right w:val="none" w:sz="0" w:space="0" w:color="auto"/>
          </w:divBdr>
        </w:div>
        <w:div w:id="1273441826">
          <w:marLeft w:val="480"/>
          <w:marRight w:val="0"/>
          <w:marTop w:val="0"/>
          <w:marBottom w:val="0"/>
          <w:divBdr>
            <w:top w:val="none" w:sz="0" w:space="0" w:color="auto"/>
            <w:left w:val="none" w:sz="0" w:space="0" w:color="auto"/>
            <w:bottom w:val="none" w:sz="0" w:space="0" w:color="auto"/>
            <w:right w:val="none" w:sz="0" w:space="0" w:color="auto"/>
          </w:divBdr>
        </w:div>
        <w:div w:id="1293365795">
          <w:marLeft w:val="480"/>
          <w:marRight w:val="0"/>
          <w:marTop w:val="0"/>
          <w:marBottom w:val="0"/>
          <w:divBdr>
            <w:top w:val="none" w:sz="0" w:space="0" w:color="auto"/>
            <w:left w:val="none" w:sz="0" w:space="0" w:color="auto"/>
            <w:bottom w:val="none" w:sz="0" w:space="0" w:color="auto"/>
            <w:right w:val="none" w:sz="0" w:space="0" w:color="auto"/>
          </w:divBdr>
        </w:div>
        <w:div w:id="1307279071">
          <w:marLeft w:val="480"/>
          <w:marRight w:val="0"/>
          <w:marTop w:val="0"/>
          <w:marBottom w:val="0"/>
          <w:divBdr>
            <w:top w:val="none" w:sz="0" w:space="0" w:color="auto"/>
            <w:left w:val="none" w:sz="0" w:space="0" w:color="auto"/>
            <w:bottom w:val="none" w:sz="0" w:space="0" w:color="auto"/>
            <w:right w:val="none" w:sz="0" w:space="0" w:color="auto"/>
          </w:divBdr>
        </w:div>
        <w:div w:id="1331762479">
          <w:marLeft w:val="480"/>
          <w:marRight w:val="0"/>
          <w:marTop w:val="0"/>
          <w:marBottom w:val="0"/>
          <w:divBdr>
            <w:top w:val="none" w:sz="0" w:space="0" w:color="auto"/>
            <w:left w:val="none" w:sz="0" w:space="0" w:color="auto"/>
            <w:bottom w:val="none" w:sz="0" w:space="0" w:color="auto"/>
            <w:right w:val="none" w:sz="0" w:space="0" w:color="auto"/>
          </w:divBdr>
        </w:div>
        <w:div w:id="1378241479">
          <w:marLeft w:val="480"/>
          <w:marRight w:val="0"/>
          <w:marTop w:val="0"/>
          <w:marBottom w:val="0"/>
          <w:divBdr>
            <w:top w:val="none" w:sz="0" w:space="0" w:color="auto"/>
            <w:left w:val="none" w:sz="0" w:space="0" w:color="auto"/>
            <w:bottom w:val="none" w:sz="0" w:space="0" w:color="auto"/>
            <w:right w:val="none" w:sz="0" w:space="0" w:color="auto"/>
          </w:divBdr>
        </w:div>
        <w:div w:id="1396468139">
          <w:marLeft w:val="480"/>
          <w:marRight w:val="0"/>
          <w:marTop w:val="0"/>
          <w:marBottom w:val="0"/>
          <w:divBdr>
            <w:top w:val="none" w:sz="0" w:space="0" w:color="auto"/>
            <w:left w:val="none" w:sz="0" w:space="0" w:color="auto"/>
            <w:bottom w:val="none" w:sz="0" w:space="0" w:color="auto"/>
            <w:right w:val="none" w:sz="0" w:space="0" w:color="auto"/>
          </w:divBdr>
        </w:div>
        <w:div w:id="1396855443">
          <w:marLeft w:val="480"/>
          <w:marRight w:val="0"/>
          <w:marTop w:val="0"/>
          <w:marBottom w:val="0"/>
          <w:divBdr>
            <w:top w:val="none" w:sz="0" w:space="0" w:color="auto"/>
            <w:left w:val="none" w:sz="0" w:space="0" w:color="auto"/>
            <w:bottom w:val="none" w:sz="0" w:space="0" w:color="auto"/>
            <w:right w:val="none" w:sz="0" w:space="0" w:color="auto"/>
          </w:divBdr>
        </w:div>
        <w:div w:id="1443303880">
          <w:marLeft w:val="480"/>
          <w:marRight w:val="0"/>
          <w:marTop w:val="0"/>
          <w:marBottom w:val="0"/>
          <w:divBdr>
            <w:top w:val="none" w:sz="0" w:space="0" w:color="auto"/>
            <w:left w:val="none" w:sz="0" w:space="0" w:color="auto"/>
            <w:bottom w:val="none" w:sz="0" w:space="0" w:color="auto"/>
            <w:right w:val="none" w:sz="0" w:space="0" w:color="auto"/>
          </w:divBdr>
        </w:div>
        <w:div w:id="1457724455">
          <w:marLeft w:val="480"/>
          <w:marRight w:val="0"/>
          <w:marTop w:val="0"/>
          <w:marBottom w:val="0"/>
          <w:divBdr>
            <w:top w:val="none" w:sz="0" w:space="0" w:color="auto"/>
            <w:left w:val="none" w:sz="0" w:space="0" w:color="auto"/>
            <w:bottom w:val="none" w:sz="0" w:space="0" w:color="auto"/>
            <w:right w:val="none" w:sz="0" w:space="0" w:color="auto"/>
          </w:divBdr>
        </w:div>
        <w:div w:id="1497722191">
          <w:marLeft w:val="480"/>
          <w:marRight w:val="0"/>
          <w:marTop w:val="0"/>
          <w:marBottom w:val="0"/>
          <w:divBdr>
            <w:top w:val="none" w:sz="0" w:space="0" w:color="auto"/>
            <w:left w:val="none" w:sz="0" w:space="0" w:color="auto"/>
            <w:bottom w:val="none" w:sz="0" w:space="0" w:color="auto"/>
            <w:right w:val="none" w:sz="0" w:space="0" w:color="auto"/>
          </w:divBdr>
        </w:div>
        <w:div w:id="1501694736">
          <w:marLeft w:val="480"/>
          <w:marRight w:val="0"/>
          <w:marTop w:val="0"/>
          <w:marBottom w:val="0"/>
          <w:divBdr>
            <w:top w:val="none" w:sz="0" w:space="0" w:color="auto"/>
            <w:left w:val="none" w:sz="0" w:space="0" w:color="auto"/>
            <w:bottom w:val="none" w:sz="0" w:space="0" w:color="auto"/>
            <w:right w:val="none" w:sz="0" w:space="0" w:color="auto"/>
          </w:divBdr>
        </w:div>
        <w:div w:id="1510369229">
          <w:marLeft w:val="480"/>
          <w:marRight w:val="0"/>
          <w:marTop w:val="0"/>
          <w:marBottom w:val="0"/>
          <w:divBdr>
            <w:top w:val="none" w:sz="0" w:space="0" w:color="auto"/>
            <w:left w:val="none" w:sz="0" w:space="0" w:color="auto"/>
            <w:bottom w:val="none" w:sz="0" w:space="0" w:color="auto"/>
            <w:right w:val="none" w:sz="0" w:space="0" w:color="auto"/>
          </w:divBdr>
        </w:div>
        <w:div w:id="1512527174">
          <w:marLeft w:val="480"/>
          <w:marRight w:val="0"/>
          <w:marTop w:val="0"/>
          <w:marBottom w:val="0"/>
          <w:divBdr>
            <w:top w:val="none" w:sz="0" w:space="0" w:color="auto"/>
            <w:left w:val="none" w:sz="0" w:space="0" w:color="auto"/>
            <w:bottom w:val="none" w:sz="0" w:space="0" w:color="auto"/>
            <w:right w:val="none" w:sz="0" w:space="0" w:color="auto"/>
          </w:divBdr>
        </w:div>
        <w:div w:id="1528056578">
          <w:marLeft w:val="480"/>
          <w:marRight w:val="0"/>
          <w:marTop w:val="0"/>
          <w:marBottom w:val="0"/>
          <w:divBdr>
            <w:top w:val="none" w:sz="0" w:space="0" w:color="auto"/>
            <w:left w:val="none" w:sz="0" w:space="0" w:color="auto"/>
            <w:bottom w:val="none" w:sz="0" w:space="0" w:color="auto"/>
            <w:right w:val="none" w:sz="0" w:space="0" w:color="auto"/>
          </w:divBdr>
        </w:div>
        <w:div w:id="1534271351">
          <w:marLeft w:val="480"/>
          <w:marRight w:val="0"/>
          <w:marTop w:val="0"/>
          <w:marBottom w:val="0"/>
          <w:divBdr>
            <w:top w:val="none" w:sz="0" w:space="0" w:color="auto"/>
            <w:left w:val="none" w:sz="0" w:space="0" w:color="auto"/>
            <w:bottom w:val="none" w:sz="0" w:space="0" w:color="auto"/>
            <w:right w:val="none" w:sz="0" w:space="0" w:color="auto"/>
          </w:divBdr>
        </w:div>
        <w:div w:id="1550343574">
          <w:marLeft w:val="480"/>
          <w:marRight w:val="0"/>
          <w:marTop w:val="0"/>
          <w:marBottom w:val="0"/>
          <w:divBdr>
            <w:top w:val="none" w:sz="0" w:space="0" w:color="auto"/>
            <w:left w:val="none" w:sz="0" w:space="0" w:color="auto"/>
            <w:bottom w:val="none" w:sz="0" w:space="0" w:color="auto"/>
            <w:right w:val="none" w:sz="0" w:space="0" w:color="auto"/>
          </w:divBdr>
        </w:div>
        <w:div w:id="1556431756">
          <w:marLeft w:val="480"/>
          <w:marRight w:val="0"/>
          <w:marTop w:val="0"/>
          <w:marBottom w:val="0"/>
          <w:divBdr>
            <w:top w:val="none" w:sz="0" w:space="0" w:color="auto"/>
            <w:left w:val="none" w:sz="0" w:space="0" w:color="auto"/>
            <w:bottom w:val="none" w:sz="0" w:space="0" w:color="auto"/>
            <w:right w:val="none" w:sz="0" w:space="0" w:color="auto"/>
          </w:divBdr>
        </w:div>
        <w:div w:id="1572616958">
          <w:marLeft w:val="480"/>
          <w:marRight w:val="0"/>
          <w:marTop w:val="0"/>
          <w:marBottom w:val="0"/>
          <w:divBdr>
            <w:top w:val="none" w:sz="0" w:space="0" w:color="auto"/>
            <w:left w:val="none" w:sz="0" w:space="0" w:color="auto"/>
            <w:bottom w:val="none" w:sz="0" w:space="0" w:color="auto"/>
            <w:right w:val="none" w:sz="0" w:space="0" w:color="auto"/>
          </w:divBdr>
        </w:div>
        <w:div w:id="1632831783">
          <w:marLeft w:val="480"/>
          <w:marRight w:val="0"/>
          <w:marTop w:val="0"/>
          <w:marBottom w:val="0"/>
          <w:divBdr>
            <w:top w:val="none" w:sz="0" w:space="0" w:color="auto"/>
            <w:left w:val="none" w:sz="0" w:space="0" w:color="auto"/>
            <w:bottom w:val="none" w:sz="0" w:space="0" w:color="auto"/>
            <w:right w:val="none" w:sz="0" w:space="0" w:color="auto"/>
          </w:divBdr>
        </w:div>
        <w:div w:id="1633713783">
          <w:marLeft w:val="480"/>
          <w:marRight w:val="0"/>
          <w:marTop w:val="0"/>
          <w:marBottom w:val="0"/>
          <w:divBdr>
            <w:top w:val="none" w:sz="0" w:space="0" w:color="auto"/>
            <w:left w:val="none" w:sz="0" w:space="0" w:color="auto"/>
            <w:bottom w:val="none" w:sz="0" w:space="0" w:color="auto"/>
            <w:right w:val="none" w:sz="0" w:space="0" w:color="auto"/>
          </w:divBdr>
        </w:div>
        <w:div w:id="1672634552">
          <w:marLeft w:val="480"/>
          <w:marRight w:val="0"/>
          <w:marTop w:val="0"/>
          <w:marBottom w:val="0"/>
          <w:divBdr>
            <w:top w:val="none" w:sz="0" w:space="0" w:color="auto"/>
            <w:left w:val="none" w:sz="0" w:space="0" w:color="auto"/>
            <w:bottom w:val="none" w:sz="0" w:space="0" w:color="auto"/>
            <w:right w:val="none" w:sz="0" w:space="0" w:color="auto"/>
          </w:divBdr>
        </w:div>
        <w:div w:id="1688822082">
          <w:marLeft w:val="480"/>
          <w:marRight w:val="0"/>
          <w:marTop w:val="0"/>
          <w:marBottom w:val="0"/>
          <w:divBdr>
            <w:top w:val="none" w:sz="0" w:space="0" w:color="auto"/>
            <w:left w:val="none" w:sz="0" w:space="0" w:color="auto"/>
            <w:bottom w:val="none" w:sz="0" w:space="0" w:color="auto"/>
            <w:right w:val="none" w:sz="0" w:space="0" w:color="auto"/>
          </w:divBdr>
        </w:div>
        <w:div w:id="1710490142">
          <w:marLeft w:val="480"/>
          <w:marRight w:val="0"/>
          <w:marTop w:val="0"/>
          <w:marBottom w:val="0"/>
          <w:divBdr>
            <w:top w:val="none" w:sz="0" w:space="0" w:color="auto"/>
            <w:left w:val="none" w:sz="0" w:space="0" w:color="auto"/>
            <w:bottom w:val="none" w:sz="0" w:space="0" w:color="auto"/>
            <w:right w:val="none" w:sz="0" w:space="0" w:color="auto"/>
          </w:divBdr>
        </w:div>
        <w:div w:id="1713650931">
          <w:marLeft w:val="480"/>
          <w:marRight w:val="0"/>
          <w:marTop w:val="0"/>
          <w:marBottom w:val="0"/>
          <w:divBdr>
            <w:top w:val="none" w:sz="0" w:space="0" w:color="auto"/>
            <w:left w:val="none" w:sz="0" w:space="0" w:color="auto"/>
            <w:bottom w:val="none" w:sz="0" w:space="0" w:color="auto"/>
            <w:right w:val="none" w:sz="0" w:space="0" w:color="auto"/>
          </w:divBdr>
        </w:div>
        <w:div w:id="1738481171">
          <w:marLeft w:val="480"/>
          <w:marRight w:val="0"/>
          <w:marTop w:val="0"/>
          <w:marBottom w:val="0"/>
          <w:divBdr>
            <w:top w:val="none" w:sz="0" w:space="0" w:color="auto"/>
            <w:left w:val="none" w:sz="0" w:space="0" w:color="auto"/>
            <w:bottom w:val="none" w:sz="0" w:space="0" w:color="auto"/>
            <w:right w:val="none" w:sz="0" w:space="0" w:color="auto"/>
          </w:divBdr>
        </w:div>
        <w:div w:id="1776247635">
          <w:marLeft w:val="480"/>
          <w:marRight w:val="0"/>
          <w:marTop w:val="0"/>
          <w:marBottom w:val="0"/>
          <w:divBdr>
            <w:top w:val="none" w:sz="0" w:space="0" w:color="auto"/>
            <w:left w:val="none" w:sz="0" w:space="0" w:color="auto"/>
            <w:bottom w:val="none" w:sz="0" w:space="0" w:color="auto"/>
            <w:right w:val="none" w:sz="0" w:space="0" w:color="auto"/>
          </w:divBdr>
        </w:div>
        <w:div w:id="1828395741">
          <w:marLeft w:val="480"/>
          <w:marRight w:val="0"/>
          <w:marTop w:val="0"/>
          <w:marBottom w:val="0"/>
          <w:divBdr>
            <w:top w:val="none" w:sz="0" w:space="0" w:color="auto"/>
            <w:left w:val="none" w:sz="0" w:space="0" w:color="auto"/>
            <w:bottom w:val="none" w:sz="0" w:space="0" w:color="auto"/>
            <w:right w:val="none" w:sz="0" w:space="0" w:color="auto"/>
          </w:divBdr>
        </w:div>
        <w:div w:id="1890066117">
          <w:marLeft w:val="480"/>
          <w:marRight w:val="0"/>
          <w:marTop w:val="0"/>
          <w:marBottom w:val="0"/>
          <w:divBdr>
            <w:top w:val="none" w:sz="0" w:space="0" w:color="auto"/>
            <w:left w:val="none" w:sz="0" w:space="0" w:color="auto"/>
            <w:bottom w:val="none" w:sz="0" w:space="0" w:color="auto"/>
            <w:right w:val="none" w:sz="0" w:space="0" w:color="auto"/>
          </w:divBdr>
        </w:div>
        <w:div w:id="1910529888">
          <w:marLeft w:val="480"/>
          <w:marRight w:val="0"/>
          <w:marTop w:val="0"/>
          <w:marBottom w:val="0"/>
          <w:divBdr>
            <w:top w:val="none" w:sz="0" w:space="0" w:color="auto"/>
            <w:left w:val="none" w:sz="0" w:space="0" w:color="auto"/>
            <w:bottom w:val="none" w:sz="0" w:space="0" w:color="auto"/>
            <w:right w:val="none" w:sz="0" w:space="0" w:color="auto"/>
          </w:divBdr>
        </w:div>
        <w:div w:id="1912348416">
          <w:marLeft w:val="480"/>
          <w:marRight w:val="0"/>
          <w:marTop w:val="0"/>
          <w:marBottom w:val="0"/>
          <w:divBdr>
            <w:top w:val="none" w:sz="0" w:space="0" w:color="auto"/>
            <w:left w:val="none" w:sz="0" w:space="0" w:color="auto"/>
            <w:bottom w:val="none" w:sz="0" w:space="0" w:color="auto"/>
            <w:right w:val="none" w:sz="0" w:space="0" w:color="auto"/>
          </w:divBdr>
        </w:div>
        <w:div w:id="1971283667">
          <w:marLeft w:val="480"/>
          <w:marRight w:val="0"/>
          <w:marTop w:val="0"/>
          <w:marBottom w:val="0"/>
          <w:divBdr>
            <w:top w:val="none" w:sz="0" w:space="0" w:color="auto"/>
            <w:left w:val="none" w:sz="0" w:space="0" w:color="auto"/>
            <w:bottom w:val="none" w:sz="0" w:space="0" w:color="auto"/>
            <w:right w:val="none" w:sz="0" w:space="0" w:color="auto"/>
          </w:divBdr>
        </w:div>
        <w:div w:id="2016033328">
          <w:marLeft w:val="480"/>
          <w:marRight w:val="0"/>
          <w:marTop w:val="0"/>
          <w:marBottom w:val="0"/>
          <w:divBdr>
            <w:top w:val="none" w:sz="0" w:space="0" w:color="auto"/>
            <w:left w:val="none" w:sz="0" w:space="0" w:color="auto"/>
            <w:bottom w:val="none" w:sz="0" w:space="0" w:color="auto"/>
            <w:right w:val="none" w:sz="0" w:space="0" w:color="auto"/>
          </w:divBdr>
        </w:div>
        <w:div w:id="2058166467">
          <w:marLeft w:val="480"/>
          <w:marRight w:val="0"/>
          <w:marTop w:val="0"/>
          <w:marBottom w:val="0"/>
          <w:divBdr>
            <w:top w:val="none" w:sz="0" w:space="0" w:color="auto"/>
            <w:left w:val="none" w:sz="0" w:space="0" w:color="auto"/>
            <w:bottom w:val="none" w:sz="0" w:space="0" w:color="auto"/>
            <w:right w:val="none" w:sz="0" w:space="0" w:color="auto"/>
          </w:divBdr>
        </w:div>
        <w:div w:id="2142113235">
          <w:marLeft w:val="480"/>
          <w:marRight w:val="0"/>
          <w:marTop w:val="0"/>
          <w:marBottom w:val="0"/>
          <w:divBdr>
            <w:top w:val="none" w:sz="0" w:space="0" w:color="auto"/>
            <w:left w:val="none" w:sz="0" w:space="0" w:color="auto"/>
            <w:bottom w:val="none" w:sz="0" w:space="0" w:color="auto"/>
            <w:right w:val="none" w:sz="0" w:space="0" w:color="auto"/>
          </w:divBdr>
        </w:div>
      </w:divsChild>
    </w:div>
    <w:div w:id="1875263172">
      <w:bodyDiv w:val="1"/>
      <w:marLeft w:val="0"/>
      <w:marRight w:val="0"/>
      <w:marTop w:val="0"/>
      <w:marBottom w:val="0"/>
      <w:divBdr>
        <w:top w:val="none" w:sz="0" w:space="0" w:color="auto"/>
        <w:left w:val="none" w:sz="0" w:space="0" w:color="auto"/>
        <w:bottom w:val="none" w:sz="0" w:space="0" w:color="auto"/>
        <w:right w:val="none" w:sz="0" w:space="0" w:color="auto"/>
      </w:divBdr>
      <w:divsChild>
        <w:div w:id="3366657">
          <w:marLeft w:val="480"/>
          <w:marRight w:val="0"/>
          <w:marTop w:val="0"/>
          <w:marBottom w:val="0"/>
          <w:divBdr>
            <w:top w:val="none" w:sz="0" w:space="0" w:color="auto"/>
            <w:left w:val="none" w:sz="0" w:space="0" w:color="auto"/>
            <w:bottom w:val="none" w:sz="0" w:space="0" w:color="auto"/>
            <w:right w:val="none" w:sz="0" w:space="0" w:color="auto"/>
          </w:divBdr>
        </w:div>
        <w:div w:id="11735302">
          <w:marLeft w:val="480"/>
          <w:marRight w:val="0"/>
          <w:marTop w:val="0"/>
          <w:marBottom w:val="0"/>
          <w:divBdr>
            <w:top w:val="none" w:sz="0" w:space="0" w:color="auto"/>
            <w:left w:val="none" w:sz="0" w:space="0" w:color="auto"/>
            <w:bottom w:val="none" w:sz="0" w:space="0" w:color="auto"/>
            <w:right w:val="none" w:sz="0" w:space="0" w:color="auto"/>
          </w:divBdr>
        </w:div>
        <w:div w:id="58290289">
          <w:marLeft w:val="480"/>
          <w:marRight w:val="0"/>
          <w:marTop w:val="0"/>
          <w:marBottom w:val="0"/>
          <w:divBdr>
            <w:top w:val="none" w:sz="0" w:space="0" w:color="auto"/>
            <w:left w:val="none" w:sz="0" w:space="0" w:color="auto"/>
            <w:bottom w:val="none" w:sz="0" w:space="0" w:color="auto"/>
            <w:right w:val="none" w:sz="0" w:space="0" w:color="auto"/>
          </w:divBdr>
        </w:div>
        <w:div w:id="58982912">
          <w:marLeft w:val="480"/>
          <w:marRight w:val="0"/>
          <w:marTop w:val="0"/>
          <w:marBottom w:val="0"/>
          <w:divBdr>
            <w:top w:val="none" w:sz="0" w:space="0" w:color="auto"/>
            <w:left w:val="none" w:sz="0" w:space="0" w:color="auto"/>
            <w:bottom w:val="none" w:sz="0" w:space="0" w:color="auto"/>
            <w:right w:val="none" w:sz="0" w:space="0" w:color="auto"/>
          </w:divBdr>
        </w:div>
        <w:div w:id="70543705">
          <w:marLeft w:val="480"/>
          <w:marRight w:val="0"/>
          <w:marTop w:val="0"/>
          <w:marBottom w:val="0"/>
          <w:divBdr>
            <w:top w:val="none" w:sz="0" w:space="0" w:color="auto"/>
            <w:left w:val="none" w:sz="0" w:space="0" w:color="auto"/>
            <w:bottom w:val="none" w:sz="0" w:space="0" w:color="auto"/>
            <w:right w:val="none" w:sz="0" w:space="0" w:color="auto"/>
          </w:divBdr>
        </w:div>
        <w:div w:id="96216857">
          <w:marLeft w:val="480"/>
          <w:marRight w:val="0"/>
          <w:marTop w:val="0"/>
          <w:marBottom w:val="0"/>
          <w:divBdr>
            <w:top w:val="none" w:sz="0" w:space="0" w:color="auto"/>
            <w:left w:val="none" w:sz="0" w:space="0" w:color="auto"/>
            <w:bottom w:val="none" w:sz="0" w:space="0" w:color="auto"/>
            <w:right w:val="none" w:sz="0" w:space="0" w:color="auto"/>
          </w:divBdr>
        </w:div>
        <w:div w:id="116919308">
          <w:marLeft w:val="480"/>
          <w:marRight w:val="0"/>
          <w:marTop w:val="0"/>
          <w:marBottom w:val="0"/>
          <w:divBdr>
            <w:top w:val="none" w:sz="0" w:space="0" w:color="auto"/>
            <w:left w:val="none" w:sz="0" w:space="0" w:color="auto"/>
            <w:bottom w:val="none" w:sz="0" w:space="0" w:color="auto"/>
            <w:right w:val="none" w:sz="0" w:space="0" w:color="auto"/>
          </w:divBdr>
        </w:div>
        <w:div w:id="157187898">
          <w:marLeft w:val="480"/>
          <w:marRight w:val="0"/>
          <w:marTop w:val="0"/>
          <w:marBottom w:val="0"/>
          <w:divBdr>
            <w:top w:val="none" w:sz="0" w:space="0" w:color="auto"/>
            <w:left w:val="none" w:sz="0" w:space="0" w:color="auto"/>
            <w:bottom w:val="none" w:sz="0" w:space="0" w:color="auto"/>
            <w:right w:val="none" w:sz="0" w:space="0" w:color="auto"/>
          </w:divBdr>
        </w:div>
        <w:div w:id="190732430">
          <w:marLeft w:val="480"/>
          <w:marRight w:val="0"/>
          <w:marTop w:val="0"/>
          <w:marBottom w:val="0"/>
          <w:divBdr>
            <w:top w:val="none" w:sz="0" w:space="0" w:color="auto"/>
            <w:left w:val="none" w:sz="0" w:space="0" w:color="auto"/>
            <w:bottom w:val="none" w:sz="0" w:space="0" w:color="auto"/>
            <w:right w:val="none" w:sz="0" w:space="0" w:color="auto"/>
          </w:divBdr>
        </w:div>
        <w:div w:id="193271669">
          <w:marLeft w:val="480"/>
          <w:marRight w:val="0"/>
          <w:marTop w:val="0"/>
          <w:marBottom w:val="0"/>
          <w:divBdr>
            <w:top w:val="none" w:sz="0" w:space="0" w:color="auto"/>
            <w:left w:val="none" w:sz="0" w:space="0" w:color="auto"/>
            <w:bottom w:val="none" w:sz="0" w:space="0" w:color="auto"/>
            <w:right w:val="none" w:sz="0" w:space="0" w:color="auto"/>
          </w:divBdr>
        </w:div>
        <w:div w:id="224997286">
          <w:marLeft w:val="480"/>
          <w:marRight w:val="0"/>
          <w:marTop w:val="0"/>
          <w:marBottom w:val="0"/>
          <w:divBdr>
            <w:top w:val="none" w:sz="0" w:space="0" w:color="auto"/>
            <w:left w:val="none" w:sz="0" w:space="0" w:color="auto"/>
            <w:bottom w:val="none" w:sz="0" w:space="0" w:color="auto"/>
            <w:right w:val="none" w:sz="0" w:space="0" w:color="auto"/>
          </w:divBdr>
        </w:div>
        <w:div w:id="243532721">
          <w:marLeft w:val="480"/>
          <w:marRight w:val="0"/>
          <w:marTop w:val="0"/>
          <w:marBottom w:val="0"/>
          <w:divBdr>
            <w:top w:val="none" w:sz="0" w:space="0" w:color="auto"/>
            <w:left w:val="none" w:sz="0" w:space="0" w:color="auto"/>
            <w:bottom w:val="none" w:sz="0" w:space="0" w:color="auto"/>
            <w:right w:val="none" w:sz="0" w:space="0" w:color="auto"/>
          </w:divBdr>
        </w:div>
        <w:div w:id="288585896">
          <w:marLeft w:val="480"/>
          <w:marRight w:val="0"/>
          <w:marTop w:val="0"/>
          <w:marBottom w:val="0"/>
          <w:divBdr>
            <w:top w:val="none" w:sz="0" w:space="0" w:color="auto"/>
            <w:left w:val="none" w:sz="0" w:space="0" w:color="auto"/>
            <w:bottom w:val="none" w:sz="0" w:space="0" w:color="auto"/>
            <w:right w:val="none" w:sz="0" w:space="0" w:color="auto"/>
          </w:divBdr>
        </w:div>
        <w:div w:id="289363803">
          <w:marLeft w:val="480"/>
          <w:marRight w:val="0"/>
          <w:marTop w:val="0"/>
          <w:marBottom w:val="0"/>
          <w:divBdr>
            <w:top w:val="none" w:sz="0" w:space="0" w:color="auto"/>
            <w:left w:val="none" w:sz="0" w:space="0" w:color="auto"/>
            <w:bottom w:val="none" w:sz="0" w:space="0" w:color="auto"/>
            <w:right w:val="none" w:sz="0" w:space="0" w:color="auto"/>
          </w:divBdr>
        </w:div>
        <w:div w:id="308480397">
          <w:marLeft w:val="480"/>
          <w:marRight w:val="0"/>
          <w:marTop w:val="0"/>
          <w:marBottom w:val="0"/>
          <w:divBdr>
            <w:top w:val="none" w:sz="0" w:space="0" w:color="auto"/>
            <w:left w:val="none" w:sz="0" w:space="0" w:color="auto"/>
            <w:bottom w:val="none" w:sz="0" w:space="0" w:color="auto"/>
            <w:right w:val="none" w:sz="0" w:space="0" w:color="auto"/>
          </w:divBdr>
        </w:div>
        <w:div w:id="308753789">
          <w:marLeft w:val="480"/>
          <w:marRight w:val="0"/>
          <w:marTop w:val="0"/>
          <w:marBottom w:val="0"/>
          <w:divBdr>
            <w:top w:val="none" w:sz="0" w:space="0" w:color="auto"/>
            <w:left w:val="none" w:sz="0" w:space="0" w:color="auto"/>
            <w:bottom w:val="none" w:sz="0" w:space="0" w:color="auto"/>
            <w:right w:val="none" w:sz="0" w:space="0" w:color="auto"/>
          </w:divBdr>
        </w:div>
        <w:div w:id="316612707">
          <w:marLeft w:val="480"/>
          <w:marRight w:val="0"/>
          <w:marTop w:val="0"/>
          <w:marBottom w:val="0"/>
          <w:divBdr>
            <w:top w:val="none" w:sz="0" w:space="0" w:color="auto"/>
            <w:left w:val="none" w:sz="0" w:space="0" w:color="auto"/>
            <w:bottom w:val="none" w:sz="0" w:space="0" w:color="auto"/>
            <w:right w:val="none" w:sz="0" w:space="0" w:color="auto"/>
          </w:divBdr>
        </w:div>
        <w:div w:id="393283882">
          <w:marLeft w:val="480"/>
          <w:marRight w:val="0"/>
          <w:marTop w:val="0"/>
          <w:marBottom w:val="0"/>
          <w:divBdr>
            <w:top w:val="none" w:sz="0" w:space="0" w:color="auto"/>
            <w:left w:val="none" w:sz="0" w:space="0" w:color="auto"/>
            <w:bottom w:val="none" w:sz="0" w:space="0" w:color="auto"/>
            <w:right w:val="none" w:sz="0" w:space="0" w:color="auto"/>
          </w:divBdr>
        </w:div>
        <w:div w:id="418983419">
          <w:marLeft w:val="480"/>
          <w:marRight w:val="0"/>
          <w:marTop w:val="0"/>
          <w:marBottom w:val="0"/>
          <w:divBdr>
            <w:top w:val="none" w:sz="0" w:space="0" w:color="auto"/>
            <w:left w:val="none" w:sz="0" w:space="0" w:color="auto"/>
            <w:bottom w:val="none" w:sz="0" w:space="0" w:color="auto"/>
            <w:right w:val="none" w:sz="0" w:space="0" w:color="auto"/>
          </w:divBdr>
        </w:div>
        <w:div w:id="418983644">
          <w:marLeft w:val="480"/>
          <w:marRight w:val="0"/>
          <w:marTop w:val="0"/>
          <w:marBottom w:val="0"/>
          <w:divBdr>
            <w:top w:val="none" w:sz="0" w:space="0" w:color="auto"/>
            <w:left w:val="none" w:sz="0" w:space="0" w:color="auto"/>
            <w:bottom w:val="none" w:sz="0" w:space="0" w:color="auto"/>
            <w:right w:val="none" w:sz="0" w:space="0" w:color="auto"/>
          </w:divBdr>
        </w:div>
        <w:div w:id="426121484">
          <w:marLeft w:val="480"/>
          <w:marRight w:val="0"/>
          <w:marTop w:val="0"/>
          <w:marBottom w:val="0"/>
          <w:divBdr>
            <w:top w:val="none" w:sz="0" w:space="0" w:color="auto"/>
            <w:left w:val="none" w:sz="0" w:space="0" w:color="auto"/>
            <w:bottom w:val="none" w:sz="0" w:space="0" w:color="auto"/>
            <w:right w:val="none" w:sz="0" w:space="0" w:color="auto"/>
          </w:divBdr>
        </w:div>
        <w:div w:id="434250117">
          <w:marLeft w:val="480"/>
          <w:marRight w:val="0"/>
          <w:marTop w:val="0"/>
          <w:marBottom w:val="0"/>
          <w:divBdr>
            <w:top w:val="none" w:sz="0" w:space="0" w:color="auto"/>
            <w:left w:val="none" w:sz="0" w:space="0" w:color="auto"/>
            <w:bottom w:val="none" w:sz="0" w:space="0" w:color="auto"/>
            <w:right w:val="none" w:sz="0" w:space="0" w:color="auto"/>
          </w:divBdr>
        </w:div>
        <w:div w:id="560406065">
          <w:marLeft w:val="480"/>
          <w:marRight w:val="0"/>
          <w:marTop w:val="0"/>
          <w:marBottom w:val="0"/>
          <w:divBdr>
            <w:top w:val="none" w:sz="0" w:space="0" w:color="auto"/>
            <w:left w:val="none" w:sz="0" w:space="0" w:color="auto"/>
            <w:bottom w:val="none" w:sz="0" w:space="0" w:color="auto"/>
            <w:right w:val="none" w:sz="0" w:space="0" w:color="auto"/>
          </w:divBdr>
        </w:div>
        <w:div w:id="591427864">
          <w:marLeft w:val="480"/>
          <w:marRight w:val="0"/>
          <w:marTop w:val="0"/>
          <w:marBottom w:val="0"/>
          <w:divBdr>
            <w:top w:val="none" w:sz="0" w:space="0" w:color="auto"/>
            <w:left w:val="none" w:sz="0" w:space="0" w:color="auto"/>
            <w:bottom w:val="none" w:sz="0" w:space="0" w:color="auto"/>
            <w:right w:val="none" w:sz="0" w:space="0" w:color="auto"/>
          </w:divBdr>
        </w:div>
        <w:div w:id="611978240">
          <w:marLeft w:val="480"/>
          <w:marRight w:val="0"/>
          <w:marTop w:val="0"/>
          <w:marBottom w:val="0"/>
          <w:divBdr>
            <w:top w:val="none" w:sz="0" w:space="0" w:color="auto"/>
            <w:left w:val="none" w:sz="0" w:space="0" w:color="auto"/>
            <w:bottom w:val="none" w:sz="0" w:space="0" w:color="auto"/>
            <w:right w:val="none" w:sz="0" w:space="0" w:color="auto"/>
          </w:divBdr>
        </w:div>
        <w:div w:id="675307239">
          <w:marLeft w:val="480"/>
          <w:marRight w:val="0"/>
          <w:marTop w:val="0"/>
          <w:marBottom w:val="0"/>
          <w:divBdr>
            <w:top w:val="none" w:sz="0" w:space="0" w:color="auto"/>
            <w:left w:val="none" w:sz="0" w:space="0" w:color="auto"/>
            <w:bottom w:val="none" w:sz="0" w:space="0" w:color="auto"/>
            <w:right w:val="none" w:sz="0" w:space="0" w:color="auto"/>
          </w:divBdr>
        </w:div>
        <w:div w:id="725764415">
          <w:marLeft w:val="480"/>
          <w:marRight w:val="0"/>
          <w:marTop w:val="0"/>
          <w:marBottom w:val="0"/>
          <w:divBdr>
            <w:top w:val="none" w:sz="0" w:space="0" w:color="auto"/>
            <w:left w:val="none" w:sz="0" w:space="0" w:color="auto"/>
            <w:bottom w:val="none" w:sz="0" w:space="0" w:color="auto"/>
            <w:right w:val="none" w:sz="0" w:space="0" w:color="auto"/>
          </w:divBdr>
        </w:div>
        <w:div w:id="732240071">
          <w:marLeft w:val="480"/>
          <w:marRight w:val="0"/>
          <w:marTop w:val="0"/>
          <w:marBottom w:val="0"/>
          <w:divBdr>
            <w:top w:val="none" w:sz="0" w:space="0" w:color="auto"/>
            <w:left w:val="none" w:sz="0" w:space="0" w:color="auto"/>
            <w:bottom w:val="none" w:sz="0" w:space="0" w:color="auto"/>
            <w:right w:val="none" w:sz="0" w:space="0" w:color="auto"/>
          </w:divBdr>
        </w:div>
        <w:div w:id="750588203">
          <w:marLeft w:val="480"/>
          <w:marRight w:val="0"/>
          <w:marTop w:val="0"/>
          <w:marBottom w:val="0"/>
          <w:divBdr>
            <w:top w:val="none" w:sz="0" w:space="0" w:color="auto"/>
            <w:left w:val="none" w:sz="0" w:space="0" w:color="auto"/>
            <w:bottom w:val="none" w:sz="0" w:space="0" w:color="auto"/>
            <w:right w:val="none" w:sz="0" w:space="0" w:color="auto"/>
          </w:divBdr>
        </w:div>
        <w:div w:id="753404053">
          <w:marLeft w:val="480"/>
          <w:marRight w:val="0"/>
          <w:marTop w:val="0"/>
          <w:marBottom w:val="0"/>
          <w:divBdr>
            <w:top w:val="none" w:sz="0" w:space="0" w:color="auto"/>
            <w:left w:val="none" w:sz="0" w:space="0" w:color="auto"/>
            <w:bottom w:val="none" w:sz="0" w:space="0" w:color="auto"/>
            <w:right w:val="none" w:sz="0" w:space="0" w:color="auto"/>
          </w:divBdr>
        </w:div>
        <w:div w:id="754202329">
          <w:marLeft w:val="480"/>
          <w:marRight w:val="0"/>
          <w:marTop w:val="0"/>
          <w:marBottom w:val="0"/>
          <w:divBdr>
            <w:top w:val="none" w:sz="0" w:space="0" w:color="auto"/>
            <w:left w:val="none" w:sz="0" w:space="0" w:color="auto"/>
            <w:bottom w:val="none" w:sz="0" w:space="0" w:color="auto"/>
            <w:right w:val="none" w:sz="0" w:space="0" w:color="auto"/>
          </w:divBdr>
        </w:div>
        <w:div w:id="758452607">
          <w:marLeft w:val="480"/>
          <w:marRight w:val="0"/>
          <w:marTop w:val="0"/>
          <w:marBottom w:val="0"/>
          <w:divBdr>
            <w:top w:val="none" w:sz="0" w:space="0" w:color="auto"/>
            <w:left w:val="none" w:sz="0" w:space="0" w:color="auto"/>
            <w:bottom w:val="none" w:sz="0" w:space="0" w:color="auto"/>
            <w:right w:val="none" w:sz="0" w:space="0" w:color="auto"/>
          </w:divBdr>
        </w:div>
        <w:div w:id="767509121">
          <w:marLeft w:val="480"/>
          <w:marRight w:val="0"/>
          <w:marTop w:val="0"/>
          <w:marBottom w:val="0"/>
          <w:divBdr>
            <w:top w:val="none" w:sz="0" w:space="0" w:color="auto"/>
            <w:left w:val="none" w:sz="0" w:space="0" w:color="auto"/>
            <w:bottom w:val="none" w:sz="0" w:space="0" w:color="auto"/>
            <w:right w:val="none" w:sz="0" w:space="0" w:color="auto"/>
          </w:divBdr>
        </w:div>
        <w:div w:id="799373776">
          <w:marLeft w:val="480"/>
          <w:marRight w:val="0"/>
          <w:marTop w:val="0"/>
          <w:marBottom w:val="0"/>
          <w:divBdr>
            <w:top w:val="none" w:sz="0" w:space="0" w:color="auto"/>
            <w:left w:val="none" w:sz="0" w:space="0" w:color="auto"/>
            <w:bottom w:val="none" w:sz="0" w:space="0" w:color="auto"/>
            <w:right w:val="none" w:sz="0" w:space="0" w:color="auto"/>
          </w:divBdr>
        </w:div>
        <w:div w:id="852456803">
          <w:marLeft w:val="480"/>
          <w:marRight w:val="0"/>
          <w:marTop w:val="0"/>
          <w:marBottom w:val="0"/>
          <w:divBdr>
            <w:top w:val="none" w:sz="0" w:space="0" w:color="auto"/>
            <w:left w:val="none" w:sz="0" w:space="0" w:color="auto"/>
            <w:bottom w:val="none" w:sz="0" w:space="0" w:color="auto"/>
            <w:right w:val="none" w:sz="0" w:space="0" w:color="auto"/>
          </w:divBdr>
        </w:div>
        <w:div w:id="887184743">
          <w:marLeft w:val="480"/>
          <w:marRight w:val="0"/>
          <w:marTop w:val="0"/>
          <w:marBottom w:val="0"/>
          <w:divBdr>
            <w:top w:val="none" w:sz="0" w:space="0" w:color="auto"/>
            <w:left w:val="none" w:sz="0" w:space="0" w:color="auto"/>
            <w:bottom w:val="none" w:sz="0" w:space="0" w:color="auto"/>
            <w:right w:val="none" w:sz="0" w:space="0" w:color="auto"/>
          </w:divBdr>
        </w:div>
        <w:div w:id="897394679">
          <w:marLeft w:val="480"/>
          <w:marRight w:val="0"/>
          <w:marTop w:val="0"/>
          <w:marBottom w:val="0"/>
          <w:divBdr>
            <w:top w:val="none" w:sz="0" w:space="0" w:color="auto"/>
            <w:left w:val="none" w:sz="0" w:space="0" w:color="auto"/>
            <w:bottom w:val="none" w:sz="0" w:space="0" w:color="auto"/>
            <w:right w:val="none" w:sz="0" w:space="0" w:color="auto"/>
          </w:divBdr>
        </w:div>
        <w:div w:id="901986012">
          <w:marLeft w:val="480"/>
          <w:marRight w:val="0"/>
          <w:marTop w:val="0"/>
          <w:marBottom w:val="0"/>
          <w:divBdr>
            <w:top w:val="none" w:sz="0" w:space="0" w:color="auto"/>
            <w:left w:val="none" w:sz="0" w:space="0" w:color="auto"/>
            <w:bottom w:val="none" w:sz="0" w:space="0" w:color="auto"/>
            <w:right w:val="none" w:sz="0" w:space="0" w:color="auto"/>
          </w:divBdr>
        </w:div>
        <w:div w:id="930361048">
          <w:marLeft w:val="480"/>
          <w:marRight w:val="0"/>
          <w:marTop w:val="0"/>
          <w:marBottom w:val="0"/>
          <w:divBdr>
            <w:top w:val="none" w:sz="0" w:space="0" w:color="auto"/>
            <w:left w:val="none" w:sz="0" w:space="0" w:color="auto"/>
            <w:bottom w:val="none" w:sz="0" w:space="0" w:color="auto"/>
            <w:right w:val="none" w:sz="0" w:space="0" w:color="auto"/>
          </w:divBdr>
        </w:div>
        <w:div w:id="939072122">
          <w:marLeft w:val="480"/>
          <w:marRight w:val="0"/>
          <w:marTop w:val="0"/>
          <w:marBottom w:val="0"/>
          <w:divBdr>
            <w:top w:val="none" w:sz="0" w:space="0" w:color="auto"/>
            <w:left w:val="none" w:sz="0" w:space="0" w:color="auto"/>
            <w:bottom w:val="none" w:sz="0" w:space="0" w:color="auto"/>
            <w:right w:val="none" w:sz="0" w:space="0" w:color="auto"/>
          </w:divBdr>
        </w:div>
        <w:div w:id="975646708">
          <w:marLeft w:val="480"/>
          <w:marRight w:val="0"/>
          <w:marTop w:val="0"/>
          <w:marBottom w:val="0"/>
          <w:divBdr>
            <w:top w:val="none" w:sz="0" w:space="0" w:color="auto"/>
            <w:left w:val="none" w:sz="0" w:space="0" w:color="auto"/>
            <w:bottom w:val="none" w:sz="0" w:space="0" w:color="auto"/>
            <w:right w:val="none" w:sz="0" w:space="0" w:color="auto"/>
          </w:divBdr>
        </w:div>
        <w:div w:id="1004671100">
          <w:marLeft w:val="480"/>
          <w:marRight w:val="0"/>
          <w:marTop w:val="0"/>
          <w:marBottom w:val="0"/>
          <w:divBdr>
            <w:top w:val="none" w:sz="0" w:space="0" w:color="auto"/>
            <w:left w:val="none" w:sz="0" w:space="0" w:color="auto"/>
            <w:bottom w:val="none" w:sz="0" w:space="0" w:color="auto"/>
            <w:right w:val="none" w:sz="0" w:space="0" w:color="auto"/>
          </w:divBdr>
        </w:div>
        <w:div w:id="1022392011">
          <w:marLeft w:val="480"/>
          <w:marRight w:val="0"/>
          <w:marTop w:val="0"/>
          <w:marBottom w:val="0"/>
          <w:divBdr>
            <w:top w:val="none" w:sz="0" w:space="0" w:color="auto"/>
            <w:left w:val="none" w:sz="0" w:space="0" w:color="auto"/>
            <w:bottom w:val="none" w:sz="0" w:space="0" w:color="auto"/>
            <w:right w:val="none" w:sz="0" w:space="0" w:color="auto"/>
          </w:divBdr>
        </w:div>
        <w:div w:id="1028724081">
          <w:marLeft w:val="480"/>
          <w:marRight w:val="0"/>
          <w:marTop w:val="0"/>
          <w:marBottom w:val="0"/>
          <w:divBdr>
            <w:top w:val="none" w:sz="0" w:space="0" w:color="auto"/>
            <w:left w:val="none" w:sz="0" w:space="0" w:color="auto"/>
            <w:bottom w:val="none" w:sz="0" w:space="0" w:color="auto"/>
            <w:right w:val="none" w:sz="0" w:space="0" w:color="auto"/>
          </w:divBdr>
        </w:div>
        <w:div w:id="1039210207">
          <w:marLeft w:val="480"/>
          <w:marRight w:val="0"/>
          <w:marTop w:val="0"/>
          <w:marBottom w:val="0"/>
          <w:divBdr>
            <w:top w:val="none" w:sz="0" w:space="0" w:color="auto"/>
            <w:left w:val="none" w:sz="0" w:space="0" w:color="auto"/>
            <w:bottom w:val="none" w:sz="0" w:space="0" w:color="auto"/>
            <w:right w:val="none" w:sz="0" w:space="0" w:color="auto"/>
          </w:divBdr>
        </w:div>
        <w:div w:id="1079136679">
          <w:marLeft w:val="480"/>
          <w:marRight w:val="0"/>
          <w:marTop w:val="0"/>
          <w:marBottom w:val="0"/>
          <w:divBdr>
            <w:top w:val="none" w:sz="0" w:space="0" w:color="auto"/>
            <w:left w:val="none" w:sz="0" w:space="0" w:color="auto"/>
            <w:bottom w:val="none" w:sz="0" w:space="0" w:color="auto"/>
            <w:right w:val="none" w:sz="0" w:space="0" w:color="auto"/>
          </w:divBdr>
        </w:div>
        <w:div w:id="1125731911">
          <w:marLeft w:val="480"/>
          <w:marRight w:val="0"/>
          <w:marTop w:val="0"/>
          <w:marBottom w:val="0"/>
          <w:divBdr>
            <w:top w:val="none" w:sz="0" w:space="0" w:color="auto"/>
            <w:left w:val="none" w:sz="0" w:space="0" w:color="auto"/>
            <w:bottom w:val="none" w:sz="0" w:space="0" w:color="auto"/>
            <w:right w:val="none" w:sz="0" w:space="0" w:color="auto"/>
          </w:divBdr>
        </w:div>
        <w:div w:id="1247037110">
          <w:marLeft w:val="480"/>
          <w:marRight w:val="0"/>
          <w:marTop w:val="0"/>
          <w:marBottom w:val="0"/>
          <w:divBdr>
            <w:top w:val="none" w:sz="0" w:space="0" w:color="auto"/>
            <w:left w:val="none" w:sz="0" w:space="0" w:color="auto"/>
            <w:bottom w:val="none" w:sz="0" w:space="0" w:color="auto"/>
            <w:right w:val="none" w:sz="0" w:space="0" w:color="auto"/>
          </w:divBdr>
        </w:div>
        <w:div w:id="1254970558">
          <w:marLeft w:val="480"/>
          <w:marRight w:val="0"/>
          <w:marTop w:val="0"/>
          <w:marBottom w:val="0"/>
          <w:divBdr>
            <w:top w:val="none" w:sz="0" w:space="0" w:color="auto"/>
            <w:left w:val="none" w:sz="0" w:space="0" w:color="auto"/>
            <w:bottom w:val="none" w:sz="0" w:space="0" w:color="auto"/>
            <w:right w:val="none" w:sz="0" w:space="0" w:color="auto"/>
          </w:divBdr>
        </w:div>
        <w:div w:id="1266231793">
          <w:marLeft w:val="480"/>
          <w:marRight w:val="0"/>
          <w:marTop w:val="0"/>
          <w:marBottom w:val="0"/>
          <w:divBdr>
            <w:top w:val="none" w:sz="0" w:space="0" w:color="auto"/>
            <w:left w:val="none" w:sz="0" w:space="0" w:color="auto"/>
            <w:bottom w:val="none" w:sz="0" w:space="0" w:color="auto"/>
            <w:right w:val="none" w:sz="0" w:space="0" w:color="auto"/>
          </w:divBdr>
        </w:div>
        <w:div w:id="1286498076">
          <w:marLeft w:val="480"/>
          <w:marRight w:val="0"/>
          <w:marTop w:val="0"/>
          <w:marBottom w:val="0"/>
          <w:divBdr>
            <w:top w:val="none" w:sz="0" w:space="0" w:color="auto"/>
            <w:left w:val="none" w:sz="0" w:space="0" w:color="auto"/>
            <w:bottom w:val="none" w:sz="0" w:space="0" w:color="auto"/>
            <w:right w:val="none" w:sz="0" w:space="0" w:color="auto"/>
          </w:divBdr>
        </w:div>
        <w:div w:id="1348756773">
          <w:marLeft w:val="480"/>
          <w:marRight w:val="0"/>
          <w:marTop w:val="0"/>
          <w:marBottom w:val="0"/>
          <w:divBdr>
            <w:top w:val="none" w:sz="0" w:space="0" w:color="auto"/>
            <w:left w:val="none" w:sz="0" w:space="0" w:color="auto"/>
            <w:bottom w:val="none" w:sz="0" w:space="0" w:color="auto"/>
            <w:right w:val="none" w:sz="0" w:space="0" w:color="auto"/>
          </w:divBdr>
        </w:div>
        <w:div w:id="1456410619">
          <w:marLeft w:val="480"/>
          <w:marRight w:val="0"/>
          <w:marTop w:val="0"/>
          <w:marBottom w:val="0"/>
          <w:divBdr>
            <w:top w:val="none" w:sz="0" w:space="0" w:color="auto"/>
            <w:left w:val="none" w:sz="0" w:space="0" w:color="auto"/>
            <w:bottom w:val="none" w:sz="0" w:space="0" w:color="auto"/>
            <w:right w:val="none" w:sz="0" w:space="0" w:color="auto"/>
          </w:divBdr>
        </w:div>
        <w:div w:id="1460487992">
          <w:marLeft w:val="480"/>
          <w:marRight w:val="0"/>
          <w:marTop w:val="0"/>
          <w:marBottom w:val="0"/>
          <w:divBdr>
            <w:top w:val="none" w:sz="0" w:space="0" w:color="auto"/>
            <w:left w:val="none" w:sz="0" w:space="0" w:color="auto"/>
            <w:bottom w:val="none" w:sz="0" w:space="0" w:color="auto"/>
            <w:right w:val="none" w:sz="0" w:space="0" w:color="auto"/>
          </w:divBdr>
        </w:div>
        <w:div w:id="1483934567">
          <w:marLeft w:val="480"/>
          <w:marRight w:val="0"/>
          <w:marTop w:val="0"/>
          <w:marBottom w:val="0"/>
          <w:divBdr>
            <w:top w:val="none" w:sz="0" w:space="0" w:color="auto"/>
            <w:left w:val="none" w:sz="0" w:space="0" w:color="auto"/>
            <w:bottom w:val="none" w:sz="0" w:space="0" w:color="auto"/>
            <w:right w:val="none" w:sz="0" w:space="0" w:color="auto"/>
          </w:divBdr>
        </w:div>
        <w:div w:id="1596282010">
          <w:marLeft w:val="480"/>
          <w:marRight w:val="0"/>
          <w:marTop w:val="0"/>
          <w:marBottom w:val="0"/>
          <w:divBdr>
            <w:top w:val="none" w:sz="0" w:space="0" w:color="auto"/>
            <w:left w:val="none" w:sz="0" w:space="0" w:color="auto"/>
            <w:bottom w:val="none" w:sz="0" w:space="0" w:color="auto"/>
            <w:right w:val="none" w:sz="0" w:space="0" w:color="auto"/>
          </w:divBdr>
        </w:div>
        <w:div w:id="1596397174">
          <w:marLeft w:val="480"/>
          <w:marRight w:val="0"/>
          <w:marTop w:val="0"/>
          <w:marBottom w:val="0"/>
          <w:divBdr>
            <w:top w:val="none" w:sz="0" w:space="0" w:color="auto"/>
            <w:left w:val="none" w:sz="0" w:space="0" w:color="auto"/>
            <w:bottom w:val="none" w:sz="0" w:space="0" w:color="auto"/>
            <w:right w:val="none" w:sz="0" w:space="0" w:color="auto"/>
          </w:divBdr>
        </w:div>
        <w:div w:id="1596476111">
          <w:marLeft w:val="480"/>
          <w:marRight w:val="0"/>
          <w:marTop w:val="0"/>
          <w:marBottom w:val="0"/>
          <w:divBdr>
            <w:top w:val="none" w:sz="0" w:space="0" w:color="auto"/>
            <w:left w:val="none" w:sz="0" w:space="0" w:color="auto"/>
            <w:bottom w:val="none" w:sz="0" w:space="0" w:color="auto"/>
            <w:right w:val="none" w:sz="0" w:space="0" w:color="auto"/>
          </w:divBdr>
        </w:div>
        <w:div w:id="1749157652">
          <w:marLeft w:val="480"/>
          <w:marRight w:val="0"/>
          <w:marTop w:val="0"/>
          <w:marBottom w:val="0"/>
          <w:divBdr>
            <w:top w:val="none" w:sz="0" w:space="0" w:color="auto"/>
            <w:left w:val="none" w:sz="0" w:space="0" w:color="auto"/>
            <w:bottom w:val="none" w:sz="0" w:space="0" w:color="auto"/>
            <w:right w:val="none" w:sz="0" w:space="0" w:color="auto"/>
          </w:divBdr>
        </w:div>
        <w:div w:id="1845240363">
          <w:marLeft w:val="480"/>
          <w:marRight w:val="0"/>
          <w:marTop w:val="0"/>
          <w:marBottom w:val="0"/>
          <w:divBdr>
            <w:top w:val="none" w:sz="0" w:space="0" w:color="auto"/>
            <w:left w:val="none" w:sz="0" w:space="0" w:color="auto"/>
            <w:bottom w:val="none" w:sz="0" w:space="0" w:color="auto"/>
            <w:right w:val="none" w:sz="0" w:space="0" w:color="auto"/>
          </w:divBdr>
        </w:div>
        <w:div w:id="1863738168">
          <w:marLeft w:val="480"/>
          <w:marRight w:val="0"/>
          <w:marTop w:val="0"/>
          <w:marBottom w:val="0"/>
          <w:divBdr>
            <w:top w:val="none" w:sz="0" w:space="0" w:color="auto"/>
            <w:left w:val="none" w:sz="0" w:space="0" w:color="auto"/>
            <w:bottom w:val="none" w:sz="0" w:space="0" w:color="auto"/>
            <w:right w:val="none" w:sz="0" w:space="0" w:color="auto"/>
          </w:divBdr>
        </w:div>
        <w:div w:id="1920090543">
          <w:marLeft w:val="480"/>
          <w:marRight w:val="0"/>
          <w:marTop w:val="0"/>
          <w:marBottom w:val="0"/>
          <w:divBdr>
            <w:top w:val="none" w:sz="0" w:space="0" w:color="auto"/>
            <w:left w:val="none" w:sz="0" w:space="0" w:color="auto"/>
            <w:bottom w:val="none" w:sz="0" w:space="0" w:color="auto"/>
            <w:right w:val="none" w:sz="0" w:space="0" w:color="auto"/>
          </w:divBdr>
        </w:div>
        <w:div w:id="1926763949">
          <w:marLeft w:val="480"/>
          <w:marRight w:val="0"/>
          <w:marTop w:val="0"/>
          <w:marBottom w:val="0"/>
          <w:divBdr>
            <w:top w:val="none" w:sz="0" w:space="0" w:color="auto"/>
            <w:left w:val="none" w:sz="0" w:space="0" w:color="auto"/>
            <w:bottom w:val="none" w:sz="0" w:space="0" w:color="auto"/>
            <w:right w:val="none" w:sz="0" w:space="0" w:color="auto"/>
          </w:divBdr>
        </w:div>
        <w:div w:id="1933777239">
          <w:marLeft w:val="480"/>
          <w:marRight w:val="0"/>
          <w:marTop w:val="0"/>
          <w:marBottom w:val="0"/>
          <w:divBdr>
            <w:top w:val="none" w:sz="0" w:space="0" w:color="auto"/>
            <w:left w:val="none" w:sz="0" w:space="0" w:color="auto"/>
            <w:bottom w:val="none" w:sz="0" w:space="0" w:color="auto"/>
            <w:right w:val="none" w:sz="0" w:space="0" w:color="auto"/>
          </w:divBdr>
        </w:div>
        <w:div w:id="1945116450">
          <w:marLeft w:val="480"/>
          <w:marRight w:val="0"/>
          <w:marTop w:val="0"/>
          <w:marBottom w:val="0"/>
          <w:divBdr>
            <w:top w:val="none" w:sz="0" w:space="0" w:color="auto"/>
            <w:left w:val="none" w:sz="0" w:space="0" w:color="auto"/>
            <w:bottom w:val="none" w:sz="0" w:space="0" w:color="auto"/>
            <w:right w:val="none" w:sz="0" w:space="0" w:color="auto"/>
          </w:divBdr>
        </w:div>
        <w:div w:id="1947299729">
          <w:marLeft w:val="480"/>
          <w:marRight w:val="0"/>
          <w:marTop w:val="0"/>
          <w:marBottom w:val="0"/>
          <w:divBdr>
            <w:top w:val="none" w:sz="0" w:space="0" w:color="auto"/>
            <w:left w:val="none" w:sz="0" w:space="0" w:color="auto"/>
            <w:bottom w:val="none" w:sz="0" w:space="0" w:color="auto"/>
            <w:right w:val="none" w:sz="0" w:space="0" w:color="auto"/>
          </w:divBdr>
        </w:div>
        <w:div w:id="1958565641">
          <w:marLeft w:val="480"/>
          <w:marRight w:val="0"/>
          <w:marTop w:val="0"/>
          <w:marBottom w:val="0"/>
          <w:divBdr>
            <w:top w:val="none" w:sz="0" w:space="0" w:color="auto"/>
            <w:left w:val="none" w:sz="0" w:space="0" w:color="auto"/>
            <w:bottom w:val="none" w:sz="0" w:space="0" w:color="auto"/>
            <w:right w:val="none" w:sz="0" w:space="0" w:color="auto"/>
          </w:divBdr>
        </w:div>
        <w:div w:id="2005353484">
          <w:marLeft w:val="480"/>
          <w:marRight w:val="0"/>
          <w:marTop w:val="0"/>
          <w:marBottom w:val="0"/>
          <w:divBdr>
            <w:top w:val="none" w:sz="0" w:space="0" w:color="auto"/>
            <w:left w:val="none" w:sz="0" w:space="0" w:color="auto"/>
            <w:bottom w:val="none" w:sz="0" w:space="0" w:color="auto"/>
            <w:right w:val="none" w:sz="0" w:space="0" w:color="auto"/>
          </w:divBdr>
        </w:div>
        <w:div w:id="2042628911">
          <w:marLeft w:val="480"/>
          <w:marRight w:val="0"/>
          <w:marTop w:val="0"/>
          <w:marBottom w:val="0"/>
          <w:divBdr>
            <w:top w:val="none" w:sz="0" w:space="0" w:color="auto"/>
            <w:left w:val="none" w:sz="0" w:space="0" w:color="auto"/>
            <w:bottom w:val="none" w:sz="0" w:space="0" w:color="auto"/>
            <w:right w:val="none" w:sz="0" w:space="0" w:color="auto"/>
          </w:divBdr>
        </w:div>
        <w:div w:id="2068449000">
          <w:marLeft w:val="480"/>
          <w:marRight w:val="0"/>
          <w:marTop w:val="0"/>
          <w:marBottom w:val="0"/>
          <w:divBdr>
            <w:top w:val="none" w:sz="0" w:space="0" w:color="auto"/>
            <w:left w:val="none" w:sz="0" w:space="0" w:color="auto"/>
            <w:bottom w:val="none" w:sz="0" w:space="0" w:color="auto"/>
            <w:right w:val="none" w:sz="0" w:space="0" w:color="auto"/>
          </w:divBdr>
        </w:div>
        <w:div w:id="2077700898">
          <w:marLeft w:val="480"/>
          <w:marRight w:val="0"/>
          <w:marTop w:val="0"/>
          <w:marBottom w:val="0"/>
          <w:divBdr>
            <w:top w:val="none" w:sz="0" w:space="0" w:color="auto"/>
            <w:left w:val="none" w:sz="0" w:space="0" w:color="auto"/>
            <w:bottom w:val="none" w:sz="0" w:space="0" w:color="auto"/>
            <w:right w:val="none" w:sz="0" w:space="0" w:color="auto"/>
          </w:divBdr>
        </w:div>
        <w:div w:id="2081516340">
          <w:marLeft w:val="480"/>
          <w:marRight w:val="0"/>
          <w:marTop w:val="0"/>
          <w:marBottom w:val="0"/>
          <w:divBdr>
            <w:top w:val="none" w:sz="0" w:space="0" w:color="auto"/>
            <w:left w:val="none" w:sz="0" w:space="0" w:color="auto"/>
            <w:bottom w:val="none" w:sz="0" w:space="0" w:color="auto"/>
            <w:right w:val="none" w:sz="0" w:space="0" w:color="auto"/>
          </w:divBdr>
        </w:div>
        <w:div w:id="2093162632">
          <w:marLeft w:val="480"/>
          <w:marRight w:val="0"/>
          <w:marTop w:val="0"/>
          <w:marBottom w:val="0"/>
          <w:divBdr>
            <w:top w:val="none" w:sz="0" w:space="0" w:color="auto"/>
            <w:left w:val="none" w:sz="0" w:space="0" w:color="auto"/>
            <w:bottom w:val="none" w:sz="0" w:space="0" w:color="auto"/>
            <w:right w:val="none" w:sz="0" w:space="0" w:color="auto"/>
          </w:divBdr>
        </w:div>
        <w:div w:id="2140410838">
          <w:marLeft w:val="480"/>
          <w:marRight w:val="0"/>
          <w:marTop w:val="0"/>
          <w:marBottom w:val="0"/>
          <w:divBdr>
            <w:top w:val="none" w:sz="0" w:space="0" w:color="auto"/>
            <w:left w:val="none" w:sz="0" w:space="0" w:color="auto"/>
            <w:bottom w:val="none" w:sz="0" w:space="0" w:color="auto"/>
            <w:right w:val="none" w:sz="0" w:space="0" w:color="auto"/>
          </w:divBdr>
        </w:div>
      </w:divsChild>
    </w:div>
    <w:div w:id="1928341802">
      <w:bodyDiv w:val="1"/>
      <w:marLeft w:val="0"/>
      <w:marRight w:val="0"/>
      <w:marTop w:val="0"/>
      <w:marBottom w:val="0"/>
      <w:divBdr>
        <w:top w:val="none" w:sz="0" w:space="0" w:color="auto"/>
        <w:left w:val="none" w:sz="0" w:space="0" w:color="auto"/>
        <w:bottom w:val="none" w:sz="0" w:space="0" w:color="auto"/>
        <w:right w:val="none" w:sz="0" w:space="0" w:color="auto"/>
      </w:divBdr>
      <w:divsChild>
        <w:div w:id="30616495">
          <w:marLeft w:val="480"/>
          <w:marRight w:val="0"/>
          <w:marTop w:val="0"/>
          <w:marBottom w:val="0"/>
          <w:divBdr>
            <w:top w:val="none" w:sz="0" w:space="0" w:color="auto"/>
            <w:left w:val="none" w:sz="0" w:space="0" w:color="auto"/>
            <w:bottom w:val="none" w:sz="0" w:space="0" w:color="auto"/>
            <w:right w:val="none" w:sz="0" w:space="0" w:color="auto"/>
          </w:divBdr>
        </w:div>
        <w:div w:id="55010382">
          <w:marLeft w:val="480"/>
          <w:marRight w:val="0"/>
          <w:marTop w:val="0"/>
          <w:marBottom w:val="0"/>
          <w:divBdr>
            <w:top w:val="none" w:sz="0" w:space="0" w:color="auto"/>
            <w:left w:val="none" w:sz="0" w:space="0" w:color="auto"/>
            <w:bottom w:val="none" w:sz="0" w:space="0" w:color="auto"/>
            <w:right w:val="none" w:sz="0" w:space="0" w:color="auto"/>
          </w:divBdr>
        </w:div>
        <w:div w:id="66341796">
          <w:marLeft w:val="480"/>
          <w:marRight w:val="0"/>
          <w:marTop w:val="0"/>
          <w:marBottom w:val="0"/>
          <w:divBdr>
            <w:top w:val="none" w:sz="0" w:space="0" w:color="auto"/>
            <w:left w:val="none" w:sz="0" w:space="0" w:color="auto"/>
            <w:bottom w:val="none" w:sz="0" w:space="0" w:color="auto"/>
            <w:right w:val="none" w:sz="0" w:space="0" w:color="auto"/>
          </w:divBdr>
        </w:div>
        <w:div w:id="167327782">
          <w:marLeft w:val="480"/>
          <w:marRight w:val="0"/>
          <w:marTop w:val="0"/>
          <w:marBottom w:val="0"/>
          <w:divBdr>
            <w:top w:val="none" w:sz="0" w:space="0" w:color="auto"/>
            <w:left w:val="none" w:sz="0" w:space="0" w:color="auto"/>
            <w:bottom w:val="none" w:sz="0" w:space="0" w:color="auto"/>
            <w:right w:val="none" w:sz="0" w:space="0" w:color="auto"/>
          </w:divBdr>
        </w:div>
        <w:div w:id="167791363">
          <w:marLeft w:val="480"/>
          <w:marRight w:val="0"/>
          <w:marTop w:val="0"/>
          <w:marBottom w:val="0"/>
          <w:divBdr>
            <w:top w:val="none" w:sz="0" w:space="0" w:color="auto"/>
            <w:left w:val="none" w:sz="0" w:space="0" w:color="auto"/>
            <w:bottom w:val="none" w:sz="0" w:space="0" w:color="auto"/>
            <w:right w:val="none" w:sz="0" w:space="0" w:color="auto"/>
          </w:divBdr>
        </w:div>
        <w:div w:id="170216691">
          <w:marLeft w:val="480"/>
          <w:marRight w:val="0"/>
          <w:marTop w:val="0"/>
          <w:marBottom w:val="0"/>
          <w:divBdr>
            <w:top w:val="none" w:sz="0" w:space="0" w:color="auto"/>
            <w:left w:val="none" w:sz="0" w:space="0" w:color="auto"/>
            <w:bottom w:val="none" w:sz="0" w:space="0" w:color="auto"/>
            <w:right w:val="none" w:sz="0" w:space="0" w:color="auto"/>
          </w:divBdr>
        </w:div>
        <w:div w:id="244926151">
          <w:marLeft w:val="480"/>
          <w:marRight w:val="0"/>
          <w:marTop w:val="0"/>
          <w:marBottom w:val="0"/>
          <w:divBdr>
            <w:top w:val="none" w:sz="0" w:space="0" w:color="auto"/>
            <w:left w:val="none" w:sz="0" w:space="0" w:color="auto"/>
            <w:bottom w:val="none" w:sz="0" w:space="0" w:color="auto"/>
            <w:right w:val="none" w:sz="0" w:space="0" w:color="auto"/>
          </w:divBdr>
        </w:div>
        <w:div w:id="320306033">
          <w:marLeft w:val="480"/>
          <w:marRight w:val="0"/>
          <w:marTop w:val="0"/>
          <w:marBottom w:val="0"/>
          <w:divBdr>
            <w:top w:val="none" w:sz="0" w:space="0" w:color="auto"/>
            <w:left w:val="none" w:sz="0" w:space="0" w:color="auto"/>
            <w:bottom w:val="none" w:sz="0" w:space="0" w:color="auto"/>
            <w:right w:val="none" w:sz="0" w:space="0" w:color="auto"/>
          </w:divBdr>
        </w:div>
        <w:div w:id="322975915">
          <w:marLeft w:val="480"/>
          <w:marRight w:val="0"/>
          <w:marTop w:val="0"/>
          <w:marBottom w:val="0"/>
          <w:divBdr>
            <w:top w:val="none" w:sz="0" w:space="0" w:color="auto"/>
            <w:left w:val="none" w:sz="0" w:space="0" w:color="auto"/>
            <w:bottom w:val="none" w:sz="0" w:space="0" w:color="auto"/>
            <w:right w:val="none" w:sz="0" w:space="0" w:color="auto"/>
          </w:divBdr>
        </w:div>
        <w:div w:id="373116577">
          <w:marLeft w:val="480"/>
          <w:marRight w:val="0"/>
          <w:marTop w:val="0"/>
          <w:marBottom w:val="0"/>
          <w:divBdr>
            <w:top w:val="none" w:sz="0" w:space="0" w:color="auto"/>
            <w:left w:val="none" w:sz="0" w:space="0" w:color="auto"/>
            <w:bottom w:val="none" w:sz="0" w:space="0" w:color="auto"/>
            <w:right w:val="none" w:sz="0" w:space="0" w:color="auto"/>
          </w:divBdr>
        </w:div>
        <w:div w:id="404762007">
          <w:marLeft w:val="480"/>
          <w:marRight w:val="0"/>
          <w:marTop w:val="0"/>
          <w:marBottom w:val="0"/>
          <w:divBdr>
            <w:top w:val="none" w:sz="0" w:space="0" w:color="auto"/>
            <w:left w:val="none" w:sz="0" w:space="0" w:color="auto"/>
            <w:bottom w:val="none" w:sz="0" w:space="0" w:color="auto"/>
            <w:right w:val="none" w:sz="0" w:space="0" w:color="auto"/>
          </w:divBdr>
        </w:div>
        <w:div w:id="428279507">
          <w:marLeft w:val="480"/>
          <w:marRight w:val="0"/>
          <w:marTop w:val="0"/>
          <w:marBottom w:val="0"/>
          <w:divBdr>
            <w:top w:val="none" w:sz="0" w:space="0" w:color="auto"/>
            <w:left w:val="none" w:sz="0" w:space="0" w:color="auto"/>
            <w:bottom w:val="none" w:sz="0" w:space="0" w:color="auto"/>
            <w:right w:val="none" w:sz="0" w:space="0" w:color="auto"/>
          </w:divBdr>
        </w:div>
        <w:div w:id="478808665">
          <w:marLeft w:val="480"/>
          <w:marRight w:val="0"/>
          <w:marTop w:val="0"/>
          <w:marBottom w:val="0"/>
          <w:divBdr>
            <w:top w:val="none" w:sz="0" w:space="0" w:color="auto"/>
            <w:left w:val="none" w:sz="0" w:space="0" w:color="auto"/>
            <w:bottom w:val="none" w:sz="0" w:space="0" w:color="auto"/>
            <w:right w:val="none" w:sz="0" w:space="0" w:color="auto"/>
          </w:divBdr>
        </w:div>
        <w:div w:id="489639590">
          <w:marLeft w:val="480"/>
          <w:marRight w:val="0"/>
          <w:marTop w:val="0"/>
          <w:marBottom w:val="0"/>
          <w:divBdr>
            <w:top w:val="none" w:sz="0" w:space="0" w:color="auto"/>
            <w:left w:val="none" w:sz="0" w:space="0" w:color="auto"/>
            <w:bottom w:val="none" w:sz="0" w:space="0" w:color="auto"/>
            <w:right w:val="none" w:sz="0" w:space="0" w:color="auto"/>
          </w:divBdr>
        </w:div>
        <w:div w:id="491868281">
          <w:marLeft w:val="480"/>
          <w:marRight w:val="0"/>
          <w:marTop w:val="0"/>
          <w:marBottom w:val="0"/>
          <w:divBdr>
            <w:top w:val="none" w:sz="0" w:space="0" w:color="auto"/>
            <w:left w:val="none" w:sz="0" w:space="0" w:color="auto"/>
            <w:bottom w:val="none" w:sz="0" w:space="0" w:color="auto"/>
            <w:right w:val="none" w:sz="0" w:space="0" w:color="auto"/>
          </w:divBdr>
        </w:div>
        <w:div w:id="538082138">
          <w:marLeft w:val="480"/>
          <w:marRight w:val="0"/>
          <w:marTop w:val="0"/>
          <w:marBottom w:val="0"/>
          <w:divBdr>
            <w:top w:val="none" w:sz="0" w:space="0" w:color="auto"/>
            <w:left w:val="none" w:sz="0" w:space="0" w:color="auto"/>
            <w:bottom w:val="none" w:sz="0" w:space="0" w:color="auto"/>
            <w:right w:val="none" w:sz="0" w:space="0" w:color="auto"/>
          </w:divBdr>
        </w:div>
        <w:div w:id="587806241">
          <w:marLeft w:val="480"/>
          <w:marRight w:val="0"/>
          <w:marTop w:val="0"/>
          <w:marBottom w:val="0"/>
          <w:divBdr>
            <w:top w:val="none" w:sz="0" w:space="0" w:color="auto"/>
            <w:left w:val="none" w:sz="0" w:space="0" w:color="auto"/>
            <w:bottom w:val="none" w:sz="0" w:space="0" w:color="auto"/>
            <w:right w:val="none" w:sz="0" w:space="0" w:color="auto"/>
          </w:divBdr>
        </w:div>
        <w:div w:id="599340840">
          <w:marLeft w:val="480"/>
          <w:marRight w:val="0"/>
          <w:marTop w:val="0"/>
          <w:marBottom w:val="0"/>
          <w:divBdr>
            <w:top w:val="none" w:sz="0" w:space="0" w:color="auto"/>
            <w:left w:val="none" w:sz="0" w:space="0" w:color="auto"/>
            <w:bottom w:val="none" w:sz="0" w:space="0" w:color="auto"/>
            <w:right w:val="none" w:sz="0" w:space="0" w:color="auto"/>
          </w:divBdr>
        </w:div>
        <w:div w:id="608590711">
          <w:marLeft w:val="480"/>
          <w:marRight w:val="0"/>
          <w:marTop w:val="0"/>
          <w:marBottom w:val="0"/>
          <w:divBdr>
            <w:top w:val="none" w:sz="0" w:space="0" w:color="auto"/>
            <w:left w:val="none" w:sz="0" w:space="0" w:color="auto"/>
            <w:bottom w:val="none" w:sz="0" w:space="0" w:color="auto"/>
            <w:right w:val="none" w:sz="0" w:space="0" w:color="auto"/>
          </w:divBdr>
        </w:div>
        <w:div w:id="673529264">
          <w:marLeft w:val="480"/>
          <w:marRight w:val="0"/>
          <w:marTop w:val="0"/>
          <w:marBottom w:val="0"/>
          <w:divBdr>
            <w:top w:val="none" w:sz="0" w:space="0" w:color="auto"/>
            <w:left w:val="none" w:sz="0" w:space="0" w:color="auto"/>
            <w:bottom w:val="none" w:sz="0" w:space="0" w:color="auto"/>
            <w:right w:val="none" w:sz="0" w:space="0" w:color="auto"/>
          </w:divBdr>
        </w:div>
        <w:div w:id="701132348">
          <w:marLeft w:val="480"/>
          <w:marRight w:val="0"/>
          <w:marTop w:val="0"/>
          <w:marBottom w:val="0"/>
          <w:divBdr>
            <w:top w:val="none" w:sz="0" w:space="0" w:color="auto"/>
            <w:left w:val="none" w:sz="0" w:space="0" w:color="auto"/>
            <w:bottom w:val="none" w:sz="0" w:space="0" w:color="auto"/>
            <w:right w:val="none" w:sz="0" w:space="0" w:color="auto"/>
          </w:divBdr>
        </w:div>
        <w:div w:id="717363156">
          <w:marLeft w:val="480"/>
          <w:marRight w:val="0"/>
          <w:marTop w:val="0"/>
          <w:marBottom w:val="0"/>
          <w:divBdr>
            <w:top w:val="none" w:sz="0" w:space="0" w:color="auto"/>
            <w:left w:val="none" w:sz="0" w:space="0" w:color="auto"/>
            <w:bottom w:val="none" w:sz="0" w:space="0" w:color="auto"/>
            <w:right w:val="none" w:sz="0" w:space="0" w:color="auto"/>
          </w:divBdr>
        </w:div>
        <w:div w:id="774792387">
          <w:marLeft w:val="480"/>
          <w:marRight w:val="0"/>
          <w:marTop w:val="0"/>
          <w:marBottom w:val="0"/>
          <w:divBdr>
            <w:top w:val="none" w:sz="0" w:space="0" w:color="auto"/>
            <w:left w:val="none" w:sz="0" w:space="0" w:color="auto"/>
            <w:bottom w:val="none" w:sz="0" w:space="0" w:color="auto"/>
            <w:right w:val="none" w:sz="0" w:space="0" w:color="auto"/>
          </w:divBdr>
        </w:div>
        <w:div w:id="792595096">
          <w:marLeft w:val="480"/>
          <w:marRight w:val="0"/>
          <w:marTop w:val="0"/>
          <w:marBottom w:val="0"/>
          <w:divBdr>
            <w:top w:val="none" w:sz="0" w:space="0" w:color="auto"/>
            <w:left w:val="none" w:sz="0" w:space="0" w:color="auto"/>
            <w:bottom w:val="none" w:sz="0" w:space="0" w:color="auto"/>
            <w:right w:val="none" w:sz="0" w:space="0" w:color="auto"/>
          </w:divBdr>
        </w:div>
        <w:div w:id="802427000">
          <w:marLeft w:val="480"/>
          <w:marRight w:val="0"/>
          <w:marTop w:val="0"/>
          <w:marBottom w:val="0"/>
          <w:divBdr>
            <w:top w:val="none" w:sz="0" w:space="0" w:color="auto"/>
            <w:left w:val="none" w:sz="0" w:space="0" w:color="auto"/>
            <w:bottom w:val="none" w:sz="0" w:space="0" w:color="auto"/>
            <w:right w:val="none" w:sz="0" w:space="0" w:color="auto"/>
          </w:divBdr>
        </w:div>
        <w:div w:id="819469329">
          <w:marLeft w:val="480"/>
          <w:marRight w:val="0"/>
          <w:marTop w:val="0"/>
          <w:marBottom w:val="0"/>
          <w:divBdr>
            <w:top w:val="none" w:sz="0" w:space="0" w:color="auto"/>
            <w:left w:val="none" w:sz="0" w:space="0" w:color="auto"/>
            <w:bottom w:val="none" w:sz="0" w:space="0" w:color="auto"/>
            <w:right w:val="none" w:sz="0" w:space="0" w:color="auto"/>
          </w:divBdr>
        </w:div>
        <w:div w:id="885095894">
          <w:marLeft w:val="480"/>
          <w:marRight w:val="0"/>
          <w:marTop w:val="0"/>
          <w:marBottom w:val="0"/>
          <w:divBdr>
            <w:top w:val="none" w:sz="0" w:space="0" w:color="auto"/>
            <w:left w:val="none" w:sz="0" w:space="0" w:color="auto"/>
            <w:bottom w:val="none" w:sz="0" w:space="0" w:color="auto"/>
            <w:right w:val="none" w:sz="0" w:space="0" w:color="auto"/>
          </w:divBdr>
        </w:div>
        <w:div w:id="894972572">
          <w:marLeft w:val="480"/>
          <w:marRight w:val="0"/>
          <w:marTop w:val="0"/>
          <w:marBottom w:val="0"/>
          <w:divBdr>
            <w:top w:val="none" w:sz="0" w:space="0" w:color="auto"/>
            <w:left w:val="none" w:sz="0" w:space="0" w:color="auto"/>
            <w:bottom w:val="none" w:sz="0" w:space="0" w:color="auto"/>
            <w:right w:val="none" w:sz="0" w:space="0" w:color="auto"/>
          </w:divBdr>
        </w:div>
        <w:div w:id="905914708">
          <w:marLeft w:val="480"/>
          <w:marRight w:val="0"/>
          <w:marTop w:val="0"/>
          <w:marBottom w:val="0"/>
          <w:divBdr>
            <w:top w:val="none" w:sz="0" w:space="0" w:color="auto"/>
            <w:left w:val="none" w:sz="0" w:space="0" w:color="auto"/>
            <w:bottom w:val="none" w:sz="0" w:space="0" w:color="auto"/>
            <w:right w:val="none" w:sz="0" w:space="0" w:color="auto"/>
          </w:divBdr>
        </w:div>
        <w:div w:id="976253807">
          <w:marLeft w:val="480"/>
          <w:marRight w:val="0"/>
          <w:marTop w:val="0"/>
          <w:marBottom w:val="0"/>
          <w:divBdr>
            <w:top w:val="none" w:sz="0" w:space="0" w:color="auto"/>
            <w:left w:val="none" w:sz="0" w:space="0" w:color="auto"/>
            <w:bottom w:val="none" w:sz="0" w:space="0" w:color="auto"/>
            <w:right w:val="none" w:sz="0" w:space="0" w:color="auto"/>
          </w:divBdr>
        </w:div>
        <w:div w:id="988284508">
          <w:marLeft w:val="480"/>
          <w:marRight w:val="0"/>
          <w:marTop w:val="0"/>
          <w:marBottom w:val="0"/>
          <w:divBdr>
            <w:top w:val="none" w:sz="0" w:space="0" w:color="auto"/>
            <w:left w:val="none" w:sz="0" w:space="0" w:color="auto"/>
            <w:bottom w:val="none" w:sz="0" w:space="0" w:color="auto"/>
            <w:right w:val="none" w:sz="0" w:space="0" w:color="auto"/>
          </w:divBdr>
        </w:div>
        <w:div w:id="1044332248">
          <w:marLeft w:val="480"/>
          <w:marRight w:val="0"/>
          <w:marTop w:val="0"/>
          <w:marBottom w:val="0"/>
          <w:divBdr>
            <w:top w:val="none" w:sz="0" w:space="0" w:color="auto"/>
            <w:left w:val="none" w:sz="0" w:space="0" w:color="auto"/>
            <w:bottom w:val="none" w:sz="0" w:space="0" w:color="auto"/>
            <w:right w:val="none" w:sz="0" w:space="0" w:color="auto"/>
          </w:divBdr>
        </w:div>
        <w:div w:id="1126924055">
          <w:marLeft w:val="480"/>
          <w:marRight w:val="0"/>
          <w:marTop w:val="0"/>
          <w:marBottom w:val="0"/>
          <w:divBdr>
            <w:top w:val="none" w:sz="0" w:space="0" w:color="auto"/>
            <w:left w:val="none" w:sz="0" w:space="0" w:color="auto"/>
            <w:bottom w:val="none" w:sz="0" w:space="0" w:color="auto"/>
            <w:right w:val="none" w:sz="0" w:space="0" w:color="auto"/>
          </w:divBdr>
        </w:div>
        <w:div w:id="1132556217">
          <w:marLeft w:val="480"/>
          <w:marRight w:val="0"/>
          <w:marTop w:val="0"/>
          <w:marBottom w:val="0"/>
          <w:divBdr>
            <w:top w:val="none" w:sz="0" w:space="0" w:color="auto"/>
            <w:left w:val="none" w:sz="0" w:space="0" w:color="auto"/>
            <w:bottom w:val="none" w:sz="0" w:space="0" w:color="auto"/>
            <w:right w:val="none" w:sz="0" w:space="0" w:color="auto"/>
          </w:divBdr>
        </w:div>
        <w:div w:id="1172259102">
          <w:marLeft w:val="480"/>
          <w:marRight w:val="0"/>
          <w:marTop w:val="0"/>
          <w:marBottom w:val="0"/>
          <w:divBdr>
            <w:top w:val="none" w:sz="0" w:space="0" w:color="auto"/>
            <w:left w:val="none" w:sz="0" w:space="0" w:color="auto"/>
            <w:bottom w:val="none" w:sz="0" w:space="0" w:color="auto"/>
            <w:right w:val="none" w:sz="0" w:space="0" w:color="auto"/>
          </w:divBdr>
        </w:div>
        <w:div w:id="1195313271">
          <w:marLeft w:val="480"/>
          <w:marRight w:val="0"/>
          <w:marTop w:val="0"/>
          <w:marBottom w:val="0"/>
          <w:divBdr>
            <w:top w:val="none" w:sz="0" w:space="0" w:color="auto"/>
            <w:left w:val="none" w:sz="0" w:space="0" w:color="auto"/>
            <w:bottom w:val="none" w:sz="0" w:space="0" w:color="auto"/>
            <w:right w:val="none" w:sz="0" w:space="0" w:color="auto"/>
          </w:divBdr>
        </w:div>
        <w:div w:id="1196698316">
          <w:marLeft w:val="480"/>
          <w:marRight w:val="0"/>
          <w:marTop w:val="0"/>
          <w:marBottom w:val="0"/>
          <w:divBdr>
            <w:top w:val="none" w:sz="0" w:space="0" w:color="auto"/>
            <w:left w:val="none" w:sz="0" w:space="0" w:color="auto"/>
            <w:bottom w:val="none" w:sz="0" w:space="0" w:color="auto"/>
            <w:right w:val="none" w:sz="0" w:space="0" w:color="auto"/>
          </w:divBdr>
        </w:div>
        <w:div w:id="1203982865">
          <w:marLeft w:val="480"/>
          <w:marRight w:val="0"/>
          <w:marTop w:val="0"/>
          <w:marBottom w:val="0"/>
          <w:divBdr>
            <w:top w:val="none" w:sz="0" w:space="0" w:color="auto"/>
            <w:left w:val="none" w:sz="0" w:space="0" w:color="auto"/>
            <w:bottom w:val="none" w:sz="0" w:space="0" w:color="auto"/>
            <w:right w:val="none" w:sz="0" w:space="0" w:color="auto"/>
          </w:divBdr>
        </w:div>
        <w:div w:id="1231111101">
          <w:marLeft w:val="480"/>
          <w:marRight w:val="0"/>
          <w:marTop w:val="0"/>
          <w:marBottom w:val="0"/>
          <w:divBdr>
            <w:top w:val="none" w:sz="0" w:space="0" w:color="auto"/>
            <w:left w:val="none" w:sz="0" w:space="0" w:color="auto"/>
            <w:bottom w:val="none" w:sz="0" w:space="0" w:color="auto"/>
            <w:right w:val="none" w:sz="0" w:space="0" w:color="auto"/>
          </w:divBdr>
        </w:div>
        <w:div w:id="1233470909">
          <w:marLeft w:val="480"/>
          <w:marRight w:val="0"/>
          <w:marTop w:val="0"/>
          <w:marBottom w:val="0"/>
          <w:divBdr>
            <w:top w:val="none" w:sz="0" w:space="0" w:color="auto"/>
            <w:left w:val="none" w:sz="0" w:space="0" w:color="auto"/>
            <w:bottom w:val="none" w:sz="0" w:space="0" w:color="auto"/>
            <w:right w:val="none" w:sz="0" w:space="0" w:color="auto"/>
          </w:divBdr>
        </w:div>
        <w:div w:id="1249538314">
          <w:marLeft w:val="480"/>
          <w:marRight w:val="0"/>
          <w:marTop w:val="0"/>
          <w:marBottom w:val="0"/>
          <w:divBdr>
            <w:top w:val="none" w:sz="0" w:space="0" w:color="auto"/>
            <w:left w:val="none" w:sz="0" w:space="0" w:color="auto"/>
            <w:bottom w:val="none" w:sz="0" w:space="0" w:color="auto"/>
            <w:right w:val="none" w:sz="0" w:space="0" w:color="auto"/>
          </w:divBdr>
        </w:div>
        <w:div w:id="1268737998">
          <w:marLeft w:val="480"/>
          <w:marRight w:val="0"/>
          <w:marTop w:val="0"/>
          <w:marBottom w:val="0"/>
          <w:divBdr>
            <w:top w:val="none" w:sz="0" w:space="0" w:color="auto"/>
            <w:left w:val="none" w:sz="0" w:space="0" w:color="auto"/>
            <w:bottom w:val="none" w:sz="0" w:space="0" w:color="auto"/>
            <w:right w:val="none" w:sz="0" w:space="0" w:color="auto"/>
          </w:divBdr>
        </w:div>
        <w:div w:id="1346253008">
          <w:marLeft w:val="480"/>
          <w:marRight w:val="0"/>
          <w:marTop w:val="0"/>
          <w:marBottom w:val="0"/>
          <w:divBdr>
            <w:top w:val="none" w:sz="0" w:space="0" w:color="auto"/>
            <w:left w:val="none" w:sz="0" w:space="0" w:color="auto"/>
            <w:bottom w:val="none" w:sz="0" w:space="0" w:color="auto"/>
            <w:right w:val="none" w:sz="0" w:space="0" w:color="auto"/>
          </w:divBdr>
        </w:div>
        <w:div w:id="1424716616">
          <w:marLeft w:val="480"/>
          <w:marRight w:val="0"/>
          <w:marTop w:val="0"/>
          <w:marBottom w:val="0"/>
          <w:divBdr>
            <w:top w:val="none" w:sz="0" w:space="0" w:color="auto"/>
            <w:left w:val="none" w:sz="0" w:space="0" w:color="auto"/>
            <w:bottom w:val="none" w:sz="0" w:space="0" w:color="auto"/>
            <w:right w:val="none" w:sz="0" w:space="0" w:color="auto"/>
          </w:divBdr>
        </w:div>
        <w:div w:id="1457748073">
          <w:marLeft w:val="480"/>
          <w:marRight w:val="0"/>
          <w:marTop w:val="0"/>
          <w:marBottom w:val="0"/>
          <w:divBdr>
            <w:top w:val="none" w:sz="0" w:space="0" w:color="auto"/>
            <w:left w:val="none" w:sz="0" w:space="0" w:color="auto"/>
            <w:bottom w:val="none" w:sz="0" w:space="0" w:color="auto"/>
            <w:right w:val="none" w:sz="0" w:space="0" w:color="auto"/>
          </w:divBdr>
        </w:div>
        <w:div w:id="1460492704">
          <w:marLeft w:val="480"/>
          <w:marRight w:val="0"/>
          <w:marTop w:val="0"/>
          <w:marBottom w:val="0"/>
          <w:divBdr>
            <w:top w:val="none" w:sz="0" w:space="0" w:color="auto"/>
            <w:left w:val="none" w:sz="0" w:space="0" w:color="auto"/>
            <w:bottom w:val="none" w:sz="0" w:space="0" w:color="auto"/>
            <w:right w:val="none" w:sz="0" w:space="0" w:color="auto"/>
          </w:divBdr>
        </w:div>
        <w:div w:id="1477187408">
          <w:marLeft w:val="480"/>
          <w:marRight w:val="0"/>
          <w:marTop w:val="0"/>
          <w:marBottom w:val="0"/>
          <w:divBdr>
            <w:top w:val="none" w:sz="0" w:space="0" w:color="auto"/>
            <w:left w:val="none" w:sz="0" w:space="0" w:color="auto"/>
            <w:bottom w:val="none" w:sz="0" w:space="0" w:color="auto"/>
            <w:right w:val="none" w:sz="0" w:space="0" w:color="auto"/>
          </w:divBdr>
        </w:div>
        <w:div w:id="1528523457">
          <w:marLeft w:val="480"/>
          <w:marRight w:val="0"/>
          <w:marTop w:val="0"/>
          <w:marBottom w:val="0"/>
          <w:divBdr>
            <w:top w:val="none" w:sz="0" w:space="0" w:color="auto"/>
            <w:left w:val="none" w:sz="0" w:space="0" w:color="auto"/>
            <w:bottom w:val="none" w:sz="0" w:space="0" w:color="auto"/>
            <w:right w:val="none" w:sz="0" w:space="0" w:color="auto"/>
          </w:divBdr>
        </w:div>
        <w:div w:id="1557008896">
          <w:marLeft w:val="480"/>
          <w:marRight w:val="0"/>
          <w:marTop w:val="0"/>
          <w:marBottom w:val="0"/>
          <w:divBdr>
            <w:top w:val="none" w:sz="0" w:space="0" w:color="auto"/>
            <w:left w:val="none" w:sz="0" w:space="0" w:color="auto"/>
            <w:bottom w:val="none" w:sz="0" w:space="0" w:color="auto"/>
            <w:right w:val="none" w:sz="0" w:space="0" w:color="auto"/>
          </w:divBdr>
        </w:div>
        <w:div w:id="1655068736">
          <w:marLeft w:val="480"/>
          <w:marRight w:val="0"/>
          <w:marTop w:val="0"/>
          <w:marBottom w:val="0"/>
          <w:divBdr>
            <w:top w:val="none" w:sz="0" w:space="0" w:color="auto"/>
            <w:left w:val="none" w:sz="0" w:space="0" w:color="auto"/>
            <w:bottom w:val="none" w:sz="0" w:space="0" w:color="auto"/>
            <w:right w:val="none" w:sz="0" w:space="0" w:color="auto"/>
          </w:divBdr>
        </w:div>
        <w:div w:id="1689256389">
          <w:marLeft w:val="480"/>
          <w:marRight w:val="0"/>
          <w:marTop w:val="0"/>
          <w:marBottom w:val="0"/>
          <w:divBdr>
            <w:top w:val="none" w:sz="0" w:space="0" w:color="auto"/>
            <w:left w:val="none" w:sz="0" w:space="0" w:color="auto"/>
            <w:bottom w:val="none" w:sz="0" w:space="0" w:color="auto"/>
            <w:right w:val="none" w:sz="0" w:space="0" w:color="auto"/>
          </w:divBdr>
        </w:div>
        <w:div w:id="1757436063">
          <w:marLeft w:val="480"/>
          <w:marRight w:val="0"/>
          <w:marTop w:val="0"/>
          <w:marBottom w:val="0"/>
          <w:divBdr>
            <w:top w:val="none" w:sz="0" w:space="0" w:color="auto"/>
            <w:left w:val="none" w:sz="0" w:space="0" w:color="auto"/>
            <w:bottom w:val="none" w:sz="0" w:space="0" w:color="auto"/>
            <w:right w:val="none" w:sz="0" w:space="0" w:color="auto"/>
          </w:divBdr>
        </w:div>
        <w:div w:id="1880820991">
          <w:marLeft w:val="480"/>
          <w:marRight w:val="0"/>
          <w:marTop w:val="0"/>
          <w:marBottom w:val="0"/>
          <w:divBdr>
            <w:top w:val="none" w:sz="0" w:space="0" w:color="auto"/>
            <w:left w:val="none" w:sz="0" w:space="0" w:color="auto"/>
            <w:bottom w:val="none" w:sz="0" w:space="0" w:color="auto"/>
            <w:right w:val="none" w:sz="0" w:space="0" w:color="auto"/>
          </w:divBdr>
        </w:div>
        <w:div w:id="1894845649">
          <w:marLeft w:val="480"/>
          <w:marRight w:val="0"/>
          <w:marTop w:val="0"/>
          <w:marBottom w:val="0"/>
          <w:divBdr>
            <w:top w:val="none" w:sz="0" w:space="0" w:color="auto"/>
            <w:left w:val="none" w:sz="0" w:space="0" w:color="auto"/>
            <w:bottom w:val="none" w:sz="0" w:space="0" w:color="auto"/>
            <w:right w:val="none" w:sz="0" w:space="0" w:color="auto"/>
          </w:divBdr>
        </w:div>
        <w:div w:id="1915118639">
          <w:marLeft w:val="480"/>
          <w:marRight w:val="0"/>
          <w:marTop w:val="0"/>
          <w:marBottom w:val="0"/>
          <w:divBdr>
            <w:top w:val="none" w:sz="0" w:space="0" w:color="auto"/>
            <w:left w:val="none" w:sz="0" w:space="0" w:color="auto"/>
            <w:bottom w:val="none" w:sz="0" w:space="0" w:color="auto"/>
            <w:right w:val="none" w:sz="0" w:space="0" w:color="auto"/>
          </w:divBdr>
        </w:div>
        <w:div w:id="1981693753">
          <w:marLeft w:val="480"/>
          <w:marRight w:val="0"/>
          <w:marTop w:val="0"/>
          <w:marBottom w:val="0"/>
          <w:divBdr>
            <w:top w:val="none" w:sz="0" w:space="0" w:color="auto"/>
            <w:left w:val="none" w:sz="0" w:space="0" w:color="auto"/>
            <w:bottom w:val="none" w:sz="0" w:space="0" w:color="auto"/>
            <w:right w:val="none" w:sz="0" w:space="0" w:color="auto"/>
          </w:divBdr>
        </w:div>
        <w:div w:id="2070763694">
          <w:marLeft w:val="480"/>
          <w:marRight w:val="0"/>
          <w:marTop w:val="0"/>
          <w:marBottom w:val="0"/>
          <w:divBdr>
            <w:top w:val="none" w:sz="0" w:space="0" w:color="auto"/>
            <w:left w:val="none" w:sz="0" w:space="0" w:color="auto"/>
            <w:bottom w:val="none" w:sz="0" w:space="0" w:color="auto"/>
            <w:right w:val="none" w:sz="0" w:space="0" w:color="auto"/>
          </w:divBdr>
        </w:div>
        <w:div w:id="2081711029">
          <w:marLeft w:val="480"/>
          <w:marRight w:val="0"/>
          <w:marTop w:val="0"/>
          <w:marBottom w:val="0"/>
          <w:divBdr>
            <w:top w:val="none" w:sz="0" w:space="0" w:color="auto"/>
            <w:left w:val="none" w:sz="0" w:space="0" w:color="auto"/>
            <w:bottom w:val="none" w:sz="0" w:space="0" w:color="auto"/>
            <w:right w:val="none" w:sz="0" w:space="0" w:color="auto"/>
          </w:divBdr>
        </w:div>
        <w:div w:id="2114981061">
          <w:marLeft w:val="480"/>
          <w:marRight w:val="0"/>
          <w:marTop w:val="0"/>
          <w:marBottom w:val="0"/>
          <w:divBdr>
            <w:top w:val="none" w:sz="0" w:space="0" w:color="auto"/>
            <w:left w:val="none" w:sz="0" w:space="0" w:color="auto"/>
            <w:bottom w:val="none" w:sz="0" w:space="0" w:color="auto"/>
            <w:right w:val="none" w:sz="0" w:space="0" w:color="auto"/>
          </w:divBdr>
        </w:div>
        <w:div w:id="2115516148">
          <w:marLeft w:val="480"/>
          <w:marRight w:val="0"/>
          <w:marTop w:val="0"/>
          <w:marBottom w:val="0"/>
          <w:divBdr>
            <w:top w:val="none" w:sz="0" w:space="0" w:color="auto"/>
            <w:left w:val="none" w:sz="0" w:space="0" w:color="auto"/>
            <w:bottom w:val="none" w:sz="0" w:space="0" w:color="auto"/>
            <w:right w:val="none" w:sz="0" w:space="0" w:color="auto"/>
          </w:divBdr>
        </w:div>
      </w:divsChild>
    </w:div>
    <w:div w:id="1944878683">
      <w:bodyDiv w:val="1"/>
      <w:marLeft w:val="0"/>
      <w:marRight w:val="0"/>
      <w:marTop w:val="0"/>
      <w:marBottom w:val="0"/>
      <w:divBdr>
        <w:top w:val="none" w:sz="0" w:space="0" w:color="auto"/>
        <w:left w:val="none" w:sz="0" w:space="0" w:color="auto"/>
        <w:bottom w:val="none" w:sz="0" w:space="0" w:color="auto"/>
        <w:right w:val="none" w:sz="0" w:space="0" w:color="auto"/>
      </w:divBdr>
      <w:divsChild>
        <w:div w:id="29307205">
          <w:marLeft w:val="480"/>
          <w:marRight w:val="0"/>
          <w:marTop w:val="0"/>
          <w:marBottom w:val="0"/>
          <w:divBdr>
            <w:top w:val="none" w:sz="0" w:space="0" w:color="auto"/>
            <w:left w:val="none" w:sz="0" w:space="0" w:color="auto"/>
            <w:bottom w:val="none" w:sz="0" w:space="0" w:color="auto"/>
            <w:right w:val="none" w:sz="0" w:space="0" w:color="auto"/>
          </w:divBdr>
        </w:div>
        <w:div w:id="102261656">
          <w:marLeft w:val="480"/>
          <w:marRight w:val="0"/>
          <w:marTop w:val="0"/>
          <w:marBottom w:val="0"/>
          <w:divBdr>
            <w:top w:val="none" w:sz="0" w:space="0" w:color="auto"/>
            <w:left w:val="none" w:sz="0" w:space="0" w:color="auto"/>
            <w:bottom w:val="none" w:sz="0" w:space="0" w:color="auto"/>
            <w:right w:val="none" w:sz="0" w:space="0" w:color="auto"/>
          </w:divBdr>
        </w:div>
        <w:div w:id="102580416">
          <w:marLeft w:val="480"/>
          <w:marRight w:val="0"/>
          <w:marTop w:val="0"/>
          <w:marBottom w:val="0"/>
          <w:divBdr>
            <w:top w:val="none" w:sz="0" w:space="0" w:color="auto"/>
            <w:left w:val="none" w:sz="0" w:space="0" w:color="auto"/>
            <w:bottom w:val="none" w:sz="0" w:space="0" w:color="auto"/>
            <w:right w:val="none" w:sz="0" w:space="0" w:color="auto"/>
          </w:divBdr>
        </w:div>
        <w:div w:id="184906654">
          <w:marLeft w:val="480"/>
          <w:marRight w:val="0"/>
          <w:marTop w:val="0"/>
          <w:marBottom w:val="0"/>
          <w:divBdr>
            <w:top w:val="none" w:sz="0" w:space="0" w:color="auto"/>
            <w:left w:val="none" w:sz="0" w:space="0" w:color="auto"/>
            <w:bottom w:val="none" w:sz="0" w:space="0" w:color="auto"/>
            <w:right w:val="none" w:sz="0" w:space="0" w:color="auto"/>
          </w:divBdr>
        </w:div>
        <w:div w:id="214318680">
          <w:marLeft w:val="480"/>
          <w:marRight w:val="0"/>
          <w:marTop w:val="0"/>
          <w:marBottom w:val="0"/>
          <w:divBdr>
            <w:top w:val="none" w:sz="0" w:space="0" w:color="auto"/>
            <w:left w:val="none" w:sz="0" w:space="0" w:color="auto"/>
            <w:bottom w:val="none" w:sz="0" w:space="0" w:color="auto"/>
            <w:right w:val="none" w:sz="0" w:space="0" w:color="auto"/>
          </w:divBdr>
        </w:div>
        <w:div w:id="257981584">
          <w:marLeft w:val="480"/>
          <w:marRight w:val="0"/>
          <w:marTop w:val="0"/>
          <w:marBottom w:val="0"/>
          <w:divBdr>
            <w:top w:val="none" w:sz="0" w:space="0" w:color="auto"/>
            <w:left w:val="none" w:sz="0" w:space="0" w:color="auto"/>
            <w:bottom w:val="none" w:sz="0" w:space="0" w:color="auto"/>
            <w:right w:val="none" w:sz="0" w:space="0" w:color="auto"/>
          </w:divBdr>
        </w:div>
        <w:div w:id="279535409">
          <w:marLeft w:val="480"/>
          <w:marRight w:val="0"/>
          <w:marTop w:val="0"/>
          <w:marBottom w:val="0"/>
          <w:divBdr>
            <w:top w:val="none" w:sz="0" w:space="0" w:color="auto"/>
            <w:left w:val="none" w:sz="0" w:space="0" w:color="auto"/>
            <w:bottom w:val="none" w:sz="0" w:space="0" w:color="auto"/>
            <w:right w:val="none" w:sz="0" w:space="0" w:color="auto"/>
          </w:divBdr>
        </w:div>
        <w:div w:id="309095477">
          <w:marLeft w:val="480"/>
          <w:marRight w:val="0"/>
          <w:marTop w:val="0"/>
          <w:marBottom w:val="0"/>
          <w:divBdr>
            <w:top w:val="none" w:sz="0" w:space="0" w:color="auto"/>
            <w:left w:val="none" w:sz="0" w:space="0" w:color="auto"/>
            <w:bottom w:val="none" w:sz="0" w:space="0" w:color="auto"/>
            <w:right w:val="none" w:sz="0" w:space="0" w:color="auto"/>
          </w:divBdr>
        </w:div>
        <w:div w:id="337123668">
          <w:marLeft w:val="480"/>
          <w:marRight w:val="0"/>
          <w:marTop w:val="0"/>
          <w:marBottom w:val="0"/>
          <w:divBdr>
            <w:top w:val="none" w:sz="0" w:space="0" w:color="auto"/>
            <w:left w:val="none" w:sz="0" w:space="0" w:color="auto"/>
            <w:bottom w:val="none" w:sz="0" w:space="0" w:color="auto"/>
            <w:right w:val="none" w:sz="0" w:space="0" w:color="auto"/>
          </w:divBdr>
        </w:div>
        <w:div w:id="337730609">
          <w:marLeft w:val="480"/>
          <w:marRight w:val="0"/>
          <w:marTop w:val="0"/>
          <w:marBottom w:val="0"/>
          <w:divBdr>
            <w:top w:val="none" w:sz="0" w:space="0" w:color="auto"/>
            <w:left w:val="none" w:sz="0" w:space="0" w:color="auto"/>
            <w:bottom w:val="none" w:sz="0" w:space="0" w:color="auto"/>
            <w:right w:val="none" w:sz="0" w:space="0" w:color="auto"/>
          </w:divBdr>
        </w:div>
        <w:div w:id="340283656">
          <w:marLeft w:val="480"/>
          <w:marRight w:val="0"/>
          <w:marTop w:val="0"/>
          <w:marBottom w:val="0"/>
          <w:divBdr>
            <w:top w:val="none" w:sz="0" w:space="0" w:color="auto"/>
            <w:left w:val="none" w:sz="0" w:space="0" w:color="auto"/>
            <w:bottom w:val="none" w:sz="0" w:space="0" w:color="auto"/>
            <w:right w:val="none" w:sz="0" w:space="0" w:color="auto"/>
          </w:divBdr>
        </w:div>
        <w:div w:id="341054052">
          <w:marLeft w:val="480"/>
          <w:marRight w:val="0"/>
          <w:marTop w:val="0"/>
          <w:marBottom w:val="0"/>
          <w:divBdr>
            <w:top w:val="none" w:sz="0" w:space="0" w:color="auto"/>
            <w:left w:val="none" w:sz="0" w:space="0" w:color="auto"/>
            <w:bottom w:val="none" w:sz="0" w:space="0" w:color="auto"/>
            <w:right w:val="none" w:sz="0" w:space="0" w:color="auto"/>
          </w:divBdr>
        </w:div>
        <w:div w:id="371464204">
          <w:marLeft w:val="480"/>
          <w:marRight w:val="0"/>
          <w:marTop w:val="0"/>
          <w:marBottom w:val="0"/>
          <w:divBdr>
            <w:top w:val="none" w:sz="0" w:space="0" w:color="auto"/>
            <w:left w:val="none" w:sz="0" w:space="0" w:color="auto"/>
            <w:bottom w:val="none" w:sz="0" w:space="0" w:color="auto"/>
            <w:right w:val="none" w:sz="0" w:space="0" w:color="auto"/>
          </w:divBdr>
        </w:div>
        <w:div w:id="381640474">
          <w:marLeft w:val="480"/>
          <w:marRight w:val="0"/>
          <w:marTop w:val="0"/>
          <w:marBottom w:val="0"/>
          <w:divBdr>
            <w:top w:val="none" w:sz="0" w:space="0" w:color="auto"/>
            <w:left w:val="none" w:sz="0" w:space="0" w:color="auto"/>
            <w:bottom w:val="none" w:sz="0" w:space="0" w:color="auto"/>
            <w:right w:val="none" w:sz="0" w:space="0" w:color="auto"/>
          </w:divBdr>
        </w:div>
        <w:div w:id="386150711">
          <w:marLeft w:val="480"/>
          <w:marRight w:val="0"/>
          <w:marTop w:val="0"/>
          <w:marBottom w:val="0"/>
          <w:divBdr>
            <w:top w:val="none" w:sz="0" w:space="0" w:color="auto"/>
            <w:left w:val="none" w:sz="0" w:space="0" w:color="auto"/>
            <w:bottom w:val="none" w:sz="0" w:space="0" w:color="auto"/>
            <w:right w:val="none" w:sz="0" w:space="0" w:color="auto"/>
          </w:divBdr>
        </w:div>
        <w:div w:id="392198634">
          <w:marLeft w:val="480"/>
          <w:marRight w:val="0"/>
          <w:marTop w:val="0"/>
          <w:marBottom w:val="0"/>
          <w:divBdr>
            <w:top w:val="none" w:sz="0" w:space="0" w:color="auto"/>
            <w:left w:val="none" w:sz="0" w:space="0" w:color="auto"/>
            <w:bottom w:val="none" w:sz="0" w:space="0" w:color="auto"/>
            <w:right w:val="none" w:sz="0" w:space="0" w:color="auto"/>
          </w:divBdr>
        </w:div>
        <w:div w:id="401374546">
          <w:marLeft w:val="480"/>
          <w:marRight w:val="0"/>
          <w:marTop w:val="0"/>
          <w:marBottom w:val="0"/>
          <w:divBdr>
            <w:top w:val="none" w:sz="0" w:space="0" w:color="auto"/>
            <w:left w:val="none" w:sz="0" w:space="0" w:color="auto"/>
            <w:bottom w:val="none" w:sz="0" w:space="0" w:color="auto"/>
            <w:right w:val="none" w:sz="0" w:space="0" w:color="auto"/>
          </w:divBdr>
        </w:div>
        <w:div w:id="411856815">
          <w:marLeft w:val="480"/>
          <w:marRight w:val="0"/>
          <w:marTop w:val="0"/>
          <w:marBottom w:val="0"/>
          <w:divBdr>
            <w:top w:val="none" w:sz="0" w:space="0" w:color="auto"/>
            <w:left w:val="none" w:sz="0" w:space="0" w:color="auto"/>
            <w:bottom w:val="none" w:sz="0" w:space="0" w:color="auto"/>
            <w:right w:val="none" w:sz="0" w:space="0" w:color="auto"/>
          </w:divBdr>
        </w:div>
        <w:div w:id="423498005">
          <w:marLeft w:val="480"/>
          <w:marRight w:val="0"/>
          <w:marTop w:val="0"/>
          <w:marBottom w:val="0"/>
          <w:divBdr>
            <w:top w:val="none" w:sz="0" w:space="0" w:color="auto"/>
            <w:left w:val="none" w:sz="0" w:space="0" w:color="auto"/>
            <w:bottom w:val="none" w:sz="0" w:space="0" w:color="auto"/>
            <w:right w:val="none" w:sz="0" w:space="0" w:color="auto"/>
          </w:divBdr>
        </w:div>
        <w:div w:id="426583960">
          <w:marLeft w:val="480"/>
          <w:marRight w:val="0"/>
          <w:marTop w:val="0"/>
          <w:marBottom w:val="0"/>
          <w:divBdr>
            <w:top w:val="none" w:sz="0" w:space="0" w:color="auto"/>
            <w:left w:val="none" w:sz="0" w:space="0" w:color="auto"/>
            <w:bottom w:val="none" w:sz="0" w:space="0" w:color="auto"/>
            <w:right w:val="none" w:sz="0" w:space="0" w:color="auto"/>
          </w:divBdr>
        </w:div>
        <w:div w:id="450899646">
          <w:marLeft w:val="480"/>
          <w:marRight w:val="0"/>
          <w:marTop w:val="0"/>
          <w:marBottom w:val="0"/>
          <w:divBdr>
            <w:top w:val="none" w:sz="0" w:space="0" w:color="auto"/>
            <w:left w:val="none" w:sz="0" w:space="0" w:color="auto"/>
            <w:bottom w:val="none" w:sz="0" w:space="0" w:color="auto"/>
            <w:right w:val="none" w:sz="0" w:space="0" w:color="auto"/>
          </w:divBdr>
        </w:div>
        <w:div w:id="523253101">
          <w:marLeft w:val="480"/>
          <w:marRight w:val="0"/>
          <w:marTop w:val="0"/>
          <w:marBottom w:val="0"/>
          <w:divBdr>
            <w:top w:val="none" w:sz="0" w:space="0" w:color="auto"/>
            <w:left w:val="none" w:sz="0" w:space="0" w:color="auto"/>
            <w:bottom w:val="none" w:sz="0" w:space="0" w:color="auto"/>
            <w:right w:val="none" w:sz="0" w:space="0" w:color="auto"/>
          </w:divBdr>
        </w:div>
        <w:div w:id="570189282">
          <w:marLeft w:val="480"/>
          <w:marRight w:val="0"/>
          <w:marTop w:val="0"/>
          <w:marBottom w:val="0"/>
          <w:divBdr>
            <w:top w:val="none" w:sz="0" w:space="0" w:color="auto"/>
            <w:left w:val="none" w:sz="0" w:space="0" w:color="auto"/>
            <w:bottom w:val="none" w:sz="0" w:space="0" w:color="auto"/>
            <w:right w:val="none" w:sz="0" w:space="0" w:color="auto"/>
          </w:divBdr>
        </w:div>
        <w:div w:id="620840984">
          <w:marLeft w:val="480"/>
          <w:marRight w:val="0"/>
          <w:marTop w:val="0"/>
          <w:marBottom w:val="0"/>
          <w:divBdr>
            <w:top w:val="none" w:sz="0" w:space="0" w:color="auto"/>
            <w:left w:val="none" w:sz="0" w:space="0" w:color="auto"/>
            <w:bottom w:val="none" w:sz="0" w:space="0" w:color="auto"/>
            <w:right w:val="none" w:sz="0" w:space="0" w:color="auto"/>
          </w:divBdr>
        </w:div>
        <w:div w:id="637339756">
          <w:marLeft w:val="480"/>
          <w:marRight w:val="0"/>
          <w:marTop w:val="0"/>
          <w:marBottom w:val="0"/>
          <w:divBdr>
            <w:top w:val="none" w:sz="0" w:space="0" w:color="auto"/>
            <w:left w:val="none" w:sz="0" w:space="0" w:color="auto"/>
            <w:bottom w:val="none" w:sz="0" w:space="0" w:color="auto"/>
            <w:right w:val="none" w:sz="0" w:space="0" w:color="auto"/>
          </w:divBdr>
        </w:div>
        <w:div w:id="659970699">
          <w:marLeft w:val="480"/>
          <w:marRight w:val="0"/>
          <w:marTop w:val="0"/>
          <w:marBottom w:val="0"/>
          <w:divBdr>
            <w:top w:val="none" w:sz="0" w:space="0" w:color="auto"/>
            <w:left w:val="none" w:sz="0" w:space="0" w:color="auto"/>
            <w:bottom w:val="none" w:sz="0" w:space="0" w:color="auto"/>
            <w:right w:val="none" w:sz="0" w:space="0" w:color="auto"/>
          </w:divBdr>
        </w:div>
        <w:div w:id="683047081">
          <w:marLeft w:val="480"/>
          <w:marRight w:val="0"/>
          <w:marTop w:val="0"/>
          <w:marBottom w:val="0"/>
          <w:divBdr>
            <w:top w:val="none" w:sz="0" w:space="0" w:color="auto"/>
            <w:left w:val="none" w:sz="0" w:space="0" w:color="auto"/>
            <w:bottom w:val="none" w:sz="0" w:space="0" w:color="auto"/>
            <w:right w:val="none" w:sz="0" w:space="0" w:color="auto"/>
          </w:divBdr>
        </w:div>
        <w:div w:id="709502686">
          <w:marLeft w:val="480"/>
          <w:marRight w:val="0"/>
          <w:marTop w:val="0"/>
          <w:marBottom w:val="0"/>
          <w:divBdr>
            <w:top w:val="none" w:sz="0" w:space="0" w:color="auto"/>
            <w:left w:val="none" w:sz="0" w:space="0" w:color="auto"/>
            <w:bottom w:val="none" w:sz="0" w:space="0" w:color="auto"/>
            <w:right w:val="none" w:sz="0" w:space="0" w:color="auto"/>
          </w:divBdr>
        </w:div>
        <w:div w:id="711730406">
          <w:marLeft w:val="480"/>
          <w:marRight w:val="0"/>
          <w:marTop w:val="0"/>
          <w:marBottom w:val="0"/>
          <w:divBdr>
            <w:top w:val="none" w:sz="0" w:space="0" w:color="auto"/>
            <w:left w:val="none" w:sz="0" w:space="0" w:color="auto"/>
            <w:bottom w:val="none" w:sz="0" w:space="0" w:color="auto"/>
            <w:right w:val="none" w:sz="0" w:space="0" w:color="auto"/>
          </w:divBdr>
        </w:div>
        <w:div w:id="767845062">
          <w:marLeft w:val="480"/>
          <w:marRight w:val="0"/>
          <w:marTop w:val="0"/>
          <w:marBottom w:val="0"/>
          <w:divBdr>
            <w:top w:val="none" w:sz="0" w:space="0" w:color="auto"/>
            <w:left w:val="none" w:sz="0" w:space="0" w:color="auto"/>
            <w:bottom w:val="none" w:sz="0" w:space="0" w:color="auto"/>
            <w:right w:val="none" w:sz="0" w:space="0" w:color="auto"/>
          </w:divBdr>
        </w:div>
        <w:div w:id="781802097">
          <w:marLeft w:val="480"/>
          <w:marRight w:val="0"/>
          <w:marTop w:val="0"/>
          <w:marBottom w:val="0"/>
          <w:divBdr>
            <w:top w:val="none" w:sz="0" w:space="0" w:color="auto"/>
            <w:left w:val="none" w:sz="0" w:space="0" w:color="auto"/>
            <w:bottom w:val="none" w:sz="0" w:space="0" w:color="auto"/>
            <w:right w:val="none" w:sz="0" w:space="0" w:color="auto"/>
          </w:divBdr>
        </w:div>
        <w:div w:id="805514165">
          <w:marLeft w:val="480"/>
          <w:marRight w:val="0"/>
          <w:marTop w:val="0"/>
          <w:marBottom w:val="0"/>
          <w:divBdr>
            <w:top w:val="none" w:sz="0" w:space="0" w:color="auto"/>
            <w:left w:val="none" w:sz="0" w:space="0" w:color="auto"/>
            <w:bottom w:val="none" w:sz="0" w:space="0" w:color="auto"/>
            <w:right w:val="none" w:sz="0" w:space="0" w:color="auto"/>
          </w:divBdr>
        </w:div>
        <w:div w:id="819349909">
          <w:marLeft w:val="480"/>
          <w:marRight w:val="0"/>
          <w:marTop w:val="0"/>
          <w:marBottom w:val="0"/>
          <w:divBdr>
            <w:top w:val="none" w:sz="0" w:space="0" w:color="auto"/>
            <w:left w:val="none" w:sz="0" w:space="0" w:color="auto"/>
            <w:bottom w:val="none" w:sz="0" w:space="0" w:color="auto"/>
            <w:right w:val="none" w:sz="0" w:space="0" w:color="auto"/>
          </w:divBdr>
        </w:div>
        <w:div w:id="844052327">
          <w:marLeft w:val="480"/>
          <w:marRight w:val="0"/>
          <w:marTop w:val="0"/>
          <w:marBottom w:val="0"/>
          <w:divBdr>
            <w:top w:val="none" w:sz="0" w:space="0" w:color="auto"/>
            <w:left w:val="none" w:sz="0" w:space="0" w:color="auto"/>
            <w:bottom w:val="none" w:sz="0" w:space="0" w:color="auto"/>
            <w:right w:val="none" w:sz="0" w:space="0" w:color="auto"/>
          </w:divBdr>
        </w:div>
        <w:div w:id="927884305">
          <w:marLeft w:val="480"/>
          <w:marRight w:val="0"/>
          <w:marTop w:val="0"/>
          <w:marBottom w:val="0"/>
          <w:divBdr>
            <w:top w:val="none" w:sz="0" w:space="0" w:color="auto"/>
            <w:left w:val="none" w:sz="0" w:space="0" w:color="auto"/>
            <w:bottom w:val="none" w:sz="0" w:space="0" w:color="auto"/>
            <w:right w:val="none" w:sz="0" w:space="0" w:color="auto"/>
          </w:divBdr>
        </w:div>
        <w:div w:id="947811738">
          <w:marLeft w:val="480"/>
          <w:marRight w:val="0"/>
          <w:marTop w:val="0"/>
          <w:marBottom w:val="0"/>
          <w:divBdr>
            <w:top w:val="none" w:sz="0" w:space="0" w:color="auto"/>
            <w:left w:val="none" w:sz="0" w:space="0" w:color="auto"/>
            <w:bottom w:val="none" w:sz="0" w:space="0" w:color="auto"/>
            <w:right w:val="none" w:sz="0" w:space="0" w:color="auto"/>
          </w:divBdr>
        </w:div>
        <w:div w:id="977494932">
          <w:marLeft w:val="480"/>
          <w:marRight w:val="0"/>
          <w:marTop w:val="0"/>
          <w:marBottom w:val="0"/>
          <w:divBdr>
            <w:top w:val="none" w:sz="0" w:space="0" w:color="auto"/>
            <w:left w:val="none" w:sz="0" w:space="0" w:color="auto"/>
            <w:bottom w:val="none" w:sz="0" w:space="0" w:color="auto"/>
            <w:right w:val="none" w:sz="0" w:space="0" w:color="auto"/>
          </w:divBdr>
        </w:div>
        <w:div w:id="986086763">
          <w:marLeft w:val="480"/>
          <w:marRight w:val="0"/>
          <w:marTop w:val="0"/>
          <w:marBottom w:val="0"/>
          <w:divBdr>
            <w:top w:val="none" w:sz="0" w:space="0" w:color="auto"/>
            <w:left w:val="none" w:sz="0" w:space="0" w:color="auto"/>
            <w:bottom w:val="none" w:sz="0" w:space="0" w:color="auto"/>
            <w:right w:val="none" w:sz="0" w:space="0" w:color="auto"/>
          </w:divBdr>
        </w:div>
        <w:div w:id="991759712">
          <w:marLeft w:val="480"/>
          <w:marRight w:val="0"/>
          <w:marTop w:val="0"/>
          <w:marBottom w:val="0"/>
          <w:divBdr>
            <w:top w:val="none" w:sz="0" w:space="0" w:color="auto"/>
            <w:left w:val="none" w:sz="0" w:space="0" w:color="auto"/>
            <w:bottom w:val="none" w:sz="0" w:space="0" w:color="auto"/>
            <w:right w:val="none" w:sz="0" w:space="0" w:color="auto"/>
          </w:divBdr>
        </w:div>
        <w:div w:id="1006832054">
          <w:marLeft w:val="480"/>
          <w:marRight w:val="0"/>
          <w:marTop w:val="0"/>
          <w:marBottom w:val="0"/>
          <w:divBdr>
            <w:top w:val="none" w:sz="0" w:space="0" w:color="auto"/>
            <w:left w:val="none" w:sz="0" w:space="0" w:color="auto"/>
            <w:bottom w:val="none" w:sz="0" w:space="0" w:color="auto"/>
            <w:right w:val="none" w:sz="0" w:space="0" w:color="auto"/>
          </w:divBdr>
        </w:div>
        <w:div w:id="1070274987">
          <w:marLeft w:val="480"/>
          <w:marRight w:val="0"/>
          <w:marTop w:val="0"/>
          <w:marBottom w:val="0"/>
          <w:divBdr>
            <w:top w:val="none" w:sz="0" w:space="0" w:color="auto"/>
            <w:left w:val="none" w:sz="0" w:space="0" w:color="auto"/>
            <w:bottom w:val="none" w:sz="0" w:space="0" w:color="auto"/>
            <w:right w:val="none" w:sz="0" w:space="0" w:color="auto"/>
          </w:divBdr>
        </w:div>
        <w:div w:id="1075398559">
          <w:marLeft w:val="480"/>
          <w:marRight w:val="0"/>
          <w:marTop w:val="0"/>
          <w:marBottom w:val="0"/>
          <w:divBdr>
            <w:top w:val="none" w:sz="0" w:space="0" w:color="auto"/>
            <w:left w:val="none" w:sz="0" w:space="0" w:color="auto"/>
            <w:bottom w:val="none" w:sz="0" w:space="0" w:color="auto"/>
            <w:right w:val="none" w:sz="0" w:space="0" w:color="auto"/>
          </w:divBdr>
        </w:div>
        <w:div w:id="1107847314">
          <w:marLeft w:val="480"/>
          <w:marRight w:val="0"/>
          <w:marTop w:val="0"/>
          <w:marBottom w:val="0"/>
          <w:divBdr>
            <w:top w:val="none" w:sz="0" w:space="0" w:color="auto"/>
            <w:left w:val="none" w:sz="0" w:space="0" w:color="auto"/>
            <w:bottom w:val="none" w:sz="0" w:space="0" w:color="auto"/>
            <w:right w:val="none" w:sz="0" w:space="0" w:color="auto"/>
          </w:divBdr>
        </w:div>
        <w:div w:id="1121341334">
          <w:marLeft w:val="480"/>
          <w:marRight w:val="0"/>
          <w:marTop w:val="0"/>
          <w:marBottom w:val="0"/>
          <w:divBdr>
            <w:top w:val="none" w:sz="0" w:space="0" w:color="auto"/>
            <w:left w:val="none" w:sz="0" w:space="0" w:color="auto"/>
            <w:bottom w:val="none" w:sz="0" w:space="0" w:color="auto"/>
            <w:right w:val="none" w:sz="0" w:space="0" w:color="auto"/>
          </w:divBdr>
        </w:div>
        <w:div w:id="1128278919">
          <w:marLeft w:val="480"/>
          <w:marRight w:val="0"/>
          <w:marTop w:val="0"/>
          <w:marBottom w:val="0"/>
          <w:divBdr>
            <w:top w:val="none" w:sz="0" w:space="0" w:color="auto"/>
            <w:left w:val="none" w:sz="0" w:space="0" w:color="auto"/>
            <w:bottom w:val="none" w:sz="0" w:space="0" w:color="auto"/>
            <w:right w:val="none" w:sz="0" w:space="0" w:color="auto"/>
          </w:divBdr>
        </w:div>
        <w:div w:id="1173910717">
          <w:marLeft w:val="480"/>
          <w:marRight w:val="0"/>
          <w:marTop w:val="0"/>
          <w:marBottom w:val="0"/>
          <w:divBdr>
            <w:top w:val="none" w:sz="0" w:space="0" w:color="auto"/>
            <w:left w:val="none" w:sz="0" w:space="0" w:color="auto"/>
            <w:bottom w:val="none" w:sz="0" w:space="0" w:color="auto"/>
            <w:right w:val="none" w:sz="0" w:space="0" w:color="auto"/>
          </w:divBdr>
        </w:div>
        <w:div w:id="1178958386">
          <w:marLeft w:val="480"/>
          <w:marRight w:val="0"/>
          <w:marTop w:val="0"/>
          <w:marBottom w:val="0"/>
          <w:divBdr>
            <w:top w:val="none" w:sz="0" w:space="0" w:color="auto"/>
            <w:left w:val="none" w:sz="0" w:space="0" w:color="auto"/>
            <w:bottom w:val="none" w:sz="0" w:space="0" w:color="auto"/>
            <w:right w:val="none" w:sz="0" w:space="0" w:color="auto"/>
          </w:divBdr>
        </w:div>
        <w:div w:id="1233732960">
          <w:marLeft w:val="480"/>
          <w:marRight w:val="0"/>
          <w:marTop w:val="0"/>
          <w:marBottom w:val="0"/>
          <w:divBdr>
            <w:top w:val="none" w:sz="0" w:space="0" w:color="auto"/>
            <w:left w:val="none" w:sz="0" w:space="0" w:color="auto"/>
            <w:bottom w:val="none" w:sz="0" w:space="0" w:color="auto"/>
            <w:right w:val="none" w:sz="0" w:space="0" w:color="auto"/>
          </w:divBdr>
        </w:div>
        <w:div w:id="1248614503">
          <w:marLeft w:val="480"/>
          <w:marRight w:val="0"/>
          <w:marTop w:val="0"/>
          <w:marBottom w:val="0"/>
          <w:divBdr>
            <w:top w:val="none" w:sz="0" w:space="0" w:color="auto"/>
            <w:left w:val="none" w:sz="0" w:space="0" w:color="auto"/>
            <w:bottom w:val="none" w:sz="0" w:space="0" w:color="auto"/>
            <w:right w:val="none" w:sz="0" w:space="0" w:color="auto"/>
          </w:divBdr>
        </w:div>
        <w:div w:id="1249850525">
          <w:marLeft w:val="480"/>
          <w:marRight w:val="0"/>
          <w:marTop w:val="0"/>
          <w:marBottom w:val="0"/>
          <w:divBdr>
            <w:top w:val="none" w:sz="0" w:space="0" w:color="auto"/>
            <w:left w:val="none" w:sz="0" w:space="0" w:color="auto"/>
            <w:bottom w:val="none" w:sz="0" w:space="0" w:color="auto"/>
            <w:right w:val="none" w:sz="0" w:space="0" w:color="auto"/>
          </w:divBdr>
        </w:div>
        <w:div w:id="1319073394">
          <w:marLeft w:val="480"/>
          <w:marRight w:val="0"/>
          <w:marTop w:val="0"/>
          <w:marBottom w:val="0"/>
          <w:divBdr>
            <w:top w:val="none" w:sz="0" w:space="0" w:color="auto"/>
            <w:left w:val="none" w:sz="0" w:space="0" w:color="auto"/>
            <w:bottom w:val="none" w:sz="0" w:space="0" w:color="auto"/>
            <w:right w:val="none" w:sz="0" w:space="0" w:color="auto"/>
          </w:divBdr>
        </w:div>
        <w:div w:id="1353603621">
          <w:marLeft w:val="480"/>
          <w:marRight w:val="0"/>
          <w:marTop w:val="0"/>
          <w:marBottom w:val="0"/>
          <w:divBdr>
            <w:top w:val="none" w:sz="0" w:space="0" w:color="auto"/>
            <w:left w:val="none" w:sz="0" w:space="0" w:color="auto"/>
            <w:bottom w:val="none" w:sz="0" w:space="0" w:color="auto"/>
            <w:right w:val="none" w:sz="0" w:space="0" w:color="auto"/>
          </w:divBdr>
        </w:div>
        <w:div w:id="1395004745">
          <w:marLeft w:val="480"/>
          <w:marRight w:val="0"/>
          <w:marTop w:val="0"/>
          <w:marBottom w:val="0"/>
          <w:divBdr>
            <w:top w:val="none" w:sz="0" w:space="0" w:color="auto"/>
            <w:left w:val="none" w:sz="0" w:space="0" w:color="auto"/>
            <w:bottom w:val="none" w:sz="0" w:space="0" w:color="auto"/>
            <w:right w:val="none" w:sz="0" w:space="0" w:color="auto"/>
          </w:divBdr>
        </w:div>
        <w:div w:id="1442647819">
          <w:marLeft w:val="480"/>
          <w:marRight w:val="0"/>
          <w:marTop w:val="0"/>
          <w:marBottom w:val="0"/>
          <w:divBdr>
            <w:top w:val="none" w:sz="0" w:space="0" w:color="auto"/>
            <w:left w:val="none" w:sz="0" w:space="0" w:color="auto"/>
            <w:bottom w:val="none" w:sz="0" w:space="0" w:color="auto"/>
            <w:right w:val="none" w:sz="0" w:space="0" w:color="auto"/>
          </w:divBdr>
        </w:div>
        <w:div w:id="1452898084">
          <w:marLeft w:val="480"/>
          <w:marRight w:val="0"/>
          <w:marTop w:val="0"/>
          <w:marBottom w:val="0"/>
          <w:divBdr>
            <w:top w:val="none" w:sz="0" w:space="0" w:color="auto"/>
            <w:left w:val="none" w:sz="0" w:space="0" w:color="auto"/>
            <w:bottom w:val="none" w:sz="0" w:space="0" w:color="auto"/>
            <w:right w:val="none" w:sz="0" w:space="0" w:color="auto"/>
          </w:divBdr>
        </w:div>
        <w:div w:id="1458839005">
          <w:marLeft w:val="480"/>
          <w:marRight w:val="0"/>
          <w:marTop w:val="0"/>
          <w:marBottom w:val="0"/>
          <w:divBdr>
            <w:top w:val="none" w:sz="0" w:space="0" w:color="auto"/>
            <w:left w:val="none" w:sz="0" w:space="0" w:color="auto"/>
            <w:bottom w:val="none" w:sz="0" w:space="0" w:color="auto"/>
            <w:right w:val="none" w:sz="0" w:space="0" w:color="auto"/>
          </w:divBdr>
        </w:div>
        <w:div w:id="1519390889">
          <w:marLeft w:val="480"/>
          <w:marRight w:val="0"/>
          <w:marTop w:val="0"/>
          <w:marBottom w:val="0"/>
          <w:divBdr>
            <w:top w:val="none" w:sz="0" w:space="0" w:color="auto"/>
            <w:left w:val="none" w:sz="0" w:space="0" w:color="auto"/>
            <w:bottom w:val="none" w:sz="0" w:space="0" w:color="auto"/>
            <w:right w:val="none" w:sz="0" w:space="0" w:color="auto"/>
          </w:divBdr>
        </w:div>
        <w:div w:id="1527908986">
          <w:marLeft w:val="480"/>
          <w:marRight w:val="0"/>
          <w:marTop w:val="0"/>
          <w:marBottom w:val="0"/>
          <w:divBdr>
            <w:top w:val="none" w:sz="0" w:space="0" w:color="auto"/>
            <w:left w:val="none" w:sz="0" w:space="0" w:color="auto"/>
            <w:bottom w:val="none" w:sz="0" w:space="0" w:color="auto"/>
            <w:right w:val="none" w:sz="0" w:space="0" w:color="auto"/>
          </w:divBdr>
        </w:div>
        <w:div w:id="1528788529">
          <w:marLeft w:val="480"/>
          <w:marRight w:val="0"/>
          <w:marTop w:val="0"/>
          <w:marBottom w:val="0"/>
          <w:divBdr>
            <w:top w:val="none" w:sz="0" w:space="0" w:color="auto"/>
            <w:left w:val="none" w:sz="0" w:space="0" w:color="auto"/>
            <w:bottom w:val="none" w:sz="0" w:space="0" w:color="auto"/>
            <w:right w:val="none" w:sz="0" w:space="0" w:color="auto"/>
          </w:divBdr>
        </w:div>
        <w:div w:id="1703818705">
          <w:marLeft w:val="480"/>
          <w:marRight w:val="0"/>
          <w:marTop w:val="0"/>
          <w:marBottom w:val="0"/>
          <w:divBdr>
            <w:top w:val="none" w:sz="0" w:space="0" w:color="auto"/>
            <w:left w:val="none" w:sz="0" w:space="0" w:color="auto"/>
            <w:bottom w:val="none" w:sz="0" w:space="0" w:color="auto"/>
            <w:right w:val="none" w:sz="0" w:space="0" w:color="auto"/>
          </w:divBdr>
        </w:div>
        <w:div w:id="1727561084">
          <w:marLeft w:val="480"/>
          <w:marRight w:val="0"/>
          <w:marTop w:val="0"/>
          <w:marBottom w:val="0"/>
          <w:divBdr>
            <w:top w:val="none" w:sz="0" w:space="0" w:color="auto"/>
            <w:left w:val="none" w:sz="0" w:space="0" w:color="auto"/>
            <w:bottom w:val="none" w:sz="0" w:space="0" w:color="auto"/>
            <w:right w:val="none" w:sz="0" w:space="0" w:color="auto"/>
          </w:divBdr>
        </w:div>
        <w:div w:id="1755711466">
          <w:marLeft w:val="480"/>
          <w:marRight w:val="0"/>
          <w:marTop w:val="0"/>
          <w:marBottom w:val="0"/>
          <w:divBdr>
            <w:top w:val="none" w:sz="0" w:space="0" w:color="auto"/>
            <w:left w:val="none" w:sz="0" w:space="0" w:color="auto"/>
            <w:bottom w:val="none" w:sz="0" w:space="0" w:color="auto"/>
            <w:right w:val="none" w:sz="0" w:space="0" w:color="auto"/>
          </w:divBdr>
        </w:div>
        <w:div w:id="1760832752">
          <w:marLeft w:val="480"/>
          <w:marRight w:val="0"/>
          <w:marTop w:val="0"/>
          <w:marBottom w:val="0"/>
          <w:divBdr>
            <w:top w:val="none" w:sz="0" w:space="0" w:color="auto"/>
            <w:left w:val="none" w:sz="0" w:space="0" w:color="auto"/>
            <w:bottom w:val="none" w:sz="0" w:space="0" w:color="auto"/>
            <w:right w:val="none" w:sz="0" w:space="0" w:color="auto"/>
          </w:divBdr>
        </w:div>
        <w:div w:id="1763841326">
          <w:marLeft w:val="480"/>
          <w:marRight w:val="0"/>
          <w:marTop w:val="0"/>
          <w:marBottom w:val="0"/>
          <w:divBdr>
            <w:top w:val="none" w:sz="0" w:space="0" w:color="auto"/>
            <w:left w:val="none" w:sz="0" w:space="0" w:color="auto"/>
            <w:bottom w:val="none" w:sz="0" w:space="0" w:color="auto"/>
            <w:right w:val="none" w:sz="0" w:space="0" w:color="auto"/>
          </w:divBdr>
        </w:div>
        <w:div w:id="1781103605">
          <w:marLeft w:val="480"/>
          <w:marRight w:val="0"/>
          <w:marTop w:val="0"/>
          <w:marBottom w:val="0"/>
          <w:divBdr>
            <w:top w:val="none" w:sz="0" w:space="0" w:color="auto"/>
            <w:left w:val="none" w:sz="0" w:space="0" w:color="auto"/>
            <w:bottom w:val="none" w:sz="0" w:space="0" w:color="auto"/>
            <w:right w:val="none" w:sz="0" w:space="0" w:color="auto"/>
          </w:divBdr>
        </w:div>
        <w:div w:id="1863012955">
          <w:marLeft w:val="480"/>
          <w:marRight w:val="0"/>
          <w:marTop w:val="0"/>
          <w:marBottom w:val="0"/>
          <w:divBdr>
            <w:top w:val="none" w:sz="0" w:space="0" w:color="auto"/>
            <w:left w:val="none" w:sz="0" w:space="0" w:color="auto"/>
            <w:bottom w:val="none" w:sz="0" w:space="0" w:color="auto"/>
            <w:right w:val="none" w:sz="0" w:space="0" w:color="auto"/>
          </w:divBdr>
        </w:div>
        <w:div w:id="1893153977">
          <w:marLeft w:val="480"/>
          <w:marRight w:val="0"/>
          <w:marTop w:val="0"/>
          <w:marBottom w:val="0"/>
          <w:divBdr>
            <w:top w:val="none" w:sz="0" w:space="0" w:color="auto"/>
            <w:left w:val="none" w:sz="0" w:space="0" w:color="auto"/>
            <w:bottom w:val="none" w:sz="0" w:space="0" w:color="auto"/>
            <w:right w:val="none" w:sz="0" w:space="0" w:color="auto"/>
          </w:divBdr>
        </w:div>
        <w:div w:id="1895042812">
          <w:marLeft w:val="480"/>
          <w:marRight w:val="0"/>
          <w:marTop w:val="0"/>
          <w:marBottom w:val="0"/>
          <w:divBdr>
            <w:top w:val="none" w:sz="0" w:space="0" w:color="auto"/>
            <w:left w:val="none" w:sz="0" w:space="0" w:color="auto"/>
            <w:bottom w:val="none" w:sz="0" w:space="0" w:color="auto"/>
            <w:right w:val="none" w:sz="0" w:space="0" w:color="auto"/>
          </w:divBdr>
        </w:div>
        <w:div w:id="1899512087">
          <w:marLeft w:val="480"/>
          <w:marRight w:val="0"/>
          <w:marTop w:val="0"/>
          <w:marBottom w:val="0"/>
          <w:divBdr>
            <w:top w:val="none" w:sz="0" w:space="0" w:color="auto"/>
            <w:left w:val="none" w:sz="0" w:space="0" w:color="auto"/>
            <w:bottom w:val="none" w:sz="0" w:space="0" w:color="auto"/>
            <w:right w:val="none" w:sz="0" w:space="0" w:color="auto"/>
          </w:divBdr>
        </w:div>
        <w:div w:id="1958366303">
          <w:marLeft w:val="480"/>
          <w:marRight w:val="0"/>
          <w:marTop w:val="0"/>
          <w:marBottom w:val="0"/>
          <w:divBdr>
            <w:top w:val="none" w:sz="0" w:space="0" w:color="auto"/>
            <w:left w:val="none" w:sz="0" w:space="0" w:color="auto"/>
            <w:bottom w:val="none" w:sz="0" w:space="0" w:color="auto"/>
            <w:right w:val="none" w:sz="0" w:space="0" w:color="auto"/>
          </w:divBdr>
        </w:div>
        <w:div w:id="1981298538">
          <w:marLeft w:val="480"/>
          <w:marRight w:val="0"/>
          <w:marTop w:val="0"/>
          <w:marBottom w:val="0"/>
          <w:divBdr>
            <w:top w:val="none" w:sz="0" w:space="0" w:color="auto"/>
            <w:left w:val="none" w:sz="0" w:space="0" w:color="auto"/>
            <w:bottom w:val="none" w:sz="0" w:space="0" w:color="auto"/>
            <w:right w:val="none" w:sz="0" w:space="0" w:color="auto"/>
          </w:divBdr>
        </w:div>
        <w:div w:id="2043746189">
          <w:marLeft w:val="480"/>
          <w:marRight w:val="0"/>
          <w:marTop w:val="0"/>
          <w:marBottom w:val="0"/>
          <w:divBdr>
            <w:top w:val="none" w:sz="0" w:space="0" w:color="auto"/>
            <w:left w:val="none" w:sz="0" w:space="0" w:color="auto"/>
            <w:bottom w:val="none" w:sz="0" w:space="0" w:color="auto"/>
            <w:right w:val="none" w:sz="0" w:space="0" w:color="auto"/>
          </w:divBdr>
        </w:div>
        <w:div w:id="2073580950">
          <w:marLeft w:val="480"/>
          <w:marRight w:val="0"/>
          <w:marTop w:val="0"/>
          <w:marBottom w:val="0"/>
          <w:divBdr>
            <w:top w:val="none" w:sz="0" w:space="0" w:color="auto"/>
            <w:left w:val="none" w:sz="0" w:space="0" w:color="auto"/>
            <w:bottom w:val="none" w:sz="0" w:space="0" w:color="auto"/>
            <w:right w:val="none" w:sz="0" w:space="0" w:color="auto"/>
          </w:divBdr>
        </w:div>
        <w:div w:id="2077706278">
          <w:marLeft w:val="480"/>
          <w:marRight w:val="0"/>
          <w:marTop w:val="0"/>
          <w:marBottom w:val="0"/>
          <w:divBdr>
            <w:top w:val="none" w:sz="0" w:space="0" w:color="auto"/>
            <w:left w:val="none" w:sz="0" w:space="0" w:color="auto"/>
            <w:bottom w:val="none" w:sz="0" w:space="0" w:color="auto"/>
            <w:right w:val="none" w:sz="0" w:space="0" w:color="auto"/>
          </w:divBdr>
        </w:div>
        <w:div w:id="2094233743">
          <w:marLeft w:val="480"/>
          <w:marRight w:val="0"/>
          <w:marTop w:val="0"/>
          <w:marBottom w:val="0"/>
          <w:divBdr>
            <w:top w:val="none" w:sz="0" w:space="0" w:color="auto"/>
            <w:left w:val="none" w:sz="0" w:space="0" w:color="auto"/>
            <w:bottom w:val="none" w:sz="0" w:space="0" w:color="auto"/>
            <w:right w:val="none" w:sz="0" w:space="0" w:color="auto"/>
          </w:divBdr>
        </w:div>
        <w:div w:id="2095587541">
          <w:marLeft w:val="480"/>
          <w:marRight w:val="0"/>
          <w:marTop w:val="0"/>
          <w:marBottom w:val="0"/>
          <w:divBdr>
            <w:top w:val="none" w:sz="0" w:space="0" w:color="auto"/>
            <w:left w:val="none" w:sz="0" w:space="0" w:color="auto"/>
            <w:bottom w:val="none" w:sz="0" w:space="0" w:color="auto"/>
            <w:right w:val="none" w:sz="0" w:space="0" w:color="auto"/>
          </w:divBdr>
        </w:div>
      </w:divsChild>
    </w:div>
    <w:div w:id="1964534356">
      <w:bodyDiv w:val="1"/>
      <w:marLeft w:val="0"/>
      <w:marRight w:val="0"/>
      <w:marTop w:val="0"/>
      <w:marBottom w:val="0"/>
      <w:divBdr>
        <w:top w:val="none" w:sz="0" w:space="0" w:color="auto"/>
        <w:left w:val="none" w:sz="0" w:space="0" w:color="auto"/>
        <w:bottom w:val="none" w:sz="0" w:space="0" w:color="auto"/>
        <w:right w:val="none" w:sz="0" w:space="0" w:color="auto"/>
      </w:divBdr>
      <w:divsChild>
        <w:div w:id="45228460">
          <w:marLeft w:val="480"/>
          <w:marRight w:val="0"/>
          <w:marTop w:val="0"/>
          <w:marBottom w:val="0"/>
          <w:divBdr>
            <w:top w:val="none" w:sz="0" w:space="0" w:color="auto"/>
            <w:left w:val="none" w:sz="0" w:space="0" w:color="auto"/>
            <w:bottom w:val="none" w:sz="0" w:space="0" w:color="auto"/>
            <w:right w:val="none" w:sz="0" w:space="0" w:color="auto"/>
          </w:divBdr>
        </w:div>
        <w:div w:id="55470721">
          <w:marLeft w:val="480"/>
          <w:marRight w:val="0"/>
          <w:marTop w:val="0"/>
          <w:marBottom w:val="0"/>
          <w:divBdr>
            <w:top w:val="none" w:sz="0" w:space="0" w:color="auto"/>
            <w:left w:val="none" w:sz="0" w:space="0" w:color="auto"/>
            <w:bottom w:val="none" w:sz="0" w:space="0" w:color="auto"/>
            <w:right w:val="none" w:sz="0" w:space="0" w:color="auto"/>
          </w:divBdr>
        </w:div>
        <w:div w:id="61950569">
          <w:marLeft w:val="480"/>
          <w:marRight w:val="0"/>
          <w:marTop w:val="0"/>
          <w:marBottom w:val="0"/>
          <w:divBdr>
            <w:top w:val="none" w:sz="0" w:space="0" w:color="auto"/>
            <w:left w:val="none" w:sz="0" w:space="0" w:color="auto"/>
            <w:bottom w:val="none" w:sz="0" w:space="0" w:color="auto"/>
            <w:right w:val="none" w:sz="0" w:space="0" w:color="auto"/>
          </w:divBdr>
        </w:div>
        <w:div w:id="64454649">
          <w:marLeft w:val="480"/>
          <w:marRight w:val="0"/>
          <w:marTop w:val="0"/>
          <w:marBottom w:val="0"/>
          <w:divBdr>
            <w:top w:val="none" w:sz="0" w:space="0" w:color="auto"/>
            <w:left w:val="none" w:sz="0" w:space="0" w:color="auto"/>
            <w:bottom w:val="none" w:sz="0" w:space="0" w:color="auto"/>
            <w:right w:val="none" w:sz="0" w:space="0" w:color="auto"/>
          </w:divBdr>
        </w:div>
        <w:div w:id="75051710">
          <w:marLeft w:val="480"/>
          <w:marRight w:val="0"/>
          <w:marTop w:val="0"/>
          <w:marBottom w:val="0"/>
          <w:divBdr>
            <w:top w:val="none" w:sz="0" w:space="0" w:color="auto"/>
            <w:left w:val="none" w:sz="0" w:space="0" w:color="auto"/>
            <w:bottom w:val="none" w:sz="0" w:space="0" w:color="auto"/>
            <w:right w:val="none" w:sz="0" w:space="0" w:color="auto"/>
          </w:divBdr>
        </w:div>
        <w:div w:id="99689551">
          <w:marLeft w:val="480"/>
          <w:marRight w:val="0"/>
          <w:marTop w:val="0"/>
          <w:marBottom w:val="0"/>
          <w:divBdr>
            <w:top w:val="none" w:sz="0" w:space="0" w:color="auto"/>
            <w:left w:val="none" w:sz="0" w:space="0" w:color="auto"/>
            <w:bottom w:val="none" w:sz="0" w:space="0" w:color="auto"/>
            <w:right w:val="none" w:sz="0" w:space="0" w:color="auto"/>
          </w:divBdr>
        </w:div>
        <w:div w:id="106975284">
          <w:marLeft w:val="480"/>
          <w:marRight w:val="0"/>
          <w:marTop w:val="0"/>
          <w:marBottom w:val="0"/>
          <w:divBdr>
            <w:top w:val="none" w:sz="0" w:space="0" w:color="auto"/>
            <w:left w:val="none" w:sz="0" w:space="0" w:color="auto"/>
            <w:bottom w:val="none" w:sz="0" w:space="0" w:color="auto"/>
            <w:right w:val="none" w:sz="0" w:space="0" w:color="auto"/>
          </w:divBdr>
        </w:div>
        <w:div w:id="117182616">
          <w:marLeft w:val="480"/>
          <w:marRight w:val="0"/>
          <w:marTop w:val="0"/>
          <w:marBottom w:val="0"/>
          <w:divBdr>
            <w:top w:val="none" w:sz="0" w:space="0" w:color="auto"/>
            <w:left w:val="none" w:sz="0" w:space="0" w:color="auto"/>
            <w:bottom w:val="none" w:sz="0" w:space="0" w:color="auto"/>
            <w:right w:val="none" w:sz="0" w:space="0" w:color="auto"/>
          </w:divBdr>
        </w:div>
        <w:div w:id="124740148">
          <w:marLeft w:val="480"/>
          <w:marRight w:val="0"/>
          <w:marTop w:val="0"/>
          <w:marBottom w:val="0"/>
          <w:divBdr>
            <w:top w:val="none" w:sz="0" w:space="0" w:color="auto"/>
            <w:left w:val="none" w:sz="0" w:space="0" w:color="auto"/>
            <w:bottom w:val="none" w:sz="0" w:space="0" w:color="auto"/>
            <w:right w:val="none" w:sz="0" w:space="0" w:color="auto"/>
          </w:divBdr>
        </w:div>
        <w:div w:id="145443655">
          <w:marLeft w:val="480"/>
          <w:marRight w:val="0"/>
          <w:marTop w:val="0"/>
          <w:marBottom w:val="0"/>
          <w:divBdr>
            <w:top w:val="none" w:sz="0" w:space="0" w:color="auto"/>
            <w:left w:val="none" w:sz="0" w:space="0" w:color="auto"/>
            <w:bottom w:val="none" w:sz="0" w:space="0" w:color="auto"/>
            <w:right w:val="none" w:sz="0" w:space="0" w:color="auto"/>
          </w:divBdr>
        </w:div>
        <w:div w:id="185145342">
          <w:marLeft w:val="480"/>
          <w:marRight w:val="0"/>
          <w:marTop w:val="0"/>
          <w:marBottom w:val="0"/>
          <w:divBdr>
            <w:top w:val="none" w:sz="0" w:space="0" w:color="auto"/>
            <w:left w:val="none" w:sz="0" w:space="0" w:color="auto"/>
            <w:bottom w:val="none" w:sz="0" w:space="0" w:color="auto"/>
            <w:right w:val="none" w:sz="0" w:space="0" w:color="auto"/>
          </w:divBdr>
        </w:div>
        <w:div w:id="185599711">
          <w:marLeft w:val="480"/>
          <w:marRight w:val="0"/>
          <w:marTop w:val="0"/>
          <w:marBottom w:val="0"/>
          <w:divBdr>
            <w:top w:val="none" w:sz="0" w:space="0" w:color="auto"/>
            <w:left w:val="none" w:sz="0" w:space="0" w:color="auto"/>
            <w:bottom w:val="none" w:sz="0" w:space="0" w:color="auto"/>
            <w:right w:val="none" w:sz="0" w:space="0" w:color="auto"/>
          </w:divBdr>
        </w:div>
        <w:div w:id="202595176">
          <w:marLeft w:val="480"/>
          <w:marRight w:val="0"/>
          <w:marTop w:val="0"/>
          <w:marBottom w:val="0"/>
          <w:divBdr>
            <w:top w:val="none" w:sz="0" w:space="0" w:color="auto"/>
            <w:left w:val="none" w:sz="0" w:space="0" w:color="auto"/>
            <w:bottom w:val="none" w:sz="0" w:space="0" w:color="auto"/>
            <w:right w:val="none" w:sz="0" w:space="0" w:color="auto"/>
          </w:divBdr>
        </w:div>
        <w:div w:id="231544920">
          <w:marLeft w:val="480"/>
          <w:marRight w:val="0"/>
          <w:marTop w:val="0"/>
          <w:marBottom w:val="0"/>
          <w:divBdr>
            <w:top w:val="none" w:sz="0" w:space="0" w:color="auto"/>
            <w:left w:val="none" w:sz="0" w:space="0" w:color="auto"/>
            <w:bottom w:val="none" w:sz="0" w:space="0" w:color="auto"/>
            <w:right w:val="none" w:sz="0" w:space="0" w:color="auto"/>
          </w:divBdr>
        </w:div>
        <w:div w:id="249772785">
          <w:marLeft w:val="480"/>
          <w:marRight w:val="0"/>
          <w:marTop w:val="0"/>
          <w:marBottom w:val="0"/>
          <w:divBdr>
            <w:top w:val="none" w:sz="0" w:space="0" w:color="auto"/>
            <w:left w:val="none" w:sz="0" w:space="0" w:color="auto"/>
            <w:bottom w:val="none" w:sz="0" w:space="0" w:color="auto"/>
            <w:right w:val="none" w:sz="0" w:space="0" w:color="auto"/>
          </w:divBdr>
        </w:div>
        <w:div w:id="263684063">
          <w:marLeft w:val="480"/>
          <w:marRight w:val="0"/>
          <w:marTop w:val="0"/>
          <w:marBottom w:val="0"/>
          <w:divBdr>
            <w:top w:val="none" w:sz="0" w:space="0" w:color="auto"/>
            <w:left w:val="none" w:sz="0" w:space="0" w:color="auto"/>
            <w:bottom w:val="none" w:sz="0" w:space="0" w:color="auto"/>
            <w:right w:val="none" w:sz="0" w:space="0" w:color="auto"/>
          </w:divBdr>
        </w:div>
        <w:div w:id="271665835">
          <w:marLeft w:val="480"/>
          <w:marRight w:val="0"/>
          <w:marTop w:val="0"/>
          <w:marBottom w:val="0"/>
          <w:divBdr>
            <w:top w:val="none" w:sz="0" w:space="0" w:color="auto"/>
            <w:left w:val="none" w:sz="0" w:space="0" w:color="auto"/>
            <w:bottom w:val="none" w:sz="0" w:space="0" w:color="auto"/>
            <w:right w:val="none" w:sz="0" w:space="0" w:color="auto"/>
          </w:divBdr>
        </w:div>
        <w:div w:id="299386365">
          <w:marLeft w:val="480"/>
          <w:marRight w:val="0"/>
          <w:marTop w:val="0"/>
          <w:marBottom w:val="0"/>
          <w:divBdr>
            <w:top w:val="none" w:sz="0" w:space="0" w:color="auto"/>
            <w:left w:val="none" w:sz="0" w:space="0" w:color="auto"/>
            <w:bottom w:val="none" w:sz="0" w:space="0" w:color="auto"/>
            <w:right w:val="none" w:sz="0" w:space="0" w:color="auto"/>
          </w:divBdr>
        </w:div>
        <w:div w:id="307517901">
          <w:marLeft w:val="480"/>
          <w:marRight w:val="0"/>
          <w:marTop w:val="0"/>
          <w:marBottom w:val="0"/>
          <w:divBdr>
            <w:top w:val="none" w:sz="0" w:space="0" w:color="auto"/>
            <w:left w:val="none" w:sz="0" w:space="0" w:color="auto"/>
            <w:bottom w:val="none" w:sz="0" w:space="0" w:color="auto"/>
            <w:right w:val="none" w:sz="0" w:space="0" w:color="auto"/>
          </w:divBdr>
        </w:div>
        <w:div w:id="308441965">
          <w:marLeft w:val="480"/>
          <w:marRight w:val="0"/>
          <w:marTop w:val="0"/>
          <w:marBottom w:val="0"/>
          <w:divBdr>
            <w:top w:val="none" w:sz="0" w:space="0" w:color="auto"/>
            <w:left w:val="none" w:sz="0" w:space="0" w:color="auto"/>
            <w:bottom w:val="none" w:sz="0" w:space="0" w:color="auto"/>
            <w:right w:val="none" w:sz="0" w:space="0" w:color="auto"/>
          </w:divBdr>
        </w:div>
        <w:div w:id="310838086">
          <w:marLeft w:val="480"/>
          <w:marRight w:val="0"/>
          <w:marTop w:val="0"/>
          <w:marBottom w:val="0"/>
          <w:divBdr>
            <w:top w:val="none" w:sz="0" w:space="0" w:color="auto"/>
            <w:left w:val="none" w:sz="0" w:space="0" w:color="auto"/>
            <w:bottom w:val="none" w:sz="0" w:space="0" w:color="auto"/>
            <w:right w:val="none" w:sz="0" w:space="0" w:color="auto"/>
          </w:divBdr>
        </w:div>
        <w:div w:id="365831833">
          <w:marLeft w:val="480"/>
          <w:marRight w:val="0"/>
          <w:marTop w:val="0"/>
          <w:marBottom w:val="0"/>
          <w:divBdr>
            <w:top w:val="none" w:sz="0" w:space="0" w:color="auto"/>
            <w:left w:val="none" w:sz="0" w:space="0" w:color="auto"/>
            <w:bottom w:val="none" w:sz="0" w:space="0" w:color="auto"/>
            <w:right w:val="none" w:sz="0" w:space="0" w:color="auto"/>
          </w:divBdr>
        </w:div>
        <w:div w:id="367337273">
          <w:marLeft w:val="480"/>
          <w:marRight w:val="0"/>
          <w:marTop w:val="0"/>
          <w:marBottom w:val="0"/>
          <w:divBdr>
            <w:top w:val="none" w:sz="0" w:space="0" w:color="auto"/>
            <w:left w:val="none" w:sz="0" w:space="0" w:color="auto"/>
            <w:bottom w:val="none" w:sz="0" w:space="0" w:color="auto"/>
            <w:right w:val="none" w:sz="0" w:space="0" w:color="auto"/>
          </w:divBdr>
        </w:div>
        <w:div w:id="429280703">
          <w:marLeft w:val="480"/>
          <w:marRight w:val="0"/>
          <w:marTop w:val="0"/>
          <w:marBottom w:val="0"/>
          <w:divBdr>
            <w:top w:val="none" w:sz="0" w:space="0" w:color="auto"/>
            <w:left w:val="none" w:sz="0" w:space="0" w:color="auto"/>
            <w:bottom w:val="none" w:sz="0" w:space="0" w:color="auto"/>
            <w:right w:val="none" w:sz="0" w:space="0" w:color="auto"/>
          </w:divBdr>
        </w:div>
        <w:div w:id="462845518">
          <w:marLeft w:val="480"/>
          <w:marRight w:val="0"/>
          <w:marTop w:val="0"/>
          <w:marBottom w:val="0"/>
          <w:divBdr>
            <w:top w:val="none" w:sz="0" w:space="0" w:color="auto"/>
            <w:left w:val="none" w:sz="0" w:space="0" w:color="auto"/>
            <w:bottom w:val="none" w:sz="0" w:space="0" w:color="auto"/>
            <w:right w:val="none" w:sz="0" w:space="0" w:color="auto"/>
          </w:divBdr>
        </w:div>
        <w:div w:id="504977907">
          <w:marLeft w:val="480"/>
          <w:marRight w:val="0"/>
          <w:marTop w:val="0"/>
          <w:marBottom w:val="0"/>
          <w:divBdr>
            <w:top w:val="none" w:sz="0" w:space="0" w:color="auto"/>
            <w:left w:val="none" w:sz="0" w:space="0" w:color="auto"/>
            <w:bottom w:val="none" w:sz="0" w:space="0" w:color="auto"/>
            <w:right w:val="none" w:sz="0" w:space="0" w:color="auto"/>
          </w:divBdr>
        </w:div>
        <w:div w:id="533426860">
          <w:marLeft w:val="480"/>
          <w:marRight w:val="0"/>
          <w:marTop w:val="0"/>
          <w:marBottom w:val="0"/>
          <w:divBdr>
            <w:top w:val="none" w:sz="0" w:space="0" w:color="auto"/>
            <w:left w:val="none" w:sz="0" w:space="0" w:color="auto"/>
            <w:bottom w:val="none" w:sz="0" w:space="0" w:color="auto"/>
            <w:right w:val="none" w:sz="0" w:space="0" w:color="auto"/>
          </w:divBdr>
        </w:div>
        <w:div w:id="558907141">
          <w:marLeft w:val="480"/>
          <w:marRight w:val="0"/>
          <w:marTop w:val="0"/>
          <w:marBottom w:val="0"/>
          <w:divBdr>
            <w:top w:val="none" w:sz="0" w:space="0" w:color="auto"/>
            <w:left w:val="none" w:sz="0" w:space="0" w:color="auto"/>
            <w:bottom w:val="none" w:sz="0" w:space="0" w:color="auto"/>
            <w:right w:val="none" w:sz="0" w:space="0" w:color="auto"/>
          </w:divBdr>
        </w:div>
        <w:div w:id="577984479">
          <w:marLeft w:val="480"/>
          <w:marRight w:val="0"/>
          <w:marTop w:val="0"/>
          <w:marBottom w:val="0"/>
          <w:divBdr>
            <w:top w:val="none" w:sz="0" w:space="0" w:color="auto"/>
            <w:left w:val="none" w:sz="0" w:space="0" w:color="auto"/>
            <w:bottom w:val="none" w:sz="0" w:space="0" w:color="auto"/>
            <w:right w:val="none" w:sz="0" w:space="0" w:color="auto"/>
          </w:divBdr>
        </w:div>
        <w:div w:id="624890687">
          <w:marLeft w:val="480"/>
          <w:marRight w:val="0"/>
          <w:marTop w:val="0"/>
          <w:marBottom w:val="0"/>
          <w:divBdr>
            <w:top w:val="none" w:sz="0" w:space="0" w:color="auto"/>
            <w:left w:val="none" w:sz="0" w:space="0" w:color="auto"/>
            <w:bottom w:val="none" w:sz="0" w:space="0" w:color="auto"/>
            <w:right w:val="none" w:sz="0" w:space="0" w:color="auto"/>
          </w:divBdr>
        </w:div>
        <w:div w:id="698358334">
          <w:marLeft w:val="480"/>
          <w:marRight w:val="0"/>
          <w:marTop w:val="0"/>
          <w:marBottom w:val="0"/>
          <w:divBdr>
            <w:top w:val="none" w:sz="0" w:space="0" w:color="auto"/>
            <w:left w:val="none" w:sz="0" w:space="0" w:color="auto"/>
            <w:bottom w:val="none" w:sz="0" w:space="0" w:color="auto"/>
            <w:right w:val="none" w:sz="0" w:space="0" w:color="auto"/>
          </w:divBdr>
        </w:div>
        <w:div w:id="704864553">
          <w:marLeft w:val="480"/>
          <w:marRight w:val="0"/>
          <w:marTop w:val="0"/>
          <w:marBottom w:val="0"/>
          <w:divBdr>
            <w:top w:val="none" w:sz="0" w:space="0" w:color="auto"/>
            <w:left w:val="none" w:sz="0" w:space="0" w:color="auto"/>
            <w:bottom w:val="none" w:sz="0" w:space="0" w:color="auto"/>
            <w:right w:val="none" w:sz="0" w:space="0" w:color="auto"/>
          </w:divBdr>
        </w:div>
        <w:div w:id="733431522">
          <w:marLeft w:val="480"/>
          <w:marRight w:val="0"/>
          <w:marTop w:val="0"/>
          <w:marBottom w:val="0"/>
          <w:divBdr>
            <w:top w:val="none" w:sz="0" w:space="0" w:color="auto"/>
            <w:left w:val="none" w:sz="0" w:space="0" w:color="auto"/>
            <w:bottom w:val="none" w:sz="0" w:space="0" w:color="auto"/>
            <w:right w:val="none" w:sz="0" w:space="0" w:color="auto"/>
          </w:divBdr>
        </w:div>
        <w:div w:id="737631879">
          <w:marLeft w:val="480"/>
          <w:marRight w:val="0"/>
          <w:marTop w:val="0"/>
          <w:marBottom w:val="0"/>
          <w:divBdr>
            <w:top w:val="none" w:sz="0" w:space="0" w:color="auto"/>
            <w:left w:val="none" w:sz="0" w:space="0" w:color="auto"/>
            <w:bottom w:val="none" w:sz="0" w:space="0" w:color="auto"/>
            <w:right w:val="none" w:sz="0" w:space="0" w:color="auto"/>
          </w:divBdr>
        </w:div>
        <w:div w:id="754403627">
          <w:marLeft w:val="480"/>
          <w:marRight w:val="0"/>
          <w:marTop w:val="0"/>
          <w:marBottom w:val="0"/>
          <w:divBdr>
            <w:top w:val="none" w:sz="0" w:space="0" w:color="auto"/>
            <w:left w:val="none" w:sz="0" w:space="0" w:color="auto"/>
            <w:bottom w:val="none" w:sz="0" w:space="0" w:color="auto"/>
            <w:right w:val="none" w:sz="0" w:space="0" w:color="auto"/>
          </w:divBdr>
        </w:div>
        <w:div w:id="785612683">
          <w:marLeft w:val="480"/>
          <w:marRight w:val="0"/>
          <w:marTop w:val="0"/>
          <w:marBottom w:val="0"/>
          <w:divBdr>
            <w:top w:val="none" w:sz="0" w:space="0" w:color="auto"/>
            <w:left w:val="none" w:sz="0" w:space="0" w:color="auto"/>
            <w:bottom w:val="none" w:sz="0" w:space="0" w:color="auto"/>
            <w:right w:val="none" w:sz="0" w:space="0" w:color="auto"/>
          </w:divBdr>
        </w:div>
        <w:div w:id="822430361">
          <w:marLeft w:val="480"/>
          <w:marRight w:val="0"/>
          <w:marTop w:val="0"/>
          <w:marBottom w:val="0"/>
          <w:divBdr>
            <w:top w:val="none" w:sz="0" w:space="0" w:color="auto"/>
            <w:left w:val="none" w:sz="0" w:space="0" w:color="auto"/>
            <w:bottom w:val="none" w:sz="0" w:space="0" w:color="auto"/>
            <w:right w:val="none" w:sz="0" w:space="0" w:color="auto"/>
          </w:divBdr>
        </w:div>
        <w:div w:id="832525982">
          <w:marLeft w:val="480"/>
          <w:marRight w:val="0"/>
          <w:marTop w:val="0"/>
          <w:marBottom w:val="0"/>
          <w:divBdr>
            <w:top w:val="none" w:sz="0" w:space="0" w:color="auto"/>
            <w:left w:val="none" w:sz="0" w:space="0" w:color="auto"/>
            <w:bottom w:val="none" w:sz="0" w:space="0" w:color="auto"/>
            <w:right w:val="none" w:sz="0" w:space="0" w:color="auto"/>
          </w:divBdr>
        </w:div>
        <w:div w:id="843713842">
          <w:marLeft w:val="480"/>
          <w:marRight w:val="0"/>
          <w:marTop w:val="0"/>
          <w:marBottom w:val="0"/>
          <w:divBdr>
            <w:top w:val="none" w:sz="0" w:space="0" w:color="auto"/>
            <w:left w:val="none" w:sz="0" w:space="0" w:color="auto"/>
            <w:bottom w:val="none" w:sz="0" w:space="0" w:color="auto"/>
            <w:right w:val="none" w:sz="0" w:space="0" w:color="auto"/>
          </w:divBdr>
        </w:div>
        <w:div w:id="853113613">
          <w:marLeft w:val="480"/>
          <w:marRight w:val="0"/>
          <w:marTop w:val="0"/>
          <w:marBottom w:val="0"/>
          <w:divBdr>
            <w:top w:val="none" w:sz="0" w:space="0" w:color="auto"/>
            <w:left w:val="none" w:sz="0" w:space="0" w:color="auto"/>
            <w:bottom w:val="none" w:sz="0" w:space="0" w:color="auto"/>
            <w:right w:val="none" w:sz="0" w:space="0" w:color="auto"/>
          </w:divBdr>
        </w:div>
        <w:div w:id="931741489">
          <w:marLeft w:val="480"/>
          <w:marRight w:val="0"/>
          <w:marTop w:val="0"/>
          <w:marBottom w:val="0"/>
          <w:divBdr>
            <w:top w:val="none" w:sz="0" w:space="0" w:color="auto"/>
            <w:left w:val="none" w:sz="0" w:space="0" w:color="auto"/>
            <w:bottom w:val="none" w:sz="0" w:space="0" w:color="auto"/>
            <w:right w:val="none" w:sz="0" w:space="0" w:color="auto"/>
          </w:divBdr>
        </w:div>
        <w:div w:id="936793685">
          <w:marLeft w:val="480"/>
          <w:marRight w:val="0"/>
          <w:marTop w:val="0"/>
          <w:marBottom w:val="0"/>
          <w:divBdr>
            <w:top w:val="none" w:sz="0" w:space="0" w:color="auto"/>
            <w:left w:val="none" w:sz="0" w:space="0" w:color="auto"/>
            <w:bottom w:val="none" w:sz="0" w:space="0" w:color="auto"/>
            <w:right w:val="none" w:sz="0" w:space="0" w:color="auto"/>
          </w:divBdr>
        </w:div>
        <w:div w:id="942955251">
          <w:marLeft w:val="480"/>
          <w:marRight w:val="0"/>
          <w:marTop w:val="0"/>
          <w:marBottom w:val="0"/>
          <w:divBdr>
            <w:top w:val="none" w:sz="0" w:space="0" w:color="auto"/>
            <w:left w:val="none" w:sz="0" w:space="0" w:color="auto"/>
            <w:bottom w:val="none" w:sz="0" w:space="0" w:color="auto"/>
            <w:right w:val="none" w:sz="0" w:space="0" w:color="auto"/>
          </w:divBdr>
        </w:div>
        <w:div w:id="980617775">
          <w:marLeft w:val="480"/>
          <w:marRight w:val="0"/>
          <w:marTop w:val="0"/>
          <w:marBottom w:val="0"/>
          <w:divBdr>
            <w:top w:val="none" w:sz="0" w:space="0" w:color="auto"/>
            <w:left w:val="none" w:sz="0" w:space="0" w:color="auto"/>
            <w:bottom w:val="none" w:sz="0" w:space="0" w:color="auto"/>
            <w:right w:val="none" w:sz="0" w:space="0" w:color="auto"/>
          </w:divBdr>
        </w:div>
        <w:div w:id="996496815">
          <w:marLeft w:val="480"/>
          <w:marRight w:val="0"/>
          <w:marTop w:val="0"/>
          <w:marBottom w:val="0"/>
          <w:divBdr>
            <w:top w:val="none" w:sz="0" w:space="0" w:color="auto"/>
            <w:left w:val="none" w:sz="0" w:space="0" w:color="auto"/>
            <w:bottom w:val="none" w:sz="0" w:space="0" w:color="auto"/>
            <w:right w:val="none" w:sz="0" w:space="0" w:color="auto"/>
          </w:divBdr>
        </w:div>
        <w:div w:id="1155299657">
          <w:marLeft w:val="480"/>
          <w:marRight w:val="0"/>
          <w:marTop w:val="0"/>
          <w:marBottom w:val="0"/>
          <w:divBdr>
            <w:top w:val="none" w:sz="0" w:space="0" w:color="auto"/>
            <w:left w:val="none" w:sz="0" w:space="0" w:color="auto"/>
            <w:bottom w:val="none" w:sz="0" w:space="0" w:color="auto"/>
            <w:right w:val="none" w:sz="0" w:space="0" w:color="auto"/>
          </w:divBdr>
        </w:div>
        <w:div w:id="1165433757">
          <w:marLeft w:val="480"/>
          <w:marRight w:val="0"/>
          <w:marTop w:val="0"/>
          <w:marBottom w:val="0"/>
          <w:divBdr>
            <w:top w:val="none" w:sz="0" w:space="0" w:color="auto"/>
            <w:left w:val="none" w:sz="0" w:space="0" w:color="auto"/>
            <w:bottom w:val="none" w:sz="0" w:space="0" w:color="auto"/>
            <w:right w:val="none" w:sz="0" w:space="0" w:color="auto"/>
          </w:divBdr>
        </w:div>
        <w:div w:id="1220901916">
          <w:marLeft w:val="480"/>
          <w:marRight w:val="0"/>
          <w:marTop w:val="0"/>
          <w:marBottom w:val="0"/>
          <w:divBdr>
            <w:top w:val="none" w:sz="0" w:space="0" w:color="auto"/>
            <w:left w:val="none" w:sz="0" w:space="0" w:color="auto"/>
            <w:bottom w:val="none" w:sz="0" w:space="0" w:color="auto"/>
            <w:right w:val="none" w:sz="0" w:space="0" w:color="auto"/>
          </w:divBdr>
        </w:div>
        <w:div w:id="1232347988">
          <w:marLeft w:val="480"/>
          <w:marRight w:val="0"/>
          <w:marTop w:val="0"/>
          <w:marBottom w:val="0"/>
          <w:divBdr>
            <w:top w:val="none" w:sz="0" w:space="0" w:color="auto"/>
            <w:left w:val="none" w:sz="0" w:space="0" w:color="auto"/>
            <w:bottom w:val="none" w:sz="0" w:space="0" w:color="auto"/>
            <w:right w:val="none" w:sz="0" w:space="0" w:color="auto"/>
          </w:divBdr>
        </w:div>
        <w:div w:id="1234196063">
          <w:marLeft w:val="480"/>
          <w:marRight w:val="0"/>
          <w:marTop w:val="0"/>
          <w:marBottom w:val="0"/>
          <w:divBdr>
            <w:top w:val="none" w:sz="0" w:space="0" w:color="auto"/>
            <w:left w:val="none" w:sz="0" w:space="0" w:color="auto"/>
            <w:bottom w:val="none" w:sz="0" w:space="0" w:color="auto"/>
            <w:right w:val="none" w:sz="0" w:space="0" w:color="auto"/>
          </w:divBdr>
        </w:div>
        <w:div w:id="1262374140">
          <w:marLeft w:val="480"/>
          <w:marRight w:val="0"/>
          <w:marTop w:val="0"/>
          <w:marBottom w:val="0"/>
          <w:divBdr>
            <w:top w:val="none" w:sz="0" w:space="0" w:color="auto"/>
            <w:left w:val="none" w:sz="0" w:space="0" w:color="auto"/>
            <w:bottom w:val="none" w:sz="0" w:space="0" w:color="auto"/>
            <w:right w:val="none" w:sz="0" w:space="0" w:color="auto"/>
          </w:divBdr>
        </w:div>
        <w:div w:id="1308125351">
          <w:marLeft w:val="480"/>
          <w:marRight w:val="0"/>
          <w:marTop w:val="0"/>
          <w:marBottom w:val="0"/>
          <w:divBdr>
            <w:top w:val="none" w:sz="0" w:space="0" w:color="auto"/>
            <w:left w:val="none" w:sz="0" w:space="0" w:color="auto"/>
            <w:bottom w:val="none" w:sz="0" w:space="0" w:color="auto"/>
            <w:right w:val="none" w:sz="0" w:space="0" w:color="auto"/>
          </w:divBdr>
        </w:div>
        <w:div w:id="1347748741">
          <w:marLeft w:val="480"/>
          <w:marRight w:val="0"/>
          <w:marTop w:val="0"/>
          <w:marBottom w:val="0"/>
          <w:divBdr>
            <w:top w:val="none" w:sz="0" w:space="0" w:color="auto"/>
            <w:left w:val="none" w:sz="0" w:space="0" w:color="auto"/>
            <w:bottom w:val="none" w:sz="0" w:space="0" w:color="auto"/>
            <w:right w:val="none" w:sz="0" w:space="0" w:color="auto"/>
          </w:divBdr>
        </w:div>
        <w:div w:id="1354695423">
          <w:marLeft w:val="480"/>
          <w:marRight w:val="0"/>
          <w:marTop w:val="0"/>
          <w:marBottom w:val="0"/>
          <w:divBdr>
            <w:top w:val="none" w:sz="0" w:space="0" w:color="auto"/>
            <w:left w:val="none" w:sz="0" w:space="0" w:color="auto"/>
            <w:bottom w:val="none" w:sz="0" w:space="0" w:color="auto"/>
            <w:right w:val="none" w:sz="0" w:space="0" w:color="auto"/>
          </w:divBdr>
        </w:div>
        <w:div w:id="1441073941">
          <w:marLeft w:val="480"/>
          <w:marRight w:val="0"/>
          <w:marTop w:val="0"/>
          <w:marBottom w:val="0"/>
          <w:divBdr>
            <w:top w:val="none" w:sz="0" w:space="0" w:color="auto"/>
            <w:left w:val="none" w:sz="0" w:space="0" w:color="auto"/>
            <w:bottom w:val="none" w:sz="0" w:space="0" w:color="auto"/>
            <w:right w:val="none" w:sz="0" w:space="0" w:color="auto"/>
          </w:divBdr>
        </w:div>
        <w:div w:id="1479416411">
          <w:marLeft w:val="480"/>
          <w:marRight w:val="0"/>
          <w:marTop w:val="0"/>
          <w:marBottom w:val="0"/>
          <w:divBdr>
            <w:top w:val="none" w:sz="0" w:space="0" w:color="auto"/>
            <w:left w:val="none" w:sz="0" w:space="0" w:color="auto"/>
            <w:bottom w:val="none" w:sz="0" w:space="0" w:color="auto"/>
            <w:right w:val="none" w:sz="0" w:space="0" w:color="auto"/>
          </w:divBdr>
        </w:div>
        <w:div w:id="1528786174">
          <w:marLeft w:val="480"/>
          <w:marRight w:val="0"/>
          <w:marTop w:val="0"/>
          <w:marBottom w:val="0"/>
          <w:divBdr>
            <w:top w:val="none" w:sz="0" w:space="0" w:color="auto"/>
            <w:left w:val="none" w:sz="0" w:space="0" w:color="auto"/>
            <w:bottom w:val="none" w:sz="0" w:space="0" w:color="auto"/>
            <w:right w:val="none" w:sz="0" w:space="0" w:color="auto"/>
          </w:divBdr>
        </w:div>
        <w:div w:id="1557936467">
          <w:marLeft w:val="480"/>
          <w:marRight w:val="0"/>
          <w:marTop w:val="0"/>
          <w:marBottom w:val="0"/>
          <w:divBdr>
            <w:top w:val="none" w:sz="0" w:space="0" w:color="auto"/>
            <w:left w:val="none" w:sz="0" w:space="0" w:color="auto"/>
            <w:bottom w:val="none" w:sz="0" w:space="0" w:color="auto"/>
            <w:right w:val="none" w:sz="0" w:space="0" w:color="auto"/>
          </w:divBdr>
        </w:div>
        <w:div w:id="1584950886">
          <w:marLeft w:val="480"/>
          <w:marRight w:val="0"/>
          <w:marTop w:val="0"/>
          <w:marBottom w:val="0"/>
          <w:divBdr>
            <w:top w:val="none" w:sz="0" w:space="0" w:color="auto"/>
            <w:left w:val="none" w:sz="0" w:space="0" w:color="auto"/>
            <w:bottom w:val="none" w:sz="0" w:space="0" w:color="auto"/>
            <w:right w:val="none" w:sz="0" w:space="0" w:color="auto"/>
          </w:divBdr>
        </w:div>
        <w:div w:id="1671522934">
          <w:marLeft w:val="480"/>
          <w:marRight w:val="0"/>
          <w:marTop w:val="0"/>
          <w:marBottom w:val="0"/>
          <w:divBdr>
            <w:top w:val="none" w:sz="0" w:space="0" w:color="auto"/>
            <w:left w:val="none" w:sz="0" w:space="0" w:color="auto"/>
            <w:bottom w:val="none" w:sz="0" w:space="0" w:color="auto"/>
            <w:right w:val="none" w:sz="0" w:space="0" w:color="auto"/>
          </w:divBdr>
        </w:div>
        <w:div w:id="1699164900">
          <w:marLeft w:val="480"/>
          <w:marRight w:val="0"/>
          <w:marTop w:val="0"/>
          <w:marBottom w:val="0"/>
          <w:divBdr>
            <w:top w:val="none" w:sz="0" w:space="0" w:color="auto"/>
            <w:left w:val="none" w:sz="0" w:space="0" w:color="auto"/>
            <w:bottom w:val="none" w:sz="0" w:space="0" w:color="auto"/>
            <w:right w:val="none" w:sz="0" w:space="0" w:color="auto"/>
          </w:divBdr>
        </w:div>
        <w:div w:id="1745057904">
          <w:marLeft w:val="480"/>
          <w:marRight w:val="0"/>
          <w:marTop w:val="0"/>
          <w:marBottom w:val="0"/>
          <w:divBdr>
            <w:top w:val="none" w:sz="0" w:space="0" w:color="auto"/>
            <w:left w:val="none" w:sz="0" w:space="0" w:color="auto"/>
            <w:bottom w:val="none" w:sz="0" w:space="0" w:color="auto"/>
            <w:right w:val="none" w:sz="0" w:space="0" w:color="auto"/>
          </w:divBdr>
        </w:div>
        <w:div w:id="1749110973">
          <w:marLeft w:val="480"/>
          <w:marRight w:val="0"/>
          <w:marTop w:val="0"/>
          <w:marBottom w:val="0"/>
          <w:divBdr>
            <w:top w:val="none" w:sz="0" w:space="0" w:color="auto"/>
            <w:left w:val="none" w:sz="0" w:space="0" w:color="auto"/>
            <w:bottom w:val="none" w:sz="0" w:space="0" w:color="auto"/>
            <w:right w:val="none" w:sz="0" w:space="0" w:color="auto"/>
          </w:divBdr>
        </w:div>
        <w:div w:id="1769963452">
          <w:marLeft w:val="480"/>
          <w:marRight w:val="0"/>
          <w:marTop w:val="0"/>
          <w:marBottom w:val="0"/>
          <w:divBdr>
            <w:top w:val="none" w:sz="0" w:space="0" w:color="auto"/>
            <w:left w:val="none" w:sz="0" w:space="0" w:color="auto"/>
            <w:bottom w:val="none" w:sz="0" w:space="0" w:color="auto"/>
            <w:right w:val="none" w:sz="0" w:space="0" w:color="auto"/>
          </w:divBdr>
        </w:div>
        <w:div w:id="1783574735">
          <w:marLeft w:val="480"/>
          <w:marRight w:val="0"/>
          <w:marTop w:val="0"/>
          <w:marBottom w:val="0"/>
          <w:divBdr>
            <w:top w:val="none" w:sz="0" w:space="0" w:color="auto"/>
            <w:left w:val="none" w:sz="0" w:space="0" w:color="auto"/>
            <w:bottom w:val="none" w:sz="0" w:space="0" w:color="auto"/>
            <w:right w:val="none" w:sz="0" w:space="0" w:color="auto"/>
          </w:divBdr>
        </w:div>
        <w:div w:id="1879077399">
          <w:marLeft w:val="480"/>
          <w:marRight w:val="0"/>
          <w:marTop w:val="0"/>
          <w:marBottom w:val="0"/>
          <w:divBdr>
            <w:top w:val="none" w:sz="0" w:space="0" w:color="auto"/>
            <w:left w:val="none" w:sz="0" w:space="0" w:color="auto"/>
            <w:bottom w:val="none" w:sz="0" w:space="0" w:color="auto"/>
            <w:right w:val="none" w:sz="0" w:space="0" w:color="auto"/>
          </w:divBdr>
        </w:div>
        <w:div w:id="1888837742">
          <w:marLeft w:val="480"/>
          <w:marRight w:val="0"/>
          <w:marTop w:val="0"/>
          <w:marBottom w:val="0"/>
          <w:divBdr>
            <w:top w:val="none" w:sz="0" w:space="0" w:color="auto"/>
            <w:left w:val="none" w:sz="0" w:space="0" w:color="auto"/>
            <w:bottom w:val="none" w:sz="0" w:space="0" w:color="auto"/>
            <w:right w:val="none" w:sz="0" w:space="0" w:color="auto"/>
          </w:divBdr>
        </w:div>
        <w:div w:id="1961035153">
          <w:marLeft w:val="480"/>
          <w:marRight w:val="0"/>
          <w:marTop w:val="0"/>
          <w:marBottom w:val="0"/>
          <w:divBdr>
            <w:top w:val="none" w:sz="0" w:space="0" w:color="auto"/>
            <w:left w:val="none" w:sz="0" w:space="0" w:color="auto"/>
            <w:bottom w:val="none" w:sz="0" w:space="0" w:color="auto"/>
            <w:right w:val="none" w:sz="0" w:space="0" w:color="auto"/>
          </w:divBdr>
        </w:div>
        <w:div w:id="1968046754">
          <w:marLeft w:val="480"/>
          <w:marRight w:val="0"/>
          <w:marTop w:val="0"/>
          <w:marBottom w:val="0"/>
          <w:divBdr>
            <w:top w:val="none" w:sz="0" w:space="0" w:color="auto"/>
            <w:left w:val="none" w:sz="0" w:space="0" w:color="auto"/>
            <w:bottom w:val="none" w:sz="0" w:space="0" w:color="auto"/>
            <w:right w:val="none" w:sz="0" w:space="0" w:color="auto"/>
          </w:divBdr>
        </w:div>
        <w:div w:id="1982690327">
          <w:marLeft w:val="480"/>
          <w:marRight w:val="0"/>
          <w:marTop w:val="0"/>
          <w:marBottom w:val="0"/>
          <w:divBdr>
            <w:top w:val="none" w:sz="0" w:space="0" w:color="auto"/>
            <w:left w:val="none" w:sz="0" w:space="0" w:color="auto"/>
            <w:bottom w:val="none" w:sz="0" w:space="0" w:color="auto"/>
            <w:right w:val="none" w:sz="0" w:space="0" w:color="auto"/>
          </w:divBdr>
        </w:div>
        <w:div w:id="1995839251">
          <w:marLeft w:val="480"/>
          <w:marRight w:val="0"/>
          <w:marTop w:val="0"/>
          <w:marBottom w:val="0"/>
          <w:divBdr>
            <w:top w:val="none" w:sz="0" w:space="0" w:color="auto"/>
            <w:left w:val="none" w:sz="0" w:space="0" w:color="auto"/>
            <w:bottom w:val="none" w:sz="0" w:space="0" w:color="auto"/>
            <w:right w:val="none" w:sz="0" w:space="0" w:color="auto"/>
          </w:divBdr>
        </w:div>
        <w:div w:id="2028099972">
          <w:marLeft w:val="480"/>
          <w:marRight w:val="0"/>
          <w:marTop w:val="0"/>
          <w:marBottom w:val="0"/>
          <w:divBdr>
            <w:top w:val="none" w:sz="0" w:space="0" w:color="auto"/>
            <w:left w:val="none" w:sz="0" w:space="0" w:color="auto"/>
            <w:bottom w:val="none" w:sz="0" w:space="0" w:color="auto"/>
            <w:right w:val="none" w:sz="0" w:space="0" w:color="auto"/>
          </w:divBdr>
        </w:div>
        <w:div w:id="2033992369">
          <w:marLeft w:val="480"/>
          <w:marRight w:val="0"/>
          <w:marTop w:val="0"/>
          <w:marBottom w:val="0"/>
          <w:divBdr>
            <w:top w:val="none" w:sz="0" w:space="0" w:color="auto"/>
            <w:left w:val="none" w:sz="0" w:space="0" w:color="auto"/>
            <w:bottom w:val="none" w:sz="0" w:space="0" w:color="auto"/>
            <w:right w:val="none" w:sz="0" w:space="0" w:color="auto"/>
          </w:divBdr>
        </w:div>
        <w:div w:id="2044742454">
          <w:marLeft w:val="480"/>
          <w:marRight w:val="0"/>
          <w:marTop w:val="0"/>
          <w:marBottom w:val="0"/>
          <w:divBdr>
            <w:top w:val="none" w:sz="0" w:space="0" w:color="auto"/>
            <w:left w:val="none" w:sz="0" w:space="0" w:color="auto"/>
            <w:bottom w:val="none" w:sz="0" w:space="0" w:color="auto"/>
            <w:right w:val="none" w:sz="0" w:space="0" w:color="auto"/>
          </w:divBdr>
        </w:div>
        <w:div w:id="2051370428">
          <w:marLeft w:val="480"/>
          <w:marRight w:val="0"/>
          <w:marTop w:val="0"/>
          <w:marBottom w:val="0"/>
          <w:divBdr>
            <w:top w:val="none" w:sz="0" w:space="0" w:color="auto"/>
            <w:left w:val="none" w:sz="0" w:space="0" w:color="auto"/>
            <w:bottom w:val="none" w:sz="0" w:space="0" w:color="auto"/>
            <w:right w:val="none" w:sz="0" w:space="0" w:color="auto"/>
          </w:divBdr>
        </w:div>
        <w:div w:id="2063166765">
          <w:marLeft w:val="480"/>
          <w:marRight w:val="0"/>
          <w:marTop w:val="0"/>
          <w:marBottom w:val="0"/>
          <w:divBdr>
            <w:top w:val="none" w:sz="0" w:space="0" w:color="auto"/>
            <w:left w:val="none" w:sz="0" w:space="0" w:color="auto"/>
            <w:bottom w:val="none" w:sz="0" w:space="0" w:color="auto"/>
            <w:right w:val="none" w:sz="0" w:space="0" w:color="auto"/>
          </w:divBdr>
        </w:div>
        <w:div w:id="2098013126">
          <w:marLeft w:val="480"/>
          <w:marRight w:val="0"/>
          <w:marTop w:val="0"/>
          <w:marBottom w:val="0"/>
          <w:divBdr>
            <w:top w:val="none" w:sz="0" w:space="0" w:color="auto"/>
            <w:left w:val="none" w:sz="0" w:space="0" w:color="auto"/>
            <w:bottom w:val="none" w:sz="0" w:space="0" w:color="auto"/>
            <w:right w:val="none" w:sz="0" w:space="0" w:color="auto"/>
          </w:divBdr>
        </w:div>
        <w:div w:id="2118913819">
          <w:marLeft w:val="480"/>
          <w:marRight w:val="0"/>
          <w:marTop w:val="0"/>
          <w:marBottom w:val="0"/>
          <w:divBdr>
            <w:top w:val="none" w:sz="0" w:space="0" w:color="auto"/>
            <w:left w:val="none" w:sz="0" w:space="0" w:color="auto"/>
            <w:bottom w:val="none" w:sz="0" w:space="0" w:color="auto"/>
            <w:right w:val="none" w:sz="0" w:space="0" w:color="auto"/>
          </w:divBdr>
        </w:div>
        <w:div w:id="2143645170">
          <w:marLeft w:val="480"/>
          <w:marRight w:val="0"/>
          <w:marTop w:val="0"/>
          <w:marBottom w:val="0"/>
          <w:divBdr>
            <w:top w:val="none" w:sz="0" w:space="0" w:color="auto"/>
            <w:left w:val="none" w:sz="0" w:space="0" w:color="auto"/>
            <w:bottom w:val="none" w:sz="0" w:space="0" w:color="auto"/>
            <w:right w:val="none" w:sz="0" w:space="0" w:color="auto"/>
          </w:divBdr>
        </w:div>
        <w:div w:id="2145269537">
          <w:marLeft w:val="480"/>
          <w:marRight w:val="0"/>
          <w:marTop w:val="0"/>
          <w:marBottom w:val="0"/>
          <w:divBdr>
            <w:top w:val="none" w:sz="0" w:space="0" w:color="auto"/>
            <w:left w:val="none" w:sz="0" w:space="0" w:color="auto"/>
            <w:bottom w:val="none" w:sz="0" w:space="0" w:color="auto"/>
            <w:right w:val="none" w:sz="0" w:space="0" w:color="auto"/>
          </w:divBdr>
        </w:div>
      </w:divsChild>
    </w:div>
    <w:div w:id="1987316384">
      <w:bodyDiv w:val="1"/>
      <w:marLeft w:val="0"/>
      <w:marRight w:val="0"/>
      <w:marTop w:val="0"/>
      <w:marBottom w:val="0"/>
      <w:divBdr>
        <w:top w:val="none" w:sz="0" w:space="0" w:color="auto"/>
        <w:left w:val="none" w:sz="0" w:space="0" w:color="auto"/>
        <w:bottom w:val="none" w:sz="0" w:space="0" w:color="auto"/>
        <w:right w:val="none" w:sz="0" w:space="0" w:color="auto"/>
      </w:divBdr>
      <w:divsChild>
        <w:div w:id="12847598">
          <w:marLeft w:val="480"/>
          <w:marRight w:val="0"/>
          <w:marTop w:val="0"/>
          <w:marBottom w:val="0"/>
          <w:divBdr>
            <w:top w:val="none" w:sz="0" w:space="0" w:color="auto"/>
            <w:left w:val="none" w:sz="0" w:space="0" w:color="auto"/>
            <w:bottom w:val="none" w:sz="0" w:space="0" w:color="auto"/>
            <w:right w:val="none" w:sz="0" w:space="0" w:color="auto"/>
          </w:divBdr>
        </w:div>
        <w:div w:id="49235969">
          <w:marLeft w:val="480"/>
          <w:marRight w:val="0"/>
          <w:marTop w:val="0"/>
          <w:marBottom w:val="0"/>
          <w:divBdr>
            <w:top w:val="none" w:sz="0" w:space="0" w:color="auto"/>
            <w:left w:val="none" w:sz="0" w:space="0" w:color="auto"/>
            <w:bottom w:val="none" w:sz="0" w:space="0" w:color="auto"/>
            <w:right w:val="none" w:sz="0" w:space="0" w:color="auto"/>
          </w:divBdr>
        </w:div>
        <w:div w:id="67655256">
          <w:marLeft w:val="480"/>
          <w:marRight w:val="0"/>
          <w:marTop w:val="0"/>
          <w:marBottom w:val="0"/>
          <w:divBdr>
            <w:top w:val="none" w:sz="0" w:space="0" w:color="auto"/>
            <w:left w:val="none" w:sz="0" w:space="0" w:color="auto"/>
            <w:bottom w:val="none" w:sz="0" w:space="0" w:color="auto"/>
            <w:right w:val="none" w:sz="0" w:space="0" w:color="auto"/>
          </w:divBdr>
        </w:div>
        <w:div w:id="86924250">
          <w:marLeft w:val="480"/>
          <w:marRight w:val="0"/>
          <w:marTop w:val="0"/>
          <w:marBottom w:val="0"/>
          <w:divBdr>
            <w:top w:val="none" w:sz="0" w:space="0" w:color="auto"/>
            <w:left w:val="none" w:sz="0" w:space="0" w:color="auto"/>
            <w:bottom w:val="none" w:sz="0" w:space="0" w:color="auto"/>
            <w:right w:val="none" w:sz="0" w:space="0" w:color="auto"/>
          </w:divBdr>
        </w:div>
        <w:div w:id="105123670">
          <w:marLeft w:val="480"/>
          <w:marRight w:val="0"/>
          <w:marTop w:val="0"/>
          <w:marBottom w:val="0"/>
          <w:divBdr>
            <w:top w:val="none" w:sz="0" w:space="0" w:color="auto"/>
            <w:left w:val="none" w:sz="0" w:space="0" w:color="auto"/>
            <w:bottom w:val="none" w:sz="0" w:space="0" w:color="auto"/>
            <w:right w:val="none" w:sz="0" w:space="0" w:color="auto"/>
          </w:divBdr>
        </w:div>
        <w:div w:id="118109818">
          <w:marLeft w:val="480"/>
          <w:marRight w:val="0"/>
          <w:marTop w:val="0"/>
          <w:marBottom w:val="0"/>
          <w:divBdr>
            <w:top w:val="none" w:sz="0" w:space="0" w:color="auto"/>
            <w:left w:val="none" w:sz="0" w:space="0" w:color="auto"/>
            <w:bottom w:val="none" w:sz="0" w:space="0" w:color="auto"/>
            <w:right w:val="none" w:sz="0" w:space="0" w:color="auto"/>
          </w:divBdr>
        </w:div>
        <w:div w:id="150104064">
          <w:marLeft w:val="480"/>
          <w:marRight w:val="0"/>
          <w:marTop w:val="0"/>
          <w:marBottom w:val="0"/>
          <w:divBdr>
            <w:top w:val="none" w:sz="0" w:space="0" w:color="auto"/>
            <w:left w:val="none" w:sz="0" w:space="0" w:color="auto"/>
            <w:bottom w:val="none" w:sz="0" w:space="0" w:color="auto"/>
            <w:right w:val="none" w:sz="0" w:space="0" w:color="auto"/>
          </w:divBdr>
        </w:div>
        <w:div w:id="181163173">
          <w:marLeft w:val="480"/>
          <w:marRight w:val="0"/>
          <w:marTop w:val="0"/>
          <w:marBottom w:val="0"/>
          <w:divBdr>
            <w:top w:val="none" w:sz="0" w:space="0" w:color="auto"/>
            <w:left w:val="none" w:sz="0" w:space="0" w:color="auto"/>
            <w:bottom w:val="none" w:sz="0" w:space="0" w:color="auto"/>
            <w:right w:val="none" w:sz="0" w:space="0" w:color="auto"/>
          </w:divBdr>
        </w:div>
        <w:div w:id="207373895">
          <w:marLeft w:val="480"/>
          <w:marRight w:val="0"/>
          <w:marTop w:val="0"/>
          <w:marBottom w:val="0"/>
          <w:divBdr>
            <w:top w:val="none" w:sz="0" w:space="0" w:color="auto"/>
            <w:left w:val="none" w:sz="0" w:space="0" w:color="auto"/>
            <w:bottom w:val="none" w:sz="0" w:space="0" w:color="auto"/>
            <w:right w:val="none" w:sz="0" w:space="0" w:color="auto"/>
          </w:divBdr>
        </w:div>
        <w:div w:id="220210958">
          <w:marLeft w:val="480"/>
          <w:marRight w:val="0"/>
          <w:marTop w:val="0"/>
          <w:marBottom w:val="0"/>
          <w:divBdr>
            <w:top w:val="none" w:sz="0" w:space="0" w:color="auto"/>
            <w:left w:val="none" w:sz="0" w:space="0" w:color="auto"/>
            <w:bottom w:val="none" w:sz="0" w:space="0" w:color="auto"/>
            <w:right w:val="none" w:sz="0" w:space="0" w:color="auto"/>
          </w:divBdr>
        </w:div>
        <w:div w:id="264965562">
          <w:marLeft w:val="480"/>
          <w:marRight w:val="0"/>
          <w:marTop w:val="0"/>
          <w:marBottom w:val="0"/>
          <w:divBdr>
            <w:top w:val="none" w:sz="0" w:space="0" w:color="auto"/>
            <w:left w:val="none" w:sz="0" w:space="0" w:color="auto"/>
            <w:bottom w:val="none" w:sz="0" w:space="0" w:color="auto"/>
            <w:right w:val="none" w:sz="0" w:space="0" w:color="auto"/>
          </w:divBdr>
        </w:div>
        <w:div w:id="315033356">
          <w:marLeft w:val="480"/>
          <w:marRight w:val="0"/>
          <w:marTop w:val="0"/>
          <w:marBottom w:val="0"/>
          <w:divBdr>
            <w:top w:val="none" w:sz="0" w:space="0" w:color="auto"/>
            <w:left w:val="none" w:sz="0" w:space="0" w:color="auto"/>
            <w:bottom w:val="none" w:sz="0" w:space="0" w:color="auto"/>
            <w:right w:val="none" w:sz="0" w:space="0" w:color="auto"/>
          </w:divBdr>
        </w:div>
        <w:div w:id="332032587">
          <w:marLeft w:val="480"/>
          <w:marRight w:val="0"/>
          <w:marTop w:val="0"/>
          <w:marBottom w:val="0"/>
          <w:divBdr>
            <w:top w:val="none" w:sz="0" w:space="0" w:color="auto"/>
            <w:left w:val="none" w:sz="0" w:space="0" w:color="auto"/>
            <w:bottom w:val="none" w:sz="0" w:space="0" w:color="auto"/>
            <w:right w:val="none" w:sz="0" w:space="0" w:color="auto"/>
          </w:divBdr>
        </w:div>
        <w:div w:id="344328982">
          <w:marLeft w:val="480"/>
          <w:marRight w:val="0"/>
          <w:marTop w:val="0"/>
          <w:marBottom w:val="0"/>
          <w:divBdr>
            <w:top w:val="none" w:sz="0" w:space="0" w:color="auto"/>
            <w:left w:val="none" w:sz="0" w:space="0" w:color="auto"/>
            <w:bottom w:val="none" w:sz="0" w:space="0" w:color="auto"/>
            <w:right w:val="none" w:sz="0" w:space="0" w:color="auto"/>
          </w:divBdr>
        </w:div>
        <w:div w:id="383868287">
          <w:marLeft w:val="480"/>
          <w:marRight w:val="0"/>
          <w:marTop w:val="0"/>
          <w:marBottom w:val="0"/>
          <w:divBdr>
            <w:top w:val="none" w:sz="0" w:space="0" w:color="auto"/>
            <w:left w:val="none" w:sz="0" w:space="0" w:color="auto"/>
            <w:bottom w:val="none" w:sz="0" w:space="0" w:color="auto"/>
            <w:right w:val="none" w:sz="0" w:space="0" w:color="auto"/>
          </w:divBdr>
        </w:div>
        <w:div w:id="402871510">
          <w:marLeft w:val="480"/>
          <w:marRight w:val="0"/>
          <w:marTop w:val="0"/>
          <w:marBottom w:val="0"/>
          <w:divBdr>
            <w:top w:val="none" w:sz="0" w:space="0" w:color="auto"/>
            <w:left w:val="none" w:sz="0" w:space="0" w:color="auto"/>
            <w:bottom w:val="none" w:sz="0" w:space="0" w:color="auto"/>
            <w:right w:val="none" w:sz="0" w:space="0" w:color="auto"/>
          </w:divBdr>
        </w:div>
        <w:div w:id="404301813">
          <w:marLeft w:val="480"/>
          <w:marRight w:val="0"/>
          <w:marTop w:val="0"/>
          <w:marBottom w:val="0"/>
          <w:divBdr>
            <w:top w:val="none" w:sz="0" w:space="0" w:color="auto"/>
            <w:left w:val="none" w:sz="0" w:space="0" w:color="auto"/>
            <w:bottom w:val="none" w:sz="0" w:space="0" w:color="auto"/>
            <w:right w:val="none" w:sz="0" w:space="0" w:color="auto"/>
          </w:divBdr>
        </w:div>
        <w:div w:id="407652057">
          <w:marLeft w:val="480"/>
          <w:marRight w:val="0"/>
          <w:marTop w:val="0"/>
          <w:marBottom w:val="0"/>
          <w:divBdr>
            <w:top w:val="none" w:sz="0" w:space="0" w:color="auto"/>
            <w:left w:val="none" w:sz="0" w:space="0" w:color="auto"/>
            <w:bottom w:val="none" w:sz="0" w:space="0" w:color="auto"/>
            <w:right w:val="none" w:sz="0" w:space="0" w:color="auto"/>
          </w:divBdr>
        </w:div>
        <w:div w:id="408187565">
          <w:marLeft w:val="480"/>
          <w:marRight w:val="0"/>
          <w:marTop w:val="0"/>
          <w:marBottom w:val="0"/>
          <w:divBdr>
            <w:top w:val="none" w:sz="0" w:space="0" w:color="auto"/>
            <w:left w:val="none" w:sz="0" w:space="0" w:color="auto"/>
            <w:bottom w:val="none" w:sz="0" w:space="0" w:color="auto"/>
            <w:right w:val="none" w:sz="0" w:space="0" w:color="auto"/>
          </w:divBdr>
        </w:div>
        <w:div w:id="421490849">
          <w:marLeft w:val="480"/>
          <w:marRight w:val="0"/>
          <w:marTop w:val="0"/>
          <w:marBottom w:val="0"/>
          <w:divBdr>
            <w:top w:val="none" w:sz="0" w:space="0" w:color="auto"/>
            <w:left w:val="none" w:sz="0" w:space="0" w:color="auto"/>
            <w:bottom w:val="none" w:sz="0" w:space="0" w:color="auto"/>
            <w:right w:val="none" w:sz="0" w:space="0" w:color="auto"/>
          </w:divBdr>
        </w:div>
        <w:div w:id="444883401">
          <w:marLeft w:val="480"/>
          <w:marRight w:val="0"/>
          <w:marTop w:val="0"/>
          <w:marBottom w:val="0"/>
          <w:divBdr>
            <w:top w:val="none" w:sz="0" w:space="0" w:color="auto"/>
            <w:left w:val="none" w:sz="0" w:space="0" w:color="auto"/>
            <w:bottom w:val="none" w:sz="0" w:space="0" w:color="auto"/>
            <w:right w:val="none" w:sz="0" w:space="0" w:color="auto"/>
          </w:divBdr>
        </w:div>
        <w:div w:id="479270143">
          <w:marLeft w:val="480"/>
          <w:marRight w:val="0"/>
          <w:marTop w:val="0"/>
          <w:marBottom w:val="0"/>
          <w:divBdr>
            <w:top w:val="none" w:sz="0" w:space="0" w:color="auto"/>
            <w:left w:val="none" w:sz="0" w:space="0" w:color="auto"/>
            <w:bottom w:val="none" w:sz="0" w:space="0" w:color="auto"/>
            <w:right w:val="none" w:sz="0" w:space="0" w:color="auto"/>
          </w:divBdr>
        </w:div>
        <w:div w:id="484248757">
          <w:marLeft w:val="480"/>
          <w:marRight w:val="0"/>
          <w:marTop w:val="0"/>
          <w:marBottom w:val="0"/>
          <w:divBdr>
            <w:top w:val="none" w:sz="0" w:space="0" w:color="auto"/>
            <w:left w:val="none" w:sz="0" w:space="0" w:color="auto"/>
            <w:bottom w:val="none" w:sz="0" w:space="0" w:color="auto"/>
            <w:right w:val="none" w:sz="0" w:space="0" w:color="auto"/>
          </w:divBdr>
        </w:div>
        <w:div w:id="500198864">
          <w:marLeft w:val="480"/>
          <w:marRight w:val="0"/>
          <w:marTop w:val="0"/>
          <w:marBottom w:val="0"/>
          <w:divBdr>
            <w:top w:val="none" w:sz="0" w:space="0" w:color="auto"/>
            <w:left w:val="none" w:sz="0" w:space="0" w:color="auto"/>
            <w:bottom w:val="none" w:sz="0" w:space="0" w:color="auto"/>
            <w:right w:val="none" w:sz="0" w:space="0" w:color="auto"/>
          </w:divBdr>
        </w:div>
        <w:div w:id="514462292">
          <w:marLeft w:val="480"/>
          <w:marRight w:val="0"/>
          <w:marTop w:val="0"/>
          <w:marBottom w:val="0"/>
          <w:divBdr>
            <w:top w:val="none" w:sz="0" w:space="0" w:color="auto"/>
            <w:left w:val="none" w:sz="0" w:space="0" w:color="auto"/>
            <w:bottom w:val="none" w:sz="0" w:space="0" w:color="auto"/>
            <w:right w:val="none" w:sz="0" w:space="0" w:color="auto"/>
          </w:divBdr>
        </w:div>
        <w:div w:id="548801972">
          <w:marLeft w:val="480"/>
          <w:marRight w:val="0"/>
          <w:marTop w:val="0"/>
          <w:marBottom w:val="0"/>
          <w:divBdr>
            <w:top w:val="none" w:sz="0" w:space="0" w:color="auto"/>
            <w:left w:val="none" w:sz="0" w:space="0" w:color="auto"/>
            <w:bottom w:val="none" w:sz="0" w:space="0" w:color="auto"/>
            <w:right w:val="none" w:sz="0" w:space="0" w:color="auto"/>
          </w:divBdr>
        </w:div>
        <w:div w:id="623930253">
          <w:marLeft w:val="480"/>
          <w:marRight w:val="0"/>
          <w:marTop w:val="0"/>
          <w:marBottom w:val="0"/>
          <w:divBdr>
            <w:top w:val="none" w:sz="0" w:space="0" w:color="auto"/>
            <w:left w:val="none" w:sz="0" w:space="0" w:color="auto"/>
            <w:bottom w:val="none" w:sz="0" w:space="0" w:color="auto"/>
            <w:right w:val="none" w:sz="0" w:space="0" w:color="auto"/>
          </w:divBdr>
        </w:div>
        <w:div w:id="633219123">
          <w:marLeft w:val="480"/>
          <w:marRight w:val="0"/>
          <w:marTop w:val="0"/>
          <w:marBottom w:val="0"/>
          <w:divBdr>
            <w:top w:val="none" w:sz="0" w:space="0" w:color="auto"/>
            <w:left w:val="none" w:sz="0" w:space="0" w:color="auto"/>
            <w:bottom w:val="none" w:sz="0" w:space="0" w:color="auto"/>
            <w:right w:val="none" w:sz="0" w:space="0" w:color="auto"/>
          </w:divBdr>
        </w:div>
        <w:div w:id="633295632">
          <w:marLeft w:val="480"/>
          <w:marRight w:val="0"/>
          <w:marTop w:val="0"/>
          <w:marBottom w:val="0"/>
          <w:divBdr>
            <w:top w:val="none" w:sz="0" w:space="0" w:color="auto"/>
            <w:left w:val="none" w:sz="0" w:space="0" w:color="auto"/>
            <w:bottom w:val="none" w:sz="0" w:space="0" w:color="auto"/>
            <w:right w:val="none" w:sz="0" w:space="0" w:color="auto"/>
          </w:divBdr>
        </w:div>
        <w:div w:id="645816492">
          <w:marLeft w:val="480"/>
          <w:marRight w:val="0"/>
          <w:marTop w:val="0"/>
          <w:marBottom w:val="0"/>
          <w:divBdr>
            <w:top w:val="none" w:sz="0" w:space="0" w:color="auto"/>
            <w:left w:val="none" w:sz="0" w:space="0" w:color="auto"/>
            <w:bottom w:val="none" w:sz="0" w:space="0" w:color="auto"/>
            <w:right w:val="none" w:sz="0" w:space="0" w:color="auto"/>
          </w:divBdr>
        </w:div>
        <w:div w:id="712197299">
          <w:marLeft w:val="480"/>
          <w:marRight w:val="0"/>
          <w:marTop w:val="0"/>
          <w:marBottom w:val="0"/>
          <w:divBdr>
            <w:top w:val="none" w:sz="0" w:space="0" w:color="auto"/>
            <w:left w:val="none" w:sz="0" w:space="0" w:color="auto"/>
            <w:bottom w:val="none" w:sz="0" w:space="0" w:color="auto"/>
            <w:right w:val="none" w:sz="0" w:space="0" w:color="auto"/>
          </w:divBdr>
        </w:div>
        <w:div w:id="725835481">
          <w:marLeft w:val="480"/>
          <w:marRight w:val="0"/>
          <w:marTop w:val="0"/>
          <w:marBottom w:val="0"/>
          <w:divBdr>
            <w:top w:val="none" w:sz="0" w:space="0" w:color="auto"/>
            <w:left w:val="none" w:sz="0" w:space="0" w:color="auto"/>
            <w:bottom w:val="none" w:sz="0" w:space="0" w:color="auto"/>
            <w:right w:val="none" w:sz="0" w:space="0" w:color="auto"/>
          </w:divBdr>
        </w:div>
        <w:div w:id="729697512">
          <w:marLeft w:val="480"/>
          <w:marRight w:val="0"/>
          <w:marTop w:val="0"/>
          <w:marBottom w:val="0"/>
          <w:divBdr>
            <w:top w:val="none" w:sz="0" w:space="0" w:color="auto"/>
            <w:left w:val="none" w:sz="0" w:space="0" w:color="auto"/>
            <w:bottom w:val="none" w:sz="0" w:space="0" w:color="auto"/>
            <w:right w:val="none" w:sz="0" w:space="0" w:color="auto"/>
          </w:divBdr>
        </w:div>
        <w:div w:id="744037793">
          <w:marLeft w:val="480"/>
          <w:marRight w:val="0"/>
          <w:marTop w:val="0"/>
          <w:marBottom w:val="0"/>
          <w:divBdr>
            <w:top w:val="none" w:sz="0" w:space="0" w:color="auto"/>
            <w:left w:val="none" w:sz="0" w:space="0" w:color="auto"/>
            <w:bottom w:val="none" w:sz="0" w:space="0" w:color="auto"/>
            <w:right w:val="none" w:sz="0" w:space="0" w:color="auto"/>
          </w:divBdr>
        </w:div>
        <w:div w:id="860584672">
          <w:marLeft w:val="480"/>
          <w:marRight w:val="0"/>
          <w:marTop w:val="0"/>
          <w:marBottom w:val="0"/>
          <w:divBdr>
            <w:top w:val="none" w:sz="0" w:space="0" w:color="auto"/>
            <w:left w:val="none" w:sz="0" w:space="0" w:color="auto"/>
            <w:bottom w:val="none" w:sz="0" w:space="0" w:color="auto"/>
            <w:right w:val="none" w:sz="0" w:space="0" w:color="auto"/>
          </w:divBdr>
        </w:div>
        <w:div w:id="863130392">
          <w:marLeft w:val="480"/>
          <w:marRight w:val="0"/>
          <w:marTop w:val="0"/>
          <w:marBottom w:val="0"/>
          <w:divBdr>
            <w:top w:val="none" w:sz="0" w:space="0" w:color="auto"/>
            <w:left w:val="none" w:sz="0" w:space="0" w:color="auto"/>
            <w:bottom w:val="none" w:sz="0" w:space="0" w:color="auto"/>
            <w:right w:val="none" w:sz="0" w:space="0" w:color="auto"/>
          </w:divBdr>
        </w:div>
        <w:div w:id="878011728">
          <w:marLeft w:val="480"/>
          <w:marRight w:val="0"/>
          <w:marTop w:val="0"/>
          <w:marBottom w:val="0"/>
          <w:divBdr>
            <w:top w:val="none" w:sz="0" w:space="0" w:color="auto"/>
            <w:left w:val="none" w:sz="0" w:space="0" w:color="auto"/>
            <w:bottom w:val="none" w:sz="0" w:space="0" w:color="auto"/>
            <w:right w:val="none" w:sz="0" w:space="0" w:color="auto"/>
          </w:divBdr>
        </w:div>
        <w:div w:id="943997994">
          <w:marLeft w:val="480"/>
          <w:marRight w:val="0"/>
          <w:marTop w:val="0"/>
          <w:marBottom w:val="0"/>
          <w:divBdr>
            <w:top w:val="none" w:sz="0" w:space="0" w:color="auto"/>
            <w:left w:val="none" w:sz="0" w:space="0" w:color="auto"/>
            <w:bottom w:val="none" w:sz="0" w:space="0" w:color="auto"/>
            <w:right w:val="none" w:sz="0" w:space="0" w:color="auto"/>
          </w:divBdr>
        </w:div>
        <w:div w:id="1022393201">
          <w:marLeft w:val="480"/>
          <w:marRight w:val="0"/>
          <w:marTop w:val="0"/>
          <w:marBottom w:val="0"/>
          <w:divBdr>
            <w:top w:val="none" w:sz="0" w:space="0" w:color="auto"/>
            <w:left w:val="none" w:sz="0" w:space="0" w:color="auto"/>
            <w:bottom w:val="none" w:sz="0" w:space="0" w:color="auto"/>
            <w:right w:val="none" w:sz="0" w:space="0" w:color="auto"/>
          </w:divBdr>
        </w:div>
        <w:div w:id="1077822266">
          <w:marLeft w:val="480"/>
          <w:marRight w:val="0"/>
          <w:marTop w:val="0"/>
          <w:marBottom w:val="0"/>
          <w:divBdr>
            <w:top w:val="none" w:sz="0" w:space="0" w:color="auto"/>
            <w:left w:val="none" w:sz="0" w:space="0" w:color="auto"/>
            <w:bottom w:val="none" w:sz="0" w:space="0" w:color="auto"/>
            <w:right w:val="none" w:sz="0" w:space="0" w:color="auto"/>
          </w:divBdr>
        </w:div>
        <w:div w:id="1084761529">
          <w:marLeft w:val="480"/>
          <w:marRight w:val="0"/>
          <w:marTop w:val="0"/>
          <w:marBottom w:val="0"/>
          <w:divBdr>
            <w:top w:val="none" w:sz="0" w:space="0" w:color="auto"/>
            <w:left w:val="none" w:sz="0" w:space="0" w:color="auto"/>
            <w:bottom w:val="none" w:sz="0" w:space="0" w:color="auto"/>
            <w:right w:val="none" w:sz="0" w:space="0" w:color="auto"/>
          </w:divBdr>
        </w:div>
        <w:div w:id="1098015733">
          <w:marLeft w:val="480"/>
          <w:marRight w:val="0"/>
          <w:marTop w:val="0"/>
          <w:marBottom w:val="0"/>
          <w:divBdr>
            <w:top w:val="none" w:sz="0" w:space="0" w:color="auto"/>
            <w:left w:val="none" w:sz="0" w:space="0" w:color="auto"/>
            <w:bottom w:val="none" w:sz="0" w:space="0" w:color="auto"/>
            <w:right w:val="none" w:sz="0" w:space="0" w:color="auto"/>
          </w:divBdr>
        </w:div>
        <w:div w:id="1134563022">
          <w:marLeft w:val="480"/>
          <w:marRight w:val="0"/>
          <w:marTop w:val="0"/>
          <w:marBottom w:val="0"/>
          <w:divBdr>
            <w:top w:val="none" w:sz="0" w:space="0" w:color="auto"/>
            <w:left w:val="none" w:sz="0" w:space="0" w:color="auto"/>
            <w:bottom w:val="none" w:sz="0" w:space="0" w:color="auto"/>
            <w:right w:val="none" w:sz="0" w:space="0" w:color="auto"/>
          </w:divBdr>
        </w:div>
        <w:div w:id="1197816880">
          <w:marLeft w:val="480"/>
          <w:marRight w:val="0"/>
          <w:marTop w:val="0"/>
          <w:marBottom w:val="0"/>
          <w:divBdr>
            <w:top w:val="none" w:sz="0" w:space="0" w:color="auto"/>
            <w:left w:val="none" w:sz="0" w:space="0" w:color="auto"/>
            <w:bottom w:val="none" w:sz="0" w:space="0" w:color="auto"/>
            <w:right w:val="none" w:sz="0" w:space="0" w:color="auto"/>
          </w:divBdr>
        </w:div>
        <w:div w:id="1238202344">
          <w:marLeft w:val="480"/>
          <w:marRight w:val="0"/>
          <w:marTop w:val="0"/>
          <w:marBottom w:val="0"/>
          <w:divBdr>
            <w:top w:val="none" w:sz="0" w:space="0" w:color="auto"/>
            <w:left w:val="none" w:sz="0" w:space="0" w:color="auto"/>
            <w:bottom w:val="none" w:sz="0" w:space="0" w:color="auto"/>
            <w:right w:val="none" w:sz="0" w:space="0" w:color="auto"/>
          </w:divBdr>
        </w:div>
        <w:div w:id="1243177458">
          <w:marLeft w:val="480"/>
          <w:marRight w:val="0"/>
          <w:marTop w:val="0"/>
          <w:marBottom w:val="0"/>
          <w:divBdr>
            <w:top w:val="none" w:sz="0" w:space="0" w:color="auto"/>
            <w:left w:val="none" w:sz="0" w:space="0" w:color="auto"/>
            <w:bottom w:val="none" w:sz="0" w:space="0" w:color="auto"/>
            <w:right w:val="none" w:sz="0" w:space="0" w:color="auto"/>
          </w:divBdr>
        </w:div>
        <w:div w:id="1294167821">
          <w:marLeft w:val="480"/>
          <w:marRight w:val="0"/>
          <w:marTop w:val="0"/>
          <w:marBottom w:val="0"/>
          <w:divBdr>
            <w:top w:val="none" w:sz="0" w:space="0" w:color="auto"/>
            <w:left w:val="none" w:sz="0" w:space="0" w:color="auto"/>
            <w:bottom w:val="none" w:sz="0" w:space="0" w:color="auto"/>
            <w:right w:val="none" w:sz="0" w:space="0" w:color="auto"/>
          </w:divBdr>
        </w:div>
        <w:div w:id="1303389800">
          <w:marLeft w:val="480"/>
          <w:marRight w:val="0"/>
          <w:marTop w:val="0"/>
          <w:marBottom w:val="0"/>
          <w:divBdr>
            <w:top w:val="none" w:sz="0" w:space="0" w:color="auto"/>
            <w:left w:val="none" w:sz="0" w:space="0" w:color="auto"/>
            <w:bottom w:val="none" w:sz="0" w:space="0" w:color="auto"/>
            <w:right w:val="none" w:sz="0" w:space="0" w:color="auto"/>
          </w:divBdr>
        </w:div>
        <w:div w:id="1355573814">
          <w:marLeft w:val="480"/>
          <w:marRight w:val="0"/>
          <w:marTop w:val="0"/>
          <w:marBottom w:val="0"/>
          <w:divBdr>
            <w:top w:val="none" w:sz="0" w:space="0" w:color="auto"/>
            <w:left w:val="none" w:sz="0" w:space="0" w:color="auto"/>
            <w:bottom w:val="none" w:sz="0" w:space="0" w:color="auto"/>
            <w:right w:val="none" w:sz="0" w:space="0" w:color="auto"/>
          </w:divBdr>
        </w:div>
        <w:div w:id="1359550534">
          <w:marLeft w:val="480"/>
          <w:marRight w:val="0"/>
          <w:marTop w:val="0"/>
          <w:marBottom w:val="0"/>
          <w:divBdr>
            <w:top w:val="none" w:sz="0" w:space="0" w:color="auto"/>
            <w:left w:val="none" w:sz="0" w:space="0" w:color="auto"/>
            <w:bottom w:val="none" w:sz="0" w:space="0" w:color="auto"/>
            <w:right w:val="none" w:sz="0" w:space="0" w:color="auto"/>
          </w:divBdr>
        </w:div>
        <w:div w:id="1374425425">
          <w:marLeft w:val="480"/>
          <w:marRight w:val="0"/>
          <w:marTop w:val="0"/>
          <w:marBottom w:val="0"/>
          <w:divBdr>
            <w:top w:val="none" w:sz="0" w:space="0" w:color="auto"/>
            <w:left w:val="none" w:sz="0" w:space="0" w:color="auto"/>
            <w:bottom w:val="none" w:sz="0" w:space="0" w:color="auto"/>
            <w:right w:val="none" w:sz="0" w:space="0" w:color="auto"/>
          </w:divBdr>
        </w:div>
        <w:div w:id="1418551007">
          <w:marLeft w:val="480"/>
          <w:marRight w:val="0"/>
          <w:marTop w:val="0"/>
          <w:marBottom w:val="0"/>
          <w:divBdr>
            <w:top w:val="none" w:sz="0" w:space="0" w:color="auto"/>
            <w:left w:val="none" w:sz="0" w:space="0" w:color="auto"/>
            <w:bottom w:val="none" w:sz="0" w:space="0" w:color="auto"/>
            <w:right w:val="none" w:sz="0" w:space="0" w:color="auto"/>
          </w:divBdr>
        </w:div>
        <w:div w:id="1418601366">
          <w:marLeft w:val="480"/>
          <w:marRight w:val="0"/>
          <w:marTop w:val="0"/>
          <w:marBottom w:val="0"/>
          <w:divBdr>
            <w:top w:val="none" w:sz="0" w:space="0" w:color="auto"/>
            <w:left w:val="none" w:sz="0" w:space="0" w:color="auto"/>
            <w:bottom w:val="none" w:sz="0" w:space="0" w:color="auto"/>
            <w:right w:val="none" w:sz="0" w:space="0" w:color="auto"/>
          </w:divBdr>
        </w:div>
        <w:div w:id="1431779267">
          <w:marLeft w:val="480"/>
          <w:marRight w:val="0"/>
          <w:marTop w:val="0"/>
          <w:marBottom w:val="0"/>
          <w:divBdr>
            <w:top w:val="none" w:sz="0" w:space="0" w:color="auto"/>
            <w:left w:val="none" w:sz="0" w:space="0" w:color="auto"/>
            <w:bottom w:val="none" w:sz="0" w:space="0" w:color="auto"/>
            <w:right w:val="none" w:sz="0" w:space="0" w:color="auto"/>
          </w:divBdr>
        </w:div>
        <w:div w:id="1455059912">
          <w:marLeft w:val="480"/>
          <w:marRight w:val="0"/>
          <w:marTop w:val="0"/>
          <w:marBottom w:val="0"/>
          <w:divBdr>
            <w:top w:val="none" w:sz="0" w:space="0" w:color="auto"/>
            <w:left w:val="none" w:sz="0" w:space="0" w:color="auto"/>
            <w:bottom w:val="none" w:sz="0" w:space="0" w:color="auto"/>
            <w:right w:val="none" w:sz="0" w:space="0" w:color="auto"/>
          </w:divBdr>
        </w:div>
        <w:div w:id="1460368942">
          <w:marLeft w:val="480"/>
          <w:marRight w:val="0"/>
          <w:marTop w:val="0"/>
          <w:marBottom w:val="0"/>
          <w:divBdr>
            <w:top w:val="none" w:sz="0" w:space="0" w:color="auto"/>
            <w:left w:val="none" w:sz="0" w:space="0" w:color="auto"/>
            <w:bottom w:val="none" w:sz="0" w:space="0" w:color="auto"/>
            <w:right w:val="none" w:sz="0" w:space="0" w:color="auto"/>
          </w:divBdr>
        </w:div>
        <w:div w:id="1506817902">
          <w:marLeft w:val="480"/>
          <w:marRight w:val="0"/>
          <w:marTop w:val="0"/>
          <w:marBottom w:val="0"/>
          <w:divBdr>
            <w:top w:val="none" w:sz="0" w:space="0" w:color="auto"/>
            <w:left w:val="none" w:sz="0" w:space="0" w:color="auto"/>
            <w:bottom w:val="none" w:sz="0" w:space="0" w:color="auto"/>
            <w:right w:val="none" w:sz="0" w:space="0" w:color="auto"/>
          </w:divBdr>
        </w:div>
        <w:div w:id="1550921123">
          <w:marLeft w:val="480"/>
          <w:marRight w:val="0"/>
          <w:marTop w:val="0"/>
          <w:marBottom w:val="0"/>
          <w:divBdr>
            <w:top w:val="none" w:sz="0" w:space="0" w:color="auto"/>
            <w:left w:val="none" w:sz="0" w:space="0" w:color="auto"/>
            <w:bottom w:val="none" w:sz="0" w:space="0" w:color="auto"/>
            <w:right w:val="none" w:sz="0" w:space="0" w:color="auto"/>
          </w:divBdr>
        </w:div>
        <w:div w:id="1552962340">
          <w:marLeft w:val="480"/>
          <w:marRight w:val="0"/>
          <w:marTop w:val="0"/>
          <w:marBottom w:val="0"/>
          <w:divBdr>
            <w:top w:val="none" w:sz="0" w:space="0" w:color="auto"/>
            <w:left w:val="none" w:sz="0" w:space="0" w:color="auto"/>
            <w:bottom w:val="none" w:sz="0" w:space="0" w:color="auto"/>
            <w:right w:val="none" w:sz="0" w:space="0" w:color="auto"/>
          </w:divBdr>
        </w:div>
        <w:div w:id="1553233112">
          <w:marLeft w:val="480"/>
          <w:marRight w:val="0"/>
          <w:marTop w:val="0"/>
          <w:marBottom w:val="0"/>
          <w:divBdr>
            <w:top w:val="none" w:sz="0" w:space="0" w:color="auto"/>
            <w:left w:val="none" w:sz="0" w:space="0" w:color="auto"/>
            <w:bottom w:val="none" w:sz="0" w:space="0" w:color="auto"/>
            <w:right w:val="none" w:sz="0" w:space="0" w:color="auto"/>
          </w:divBdr>
        </w:div>
        <w:div w:id="1605960851">
          <w:marLeft w:val="480"/>
          <w:marRight w:val="0"/>
          <w:marTop w:val="0"/>
          <w:marBottom w:val="0"/>
          <w:divBdr>
            <w:top w:val="none" w:sz="0" w:space="0" w:color="auto"/>
            <w:left w:val="none" w:sz="0" w:space="0" w:color="auto"/>
            <w:bottom w:val="none" w:sz="0" w:space="0" w:color="auto"/>
            <w:right w:val="none" w:sz="0" w:space="0" w:color="auto"/>
          </w:divBdr>
        </w:div>
        <w:div w:id="1619265041">
          <w:marLeft w:val="480"/>
          <w:marRight w:val="0"/>
          <w:marTop w:val="0"/>
          <w:marBottom w:val="0"/>
          <w:divBdr>
            <w:top w:val="none" w:sz="0" w:space="0" w:color="auto"/>
            <w:left w:val="none" w:sz="0" w:space="0" w:color="auto"/>
            <w:bottom w:val="none" w:sz="0" w:space="0" w:color="auto"/>
            <w:right w:val="none" w:sz="0" w:space="0" w:color="auto"/>
          </w:divBdr>
        </w:div>
        <w:div w:id="1686710739">
          <w:marLeft w:val="480"/>
          <w:marRight w:val="0"/>
          <w:marTop w:val="0"/>
          <w:marBottom w:val="0"/>
          <w:divBdr>
            <w:top w:val="none" w:sz="0" w:space="0" w:color="auto"/>
            <w:left w:val="none" w:sz="0" w:space="0" w:color="auto"/>
            <w:bottom w:val="none" w:sz="0" w:space="0" w:color="auto"/>
            <w:right w:val="none" w:sz="0" w:space="0" w:color="auto"/>
          </w:divBdr>
        </w:div>
        <w:div w:id="1701003525">
          <w:marLeft w:val="480"/>
          <w:marRight w:val="0"/>
          <w:marTop w:val="0"/>
          <w:marBottom w:val="0"/>
          <w:divBdr>
            <w:top w:val="none" w:sz="0" w:space="0" w:color="auto"/>
            <w:left w:val="none" w:sz="0" w:space="0" w:color="auto"/>
            <w:bottom w:val="none" w:sz="0" w:space="0" w:color="auto"/>
            <w:right w:val="none" w:sz="0" w:space="0" w:color="auto"/>
          </w:divBdr>
        </w:div>
        <w:div w:id="1703021166">
          <w:marLeft w:val="480"/>
          <w:marRight w:val="0"/>
          <w:marTop w:val="0"/>
          <w:marBottom w:val="0"/>
          <w:divBdr>
            <w:top w:val="none" w:sz="0" w:space="0" w:color="auto"/>
            <w:left w:val="none" w:sz="0" w:space="0" w:color="auto"/>
            <w:bottom w:val="none" w:sz="0" w:space="0" w:color="auto"/>
            <w:right w:val="none" w:sz="0" w:space="0" w:color="auto"/>
          </w:divBdr>
        </w:div>
        <w:div w:id="1706981169">
          <w:marLeft w:val="480"/>
          <w:marRight w:val="0"/>
          <w:marTop w:val="0"/>
          <w:marBottom w:val="0"/>
          <w:divBdr>
            <w:top w:val="none" w:sz="0" w:space="0" w:color="auto"/>
            <w:left w:val="none" w:sz="0" w:space="0" w:color="auto"/>
            <w:bottom w:val="none" w:sz="0" w:space="0" w:color="auto"/>
            <w:right w:val="none" w:sz="0" w:space="0" w:color="auto"/>
          </w:divBdr>
        </w:div>
        <w:div w:id="1758676086">
          <w:marLeft w:val="480"/>
          <w:marRight w:val="0"/>
          <w:marTop w:val="0"/>
          <w:marBottom w:val="0"/>
          <w:divBdr>
            <w:top w:val="none" w:sz="0" w:space="0" w:color="auto"/>
            <w:left w:val="none" w:sz="0" w:space="0" w:color="auto"/>
            <w:bottom w:val="none" w:sz="0" w:space="0" w:color="auto"/>
            <w:right w:val="none" w:sz="0" w:space="0" w:color="auto"/>
          </w:divBdr>
        </w:div>
        <w:div w:id="1799950878">
          <w:marLeft w:val="480"/>
          <w:marRight w:val="0"/>
          <w:marTop w:val="0"/>
          <w:marBottom w:val="0"/>
          <w:divBdr>
            <w:top w:val="none" w:sz="0" w:space="0" w:color="auto"/>
            <w:left w:val="none" w:sz="0" w:space="0" w:color="auto"/>
            <w:bottom w:val="none" w:sz="0" w:space="0" w:color="auto"/>
            <w:right w:val="none" w:sz="0" w:space="0" w:color="auto"/>
          </w:divBdr>
        </w:div>
        <w:div w:id="1801026126">
          <w:marLeft w:val="480"/>
          <w:marRight w:val="0"/>
          <w:marTop w:val="0"/>
          <w:marBottom w:val="0"/>
          <w:divBdr>
            <w:top w:val="none" w:sz="0" w:space="0" w:color="auto"/>
            <w:left w:val="none" w:sz="0" w:space="0" w:color="auto"/>
            <w:bottom w:val="none" w:sz="0" w:space="0" w:color="auto"/>
            <w:right w:val="none" w:sz="0" w:space="0" w:color="auto"/>
          </w:divBdr>
        </w:div>
        <w:div w:id="1816987130">
          <w:marLeft w:val="480"/>
          <w:marRight w:val="0"/>
          <w:marTop w:val="0"/>
          <w:marBottom w:val="0"/>
          <w:divBdr>
            <w:top w:val="none" w:sz="0" w:space="0" w:color="auto"/>
            <w:left w:val="none" w:sz="0" w:space="0" w:color="auto"/>
            <w:bottom w:val="none" w:sz="0" w:space="0" w:color="auto"/>
            <w:right w:val="none" w:sz="0" w:space="0" w:color="auto"/>
          </w:divBdr>
        </w:div>
        <w:div w:id="1848015824">
          <w:marLeft w:val="480"/>
          <w:marRight w:val="0"/>
          <w:marTop w:val="0"/>
          <w:marBottom w:val="0"/>
          <w:divBdr>
            <w:top w:val="none" w:sz="0" w:space="0" w:color="auto"/>
            <w:left w:val="none" w:sz="0" w:space="0" w:color="auto"/>
            <w:bottom w:val="none" w:sz="0" w:space="0" w:color="auto"/>
            <w:right w:val="none" w:sz="0" w:space="0" w:color="auto"/>
          </w:divBdr>
        </w:div>
        <w:div w:id="1848398588">
          <w:marLeft w:val="480"/>
          <w:marRight w:val="0"/>
          <w:marTop w:val="0"/>
          <w:marBottom w:val="0"/>
          <w:divBdr>
            <w:top w:val="none" w:sz="0" w:space="0" w:color="auto"/>
            <w:left w:val="none" w:sz="0" w:space="0" w:color="auto"/>
            <w:bottom w:val="none" w:sz="0" w:space="0" w:color="auto"/>
            <w:right w:val="none" w:sz="0" w:space="0" w:color="auto"/>
          </w:divBdr>
        </w:div>
        <w:div w:id="1909918753">
          <w:marLeft w:val="480"/>
          <w:marRight w:val="0"/>
          <w:marTop w:val="0"/>
          <w:marBottom w:val="0"/>
          <w:divBdr>
            <w:top w:val="none" w:sz="0" w:space="0" w:color="auto"/>
            <w:left w:val="none" w:sz="0" w:space="0" w:color="auto"/>
            <w:bottom w:val="none" w:sz="0" w:space="0" w:color="auto"/>
            <w:right w:val="none" w:sz="0" w:space="0" w:color="auto"/>
          </w:divBdr>
        </w:div>
        <w:div w:id="1921744637">
          <w:marLeft w:val="480"/>
          <w:marRight w:val="0"/>
          <w:marTop w:val="0"/>
          <w:marBottom w:val="0"/>
          <w:divBdr>
            <w:top w:val="none" w:sz="0" w:space="0" w:color="auto"/>
            <w:left w:val="none" w:sz="0" w:space="0" w:color="auto"/>
            <w:bottom w:val="none" w:sz="0" w:space="0" w:color="auto"/>
            <w:right w:val="none" w:sz="0" w:space="0" w:color="auto"/>
          </w:divBdr>
        </w:div>
        <w:div w:id="2014063545">
          <w:marLeft w:val="480"/>
          <w:marRight w:val="0"/>
          <w:marTop w:val="0"/>
          <w:marBottom w:val="0"/>
          <w:divBdr>
            <w:top w:val="none" w:sz="0" w:space="0" w:color="auto"/>
            <w:left w:val="none" w:sz="0" w:space="0" w:color="auto"/>
            <w:bottom w:val="none" w:sz="0" w:space="0" w:color="auto"/>
            <w:right w:val="none" w:sz="0" w:space="0" w:color="auto"/>
          </w:divBdr>
        </w:div>
        <w:div w:id="2067607797">
          <w:marLeft w:val="480"/>
          <w:marRight w:val="0"/>
          <w:marTop w:val="0"/>
          <w:marBottom w:val="0"/>
          <w:divBdr>
            <w:top w:val="none" w:sz="0" w:space="0" w:color="auto"/>
            <w:left w:val="none" w:sz="0" w:space="0" w:color="auto"/>
            <w:bottom w:val="none" w:sz="0" w:space="0" w:color="auto"/>
            <w:right w:val="none" w:sz="0" w:space="0" w:color="auto"/>
          </w:divBdr>
        </w:div>
        <w:div w:id="2073500868">
          <w:marLeft w:val="480"/>
          <w:marRight w:val="0"/>
          <w:marTop w:val="0"/>
          <w:marBottom w:val="0"/>
          <w:divBdr>
            <w:top w:val="none" w:sz="0" w:space="0" w:color="auto"/>
            <w:left w:val="none" w:sz="0" w:space="0" w:color="auto"/>
            <w:bottom w:val="none" w:sz="0" w:space="0" w:color="auto"/>
            <w:right w:val="none" w:sz="0" w:space="0" w:color="auto"/>
          </w:divBdr>
        </w:div>
        <w:div w:id="2114277094">
          <w:marLeft w:val="480"/>
          <w:marRight w:val="0"/>
          <w:marTop w:val="0"/>
          <w:marBottom w:val="0"/>
          <w:divBdr>
            <w:top w:val="none" w:sz="0" w:space="0" w:color="auto"/>
            <w:left w:val="none" w:sz="0" w:space="0" w:color="auto"/>
            <w:bottom w:val="none" w:sz="0" w:space="0" w:color="auto"/>
            <w:right w:val="none" w:sz="0" w:space="0" w:color="auto"/>
          </w:divBdr>
        </w:div>
      </w:divsChild>
    </w:div>
    <w:div w:id="1991203324">
      <w:bodyDiv w:val="1"/>
      <w:marLeft w:val="0"/>
      <w:marRight w:val="0"/>
      <w:marTop w:val="0"/>
      <w:marBottom w:val="0"/>
      <w:divBdr>
        <w:top w:val="none" w:sz="0" w:space="0" w:color="auto"/>
        <w:left w:val="none" w:sz="0" w:space="0" w:color="auto"/>
        <w:bottom w:val="none" w:sz="0" w:space="0" w:color="auto"/>
        <w:right w:val="none" w:sz="0" w:space="0" w:color="auto"/>
      </w:divBdr>
      <w:divsChild>
        <w:div w:id="32273247">
          <w:marLeft w:val="480"/>
          <w:marRight w:val="0"/>
          <w:marTop w:val="0"/>
          <w:marBottom w:val="0"/>
          <w:divBdr>
            <w:top w:val="none" w:sz="0" w:space="0" w:color="auto"/>
            <w:left w:val="none" w:sz="0" w:space="0" w:color="auto"/>
            <w:bottom w:val="none" w:sz="0" w:space="0" w:color="auto"/>
            <w:right w:val="none" w:sz="0" w:space="0" w:color="auto"/>
          </w:divBdr>
        </w:div>
        <w:div w:id="65763223">
          <w:marLeft w:val="480"/>
          <w:marRight w:val="0"/>
          <w:marTop w:val="0"/>
          <w:marBottom w:val="0"/>
          <w:divBdr>
            <w:top w:val="none" w:sz="0" w:space="0" w:color="auto"/>
            <w:left w:val="none" w:sz="0" w:space="0" w:color="auto"/>
            <w:bottom w:val="none" w:sz="0" w:space="0" w:color="auto"/>
            <w:right w:val="none" w:sz="0" w:space="0" w:color="auto"/>
          </w:divBdr>
        </w:div>
        <w:div w:id="90129092">
          <w:marLeft w:val="480"/>
          <w:marRight w:val="0"/>
          <w:marTop w:val="0"/>
          <w:marBottom w:val="0"/>
          <w:divBdr>
            <w:top w:val="none" w:sz="0" w:space="0" w:color="auto"/>
            <w:left w:val="none" w:sz="0" w:space="0" w:color="auto"/>
            <w:bottom w:val="none" w:sz="0" w:space="0" w:color="auto"/>
            <w:right w:val="none" w:sz="0" w:space="0" w:color="auto"/>
          </w:divBdr>
        </w:div>
        <w:div w:id="99842414">
          <w:marLeft w:val="480"/>
          <w:marRight w:val="0"/>
          <w:marTop w:val="0"/>
          <w:marBottom w:val="0"/>
          <w:divBdr>
            <w:top w:val="none" w:sz="0" w:space="0" w:color="auto"/>
            <w:left w:val="none" w:sz="0" w:space="0" w:color="auto"/>
            <w:bottom w:val="none" w:sz="0" w:space="0" w:color="auto"/>
            <w:right w:val="none" w:sz="0" w:space="0" w:color="auto"/>
          </w:divBdr>
        </w:div>
        <w:div w:id="112679920">
          <w:marLeft w:val="480"/>
          <w:marRight w:val="0"/>
          <w:marTop w:val="0"/>
          <w:marBottom w:val="0"/>
          <w:divBdr>
            <w:top w:val="none" w:sz="0" w:space="0" w:color="auto"/>
            <w:left w:val="none" w:sz="0" w:space="0" w:color="auto"/>
            <w:bottom w:val="none" w:sz="0" w:space="0" w:color="auto"/>
            <w:right w:val="none" w:sz="0" w:space="0" w:color="auto"/>
          </w:divBdr>
        </w:div>
        <w:div w:id="119038047">
          <w:marLeft w:val="480"/>
          <w:marRight w:val="0"/>
          <w:marTop w:val="0"/>
          <w:marBottom w:val="0"/>
          <w:divBdr>
            <w:top w:val="none" w:sz="0" w:space="0" w:color="auto"/>
            <w:left w:val="none" w:sz="0" w:space="0" w:color="auto"/>
            <w:bottom w:val="none" w:sz="0" w:space="0" w:color="auto"/>
            <w:right w:val="none" w:sz="0" w:space="0" w:color="auto"/>
          </w:divBdr>
        </w:div>
        <w:div w:id="126701814">
          <w:marLeft w:val="480"/>
          <w:marRight w:val="0"/>
          <w:marTop w:val="0"/>
          <w:marBottom w:val="0"/>
          <w:divBdr>
            <w:top w:val="none" w:sz="0" w:space="0" w:color="auto"/>
            <w:left w:val="none" w:sz="0" w:space="0" w:color="auto"/>
            <w:bottom w:val="none" w:sz="0" w:space="0" w:color="auto"/>
            <w:right w:val="none" w:sz="0" w:space="0" w:color="auto"/>
          </w:divBdr>
        </w:div>
        <w:div w:id="149954417">
          <w:marLeft w:val="480"/>
          <w:marRight w:val="0"/>
          <w:marTop w:val="0"/>
          <w:marBottom w:val="0"/>
          <w:divBdr>
            <w:top w:val="none" w:sz="0" w:space="0" w:color="auto"/>
            <w:left w:val="none" w:sz="0" w:space="0" w:color="auto"/>
            <w:bottom w:val="none" w:sz="0" w:space="0" w:color="auto"/>
            <w:right w:val="none" w:sz="0" w:space="0" w:color="auto"/>
          </w:divBdr>
        </w:div>
        <w:div w:id="165832235">
          <w:marLeft w:val="480"/>
          <w:marRight w:val="0"/>
          <w:marTop w:val="0"/>
          <w:marBottom w:val="0"/>
          <w:divBdr>
            <w:top w:val="none" w:sz="0" w:space="0" w:color="auto"/>
            <w:left w:val="none" w:sz="0" w:space="0" w:color="auto"/>
            <w:bottom w:val="none" w:sz="0" w:space="0" w:color="auto"/>
            <w:right w:val="none" w:sz="0" w:space="0" w:color="auto"/>
          </w:divBdr>
        </w:div>
        <w:div w:id="173033430">
          <w:marLeft w:val="480"/>
          <w:marRight w:val="0"/>
          <w:marTop w:val="0"/>
          <w:marBottom w:val="0"/>
          <w:divBdr>
            <w:top w:val="none" w:sz="0" w:space="0" w:color="auto"/>
            <w:left w:val="none" w:sz="0" w:space="0" w:color="auto"/>
            <w:bottom w:val="none" w:sz="0" w:space="0" w:color="auto"/>
            <w:right w:val="none" w:sz="0" w:space="0" w:color="auto"/>
          </w:divBdr>
        </w:div>
        <w:div w:id="175199292">
          <w:marLeft w:val="480"/>
          <w:marRight w:val="0"/>
          <w:marTop w:val="0"/>
          <w:marBottom w:val="0"/>
          <w:divBdr>
            <w:top w:val="none" w:sz="0" w:space="0" w:color="auto"/>
            <w:left w:val="none" w:sz="0" w:space="0" w:color="auto"/>
            <w:bottom w:val="none" w:sz="0" w:space="0" w:color="auto"/>
            <w:right w:val="none" w:sz="0" w:space="0" w:color="auto"/>
          </w:divBdr>
        </w:div>
        <w:div w:id="214464052">
          <w:marLeft w:val="480"/>
          <w:marRight w:val="0"/>
          <w:marTop w:val="0"/>
          <w:marBottom w:val="0"/>
          <w:divBdr>
            <w:top w:val="none" w:sz="0" w:space="0" w:color="auto"/>
            <w:left w:val="none" w:sz="0" w:space="0" w:color="auto"/>
            <w:bottom w:val="none" w:sz="0" w:space="0" w:color="auto"/>
            <w:right w:val="none" w:sz="0" w:space="0" w:color="auto"/>
          </w:divBdr>
        </w:div>
        <w:div w:id="259534737">
          <w:marLeft w:val="480"/>
          <w:marRight w:val="0"/>
          <w:marTop w:val="0"/>
          <w:marBottom w:val="0"/>
          <w:divBdr>
            <w:top w:val="none" w:sz="0" w:space="0" w:color="auto"/>
            <w:left w:val="none" w:sz="0" w:space="0" w:color="auto"/>
            <w:bottom w:val="none" w:sz="0" w:space="0" w:color="auto"/>
            <w:right w:val="none" w:sz="0" w:space="0" w:color="auto"/>
          </w:divBdr>
        </w:div>
        <w:div w:id="261114627">
          <w:marLeft w:val="480"/>
          <w:marRight w:val="0"/>
          <w:marTop w:val="0"/>
          <w:marBottom w:val="0"/>
          <w:divBdr>
            <w:top w:val="none" w:sz="0" w:space="0" w:color="auto"/>
            <w:left w:val="none" w:sz="0" w:space="0" w:color="auto"/>
            <w:bottom w:val="none" w:sz="0" w:space="0" w:color="auto"/>
            <w:right w:val="none" w:sz="0" w:space="0" w:color="auto"/>
          </w:divBdr>
        </w:div>
        <w:div w:id="280692431">
          <w:marLeft w:val="480"/>
          <w:marRight w:val="0"/>
          <w:marTop w:val="0"/>
          <w:marBottom w:val="0"/>
          <w:divBdr>
            <w:top w:val="none" w:sz="0" w:space="0" w:color="auto"/>
            <w:left w:val="none" w:sz="0" w:space="0" w:color="auto"/>
            <w:bottom w:val="none" w:sz="0" w:space="0" w:color="auto"/>
            <w:right w:val="none" w:sz="0" w:space="0" w:color="auto"/>
          </w:divBdr>
        </w:div>
        <w:div w:id="364017852">
          <w:marLeft w:val="480"/>
          <w:marRight w:val="0"/>
          <w:marTop w:val="0"/>
          <w:marBottom w:val="0"/>
          <w:divBdr>
            <w:top w:val="none" w:sz="0" w:space="0" w:color="auto"/>
            <w:left w:val="none" w:sz="0" w:space="0" w:color="auto"/>
            <w:bottom w:val="none" w:sz="0" w:space="0" w:color="auto"/>
            <w:right w:val="none" w:sz="0" w:space="0" w:color="auto"/>
          </w:divBdr>
        </w:div>
        <w:div w:id="418059812">
          <w:marLeft w:val="480"/>
          <w:marRight w:val="0"/>
          <w:marTop w:val="0"/>
          <w:marBottom w:val="0"/>
          <w:divBdr>
            <w:top w:val="none" w:sz="0" w:space="0" w:color="auto"/>
            <w:left w:val="none" w:sz="0" w:space="0" w:color="auto"/>
            <w:bottom w:val="none" w:sz="0" w:space="0" w:color="auto"/>
            <w:right w:val="none" w:sz="0" w:space="0" w:color="auto"/>
          </w:divBdr>
        </w:div>
        <w:div w:id="448935008">
          <w:marLeft w:val="480"/>
          <w:marRight w:val="0"/>
          <w:marTop w:val="0"/>
          <w:marBottom w:val="0"/>
          <w:divBdr>
            <w:top w:val="none" w:sz="0" w:space="0" w:color="auto"/>
            <w:left w:val="none" w:sz="0" w:space="0" w:color="auto"/>
            <w:bottom w:val="none" w:sz="0" w:space="0" w:color="auto"/>
            <w:right w:val="none" w:sz="0" w:space="0" w:color="auto"/>
          </w:divBdr>
        </w:div>
        <w:div w:id="472531200">
          <w:marLeft w:val="480"/>
          <w:marRight w:val="0"/>
          <w:marTop w:val="0"/>
          <w:marBottom w:val="0"/>
          <w:divBdr>
            <w:top w:val="none" w:sz="0" w:space="0" w:color="auto"/>
            <w:left w:val="none" w:sz="0" w:space="0" w:color="auto"/>
            <w:bottom w:val="none" w:sz="0" w:space="0" w:color="auto"/>
            <w:right w:val="none" w:sz="0" w:space="0" w:color="auto"/>
          </w:divBdr>
        </w:div>
        <w:div w:id="476844760">
          <w:marLeft w:val="480"/>
          <w:marRight w:val="0"/>
          <w:marTop w:val="0"/>
          <w:marBottom w:val="0"/>
          <w:divBdr>
            <w:top w:val="none" w:sz="0" w:space="0" w:color="auto"/>
            <w:left w:val="none" w:sz="0" w:space="0" w:color="auto"/>
            <w:bottom w:val="none" w:sz="0" w:space="0" w:color="auto"/>
            <w:right w:val="none" w:sz="0" w:space="0" w:color="auto"/>
          </w:divBdr>
        </w:div>
        <w:div w:id="489175430">
          <w:marLeft w:val="480"/>
          <w:marRight w:val="0"/>
          <w:marTop w:val="0"/>
          <w:marBottom w:val="0"/>
          <w:divBdr>
            <w:top w:val="none" w:sz="0" w:space="0" w:color="auto"/>
            <w:left w:val="none" w:sz="0" w:space="0" w:color="auto"/>
            <w:bottom w:val="none" w:sz="0" w:space="0" w:color="auto"/>
            <w:right w:val="none" w:sz="0" w:space="0" w:color="auto"/>
          </w:divBdr>
        </w:div>
        <w:div w:id="511842311">
          <w:marLeft w:val="480"/>
          <w:marRight w:val="0"/>
          <w:marTop w:val="0"/>
          <w:marBottom w:val="0"/>
          <w:divBdr>
            <w:top w:val="none" w:sz="0" w:space="0" w:color="auto"/>
            <w:left w:val="none" w:sz="0" w:space="0" w:color="auto"/>
            <w:bottom w:val="none" w:sz="0" w:space="0" w:color="auto"/>
            <w:right w:val="none" w:sz="0" w:space="0" w:color="auto"/>
          </w:divBdr>
        </w:div>
        <w:div w:id="529998749">
          <w:marLeft w:val="480"/>
          <w:marRight w:val="0"/>
          <w:marTop w:val="0"/>
          <w:marBottom w:val="0"/>
          <w:divBdr>
            <w:top w:val="none" w:sz="0" w:space="0" w:color="auto"/>
            <w:left w:val="none" w:sz="0" w:space="0" w:color="auto"/>
            <w:bottom w:val="none" w:sz="0" w:space="0" w:color="auto"/>
            <w:right w:val="none" w:sz="0" w:space="0" w:color="auto"/>
          </w:divBdr>
        </w:div>
        <w:div w:id="602151888">
          <w:marLeft w:val="480"/>
          <w:marRight w:val="0"/>
          <w:marTop w:val="0"/>
          <w:marBottom w:val="0"/>
          <w:divBdr>
            <w:top w:val="none" w:sz="0" w:space="0" w:color="auto"/>
            <w:left w:val="none" w:sz="0" w:space="0" w:color="auto"/>
            <w:bottom w:val="none" w:sz="0" w:space="0" w:color="auto"/>
            <w:right w:val="none" w:sz="0" w:space="0" w:color="auto"/>
          </w:divBdr>
        </w:div>
        <w:div w:id="610666179">
          <w:marLeft w:val="480"/>
          <w:marRight w:val="0"/>
          <w:marTop w:val="0"/>
          <w:marBottom w:val="0"/>
          <w:divBdr>
            <w:top w:val="none" w:sz="0" w:space="0" w:color="auto"/>
            <w:left w:val="none" w:sz="0" w:space="0" w:color="auto"/>
            <w:bottom w:val="none" w:sz="0" w:space="0" w:color="auto"/>
            <w:right w:val="none" w:sz="0" w:space="0" w:color="auto"/>
          </w:divBdr>
        </w:div>
        <w:div w:id="648706860">
          <w:marLeft w:val="480"/>
          <w:marRight w:val="0"/>
          <w:marTop w:val="0"/>
          <w:marBottom w:val="0"/>
          <w:divBdr>
            <w:top w:val="none" w:sz="0" w:space="0" w:color="auto"/>
            <w:left w:val="none" w:sz="0" w:space="0" w:color="auto"/>
            <w:bottom w:val="none" w:sz="0" w:space="0" w:color="auto"/>
            <w:right w:val="none" w:sz="0" w:space="0" w:color="auto"/>
          </w:divBdr>
        </w:div>
        <w:div w:id="661392149">
          <w:marLeft w:val="480"/>
          <w:marRight w:val="0"/>
          <w:marTop w:val="0"/>
          <w:marBottom w:val="0"/>
          <w:divBdr>
            <w:top w:val="none" w:sz="0" w:space="0" w:color="auto"/>
            <w:left w:val="none" w:sz="0" w:space="0" w:color="auto"/>
            <w:bottom w:val="none" w:sz="0" w:space="0" w:color="auto"/>
            <w:right w:val="none" w:sz="0" w:space="0" w:color="auto"/>
          </w:divBdr>
        </w:div>
        <w:div w:id="719017748">
          <w:marLeft w:val="480"/>
          <w:marRight w:val="0"/>
          <w:marTop w:val="0"/>
          <w:marBottom w:val="0"/>
          <w:divBdr>
            <w:top w:val="none" w:sz="0" w:space="0" w:color="auto"/>
            <w:left w:val="none" w:sz="0" w:space="0" w:color="auto"/>
            <w:bottom w:val="none" w:sz="0" w:space="0" w:color="auto"/>
            <w:right w:val="none" w:sz="0" w:space="0" w:color="auto"/>
          </w:divBdr>
        </w:div>
        <w:div w:id="765616667">
          <w:marLeft w:val="480"/>
          <w:marRight w:val="0"/>
          <w:marTop w:val="0"/>
          <w:marBottom w:val="0"/>
          <w:divBdr>
            <w:top w:val="none" w:sz="0" w:space="0" w:color="auto"/>
            <w:left w:val="none" w:sz="0" w:space="0" w:color="auto"/>
            <w:bottom w:val="none" w:sz="0" w:space="0" w:color="auto"/>
            <w:right w:val="none" w:sz="0" w:space="0" w:color="auto"/>
          </w:divBdr>
        </w:div>
        <w:div w:id="769620807">
          <w:marLeft w:val="480"/>
          <w:marRight w:val="0"/>
          <w:marTop w:val="0"/>
          <w:marBottom w:val="0"/>
          <w:divBdr>
            <w:top w:val="none" w:sz="0" w:space="0" w:color="auto"/>
            <w:left w:val="none" w:sz="0" w:space="0" w:color="auto"/>
            <w:bottom w:val="none" w:sz="0" w:space="0" w:color="auto"/>
            <w:right w:val="none" w:sz="0" w:space="0" w:color="auto"/>
          </w:divBdr>
        </w:div>
        <w:div w:id="793523587">
          <w:marLeft w:val="480"/>
          <w:marRight w:val="0"/>
          <w:marTop w:val="0"/>
          <w:marBottom w:val="0"/>
          <w:divBdr>
            <w:top w:val="none" w:sz="0" w:space="0" w:color="auto"/>
            <w:left w:val="none" w:sz="0" w:space="0" w:color="auto"/>
            <w:bottom w:val="none" w:sz="0" w:space="0" w:color="auto"/>
            <w:right w:val="none" w:sz="0" w:space="0" w:color="auto"/>
          </w:divBdr>
        </w:div>
        <w:div w:id="838425579">
          <w:marLeft w:val="480"/>
          <w:marRight w:val="0"/>
          <w:marTop w:val="0"/>
          <w:marBottom w:val="0"/>
          <w:divBdr>
            <w:top w:val="none" w:sz="0" w:space="0" w:color="auto"/>
            <w:left w:val="none" w:sz="0" w:space="0" w:color="auto"/>
            <w:bottom w:val="none" w:sz="0" w:space="0" w:color="auto"/>
            <w:right w:val="none" w:sz="0" w:space="0" w:color="auto"/>
          </w:divBdr>
        </w:div>
        <w:div w:id="879050827">
          <w:marLeft w:val="480"/>
          <w:marRight w:val="0"/>
          <w:marTop w:val="0"/>
          <w:marBottom w:val="0"/>
          <w:divBdr>
            <w:top w:val="none" w:sz="0" w:space="0" w:color="auto"/>
            <w:left w:val="none" w:sz="0" w:space="0" w:color="auto"/>
            <w:bottom w:val="none" w:sz="0" w:space="0" w:color="auto"/>
            <w:right w:val="none" w:sz="0" w:space="0" w:color="auto"/>
          </w:divBdr>
        </w:div>
        <w:div w:id="896824234">
          <w:marLeft w:val="480"/>
          <w:marRight w:val="0"/>
          <w:marTop w:val="0"/>
          <w:marBottom w:val="0"/>
          <w:divBdr>
            <w:top w:val="none" w:sz="0" w:space="0" w:color="auto"/>
            <w:left w:val="none" w:sz="0" w:space="0" w:color="auto"/>
            <w:bottom w:val="none" w:sz="0" w:space="0" w:color="auto"/>
            <w:right w:val="none" w:sz="0" w:space="0" w:color="auto"/>
          </w:divBdr>
        </w:div>
        <w:div w:id="989675541">
          <w:marLeft w:val="480"/>
          <w:marRight w:val="0"/>
          <w:marTop w:val="0"/>
          <w:marBottom w:val="0"/>
          <w:divBdr>
            <w:top w:val="none" w:sz="0" w:space="0" w:color="auto"/>
            <w:left w:val="none" w:sz="0" w:space="0" w:color="auto"/>
            <w:bottom w:val="none" w:sz="0" w:space="0" w:color="auto"/>
            <w:right w:val="none" w:sz="0" w:space="0" w:color="auto"/>
          </w:divBdr>
        </w:div>
        <w:div w:id="1016611021">
          <w:marLeft w:val="480"/>
          <w:marRight w:val="0"/>
          <w:marTop w:val="0"/>
          <w:marBottom w:val="0"/>
          <w:divBdr>
            <w:top w:val="none" w:sz="0" w:space="0" w:color="auto"/>
            <w:left w:val="none" w:sz="0" w:space="0" w:color="auto"/>
            <w:bottom w:val="none" w:sz="0" w:space="0" w:color="auto"/>
            <w:right w:val="none" w:sz="0" w:space="0" w:color="auto"/>
          </w:divBdr>
        </w:div>
        <w:div w:id="1050151067">
          <w:marLeft w:val="480"/>
          <w:marRight w:val="0"/>
          <w:marTop w:val="0"/>
          <w:marBottom w:val="0"/>
          <w:divBdr>
            <w:top w:val="none" w:sz="0" w:space="0" w:color="auto"/>
            <w:left w:val="none" w:sz="0" w:space="0" w:color="auto"/>
            <w:bottom w:val="none" w:sz="0" w:space="0" w:color="auto"/>
            <w:right w:val="none" w:sz="0" w:space="0" w:color="auto"/>
          </w:divBdr>
        </w:div>
        <w:div w:id="1077173981">
          <w:marLeft w:val="480"/>
          <w:marRight w:val="0"/>
          <w:marTop w:val="0"/>
          <w:marBottom w:val="0"/>
          <w:divBdr>
            <w:top w:val="none" w:sz="0" w:space="0" w:color="auto"/>
            <w:left w:val="none" w:sz="0" w:space="0" w:color="auto"/>
            <w:bottom w:val="none" w:sz="0" w:space="0" w:color="auto"/>
            <w:right w:val="none" w:sz="0" w:space="0" w:color="auto"/>
          </w:divBdr>
        </w:div>
        <w:div w:id="1078945540">
          <w:marLeft w:val="480"/>
          <w:marRight w:val="0"/>
          <w:marTop w:val="0"/>
          <w:marBottom w:val="0"/>
          <w:divBdr>
            <w:top w:val="none" w:sz="0" w:space="0" w:color="auto"/>
            <w:left w:val="none" w:sz="0" w:space="0" w:color="auto"/>
            <w:bottom w:val="none" w:sz="0" w:space="0" w:color="auto"/>
            <w:right w:val="none" w:sz="0" w:space="0" w:color="auto"/>
          </w:divBdr>
        </w:div>
        <w:div w:id="1085494927">
          <w:marLeft w:val="480"/>
          <w:marRight w:val="0"/>
          <w:marTop w:val="0"/>
          <w:marBottom w:val="0"/>
          <w:divBdr>
            <w:top w:val="none" w:sz="0" w:space="0" w:color="auto"/>
            <w:left w:val="none" w:sz="0" w:space="0" w:color="auto"/>
            <w:bottom w:val="none" w:sz="0" w:space="0" w:color="auto"/>
            <w:right w:val="none" w:sz="0" w:space="0" w:color="auto"/>
          </w:divBdr>
        </w:div>
        <w:div w:id="1224949945">
          <w:marLeft w:val="480"/>
          <w:marRight w:val="0"/>
          <w:marTop w:val="0"/>
          <w:marBottom w:val="0"/>
          <w:divBdr>
            <w:top w:val="none" w:sz="0" w:space="0" w:color="auto"/>
            <w:left w:val="none" w:sz="0" w:space="0" w:color="auto"/>
            <w:bottom w:val="none" w:sz="0" w:space="0" w:color="auto"/>
            <w:right w:val="none" w:sz="0" w:space="0" w:color="auto"/>
          </w:divBdr>
        </w:div>
        <w:div w:id="1228223322">
          <w:marLeft w:val="480"/>
          <w:marRight w:val="0"/>
          <w:marTop w:val="0"/>
          <w:marBottom w:val="0"/>
          <w:divBdr>
            <w:top w:val="none" w:sz="0" w:space="0" w:color="auto"/>
            <w:left w:val="none" w:sz="0" w:space="0" w:color="auto"/>
            <w:bottom w:val="none" w:sz="0" w:space="0" w:color="auto"/>
            <w:right w:val="none" w:sz="0" w:space="0" w:color="auto"/>
          </w:divBdr>
        </w:div>
        <w:div w:id="1261790605">
          <w:marLeft w:val="480"/>
          <w:marRight w:val="0"/>
          <w:marTop w:val="0"/>
          <w:marBottom w:val="0"/>
          <w:divBdr>
            <w:top w:val="none" w:sz="0" w:space="0" w:color="auto"/>
            <w:left w:val="none" w:sz="0" w:space="0" w:color="auto"/>
            <w:bottom w:val="none" w:sz="0" w:space="0" w:color="auto"/>
            <w:right w:val="none" w:sz="0" w:space="0" w:color="auto"/>
          </w:divBdr>
        </w:div>
        <w:div w:id="1262104316">
          <w:marLeft w:val="480"/>
          <w:marRight w:val="0"/>
          <w:marTop w:val="0"/>
          <w:marBottom w:val="0"/>
          <w:divBdr>
            <w:top w:val="none" w:sz="0" w:space="0" w:color="auto"/>
            <w:left w:val="none" w:sz="0" w:space="0" w:color="auto"/>
            <w:bottom w:val="none" w:sz="0" w:space="0" w:color="auto"/>
            <w:right w:val="none" w:sz="0" w:space="0" w:color="auto"/>
          </w:divBdr>
        </w:div>
        <w:div w:id="1288052547">
          <w:marLeft w:val="480"/>
          <w:marRight w:val="0"/>
          <w:marTop w:val="0"/>
          <w:marBottom w:val="0"/>
          <w:divBdr>
            <w:top w:val="none" w:sz="0" w:space="0" w:color="auto"/>
            <w:left w:val="none" w:sz="0" w:space="0" w:color="auto"/>
            <w:bottom w:val="none" w:sz="0" w:space="0" w:color="auto"/>
            <w:right w:val="none" w:sz="0" w:space="0" w:color="auto"/>
          </w:divBdr>
        </w:div>
        <w:div w:id="1333872867">
          <w:marLeft w:val="480"/>
          <w:marRight w:val="0"/>
          <w:marTop w:val="0"/>
          <w:marBottom w:val="0"/>
          <w:divBdr>
            <w:top w:val="none" w:sz="0" w:space="0" w:color="auto"/>
            <w:left w:val="none" w:sz="0" w:space="0" w:color="auto"/>
            <w:bottom w:val="none" w:sz="0" w:space="0" w:color="auto"/>
            <w:right w:val="none" w:sz="0" w:space="0" w:color="auto"/>
          </w:divBdr>
        </w:div>
        <w:div w:id="1378552645">
          <w:marLeft w:val="480"/>
          <w:marRight w:val="0"/>
          <w:marTop w:val="0"/>
          <w:marBottom w:val="0"/>
          <w:divBdr>
            <w:top w:val="none" w:sz="0" w:space="0" w:color="auto"/>
            <w:left w:val="none" w:sz="0" w:space="0" w:color="auto"/>
            <w:bottom w:val="none" w:sz="0" w:space="0" w:color="auto"/>
            <w:right w:val="none" w:sz="0" w:space="0" w:color="auto"/>
          </w:divBdr>
        </w:div>
        <w:div w:id="1389887718">
          <w:marLeft w:val="480"/>
          <w:marRight w:val="0"/>
          <w:marTop w:val="0"/>
          <w:marBottom w:val="0"/>
          <w:divBdr>
            <w:top w:val="none" w:sz="0" w:space="0" w:color="auto"/>
            <w:left w:val="none" w:sz="0" w:space="0" w:color="auto"/>
            <w:bottom w:val="none" w:sz="0" w:space="0" w:color="auto"/>
            <w:right w:val="none" w:sz="0" w:space="0" w:color="auto"/>
          </w:divBdr>
        </w:div>
        <w:div w:id="1410225565">
          <w:marLeft w:val="480"/>
          <w:marRight w:val="0"/>
          <w:marTop w:val="0"/>
          <w:marBottom w:val="0"/>
          <w:divBdr>
            <w:top w:val="none" w:sz="0" w:space="0" w:color="auto"/>
            <w:left w:val="none" w:sz="0" w:space="0" w:color="auto"/>
            <w:bottom w:val="none" w:sz="0" w:space="0" w:color="auto"/>
            <w:right w:val="none" w:sz="0" w:space="0" w:color="auto"/>
          </w:divBdr>
        </w:div>
        <w:div w:id="1455907090">
          <w:marLeft w:val="480"/>
          <w:marRight w:val="0"/>
          <w:marTop w:val="0"/>
          <w:marBottom w:val="0"/>
          <w:divBdr>
            <w:top w:val="none" w:sz="0" w:space="0" w:color="auto"/>
            <w:left w:val="none" w:sz="0" w:space="0" w:color="auto"/>
            <w:bottom w:val="none" w:sz="0" w:space="0" w:color="auto"/>
            <w:right w:val="none" w:sz="0" w:space="0" w:color="auto"/>
          </w:divBdr>
        </w:div>
        <w:div w:id="1481846058">
          <w:marLeft w:val="480"/>
          <w:marRight w:val="0"/>
          <w:marTop w:val="0"/>
          <w:marBottom w:val="0"/>
          <w:divBdr>
            <w:top w:val="none" w:sz="0" w:space="0" w:color="auto"/>
            <w:left w:val="none" w:sz="0" w:space="0" w:color="auto"/>
            <w:bottom w:val="none" w:sz="0" w:space="0" w:color="auto"/>
            <w:right w:val="none" w:sz="0" w:space="0" w:color="auto"/>
          </w:divBdr>
        </w:div>
        <w:div w:id="1498955749">
          <w:marLeft w:val="480"/>
          <w:marRight w:val="0"/>
          <w:marTop w:val="0"/>
          <w:marBottom w:val="0"/>
          <w:divBdr>
            <w:top w:val="none" w:sz="0" w:space="0" w:color="auto"/>
            <w:left w:val="none" w:sz="0" w:space="0" w:color="auto"/>
            <w:bottom w:val="none" w:sz="0" w:space="0" w:color="auto"/>
            <w:right w:val="none" w:sz="0" w:space="0" w:color="auto"/>
          </w:divBdr>
        </w:div>
        <w:div w:id="1541815923">
          <w:marLeft w:val="480"/>
          <w:marRight w:val="0"/>
          <w:marTop w:val="0"/>
          <w:marBottom w:val="0"/>
          <w:divBdr>
            <w:top w:val="none" w:sz="0" w:space="0" w:color="auto"/>
            <w:left w:val="none" w:sz="0" w:space="0" w:color="auto"/>
            <w:bottom w:val="none" w:sz="0" w:space="0" w:color="auto"/>
            <w:right w:val="none" w:sz="0" w:space="0" w:color="auto"/>
          </w:divBdr>
        </w:div>
        <w:div w:id="1547066456">
          <w:marLeft w:val="480"/>
          <w:marRight w:val="0"/>
          <w:marTop w:val="0"/>
          <w:marBottom w:val="0"/>
          <w:divBdr>
            <w:top w:val="none" w:sz="0" w:space="0" w:color="auto"/>
            <w:left w:val="none" w:sz="0" w:space="0" w:color="auto"/>
            <w:bottom w:val="none" w:sz="0" w:space="0" w:color="auto"/>
            <w:right w:val="none" w:sz="0" w:space="0" w:color="auto"/>
          </w:divBdr>
        </w:div>
        <w:div w:id="1571185300">
          <w:marLeft w:val="480"/>
          <w:marRight w:val="0"/>
          <w:marTop w:val="0"/>
          <w:marBottom w:val="0"/>
          <w:divBdr>
            <w:top w:val="none" w:sz="0" w:space="0" w:color="auto"/>
            <w:left w:val="none" w:sz="0" w:space="0" w:color="auto"/>
            <w:bottom w:val="none" w:sz="0" w:space="0" w:color="auto"/>
            <w:right w:val="none" w:sz="0" w:space="0" w:color="auto"/>
          </w:divBdr>
        </w:div>
        <w:div w:id="1600985568">
          <w:marLeft w:val="480"/>
          <w:marRight w:val="0"/>
          <w:marTop w:val="0"/>
          <w:marBottom w:val="0"/>
          <w:divBdr>
            <w:top w:val="none" w:sz="0" w:space="0" w:color="auto"/>
            <w:left w:val="none" w:sz="0" w:space="0" w:color="auto"/>
            <w:bottom w:val="none" w:sz="0" w:space="0" w:color="auto"/>
            <w:right w:val="none" w:sz="0" w:space="0" w:color="auto"/>
          </w:divBdr>
        </w:div>
        <w:div w:id="1623684548">
          <w:marLeft w:val="480"/>
          <w:marRight w:val="0"/>
          <w:marTop w:val="0"/>
          <w:marBottom w:val="0"/>
          <w:divBdr>
            <w:top w:val="none" w:sz="0" w:space="0" w:color="auto"/>
            <w:left w:val="none" w:sz="0" w:space="0" w:color="auto"/>
            <w:bottom w:val="none" w:sz="0" w:space="0" w:color="auto"/>
            <w:right w:val="none" w:sz="0" w:space="0" w:color="auto"/>
          </w:divBdr>
        </w:div>
        <w:div w:id="1662270714">
          <w:marLeft w:val="480"/>
          <w:marRight w:val="0"/>
          <w:marTop w:val="0"/>
          <w:marBottom w:val="0"/>
          <w:divBdr>
            <w:top w:val="none" w:sz="0" w:space="0" w:color="auto"/>
            <w:left w:val="none" w:sz="0" w:space="0" w:color="auto"/>
            <w:bottom w:val="none" w:sz="0" w:space="0" w:color="auto"/>
            <w:right w:val="none" w:sz="0" w:space="0" w:color="auto"/>
          </w:divBdr>
        </w:div>
        <w:div w:id="1674647824">
          <w:marLeft w:val="480"/>
          <w:marRight w:val="0"/>
          <w:marTop w:val="0"/>
          <w:marBottom w:val="0"/>
          <w:divBdr>
            <w:top w:val="none" w:sz="0" w:space="0" w:color="auto"/>
            <w:left w:val="none" w:sz="0" w:space="0" w:color="auto"/>
            <w:bottom w:val="none" w:sz="0" w:space="0" w:color="auto"/>
            <w:right w:val="none" w:sz="0" w:space="0" w:color="auto"/>
          </w:divBdr>
        </w:div>
        <w:div w:id="1709908759">
          <w:marLeft w:val="480"/>
          <w:marRight w:val="0"/>
          <w:marTop w:val="0"/>
          <w:marBottom w:val="0"/>
          <w:divBdr>
            <w:top w:val="none" w:sz="0" w:space="0" w:color="auto"/>
            <w:left w:val="none" w:sz="0" w:space="0" w:color="auto"/>
            <w:bottom w:val="none" w:sz="0" w:space="0" w:color="auto"/>
            <w:right w:val="none" w:sz="0" w:space="0" w:color="auto"/>
          </w:divBdr>
        </w:div>
        <w:div w:id="1711606377">
          <w:marLeft w:val="480"/>
          <w:marRight w:val="0"/>
          <w:marTop w:val="0"/>
          <w:marBottom w:val="0"/>
          <w:divBdr>
            <w:top w:val="none" w:sz="0" w:space="0" w:color="auto"/>
            <w:left w:val="none" w:sz="0" w:space="0" w:color="auto"/>
            <w:bottom w:val="none" w:sz="0" w:space="0" w:color="auto"/>
            <w:right w:val="none" w:sz="0" w:space="0" w:color="auto"/>
          </w:divBdr>
        </w:div>
        <w:div w:id="1748110534">
          <w:marLeft w:val="480"/>
          <w:marRight w:val="0"/>
          <w:marTop w:val="0"/>
          <w:marBottom w:val="0"/>
          <w:divBdr>
            <w:top w:val="none" w:sz="0" w:space="0" w:color="auto"/>
            <w:left w:val="none" w:sz="0" w:space="0" w:color="auto"/>
            <w:bottom w:val="none" w:sz="0" w:space="0" w:color="auto"/>
            <w:right w:val="none" w:sz="0" w:space="0" w:color="auto"/>
          </w:divBdr>
        </w:div>
        <w:div w:id="1773739560">
          <w:marLeft w:val="480"/>
          <w:marRight w:val="0"/>
          <w:marTop w:val="0"/>
          <w:marBottom w:val="0"/>
          <w:divBdr>
            <w:top w:val="none" w:sz="0" w:space="0" w:color="auto"/>
            <w:left w:val="none" w:sz="0" w:space="0" w:color="auto"/>
            <w:bottom w:val="none" w:sz="0" w:space="0" w:color="auto"/>
            <w:right w:val="none" w:sz="0" w:space="0" w:color="auto"/>
          </w:divBdr>
        </w:div>
        <w:div w:id="1777745709">
          <w:marLeft w:val="480"/>
          <w:marRight w:val="0"/>
          <w:marTop w:val="0"/>
          <w:marBottom w:val="0"/>
          <w:divBdr>
            <w:top w:val="none" w:sz="0" w:space="0" w:color="auto"/>
            <w:left w:val="none" w:sz="0" w:space="0" w:color="auto"/>
            <w:bottom w:val="none" w:sz="0" w:space="0" w:color="auto"/>
            <w:right w:val="none" w:sz="0" w:space="0" w:color="auto"/>
          </w:divBdr>
        </w:div>
        <w:div w:id="1789927529">
          <w:marLeft w:val="480"/>
          <w:marRight w:val="0"/>
          <w:marTop w:val="0"/>
          <w:marBottom w:val="0"/>
          <w:divBdr>
            <w:top w:val="none" w:sz="0" w:space="0" w:color="auto"/>
            <w:left w:val="none" w:sz="0" w:space="0" w:color="auto"/>
            <w:bottom w:val="none" w:sz="0" w:space="0" w:color="auto"/>
            <w:right w:val="none" w:sz="0" w:space="0" w:color="auto"/>
          </w:divBdr>
        </w:div>
        <w:div w:id="1836066303">
          <w:marLeft w:val="480"/>
          <w:marRight w:val="0"/>
          <w:marTop w:val="0"/>
          <w:marBottom w:val="0"/>
          <w:divBdr>
            <w:top w:val="none" w:sz="0" w:space="0" w:color="auto"/>
            <w:left w:val="none" w:sz="0" w:space="0" w:color="auto"/>
            <w:bottom w:val="none" w:sz="0" w:space="0" w:color="auto"/>
            <w:right w:val="none" w:sz="0" w:space="0" w:color="auto"/>
          </w:divBdr>
        </w:div>
        <w:div w:id="1885829439">
          <w:marLeft w:val="480"/>
          <w:marRight w:val="0"/>
          <w:marTop w:val="0"/>
          <w:marBottom w:val="0"/>
          <w:divBdr>
            <w:top w:val="none" w:sz="0" w:space="0" w:color="auto"/>
            <w:left w:val="none" w:sz="0" w:space="0" w:color="auto"/>
            <w:bottom w:val="none" w:sz="0" w:space="0" w:color="auto"/>
            <w:right w:val="none" w:sz="0" w:space="0" w:color="auto"/>
          </w:divBdr>
        </w:div>
        <w:div w:id="1888494675">
          <w:marLeft w:val="480"/>
          <w:marRight w:val="0"/>
          <w:marTop w:val="0"/>
          <w:marBottom w:val="0"/>
          <w:divBdr>
            <w:top w:val="none" w:sz="0" w:space="0" w:color="auto"/>
            <w:left w:val="none" w:sz="0" w:space="0" w:color="auto"/>
            <w:bottom w:val="none" w:sz="0" w:space="0" w:color="auto"/>
            <w:right w:val="none" w:sz="0" w:space="0" w:color="auto"/>
          </w:divBdr>
        </w:div>
        <w:div w:id="1968973959">
          <w:marLeft w:val="480"/>
          <w:marRight w:val="0"/>
          <w:marTop w:val="0"/>
          <w:marBottom w:val="0"/>
          <w:divBdr>
            <w:top w:val="none" w:sz="0" w:space="0" w:color="auto"/>
            <w:left w:val="none" w:sz="0" w:space="0" w:color="auto"/>
            <w:bottom w:val="none" w:sz="0" w:space="0" w:color="auto"/>
            <w:right w:val="none" w:sz="0" w:space="0" w:color="auto"/>
          </w:divBdr>
        </w:div>
        <w:div w:id="1972898056">
          <w:marLeft w:val="480"/>
          <w:marRight w:val="0"/>
          <w:marTop w:val="0"/>
          <w:marBottom w:val="0"/>
          <w:divBdr>
            <w:top w:val="none" w:sz="0" w:space="0" w:color="auto"/>
            <w:left w:val="none" w:sz="0" w:space="0" w:color="auto"/>
            <w:bottom w:val="none" w:sz="0" w:space="0" w:color="auto"/>
            <w:right w:val="none" w:sz="0" w:space="0" w:color="auto"/>
          </w:divBdr>
        </w:div>
        <w:div w:id="2004355454">
          <w:marLeft w:val="480"/>
          <w:marRight w:val="0"/>
          <w:marTop w:val="0"/>
          <w:marBottom w:val="0"/>
          <w:divBdr>
            <w:top w:val="none" w:sz="0" w:space="0" w:color="auto"/>
            <w:left w:val="none" w:sz="0" w:space="0" w:color="auto"/>
            <w:bottom w:val="none" w:sz="0" w:space="0" w:color="auto"/>
            <w:right w:val="none" w:sz="0" w:space="0" w:color="auto"/>
          </w:divBdr>
        </w:div>
        <w:div w:id="2029208115">
          <w:marLeft w:val="480"/>
          <w:marRight w:val="0"/>
          <w:marTop w:val="0"/>
          <w:marBottom w:val="0"/>
          <w:divBdr>
            <w:top w:val="none" w:sz="0" w:space="0" w:color="auto"/>
            <w:left w:val="none" w:sz="0" w:space="0" w:color="auto"/>
            <w:bottom w:val="none" w:sz="0" w:space="0" w:color="auto"/>
            <w:right w:val="none" w:sz="0" w:space="0" w:color="auto"/>
          </w:divBdr>
        </w:div>
        <w:div w:id="2039700163">
          <w:marLeft w:val="480"/>
          <w:marRight w:val="0"/>
          <w:marTop w:val="0"/>
          <w:marBottom w:val="0"/>
          <w:divBdr>
            <w:top w:val="none" w:sz="0" w:space="0" w:color="auto"/>
            <w:left w:val="none" w:sz="0" w:space="0" w:color="auto"/>
            <w:bottom w:val="none" w:sz="0" w:space="0" w:color="auto"/>
            <w:right w:val="none" w:sz="0" w:space="0" w:color="auto"/>
          </w:divBdr>
        </w:div>
        <w:div w:id="2065908098">
          <w:marLeft w:val="480"/>
          <w:marRight w:val="0"/>
          <w:marTop w:val="0"/>
          <w:marBottom w:val="0"/>
          <w:divBdr>
            <w:top w:val="none" w:sz="0" w:space="0" w:color="auto"/>
            <w:left w:val="none" w:sz="0" w:space="0" w:color="auto"/>
            <w:bottom w:val="none" w:sz="0" w:space="0" w:color="auto"/>
            <w:right w:val="none" w:sz="0" w:space="0" w:color="auto"/>
          </w:divBdr>
        </w:div>
        <w:div w:id="2089232537">
          <w:marLeft w:val="480"/>
          <w:marRight w:val="0"/>
          <w:marTop w:val="0"/>
          <w:marBottom w:val="0"/>
          <w:divBdr>
            <w:top w:val="none" w:sz="0" w:space="0" w:color="auto"/>
            <w:left w:val="none" w:sz="0" w:space="0" w:color="auto"/>
            <w:bottom w:val="none" w:sz="0" w:space="0" w:color="auto"/>
            <w:right w:val="none" w:sz="0" w:space="0" w:color="auto"/>
          </w:divBdr>
        </w:div>
        <w:div w:id="2122337616">
          <w:marLeft w:val="480"/>
          <w:marRight w:val="0"/>
          <w:marTop w:val="0"/>
          <w:marBottom w:val="0"/>
          <w:divBdr>
            <w:top w:val="none" w:sz="0" w:space="0" w:color="auto"/>
            <w:left w:val="none" w:sz="0" w:space="0" w:color="auto"/>
            <w:bottom w:val="none" w:sz="0" w:space="0" w:color="auto"/>
            <w:right w:val="none" w:sz="0" w:space="0" w:color="auto"/>
          </w:divBdr>
        </w:div>
      </w:divsChild>
    </w:div>
    <w:div w:id="2026784158">
      <w:bodyDiv w:val="1"/>
      <w:marLeft w:val="0"/>
      <w:marRight w:val="0"/>
      <w:marTop w:val="0"/>
      <w:marBottom w:val="0"/>
      <w:divBdr>
        <w:top w:val="none" w:sz="0" w:space="0" w:color="auto"/>
        <w:left w:val="none" w:sz="0" w:space="0" w:color="auto"/>
        <w:bottom w:val="none" w:sz="0" w:space="0" w:color="auto"/>
        <w:right w:val="none" w:sz="0" w:space="0" w:color="auto"/>
      </w:divBdr>
      <w:divsChild>
        <w:div w:id="1275511">
          <w:marLeft w:val="480"/>
          <w:marRight w:val="0"/>
          <w:marTop w:val="0"/>
          <w:marBottom w:val="0"/>
          <w:divBdr>
            <w:top w:val="none" w:sz="0" w:space="0" w:color="auto"/>
            <w:left w:val="none" w:sz="0" w:space="0" w:color="auto"/>
            <w:bottom w:val="none" w:sz="0" w:space="0" w:color="auto"/>
            <w:right w:val="none" w:sz="0" w:space="0" w:color="auto"/>
          </w:divBdr>
        </w:div>
        <w:div w:id="46342219">
          <w:marLeft w:val="480"/>
          <w:marRight w:val="0"/>
          <w:marTop w:val="0"/>
          <w:marBottom w:val="0"/>
          <w:divBdr>
            <w:top w:val="none" w:sz="0" w:space="0" w:color="auto"/>
            <w:left w:val="none" w:sz="0" w:space="0" w:color="auto"/>
            <w:bottom w:val="none" w:sz="0" w:space="0" w:color="auto"/>
            <w:right w:val="none" w:sz="0" w:space="0" w:color="auto"/>
          </w:divBdr>
        </w:div>
        <w:div w:id="114494073">
          <w:marLeft w:val="480"/>
          <w:marRight w:val="0"/>
          <w:marTop w:val="0"/>
          <w:marBottom w:val="0"/>
          <w:divBdr>
            <w:top w:val="none" w:sz="0" w:space="0" w:color="auto"/>
            <w:left w:val="none" w:sz="0" w:space="0" w:color="auto"/>
            <w:bottom w:val="none" w:sz="0" w:space="0" w:color="auto"/>
            <w:right w:val="none" w:sz="0" w:space="0" w:color="auto"/>
          </w:divBdr>
        </w:div>
        <w:div w:id="131027338">
          <w:marLeft w:val="480"/>
          <w:marRight w:val="0"/>
          <w:marTop w:val="0"/>
          <w:marBottom w:val="0"/>
          <w:divBdr>
            <w:top w:val="none" w:sz="0" w:space="0" w:color="auto"/>
            <w:left w:val="none" w:sz="0" w:space="0" w:color="auto"/>
            <w:bottom w:val="none" w:sz="0" w:space="0" w:color="auto"/>
            <w:right w:val="none" w:sz="0" w:space="0" w:color="auto"/>
          </w:divBdr>
        </w:div>
        <w:div w:id="159539853">
          <w:marLeft w:val="480"/>
          <w:marRight w:val="0"/>
          <w:marTop w:val="0"/>
          <w:marBottom w:val="0"/>
          <w:divBdr>
            <w:top w:val="none" w:sz="0" w:space="0" w:color="auto"/>
            <w:left w:val="none" w:sz="0" w:space="0" w:color="auto"/>
            <w:bottom w:val="none" w:sz="0" w:space="0" w:color="auto"/>
            <w:right w:val="none" w:sz="0" w:space="0" w:color="auto"/>
          </w:divBdr>
        </w:div>
        <w:div w:id="174348442">
          <w:marLeft w:val="480"/>
          <w:marRight w:val="0"/>
          <w:marTop w:val="0"/>
          <w:marBottom w:val="0"/>
          <w:divBdr>
            <w:top w:val="none" w:sz="0" w:space="0" w:color="auto"/>
            <w:left w:val="none" w:sz="0" w:space="0" w:color="auto"/>
            <w:bottom w:val="none" w:sz="0" w:space="0" w:color="auto"/>
            <w:right w:val="none" w:sz="0" w:space="0" w:color="auto"/>
          </w:divBdr>
        </w:div>
        <w:div w:id="191305607">
          <w:marLeft w:val="480"/>
          <w:marRight w:val="0"/>
          <w:marTop w:val="0"/>
          <w:marBottom w:val="0"/>
          <w:divBdr>
            <w:top w:val="none" w:sz="0" w:space="0" w:color="auto"/>
            <w:left w:val="none" w:sz="0" w:space="0" w:color="auto"/>
            <w:bottom w:val="none" w:sz="0" w:space="0" w:color="auto"/>
            <w:right w:val="none" w:sz="0" w:space="0" w:color="auto"/>
          </w:divBdr>
        </w:div>
        <w:div w:id="229274977">
          <w:marLeft w:val="480"/>
          <w:marRight w:val="0"/>
          <w:marTop w:val="0"/>
          <w:marBottom w:val="0"/>
          <w:divBdr>
            <w:top w:val="none" w:sz="0" w:space="0" w:color="auto"/>
            <w:left w:val="none" w:sz="0" w:space="0" w:color="auto"/>
            <w:bottom w:val="none" w:sz="0" w:space="0" w:color="auto"/>
            <w:right w:val="none" w:sz="0" w:space="0" w:color="auto"/>
          </w:divBdr>
        </w:div>
        <w:div w:id="270405268">
          <w:marLeft w:val="480"/>
          <w:marRight w:val="0"/>
          <w:marTop w:val="0"/>
          <w:marBottom w:val="0"/>
          <w:divBdr>
            <w:top w:val="none" w:sz="0" w:space="0" w:color="auto"/>
            <w:left w:val="none" w:sz="0" w:space="0" w:color="auto"/>
            <w:bottom w:val="none" w:sz="0" w:space="0" w:color="auto"/>
            <w:right w:val="none" w:sz="0" w:space="0" w:color="auto"/>
          </w:divBdr>
        </w:div>
        <w:div w:id="300887481">
          <w:marLeft w:val="480"/>
          <w:marRight w:val="0"/>
          <w:marTop w:val="0"/>
          <w:marBottom w:val="0"/>
          <w:divBdr>
            <w:top w:val="none" w:sz="0" w:space="0" w:color="auto"/>
            <w:left w:val="none" w:sz="0" w:space="0" w:color="auto"/>
            <w:bottom w:val="none" w:sz="0" w:space="0" w:color="auto"/>
            <w:right w:val="none" w:sz="0" w:space="0" w:color="auto"/>
          </w:divBdr>
        </w:div>
        <w:div w:id="475878838">
          <w:marLeft w:val="480"/>
          <w:marRight w:val="0"/>
          <w:marTop w:val="0"/>
          <w:marBottom w:val="0"/>
          <w:divBdr>
            <w:top w:val="none" w:sz="0" w:space="0" w:color="auto"/>
            <w:left w:val="none" w:sz="0" w:space="0" w:color="auto"/>
            <w:bottom w:val="none" w:sz="0" w:space="0" w:color="auto"/>
            <w:right w:val="none" w:sz="0" w:space="0" w:color="auto"/>
          </w:divBdr>
        </w:div>
        <w:div w:id="500312818">
          <w:marLeft w:val="480"/>
          <w:marRight w:val="0"/>
          <w:marTop w:val="0"/>
          <w:marBottom w:val="0"/>
          <w:divBdr>
            <w:top w:val="none" w:sz="0" w:space="0" w:color="auto"/>
            <w:left w:val="none" w:sz="0" w:space="0" w:color="auto"/>
            <w:bottom w:val="none" w:sz="0" w:space="0" w:color="auto"/>
            <w:right w:val="none" w:sz="0" w:space="0" w:color="auto"/>
          </w:divBdr>
        </w:div>
        <w:div w:id="554120534">
          <w:marLeft w:val="480"/>
          <w:marRight w:val="0"/>
          <w:marTop w:val="0"/>
          <w:marBottom w:val="0"/>
          <w:divBdr>
            <w:top w:val="none" w:sz="0" w:space="0" w:color="auto"/>
            <w:left w:val="none" w:sz="0" w:space="0" w:color="auto"/>
            <w:bottom w:val="none" w:sz="0" w:space="0" w:color="auto"/>
            <w:right w:val="none" w:sz="0" w:space="0" w:color="auto"/>
          </w:divBdr>
        </w:div>
        <w:div w:id="569313318">
          <w:marLeft w:val="480"/>
          <w:marRight w:val="0"/>
          <w:marTop w:val="0"/>
          <w:marBottom w:val="0"/>
          <w:divBdr>
            <w:top w:val="none" w:sz="0" w:space="0" w:color="auto"/>
            <w:left w:val="none" w:sz="0" w:space="0" w:color="auto"/>
            <w:bottom w:val="none" w:sz="0" w:space="0" w:color="auto"/>
            <w:right w:val="none" w:sz="0" w:space="0" w:color="auto"/>
          </w:divBdr>
        </w:div>
        <w:div w:id="613095779">
          <w:marLeft w:val="480"/>
          <w:marRight w:val="0"/>
          <w:marTop w:val="0"/>
          <w:marBottom w:val="0"/>
          <w:divBdr>
            <w:top w:val="none" w:sz="0" w:space="0" w:color="auto"/>
            <w:left w:val="none" w:sz="0" w:space="0" w:color="auto"/>
            <w:bottom w:val="none" w:sz="0" w:space="0" w:color="auto"/>
            <w:right w:val="none" w:sz="0" w:space="0" w:color="auto"/>
          </w:divBdr>
        </w:div>
        <w:div w:id="614870408">
          <w:marLeft w:val="480"/>
          <w:marRight w:val="0"/>
          <w:marTop w:val="0"/>
          <w:marBottom w:val="0"/>
          <w:divBdr>
            <w:top w:val="none" w:sz="0" w:space="0" w:color="auto"/>
            <w:left w:val="none" w:sz="0" w:space="0" w:color="auto"/>
            <w:bottom w:val="none" w:sz="0" w:space="0" w:color="auto"/>
            <w:right w:val="none" w:sz="0" w:space="0" w:color="auto"/>
          </w:divBdr>
        </w:div>
        <w:div w:id="622351522">
          <w:marLeft w:val="480"/>
          <w:marRight w:val="0"/>
          <w:marTop w:val="0"/>
          <w:marBottom w:val="0"/>
          <w:divBdr>
            <w:top w:val="none" w:sz="0" w:space="0" w:color="auto"/>
            <w:left w:val="none" w:sz="0" w:space="0" w:color="auto"/>
            <w:bottom w:val="none" w:sz="0" w:space="0" w:color="auto"/>
            <w:right w:val="none" w:sz="0" w:space="0" w:color="auto"/>
          </w:divBdr>
        </w:div>
        <w:div w:id="659769864">
          <w:marLeft w:val="480"/>
          <w:marRight w:val="0"/>
          <w:marTop w:val="0"/>
          <w:marBottom w:val="0"/>
          <w:divBdr>
            <w:top w:val="none" w:sz="0" w:space="0" w:color="auto"/>
            <w:left w:val="none" w:sz="0" w:space="0" w:color="auto"/>
            <w:bottom w:val="none" w:sz="0" w:space="0" w:color="auto"/>
            <w:right w:val="none" w:sz="0" w:space="0" w:color="auto"/>
          </w:divBdr>
        </w:div>
        <w:div w:id="667054925">
          <w:marLeft w:val="480"/>
          <w:marRight w:val="0"/>
          <w:marTop w:val="0"/>
          <w:marBottom w:val="0"/>
          <w:divBdr>
            <w:top w:val="none" w:sz="0" w:space="0" w:color="auto"/>
            <w:left w:val="none" w:sz="0" w:space="0" w:color="auto"/>
            <w:bottom w:val="none" w:sz="0" w:space="0" w:color="auto"/>
            <w:right w:val="none" w:sz="0" w:space="0" w:color="auto"/>
          </w:divBdr>
        </w:div>
        <w:div w:id="671683786">
          <w:marLeft w:val="480"/>
          <w:marRight w:val="0"/>
          <w:marTop w:val="0"/>
          <w:marBottom w:val="0"/>
          <w:divBdr>
            <w:top w:val="none" w:sz="0" w:space="0" w:color="auto"/>
            <w:left w:val="none" w:sz="0" w:space="0" w:color="auto"/>
            <w:bottom w:val="none" w:sz="0" w:space="0" w:color="auto"/>
            <w:right w:val="none" w:sz="0" w:space="0" w:color="auto"/>
          </w:divBdr>
        </w:div>
        <w:div w:id="695889800">
          <w:marLeft w:val="480"/>
          <w:marRight w:val="0"/>
          <w:marTop w:val="0"/>
          <w:marBottom w:val="0"/>
          <w:divBdr>
            <w:top w:val="none" w:sz="0" w:space="0" w:color="auto"/>
            <w:left w:val="none" w:sz="0" w:space="0" w:color="auto"/>
            <w:bottom w:val="none" w:sz="0" w:space="0" w:color="auto"/>
            <w:right w:val="none" w:sz="0" w:space="0" w:color="auto"/>
          </w:divBdr>
        </w:div>
        <w:div w:id="698162638">
          <w:marLeft w:val="480"/>
          <w:marRight w:val="0"/>
          <w:marTop w:val="0"/>
          <w:marBottom w:val="0"/>
          <w:divBdr>
            <w:top w:val="none" w:sz="0" w:space="0" w:color="auto"/>
            <w:left w:val="none" w:sz="0" w:space="0" w:color="auto"/>
            <w:bottom w:val="none" w:sz="0" w:space="0" w:color="auto"/>
            <w:right w:val="none" w:sz="0" w:space="0" w:color="auto"/>
          </w:divBdr>
        </w:div>
        <w:div w:id="699933909">
          <w:marLeft w:val="480"/>
          <w:marRight w:val="0"/>
          <w:marTop w:val="0"/>
          <w:marBottom w:val="0"/>
          <w:divBdr>
            <w:top w:val="none" w:sz="0" w:space="0" w:color="auto"/>
            <w:left w:val="none" w:sz="0" w:space="0" w:color="auto"/>
            <w:bottom w:val="none" w:sz="0" w:space="0" w:color="auto"/>
            <w:right w:val="none" w:sz="0" w:space="0" w:color="auto"/>
          </w:divBdr>
        </w:div>
        <w:div w:id="739866608">
          <w:marLeft w:val="480"/>
          <w:marRight w:val="0"/>
          <w:marTop w:val="0"/>
          <w:marBottom w:val="0"/>
          <w:divBdr>
            <w:top w:val="none" w:sz="0" w:space="0" w:color="auto"/>
            <w:left w:val="none" w:sz="0" w:space="0" w:color="auto"/>
            <w:bottom w:val="none" w:sz="0" w:space="0" w:color="auto"/>
            <w:right w:val="none" w:sz="0" w:space="0" w:color="auto"/>
          </w:divBdr>
        </w:div>
        <w:div w:id="764882478">
          <w:marLeft w:val="480"/>
          <w:marRight w:val="0"/>
          <w:marTop w:val="0"/>
          <w:marBottom w:val="0"/>
          <w:divBdr>
            <w:top w:val="none" w:sz="0" w:space="0" w:color="auto"/>
            <w:left w:val="none" w:sz="0" w:space="0" w:color="auto"/>
            <w:bottom w:val="none" w:sz="0" w:space="0" w:color="auto"/>
            <w:right w:val="none" w:sz="0" w:space="0" w:color="auto"/>
          </w:divBdr>
        </w:div>
        <w:div w:id="772556069">
          <w:marLeft w:val="480"/>
          <w:marRight w:val="0"/>
          <w:marTop w:val="0"/>
          <w:marBottom w:val="0"/>
          <w:divBdr>
            <w:top w:val="none" w:sz="0" w:space="0" w:color="auto"/>
            <w:left w:val="none" w:sz="0" w:space="0" w:color="auto"/>
            <w:bottom w:val="none" w:sz="0" w:space="0" w:color="auto"/>
            <w:right w:val="none" w:sz="0" w:space="0" w:color="auto"/>
          </w:divBdr>
        </w:div>
        <w:div w:id="778377403">
          <w:marLeft w:val="480"/>
          <w:marRight w:val="0"/>
          <w:marTop w:val="0"/>
          <w:marBottom w:val="0"/>
          <w:divBdr>
            <w:top w:val="none" w:sz="0" w:space="0" w:color="auto"/>
            <w:left w:val="none" w:sz="0" w:space="0" w:color="auto"/>
            <w:bottom w:val="none" w:sz="0" w:space="0" w:color="auto"/>
            <w:right w:val="none" w:sz="0" w:space="0" w:color="auto"/>
          </w:divBdr>
        </w:div>
        <w:div w:id="798765368">
          <w:marLeft w:val="480"/>
          <w:marRight w:val="0"/>
          <w:marTop w:val="0"/>
          <w:marBottom w:val="0"/>
          <w:divBdr>
            <w:top w:val="none" w:sz="0" w:space="0" w:color="auto"/>
            <w:left w:val="none" w:sz="0" w:space="0" w:color="auto"/>
            <w:bottom w:val="none" w:sz="0" w:space="0" w:color="auto"/>
            <w:right w:val="none" w:sz="0" w:space="0" w:color="auto"/>
          </w:divBdr>
        </w:div>
        <w:div w:id="854079007">
          <w:marLeft w:val="480"/>
          <w:marRight w:val="0"/>
          <w:marTop w:val="0"/>
          <w:marBottom w:val="0"/>
          <w:divBdr>
            <w:top w:val="none" w:sz="0" w:space="0" w:color="auto"/>
            <w:left w:val="none" w:sz="0" w:space="0" w:color="auto"/>
            <w:bottom w:val="none" w:sz="0" w:space="0" w:color="auto"/>
            <w:right w:val="none" w:sz="0" w:space="0" w:color="auto"/>
          </w:divBdr>
        </w:div>
        <w:div w:id="866603573">
          <w:marLeft w:val="480"/>
          <w:marRight w:val="0"/>
          <w:marTop w:val="0"/>
          <w:marBottom w:val="0"/>
          <w:divBdr>
            <w:top w:val="none" w:sz="0" w:space="0" w:color="auto"/>
            <w:left w:val="none" w:sz="0" w:space="0" w:color="auto"/>
            <w:bottom w:val="none" w:sz="0" w:space="0" w:color="auto"/>
            <w:right w:val="none" w:sz="0" w:space="0" w:color="auto"/>
          </w:divBdr>
        </w:div>
        <w:div w:id="868296958">
          <w:marLeft w:val="480"/>
          <w:marRight w:val="0"/>
          <w:marTop w:val="0"/>
          <w:marBottom w:val="0"/>
          <w:divBdr>
            <w:top w:val="none" w:sz="0" w:space="0" w:color="auto"/>
            <w:left w:val="none" w:sz="0" w:space="0" w:color="auto"/>
            <w:bottom w:val="none" w:sz="0" w:space="0" w:color="auto"/>
            <w:right w:val="none" w:sz="0" w:space="0" w:color="auto"/>
          </w:divBdr>
        </w:div>
        <w:div w:id="871109684">
          <w:marLeft w:val="480"/>
          <w:marRight w:val="0"/>
          <w:marTop w:val="0"/>
          <w:marBottom w:val="0"/>
          <w:divBdr>
            <w:top w:val="none" w:sz="0" w:space="0" w:color="auto"/>
            <w:left w:val="none" w:sz="0" w:space="0" w:color="auto"/>
            <w:bottom w:val="none" w:sz="0" w:space="0" w:color="auto"/>
            <w:right w:val="none" w:sz="0" w:space="0" w:color="auto"/>
          </w:divBdr>
        </w:div>
        <w:div w:id="893353244">
          <w:marLeft w:val="480"/>
          <w:marRight w:val="0"/>
          <w:marTop w:val="0"/>
          <w:marBottom w:val="0"/>
          <w:divBdr>
            <w:top w:val="none" w:sz="0" w:space="0" w:color="auto"/>
            <w:left w:val="none" w:sz="0" w:space="0" w:color="auto"/>
            <w:bottom w:val="none" w:sz="0" w:space="0" w:color="auto"/>
            <w:right w:val="none" w:sz="0" w:space="0" w:color="auto"/>
          </w:divBdr>
        </w:div>
        <w:div w:id="932054366">
          <w:marLeft w:val="480"/>
          <w:marRight w:val="0"/>
          <w:marTop w:val="0"/>
          <w:marBottom w:val="0"/>
          <w:divBdr>
            <w:top w:val="none" w:sz="0" w:space="0" w:color="auto"/>
            <w:left w:val="none" w:sz="0" w:space="0" w:color="auto"/>
            <w:bottom w:val="none" w:sz="0" w:space="0" w:color="auto"/>
            <w:right w:val="none" w:sz="0" w:space="0" w:color="auto"/>
          </w:divBdr>
        </w:div>
        <w:div w:id="970941230">
          <w:marLeft w:val="480"/>
          <w:marRight w:val="0"/>
          <w:marTop w:val="0"/>
          <w:marBottom w:val="0"/>
          <w:divBdr>
            <w:top w:val="none" w:sz="0" w:space="0" w:color="auto"/>
            <w:left w:val="none" w:sz="0" w:space="0" w:color="auto"/>
            <w:bottom w:val="none" w:sz="0" w:space="0" w:color="auto"/>
            <w:right w:val="none" w:sz="0" w:space="0" w:color="auto"/>
          </w:divBdr>
        </w:div>
        <w:div w:id="986132632">
          <w:marLeft w:val="480"/>
          <w:marRight w:val="0"/>
          <w:marTop w:val="0"/>
          <w:marBottom w:val="0"/>
          <w:divBdr>
            <w:top w:val="none" w:sz="0" w:space="0" w:color="auto"/>
            <w:left w:val="none" w:sz="0" w:space="0" w:color="auto"/>
            <w:bottom w:val="none" w:sz="0" w:space="0" w:color="auto"/>
            <w:right w:val="none" w:sz="0" w:space="0" w:color="auto"/>
          </w:divBdr>
        </w:div>
        <w:div w:id="989021456">
          <w:marLeft w:val="480"/>
          <w:marRight w:val="0"/>
          <w:marTop w:val="0"/>
          <w:marBottom w:val="0"/>
          <w:divBdr>
            <w:top w:val="none" w:sz="0" w:space="0" w:color="auto"/>
            <w:left w:val="none" w:sz="0" w:space="0" w:color="auto"/>
            <w:bottom w:val="none" w:sz="0" w:space="0" w:color="auto"/>
            <w:right w:val="none" w:sz="0" w:space="0" w:color="auto"/>
          </w:divBdr>
        </w:div>
        <w:div w:id="1136139795">
          <w:marLeft w:val="480"/>
          <w:marRight w:val="0"/>
          <w:marTop w:val="0"/>
          <w:marBottom w:val="0"/>
          <w:divBdr>
            <w:top w:val="none" w:sz="0" w:space="0" w:color="auto"/>
            <w:left w:val="none" w:sz="0" w:space="0" w:color="auto"/>
            <w:bottom w:val="none" w:sz="0" w:space="0" w:color="auto"/>
            <w:right w:val="none" w:sz="0" w:space="0" w:color="auto"/>
          </w:divBdr>
        </w:div>
        <w:div w:id="1178302572">
          <w:marLeft w:val="480"/>
          <w:marRight w:val="0"/>
          <w:marTop w:val="0"/>
          <w:marBottom w:val="0"/>
          <w:divBdr>
            <w:top w:val="none" w:sz="0" w:space="0" w:color="auto"/>
            <w:left w:val="none" w:sz="0" w:space="0" w:color="auto"/>
            <w:bottom w:val="none" w:sz="0" w:space="0" w:color="auto"/>
            <w:right w:val="none" w:sz="0" w:space="0" w:color="auto"/>
          </w:divBdr>
        </w:div>
        <w:div w:id="1244219408">
          <w:marLeft w:val="480"/>
          <w:marRight w:val="0"/>
          <w:marTop w:val="0"/>
          <w:marBottom w:val="0"/>
          <w:divBdr>
            <w:top w:val="none" w:sz="0" w:space="0" w:color="auto"/>
            <w:left w:val="none" w:sz="0" w:space="0" w:color="auto"/>
            <w:bottom w:val="none" w:sz="0" w:space="0" w:color="auto"/>
            <w:right w:val="none" w:sz="0" w:space="0" w:color="auto"/>
          </w:divBdr>
        </w:div>
        <w:div w:id="1269387050">
          <w:marLeft w:val="480"/>
          <w:marRight w:val="0"/>
          <w:marTop w:val="0"/>
          <w:marBottom w:val="0"/>
          <w:divBdr>
            <w:top w:val="none" w:sz="0" w:space="0" w:color="auto"/>
            <w:left w:val="none" w:sz="0" w:space="0" w:color="auto"/>
            <w:bottom w:val="none" w:sz="0" w:space="0" w:color="auto"/>
            <w:right w:val="none" w:sz="0" w:space="0" w:color="auto"/>
          </w:divBdr>
        </w:div>
        <w:div w:id="1276249957">
          <w:marLeft w:val="480"/>
          <w:marRight w:val="0"/>
          <w:marTop w:val="0"/>
          <w:marBottom w:val="0"/>
          <w:divBdr>
            <w:top w:val="none" w:sz="0" w:space="0" w:color="auto"/>
            <w:left w:val="none" w:sz="0" w:space="0" w:color="auto"/>
            <w:bottom w:val="none" w:sz="0" w:space="0" w:color="auto"/>
            <w:right w:val="none" w:sz="0" w:space="0" w:color="auto"/>
          </w:divBdr>
        </w:div>
        <w:div w:id="1320766065">
          <w:marLeft w:val="480"/>
          <w:marRight w:val="0"/>
          <w:marTop w:val="0"/>
          <w:marBottom w:val="0"/>
          <w:divBdr>
            <w:top w:val="none" w:sz="0" w:space="0" w:color="auto"/>
            <w:left w:val="none" w:sz="0" w:space="0" w:color="auto"/>
            <w:bottom w:val="none" w:sz="0" w:space="0" w:color="auto"/>
            <w:right w:val="none" w:sz="0" w:space="0" w:color="auto"/>
          </w:divBdr>
        </w:div>
        <w:div w:id="1345132031">
          <w:marLeft w:val="480"/>
          <w:marRight w:val="0"/>
          <w:marTop w:val="0"/>
          <w:marBottom w:val="0"/>
          <w:divBdr>
            <w:top w:val="none" w:sz="0" w:space="0" w:color="auto"/>
            <w:left w:val="none" w:sz="0" w:space="0" w:color="auto"/>
            <w:bottom w:val="none" w:sz="0" w:space="0" w:color="auto"/>
            <w:right w:val="none" w:sz="0" w:space="0" w:color="auto"/>
          </w:divBdr>
        </w:div>
        <w:div w:id="1361541644">
          <w:marLeft w:val="480"/>
          <w:marRight w:val="0"/>
          <w:marTop w:val="0"/>
          <w:marBottom w:val="0"/>
          <w:divBdr>
            <w:top w:val="none" w:sz="0" w:space="0" w:color="auto"/>
            <w:left w:val="none" w:sz="0" w:space="0" w:color="auto"/>
            <w:bottom w:val="none" w:sz="0" w:space="0" w:color="auto"/>
            <w:right w:val="none" w:sz="0" w:space="0" w:color="auto"/>
          </w:divBdr>
        </w:div>
        <w:div w:id="1383483441">
          <w:marLeft w:val="480"/>
          <w:marRight w:val="0"/>
          <w:marTop w:val="0"/>
          <w:marBottom w:val="0"/>
          <w:divBdr>
            <w:top w:val="none" w:sz="0" w:space="0" w:color="auto"/>
            <w:left w:val="none" w:sz="0" w:space="0" w:color="auto"/>
            <w:bottom w:val="none" w:sz="0" w:space="0" w:color="auto"/>
            <w:right w:val="none" w:sz="0" w:space="0" w:color="auto"/>
          </w:divBdr>
        </w:div>
        <w:div w:id="1406953546">
          <w:marLeft w:val="480"/>
          <w:marRight w:val="0"/>
          <w:marTop w:val="0"/>
          <w:marBottom w:val="0"/>
          <w:divBdr>
            <w:top w:val="none" w:sz="0" w:space="0" w:color="auto"/>
            <w:left w:val="none" w:sz="0" w:space="0" w:color="auto"/>
            <w:bottom w:val="none" w:sz="0" w:space="0" w:color="auto"/>
            <w:right w:val="none" w:sz="0" w:space="0" w:color="auto"/>
          </w:divBdr>
        </w:div>
        <w:div w:id="1435902972">
          <w:marLeft w:val="480"/>
          <w:marRight w:val="0"/>
          <w:marTop w:val="0"/>
          <w:marBottom w:val="0"/>
          <w:divBdr>
            <w:top w:val="none" w:sz="0" w:space="0" w:color="auto"/>
            <w:left w:val="none" w:sz="0" w:space="0" w:color="auto"/>
            <w:bottom w:val="none" w:sz="0" w:space="0" w:color="auto"/>
            <w:right w:val="none" w:sz="0" w:space="0" w:color="auto"/>
          </w:divBdr>
        </w:div>
        <w:div w:id="1440837467">
          <w:marLeft w:val="480"/>
          <w:marRight w:val="0"/>
          <w:marTop w:val="0"/>
          <w:marBottom w:val="0"/>
          <w:divBdr>
            <w:top w:val="none" w:sz="0" w:space="0" w:color="auto"/>
            <w:left w:val="none" w:sz="0" w:space="0" w:color="auto"/>
            <w:bottom w:val="none" w:sz="0" w:space="0" w:color="auto"/>
            <w:right w:val="none" w:sz="0" w:space="0" w:color="auto"/>
          </w:divBdr>
        </w:div>
        <w:div w:id="1444499355">
          <w:marLeft w:val="480"/>
          <w:marRight w:val="0"/>
          <w:marTop w:val="0"/>
          <w:marBottom w:val="0"/>
          <w:divBdr>
            <w:top w:val="none" w:sz="0" w:space="0" w:color="auto"/>
            <w:left w:val="none" w:sz="0" w:space="0" w:color="auto"/>
            <w:bottom w:val="none" w:sz="0" w:space="0" w:color="auto"/>
            <w:right w:val="none" w:sz="0" w:space="0" w:color="auto"/>
          </w:divBdr>
        </w:div>
        <w:div w:id="1455368206">
          <w:marLeft w:val="480"/>
          <w:marRight w:val="0"/>
          <w:marTop w:val="0"/>
          <w:marBottom w:val="0"/>
          <w:divBdr>
            <w:top w:val="none" w:sz="0" w:space="0" w:color="auto"/>
            <w:left w:val="none" w:sz="0" w:space="0" w:color="auto"/>
            <w:bottom w:val="none" w:sz="0" w:space="0" w:color="auto"/>
            <w:right w:val="none" w:sz="0" w:space="0" w:color="auto"/>
          </w:divBdr>
        </w:div>
        <w:div w:id="1470633655">
          <w:marLeft w:val="480"/>
          <w:marRight w:val="0"/>
          <w:marTop w:val="0"/>
          <w:marBottom w:val="0"/>
          <w:divBdr>
            <w:top w:val="none" w:sz="0" w:space="0" w:color="auto"/>
            <w:left w:val="none" w:sz="0" w:space="0" w:color="auto"/>
            <w:bottom w:val="none" w:sz="0" w:space="0" w:color="auto"/>
            <w:right w:val="none" w:sz="0" w:space="0" w:color="auto"/>
          </w:divBdr>
        </w:div>
        <w:div w:id="1498351578">
          <w:marLeft w:val="480"/>
          <w:marRight w:val="0"/>
          <w:marTop w:val="0"/>
          <w:marBottom w:val="0"/>
          <w:divBdr>
            <w:top w:val="none" w:sz="0" w:space="0" w:color="auto"/>
            <w:left w:val="none" w:sz="0" w:space="0" w:color="auto"/>
            <w:bottom w:val="none" w:sz="0" w:space="0" w:color="auto"/>
            <w:right w:val="none" w:sz="0" w:space="0" w:color="auto"/>
          </w:divBdr>
        </w:div>
        <w:div w:id="1520242247">
          <w:marLeft w:val="480"/>
          <w:marRight w:val="0"/>
          <w:marTop w:val="0"/>
          <w:marBottom w:val="0"/>
          <w:divBdr>
            <w:top w:val="none" w:sz="0" w:space="0" w:color="auto"/>
            <w:left w:val="none" w:sz="0" w:space="0" w:color="auto"/>
            <w:bottom w:val="none" w:sz="0" w:space="0" w:color="auto"/>
            <w:right w:val="none" w:sz="0" w:space="0" w:color="auto"/>
          </w:divBdr>
        </w:div>
        <w:div w:id="1522476246">
          <w:marLeft w:val="480"/>
          <w:marRight w:val="0"/>
          <w:marTop w:val="0"/>
          <w:marBottom w:val="0"/>
          <w:divBdr>
            <w:top w:val="none" w:sz="0" w:space="0" w:color="auto"/>
            <w:left w:val="none" w:sz="0" w:space="0" w:color="auto"/>
            <w:bottom w:val="none" w:sz="0" w:space="0" w:color="auto"/>
            <w:right w:val="none" w:sz="0" w:space="0" w:color="auto"/>
          </w:divBdr>
        </w:div>
        <w:div w:id="1573735259">
          <w:marLeft w:val="480"/>
          <w:marRight w:val="0"/>
          <w:marTop w:val="0"/>
          <w:marBottom w:val="0"/>
          <w:divBdr>
            <w:top w:val="none" w:sz="0" w:space="0" w:color="auto"/>
            <w:left w:val="none" w:sz="0" w:space="0" w:color="auto"/>
            <w:bottom w:val="none" w:sz="0" w:space="0" w:color="auto"/>
            <w:right w:val="none" w:sz="0" w:space="0" w:color="auto"/>
          </w:divBdr>
        </w:div>
        <w:div w:id="1586381028">
          <w:marLeft w:val="480"/>
          <w:marRight w:val="0"/>
          <w:marTop w:val="0"/>
          <w:marBottom w:val="0"/>
          <w:divBdr>
            <w:top w:val="none" w:sz="0" w:space="0" w:color="auto"/>
            <w:left w:val="none" w:sz="0" w:space="0" w:color="auto"/>
            <w:bottom w:val="none" w:sz="0" w:space="0" w:color="auto"/>
            <w:right w:val="none" w:sz="0" w:space="0" w:color="auto"/>
          </w:divBdr>
        </w:div>
        <w:div w:id="1595164494">
          <w:marLeft w:val="480"/>
          <w:marRight w:val="0"/>
          <w:marTop w:val="0"/>
          <w:marBottom w:val="0"/>
          <w:divBdr>
            <w:top w:val="none" w:sz="0" w:space="0" w:color="auto"/>
            <w:left w:val="none" w:sz="0" w:space="0" w:color="auto"/>
            <w:bottom w:val="none" w:sz="0" w:space="0" w:color="auto"/>
            <w:right w:val="none" w:sz="0" w:space="0" w:color="auto"/>
          </w:divBdr>
        </w:div>
        <w:div w:id="1620337720">
          <w:marLeft w:val="480"/>
          <w:marRight w:val="0"/>
          <w:marTop w:val="0"/>
          <w:marBottom w:val="0"/>
          <w:divBdr>
            <w:top w:val="none" w:sz="0" w:space="0" w:color="auto"/>
            <w:left w:val="none" w:sz="0" w:space="0" w:color="auto"/>
            <w:bottom w:val="none" w:sz="0" w:space="0" w:color="auto"/>
            <w:right w:val="none" w:sz="0" w:space="0" w:color="auto"/>
          </w:divBdr>
        </w:div>
        <w:div w:id="1635063124">
          <w:marLeft w:val="480"/>
          <w:marRight w:val="0"/>
          <w:marTop w:val="0"/>
          <w:marBottom w:val="0"/>
          <w:divBdr>
            <w:top w:val="none" w:sz="0" w:space="0" w:color="auto"/>
            <w:left w:val="none" w:sz="0" w:space="0" w:color="auto"/>
            <w:bottom w:val="none" w:sz="0" w:space="0" w:color="auto"/>
            <w:right w:val="none" w:sz="0" w:space="0" w:color="auto"/>
          </w:divBdr>
        </w:div>
        <w:div w:id="1660767490">
          <w:marLeft w:val="480"/>
          <w:marRight w:val="0"/>
          <w:marTop w:val="0"/>
          <w:marBottom w:val="0"/>
          <w:divBdr>
            <w:top w:val="none" w:sz="0" w:space="0" w:color="auto"/>
            <w:left w:val="none" w:sz="0" w:space="0" w:color="auto"/>
            <w:bottom w:val="none" w:sz="0" w:space="0" w:color="auto"/>
            <w:right w:val="none" w:sz="0" w:space="0" w:color="auto"/>
          </w:divBdr>
        </w:div>
        <w:div w:id="1728451955">
          <w:marLeft w:val="480"/>
          <w:marRight w:val="0"/>
          <w:marTop w:val="0"/>
          <w:marBottom w:val="0"/>
          <w:divBdr>
            <w:top w:val="none" w:sz="0" w:space="0" w:color="auto"/>
            <w:left w:val="none" w:sz="0" w:space="0" w:color="auto"/>
            <w:bottom w:val="none" w:sz="0" w:space="0" w:color="auto"/>
            <w:right w:val="none" w:sz="0" w:space="0" w:color="auto"/>
          </w:divBdr>
        </w:div>
        <w:div w:id="1739396332">
          <w:marLeft w:val="480"/>
          <w:marRight w:val="0"/>
          <w:marTop w:val="0"/>
          <w:marBottom w:val="0"/>
          <w:divBdr>
            <w:top w:val="none" w:sz="0" w:space="0" w:color="auto"/>
            <w:left w:val="none" w:sz="0" w:space="0" w:color="auto"/>
            <w:bottom w:val="none" w:sz="0" w:space="0" w:color="auto"/>
            <w:right w:val="none" w:sz="0" w:space="0" w:color="auto"/>
          </w:divBdr>
        </w:div>
        <w:div w:id="1795097887">
          <w:marLeft w:val="480"/>
          <w:marRight w:val="0"/>
          <w:marTop w:val="0"/>
          <w:marBottom w:val="0"/>
          <w:divBdr>
            <w:top w:val="none" w:sz="0" w:space="0" w:color="auto"/>
            <w:left w:val="none" w:sz="0" w:space="0" w:color="auto"/>
            <w:bottom w:val="none" w:sz="0" w:space="0" w:color="auto"/>
            <w:right w:val="none" w:sz="0" w:space="0" w:color="auto"/>
          </w:divBdr>
        </w:div>
        <w:div w:id="1801654214">
          <w:marLeft w:val="480"/>
          <w:marRight w:val="0"/>
          <w:marTop w:val="0"/>
          <w:marBottom w:val="0"/>
          <w:divBdr>
            <w:top w:val="none" w:sz="0" w:space="0" w:color="auto"/>
            <w:left w:val="none" w:sz="0" w:space="0" w:color="auto"/>
            <w:bottom w:val="none" w:sz="0" w:space="0" w:color="auto"/>
            <w:right w:val="none" w:sz="0" w:space="0" w:color="auto"/>
          </w:divBdr>
        </w:div>
        <w:div w:id="1859541392">
          <w:marLeft w:val="480"/>
          <w:marRight w:val="0"/>
          <w:marTop w:val="0"/>
          <w:marBottom w:val="0"/>
          <w:divBdr>
            <w:top w:val="none" w:sz="0" w:space="0" w:color="auto"/>
            <w:left w:val="none" w:sz="0" w:space="0" w:color="auto"/>
            <w:bottom w:val="none" w:sz="0" w:space="0" w:color="auto"/>
            <w:right w:val="none" w:sz="0" w:space="0" w:color="auto"/>
          </w:divBdr>
        </w:div>
        <w:div w:id="1902866058">
          <w:marLeft w:val="480"/>
          <w:marRight w:val="0"/>
          <w:marTop w:val="0"/>
          <w:marBottom w:val="0"/>
          <w:divBdr>
            <w:top w:val="none" w:sz="0" w:space="0" w:color="auto"/>
            <w:left w:val="none" w:sz="0" w:space="0" w:color="auto"/>
            <w:bottom w:val="none" w:sz="0" w:space="0" w:color="auto"/>
            <w:right w:val="none" w:sz="0" w:space="0" w:color="auto"/>
          </w:divBdr>
        </w:div>
        <w:div w:id="1938100950">
          <w:marLeft w:val="480"/>
          <w:marRight w:val="0"/>
          <w:marTop w:val="0"/>
          <w:marBottom w:val="0"/>
          <w:divBdr>
            <w:top w:val="none" w:sz="0" w:space="0" w:color="auto"/>
            <w:left w:val="none" w:sz="0" w:space="0" w:color="auto"/>
            <w:bottom w:val="none" w:sz="0" w:space="0" w:color="auto"/>
            <w:right w:val="none" w:sz="0" w:space="0" w:color="auto"/>
          </w:divBdr>
        </w:div>
        <w:div w:id="1940789975">
          <w:marLeft w:val="480"/>
          <w:marRight w:val="0"/>
          <w:marTop w:val="0"/>
          <w:marBottom w:val="0"/>
          <w:divBdr>
            <w:top w:val="none" w:sz="0" w:space="0" w:color="auto"/>
            <w:left w:val="none" w:sz="0" w:space="0" w:color="auto"/>
            <w:bottom w:val="none" w:sz="0" w:space="0" w:color="auto"/>
            <w:right w:val="none" w:sz="0" w:space="0" w:color="auto"/>
          </w:divBdr>
        </w:div>
        <w:div w:id="1948541665">
          <w:marLeft w:val="480"/>
          <w:marRight w:val="0"/>
          <w:marTop w:val="0"/>
          <w:marBottom w:val="0"/>
          <w:divBdr>
            <w:top w:val="none" w:sz="0" w:space="0" w:color="auto"/>
            <w:left w:val="none" w:sz="0" w:space="0" w:color="auto"/>
            <w:bottom w:val="none" w:sz="0" w:space="0" w:color="auto"/>
            <w:right w:val="none" w:sz="0" w:space="0" w:color="auto"/>
          </w:divBdr>
        </w:div>
        <w:div w:id="1995449358">
          <w:marLeft w:val="480"/>
          <w:marRight w:val="0"/>
          <w:marTop w:val="0"/>
          <w:marBottom w:val="0"/>
          <w:divBdr>
            <w:top w:val="none" w:sz="0" w:space="0" w:color="auto"/>
            <w:left w:val="none" w:sz="0" w:space="0" w:color="auto"/>
            <w:bottom w:val="none" w:sz="0" w:space="0" w:color="auto"/>
            <w:right w:val="none" w:sz="0" w:space="0" w:color="auto"/>
          </w:divBdr>
        </w:div>
        <w:div w:id="2083406337">
          <w:marLeft w:val="480"/>
          <w:marRight w:val="0"/>
          <w:marTop w:val="0"/>
          <w:marBottom w:val="0"/>
          <w:divBdr>
            <w:top w:val="none" w:sz="0" w:space="0" w:color="auto"/>
            <w:left w:val="none" w:sz="0" w:space="0" w:color="auto"/>
            <w:bottom w:val="none" w:sz="0" w:space="0" w:color="auto"/>
            <w:right w:val="none" w:sz="0" w:space="0" w:color="auto"/>
          </w:divBdr>
        </w:div>
        <w:div w:id="2096126060">
          <w:marLeft w:val="480"/>
          <w:marRight w:val="0"/>
          <w:marTop w:val="0"/>
          <w:marBottom w:val="0"/>
          <w:divBdr>
            <w:top w:val="none" w:sz="0" w:space="0" w:color="auto"/>
            <w:left w:val="none" w:sz="0" w:space="0" w:color="auto"/>
            <w:bottom w:val="none" w:sz="0" w:space="0" w:color="auto"/>
            <w:right w:val="none" w:sz="0" w:space="0" w:color="auto"/>
          </w:divBdr>
        </w:div>
        <w:div w:id="2111004594">
          <w:marLeft w:val="480"/>
          <w:marRight w:val="0"/>
          <w:marTop w:val="0"/>
          <w:marBottom w:val="0"/>
          <w:divBdr>
            <w:top w:val="none" w:sz="0" w:space="0" w:color="auto"/>
            <w:left w:val="none" w:sz="0" w:space="0" w:color="auto"/>
            <w:bottom w:val="none" w:sz="0" w:space="0" w:color="auto"/>
            <w:right w:val="none" w:sz="0" w:space="0" w:color="auto"/>
          </w:divBdr>
        </w:div>
      </w:divsChild>
    </w:div>
    <w:div w:id="2048138587">
      <w:bodyDiv w:val="1"/>
      <w:marLeft w:val="0"/>
      <w:marRight w:val="0"/>
      <w:marTop w:val="0"/>
      <w:marBottom w:val="0"/>
      <w:divBdr>
        <w:top w:val="none" w:sz="0" w:space="0" w:color="auto"/>
        <w:left w:val="none" w:sz="0" w:space="0" w:color="auto"/>
        <w:bottom w:val="none" w:sz="0" w:space="0" w:color="auto"/>
        <w:right w:val="none" w:sz="0" w:space="0" w:color="auto"/>
      </w:divBdr>
      <w:divsChild>
        <w:div w:id="5209970">
          <w:marLeft w:val="480"/>
          <w:marRight w:val="0"/>
          <w:marTop w:val="0"/>
          <w:marBottom w:val="0"/>
          <w:divBdr>
            <w:top w:val="none" w:sz="0" w:space="0" w:color="auto"/>
            <w:left w:val="none" w:sz="0" w:space="0" w:color="auto"/>
            <w:bottom w:val="none" w:sz="0" w:space="0" w:color="auto"/>
            <w:right w:val="none" w:sz="0" w:space="0" w:color="auto"/>
          </w:divBdr>
        </w:div>
        <w:div w:id="60566986">
          <w:marLeft w:val="480"/>
          <w:marRight w:val="0"/>
          <w:marTop w:val="0"/>
          <w:marBottom w:val="0"/>
          <w:divBdr>
            <w:top w:val="none" w:sz="0" w:space="0" w:color="auto"/>
            <w:left w:val="none" w:sz="0" w:space="0" w:color="auto"/>
            <w:bottom w:val="none" w:sz="0" w:space="0" w:color="auto"/>
            <w:right w:val="none" w:sz="0" w:space="0" w:color="auto"/>
          </w:divBdr>
        </w:div>
        <w:div w:id="75707673">
          <w:marLeft w:val="480"/>
          <w:marRight w:val="0"/>
          <w:marTop w:val="0"/>
          <w:marBottom w:val="0"/>
          <w:divBdr>
            <w:top w:val="none" w:sz="0" w:space="0" w:color="auto"/>
            <w:left w:val="none" w:sz="0" w:space="0" w:color="auto"/>
            <w:bottom w:val="none" w:sz="0" w:space="0" w:color="auto"/>
            <w:right w:val="none" w:sz="0" w:space="0" w:color="auto"/>
          </w:divBdr>
        </w:div>
        <w:div w:id="88015837">
          <w:marLeft w:val="480"/>
          <w:marRight w:val="0"/>
          <w:marTop w:val="0"/>
          <w:marBottom w:val="0"/>
          <w:divBdr>
            <w:top w:val="none" w:sz="0" w:space="0" w:color="auto"/>
            <w:left w:val="none" w:sz="0" w:space="0" w:color="auto"/>
            <w:bottom w:val="none" w:sz="0" w:space="0" w:color="auto"/>
            <w:right w:val="none" w:sz="0" w:space="0" w:color="auto"/>
          </w:divBdr>
        </w:div>
        <w:div w:id="96028182">
          <w:marLeft w:val="480"/>
          <w:marRight w:val="0"/>
          <w:marTop w:val="0"/>
          <w:marBottom w:val="0"/>
          <w:divBdr>
            <w:top w:val="none" w:sz="0" w:space="0" w:color="auto"/>
            <w:left w:val="none" w:sz="0" w:space="0" w:color="auto"/>
            <w:bottom w:val="none" w:sz="0" w:space="0" w:color="auto"/>
            <w:right w:val="none" w:sz="0" w:space="0" w:color="auto"/>
          </w:divBdr>
        </w:div>
        <w:div w:id="162015829">
          <w:marLeft w:val="480"/>
          <w:marRight w:val="0"/>
          <w:marTop w:val="0"/>
          <w:marBottom w:val="0"/>
          <w:divBdr>
            <w:top w:val="none" w:sz="0" w:space="0" w:color="auto"/>
            <w:left w:val="none" w:sz="0" w:space="0" w:color="auto"/>
            <w:bottom w:val="none" w:sz="0" w:space="0" w:color="auto"/>
            <w:right w:val="none" w:sz="0" w:space="0" w:color="auto"/>
          </w:divBdr>
        </w:div>
        <w:div w:id="235602174">
          <w:marLeft w:val="480"/>
          <w:marRight w:val="0"/>
          <w:marTop w:val="0"/>
          <w:marBottom w:val="0"/>
          <w:divBdr>
            <w:top w:val="none" w:sz="0" w:space="0" w:color="auto"/>
            <w:left w:val="none" w:sz="0" w:space="0" w:color="auto"/>
            <w:bottom w:val="none" w:sz="0" w:space="0" w:color="auto"/>
            <w:right w:val="none" w:sz="0" w:space="0" w:color="auto"/>
          </w:divBdr>
        </w:div>
        <w:div w:id="259946808">
          <w:marLeft w:val="480"/>
          <w:marRight w:val="0"/>
          <w:marTop w:val="0"/>
          <w:marBottom w:val="0"/>
          <w:divBdr>
            <w:top w:val="none" w:sz="0" w:space="0" w:color="auto"/>
            <w:left w:val="none" w:sz="0" w:space="0" w:color="auto"/>
            <w:bottom w:val="none" w:sz="0" w:space="0" w:color="auto"/>
            <w:right w:val="none" w:sz="0" w:space="0" w:color="auto"/>
          </w:divBdr>
        </w:div>
        <w:div w:id="287703159">
          <w:marLeft w:val="480"/>
          <w:marRight w:val="0"/>
          <w:marTop w:val="0"/>
          <w:marBottom w:val="0"/>
          <w:divBdr>
            <w:top w:val="none" w:sz="0" w:space="0" w:color="auto"/>
            <w:left w:val="none" w:sz="0" w:space="0" w:color="auto"/>
            <w:bottom w:val="none" w:sz="0" w:space="0" w:color="auto"/>
            <w:right w:val="none" w:sz="0" w:space="0" w:color="auto"/>
          </w:divBdr>
        </w:div>
        <w:div w:id="309406626">
          <w:marLeft w:val="480"/>
          <w:marRight w:val="0"/>
          <w:marTop w:val="0"/>
          <w:marBottom w:val="0"/>
          <w:divBdr>
            <w:top w:val="none" w:sz="0" w:space="0" w:color="auto"/>
            <w:left w:val="none" w:sz="0" w:space="0" w:color="auto"/>
            <w:bottom w:val="none" w:sz="0" w:space="0" w:color="auto"/>
            <w:right w:val="none" w:sz="0" w:space="0" w:color="auto"/>
          </w:divBdr>
        </w:div>
        <w:div w:id="327291701">
          <w:marLeft w:val="480"/>
          <w:marRight w:val="0"/>
          <w:marTop w:val="0"/>
          <w:marBottom w:val="0"/>
          <w:divBdr>
            <w:top w:val="none" w:sz="0" w:space="0" w:color="auto"/>
            <w:left w:val="none" w:sz="0" w:space="0" w:color="auto"/>
            <w:bottom w:val="none" w:sz="0" w:space="0" w:color="auto"/>
            <w:right w:val="none" w:sz="0" w:space="0" w:color="auto"/>
          </w:divBdr>
        </w:div>
        <w:div w:id="372312456">
          <w:marLeft w:val="480"/>
          <w:marRight w:val="0"/>
          <w:marTop w:val="0"/>
          <w:marBottom w:val="0"/>
          <w:divBdr>
            <w:top w:val="none" w:sz="0" w:space="0" w:color="auto"/>
            <w:left w:val="none" w:sz="0" w:space="0" w:color="auto"/>
            <w:bottom w:val="none" w:sz="0" w:space="0" w:color="auto"/>
            <w:right w:val="none" w:sz="0" w:space="0" w:color="auto"/>
          </w:divBdr>
        </w:div>
        <w:div w:id="405811730">
          <w:marLeft w:val="480"/>
          <w:marRight w:val="0"/>
          <w:marTop w:val="0"/>
          <w:marBottom w:val="0"/>
          <w:divBdr>
            <w:top w:val="none" w:sz="0" w:space="0" w:color="auto"/>
            <w:left w:val="none" w:sz="0" w:space="0" w:color="auto"/>
            <w:bottom w:val="none" w:sz="0" w:space="0" w:color="auto"/>
            <w:right w:val="none" w:sz="0" w:space="0" w:color="auto"/>
          </w:divBdr>
        </w:div>
        <w:div w:id="442500424">
          <w:marLeft w:val="480"/>
          <w:marRight w:val="0"/>
          <w:marTop w:val="0"/>
          <w:marBottom w:val="0"/>
          <w:divBdr>
            <w:top w:val="none" w:sz="0" w:space="0" w:color="auto"/>
            <w:left w:val="none" w:sz="0" w:space="0" w:color="auto"/>
            <w:bottom w:val="none" w:sz="0" w:space="0" w:color="auto"/>
            <w:right w:val="none" w:sz="0" w:space="0" w:color="auto"/>
          </w:divBdr>
        </w:div>
        <w:div w:id="452485381">
          <w:marLeft w:val="480"/>
          <w:marRight w:val="0"/>
          <w:marTop w:val="0"/>
          <w:marBottom w:val="0"/>
          <w:divBdr>
            <w:top w:val="none" w:sz="0" w:space="0" w:color="auto"/>
            <w:left w:val="none" w:sz="0" w:space="0" w:color="auto"/>
            <w:bottom w:val="none" w:sz="0" w:space="0" w:color="auto"/>
            <w:right w:val="none" w:sz="0" w:space="0" w:color="auto"/>
          </w:divBdr>
        </w:div>
        <w:div w:id="483088654">
          <w:marLeft w:val="480"/>
          <w:marRight w:val="0"/>
          <w:marTop w:val="0"/>
          <w:marBottom w:val="0"/>
          <w:divBdr>
            <w:top w:val="none" w:sz="0" w:space="0" w:color="auto"/>
            <w:left w:val="none" w:sz="0" w:space="0" w:color="auto"/>
            <w:bottom w:val="none" w:sz="0" w:space="0" w:color="auto"/>
            <w:right w:val="none" w:sz="0" w:space="0" w:color="auto"/>
          </w:divBdr>
        </w:div>
        <w:div w:id="492139530">
          <w:marLeft w:val="480"/>
          <w:marRight w:val="0"/>
          <w:marTop w:val="0"/>
          <w:marBottom w:val="0"/>
          <w:divBdr>
            <w:top w:val="none" w:sz="0" w:space="0" w:color="auto"/>
            <w:left w:val="none" w:sz="0" w:space="0" w:color="auto"/>
            <w:bottom w:val="none" w:sz="0" w:space="0" w:color="auto"/>
            <w:right w:val="none" w:sz="0" w:space="0" w:color="auto"/>
          </w:divBdr>
        </w:div>
        <w:div w:id="495809414">
          <w:marLeft w:val="480"/>
          <w:marRight w:val="0"/>
          <w:marTop w:val="0"/>
          <w:marBottom w:val="0"/>
          <w:divBdr>
            <w:top w:val="none" w:sz="0" w:space="0" w:color="auto"/>
            <w:left w:val="none" w:sz="0" w:space="0" w:color="auto"/>
            <w:bottom w:val="none" w:sz="0" w:space="0" w:color="auto"/>
            <w:right w:val="none" w:sz="0" w:space="0" w:color="auto"/>
          </w:divBdr>
        </w:div>
        <w:div w:id="570969629">
          <w:marLeft w:val="480"/>
          <w:marRight w:val="0"/>
          <w:marTop w:val="0"/>
          <w:marBottom w:val="0"/>
          <w:divBdr>
            <w:top w:val="none" w:sz="0" w:space="0" w:color="auto"/>
            <w:left w:val="none" w:sz="0" w:space="0" w:color="auto"/>
            <w:bottom w:val="none" w:sz="0" w:space="0" w:color="auto"/>
            <w:right w:val="none" w:sz="0" w:space="0" w:color="auto"/>
          </w:divBdr>
        </w:div>
        <w:div w:id="591860835">
          <w:marLeft w:val="480"/>
          <w:marRight w:val="0"/>
          <w:marTop w:val="0"/>
          <w:marBottom w:val="0"/>
          <w:divBdr>
            <w:top w:val="none" w:sz="0" w:space="0" w:color="auto"/>
            <w:left w:val="none" w:sz="0" w:space="0" w:color="auto"/>
            <w:bottom w:val="none" w:sz="0" w:space="0" w:color="auto"/>
            <w:right w:val="none" w:sz="0" w:space="0" w:color="auto"/>
          </w:divBdr>
        </w:div>
        <w:div w:id="616789024">
          <w:marLeft w:val="480"/>
          <w:marRight w:val="0"/>
          <w:marTop w:val="0"/>
          <w:marBottom w:val="0"/>
          <w:divBdr>
            <w:top w:val="none" w:sz="0" w:space="0" w:color="auto"/>
            <w:left w:val="none" w:sz="0" w:space="0" w:color="auto"/>
            <w:bottom w:val="none" w:sz="0" w:space="0" w:color="auto"/>
            <w:right w:val="none" w:sz="0" w:space="0" w:color="auto"/>
          </w:divBdr>
        </w:div>
        <w:div w:id="618221631">
          <w:marLeft w:val="480"/>
          <w:marRight w:val="0"/>
          <w:marTop w:val="0"/>
          <w:marBottom w:val="0"/>
          <w:divBdr>
            <w:top w:val="none" w:sz="0" w:space="0" w:color="auto"/>
            <w:left w:val="none" w:sz="0" w:space="0" w:color="auto"/>
            <w:bottom w:val="none" w:sz="0" w:space="0" w:color="auto"/>
            <w:right w:val="none" w:sz="0" w:space="0" w:color="auto"/>
          </w:divBdr>
        </w:div>
        <w:div w:id="654527685">
          <w:marLeft w:val="480"/>
          <w:marRight w:val="0"/>
          <w:marTop w:val="0"/>
          <w:marBottom w:val="0"/>
          <w:divBdr>
            <w:top w:val="none" w:sz="0" w:space="0" w:color="auto"/>
            <w:left w:val="none" w:sz="0" w:space="0" w:color="auto"/>
            <w:bottom w:val="none" w:sz="0" w:space="0" w:color="auto"/>
            <w:right w:val="none" w:sz="0" w:space="0" w:color="auto"/>
          </w:divBdr>
        </w:div>
        <w:div w:id="671761018">
          <w:marLeft w:val="480"/>
          <w:marRight w:val="0"/>
          <w:marTop w:val="0"/>
          <w:marBottom w:val="0"/>
          <w:divBdr>
            <w:top w:val="none" w:sz="0" w:space="0" w:color="auto"/>
            <w:left w:val="none" w:sz="0" w:space="0" w:color="auto"/>
            <w:bottom w:val="none" w:sz="0" w:space="0" w:color="auto"/>
            <w:right w:val="none" w:sz="0" w:space="0" w:color="auto"/>
          </w:divBdr>
        </w:div>
        <w:div w:id="706178294">
          <w:marLeft w:val="480"/>
          <w:marRight w:val="0"/>
          <w:marTop w:val="0"/>
          <w:marBottom w:val="0"/>
          <w:divBdr>
            <w:top w:val="none" w:sz="0" w:space="0" w:color="auto"/>
            <w:left w:val="none" w:sz="0" w:space="0" w:color="auto"/>
            <w:bottom w:val="none" w:sz="0" w:space="0" w:color="auto"/>
            <w:right w:val="none" w:sz="0" w:space="0" w:color="auto"/>
          </w:divBdr>
        </w:div>
        <w:div w:id="741753887">
          <w:marLeft w:val="480"/>
          <w:marRight w:val="0"/>
          <w:marTop w:val="0"/>
          <w:marBottom w:val="0"/>
          <w:divBdr>
            <w:top w:val="none" w:sz="0" w:space="0" w:color="auto"/>
            <w:left w:val="none" w:sz="0" w:space="0" w:color="auto"/>
            <w:bottom w:val="none" w:sz="0" w:space="0" w:color="auto"/>
            <w:right w:val="none" w:sz="0" w:space="0" w:color="auto"/>
          </w:divBdr>
        </w:div>
        <w:div w:id="748775860">
          <w:marLeft w:val="480"/>
          <w:marRight w:val="0"/>
          <w:marTop w:val="0"/>
          <w:marBottom w:val="0"/>
          <w:divBdr>
            <w:top w:val="none" w:sz="0" w:space="0" w:color="auto"/>
            <w:left w:val="none" w:sz="0" w:space="0" w:color="auto"/>
            <w:bottom w:val="none" w:sz="0" w:space="0" w:color="auto"/>
            <w:right w:val="none" w:sz="0" w:space="0" w:color="auto"/>
          </w:divBdr>
        </w:div>
        <w:div w:id="770272879">
          <w:marLeft w:val="480"/>
          <w:marRight w:val="0"/>
          <w:marTop w:val="0"/>
          <w:marBottom w:val="0"/>
          <w:divBdr>
            <w:top w:val="none" w:sz="0" w:space="0" w:color="auto"/>
            <w:left w:val="none" w:sz="0" w:space="0" w:color="auto"/>
            <w:bottom w:val="none" w:sz="0" w:space="0" w:color="auto"/>
            <w:right w:val="none" w:sz="0" w:space="0" w:color="auto"/>
          </w:divBdr>
        </w:div>
        <w:div w:id="795562985">
          <w:marLeft w:val="480"/>
          <w:marRight w:val="0"/>
          <w:marTop w:val="0"/>
          <w:marBottom w:val="0"/>
          <w:divBdr>
            <w:top w:val="none" w:sz="0" w:space="0" w:color="auto"/>
            <w:left w:val="none" w:sz="0" w:space="0" w:color="auto"/>
            <w:bottom w:val="none" w:sz="0" w:space="0" w:color="auto"/>
            <w:right w:val="none" w:sz="0" w:space="0" w:color="auto"/>
          </w:divBdr>
        </w:div>
        <w:div w:id="805319604">
          <w:marLeft w:val="480"/>
          <w:marRight w:val="0"/>
          <w:marTop w:val="0"/>
          <w:marBottom w:val="0"/>
          <w:divBdr>
            <w:top w:val="none" w:sz="0" w:space="0" w:color="auto"/>
            <w:left w:val="none" w:sz="0" w:space="0" w:color="auto"/>
            <w:bottom w:val="none" w:sz="0" w:space="0" w:color="auto"/>
            <w:right w:val="none" w:sz="0" w:space="0" w:color="auto"/>
          </w:divBdr>
        </w:div>
        <w:div w:id="834300224">
          <w:marLeft w:val="480"/>
          <w:marRight w:val="0"/>
          <w:marTop w:val="0"/>
          <w:marBottom w:val="0"/>
          <w:divBdr>
            <w:top w:val="none" w:sz="0" w:space="0" w:color="auto"/>
            <w:left w:val="none" w:sz="0" w:space="0" w:color="auto"/>
            <w:bottom w:val="none" w:sz="0" w:space="0" w:color="auto"/>
            <w:right w:val="none" w:sz="0" w:space="0" w:color="auto"/>
          </w:divBdr>
        </w:div>
        <w:div w:id="854032316">
          <w:marLeft w:val="480"/>
          <w:marRight w:val="0"/>
          <w:marTop w:val="0"/>
          <w:marBottom w:val="0"/>
          <w:divBdr>
            <w:top w:val="none" w:sz="0" w:space="0" w:color="auto"/>
            <w:left w:val="none" w:sz="0" w:space="0" w:color="auto"/>
            <w:bottom w:val="none" w:sz="0" w:space="0" w:color="auto"/>
            <w:right w:val="none" w:sz="0" w:space="0" w:color="auto"/>
          </w:divBdr>
        </w:div>
        <w:div w:id="930117713">
          <w:marLeft w:val="480"/>
          <w:marRight w:val="0"/>
          <w:marTop w:val="0"/>
          <w:marBottom w:val="0"/>
          <w:divBdr>
            <w:top w:val="none" w:sz="0" w:space="0" w:color="auto"/>
            <w:left w:val="none" w:sz="0" w:space="0" w:color="auto"/>
            <w:bottom w:val="none" w:sz="0" w:space="0" w:color="auto"/>
            <w:right w:val="none" w:sz="0" w:space="0" w:color="auto"/>
          </w:divBdr>
        </w:div>
        <w:div w:id="966081555">
          <w:marLeft w:val="480"/>
          <w:marRight w:val="0"/>
          <w:marTop w:val="0"/>
          <w:marBottom w:val="0"/>
          <w:divBdr>
            <w:top w:val="none" w:sz="0" w:space="0" w:color="auto"/>
            <w:left w:val="none" w:sz="0" w:space="0" w:color="auto"/>
            <w:bottom w:val="none" w:sz="0" w:space="0" w:color="auto"/>
            <w:right w:val="none" w:sz="0" w:space="0" w:color="auto"/>
          </w:divBdr>
        </w:div>
        <w:div w:id="985356710">
          <w:marLeft w:val="480"/>
          <w:marRight w:val="0"/>
          <w:marTop w:val="0"/>
          <w:marBottom w:val="0"/>
          <w:divBdr>
            <w:top w:val="none" w:sz="0" w:space="0" w:color="auto"/>
            <w:left w:val="none" w:sz="0" w:space="0" w:color="auto"/>
            <w:bottom w:val="none" w:sz="0" w:space="0" w:color="auto"/>
            <w:right w:val="none" w:sz="0" w:space="0" w:color="auto"/>
          </w:divBdr>
        </w:div>
        <w:div w:id="986321846">
          <w:marLeft w:val="480"/>
          <w:marRight w:val="0"/>
          <w:marTop w:val="0"/>
          <w:marBottom w:val="0"/>
          <w:divBdr>
            <w:top w:val="none" w:sz="0" w:space="0" w:color="auto"/>
            <w:left w:val="none" w:sz="0" w:space="0" w:color="auto"/>
            <w:bottom w:val="none" w:sz="0" w:space="0" w:color="auto"/>
            <w:right w:val="none" w:sz="0" w:space="0" w:color="auto"/>
          </w:divBdr>
        </w:div>
        <w:div w:id="1007365925">
          <w:marLeft w:val="480"/>
          <w:marRight w:val="0"/>
          <w:marTop w:val="0"/>
          <w:marBottom w:val="0"/>
          <w:divBdr>
            <w:top w:val="none" w:sz="0" w:space="0" w:color="auto"/>
            <w:left w:val="none" w:sz="0" w:space="0" w:color="auto"/>
            <w:bottom w:val="none" w:sz="0" w:space="0" w:color="auto"/>
            <w:right w:val="none" w:sz="0" w:space="0" w:color="auto"/>
          </w:divBdr>
        </w:div>
        <w:div w:id="1026711049">
          <w:marLeft w:val="480"/>
          <w:marRight w:val="0"/>
          <w:marTop w:val="0"/>
          <w:marBottom w:val="0"/>
          <w:divBdr>
            <w:top w:val="none" w:sz="0" w:space="0" w:color="auto"/>
            <w:left w:val="none" w:sz="0" w:space="0" w:color="auto"/>
            <w:bottom w:val="none" w:sz="0" w:space="0" w:color="auto"/>
            <w:right w:val="none" w:sz="0" w:space="0" w:color="auto"/>
          </w:divBdr>
        </w:div>
        <w:div w:id="1113943100">
          <w:marLeft w:val="480"/>
          <w:marRight w:val="0"/>
          <w:marTop w:val="0"/>
          <w:marBottom w:val="0"/>
          <w:divBdr>
            <w:top w:val="none" w:sz="0" w:space="0" w:color="auto"/>
            <w:left w:val="none" w:sz="0" w:space="0" w:color="auto"/>
            <w:bottom w:val="none" w:sz="0" w:space="0" w:color="auto"/>
            <w:right w:val="none" w:sz="0" w:space="0" w:color="auto"/>
          </w:divBdr>
        </w:div>
        <w:div w:id="1127970112">
          <w:marLeft w:val="480"/>
          <w:marRight w:val="0"/>
          <w:marTop w:val="0"/>
          <w:marBottom w:val="0"/>
          <w:divBdr>
            <w:top w:val="none" w:sz="0" w:space="0" w:color="auto"/>
            <w:left w:val="none" w:sz="0" w:space="0" w:color="auto"/>
            <w:bottom w:val="none" w:sz="0" w:space="0" w:color="auto"/>
            <w:right w:val="none" w:sz="0" w:space="0" w:color="auto"/>
          </w:divBdr>
        </w:div>
        <w:div w:id="1156606710">
          <w:marLeft w:val="480"/>
          <w:marRight w:val="0"/>
          <w:marTop w:val="0"/>
          <w:marBottom w:val="0"/>
          <w:divBdr>
            <w:top w:val="none" w:sz="0" w:space="0" w:color="auto"/>
            <w:left w:val="none" w:sz="0" w:space="0" w:color="auto"/>
            <w:bottom w:val="none" w:sz="0" w:space="0" w:color="auto"/>
            <w:right w:val="none" w:sz="0" w:space="0" w:color="auto"/>
          </w:divBdr>
        </w:div>
        <w:div w:id="1167791496">
          <w:marLeft w:val="480"/>
          <w:marRight w:val="0"/>
          <w:marTop w:val="0"/>
          <w:marBottom w:val="0"/>
          <w:divBdr>
            <w:top w:val="none" w:sz="0" w:space="0" w:color="auto"/>
            <w:left w:val="none" w:sz="0" w:space="0" w:color="auto"/>
            <w:bottom w:val="none" w:sz="0" w:space="0" w:color="auto"/>
            <w:right w:val="none" w:sz="0" w:space="0" w:color="auto"/>
          </w:divBdr>
        </w:div>
        <w:div w:id="1192037546">
          <w:marLeft w:val="480"/>
          <w:marRight w:val="0"/>
          <w:marTop w:val="0"/>
          <w:marBottom w:val="0"/>
          <w:divBdr>
            <w:top w:val="none" w:sz="0" w:space="0" w:color="auto"/>
            <w:left w:val="none" w:sz="0" w:space="0" w:color="auto"/>
            <w:bottom w:val="none" w:sz="0" w:space="0" w:color="auto"/>
            <w:right w:val="none" w:sz="0" w:space="0" w:color="auto"/>
          </w:divBdr>
        </w:div>
        <w:div w:id="1241018485">
          <w:marLeft w:val="480"/>
          <w:marRight w:val="0"/>
          <w:marTop w:val="0"/>
          <w:marBottom w:val="0"/>
          <w:divBdr>
            <w:top w:val="none" w:sz="0" w:space="0" w:color="auto"/>
            <w:left w:val="none" w:sz="0" w:space="0" w:color="auto"/>
            <w:bottom w:val="none" w:sz="0" w:space="0" w:color="auto"/>
            <w:right w:val="none" w:sz="0" w:space="0" w:color="auto"/>
          </w:divBdr>
        </w:div>
        <w:div w:id="1242373163">
          <w:marLeft w:val="480"/>
          <w:marRight w:val="0"/>
          <w:marTop w:val="0"/>
          <w:marBottom w:val="0"/>
          <w:divBdr>
            <w:top w:val="none" w:sz="0" w:space="0" w:color="auto"/>
            <w:left w:val="none" w:sz="0" w:space="0" w:color="auto"/>
            <w:bottom w:val="none" w:sz="0" w:space="0" w:color="auto"/>
            <w:right w:val="none" w:sz="0" w:space="0" w:color="auto"/>
          </w:divBdr>
        </w:div>
        <w:div w:id="1245148910">
          <w:marLeft w:val="480"/>
          <w:marRight w:val="0"/>
          <w:marTop w:val="0"/>
          <w:marBottom w:val="0"/>
          <w:divBdr>
            <w:top w:val="none" w:sz="0" w:space="0" w:color="auto"/>
            <w:left w:val="none" w:sz="0" w:space="0" w:color="auto"/>
            <w:bottom w:val="none" w:sz="0" w:space="0" w:color="auto"/>
            <w:right w:val="none" w:sz="0" w:space="0" w:color="auto"/>
          </w:divBdr>
        </w:div>
        <w:div w:id="1247029982">
          <w:marLeft w:val="480"/>
          <w:marRight w:val="0"/>
          <w:marTop w:val="0"/>
          <w:marBottom w:val="0"/>
          <w:divBdr>
            <w:top w:val="none" w:sz="0" w:space="0" w:color="auto"/>
            <w:left w:val="none" w:sz="0" w:space="0" w:color="auto"/>
            <w:bottom w:val="none" w:sz="0" w:space="0" w:color="auto"/>
            <w:right w:val="none" w:sz="0" w:space="0" w:color="auto"/>
          </w:divBdr>
        </w:div>
        <w:div w:id="1254169441">
          <w:marLeft w:val="480"/>
          <w:marRight w:val="0"/>
          <w:marTop w:val="0"/>
          <w:marBottom w:val="0"/>
          <w:divBdr>
            <w:top w:val="none" w:sz="0" w:space="0" w:color="auto"/>
            <w:left w:val="none" w:sz="0" w:space="0" w:color="auto"/>
            <w:bottom w:val="none" w:sz="0" w:space="0" w:color="auto"/>
            <w:right w:val="none" w:sz="0" w:space="0" w:color="auto"/>
          </w:divBdr>
        </w:div>
        <w:div w:id="1255893108">
          <w:marLeft w:val="480"/>
          <w:marRight w:val="0"/>
          <w:marTop w:val="0"/>
          <w:marBottom w:val="0"/>
          <w:divBdr>
            <w:top w:val="none" w:sz="0" w:space="0" w:color="auto"/>
            <w:left w:val="none" w:sz="0" w:space="0" w:color="auto"/>
            <w:bottom w:val="none" w:sz="0" w:space="0" w:color="auto"/>
            <w:right w:val="none" w:sz="0" w:space="0" w:color="auto"/>
          </w:divBdr>
        </w:div>
        <w:div w:id="1263608915">
          <w:marLeft w:val="480"/>
          <w:marRight w:val="0"/>
          <w:marTop w:val="0"/>
          <w:marBottom w:val="0"/>
          <w:divBdr>
            <w:top w:val="none" w:sz="0" w:space="0" w:color="auto"/>
            <w:left w:val="none" w:sz="0" w:space="0" w:color="auto"/>
            <w:bottom w:val="none" w:sz="0" w:space="0" w:color="auto"/>
            <w:right w:val="none" w:sz="0" w:space="0" w:color="auto"/>
          </w:divBdr>
        </w:div>
        <w:div w:id="1314220547">
          <w:marLeft w:val="480"/>
          <w:marRight w:val="0"/>
          <w:marTop w:val="0"/>
          <w:marBottom w:val="0"/>
          <w:divBdr>
            <w:top w:val="none" w:sz="0" w:space="0" w:color="auto"/>
            <w:left w:val="none" w:sz="0" w:space="0" w:color="auto"/>
            <w:bottom w:val="none" w:sz="0" w:space="0" w:color="auto"/>
            <w:right w:val="none" w:sz="0" w:space="0" w:color="auto"/>
          </w:divBdr>
        </w:div>
        <w:div w:id="1353922704">
          <w:marLeft w:val="480"/>
          <w:marRight w:val="0"/>
          <w:marTop w:val="0"/>
          <w:marBottom w:val="0"/>
          <w:divBdr>
            <w:top w:val="none" w:sz="0" w:space="0" w:color="auto"/>
            <w:left w:val="none" w:sz="0" w:space="0" w:color="auto"/>
            <w:bottom w:val="none" w:sz="0" w:space="0" w:color="auto"/>
            <w:right w:val="none" w:sz="0" w:space="0" w:color="auto"/>
          </w:divBdr>
        </w:div>
        <w:div w:id="1403411241">
          <w:marLeft w:val="480"/>
          <w:marRight w:val="0"/>
          <w:marTop w:val="0"/>
          <w:marBottom w:val="0"/>
          <w:divBdr>
            <w:top w:val="none" w:sz="0" w:space="0" w:color="auto"/>
            <w:left w:val="none" w:sz="0" w:space="0" w:color="auto"/>
            <w:bottom w:val="none" w:sz="0" w:space="0" w:color="auto"/>
            <w:right w:val="none" w:sz="0" w:space="0" w:color="auto"/>
          </w:divBdr>
        </w:div>
        <w:div w:id="1437940697">
          <w:marLeft w:val="480"/>
          <w:marRight w:val="0"/>
          <w:marTop w:val="0"/>
          <w:marBottom w:val="0"/>
          <w:divBdr>
            <w:top w:val="none" w:sz="0" w:space="0" w:color="auto"/>
            <w:left w:val="none" w:sz="0" w:space="0" w:color="auto"/>
            <w:bottom w:val="none" w:sz="0" w:space="0" w:color="auto"/>
            <w:right w:val="none" w:sz="0" w:space="0" w:color="auto"/>
          </w:divBdr>
        </w:div>
        <w:div w:id="1518233042">
          <w:marLeft w:val="480"/>
          <w:marRight w:val="0"/>
          <w:marTop w:val="0"/>
          <w:marBottom w:val="0"/>
          <w:divBdr>
            <w:top w:val="none" w:sz="0" w:space="0" w:color="auto"/>
            <w:left w:val="none" w:sz="0" w:space="0" w:color="auto"/>
            <w:bottom w:val="none" w:sz="0" w:space="0" w:color="auto"/>
            <w:right w:val="none" w:sz="0" w:space="0" w:color="auto"/>
          </w:divBdr>
        </w:div>
        <w:div w:id="1560096729">
          <w:marLeft w:val="480"/>
          <w:marRight w:val="0"/>
          <w:marTop w:val="0"/>
          <w:marBottom w:val="0"/>
          <w:divBdr>
            <w:top w:val="none" w:sz="0" w:space="0" w:color="auto"/>
            <w:left w:val="none" w:sz="0" w:space="0" w:color="auto"/>
            <w:bottom w:val="none" w:sz="0" w:space="0" w:color="auto"/>
            <w:right w:val="none" w:sz="0" w:space="0" w:color="auto"/>
          </w:divBdr>
        </w:div>
        <w:div w:id="1579242695">
          <w:marLeft w:val="480"/>
          <w:marRight w:val="0"/>
          <w:marTop w:val="0"/>
          <w:marBottom w:val="0"/>
          <w:divBdr>
            <w:top w:val="none" w:sz="0" w:space="0" w:color="auto"/>
            <w:left w:val="none" w:sz="0" w:space="0" w:color="auto"/>
            <w:bottom w:val="none" w:sz="0" w:space="0" w:color="auto"/>
            <w:right w:val="none" w:sz="0" w:space="0" w:color="auto"/>
          </w:divBdr>
        </w:div>
        <w:div w:id="1597522012">
          <w:marLeft w:val="480"/>
          <w:marRight w:val="0"/>
          <w:marTop w:val="0"/>
          <w:marBottom w:val="0"/>
          <w:divBdr>
            <w:top w:val="none" w:sz="0" w:space="0" w:color="auto"/>
            <w:left w:val="none" w:sz="0" w:space="0" w:color="auto"/>
            <w:bottom w:val="none" w:sz="0" w:space="0" w:color="auto"/>
            <w:right w:val="none" w:sz="0" w:space="0" w:color="auto"/>
          </w:divBdr>
        </w:div>
        <w:div w:id="1624531593">
          <w:marLeft w:val="480"/>
          <w:marRight w:val="0"/>
          <w:marTop w:val="0"/>
          <w:marBottom w:val="0"/>
          <w:divBdr>
            <w:top w:val="none" w:sz="0" w:space="0" w:color="auto"/>
            <w:left w:val="none" w:sz="0" w:space="0" w:color="auto"/>
            <w:bottom w:val="none" w:sz="0" w:space="0" w:color="auto"/>
            <w:right w:val="none" w:sz="0" w:space="0" w:color="auto"/>
          </w:divBdr>
        </w:div>
        <w:div w:id="1704283412">
          <w:marLeft w:val="480"/>
          <w:marRight w:val="0"/>
          <w:marTop w:val="0"/>
          <w:marBottom w:val="0"/>
          <w:divBdr>
            <w:top w:val="none" w:sz="0" w:space="0" w:color="auto"/>
            <w:left w:val="none" w:sz="0" w:space="0" w:color="auto"/>
            <w:bottom w:val="none" w:sz="0" w:space="0" w:color="auto"/>
            <w:right w:val="none" w:sz="0" w:space="0" w:color="auto"/>
          </w:divBdr>
        </w:div>
        <w:div w:id="1772043862">
          <w:marLeft w:val="480"/>
          <w:marRight w:val="0"/>
          <w:marTop w:val="0"/>
          <w:marBottom w:val="0"/>
          <w:divBdr>
            <w:top w:val="none" w:sz="0" w:space="0" w:color="auto"/>
            <w:left w:val="none" w:sz="0" w:space="0" w:color="auto"/>
            <w:bottom w:val="none" w:sz="0" w:space="0" w:color="auto"/>
            <w:right w:val="none" w:sz="0" w:space="0" w:color="auto"/>
          </w:divBdr>
        </w:div>
        <w:div w:id="1773041362">
          <w:marLeft w:val="480"/>
          <w:marRight w:val="0"/>
          <w:marTop w:val="0"/>
          <w:marBottom w:val="0"/>
          <w:divBdr>
            <w:top w:val="none" w:sz="0" w:space="0" w:color="auto"/>
            <w:left w:val="none" w:sz="0" w:space="0" w:color="auto"/>
            <w:bottom w:val="none" w:sz="0" w:space="0" w:color="auto"/>
            <w:right w:val="none" w:sz="0" w:space="0" w:color="auto"/>
          </w:divBdr>
        </w:div>
        <w:div w:id="1783724837">
          <w:marLeft w:val="480"/>
          <w:marRight w:val="0"/>
          <w:marTop w:val="0"/>
          <w:marBottom w:val="0"/>
          <w:divBdr>
            <w:top w:val="none" w:sz="0" w:space="0" w:color="auto"/>
            <w:left w:val="none" w:sz="0" w:space="0" w:color="auto"/>
            <w:bottom w:val="none" w:sz="0" w:space="0" w:color="auto"/>
            <w:right w:val="none" w:sz="0" w:space="0" w:color="auto"/>
          </w:divBdr>
        </w:div>
        <w:div w:id="1786196791">
          <w:marLeft w:val="480"/>
          <w:marRight w:val="0"/>
          <w:marTop w:val="0"/>
          <w:marBottom w:val="0"/>
          <w:divBdr>
            <w:top w:val="none" w:sz="0" w:space="0" w:color="auto"/>
            <w:left w:val="none" w:sz="0" w:space="0" w:color="auto"/>
            <w:bottom w:val="none" w:sz="0" w:space="0" w:color="auto"/>
            <w:right w:val="none" w:sz="0" w:space="0" w:color="auto"/>
          </w:divBdr>
        </w:div>
        <w:div w:id="1810703053">
          <w:marLeft w:val="480"/>
          <w:marRight w:val="0"/>
          <w:marTop w:val="0"/>
          <w:marBottom w:val="0"/>
          <w:divBdr>
            <w:top w:val="none" w:sz="0" w:space="0" w:color="auto"/>
            <w:left w:val="none" w:sz="0" w:space="0" w:color="auto"/>
            <w:bottom w:val="none" w:sz="0" w:space="0" w:color="auto"/>
            <w:right w:val="none" w:sz="0" w:space="0" w:color="auto"/>
          </w:divBdr>
        </w:div>
        <w:div w:id="1830050301">
          <w:marLeft w:val="480"/>
          <w:marRight w:val="0"/>
          <w:marTop w:val="0"/>
          <w:marBottom w:val="0"/>
          <w:divBdr>
            <w:top w:val="none" w:sz="0" w:space="0" w:color="auto"/>
            <w:left w:val="none" w:sz="0" w:space="0" w:color="auto"/>
            <w:bottom w:val="none" w:sz="0" w:space="0" w:color="auto"/>
            <w:right w:val="none" w:sz="0" w:space="0" w:color="auto"/>
          </w:divBdr>
        </w:div>
        <w:div w:id="1833250583">
          <w:marLeft w:val="480"/>
          <w:marRight w:val="0"/>
          <w:marTop w:val="0"/>
          <w:marBottom w:val="0"/>
          <w:divBdr>
            <w:top w:val="none" w:sz="0" w:space="0" w:color="auto"/>
            <w:left w:val="none" w:sz="0" w:space="0" w:color="auto"/>
            <w:bottom w:val="none" w:sz="0" w:space="0" w:color="auto"/>
            <w:right w:val="none" w:sz="0" w:space="0" w:color="auto"/>
          </w:divBdr>
        </w:div>
        <w:div w:id="1855416489">
          <w:marLeft w:val="480"/>
          <w:marRight w:val="0"/>
          <w:marTop w:val="0"/>
          <w:marBottom w:val="0"/>
          <w:divBdr>
            <w:top w:val="none" w:sz="0" w:space="0" w:color="auto"/>
            <w:left w:val="none" w:sz="0" w:space="0" w:color="auto"/>
            <w:bottom w:val="none" w:sz="0" w:space="0" w:color="auto"/>
            <w:right w:val="none" w:sz="0" w:space="0" w:color="auto"/>
          </w:divBdr>
        </w:div>
        <w:div w:id="1862668472">
          <w:marLeft w:val="480"/>
          <w:marRight w:val="0"/>
          <w:marTop w:val="0"/>
          <w:marBottom w:val="0"/>
          <w:divBdr>
            <w:top w:val="none" w:sz="0" w:space="0" w:color="auto"/>
            <w:left w:val="none" w:sz="0" w:space="0" w:color="auto"/>
            <w:bottom w:val="none" w:sz="0" w:space="0" w:color="auto"/>
            <w:right w:val="none" w:sz="0" w:space="0" w:color="auto"/>
          </w:divBdr>
        </w:div>
        <w:div w:id="1884519656">
          <w:marLeft w:val="480"/>
          <w:marRight w:val="0"/>
          <w:marTop w:val="0"/>
          <w:marBottom w:val="0"/>
          <w:divBdr>
            <w:top w:val="none" w:sz="0" w:space="0" w:color="auto"/>
            <w:left w:val="none" w:sz="0" w:space="0" w:color="auto"/>
            <w:bottom w:val="none" w:sz="0" w:space="0" w:color="auto"/>
            <w:right w:val="none" w:sz="0" w:space="0" w:color="auto"/>
          </w:divBdr>
        </w:div>
        <w:div w:id="1901018173">
          <w:marLeft w:val="480"/>
          <w:marRight w:val="0"/>
          <w:marTop w:val="0"/>
          <w:marBottom w:val="0"/>
          <w:divBdr>
            <w:top w:val="none" w:sz="0" w:space="0" w:color="auto"/>
            <w:left w:val="none" w:sz="0" w:space="0" w:color="auto"/>
            <w:bottom w:val="none" w:sz="0" w:space="0" w:color="auto"/>
            <w:right w:val="none" w:sz="0" w:space="0" w:color="auto"/>
          </w:divBdr>
        </w:div>
        <w:div w:id="1924409992">
          <w:marLeft w:val="480"/>
          <w:marRight w:val="0"/>
          <w:marTop w:val="0"/>
          <w:marBottom w:val="0"/>
          <w:divBdr>
            <w:top w:val="none" w:sz="0" w:space="0" w:color="auto"/>
            <w:left w:val="none" w:sz="0" w:space="0" w:color="auto"/>
            <w:bottom w:val="none" w:sz="0" w:space="0" w:color="auto"/>
            <w:right w:val="none" w:sz="0" w:space="0" w:color="auto"/>
          </w:divBdr>
        </w:div>
        <w:div w:id="1970865072">
          <w:marLeft w:val="480"/>
          <w:marRight w:val="0"/>
          <w:marTop w:val="0"/>
          <w:marBottom w:val="0"/>
          <w:divBdr>
            <w:top w:val="none" w:sz="0" w:space="0" w:color="auto"/>
            <w:left w:val="none" w:sz="0" w:space="0" w:color="auto"/>
            <w:bottom w:val="none" w:sz="0" w:space="0" w:color="auto"/>
            <w:right w:val="none" w:sz="0" w:space="0" w:color="auto"/>
          </w:divBdr>
        </w:div>
        <w:div w:id="1971010153">
          <w:marLeft w:val="480"/>
          <w:marRight w:val="0"/>
          <w:marTop w:val="0"/>
          <w:marBottom w:val="0"/>
          <w:divBdr>
            <w:top w:val="none" w:sz="0" w:space="0" w:color="auto"/>
            <w:left w:val="none" w:sz="0" w:space="0" w:color="auto"/>
            <w:bottom w:val="none" w:sz="0" w:space="0" w:color="auto"/>
            <w:right w:val="none" w:sz="0" w:space="0" w:color="auto"/>
          </w:divBdr>
        </w:div>
        <w:div w:id="1999074142">
          <w:marLeft w:val="480"/>
          <w:marRight w:val="0"/>
          <w:marTop w:val="0"/>
          <w:marBottom w:val="0"/>
          <w:divBdr>
            <w:top w:val="none" w:sz="0" w:space="0" w:color="auto"/>
            <w:left w:val="none" w:sz="0" w:space="0" w:color="auto"/>
            <w:bottom w:val="none" w:sz="0" w:space="0" w:color="auto"/>
            <w:right w:val="none" w:sz="0" w:space="0" w:color="auto"/>
          </w:divBdr>
        </w:div>
        <w:div w:id="2020310799">
          <w:marLeft w:val="480"/>
          <w:marRight w:val="0"/>
          <w:marTop w:val="0"/>
          <w:marBottom w:val="0"/>
          <w:divBdr>
            <w:top w:val="none" w:sz="0" w:space="0" w:color="auto"/>
            <w:left w:val="none" w:sz="0" w:space="0" w:color="auto"/>
            <w:bottom w:val="none" w:sz="0" w:space="0" w:color="auto"/>
            <w:right w:val="none" w:sz="0" w:space="0" w:color="auto"/>
          </w:divBdr>
        </w:div>
        <w:div w:id="2081638003">
          <w:marLeft w:val="480"/>
          <w:marRight w:val="0"/>
          <w:marTop w:val="0"/>
          <w:marBottom w:val="0"/>
          <w:divBdr>
            <w:top w:val="none" w:sz="0" w:space="0" w:color="auto"/>
            <w:left w:val="none" w:sz="0" w:space="0" w:color="auto"/>
            <w:bottom w:val="none" w:sz="0" w:space="0" w:color="auto"/>
            <w:right w:val="none" w:sz="0" w:space="0" w:color="auto"/>
          </w:divBdr>
        </w:div>
        <w:div w:id="2100057961">
          <w:marLeft w:val="480"/>
          <w:marRight w:val="0"/>
          <w:marTop w:val="0"/>
          <w:marBottom w:val="0"/>
          <w:divBdr>
            <w:top w:val="none" w:sz="0" w:space="0" w:color="auto"/>
            <w:left w:val="none" w:sz="0" w:space="0" w:color="auto"/>
            <w:bottom w:val="none" w:sz="0" w:space="0" w:color="auto"/>
            <w:right w:val="none" w:sz="0" w:space="0" w:color="auto"/>
          </w:divBdr>
        </w:div>
      </w:divsChild>
    </w:div>
    <w:div w:id="2067994534">
      <w:bodyDiv w:val="1"/>
      <w:marLeft w:val="0"/>
      <w:marRight w:val="0"/>
      <w:marTop w:val="0"/>
      <w:marBottom w:val="0"/>
      <w:divBdr>
        <w:top w:val="none" w:sz="0" w:space="0" w:color="auto"/>
        <w:left w:val="none" w:sz="0" w:space="0" w:color="auto"/>
        <w:bottom w:val="none" w:sz="0" w:space="0" w:color="auto"/>
        <w:right w:val="none" w:sz="0" w:space="0" w:color="auto"/>
      </w:divBdr>
      <w:divsChild>
        <w:div w:id="16079972">
          <w:marLeft w:val="480"/>
          <w:marRight w:val="0"/>
          <w:marTop w:val="0"/>
          <w:marBottom w:val="0"/>
          <w:divBdr>
            <w:top w:val="none" w:sz="0" w:space="0" w:color="auto"/>
            <w:left w:val="none" w:sz="0" w:space="0" w:color="auto"/>
            <w:bottom w:val="none" w:sz="0" w:space="0" w:color="auto"/>
            <w:right w:val="none" w:sz="0" w:space="0" w:color="auto"/>
          </w:divBdr>
        </w:div>
        <w:div w:id="39064071">
          <w:marLeft w:val="480"/>
          <w:marRight w:val="0"/>
          <w:marTop w:val="0"/>
          <w:marBottom w:val="0"/>
          <w:divBdr>
            <w:top w:val="none" w:sz="0" w:space="0" w:color="auto"/>
            <w:left w:val="none" w:sz="0" w:space="0" w:color="auto"/>
            <w:bottom w:val="none" w:sz="0" w:space="0" w:color="auto"/>
            <w:right w:val="none" w:sz="0" w:space="0" w:color="auto"/>
          </w:divBdr>
        </w:div>
        <w:div w:id="42027653">
          <w:marLeft w:val="480"/>
          <w:marRight w:val="0"/>
          <w:marTop w:val="0"/>
          <w:marBottom w:val="0"/>
          <w:divBdr>
            <w:top w:val="none" w:sz="0" w:space="0" w:color="auto"/>
            <w:left w:val="none" w:sz="0" w:space="0" w:color="auto"/>
            <w:bottom w:val="none" w:sz="0" w:space="0" w:color="auto"/>
            <w:right w:val="none" w:sz="0" w:space="0" w:color="auto"/>
          </w:divBdr>
        </w:div>
        <w:div w:id="65996995">
          <w:marLeft w:val="480"/>
          <w:marRight w:val="0"/>
          <w:marTop w:val="0"/>
          <w:marBottom w:val="0"/>
          <w:divBdr>
            <w:top w:val="none" w:sz="0" w:space="0" w:color="auto"/>
            <w:left w:val="none" w:sz="0" w:space="0" w:color="auto"/>
            <w:bottom w:val="none" w:sz="0" w:space="0" w:color="auto"/>
            <w:right w:val="none" w:sz="0" w:space="0" w:color="auto"/>
          </w:divBdr>
        </w:div>
        <w:div w:id="170534599">
          <w:marLeft w:val="480"/>
          <w:marRight w:val="0"/>
          <w:marTop w:val="0"/>
          <w:marBottom w:val="0"/>
          <w:divBdr>
            <w:top w:val="none" w:sz="0" w:space="0" w:color="auto"/>
            <w:left w:val="none" w:sz="0" w:space="0" w:color="auto"/>
            <w:bottom w:val="none" w:sz="0" w:space="0" w:color="auto"/>
            <w:right w:val="none" w:sz="0" w:space="0" w:color="auto"/>
          </w:divBdr>
        </w:div>
        <w:div w:id="197280168">
          <w:marLeft w:val="480"/>
          <w:marRight w:val="0"/>
          <w:marTop w:val="0"/>
          <w:marBottom w:val="0"/>
          <w:divBdr>
            <w:top w:val="none" w:sz="0" w:space="0" w:color="auto"/>
            <w:left w:val="none" w:sz="0" w:space="0" w:color="auto"/>
            <w:bottom w:val="none" w:sz="0" w:space="0" w:color="auto"/>
            <w:right w:val="none" w:sz="0" w:space="0" w:color="auto"/>
          </w:divBdr>
        </w:div>
        <w:div w:id="282536242">
          <w:marLeft w:val="480"/>
          <w:marRight w:val="0"/>
          <w:marTop w:val="0"/>
          <w:marBottom w:val="0"/>
          <w:divBdr>
            <w:top w:val="none" w:sz="0" w:space="0" w:color="auto"/>
            <w:left w:val="none" w:sz="0" w:space="0" w:color="auto"/>
            <w:bottom w:val="none" w:sz="0" w:space="0" w:color="auto"/>
            <w:right w:val="none" w:sz="0" w:space="0" w:color="auto"/>
          </w:divBdr>
        </w:div>
        <w:div w:id="285818476">
          <w:marLeft w:val="480"/>
          <w:marRight w:val="0"/>
          <w:marTop w:val="0"/>
          <w:marBottom w:val="0"/>
          <w:divBdr>
            <w:top w:val="none" w:sz="0" w:space="0" w:color="auto"/>
            <w:left w:val="none" w:sz="0" w:space="0" w:color="auto"/>
            <w:bottom w:val="none" w:sz="0" w:space="0" w:color="auto"/>
            <w:right w:val="none" w:sz="0" w:space="0" w:color="auto"/>
          </w:divBdr>
        </w:div>
        <w:div w:id="312612147">
          <w:marLeft w:val="480"/>
          <w:marRight w:val="0"/>
          <w:marTop w:val="0"/>
          <w:marBottom w:val="0"/>
          <w:divBdr>
            <w:top w:val="none" w:sz="0" w:space="0" w:color="auto"/>
            <w:left w:val="none" w:sz="0" w:space="0" w:color="auto"/>
            <w:bottom w:val="none" w:sz="0" w:space="0" w:color="auto"/>
            <w:right w:val="none" w:sz="0" w:space="0" w:color="auto"/>
          </w:divBdr>
        </w:div>
        <w:div w:id="356657811">
          <w:marLeft w:val="480"/>
          <w:marRight w:val="0"/>
          <w:marTop w:val="0"/>
          <w:marBottom w:val="0"/>
          <w:divBdr>
            <w:top w:val="none" w:sz="0" w:space="0" w:color="auto"/>
            <w:left w:val="none" w:sz="0" w:space="0" w:color="auto"/>
            <w:bottom w:val="none" w:sz="0" w:space="0" w:color="auto"/>
            <w:right w:val="none" w:sz="0" w:space="0" w:color="auto"/>
          </w:divBdr>
        </w:div>
        <w:div w:id="393743609">
          <w:marLeft w:val="480"/>
          <w:marRight w:val="0"/>
          <w:marTop w:val="0"/>
          <w:marBottom w:val="0"/>
          <w:divBdr>
            <w:top w:val="none" w:sz="0" w:space="0" w:color="auto"/>
            <w:left w:val="none" w:sz="0" w:space="0" w:color="auto"/>
            <w:bottom w:val="none" w:sz="0" w:space="0" w:color="auto"/>
            <w:right w:val="none" w:sz="0" w:space="0" w:color="auto"/>
          </w:divBdr>
        </w:div>
        <w:div w:id="402411530">
          <w:marLeft w:val="480"/>
          <w:marRight w:val="0"/>
          <w:marTop w:val="0"/>
          <w:marBottom w:val="0"/>
          <w:divBdr>
            <w:top w:val="none" w:sz="0" w:space="0" w:color="auto"/>
            <w:left w:val="none" w:sz="0" w:space="0" w:color="auto"/>
            <w:bottom w:val="none" w:sz="0" w:space="0" w:color="auto"/>
            <w:right w:val="none" w:sz="0" w:space="0" w:color="auto"/>
          </w:divBdr>
        </w:div>
        <w:div w:id="468863911">
          <w:marLeft w:val="480"/>
          <w:marRight w:val="0"/>
          <w:marTop w:val="0"/>
          <w:marBottom w:val="0"/>
          <w:divBdr>
            <w:top w:val="none" w:sz="0" w:space="0" w:color="auto"/>
            <w:left w:val="none" w:sz="0" w:space="0" w:color="auto"/>
            <w:bottom w:val="none" w:sz="0" w:space="0" w:color="auto"/>
            <w:right w:val="none" w:sz="0" w:space="0" w:color="auto"/>
          </w:divBdr>
        </w:div>
        <w:div w:id="472215365">
          <w:marLeft w:val="480"/>
          <w:marRight w:val="0"/>
          <w:marTop w:val="0"/>
          <w:marBottom w:val="0"/>
          <w:divBdr>
            <w:top w:val="none" w:sz="0" w:space="0" w:color="auto"/>
            <w:left w:val="none" w:sz="0" w:space="0" w:color="auto"/>
            <w:bottom w:val="none" w:sz="0" w:space="0" w:color="auto"/>
            <w:right w:val="none" w:sz="0" w:space="0" w:color="auto"/>
          </w:divBdr>
        </w:div>
        <w:div w:id="566500743">
          <w:marLeft w:val="480"/>
          <w:marRight w:val="0"/>
          <w:marTop w:val="0"/>
          <w:marBottom w:val="0"/>
          <w:divBdr>
            <w:top w:val="none" w:sz="0" w:space="0" w:color="auto"/>
            <w:left w:val="none" w:sz="0" w:space="0" w:color="auto"/>
            <w:bottom w:val="none" w:sz="0" w:space="0" w:color="auto"/>
            <w:right w:val="none" w:sz="0" w:space="0" w:color="auto"/>
          </w:divBdr>
        </w:div>
        <w:div w:id="595483591">
          <w:marLeft w:val="480"/>
          <w:marRight w:val="0"/>
          <w:marTop w:val="0"/>
          <w:marBottom w:val="0"/>
          <w:divBdr>
            <w:top w:val="none" w:sz="0" w:space="0" w:color="auto"/>
            <w:left w:val="none" w:sz="0" w:space="0" w:color="auto"/>
            <w:bottom w:val="none" w:sz="0" w:space="0" w:color="auto"/>
            <w:right w:val="none" w:sz="0" w:space="0" w:color="auto"/>
          </w:divBdr>
        </w:div>
        <w:div w:id="626393486">
          <w:marLeft w:val="480"/>
          <w:marRight w:val="0"/>
          <w:marTop w:val="0"/>
          <w:marBottom w:val="0"/>
          <w:divBdr>
            <w:top w:val="none" w:sz="0" w:space="0" w:color="auto"/>
            <w:left w:val="none" w:sz="0" w:space="0" w:color="auto"/>
            <w:bottom w:val="none" w:sz="0" w:space="0" w:color="auto"/>
            <w:right w:val="none" w:sz="0" w:space="0" w:color="auto"/>
          </w:divBdr>
        </w:div>
        <w:div w:id="627325129">
          <w:marLeft w:val="480"/>
          <w:marRight w:val="0"/>
          <w:marTop w:val="0"/>
          <w:marBottom w:val="0"/>
          <w:divBdr>
            <w:top w:val="none" w:sz="0" w:space="0" w:color="auto"/>
            <w:left w:val="none" w:sz="0" w:space="0" w:color="auto"/>
            <w:bottom w:val="none" w:sz="0" w:space="0" w:color="auto"/>
            <w:right w:val="none" w:sz="0" w:space="0" w:color="auto"/>
          </w:divBdr>
        </w:div>
        <w:div w:id="641734840">
          <w:marLeft w:val="480"/>
          <w:marRight w:val="0"/>
          <w:marTop w:val="0"/>
          <w:marBottom w:val="0"/>
          <w:divBdr>
            <w:top w:val="none" w:sz="0" w:space="0" w:color="auto"/>
            <w:left w:val="none" w:sz="0" w:space="0" w:color="auto"/>
            <w:bottom w:val="none" w:sz="0" w:space="0" w:color="auto"/>
            <w:right w:val="none" w:sz="0" w:space="0" w:color="auto"/>
          </w:divBdr>
        </w:div>
        <w:div w:id="651714658">
          <w:marLeft w:val="480"/>
          <w:marRight w:val="0"/>
          <w:marTop w:val="0"/>
          <w:marBottom w:val="0"/>
          <w:divBdr>
            <w:top w:val="none" w:sz="0" w:space="0" w:color="auto"/>
            <w:left w:val="none" w:sz="0" w:space="0" w:color="auto"/>
            <w:bottom w:val="none" w:sz="0" w:space="0" w:color="auto"/>
            <w:right w:val="none" w:sz="0" w:space="0" w:color="auto"/>
          </w:divBdr>
        </w:div>
        <w:div w:id="655960488">
          <w:marLeft w:val="480"/>
          <w:marRight w:val="0"/>
          <w:marTop w:val="0"/>
          <w:marBottom w:val="0"/>
          <w:divBdr>
            <w:top w:val="none" w:sz="0" w:space="0" w:color="auto"/>
            <w:left w:val="none" w:sz="0" w:space="0" w:color="auto"/>
            <w:bottom w:val="none" w:sz="0" w:space="0" w:color="auto"/>
            <w:right w:val="none" w:sz="0" w:space="0" w:color="auto"/>
          </w:divBdr>
        </w:div>
        <w:div w:id="664012121">
          <w:marLeft w:val="480"/>
          <w:marRight w:val="0"/>
          <w:marTop w:val="0"/>
          <w:marBottom w:val="0"/>
          <w:divBdr>
            <w:top w:val="none" w:sz="0" w:space="0" w:color="auto"/>
            <w:left w:val="none" w:sz="0" w:space="0" w:color="auto"/>
            <w:bottom w:val="none" w:sz="0" w:space="0" w:color="auto"/>
            <w:right w:val="none" w:sz="0" w:space="0" w:color="auto"/>
          </w:divBdr>
        </w:div>
        <w:div w:id="694502777">
          <w:marLeft w:val="480"/>
          <w:marRight w:val="0"/>
          <w:marTop w:val="0"/>
          <w:marBottom w:val="0"/>
          <w:divBdr>
            <w:top w:val="none" w:sz="0" w:space="0" w:color="auto"/>
            <w:left w:val="none" w:sz="0" w:space="0" w:color="auto"/>
            <w:bottom w:val="none" w:sz="0" w:space="0" w:color="auto"/>
            <w:right w:val="none" w:sz="0" w:space="0" w:color="auto"/>
          </w:divBdr>
        </w:div>
        <w:div w:id="698507843">
          <w:marLeft w:val="480"/>
          <w:marRight w:val="0"/>
          <w:marTop w:val="0"/>
          <w:marBottom w:val="0"/>
          <w:divBdr>
            <w:top w:val="none" w:sz="0" w:space="0" w:color="auto"/>
            <w:left w:val="none" w:sz="0" w:space="0" w:color="auto"/>
            <w:bottom w:val="none" w:sz="0" w:space="0" w:color="auto"/>
            <w:right w:val="none" w:sz="0" w:space="0" w:color="auto"/>
          </w:divBdr>
        </w:div>
        <w:div w:id="753938040">
          <w:marLeft w:val="480"/>
          <w:marRight w:val="0"/>
          <w:marTop w:val="0"/>
          <w:marBottom w:val="0"/>
          <w:divBdr>
            <w:top w:val="none" w:sz="0" w:space="0" w:color="auto"/>
            <w:left w:val="none" w:sz="0" w:space="0" w:color="auto"/>
            <w:bottom w:val="none" w:sz="0" w:space="0" w:color="auto"/>
            <w:right w:val="none" w:sz="0" w:space="0" w:color="auto"/>
          </w:divBdr>
        </w:div>
        <w:div w:id="771709921">
          <w:marLeft w:val="480"/>
          <w:marRight w:val="0"/>
          <w:marTop w:val="0"/>
          <w:marBottom w:val="0"/>
          <w:divBdr>
            <w:top w:val="none" w:sz="0" w:space="0" w:color="auto"/>
            <w:left w:val="none" w:sz="0" w:space="0" w:color="auto"/>
            <w:bottom w:val="none" w:sz="0" w:space="0" w:color="auto"/>
            <w:right w:val="none" w:sz="0" w:space="0" w:color="auto"/>
          </w:divBdr>
        </w:div>
        <w:div w:id="787312086">
          <w:marLeft w:val="480"/>
          <w:marRight w:val="0"/>
          <w:marTop w:val="0"/>
          <w:marBottom w:val="0"/>
          <w:divBdr>
            <w:top w:val="none" w:sz="0" w:space="0" w:color="auto"/>
            <w:left w:val="none" w:sz="0" w:space="0" w:color="auto"/>
            <w:bottom w:val="none" w:sz="0" w:space="0" w:color="auto"/>
            <w:right w:val="none" w:sz="0" w:space="0" w:color="auto"/>
          </w:divBdr>
        </w:div>
        <w:div w:id="797450428">
          <w:marLeft w:val="480"/>
          <w:marRight w:val="0"/>
          <w:marTop w:val="0"/>
          <w:marBottom w:val="0"/>
          <w:divBdr>
            <w:top w:val="none" w:sz="0" w:space="0" w:color="auto"/>
            <w:left w:val="none" w:sz="0" w:space="0" w:color="auto"/>
            <w:bottom w:val="none" w:sz="0" w:space="0" w:color="auto"/>
            <w:right w:val="none" w:sz="0" w:space="0" w:color="auto"/>
          </w:divBdr>
        </w:div>
        <w:div w:id="860971721">
          <w:marLeft w:val="480"/>
          <w:marRight w:val="0"/>
          <w:marTop w:val="0"/>
          <w:marBottom w:val="0"/>
          <w:divBdr>
            <w:top w:val="none" w:sz="0" w:space="0" w:color="auto"/>
            <w:left w:val="none" w:sz="0" w:space="0" w:color="auto"/>
            <w:bottom w:val="none" w:sz="0" w:space="0" w:color="auto"/>
            <w:right w:val="none" w:sz="0" w:space="0" w:color="auto"/>
          </w:divBdr>
        </w:div>
        <w:div w:id="938486814">
          <w:marLeft w:val="480"/>
          <w:marRight w:val="0"/>
          <w:marTop w:val="0"/>
          <w:marBottom w:val="0"/>
          <w:divBdr>
            <w:top w:val="none" w:sz="0" w:space="0" w:color="auto"/>
            <w:left w:val="none" w:sz="0" w:space="0" w:color="auto"/>
            <w:bottom w:val="none" w:sz="0" w:space="0" w:color="auto"/>
            <w:right w:val="none" w:sz="0" w:space="0" w:color="auto"/>
          </w:divBdr>
        </w:div>
        <w:div w:id="1038550363">
          <w:marLeft w:val="480"/>
          <w:marRight w:val="0"/>
          <w:marTop w:val="0"/>
          <w:marBottom w:val="0"/>
          <w:divBdr>
            <w:top w:val="none" w:sz="0" w:space="0" w:color="auto"/>
            <w:left w:val="none" w:sz="0" w:space="0" w:color="auto"/>
            <w:bottom w:val="none" w:sz="0" w:space="0" w:color="auto"/>
            <w:right w:val="none" w:sz="0" w:space="0" w:color="auto"/>
          </w:divBdr>
        </w:div>
        <w:div w:id="1050957330">
          <w:marLeft w:val="480"/>
          <w:marRight w:val="0"/>
          <w:marTop w:val="0"/>
          <w:marBottom w:val="0"/>
          <w:divBdr>
            <w:top w:val="none" w:sz="0" w:space="0" w:color="auto"/>
            <w:left w:val="none" w:sz="0" w:space="0" w:color="auto"/>
            <w:bottom w:val="none" w:sz="0" w:space="0" w:color="auto"/>
            <w:right w:val="none" w:sz="0" w:space="0" w:color="auto"/>
          </w:divBdr>
        </w:div>
        <w:div w:id="1078794681">
          <w:marLeft w:val="480"/>
          <w:marRight w:val="0"/>
          <w:marTop w:val="0"/>
          <w:marBottom w:val="0"/>
          <w:divBdr>
            <w:top w:val="none" w:sz="0" w:space="0" w:color="auto"/>
            <w:left w:val="none" w:sz="0" w:space="0" w:color="auto"/>
            <w:bottom w:val="none" w:sz="0" w:space="0" w:color="auto"/>
            <w:right w:val="none" w:sz="0" w:space="0" w:color="auto"/>
          </w:divBdr>
        </w:div>
        <w:div w:id="1129127234">
          <w:marLeft w:val="480"/>
          <w:marRight w:val="0"/>
          <w:marTop w:val="0"/>
          <w:marBottom w:val="0"/>
          <w:divBdr>
            <w:top w:val="none" w:sz="0" w:space="0" w:color="auto"/>
            <w:left w:val="none" w:sz="0" w:space="0" w:color="auto"/>
            <w:bottom w:val="none" w:sz="0" w:space="0" w:color="auto"/>
            <w:right w:val="none" w:sz="0" w:space="0" w:color="auto"/>
          </w:divBdr>
        </w:div>
        <w:div w:id="1138306521">
          <w:marLeft w:val="480"/>
          <w:marRight w:val="0"/>
          <w:marTop w:val="0"/>
          <w:marBottom w:val="0"/>
          <w:divBdr>
            <w:top w:val="none" w:sz="0" w:space="0" w:color="auto"/>
            <w:left w:val="none" w:sz="0" w:space="0" w:color="auto"/>
            <w:bottom w:val="none" w:sz="0" w:space="0" w:color="auto"/>
            <w:right w:val="none" w:sz="0" w:space="0" w:color="auto"/>
          </w:divBdr>
        </w:div>
        <w:div w:id="1163620147">
          <w:marLeft w:val="480"/>
          <w:marRight w:val="0"/>
          <w:marTop w:val="0"/>
          <w:marBottom w:val="0"/>
          <w:divBdr>
            <w:top w:val="none" w:sz="0" w:space="0" w:color="auto"/>
            <w:left w:val="none" w:sz="0" w:space="0" w:color="auto"/>
            <w:bottom w:val="none" w:sz="0" w:space="0" w:color="auto"/>
            <w:right w:val="none" w:sz="0" w:space="0" w:color="auto"/>
          </w:divBdr>
        </w:div>
        <w:div w:id="1199049238">
          <w:marLeft w:val="480"/>
          <w:marRight w:val="0"/>
          <w:marTop w:val="0"/>
          <w:marBottom w:val="0"/>
          <w:divBdr>
            <w:top w:val="none" w:sz="0" w:space="0" w:color="auto"/>
            <w:left w:val="none" w:sz="0" w:space="0" w:color="auto"/>
            <w:bottom w:val="none" w:sz="0" w:space="0" w:color="auto"/>
            <w:right w:val="none" w:sz="0" w:space="0" w:color="auto"/>
          </w:divBdr>
        </w:div>
        <w:div w:id="1213690977">
          <w:marLeft w:val="480"/>
          <w:marRight w:val="0"/>
          <w:marTop w:val="0"/>
          <w:marBottom w:val="0"/>
          <w:divBdr>
            <w:top w:val="none" w:sz="0" w:space="0" w:color="auto"/>
            <w:left w:val="none" w:sz="0" w:space="0" w:color="auto"/>
            <w:bottom w:val="none" w:sz="0" w:space="0" w:color="auto"/>
            <w:right w:val="none" w:sz="0" w:space="0" w:color="auto"/>
          </w:divBdr>
        </w:div>
        <w:div w:id="1253927087">
          <w:marLeft w:val="480"/>
          <w:marRight w:val="0"/>
          <w:marTop w:val="0"/>
          <w:marBottom w:val="0"/>
          <w:divBdr>
            <w:top w:val="none" w:sz="0" w:space="0" w:color="auto"/>
            <w:left w:val="none" w:sz="0" w:space="0" w:color="auto"/>
            <w:bottom w:val="none" w:sz="0" w:space="0" w:color="auto"/>
            <w:right w:val="none" w:sz="0" w:space="0" w:color="auto"/>
          </w:divBdr>
        </w:div>
        <w:div w:id="1303270509">
          <w:marLeft w:val="480"/>
          <w:marRight w:val="0"/>
          <w:marTop w:val="0"/>
          <w:marBottom w:val="0"/>
          <w:divBdr>
            <w:top w:val="none" w:sz="0" w:space="0" w:color="auto"/>
            <w:left w:val="none" w:sz="0" w:space="0" w:color="auto"/>
            <w:bottom w:val="none" w:sz="0" w:space="0" w:color="auto"/>
            <w:right w:val="none" w:sz="0" w:space="0" w:color="auto"/>
          </w:divBdr>
        </w:div>
        <w:div w:id="1332641624">
          <w:marLeft w:val="480"/>
          <w:marRight w:val="0"/>
          <w:marTop w:val="0"/>
          <w:marBottom w:val="0"/>
          <w:divBdr>
            <w:top w:val="none" w:sz="0" w:space="0" w:color="auto"/>
            <w:left w:val="none" w:sz="0" w:space="0" w:color="auto"/>
            <w:bottom w:val="none" w:sz="0" w:space="0" w:color="auto"/>
            <w:right w:val="none" w:sz="0" w:space="0" w:color="auto"/>
          </w:divBdr>
        </w:div>
        <w:div w:id="1333029098">
          <w:marLeft w:val="480"/>
          <w:marRight w:val="0"/>
          <w:marTop w:val="0"/>
          <w:marBottom w:val="0"/>
          <w:divBdr>
            <w:top w:val="none" w:sz="0" w:space="0" w:color="auto"/>
            <w:left w:val="none" w:sz="0" w:space="0" w:color="auto"/>
            <w:bottom w:val="none" w:sz="0" w:space="0" w:color="auto"/>
            <w:right w:val="none" w:sz="0" w:space="0" w:color="auto"/>
          </w:divBdr>
        </w:div>
        <w:div w:id="1391995415">
          <w:marLeft w:val="480"/>
          <w:marRight w:val="0"/>
          <w:marTop w:val="0"/>
          <w:marBottom w:val="0"/>
          <w:divBdr>
            <w:top w:val="none" w:sz="0" w:space="0" w:color="auto"/>
            <w:left w:val="none" w:sz="0" w:space="0" w:color="auto"/>
            <w:bottom w:val="none" w:sz="0" w:space="0" w:color="auto"/>
            <w:right w:val="none" w:sz="0" w:space="0" w:color="auto"/>
          </w:divBdr>
        </w:div>
        <w:div w:id="1411002585">
          <w:marLeft w:val="480"/>
          <w:marRight w:val="0"/>
          <w:marTop w:val="0"/>
          <w:marBottom w:val="0"/>
          <w:divBdr>
            <w:top w:val="none" w:sz="0" w:space="0" w:color="auto"/>
            <w:left w:val="none" w:sz="0" w:space="0" w:color="auto"/>
            <w:bottom w:val="none" w:sz="0" w:space="0" w:color="auto"/>
            <w:right w:val="none" w:sz="0" w:space="0" w:color="auto"/>
          </w:divBdr>
        </w:div>
        <w:div w:id="1421217293">
          <w:marLeft w:val="480"/>
          <w:marRight w:val="0"/>
          <w:marTop w:val="0"/>
          <w:marBottom w:val="0"/>
          <w:divBdr>
            <w:top w:val="none" w:sz="0" w:space="0" w:color="auto"/>
            <w:left w:val="none" w:sz="0" w:space="0" w:color="auto"/>
            <w:bottom w:val="none" w:sz="0" w:space="0" w:color="auto"/>
            <w:right w:val="none" w:sz="0" w:space="0" w:color="auto"/>
          </w:divBdr>
        </w:div>
        <w:div w:id="1424960623">
          <w:marLeft w:val="480"/>
          <w:marRight w:val="0"/>
          <w:marTop w:val="0"/>
          <w:marBottom w:val="0"/>
          <w:divBdr>
            <w:top w:val="none" w:sz="0" w:space="0" w:color="auto"/>
            <w:left w:val="none" w:sz="0" w:space="0" w:color="auto"/>
            <w:bottom w:val="none" w:sz="0" w:space="0" w:color="auto"/>
            <w:right w:val="none" w:sz="0" w:space="0" w:color="auto"/>
          </w:divBdr>
        </w:div>
        <w:div w:id="1460876194">
          <w:marLeft w:val="480"/>
          <w:marRight w:val="0"/>
          <w:marTop w:val="0"/>
          <w:marBottom w:val="0"/>
          <w:divBdr>
            <w:top w:val="none" w:sz="0" w:space="0" w:color="auto"/>
            <w:left w:val="none" w:sz="0" w:space="0" w:color="auto"/>
            <w:bottom w:val="none" w:sz="0" w:space="0" w:color="auto"/>
            <w:right w:val="none" w:sz="0" w:space="0" w:color="auto"/>
          </w:divBdr>
        </w:div>
        <w:div w:id="1516770519">
          <w:marLeft w:val="480"/>
          <w:marRight w:val="0"/>
          <w:marTop w:val="0"/>
          <w:marBottom w:val="0"/>
          <w:divBdr>
            <w:top w:val="none" w:sz="0" w:space="0" w:color="auto"/>
            <w:left w:val="none" w:sz="0" w:space="0" w:color="auto"/>
            <w:bottom w:val="none" w:sz="0" w:space="0" w:color="auto"/>
            <w:right w:val="none" w:sz="0" w:space="0" w:color="auto"/>
          </w:divBdr>
        </w:div>
        <w:div w:id="1530947148">
          <w:marLeft w:val="480"/>
          <w:marRight w:val="0"/>
          <w:marTop w:val="0"/>
          <w:marBottom w:val="0"/>
          <w:divBdr>
            <w:top w:val="none" w:sz="0" w:space="0" w:color="auto"/>
            <w:left w:val="none" w:sz="0" w:space="0" w:color="auto"/>
            <w:bottom w:val="none" w:sz="0" w:space="0" w:color="auto"/>
            <w:right w:val="none" w:sz="0" w:space="0" w:color="auto"/>
          </w:divBdr>
        </w:div>
        <w:div w:id="1546091783">
          <w:marLeft w:val="480"/>
          <w:marRight w:val="0"/>
          <w:marTop w:val="0"/>
          <w:marBottom w:val="0"/>
          <w:divBdr>
            <w:top w:val="none" w:sz="0" w:space="0" w:color="auto"/>
            <w:left w:val="none" w:sz="0" w:space="0" w:color="auto"/>
            <w:bottom w:val="none" w:sz="0" w:space="0" w:color="auto"/>
            <w:right w:val="none" w:sz="0" w:space="0" w:color="auto"/>
          </w:divBdr>
        </w:div>
        <w:div w:id="1549075320">
          <w:marLeft w:val="480"/>
          <w:marRight w:val="0"/>
          <w:marTop w:val="0"/>
          <w:marBottom w:val="0"/>
          <w:divBdr>
            <w:top w:val="none" w:sz="0" w:space="0" w:color="auto"/>
            <w:left w:val="none" w:sz="0" w:space="0" w:color="auto"/>
            <w:bottom w:val="none" w:sz="0" w:space="0" w:color="auto"/>
            <w:right w:val="none" w:sz="0" w:space="0" w:color="auto"/>
          </w:divBdr>
        </w:div>
        <w:div w:id="1566800440">
          <w:marLeft w:val="480"/>
          <w:marRight w:val="0"/>
          <w:marTop w:val="0"/>
          <w:marBottom w:val="0"/>
          <w:divBdr>
            <w:top w:val="none" w:sz="0" w:space="0" w:color="auto"/>
            <w:left w:val="none" w:sz="0" w:space="0" w:color="auto"/>
            <w:bottom w:val="none" w:sz="0" w:space="0" w:color="auto"/>
            <w:right w:val="none" w:sz="0" w:space="0" w:color="auto"/>
          </w:divBdr>
        </w:div>
        <w:div w:id="1592423254">
          <w:marLeft w:val="480"/>
          <w:marRight w:val="0"/>
          <w:marTop w:val="0"/>
          <w:marBottom w:val="0"/>
          <w:divBdr>
            <w:top w:val="none" w:sz="0" w:space="0" w:color="auto"/>
            <w:left w:val="none" w:sz="0" w:space="0" w:color="auto"/>
            <w:bottom w:val="none" w:sz="0" w:space="0" w:color="auto"/>
            <w:right w:val="none" w:sz="0" w:space="0" w:color="auto"/>
          </w:divBdr>
        </w:div>
        <w:div w:id="1596788408">
          <w:marLeft w:val="480"/>
          <w:marRight w:val="0"/>
          <w:marTop w:val="0"/>
          <w:marBottom w:val="0"/>
          <w:divBdr>
            <w:top w:val="none" w:sz="0" w:space="0" w:color="auto"/>
            <w:left w:val="none" w:sz="0" w:space="0" w:color="auto"/>
            <w:bottom w:val="none" w:sz="0" w:space="0" w:color="auto"/>
            <w:right w:val="none" w:sz="0" w:space="0" w:color="auto"/>
          </w:divBdr>
        </w:div>
        <w:div w:id="1603299201">
          <w:marLeft w:val="480"/>
          <w:marRight w:val="0"/>
          <w:marTop w:val="0"/>
          <w:marBottom w:val="0"/>
          <w:divBdr>
            <w:top w:val="none" w:sz="0" w:space="0" w:color="auto"/>
            <w:left w:val="none" w:sz="0" w:space="0" w:color="auto"/>
            <w:bottom w:val="none" w:sz="0" w:space="0" w:color="auto"/>
            <w:right w:val="none" w:sz="0" w:space="0" w:color="auto"/>
          </w:divBdr>
        </w:div>
        <w:div w:id="1603680087">
          <w:marLeft w:val="480"/>
          <w:marRight w:val="0"/>
          <w:marTop w:val="0"/>
          <w:marBottom w:val="0"/>
          <w:divBdr>
            <w:top w:val="none" w:sz="0" w:space="0" w:color="auto"/>
            <w:left w:val="none" w:sz="0" w:space="0" w:color="auto"/>
            <w:bottom w:val="none" w:sz="0" w:space="0" w:color="auto"/>
            <w:right w:val="none" w:sz="0" w:space="0" w:color="auto"/>
          </w:divBdr>
        </w:div>
        <w:div w:id="1610699415">
          <w:marLeft w:val="480"/>
          <w:marRight w:val="0"/>
          <w:marTop w:val="0"/>
          <w:marBottom w:val="0"/>
          <w:divBdr>
            <w:top w:val="none" w:sz="0" w:space="0" w:color="auto"/>
            <w:left w:val="none" w:sz="0" w:space="0" w:color="auto"/>
            <w:bottom w:val="none" w:sz="0" w:space="0" w:color="auto"/>
            <w:right w:val="none" w:sz="0" w:space="0" w:color="auto"/>
          </w:divBdr>
        </w:div>
        <w:div w:id="1655337521">
          <w:marLeft w:val="480"/>
          <w:marRight w:val="0"/>
          <w:marTop w:val="0"/>
          <w:marBottom w:val="0"/>
          <w:divBdr>
            <w:top w:val="none" w:sz="0" w:space="0" w:color="auto"/>
            <w:left w:val="none" w:sz="0" w:space="0" w:color="auto"/>
            <w:bottom w:val="none" w:sz="0" w:space="0" w:color="auto"/>
            <w:right w:val="none" w:sz="0" w:space="0" w:color="auto"/>
          </w:divBdr>
        </w:div>
        <w:div w:id="1664777207">
          <w:marLeft w:val="480"/>
          <w:marRight w:val="0"/>
          <w:marTop w:val="0"/>
          <w:marBottom w:val="0"/>
          <w:divBdr>
            <w:top w:val="none" w:sz="0" w:space="0" w:color="auto"/>
            <w:left w:val="none" w:sz="0" w:space="0" w:color="auto"/>
            <w:bottom w:val="none" w:sz="0" w:space="0" w:color="auto"/>
            <w:right w:val="none" w:sz="0" w:space="0" w:color="auto"/>
          </w:divBdr>
        </w:div>
        <w:div w:id="1743521142">
          <w:marLeft w:val="480"/>
          <w:marRight w:val="0"/>
          <w:marTop w:val="0"/>
          <w:marBottom w:val="0"/>
          <w:divBdr>
            <w:top w:val="none" w:sz="0" w:space="0" w:color="auto"/>
            <w:left w:val="none" w:sz="0" w:space="0" w:color="auto"/>
            <w:bottom w:val="none" w:sz="0" w:space="0" w:color="auto"/>
            <w:right w:val="none" w:sz="0" w:space="0" w:color="auto"/>
          </w:divBdr>
        </w:div>
        <w:div w:id="1864006270">
          <w:marLeft w:val="480"/>
          <w:marRight w:val="0"/>
          <w:marTop w:val="0"/>
          <w:marBottom w:val="0"/>
          <w:divBdr>
            <w:top w:val="none" w:sz="0" w:space="0" w:color="auto"/>
            <w:left w:val="none" w:sz="0" w:space="0" w:color="auto"/>
            <w:bottom w:val="none" w:sz="0" w:space="0" w:color="auto"/>
            <w:right w:val="none" w:sz="0" w:space="0" w:color="auto"/>
          </w:divBdr>
        </w:div>
        <w:div w:id="1875843053">
          <w:marLeft w:val="480"/>
          <w:marRight w:val="0"/>
          <w:marTop w:val="0"/>
          <w:marBottom w:val="0"/>
          <w:divBdr>
            <w:top w:val="none" w:sz="0" w:space="0" w:color="auto"/>
            <w:left w:val="none" w:sz="0" w:space="0" w:color="auto"/>
            <w:bottom w:val="none" w:sz="0" w:space="0" w:color="auto"/>
            <w:right w:val="none" w:sz="0" w:space="0" w:color="auto"/>
          </w:divBdr>
        </w:div>
        <w:div w:id="1888026958">
          <w:marLeft w:val="480"/>
          <w:marRight w:val="0"/>
          <w:marTop w:val="0"/>
          <w:marBottom w:val="0"/>
          <w:divBdr>
            <w:top w:val="none" w:sz="0" w:space="0" w:color="auto"/>
            <w:left w:val="none" w:sz="0" w:space="0" w:color="auto"/>
            <w:bottom w:val="none" w:sz="0" w:space="0" w:color="auto"/>
            <w:right w:val="none" w:sz="0" w:space="0" w:color="auto"/>
          </w:divBdr>
        </w:div>
        <w:div w:id="1906448923">
          <w:marLeft w:val="480"/>
          <w:marRight w:val="0"/>
          <w:marTop w:val="0"/>
          <w:marBottom w:val="0"/>
          <w:divBdr>
            <w:top w:val="none" w:sz="0" w:space="0" w:color="auto"/>
            <w:left w:val="none" w:sz="0" w:space="0" w:color="auto"/>
            <w:bottom w:val="none" w:sz="0" w:space="0" w:color="auto"/>
            <w:right w:val="none" w:sz="0" w:space="0" w:color="auto"/>
          </w:divBdr>
        </w:div>
        <w:div w:id="1910188553">
          <w:marLeft w:val="480"/>
          <w:marRight w:val="0"/>
          <w:marTop w:val="0"/>
          <w:marBottom w:val="0"/>
          <w:divBdr>
            <w:top w:val="none" w:sz="0" w:space="0" w:color="auto"/>
            <w:left w:val="none" w:sz="0" w:space="0" w:color="auto"/>
            <w:bottom w:val="none" w:sz="0" w:space="0" w:color="auto"/>
            <w:right w:val="none" w:sz="0" w:space="0" w:color="auto"/>
          </w:divBdr>
        </w:div>
        <w:div w:id="1916207449">
          <w:marLeft w:val="480"/>
          <w:marRight w:val="0"/>
          <w:marTop w:val="0"/>
          <w:marBottom w:val="0"/>
          <w:divBdr>
            <w:top w:val="none" w:sz="0" w:space="0" w:color="auto"/>
            <w:left w:val="none" w:sz="0" w:space="0" w:color="auto"/>
            <w:bottom w:val="none" w:sz="0" w:space="0" w:color="auto"/>
            <w:right w:val="none" w:sz="0" w:space="0" w:color="auto"/>
          </w:divBdr>
        </w:div>
        <w:div w:id="1968926419">
          <w:marLeft w:val="480"/>
          <w:marRight w:val="0"/>
          <w:marTop w:val="0"/>
          <w:marBottom w:val="0"/>
          <w:divBdr>
            <w:top w:val="none" w:sz="0" w:space="0" w:color="auto"/>
            <w:left w:val="none" w:sz="0" w:space="0" w:color="auto"/>
            <w:bottom w:val="none" w:sz="0" w:space="0" w:color="auto"/>
            <w:right w:val="none" w:sz="0" w:space="0" w:color="auto"/>
          </w:divBdr>
        </w:div>
        <w:div w:id="1971782484">
          <w:marLeft w:val="480"/>
          <w:marRight w:val="0"/>
          <w:marTop w:val="0"/>
          <w:marBottom w:val="0"/>
          <w:divBdr>
            <w:top w:val="none" w:sz="0" w:space="0" w:color="auto"/>
            <w:left w:val="none" w:sz="0" w:space="0" w:color="auto"/>
            <w:bottom w:val="none" w:sz="0" w:space="0" w:color="auto"/>
            <w:right w:val="none" w:sz="0" w:space="0" w:color="auto"/>
          </w:divBdr>
        </w:div>
        <w:div w:id="1973510246">
          <w:marLeft w:val="480"/>
          <w:marRight w:val="0"/>
          <w:marTop w:val="0"/>
          <w:marBottom w:val="0"/>
          <w:divBdr>
            <w:top w:val="none" w:sz="0" w:space="0" w:color="auto"/>
            <w:left w:val="none" w:sz="0" w:space="0" w:color="auto"/>
            <w:bottom w:val="none" w:sz="0" w:space="0" w:color="auto"/>
            <w:right w:val="none" w:sz="0" w:space="0" w:color="auto"/>
          </w:divBdr>
        </w:div>
        <w:div w:id="1983264118">
          <w:marLeft w:val="480"/>
          <w:marRight w:val="0"/>
          <w:marTop w:val="0"/>
          <w:marBottom w:val="0"/>
          <w:divBdr>
            <w:top w:val="none" w:sz="0" w:space="0" w:color="auto"/>
            <w:left w:val="none" w:sz="0" w:space="0" w:color="auto"/>
            <w:bottom w:val="none" w:sz="0" w:space="0" w:color="auto"/>
            <w:right w:val="none" w:sz="0" w:space="0" w:color="auto"/>
          </w:divBdr>
        </w:div>
        <w:div w:id="1994068108">
          <w:marLeft w:val="480"/>
          <w:marRight w:val="0"/>
          <w:marTop w:val="0"/>
          <w:marBottom w:val="0"/>
          <w:divBdr>
            <w:top w:val="none" w:sz="0" w:space="0" w:color="auto"/>
            <w:left w:val="none" w:sz="0" w:space="0" w:color="auto"/>
            <w:bottom w:val="none" w:sz="0" w:space="0" w:color="auto"/>
            <w:right w:val="none" w:sz="0" w:space="0" w:color="auto"/>
          </w:divBdr>
        </w:div>
        <w:div w:id="2001885910">
          <w:marLeft w:val="480"/>
          <w:marRight w:val="0"/>
          <w:marTop w:val="0"/>
          <w:marBottom w:val="0"/>
          <w:divBdr>
            <w:top w:val="none" w:sz="0" w:space="0" w:color="auto"/>
            <w:left w:val="none" w:sz="0" w:space="0" w:color="auto"/>
            <w:bottom w:val="none" w:sz="0" w:space="0" w:color="auto"/>
            <w:right w:val="none" w:sz="0" w:space="0" w:color="auto"/>
          </w:divBdr>
        </w:div>
        <w:div w:id="2035417825">
          <w:marLeft w:val="480"/>
          <w:marRight w:val="0"/>
          <w:marTop w:val="0"/>
          <w:marBottom w:val="0"/>
          <w:divBdr>
            <w:top w:val="none" w:sz="0" w:space="0" w:color="auto"/>
            <w:left w:val="none" w:sz="0" w:space="0" w:color="auto"/>
            <w:bottom w:val="none" w:sz="0" w:space="0" w:color="auto"/>
            <w:right w:val="none" w:sz="0" w:space="0" w:color="auto"/>
          </w:divBdr>
        </w:div>
        <w:div w:id="2056737200">
          <w:marLeft w:val="480"/>
          <w:marRight w:val="0"/>
          <w:marTop w:val="0"/>
          <w:marBottom w:val="0"/>
          <w:divBdr>
            <w:top w:val="none" w:sz="0" w:space="0" w:color="auto"/>
            <w:left w:val="none" w:sz="0" w:space="0" w:color="auto"/>
            <w:bottom w:val="none" w:sz="0" w:space="0" w:color="auto"/>
            <w:right w:val="none" w:sz="0" w:space="0" w:color="auto"/>
          </w:divBdr>
        </w:div>
        <w:div w:id="2059745801">
          <w:marLeft w:val="480"/>
          <w:marRight w:val="0"/>
          <w:marTop w:val="0"/>
          <w:marBottom w:val="0"/>
          <w:divBdr>
            <w:top w:val="none" w:sz="0" w:space="0" w:color="auto"/>
            <w:left w:val="none" w:sz="0" w:space="0" w:color="auto"/>
            <w:bottom w:val="none" w:sz="0" w:space="0" w:color="auto"/>
            <w:right w:val="none" w:sz="0" w:space="0" w:color="auto"/>
          </w:divBdr>
        </w:div>
        <w:div w:id="2114399579">
          <w:marLeft w:val="480"/>
          <w:marRight w:val="0"/>
          <w:marTop w:val="0"/>
          <w:marBottom w:val="0"/>
          <w:divBdr>
            <w:top w:val="none" w:sz="0" w:space="0" w:color="auto"/>
            <w:left w:val="none" w:sz="0" w:space="0" w:color="auto"/>
            <w:bottom w:val="none" w:sz="0" w:space="0" w:color="auto"/>
            <w:right w:val="none" w:sz="0" w:space="0" w:color="auto"/>
          </w:divBdr>
        </w:div>
        <w:div w:id="2130971713">
          <w:marLeft w:val="480"/>
          <w:marRight w:val="0"/>
          <w:marTop w:val="0"/>
          <w:marBottom w:val="0"/>
          <w:divBdr>
            <w:top w:val="none" w:sz="0" w:space="0" w:color="auto"/>
            <w:left w:val="none" w:sz="0" w:space="0" w:color="auto"/>
            <w:bottom w:val="none" w:sz="0" w:space="0" w:color="auto"/>
            <w:right w:val="none" w:sz="0" w:space="0" w:color="auto"/>
          </w:divBdr>
        </w:div>
        <w:div w:id="2139033080">
          <w:marLeft w:val="480"/>
          <w:marRight w:val="0"/>
          <w:marTop w:val="0"/>
          <w:marBottom w:val="0"/>
          <w:divBdr>
            <w:top w:val="none" w:sz="0" w:space="0" w:color="auto"/>
            <w:left w:val="none" w:sz="0" w:space="0" w:color="auto"/>
            <w:bottom w:val="none" w:sz="0" w:space="0" w:color="auto"/>
            <w:right w:val="none" w:sz="0" w:space="0" w:color="auto"/>
          </w:divBdr>
        </w:div>
      </w:divsChild>
    </w:div>
    <w:div w:id="2092727057">
      <w:bodyDiv w:val="1"/>
      <w:marLeft w:val="0"/>
      <w:marRight w:val="0"/>
      <w:marTop w:val="0"/>
      <w:marBottom w:val="0"/>
      <w:divBdr>
        <w:top w:val="none" w:sz="0" w:space="0" w:color="auto"/>
        <w:left w:val="none" w:sz="0" w:space="0" w:color="auto"/>
        <w:bottom w:val="none" w:sz="0" w:space="0" w:color="auto"/>
        <w:right w:val="none" w:sz="0" w:space="0" w:color="auto"/>
      </w:divBdr>
    </w:div>
    <w:div w:id="2093771025">
      <w:bodyDiv w:val="1"/>
      <w:marLeft w:val="0"/>
      <w:marRight w:val="0"/>
      <w:marTop w:val="0"/>
      <w:marBottom w:val="0"/>
      <w:divBdr>
        <w:top w:val="none" w:sz="0" w:space="0" w:color="auto"/>
        <w:left w:val="none" w:sz="0" w:space="0" w:color="auto"/>
        <w:bottom w:val="none" w:sz="0" w:space="0" w:color="auto"/>
        <w:right w:val="none" w:sz="0" w:space="0" w:color="auto"/>
      </w:divBdr>
    </w:div>
    <w:div w:id="2096126093">
      <w:bodyDiv w:val="1"/>
      <w:marLeft w:val="0"/>
      <w:marRight w:val="0"/>
      <w:marTop w:val="0"/>
      <w:marBottom w:val="0"/>
      <w:divBdr>
        <w:top w:val="none" w:sz="0" w:space="0" w:color="auto"/>
        <w:left w:val="none" w:sz="0" w:space="0" w:color="auto"/>
        <w:bottom w:val="none" w:sz="0" w:space="0" w:color="auto"/>
        <w:right w:val="none" w:sz="0" w:space="0" w:color="auto"/>
      </w:divBdr>
      <w:divsChild>
        <w:div w:id="45644780">
          <w:marLeft w:val="480"/>
          <w:marRight w:val="0"/>
          <w:marTop w:val="0"/>
          <w:marBottom w:val="0"/>
          <w:divBdr>
            <w:top w:val="none" w:sz="0" w:space="0" w:color="auto"/>
            <w:left w:val="none" w:sz="0" w:space="0" w:color="auto"/>
            <w:bottom w:val="none" w:sz="0" w:space="0" w:color="auto"/>
            <w:right w:val="none" w:sz="0" w:space="0" w:color="auto"/>
          </w:divBdr>
        </w:div>
        <w:div w:id="67653919">
          <w:marLeft w:val="480"/>
          <w:marRight w:val="0"/>
          <w:marTop w:val="0"/>
          <w:marBottom w:val="0"/>
          <w:divBdr>
            <w:top w:val="none" w:sz="0" w:space="0" w:color="auto"/>
            <w:left w:val="none" w:sz="0" w:space="0" w:color="auto"/>
            <w:bottom w:val="none" w:sz="0" w:space="0" w:color="auto"/>
            <w:right w:val="none" w:sz="0" w:space="0" w:color="auto"/>
          </w:divBdr>
        </w:div>
        <w:div w:id="119150966">
          <w:marLeft w:val="480"/>
          <w:marRight w:val="0"/>
          <w:marTop w:val="0"/>
          <w:marBottom w:val="0"/>
          <w:divBdr>
            <w:top w:val="none" w:sz="0" w:space="0" w:color="auto"/>
            <w:left w:val="none" w:sz="0" w:space="0" w:color="auto"/>
            <w:bottom w:val="none" w:sz="0" w:space="0" w:color="auto"/>
            <w:right w:val="none" w:sz="0" w:space="0" w:color="auto"/>
          </w:divBdr>
        </w:div>
        <w:div w:id="123618672">
          <w:marLeft w:val="480"/>
          <w:marRight w:val="0"/>
          <w:marTop w:val="0"/>
          <w:marBottom w:val="0"/>
          <w:divBdr>
            <w:top w:val="none" w:sz="0" w:space="0" w:color="auto"/>
            <w:left w:val="none" w:sz="0" w:space="0" w:color="auto"/>
            <w:bottom w:val="none" w:sz="0" w:space="0" w:color="auto"/>
            <w:right w:val="none" w:sz="0" w:space="0" w:color="auto"/>
          </w:divBdr>
        </w:div>
        <w:div w:id="125049245">
          <w:marLeft w:val="480"/>
          <w:marRight w:val="0"/>
          <w:marTop w:val="0"/>
          <w:marBottom w:val="0"/>
          <w:divBdr>
            <w:top w:val="none" w:sz="0" w:space="0" w:color="auto"/>
            <w:left w:val="none" w:sz="0" w:space="0" w:color="auto"/>
            <w:bottom w:val="none" w:sz="0" w:space="0" w:color="auto"/>
            <w:right w:val="none" w:sz="0" w:space="0" w:color="auto"/>
          </w:divBdr>
        </w:div>
        <w:div w:id="138353575">
          <w:marLeft w:val="480"/>
          <w:marRight w:val="0"/>
          <w:marTop w:val="0"/>
          <w:marBottom w:val="0"/>
          <w:divBdr>
            <w:top w:val="none" w:sz="0" w:space="0" w:color="auto"/>
            <w:left w:val="none" w:sz="0" w:space="0" w:color="auto"/>
            <w:bottom w:val="none" w:sz="0" w:space="0" w:color="auto"/>
            <w:right w:val="none" w:sz="0" w:space="0" w:color="auto"/>
          </w:divBdr>
        </w:div>
        <w:div w:id="281614888">
          <w:marLeft w:val="480"/>
          <w:marRight w:val="0"/>
          <w:marTop w:val="0"/>
          <w:marBottom w:val="0"/>
          <w:divBdr>
            <w:top w:val="none" w:sz="0" w:space="0" w:color="auto"/>
            <w:left w:val="none" w:sz="0" w:space="0" w:color="auto"/>
            <w:bottom w:val="none" w:sz="0" w:space="0" w:color="auto"/>
            <w:right w:val="none" w:sz="0" w:space="0" w:color="auto"/>
          </w:divBdr>
        </w:div>
        <w:div w:id="308023725">
          <w:marLeft w:val="480"/>
          <w:marRight w:val="0"/>
          <w:marTop w:val="0"/>
          <w:marBottom w:val="0"/>
          <w:divBdr>
            <w:top w:val="none" w:sz="0" w:space="0" w:color="auto"/>
            <w:left w:val="none" w:sz="0" w:space="0" w:color="auto"/>
            <w:bottom w:val="none" w:sz="0" w:space="0" w:color="auto"/>
            <w:right w:val="none" w:sz="0" w:space="0" w:color="auto"/>
          </w:divBdr>
        </w:div>
        <w:div w:id="311258539">
          <w:marLeft w:val="480"/>
          <w:marRight w:val="0"/>
          <w:marTop w:val="0"/>
          <w:marBottom w:val="0"/>
          <w:divBdr>
            <w:top w:val="none" w:sz="0" w:space="0" w:color="auto"/>
            <w:left w:val="none" w:sz="0" w:space="0" w:color="auto"/>
            <w:bottom w:val="none" w:sz="0" w:space="0" w:color="auto"/>
            <w:right w:val="none" w:sz="0" w:space="0" w:color="auto"/>
          </w:divBdr>
        </w:div>
        <w:div w:id="341246910">
          <w:marLeft w:val="480"/>
          <w:marRight w:val="0"/>
          <w:marTop w:val="0"/>
          <w:marBottom w:val="0"/>
          <w:divBdr>
            <w:top w:val="none" w:sz="0" w:space="0" w:color="auto"/>
            <w:left w:val="none" w:sz="0" w:space="0" w:color="auto"/>
            <w:bottom w:val="none" w:sz="0" w:space="0" w:color="auto"/>
            <w:right w:val="none" w:sz="0" w:space="0" w:color="auto"/>
          </w:divBdr>
        </w:div>
        <w:div w:id="361786328">
          <w:marLeft w:val="480"/>
          <w:marRight w:val="0"/>
          <w:marTop w:val="0"/>
          <w:marBottom w:val="0"/>
          <w:divBdr>
            <w:top w:val="none" w:sz="0" w:space="0" w:color="auto"/>
            <w:left w:val="none" w:sz="0" w:space="0" w:color="auto"/>
            <w:bottom w:val="none" w:sz="0" w:space="0" w:color="auto"/>
            <w:right w:val="none" w:sz="0" w:space="0" w:color="auto"/>
          </w:divBdr>
        </w:div>
        <w:div w:id="371921913">
          <w:marLeft w:val="480"/>
          <w:marRight w:val="0"/>
          <w:marTop w:val="0"/>
          <w:marBottom w:val="0"/>
          <w:divBdr>
            <w:top w:val="none" w:sz="0" w:space="0" w:color="auto"/>
            <w:left w:val="none" w:sz="0" w:space="0" w:color="auto"/>
            <w:bottom w:val="none" w:sz="0" w:space="0" w:color="auto"/>
            <w:right w:val="none" w:sz="0" w:space="0" w:color="auto"/>
          </w:divBdr>
        </w:div>
        <w:div w:id="380712362">
          <w:marLeft w:val="480"/>
          <w:marRight w:val="0"/>
          <w:marTop w:val="0"/>
          <w:marBottom w:val="0"/>
          <w:divBdr>
            <w:top w:val="none" w:sz="0" w:space="0" w:color="auto"/>
            <w:left w:val="none" w:sz="0" w:space="0" w:color="auto"/>
            <w:bottom w:val="none" w:sz="0" w:space="0" w:color="auto"/>
            <w:right w:val="none" w:sz="0" w:space="0" w:color="auto"/>
          </w:divBdr>
        </w:div>
        <w:div w:id="438255674">
          <w:marLeft w:val="480"/>
          <w:marRight w:val="0"/>
          <w:marTop w:val="0"/>
          <w:marBottom w:val="0"/>
          <w:divBdr>
            <w:top w:val="none" w:sz="0" w:space="0" w:color="auto"/>
            <w:left w:val="none" w:sz="0" w:space="0" w:color="auto"/>
            <w:bottom w:val="none" w:sz="0" w:space="0" w:color="auto"/>
            <w:right w:val="none" w:sz="0" w:space="0" w:color="auto"/>
          </w:divBdr>
        </w:div>
        <w:div w:id="458111991">
          <w:marLeft w:val="480"/>
          <w:marRight w:val="0"/>
          <w:marTop w:val="0"/>
          <w:marBottom w:val="0"/>
          <w:divBdr>
            <w:top w:val="none" w:sz="0" w:space="0" w:color="auto"/>
            <w:left w:val="none" w:sz="0" w:space="0" w:color="auto"/>
            <w:bottom w:val="none" w:sz="0" w:space="0" w:color="auto"/>
            <w:right w:val="none" w:sz="0" w:space="0" w:color="auto"/>
          </w:divBdr>
        </w:div>
        <w:div w:id="510217961">
          <w:marLeft w:val="480"/>
          <w:marRight w:val="0"/>
          <w:marTop w:val="0"/>
          <w:marBottom w:val="0"/>
          <w:divBdr>
            <w:top w:val="none" w:sz="0" w:space="0" w:color="auto"/>
            <w:left w:val="none" w:sz="0" w:space="0" w:color="auto"/>
            <w:bottom w:val="none" w:sz="0" w:space="0" w:color="auto"/>
            <w:right w:val="none" w:sz="0" w:space="0" w:color="auto"/>
          </w:divBdr>
        </w:div>
        <w:div w:id="512913876">
          <w:marLeft w:val="480"/>
          <w:marRight w:val="0"/>
          <w:marTop w:val="0"/>
          <w:marBottom w:val="0"/>
          <w:divBdr>
            <w:top w:val="none" w:sz="0" w:space="0" w:color="auto"/>
            <w:left w:val="none" w:sz="0" w:space="0" w:color="auto"/>
            <w:bottom w:val="none" w:sz="0" w:space="0" w:color="auto"/>
            <w:right w:val="none" w:sz="0" w:space="0" w:color="auto"/>
          </w:divBdr>
        </w:div>
        <w:div w:id="535703879">
          <w:marLeft w:val="480"/>
          <w:marRight w:val="0"/>
          <w:marTop w:val="0"/>
          <w:marBottom w:val="0"/>
          <w:divBdr>
            <w:top w:val="none" w:sz="0" w:space="0" w:color="auto"/>
            <w:left w:val="none" w:sz="0" w:space="0" w:color="auto"/>
            <w:bottom w:val="none" w:sz="0" w:space="0" w:color="auto"/>
            <w:right w:val="none" w:sz="0" w:space="0" w:color="auto"/>
          </w:divBdr>
        </w:div>
        <w:div w:id="550918563">
          <w:marLeft w:val="480"/>
          <w:marRight w:val="0"/>
          <w:marTop w:val="0"/>
          <w:marBottom w:val="0"/>
          <w:divBdr>
            <w:top w:val="none" w:sz="0" w:space="0" w:color="auto"/>
            <w:left w:val="none" w:sz="0" w:space="0" w:color="auto"/>
            <w:bottom w:val="none" w:sz="0" w:space="0" w:color="auto"/>
            <w:right w:val="none" w:sz="0" w:space="0" w:color="auto"/>
          </w:divBdr>
        </w:div>
        <w:div w:id="573441105">
          <w:marLeft w:val="480"/>
          <w:marRight w:val="0"/>
          <w:marTop w:val="0"/>
          <w:marBottom w:val="0"/>
          <w:divBdr>
            <w:top w:val="none" w:sz="0" w:space="0" w:color="auto"/>
            <w:left w:val="none" w:sz="0" w:space="0" w:color="auto"/>
            <w:bottom w:val="none" w:sz="0" w:space="0" w:color="auto"/>
            <w:right w:val="none" w:sz="0" w:space="0" w:color="auto"/>
          </w:divBdr>
        </w:div>
        <w:div w:id="578976921">
          <w:marLeft w:val="480"/>
          <w:marRight w:val="0"/>
          <w:marTop w:val="0"/>
          <w:marBottom w:val="0"/>
          <w:divBdr>
            <w:top w:val="none" w:sz="0" w:space="0" w:color="auto"/>
            <w:left w:val="none" w:sz="0" w:space="0" w:color="auto"/>
            <w:bottom w:val="none" w:sz="0" w:space="0" w:color="auto"/>
            <w:right w:val="none" w:sz="0" w:space="0" w:color="auto"/>
          </w:divBdr>
        </w:div>
        <w:div w:id="602954988">
          <w:marLeft w:val="480"/>
          <w:marRight w:val="0"/>
          <w:marTop w:val="0"/>
          <w:marBottom w:val="0"/>
          <w:divBdr>
            <w:top w:val="none" w:sz="0" w:space="0" w:color="auto"/>
            <w:left w:val="none" w:sz="0" w:space="0" w:color="auto"/>
            <w:bottom w:val="none" w:sz="0" w:space="0" w:color="auto"/>
            <w:right w:val="none" w:sz="0" w:space="0" w:color="auto"/>
          </w:divBdr>
        </w:div>
        <w:div w:id="609896496">
          <w:marLeft w:val="480"/>
          <w:marRight w:val="0"/>
          <w:marTop w:val="0"/>
          <w:marBottom w:val="0"/>
          <w:divBdr>
            <w:top w:val="none" w:sz="0" w:space="0" w:color="auto"/>
            <w:left w:val="none" w:sz="0" w:space="0" w:color="auto"/>
            <w:bottom w:val="none" w:sz="0" w:space="0" w:color="auto"/>
            <w:right w:val="none" w:sz="0" w:space="0" w:color="auto"/>
          </w:divBdr>
        </w:div>
        <w:div w:id="618801573">
          <w:marLeft w:val="480"/>
          <w:marRight w:val="0"/>
          <w:marTop w:val="0"/>
          <w:marBottom w:val="0"/>
          <w:divBdr>
            <w:top w:val="none" w:sz="0" w:space="0" w:color="auto"/>
            <w:left w:val="none" w:sz="0" w:space="0" w:color="auto"/>
            <w:bottom w:val="none" w:sz="0" w:space="0" w:color="auto"/>
            <w:right w:val="none" w:sz="0" w:space="0" w:color="auto"/>
          </w:divBdr>
        </w:div>
        <w:div w:id="621695671">
          <w:marLeft w:val="480"/>
          <w:marRight w:val="0"/>
          <w:marTop w:val="0"/>
          <w:marBottom w:val="0"/>
          <w:divBdr>
            <w:top w:val="none" w:sz="0" w:space="0" w:color="auto"/>
            <w:left w:val="none" w:sz="0" w:space="0" w:color="auto"/>
            <w:bottom w:val="none" w:sz="0" w:space="0" w:color="auto"/>
            <w:right w:val="none" w:sz="0" w:space="0" w:color="auto"/>
          </w:divBdr>
        </w:div>
        <w:div w:id="626006519">
          <w:marLeft w:val="480"/>
          <w:marRight w:val="0"/>
          <w:marTop w:val="0"/>
          <w:marBottom w:val="0"/>
          <w:divBdr>
            <w:top w:val="none" w:sz="0" w:space="0" w:color="auto"/>
            <w:left w:val="none" w:sz="0" w:space="0" w:color="auto"/>
            <w:bottom w:val="none" w:sz="0" w:space="0" w:color="auto"/>
            <w:right w:val="none" w:sz="0" w:space="0" w:color="auto"/>
          </w:divBdr>
        </w:div>
        <w:div w:id="628514160">
          <w:marLeft w:val="480"/>
          <w:marRight w:val="0"/>
          <w:marTop w:val="0"/>
          <w:marBottom w:val="0"/>
          <w:divBdr>
            <w:top w:val="none" w:sz="0" w:space="0" w:color="auto"/>
            <w:left w:val="none" w:sz="0" w:space="0" w:color="auto"/>
            <w:bottom w:val="none" w:sz="0" w:space="0" w:color="auto"/>
            <w:right w:val="none" w:sz="0" w:space="0" w:color="auto"/>
          </w:divBdr>
        </w:div>
        <w:div w:id="635837157">
          <w:marLeft w:val="480"/>
          <w:marRight w:val="0"/>
          <w:marTop w:val="0"/>
          <w:marBottom w:val="0"/>
          <w:divBdr>
            <w:top w:val="none" w:sz="0" w:space="0" w:color="auto"/>
            <w:left w:val="none" w:sz="0" w:space="0" w:color="auto"/>
            <w:bottom w:val="none" w:sz="0" w:space="0" w:color="auto"/>
            <w:right w:val="none" w:sz="0" w:space="0" w:color="auto"/>
          </w:divBdr>
        </w:div>
        <w:div w:id="677736995">
          <w:marLeft w:val="480"/>
          <w:marRight w:val="0"/>
          <w:marTop w:val="0"/>
          <w:marBottom w:val="0"/>
          <w:divBdr>
            <w:top w:val="none" w:sz="0" w:space="0" w:color="auto"/>
            <w:left w:val="none" w:sz="0" w:space="0" w:color="auto"/>
            <w:bottom w:val="none" w:sz="0" w:space="0" w:color="auto"/>
            <w:right w:val="none" w:sz="0" w:space="0" w:color="auto"/>
          </w:divBdr>
        </w:div>
        <w:div w:id="748044068">
          <w:marLeft w:val="480"/>
          <w:marRight w:val="0"/>
          <w:marTop w:val="0"/>
          <w:marBottom w:val="0"/>
          <w:divBdr>
            <w:top w:val="none" w:sz="0" w:space="0" w:color="auto"/>
            <w:left w:val="none" w:sz="0" w:space="0" w:color="auto"/>
            <w:bottom w:val="none" w:sz="0" w:space="0" w:color="auto"/>
            <w:right w:val="none" w:sz="0" w:space="0" w:color="auto"/>
          </w:divBdr>
        </w:div>
        <w:div w:id="760490916">
          <w:marLeft w:val="480"/>
          <w:marRight w:val="0"/>
          <w:marTop w:val="0"/>
          <w:marBottom w:val="0"/>
          <w:divBdr>
            <w:top w:val="none" w:sz="0" w:space="0" w:color="auto"/>
            <w:left w:val="none" w:sz="0" w:space="0" w:color="auto"/>
            <w:bottom w:val="none" w:sz="0" w:space="0" w:color="auto"/>
            <w:right w:val="none" w:sz="0" w:space="0" w:color="auto"/>
          </w:divBdr>
        </w:div>
        <w:div w:id="799229524">
          <w:marLeft w:val="480"/>
          <w:marRight w:val="0"/>
          <w:marTop w:val="0"/>
          <w:marBottom w:val="0"/>
          <w:divBdr>
            <w:top w:val="none" w:sz="0" w:space="0" w:color="auto"/>
            <w:left w:val="none" w:sz="0" w:space="0" w:color="auto"/>
            <w:bottom w:val="none" w:sz="0" w:space="0" w:color="auto"/>
            <w:right w:val="none" w:sz="0" w:space="0" w:color="auto"/>
          </w:divBdr>
        </w:div>
        <w:div w:id="800269884">
          <w:marLeft w:val="480"/>
          <w:marRight w:val="0"/>
          <w:marTop w:val="0"/>
          <w:marBottom w:val="0"/>
          <w:divBdr>
            <w:top w:val="none" w:sz="0" w:space="0" w:color="auto"/>
            <w:left w:val="none" w:sz="0" w:space="0" w:color="auto"/>
            <w:bottom w:val="none" w:sz="0" w:space="0" w:color="auto"/>
            <w:right w:val="none" w:sz="0" w:space="0" w:color="auto"/>
          </w:divBdr>
        </w:div>
        <w:div w:id="856238347">
          <w:marLeft w:val="480"/>
          <w:marRight w:val="0"/>
          <w:marTop w:val="0"/>
          <w:marBottom w:val="0"/>
          <w:divBdr>
            <w:top w:val="none" w:sz="0" w:space="0" w:color="auto"/>
            <w:left w:val="none" w:sz="0" w:space="0" w:color="auto"/>
            <w:bottom w:val="none" w:sz="0" w:space="0" w:color="auto"/>
            <w:right w:val="none" w:sz="0" w:space="0" w:color="auto"/>
          </w:divBdr>
        </w:div>
        <w:div w:id="873999032">
          <w:marLeft w:val="480"/>
          <w:marRight w:val="0"/>
          <w:marTop w:val="0"/>
          <w:marBottom w:val="0"/>
          <w:divBdr>
            <w:top w:val="none" w:sz="0" w:space="0" w:color="auto"/>
            <w:left w:val="none" w:sz="0" w:space="0" w:color="auto"/>
            <w:bottom w:val="none" w:sz="0" w:space="0" w:color="auto"/>
            <w:right w:val="none" w:sz="0" w:space="0" w:color="auto"/>
          </w:divBdr>
        </w:div>
        <w:div w:id="922491420">
          <w:marLeft w:val="480"/>
          <w:marRight w:val="0"/>
          <w:marTop w:val="0"/>
          <w:marBottom w:val="0"/>
          <w:divBdr>
            <w:top w:val="none" w:sz="0" w:space="0" w:color="auto"/>
            <w:left w:val="none" w:sz="0" w:space="0" w:color="auto"/>
            <w:bottom w:val="none" w:sz="0" w:space="0" w:color="auto"/>
            <w:right w:val="none" w:sz="0" w:space="0" w:color="auto"/>
          </w:divBdr>
        </w:div>
        <w:div w:id="948584927">
          <w:marLeft w:val="480"/>
          <w:marRight w:val="0"/>
          <w:marTop w:val="0"/>
          <w:marBottom w:val="0"/>
          <w:divBdr>
            <w:top w:val="none" w:sz="0" w:space="0" w:color="auto"/>
            <w:left w:val="none" w:sz="0" w:space="0" w:color="auto"/>
            <w:bottom w:val="none" w:sz="0" w:space="0" w:color="auto"/>
            <w:right w:val="none" w:sz="0" w:space="0" w:color="auto"/>
          </w:divBdr>
        </w:div>
        <w:div w:id="951980076">
          <w:marLeft w:val="480"/>
          <w:marRight w:val="0"/>
          <w:marTop w:val="0"/>
          <w:marBottom w:val="0"/>
          <w:divBdr>
            <w:top w:val="none" w:sz="0" w:space="0" w:color="auto"/>
            <w:left w:val="none" w:sz="0" w:space="0" w:color="auto"/>
            <w:bottom w:val="none" w:sz="0" w:space="0" w:color="auto"/>
            <w:right w:val="none" w:sz="0" w:space="0" w:color="auto"/>
          </w:divBdr>
        </w:div>
        <w:div w:id="961617878">
          <w:marLeft w:val="480"/>
          <w:marRight w:val="0"/>
          <w:marTop w:val="0"/>
          <w:marBottom w:val="0"/>
          <w:divBdr>
            <w:top w:val="none" w:sz="0" w:space="0" w:color="auto"/>
            <w:left w:val="none" w:sz="0" w:space="0" w:color="auto"/>
            <w:bottom w:val="none" w:sz="0" w:space="0" w:color="auto"/>
            <w:right w:val="none" w:sz="0" w:space="0" w:color="auto"/>
          </w:divBdr>
        </w:div>
        <w:div w:id="989284887">
          <w:marLeft w:val="480"/>
          <w:marRight w:val="0"/>
          <w:marTop w:val="0"/>
          <w:marBottom w:val="0"/>
          <w:divBdr>
            <w:top w:val="none" w:sz="0" w:space="0" w:color="auto"/>
            <w:left w:val="none" w:sz="0" w:space="0" w:color="auto"/>
            <w:bottom w:val="none" w:sz="0" w:space="0" w:color="auto"/>
            <w:right w:val="none" w:sz="0" w:space="0" w:color="auto"/>
          </w:divBdr>
        </w:div>
        <w:div w:id="1152986616">
          <w:marLeft w:val="480"/>
          <w:marRight w:val="0"/>
          <w:marTop w:val="0"/>
          <w:marBottom w:val="0"/>
          <w:divBdr>
            <w:top w:val="none" w:sz="0" w:space="0" w:color="auto"/>
            <w:left w:val="none" w:sz="0" w:space="0" w:color="auto"/>
            <w:bottom w:val="none" w:sz="0" w:space="0" w:color="auto"/>
            <w:right w:val="none" w:sz="0" w:space="0" w:color="auto"/>
          </w:divBdr>
        </w:div>
        <w:div w:id="1182090191">
          <w:marLeft w:val="480"/>
          <w:marRight w:val="0"/>
          <w:marTop w:val="0"/>
          <w:marBottom w:val="0"/>
          <w:divBdr>
            <w:top w:val="none" w:sz="0" w:space="0" w:color="auto"/>
            <w:left w:val="none" w:sz="0" w:space="0" w:color="auto"/>
            <w:bottom w:val="none" w:sz="0" w:space="0" w:color="auto"/>
            <w:right w:val="none" w:sz="0" w:space="0" w:color="auto"/>
          </w:divBdr>
        </w:div>
        <w:div w:id="1193615850">
          <w:marLeft w:val="480"/>
          <w:marRight w:val="0"/>
          <w:marTop w:val="0"/>
          <w:marBottom w:val="0"/>
          <w:divBdr>
            <w:top w:val="none" w:sz="0" w:space="0" w:color="auto"/>
            <w:left w:val="none" w:sz="0" w:space="0" w:color="auto"/>
            <w:bottom w:val="none" w:sz="0" w:space="0" w:color="auto"/>
            <w:right w:val="none" w:sz="0" w:space="0" w:color="auto"/>
          </w:divBdr>
        </w:div>
        <w:div w:id="1223834164">
          <w:marLeft w:val="480"/>
          <w:marRight w:val="0"/>
          <w:marTop w:val="0"/>
          <w:marBottom w:val="0"/>
          <w:divBdr>
            <w:top w:val="none" w:sz="0" w:space="0" w:color="auto"/>
            <w:left w:val="none" w:sz="0" w:space="0" w:color="auto"/>
            <w:bottom w:val="none" w:sz="0" w:space="0" w:color="auto"/>
            <w:right w:val="none" w:sz="0" w:space="0" w:color="auto"/>
          </w:divBdr>
        </w:div>
        <w:div w:id="1233156504">
          <w:marLeft w:val="480"/>
          <w:marRight w:val="0"/>
          <w:marTop w:val="0"/>
          <w:marBottom w:val="0"/>
          <w:divBdr>
            <w:top w:val="none" w:sz="0" w:space="0" w:color="auto"/>
            <w:left w:val="none" w:sz="0" w:space="0" w:color="auto"/>
            <w:bottom w:val="none" w:sz="0" w:space="0" w:color="auto"/>
            <w:right w:val="none" w:sz="0" w:space="0" w:color="auto"/>
          </w:divBdr>
        </w:div>
        <w:div w:id="1244798299">
          <w:marLeft w:val="480"/>
          <w:marRight w:val="0"/>
          <w:marTop w:val="0"/>
          <w:marBottom w:val="0"/>
          <w:divBdr>
            <w:top w:val="none" w:sz="0" w:space="0" w:color="auto"/>
            <w:left w:val="none" w:sz="0" w:space="0" w:color="auto"/>
            <w:bottom w:val="none" w:sz="0" w:space="0" w:color="auto"/>
            <w:right w:val="none" w:sz="0" w:space="0" w:color="auto"/>
          </w:divBdr>
        </w:div>
        <w:div w:id="1247347327">
          <w:marLeft w:val="480"/>
          <w:marRight w:val="0"/>
          <w:marTop w:val="0"/>
          <w:marBottom w:val="0"/>
          <w:divBdr>
            <w:top w:val="none" w:sz="0" w:space="0" w:color="auto"/>
            <w:left w:val="none" w:sz="0" w:space="0" w:color="auto"/>
            <w:bottom w:val="none" w:sz="0" w:space="0" w:color="auto"/>
            <w:right w:val="none" w:sz="0" w:space="0" w:color="auto"/>
          </w:divBdr>
        </w:div>
        <w:div w:id="1325625991">
          <w:marLeft w:val="480"/>
          <w:marRight w:val="0"/>
          <w:marTop w:val="0"/>
          <w:marBottom w:val="0"/>
          <w:divBdr>
            <w:top w:val="none" w:sz="0" w:space="0" w:color="auto"/>
            <w:left w:val="none" w:sz="0" w:space="0" w:color="auto"/>
            <w:bottom w:val="none" w:sz="0" w:space="0" w:color="auto"/>
            <w:right w:val="none" w:sz="0" w:space="0" w:color="auto"/>
          </w:divBdr>
        </w:div>
        <w:div w:id="1364673504">
          <w:marLeft w:val="480"/>
          <w:marRight w:val="0"/>
          <w:marTop w:val="0"/>
          <w:marBottom w:val="0"/>
          <w:divBdr>
            <w:top w:val="none" w:sz="0" w:space="0" w:color="auto"/>
            <w:left w:val="none" w:sz="0" w:space="0" w:color="auto"/>
            <w:bottom w:val="none" w:sz="0" w:space="0" w:color="auto"/>
            <w:right w:val="none" w:sz="0" w:space="0" w:color="auto"/>
          </w:divBdr>
        </w:div>
        <w:div w:id="1405370656">
          <w:marLeft w:val="480"/>
          <w:marRight w:val="0"/>
          <w:marTop w:val="0"/>
          <w:marBottom w:val="0"/>
          <w:divBdr>
            <w:top w:val="none" w:sz="0" w:space="0" w:color="auto"/>
            <w:left w:val="none" w:sz="0" w:space="0" w:color="auto"/>
            <w:bottom w:val="none" w:sz="0" w:space="0" w:color="auto"/>
            <w:right w:val="none" w:sz="0" w:space="0" w:color="auto"/>
          </w:divBdr>
        </w:div>
        <w:div w:id="1455755359">
          <w:marLeft w:val="480"/>
          <w:marRight w:val="0"/>
          <w:marTop w:val="0"/>
          <w:marBottom w:val="0"/>
          <w:divBdr>
            <w:top w:val="none" w:sz="0" w:space="0" w:color="auto"/>
            <w:left w:val="none" w:sz="0" w:space="0" w:color="auto"/>
            <w:bottom w:val="none" w:sz="0" w:space="0" w:color="auto"/>
            <w:right w:val="none" w:sz="0" w:space="0" w:color="auto"/>
          </w:divBdr>
        </w:div>
        <w:div w:id="1495759908">
          <w:marLeft w:val="480"/>
          <w:marRight w:val="0"/>
          <w:marTop w:val="0"/>
          <w:marBottom w:val="0"/>
          <w:divBdr>
            <w:top w:val="none" w:sz="0" w:space="0" w:color="auto"/>
            <w:left w:val="none" w:sz="0" w:space="0" w:color="auto"/>
            <w:bottom w:val="none" w:sz="0" w:space="0" w:color="auto"/>
            <w:right w:val="none" w:sz="0" w:space="0" w:color="auto"/>
          </w:divBdr>
        </w:div>
        <w:div w:id="1533881079">
          <w:marLeft w:val="480"/>
          <w:marRight w:val="0"/>
          <w:marTop w:val="0"/>
          <w:marBottom w:val="0"/>
          <w:divBdr>
            <w:top w:val="none" w:sz="0" w:space="0" w:color="auto"/>
            <w:left w:val="none" w:sz="0" w:space="0" w:color="auto"/>
            <w:bottom w:val="none" w:sz="0" w:space="0" w:color="auto"/>
            <w:right w:val="none" w:sz="0" w:space="0" w:color="auto"/>
          </w:divBdr>
        </w:div>
        <w:div w:id="1592083719">
          <w:marLeft w:val="480"/>
          <w:marRight w:val="0"/>
          <w:marTop w:val="0"/>
          <w:marBottom w:val="0"/>
          <w:divBdr>
            <w:top w:val="none" w:sz="0" w:space="0" w:color="auto"/>
            <w:left w:val="none" w:sz="0" w:space="0" w:color="auto"/>
            <w:bottom w:val="none" w:sz="0" w:space="0" w:color="auto"/>
            <w:right w:val="none" w:sz="0" w:space="0" w:color="auto"/>
          </w:divBdr>
        </w:div>
        <w:div w:id="1592465410">
          <w:marLeft w:val="480"/>
          <w:marRight w:val="0"/>
          <w:marTop w:val="0"/>
          <w:marBottom w:val="0"/>
          <w:divBdr>
            <w:top w:val="none" w:sz="0" w:space="0" w:color="auto"/>
            <w:left w:val="none" w:sz="0" w:space="0" w:color="auto"/>
            <w:bottom w:val="none" w:sz="0" w:space="0" w:color="auto"/>
            <w:right w:val="none" w:sz="0" w:space="0" w:color="auto"/>
          </w:divBdr>
        </w:div>
        <w:div w:id="1602031810">
          <w:marLeft w:val="480"/>
          <w:marRight w:val="0"/>
          <w:marTop w:val="0"/>
          <w:marBottom w:val="0"/>
          <w:divBdr>
            <w:top w:val="none" w:sz="0" w:space="0" w:color="auto"/>
            <w:left w:val="none" w:sz="0" w:space="0" w:color="auto"/>
            <w:bottom w:val="none" w:sz="0" w:space="0" w:color="auto"/>
            <w:right w:val="none" w:sz="0" w:space="0" w:color="auto"/>
          </w:divBdr>
        </w:div>
        <w:div w:id="1609656441">
          <w:marLeft w:val="480"/>
          <w:marRight w:val="0"/>
          <w:marTop w:val="0"/>
          <w:marBottom w:val="0"/>
          <w:divBdr>
            <w:top w:val="none" w:sz="0" w:space="0" w:color="auto"/>
            <w:left w:val="none" w:sz="0" w:space="0" w:color="auto"/>
            <w:bottom w:val="none" w:sz="0" w:space="0" w:color="auto"/>
            <w:right w:val="none" w:sz="0" w:space="0" w:color="auto"/>
          </w:divBdr>
        </w:div>
        <w:div w:id="1668051277">
          <w:marLeft w:val="480"/>
          <w:marRight w:val="0"/>
          <w:marTop w:val="0"/>
          <w:marBottom w:val="0"/>
          <w:divBdr>
            <w:top w:val="none" w:sz="0" w:space="0" w:color="auto"/>
            <w:left w:val="none" w:sz="0" w:space="0" w:color="auto"/>
            <w:bottom w:val="none" w:sz="0" w:space="0" w:color="auto"/>
            <w:right w:val="none" w:sz="0" w:space="0" w:color="auto"/>
          </w:divBdr>
        </w:div>
        <w:div w:id="1696807013">
          <w:marLeft w:val="480"/>
          <w:marRight w:val="0"/>
          <w:marTop w:val="0"/>
          <w:marBottom w:val="0"/>
          <w:divBdr>
            <w:top w:val="none" w:sz="0" w:space="0" w:color="auto"/>
            <w:left w:val="none" w:sz="0" w:space="0" w:color="auto"/>
            <w:bottom w:val="none" w:sz="0" w:space="0" w:color="auto"/>
            <w:right w:val="none" w:sz="0" w:space="0" w:color="auto"/>
          </w:divBdr>
        </w:div>
        <w:div w:id="1745758808">
          <w:marLeft w:val="480"/>
          <w:marRight w:val="0"/>
          <w:marTop w:val="0"/>
          <w:marBottom w:val="0"/>
          <w:divBdr>
            <w:top w:val="none" w:sz="0" w:space="0" w:color="auto"/>
            <w:left w:val="none" w:sz="0" w:space="0" w:color="auto"/>
            <w:bottom w:val="none" w:sz="0" w:space="0" w:color="auto"/>
            <w:right w:val="none" w:sz="0" w:space="0" w:color="auto"/>
          </w:divBdr>
        </w:div>
        <w:div w:id="1747340371">
          <w:marLeft w:val="480"/>
          <w:marRight w:val="0"/>
          <w:marTop w:val="0"/>
          <w:marBottom w:val="0"/>
          <w:divBdr>
            <w:top w:val="none" w:sz="0" w:space="0" w:color="auto"/>
            <w:left w:val="none" w:sz="0" w:space="0" w:color="auto"/>
            <w:bottom w:val="none" w:sz="0" w:space="0" w:color="auto"/>
            <w:right w:val="none" w:sz="0" w:space="0" w:color="auto"/>
          </w:divBdr>
        </w:div>
        <w:div w:id="1830973035">
          <w:marLeft w:val="480"/>
          <w:marRight w:val="0"/>
          <w:marTop w:val="0"/>
          <w:marBottom w:val="0"/>
          <w:divBdr>
            <w:top w:val="none" w:sz="0" w:space="0" w:color="auto"/>
            <w:left w:val="none" w:sz="0" w:space="0" w:color="auto"/>
            <w:bottom w:val="none" w:sz="0" w:space="0" w:color="auto"/>
            <w:right w:val="none" w:sz="0" w:space="0" w:color="auto"/>
          </w:divBdr>
        </w:div>
        <w:div w:id="1847286972">
          <w:marLeft w:val="480"/>
          <w:marRight w:val="0"/>
          <w:marTop w:val="0"/>
          <w:marBottom w:val="0"/>
          <w:divBdr>
            <w:top w:val="none" w:sz="0" w:space="0" w:color="auto"/>
            <w:left w:val="none" w:sz="0" w:space="0" w:color="auto"/>
            <w:bottom w:val="none" w:sz="0" w:space="0" w:color="auto"/>
            <w:right w:val="none" w:sz="0" w:space="0" w:color="auto"/>
          </w:divBdr>
        </w:div>
        <w:div w:id="1866602002">
          <w:marLeft w:val="480"/>
          <w:marRight w:val="0"/>
          <w:marTop w:val="0"/>
          <w:marBottom w:val="0"/>
          <w:divBdr>
            <w:top w:val="none" w:sz="0" w:space="0" w:color="auto"/>
            <w:left w:val="none" w:sz="0" w:space="0" w:color="auto"/>
            <w:bottom w:val="none" w:sz="0" w:space="0" w:color="auto"/>
            <w:right w:val="none" w:sz="0" w:space="0" w:color="auto"/>
          </w:divBdr>
        </w:div>
        <w:div w:id="1935278624">
          <w:marLeft w:val="480"/>
          <w:marRight w:val="0"/>
          <w:marTop w:val="0"/>
          <w:marBottom w:val="0"/>
          <w:divBdr>
            <w:top w:val="none" w:sz="0" w:space="0" w:color="auto"/>
            <w:left w:val="none" w:sz="0" w:space="0" w:color="auto"/>
            <w:bottom w:val="none" w:sz="0" w:space="0" w:color="auto"/>
            <w:right w:val="none" w:sz="0" w:space="0" w:color="auto"/>
          </w:divBdr>
        </w:div>
        <w:div w:id="1960918661">
          <w:marLeft w:val="480"/>
          <w:marRight w:val="0"/>
          <w:marTop w:val="0"/>
          <w:marBottom w:val="0"/>
          <w:divBdr>
            <w:top w:val="none" w:sz="0" w:space="0" w:color="auto"/>
            <w:left w:val="none" w:sz="0" w:space="0" w:color="auto"/>
            <w:bottom w:val="none" w:sz="0" w:space="0" w:color="auto"/>
            <w:right w:val="none" w:sz="0" w:space="0" w:color="auto"/>
          </w:divBdr>
        </w:div>
        <w:div w:id="1987540835">
          <w:marLeft w:val="480"/>
          <w:marRight w:val="0"/>
          <w:marTop w:val="0"/>
          <w:marBottom w:val="0"/>
          <w:divBdr>
            <w:top w:val="none" w:sz="0" w:space="0" w:color="auto"/>
            <w:left w:val="none" w:sz="0" w:space="0" w:color="auto"/>
            <w:bottom w:val="none" w:sz="0" w:space="0" w:color="auto"/>
            <w:right w:val="none" w:sz="0" w:space="0" w:color="auto"/>
          </w:divBdr>
        </w:div>
        <w:div w:id="2012289167">
          <w:marLeft w:val="480"/>
          <w:marRight w:val="0"/>
          <w:marTop w:val="0"/>
          <w:marBottom w:val="0"/>
          <w:divBdr>
            <w:top w:val="none" w:sz="0" w:space="0" w:color="auto"/>
            <w:left w:val="none" w:sz="0" w:space="0" w:color="auto"/>
            <w:bottom w:val="none" w:sz="0" w:space="0" w:color="auto"/>
            <w:right w:val="none" w:sz="0" w:space="0" w:color="auto"/>
          </w:divBdr>
        </w:div>
        <w:div w:id="2022047935">
          <w:marLeft w:val="480"/>
          <w:marRight w:val="0"/>
          <w:marTop w:val="0"/>
          <w:marBottom w:val="0"/>
          <w:divBdr>
            <w:top w:val="none" w:sz="0" w:space="0" w:color="auto"/>
            <w:left w:val="none" w:sz="0" w:space="0" w:color="auto"/>
            <w:bottom w:val="none" w:sz="0" w:space="0" w:color="auto"/>
            <w:right w:val="none" w:sz="0" w:space="0" w:color="auto"/>
          </w:divBdr>
        </w:div>
        <w:div w:id="2058502659">
          <w:marLeft w:val="480"/>
          <w:marRight w:val="0"/>
          <w:marTop w:val="0"/>
          <w:marBottom w:val="0"/>
          <w:divBdr>
            <w:top w:val="none" w:sz="0" w:space="0" w:color="auto"/>
            <w:left w:val="none" w:sz="0" w:space="0" w:color="auto"/>
            <w:bottom w:val="none" w:sz="0" w:space="0" w:color="auto"/>
            <w:right w:val="none" w:sz="0" w:space="0" w:color="auto"/>
          </w:divBdr>
        </w:div>
        <w:div w:id="2067486290">
          <w:marLeft w:val="480"/>
          <w:marRight w:val="0"/>
          <w:marTop w:val="0"/>
          <w:marBottom w:val="0"/>
          <w:divBdr>
            <w:top w:val="none" w:sz="0" w:space="0" w:color="auto"/>
            <w:left w:val="none" w:sz="0" w:space="0" w:color="auto"/>
            <w:bottom w:val="none" w:sz="0" w:space="0" w:color="auto"/>
            <w:right w:val="none" w:sz="0" w:space="0" w:color="auto"/>
          </w:divBdr>
        </w:div>
        <w:div w:id="2105757506">
          <w:marLeft w:val="480"/>
          <w:marRight w:val="0"/>
          <w:marTop w:val="0"/>
          <w:marBottom w:val="0"/>
          <w:divBdr>
            <w:top w:val="none" w:sz="0" w:space="0" w:color="auto"/>
            <w:left w:val="none" w:sz="0" w:space="0" w:color="auto"/>
            <w:bottom w:val="none" w:sz="0" w:space="0" w:color="auto"/>
            <w:right w:val="none" w:sz="0" w:space="0" w:color="auto"/>
          </w:divBdr>
        </w:div>
        <w:div w:id="2128112341">
          <w:marLeft w:val="480"/>
          <w:marRight w:val="0"/>
          <w:marTop w:val="0"/>
          <w:marBottom w:val="0"/>
          <w:divBdr>
            <w:top w:val="none" w:sz="0" w:space="0" w:color="auto"/>
            <w:left w:val="none" w:sz="0" w:space="0" w:color="auto"/>
            <w:bottom w:val="none" w:sz="0" w:space="0" w:color="auto"/>
            <w:right w:val="none" w:sz="0" w:space="0" w:color="auto"/>
          </w:divBdr>
        </w:div>
        <w:div w:id="2132744924">
          <w:marLeft w:val="480"/>
          <w:marRight w:val="0"/>
          <w:marTop w:val="0"/>
          <w:marBottom w:val="0"/>
          <w:divBdr>
            <w:top w:val="none" w:sz="0" w:space="0" w:color="auto"/>
            <w:left w:val="none" w:sz="0" w:space="0" w:color="auto"/>
            <w:bottom w:val="none" w:sz="0" w:space="0" w:color="auto"/>
            <w:right w:val="none" w:sz="0" w:space="0" w:color="auto"/>
          </w:divBdr>
        </w:div>
      </w:divsChild>
    </w:div>
    <w:div w:id="2100641934">
      <w:bodyDiv w:val="1"/>
      <w:marLeft w:val="0"/>
      <w:marRight w:val="0"/>
      <w:marTop w:val="0"/>
      <w:marBottom w:val="0"/>
      <w:divBdr>
        <w:top w:val="none" w:sz="0" w:space="0" w:color="auto"/>
        <w:left w:val="none" w:sz="0" w:space="0" w:color="auto"/>
        <w:bottom w:val="none" w:sz="0" w:space="0" w:color="auto"/>
        <w:right w:val="none" w:sz="0" w:space="0" w:color="auto"/>
      </w:divBdr>
      <w:divsChild>
        <w:div w:id="15740419">
          <w:marLeft w:val="480"/>
          <w:marRight w:val="0"/>
          <w:marTop w:val="0"/>
          <w:marBottom w:val="0"/>
          <w:divBdr>
            <w:top w:val="none" w:sz="0" w:space="0" w:color="auto"/>
            <w:left w:val="none" w:sz="0" w:space="0" w:color="auto"/>
            <w:bottom w:val="none" w:sz="0" w:space="0" w:color="auto"/>
            <w:right w:val="none" w:sz="0" w:space="0" w:color="auto"/>
          </w:divBdr>
        </w:div>
        <w:div w:id="74254154">
          <w:marLeft w:val="480"/>
          <w:marRight w:val="0"/>
          <w:marTop w:val="0"/>
          <w:marBottom w:val="0"/>
          <w:divBdr>
            <w:top w:val="none" w:sz="0" w:space="0" w:color="auto"/>
            <w:left w:val="none" w:sz="0" w:space="0" w:color="auto"/>
            <w:bottom w:val="none" w:sz="0" w:space="0" w:color="auto"/>
            <w:right w:val="none" w:sz="0" w:space="0" w:color="auto"/>
          </w:divBdr>
        </w:div>
        <w:div w:id="137919112">
          <w:marLeft w:val="480"/>
          <w:marRight w:val="0"/>
          <w:marTop w:val="0"/>
          <w:marBottom w:val="0"/>
          <w:divBdr>
            <w:top w:val="none" w:sz="0" w:space="0" w:color="auto"/>
            <w:left w:val="none" w:sz="0" w:space="0" w:color="auto"/>
            <w:bottom w:val="none" w:sz="0" w:space="0" w:color="auto"/>
            <w:right w:val="none" w:sz="0" w:space="0" w:color="auto"/>
          </w:divBdr>
        </w:div>
        <w:div w:id="186674393">
          <w:marLeft w:val="480"/>
          <w:marRight w:val="0"/>
          <w:marTop w:val="0"/>
          <w:marBottom w:val="0"/>
          <w:divBdr>
            <w:top w:val="none" w:sz="0" w:space="0" w:color="auto"/>
            <w:left w:val="none" w:sz="0" w:space="0" w:color="auto"/>
            <w:bottom w:val="none" w:sz="0" w:space="0" w:color="auto"/>
            <w:right w:val="none" w:sz="0" w:space="0" w:color="auto"/>
          </w:divBdr>
        </w:div>
        <w:div w:id="191309354">
          <w:marLeft w:val="480"/>
          <w:marRight w:val="0"/>
          <w:marTop w:val="0"/>
          <w:marBottom w:val="0"/>
          <w:divBdr>
            <w:top w:val="none" w:sz="0" w:space="0" w:color="auto"/>
            <w:left w:val="none" w:sz="0" w:space="0" w:color="auto"/>
            <w:bottom w:val="none" w:sz="0" w:space="0" w:color="auto"/>
            <w:right w:val="none" w:sz="0" w:space="0" w:color="auto"/>
          </w:divBdr>
        </w:div>
        <w:div w:id="216404259">
          <w:marLeft w:val="480"/>
          <w:marRight w:val="0"/>
          <w:marTop w:val="0"/>
          <w:marBottom w:val="0"/>
          <w:divBdr>
            <w:top w:val="none" w:sz="0" w:space="0" w:color="auto"/>
            <w:left w:val="none" w:sz="0" w:space="0" w:color="auto"/>
            <w:bottom w:val="none" w:sz="0" w:space="0" w:color="auto"/>
            <w:right w:val="none" w:sz="0" w:space="0" w:color="auto"/>
          </w:divBdr>
        </w:div>
        <w:div w:id="241719257">
          <w:marLeft w:val="480"/>
          <w:marRight w:val="0"/>
          <w:marTop w:val="0"/>
          <w:marBottom w:val="0"/>
          <w:divBdr>
            <w:top w:val="none" w:sz="0" w:space="0" w:color="auto"/>
            <w:left w:val="none" w:sz="0" w:space="0" w:color="auto"/>
            <w:bottom w:val="none" w:sz="0" w:space="0" w:color="auto"/>
            <w:right w:val="none" w:sz="0" w:space="0" w:color="auto"/>
          </w:divBdr>
        </w:div>
        <w:div w:id="306983639">
          <w:marLeft w:val="480"/>
          <w:marRight w:val="0"/>
          <w:marTop w:val="0"/>
          <w:marBottom w:val="0"/>
          <w:divBdr>
            <w:top w:val="none" w:sz="0" w:space="0" w:color="auto"/>
            <w:left w:val="none" w:sz="0" w:space="0" w:color="auto"/>
            <w:bottom w:val="none" w:sz="0" w:space="0" w:color="auto"/>
            <w:right w:val="none" w:sz="0" w:space="0" w:color="auto"/>
          </w:divBdr>
        </w:div>
        <w:div w:id="324018058">
          <w:marLeft w:val="480"/>
          <w:marRight w:val="0"/>
          <w:marTop w:val="0"/>
          <w:marBottom w:val="0"/>
          <w:divBdr>
            <w:top w:val="none" w:sz="0" w:space="0" w:color="auto"/>
            <w:left w:val="none" w:sz="0" w:space="0" w:color="auto"/>
            <w:bottom w:val="none" w:sz="0" w:space="0" w:color="auto"/>
            <w:right w:val="none" w:sz="0" w:space="0" w:color="auto"/>
          </w:divBdr>
        </w:div>
        <w:div w:id="394083219">
          <w:marLeft w:val="480"/>
          <w:marRight w:val="0"/>
          <w:marTop w:val="0"/>
          <w:marBottom w:val="0"/>
          <w:divBdr>
            <w:top w:val="none" w:sz="0" w:space="0" w:color="auto"/>
            <w:left w:val="none" w:sz="0" w:space="0" w:color="auto"/>
            <w:bottom w:val="none" w:sz="0" w:space="0" w:color="auto"/>
            <w:right w:val="none" w:sz="0" w:space="0" w:color="auto"/>
          </w:divBdr>
        </w:div>
        <w:div w:id="425083061">
          <w:marLeft w:val="480"/>
          <w:marRight w:val="0"/>
          <w:marTop w:val="0"/>
          <w:marBottom w:val="0"/>
          <w:divBdr>
            <w:top w:val="none" w:sz="0" w:space="0" w:color="auto"/>
            <w:left w:val="none" w:sz="0" w:space="0" w:color="auto"/>
            <w:bottom w:val="none" w:sz="0" w:space="0" w:color="auto"/>
            <w:right w:val="none" w:sz="0" w:space="0" w:color="auto"/>
          </w:divBdr>
        </w:div>
        <w:div w:id="478613678">
          <w:marLeft w:val="480"/>
          <w:marRight w:val="0"/>
          <w:marTop w:val="0"/>
          <w:marBottom w:val="0"/>
          <w:divBdr>
            <w:top w:val="none" w:sz="0" w:space="0" w:color="auto"/>
            <w:left w:val="none" w:sz="0" w:space="0" w:color="auto"/>
            <w:bottom w:val="none" w:sz="0" w:space="0" w:color="auto"/>
            <w:right w:val="none" w:sz="0" w:space="0" w:color="auto"/>
          </w:divBdr>
        </w:div>
        <w:div w:id="484011918">
          <w:marLeft w:val="480"/>
          <w:marRight w:val="0"/>
          <w:marTop w:val="0"/>
          <w:marBottom w:val="0"/>
          <w:divBdr>
            <w:top w:val="none" w:sz="0" w:space="0" w:color="auto"/>
            <w:left w:val="none" w:sz="0" w:space="0" w:color="auto"/>
            <w:bottom w:val="none" w:sz="0" w:space="0" w:color="auto"/>
            <w:right w:val="none" w:sz="0" w:space="0" w:color="auto"/>
          </w:divBdr>
        </w:div>
        <w:div w:id="489100842">
          <w:marLeft w:val="480"/>
          <w:marRight w:val="0"/>
          <w:marTop w:val="0"/>
          <w:marBottom w:val="0"/>
          <w:divBdr>
            <w:top w:val="none" w:sz="0" w:space="0" w:color="auto"/>
            <w:left w:val="none" w:sz="0" w:space="0" w:color="auto"/>
            <w:bottom w:val="none" w:sz="0" w:space="0" w:color="auto"/>
            <w:right w:val="none" w:sz="0" w:space="0" w:color="auto"/>
          </w:divBdr>
        </w:div>
        <w:div w:id="526337570">
          <w:marLeft w:val="480"/>
          <w:marRight w:val="0"/>
          <w:marTop w:val="0"/>
          <w:marBottom w:val="0"/>
          <w:divBdr>
            <w:top w:val="none" w:sz="0" w:space="0" w:color="auto"/>
            <w:left w:val="none" w:sz="0" w:space="0" w:color="auto"/>
            <w:bottom w:val="none" w:sz="0" w:space="0" w:color="auto"/>
            <w:right w:val="none" w:sz="0" w:space="0" w:color="auto"/>
          </w:divBdr>
        </w:div>
        <w:div w:id="530149303">
          <w:marLeft w:val="480"/>
          <w:marRight w:val="0"/>
          <w:marTop w:val="0"/>
          <w:marBottom w:val="0"/>
          <w:divBdr>
            <w:top w:val="none" w:sz="0" w:space="0" w:color="auto"/>
            <w:left w:val="none" w:sz="0" w:space="0" w:color="auto"/>
            <w:bottom w:val="none" w:sz="0" w:space="0" w:color="auto"/>
            <w:right w:val="none" w:sz="0" w:space="0" w:color="auto"/>
          </w:divBdr>
        </w:div>
        <w:div w:id="592318375">
          <w:marLeft w:val="480"/>
          <w:marRight w:val="0"/>
          <w:marTop w:val="0"/>
          <w:marBottom w:val="0"/>
          <w:divBdr>
            <w:top w:val="none" w:sz="0" w:space="0" w:color="auto"/>
            <w:left w:val="none" w:sz="0" w:space="0" w:color="auto"/>
            <w:bottom w:val="none" w:sz="0" w:space="0" w:color="auto"/>
            <w:right w:val="none" w:sz="0" w:space="0" w:color="auto"/>
          </w:divBdr>
        </w:div>
        <w:div w:id="592474546">
          <w:marLeft w:val="480"/>
          <w:marRight w:val="0"/>
          <w:marTop w:val="0"/>
          <w:marBottom w:val="0"/>
          <w:divBdr>
            <w:top w:val="none" w:sz="0" w:space="0" w:color="auto"/>
            <w:left w:val="none" w:sz="0" w:space="0" w:color="auto"/>
            <w:bottom w:val="none" w:sz="0" w:space="0" w:color="auto"/>
            <w:right w:val="none" w:sz="0" w:space="0" w:color="auto"/>
          </w:divBdr>
        </w:div>
        <w:div w:id="623730518">
          <w:marLeft w:val="480"/>
          <w:marRight w:val="0"/>
          <w:marTop w:val="0"/>
          <w:marBottom w:val="0"/>
          <w:divBdr>
            <w:top w:val="none" w:sz="0" w:space="0" w:color="auto"/>
            <w:left w:val="none" w:sz="0" w:space="0" w:color="auto"/>
            <w:bottom w:val="none" w:sz="0" w:space="0" w:color="auto"/>
            <w:right w:val="none" w:sz="0" w:space="0" w:color="auto"/>
          </w:divBdr>
        </w:div>
        <w:div w:id="676470033">
          <w:marLeft w:val="480"/>
          <w:marRight w:val="0"/>
          <w:marTop w:val="0"/>
          <w:marBottom w:val="0"/>
          <w:divBdr>
            <w:top w:val="none" w:sz="0" w:space="0" w:color="auto"/>
            <w:left w:val="none" w:sz="0" w:space="0" w:color="auto"/>
            <w:bottom w:val="none" w:sz="0" w:space="0" w:color="auto"/>
            <w:right w:val="none" w:sz="0" w:space="0" w:color="auto"/>
          </w:divBdr>
        </w:div>
        <w:div w:id="691300555">
          <w:marLeft w:val="480"/>
          <w:marRight w:val="0"/>
          <w:marTop w:val="0"/>
          <w:marBottom w:val="0"/>
          <w:divBdr>
            <w:top w:val="none" w:sz="0" w:space="0" w:color="auto"/>
            <w:left w:val="none" w:sz="0" w:space="0" w:color="auto"/>
            <w:bottom w:val="none" w:sz="0" w:space="0" w:color="auto"/>
            <w:right w:val="none" w:sz="0" w:space="0" w:color="auto"/>
          </w:divBdr>
        </w:div>
        <w:div w:id="691420036">
          <w:marLeft w:val="480"/>
          <w:marRight w:val="0"/>
          <w:marTop w:val="0"/>
          <w:marBottom w:val="0"/>
          <w:divBdr>
            <w:top w:val="none" w:sz="0" w:space="0" w:color="auto"/>
            <w:left w:val="none" w:sz="0" w:space="0" w:color="auto"/>
            <w:bottom w:val="none" w:sz="0" w:space="0" w:color="auto"/>
            <w:right w:val="none" w:sz="0" w:space="0" w:color="auto"/>
          </w:divBdr>
        </w:div>
        <w:div w:id="712734444">
          <w:marLeft w:val="480"/>
          <w:marRight w:val="0"/>
          <w:marTop w:val="0"/>
          <w:marBottom w:val="0"/>
          <w:divBdr>
            <w:top w:val="none" w:sz="0" w:space="0" w:color="auto"/>
            <w:left w:val="none" w:sz="0" w:space="0" w:color="auto"/>
            <w:bottom w:val="none" w:sz="0" w:space="0" w:color="auto"/>
            <w:right w:val="none" w:sz="0" w:space="0" w:color="auto"/>
          </w:divBdr>
        </w:div>
        <w:div w:id="739328361">
          <w:marLeft w:val="480"/>
          <w:marRight w:val="0"/>
          <w:marTop w:val="0"/>
          <w:marBottom w:val="0"/>
          <w:divBdr>
            <w:top w:val="none" w:sz="0" w:space="0" w:color="auto"/>
            <w:left w:val="none" w:sz="0" w:space="0" w:color="auto"/>
            <w:bottom w:val="none" w:sz="0" w:space="0" w:color="auto"/>
            <w:right w:val="none" w:sz="0" w:space="0" w:color="auto"/>
          </w:divBdr>
        </w:div>
        <w:div w:id="744108100">
          <w:marLeft w:val="480"/>
          <w:marRight w:val="0"/>
          <w:marTop w:val="0"/>
          <w:marBottom w:val="0"/>
          <w:divBdr>
            <w:top w:val="none" w:sz="0" w:space="0" w:color="auto"/>
            <w:left w:val="none" w:sz="0" w:space="0" w:color="auto"/>
            <w:bottom w:val="none" w:sz="0" w:space="0" w:color="auto"/>
            <w:right w:val="none" w:sz="0" w:space="0" w:color="auto"/>
          </w:divBdr>
        </w:div>
        <w:div w:id="763569261">
          <w:marLeft w:val="480"/>
          <w:marRight w:val="0"/>
          <w:marTop w:val="0"/>
          <w:marBottom w:val="0"/>
          <w:divBdr>
            <w:top w:val="none" w:sz="0" w:space="0" w:color="auto"/>
            <w:left w:val="none" w:sz="0" w:space="0" w:color="auto"/>
            <w:bottom w:val="none" w:sz="0" w:space="0" w:color="auto"/>
            <w:right w:val="none" w:sz="0" w:space="0" w:color="auto"/>
          </w:divBdr>
        </w:div>
        <w:div w:id="820003558">
          <w:marLeft w:val="480"/>
          <w:marRight w:val="0"/>
          <w:marTop w:val="0"/>
          <w:marBottom w:val="0"/>
          <w:divBdr>
            <w:top w:val="none" w:sz="0" w:space="0" w:color="auto"/>
            <w:left w:val="none" w:sz="0" w:space="0" w:color="auto"/>
            <w:bottom w:val="none" w:sz="0" w:space="0" w:color="auto"/>
            <w:right w:val="none" w:sz="0" w:space="0" w:color="auto"/>
          </w:divBdr>
        </w:div>
        <w:div w:id="836657104">
          <w:marLeft w:val="480"/>
          <w:marRight w:val="0"/>
          <w:marTop w:val="0"/>
          <w:marBottom w:val="0"/>
          <w:divBdr>
            <w:top w:val="none" w:sz="0" w:space="0" w:color="auto"/>
            <w:left w:val="none" w:sz="0" w:space="0" w:color="auto"/>
            <w:bottom w:val="none" w:sz="0" w:space="0" w:color="auto"/>
            <w:right w:val="none" w:sz="0" w:space="0" w:color="auto"/>
          </w:divBdr>
        </w:div>
        <w:div w:id="864293191">
          <w:marLeft w:val="480"/>
          <w:marRight w:val="0"/>
          <w:marTop w:val="0"/>
          <w:marBottom w:val="0"/>
          <w:divBdr>
            <w:top w:val="none" w:sz="0" w:space="0" w:color="auto"/>
            <w:left w:val="none" w:sz="0" w:space="0" w:color="auto"/>
            <w:bottom w:val="none" w:sz="0" w:space="0" w:color="auto"/>
            <w:right w:val="none" w:sz="0" w:space="0" w:color="auto"/>
          </w:divBdr>
        </w:div>
        <w:div w:id="873151949">
          <w:marLeft w:val="480"/>
          <w:marRight w:val="0"/>
          <w:marTop w:val="0"/>
          <w:marBottom w:val="0"/>
          <w:divBdr>
            <w:top w:val="none" w:sz="0" w:space="0" w:color="auto"/>
            <w:left w:val="none" w:sz="0" w:space="0" w:color="auto"/>
            <w:bottom w:val="none" w:sz="0" w:space="0" w:color="auto"/>
            <w:right w:val="none" w:sz="0" w:space="0" w:color="auto"/>
          </w:divBdr>
        </w:div>
        <w:div w:id="886332946">
          <w:marLeft w:val="480"/>
          <w:marRight w:val="0"/>
          <w:marTop w:val="0"/>
          <w:marBottom w:val="0"/>
          <w:divBdr>
            <w:top w:val="none" w:sz="0" w:space="0" w:color="auto"/>
            <w:left w:val="none" w:sz="0" w:space="0" w:color="auto"/>
            <w:bottom w:val="none" w:sz="0" w:space="0" w:color="auto"/>
            <w:right w:val="none" w:sz="0" w:space="0" w:color="auto"/>
          </w:divBdr>
        </w:div>
        <w:div w:id="915549306">
          <w:marLeft w:val="480"/>
          <w:marRight w:val="0"/>
          <w:marTop w:val="0"/>
          <w:marBottom w:val="0"/>
          <w:divBdr>
            <w:top w:val="none" w:sz="0" w:space="0" w:color="auto"/>
            <w:left w:val="none" w:sz="0" w:space="0" w:color="auto"/>
            <w:bottom w:val="none" w:sz="0" w:space="0" w:color="auto"/>
            <w:right w:val="none" w:sz="0" w:space="0" w:color="auto"/>
          </w:divBdr>
        </w:div>
        <w:div w:id="928737044">
          <w:marLeft w:val="480"/>
          <w:marRight w:val="0"/>
          <w:marTop w:val="0"/>
          <w:marBottom w:val="0"/>
          <w:divBdr>
            <w:top w:val="none" w:sz="0" w:space="0" w:color="auto"/>
            <w:left w:val="none" w:sz="0" w:space="0" w:color="auto"/>
            <w:bottom w:val="none" w:sz="0" w:space="0" w:color="auto"/>
            <w:right w:val="none" w:sz="0" w:space="0" w:color="auto"/>
          </w:divBdr>
        </w:div>
        <w:div w:id="962462334">
          <w:marLeft w:val="480"/>
          <w:marRight w:val="0"/>
          <w:marTop w:val="0"/>
          <w:marBottom w:val="0"/>
          <w:divBdr>
            <w:top w:val="none" w:sz="0" w:space="0" w:color="auto"/>
            <w:left w:val="none" w:sz="0" w:space="0" w:color="auto"/>
            <w:bottom w:val="none" w:sz="0" w:space="0" w:color="auto"/>
            <w:right w:val="none" w:sz="0" w:space="0" w:color="auto"/>
          </w:divBdr>
        </w:div>
        <w:div w:id="974332574">
          <w:marLeft w:val="480"/>
          <w:marRight w:val="0"/>
          <w:marTop w:val="0"/>
          <w:marBottom w:val="0"/>
          <w:divBdr>
            <w:top w:val="none" w:sz="0" w:space="0" w:color="auto"/>
            <w:left w:val="none" w:sz="0" w:space="0" w:color="auto"/>
            <w:bottom w:val="none" w:sz="0" w:space="0" w:color="auto"/>
            <w:right w:val="none" w:sz="0" w:space="0" w:color="auto"/>
          </w:divBdr>
        </w:div>
        <w:div w:id="1083800308">
          <w:marLeft w:val="480"/>
          <w:marRight w:val="0"/>
          <w:marTop w:val="0"/>
          <w:marBottom w:val="0"/>
          <w:divBdr>
            <w:top w:val="none" w:sz="0" w:space="0" w:color="auto"/>
            <w:left w:val="none" w:sz="0" w:space="0" w:color="auto"/>
            <w:bottom w:val="none" w:sz="0" w:space="0" w:color="auto"/>
            <w:right w:val="none" w:sz="0" w:space="0" w:color="auto"/>
          </w:divBdr>
        </w:div>
        <w:div w:id="1162937236">
          <w:marLeft w:val="480"/>
          <w:marRight w:val="0"/>
          <w:marTop w:val="0"/>
          <w:marBottom w:val="0"/>
          <w:divBdr>
            <w:top w:val="none" w:sz="0" w:space="0" w:color="auto"/>
            <w:left w:val="none" w:sz="0" w:space="0" w:color="auto"/>
            <w:bottom w:val="none" w:sz="0" w:space="0" w:color="auto"/>
            <w:right w:val="none" w:sz="0" w:space="0" w:color="auto"/>
          </w:divBdr>
        </w:div>
        <w:div w:id="1199201238">
          <w:marLeft w:val="480"/>
          <w:marRight w:val="0"/>
          <w:marTop w:val="0"/>
          <w:marBottom w:val="0"/>
          <w:divBdr>
            <w:top w:val="none" w:sz="0" w:space="0" w:color="auto"/>
            <w:left w:val="none" w:sz="0" w:space="0" w:color="auto"/>
            <w:bottom w:val="none" w:sz="0" w:space="0" w:color="auto"/>
            <w:right w:val="none" w:sz="0" w:space="0" w:color="auto"/>
          </w:divBdr>
        </w:div>
        <w:div w:id="1204976609">
          <w:marLeft w:val="480"/>
          <w:marRight w:val="0"/>
          <w:marTop w:val="0"/>
          <w:marBottom w:val="0"/>
          <w:divBdr>
            <w:top w:val="none" w:sz="0" w:space="0" w:color="auto"/>
            <w:left w:val="none" w:sz="0" w:space="0" w:color="auto"/>
            <w:bottom w:val="none" w:sz="0" w:space="0" w:color="auto"/>
            <w:right w:val="none" w:sz="0" w:space="0" w:color="auto"/>
          </w:divBdr>
        </w:div>
        <w:div w:id="1234123875">
          <w:marLeft w:val="480"/>
          <w:marRight w:val="0"/>
          <w:marTop w:val="0"/>
          <w:marBottom w:val="0"/>
          <w:divBdr>
            <w:top w:val="none" w:sz="0" w:space="0" w:color="auto"/>
            <w:left w:val="none" w:sz="0" w:space="0" w:color="auto"/>
            <w:bottom w:val="none" w:sz="0" w:space="0" w:color="auto"/>
            <w:right w:val="none" w:sz="0" w:space="0" w:color="auto"/>
          </w:divBdr>
        </w:div>
        <w:div w:id="1234126896">
          <w:marLeft w:val="480"/>
          <w:marRight w:val="0"/>
          <w:marTop w:val="0"/>
          <w:marBottom w:val="0"/>
          <w:divBdr>
            <w:top w:val="none" w:sz="0" w:space="0" w:color="auto"/>
            <w:left w:val="none" w:sz="0" w:space="0" w:color="auto"/>
            <w:bottom w:val="none" w:sz="0" w:space="0" w:color="auto"/>
            <w:right w:val="none" w:sz="0" w:space="0" w:color="auto"/>
          </w:divBdr>
        </w:div>
        <w:div w:id="1244408984">
          <w:marLeft w:val="480"/>
          <w:marRight w:val="0"/>
          <w:marTop w:val="0"/>
          <w:marBottom w:val="0"/>
          <w:divBdr>
            <w:top w:val="none" w:sz="0" w:space="0" w:color="auto"/>
            <w:left w:val="none" w:sz="0" w:space="0" w:color="auto"/>
            <w:bottom w:val="none" w:sz="0" w:space="0" w:color="auto"/>
            <w:right w:val="none" w:sz="0" w:space="0" w:color="auto"/>
          </w:divBdr>
        </w:div>
        <w:div w:id="1270891158">
          <w:marLeft w:val="480"/>
          <w:marRight w:val="0"/>
          <w:marTop w:val="0"/>
          <w:marBottom w:val="0"/>
          <w:divBdr>
            <w:top w:val="none" w:sz="0" w:space="0" w:color="auto"/>
            <w:left w:val="none" w:sz="0" w:space="0" w:color="auto"/>
            <w:bottom w:val="none" w:sz="0" w:space="0" w:color="auto"/>
            <w:right w:val="none" w:sz="0" w:space="0" w:color="auto"/>
          </w:divBdr>
        </w:div>
        <w:div w:id="1310936398">
          <w:marLeft w:val="480"/>
          <w:marRight w:val="0"/>
          <w:marTop w:val="0"/>
          <w:marBottom w:val="0"/>
          <w:divBdr>
            <w:top w:val="none" w:sz="0" w:space="0" w:color="auto"/>
            <w:left w:val="none" w:sz="0" w:space="0" w:color="auto"/>
            <w:bottom w:val="none" w:sz="0" w:space="0" w:color="auto"/>
            <w:right w:val="none" w:sz="0" w:space="0" w:color="auto"/>
          </w:divBdr>
        </w:div>
        <w:div w:id="1316958232">
          <w:marLeft w:val="480"/>
          <w:marRight w:val="0"/>
          <w:marTop w:val="0"/>
          <w:marBottom w:val="0"/>
          <w:divBdr>
            <w:top w:val="none" w:sz="0" w:space="0" w:color="auto"/>
            <w:left w:val="none" w:sz="0" w:space="0" w:color="auto"/>
            <w:bottom w:val="none" w:sz="0" w:space="0" w:color="auto"/>
            <w:right w:val="none" w:sz="0" w:space="0" w:color="auto"/>
          </w:divBdr>
        </w:div>
        <w:div w:id="1344670885">
          <w:marLeft w:val="480"/>
          <w:marRight w:val="0"/>
          <w:marTop w:val="0"/>
          <w:marBottom w:val="0"/>
          <w:divBdr>
            <w:top w:val="none" w:sz="0" w:space="0" w:color="auto"/>
            <w:left w:val="none" w:sz="0" w:space="0" w:color="auto"/>
            <w:bottom w:val="none" w:sz="0" w:space="0" w:color="auto"/>
            <w:right w:val="none" w:sz="0" w:space="0" w:color="auto"/>
          </w:divBdr>
        </w:div>
        <w:div w:id="1346203335">
          <w:marLeft w:val="480"/>
          <w:marRight w:val="0"/>
          <w:marTop w:val="0"/>
          <w:marBottom w:val="0"/>
          <w:divBdr>
            <w:top w:val="none" w:sz="0" w:space="0" w:color="auto"/>
            <w:left w:val="none" w:sz="0" w:space="0" w:color="auto"/>
            <w:bottom w:val="none" w:sz="0" w:space="0" w:color="auto"/>
            <w:right w:val="none" w:sz="0" w:space="0" w:color="auto"/>
          </w:divBdr>
        </w:div>
        <w:div w:id="1352685953">
          <w:marLeft w:val="480"/>
          <w:marRight w:val="0"/>
          <w:marTop w:val="0"/>
          <w:marBottom w:val="0"/>
          <w:divBdr>
            <w:top w:val="none" w:sz="0" w:space="0" w:color="auto"/>
            <w:left w:val="none" w:sz="0" w:space="0" w:color="auto"/>
            <w:bottom w:val="none" w:sz="0" w:space="0" w:color="auto"/>
            <w:right w:val="none" w:sz="0" w:space="0" w:color="auto"/>
          </w:divBdr>
        </w:div>
        <w:div w:id="1450052196">
          <w:marLeft w:val="480"/>
          <w:marRight w:val="0"/>
          <w:marTop w:val="0"/>
          <w:marBottom w:val="0"/>
          <w:divBdr>
            <w:top w:val="none" w:sz="0" w:space="0" w:color="auto"/>
            <w:left w:val="none" w:sz="0" w:space="0" w:color="auto"/>
            <w:bottom w:val="none" w:sz="0" w:space="0" w:color="auto"/>
            <w:right w:val="none" w:sz="0" w:space="0" w:color="auto"/>
          </w:divBdr>
        </w:div>
        <w:div w:id="1515143828">
          <w:marLeft w:val="480"/>
          <w:marRight w:val="0"/>
          <w:marTop w:val="0"/>
          <w:marBottom w:val="0"/>
          <w:divBdr>
            <w:top w:val="none" w:sz="0" w:space="0" w:color="auto"/>
            <w:left w:val="none" w:sz="0" w:space="0" w:color="auto"/>
            <w:bottom w:val="none" w:sz="0" w:space="0" w:color="auto"/>
            <w:right w:val="none" w:sz="0" w:space="0" w:color="auto"/>
          </w:divBdr>
        </w:div>
        <w:div w:id="1578049222">
          <w:marLeft w:val="480"/>
          <w:marRight w:val="0"/>
          <w:marTop w:val="0"/>
          <w:marBottom w:val="0"/>
          <w:divBdr>
            <w:top w:val="none" w:sz="0" w:space="0" w:color="auto"/>
            <w:left w:val="none" w:sz="0" w:space="0" w:color="auto"/>
            <w:bottom w:val="none" w:sz="0" w:space="0" w:color="auto"/>
            <w:right w:val="none" w:sz="0" w:space="0" w:color="auto"/>
          </w:divBdr>
        </w:div>
        <w:div w:id="1679230033">
          <w:marLeft w:val="480"/>
          <w:marRight w:val="0"/>
          <w:marTop w:val="0"/>
          <w:marBottom w:val="0"/>
          <w:divBdr>
            <w:top w:val="none" w:sz="0" w:space="0" w:color="auto"/>
            <w:left w:val="none" w:sz="0" w:space="0" w:color="auto"/>
            <w:bottom w:val="none" w:sz="0" w:space="0" w:color="auto"/>
            <w:right w:val="none" w:sz="0" w:space="0" w:color="auto"/>
          </w:divBdr>
        </w:div>
        <w:div w:id="1699819017">
          <w:marLeft w:val="480"/>
          <w:marRight w:val="0"/>
          <w:marTop w:val="0"/>
          <w:marBottom w:val="0"/>
          <w:divBdr>
            <w:top w:val="none" w:sz="0" w:space="0" w:color="auto"/>
            <w:left w:val="none" w:sz="0" w:space="0" w:color="auto"/>
            <w:bottom w:val="none" w:sz="0" w:space="0" w:color="auto"/>
            <w:right w:val="none" w:sz="0" w:space="0" w:color="auto"/>
          </w:divBdr>
        </w:div>
        <w:div w:id="1706177029">
          <w:marLeft w:val="480"/>
          <w:marRight w:val="0"/>
          <w:marTop w:val="0"/>
          <w:marBottom w:val="0"/>
          <w:divBdr>
            <w:top w:val="none" w:sz="0" w:space="0" w:color="auto"/>
            <w:left w:val="none" w:sz="0" w:space="0" w:color="auto"/>
            <w:bottom w:val="none" w:sz="0" w:space="0" w:color="auto"/>
            <w:right w:val="none" w:sz="0" w:space="0" w:color="auto"/>
          </w:divBdr>
        </w:div>
        <w:div w:id="1744453806">
          <w:marLeft w:val="480"/>
          <w:marRight w:val="0"/>
          <w:marTop w:val="0"/>
          <w:marBottom w:val="0"/>
          <w:divBdr>
            <w:top w:val="none" w:sz="0" w:space="0" w:color="auto"/>
            <w:left w:val="none" w:sz="0" w:space="0" w:color="auto"/>
            <w:bottom w:val="none" w:sz="0" w:space="0" w:color="auto"/>
            <w:right w:val="none" w:sz="0" w:space="0" w:color="auto"/>
          </w:divBdr>
        </w:div>
        <w:div w:id="1749841635">
          <w:marLeft w:val="480"/>
          <w:marRight w:val="0"/>
          <w:marTop w:val="0"/>
          <w:marBottom w:val="0"/>
          <w:divBdr>
            <w:top w:val="none" w:sz="0" w:space="0" w:color="auto"/>
            <w:left w:val="none" w:sz="0" w:space="0" w:color="auto"/>
            <w:bottom w:val="none" w:sz="0" w:space="0" w:color="auto"/>
            <w:right w:val="none" w:sz="0" w:space="0" w:color="auto"/>
          </w:divBdr>
        </w:div>
        <w:div w:id="1785148856">
          <w:marLeft w:val="480"/>
          <w:marRight w:val="0"/>
          <w:marTop w:val="0"/>
          <w:marBottom w:val="0"/>
          <w:divBdr>
            <w:top w:val="none" w:sz="0" w:space="0" w:color="auto"/>
            <w:left w:val="none" w:sz="0" w:space="0" w:color="auto"/>
            <w:bottom w:val="none" w:sz="0" w:space="0" w:color="auto"/>
            <w:right w:val="none" w:sz="0" w:space="0" w:color="auto"/>
          </w:divBdr>
        </w:div>
        <w:div w:id="1810896649">
          <w:marLeft w:val="480"/>
          <w:marRight w:val="0"/>
          <w:marTop w:val="0"/>
          <w:marBottom w:val="0"/>
          <w:divBdr>
            <w:top w:val="none" w:sz="0" w:space="0" w:color="auto"/>
            <w:left w:val="none" w:sz="0" w:space="0" w:color="auto"/>
            <w:bottom w:val="none" w:sz="0" w:space="0" w:color="auto"/>
            <w:right w:val="none" w:sz="0" w:space="0" w:color="auto"/>
          </w:divBdr>
        </w:div>
        <w:div w:id="1818647545">
          <w:marLeft w:val="480"/>
          <w:marRight w:val="0"/>
          <w:marTop w:val="0"/>
          <w:marBottom w:val="0"/>
          <w:divBdr>
            <w:top w:val="none" w:sz="0" w:space="0" w:color="auto"/>
            <w:left w:val="none" w:sz="0" w:space="0" w:color="auto"/>
            <w:bottom w:val="none" w:sz="0" w:space="0" w:color="auto"/>
            <w:right w:val="none" w:sz="0" w:space="0" w:color="auto"/>
          </w:divBdr>
        </w:div>
        <w:div w:id="1905215533">
          <w:marLeft w:val="480"/>
          <w:marRight w:val="0"/>
          <w:marTop w:val="0"/>
          <w:marBottom w:val="0"/>
          <w:divBdr>
            <w:top w:val="none" w:sz="0" w:space="0" w:color="auto"/>
            <w:left w:val="none" w:sz="0" w:space="0" w:color="auto"/>
            <w:bottom w:val="none" w:sz="0" w:space="0" w:color="auto"/>
            <w:right w:val="none" w:sz="0" w:space="0" w:color="auto"/>
          </w:divBdr>
        </w:div>
        <w:div w:id="1973975443">
          <w:marLeft w:val="480"/>
          <w:marRight w:val="0"/>
          <w:marTop w:val="0"/>
          <w:marBottom w:val="0"/>
          <w:divBdr>
            <w:top w:val="none" w:sz="0" w:space="0" w:color="auto"/>
            <w:left w:val="none" w:sz="0" w:space="0" w:color="auto"/>
            <w:bottom w:val="none" w:sz="0" w:space="0" w:color="auto"/>
            <w:right w:val="none" w:sz="0" w:space="0" w:color="auto"/>
          </w:divBdr>
        </w:div>
        <w:div w:id="1990018740">
          <w:marLeft w:val="480"/>
          <w:marRight w:val="0"/>
          <w:marTop w:val="0"/>
          <w:marBottom w:val="0"/>
          <w:divBdr>
            <w:top w:val="none" w:sz="0" w:space="0" w:color="auto"/>
            <w:left w:val="none" w:sz="0" w:space="0" w:color="auto"/>
            <w:bottom w:val="none" w:sz="0" w:space="0" w:color="auto"/>
            <w:right w:val="none" w:sz="0" w:space="0" w:color="auto"/>
          </w:divBdr>
        </w:div>
        <w:div w:id="2022776168">
          <w:marLeft w:val="480"/>
          <w:marRight w:val="0"/>
          <w:marTop w:val="0"/>
          <w:marBottom w:val="0"/>
          <w:divBdr>
            <w:top w:val="none" w:sz="0" w:space="0" w:color="auto"/>
            <w:left w:val="none" w:sz="0" w:space="0" w:color="auto"/>
            <w:bottom w:val="none" w:sz="0" w:space="0" w:color="auto"/>
            <w:right w:val="none" w:sz="0" w:space="0" w:color="auto"/>
          </w:divBdr>
        </w:div>
        <w:div w:id="2027245274">
          <w:marLeft w:val="480"/>
          <w:marRight w:val="0"/>
          <w:marTop w:val="0"/>
          <w:marBottom w:val="0"/>
          <w:divBdr>
            <w:top w:val="none" w:sz="0" w:space="0" w:color="auto"/>
            <w:left w:val="none" w:sz="0" w:space="0" w:color="auto"/>
            <w:bottom w:val="none" w:sz="0" w:space="0" w:color="auto"/>
            <w:right w:val="none" w:sz="0" w:space="0" w:color="auto"/>
          </w:divBdr>
        </w:div>
        <w:div w:id="2027556766">
          <w:marLeft w:val="480"/>
          <w:marRight w:val="0"/>
          <w:marTop w:val="0"/>
          <w:marBottom w:val="0"/>
          <w:divBdr>
            <w:top w:val="none" w:sz="0" w:space="0" w:color="auto"/>
            <w:left w:val="none" w:sz="0" w:space="0" w:color="auto"/>
            <w:bottom w:val="none" w:sz="0" w:space="0" w:color="auto"/>
            <w:right w:val="none" w:sz="0" w:space="0" w:color="auto"/>
          </w:divBdr>
        </w:div>
        <w:div w:id="2043751175">
          <w:marLeft w:val="480"/>
          <w:marRight w:val="0"/>
          <w:marTop w:val="0"/>
          <w:marBottom w:val="0"/>
          <w:divBdr>
            <w:top w:val="none" w:sz="0" w:space="0" w:color="auto"/>
            <w:left w:val="none" w:sz="0" w:space="0" w:color="auto"/>
            <w:bottom w:val="none" w:sz="0" w:space="0" w:color="auto"/>
            <w:right w:val="none" w:sz="0" w:space="0" w:color="auto"/>
          </w:divBdr>
        </w:div>
        <w:div w:id="2050757648">
          <w:marLeft w:val="480"/>
          <w:marRight w:val="0"/>
          <w:marTop w:val="0"/>
          <w:marBottom w:val="0"/>
          <w:divBdr>
            <w:top w:val="none" w:sz="0" w:space="0" w:color="auto"/>
            <w:left w:val="none" w:sz="0" w:space="0" w:color="auto"/>
            <w:bottom w:val="none" w:sz="0" w:space="0" w:color="auto"/>
            <w:right w:val="none" w:sz="0" w:space="0" w:color="auto"/>
          </w:divBdr>
        </w:div>
        <w:div w:id="2085642463">
          <w:marLeft w:val="480"/>
          <w:marRight w:val="0"/>
          <w:marTop w:val="0"/>
          <w:marBottom w:val="0"/>
          <w:divBdr>
            <w:top w:val="none" w:sz="0" w:space="0" w:color="auto"/>
            <w:left w:val="none" w:sz="0" w:space="0" w:color="auto"/>
            <w:bottom w:val="none" w:sz="0" w:space="0" w:color="auto"/>
            <w:right w:val="none" w:sz="0" w:space="0" w:color="auto"/>
          </w:divBdr>
        </w:div>
        <w:div w:id="2096047520">
          <w:marLeft w:val="480"/>
          <w:marRight w:val="0"/>
          <w:marTop w:val="0"/>
          <w:marBottom w:val="0"/>
          <w:divBdr>
            <w:top w:val="none" w:sz="0" w:space="0" w:color="auto"/>
            <w:left w:val="none" w:sz="0" w:space="0" w:color="auto"/>
            <w:bottom w:val="none" w:sz="0" w:space="0" w:color="auto"/>
            <w:right w:val="none" w:sz="0" w:space="0" w:color="auto"/>
          </w:divBdr>
        </w:div>
        <w:div w:id="2104260649">
          <w:marLeft w:val="480"/>
          <w:marRight w:val="0"/>
          <w:marTop w:val="0"/>
          <w:marBottom w:val="0"/>
          <w:divBdr>
            <w:top w:val="none" w:sz="0" w:space="0" w:color="auto"/>
            <w:left w:val="none" w:sz="0" w:space="0" w:color="auto"/>
            <w:bottom w:val="none" w:sz="0" w:space="0" w:color="auto"/>
            <w:right w:val="none" w:sz="0" w:space="0" w:color="auto"/>
          </w:divBdr>
        </w:div>
        <w:div w:id="2109814687">
          <w:marLeft w:val="480"/>
          <w:marRight w:val="0"/>
          <w:marTop w:val="0"/>
          <w:marBottom w:val="0"/>
          <w:divBdr>
            <w:top w:val="none" w:sz="0" w:space="0" w:color="auto"/>
            <w:left w:val="none" w:sz="0" w:space="0" w:color="auto"/>
            <w:bottom w:val="none" w:sz="0" w:space="0" w:color="auto"/>
            <w:right w:val="none" w:sz="0" w:space="0" w:color="auto"/>
          </w:divBdr>
        </w:div>
        <w:div w:id="2140299604">
          <w:marLeft w:val="480"/>
          <w:marRight w:val="0"/>
          <w:marTop w:val="0"/>
          <w:marBottom w:val="0"/>
          <w:divBdr>
            <w:top w:val="none" w:sz="0" w:space="0" w:color="auto"/>
            <w:left w:val="none" w:sz="0" w:space="0" w:color="auto"/>
            <w:bottom w:val="none" w:sz="0" w:space="0" w:color="auto"/>
            <w:right w:val="none" w:sz="0" w:space="0" w:color="auto"/>
          </w:divBdr>
        </w:div>
        <w:div w:id="2140757790">
          <w:marLeft w:val="48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3.png"/><Relationship Id="rId26" Type="http://schemas.openxmlformats.org/officeDocument/2006/relationships/image" Target="media/image11.tif"/><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2.tif"/><Relationship Id="rId25" Type="http://schemas.openxmlformats.org/officeDocument/2006/relationships/image" Target="media/image10.tif"/><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1.jpeg"/><Relationship Id="rId20" Type="http://schemas.openxmlformats.org/officeDocument/2006/relationships/image" Target="media/image5.tif"/><Relationship Id="rId29" Type="http://schemas.openxmlformats.org/officeDocument/2006/relationships/image" Target="media/image14.t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mdpi.com/2072-4292/13/14/2764" TargetMode="External"/><Relationship Id="rId24" Type="http://schemas.openxmlformats.org/officeDocument/2006/relationships/image" Target="media/image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tif"/><Relationship Id="rId10" Type="http://schemas.openxmlformats.org/officeDocument/2006/relationships/hyperlink" Target="https://www.mdpi.com/2072-4292/13/14/2764" TargetMode="External"/><Relationship Id="rId19" Type="http://schemas.openxmlformats.org/officeDocument/2006/relationships/image" Target="media/image4.tif"/><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https://www.mdpi.com/2072-4292/13/14/2764" TargetMode="External"/><Relationship Id="rId14" Type="http://schemas.microsoft.com/office/2016/09/relationships/commentsIds" Target="commentsIds.xml"/><Relationship Id="rId22" Type="http://schemas.openxmlformats.org/officeDocument/2006/relationships/image" Target="media/image7.png"/><Relationship Id="rId27" Type="http://schemas.openxmlformats.org/officeDocument/2006/relationships/image" Target="media/image12.tif"/><Relationship Id="rId30" Type="http://schemas.openxmlformats.org/officeDocument/2006/relationships/header" Target="header2.xml"/><Relationship Id="rId8" Type="http://schemas.openxmlformats.org/officeDocument/2006/relationships/hyperlink" Target="https://www.mdpi.com/2072-4292/13/14/2764"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e"/>
          <w:gallery w:val="placeholder"/>
        </w:category>
        <w:types>
          <w:type w:val="bbPlcHdr"/>
        </w:types>
        <w:behaviors>
          <w:behavior w:val="content"/>
        </w:behaviors>
        <w:guid w:val="{5BC054D7-81CC-46DB-B50C-BBF97BA1D490}"/>
      </w:docPartPr>
      <w:docPartBody>
        <w:p w:rsidR="00F24203" w:rsidRDefault="00A7138F">
          <w:r w:rsidRPr="009F2C75">
            <w:rPr>
              <w:rStyle w:val="Testosegnaposto"/>
            </w:rPr>
            <w:t>Fare clic o toccare qui per immettere il testo.</w:t>
          </w:r>
        </w:p>
      </w:docPartBody>
    </w:docPart>
    <w:docPart>
      <w:docPartPr>
        <w:name w:val="5D546D35E39641F583D326797608E48C"/>
        <w:category>
          <w:name w:val="General"/>
          <w:gallery w:val="placeholder"/>
        </w:category>
        <w:types>
          <w:type w:val="bbPlcHdr"/>
        </w:types>
        <w:behaviors>
          <w:behavior w:val="content"/>
        </w:behaviors>
        <w:guid w:val="{E880E049-89A3-4D03-A9F5-3C48F9011B81}"/>
      </w:docPartPr>
      <w:docPartBody>
        <w:p w:rsidR="002E7D95" w:rsidRDefault="00A7138F" w:rsidP="008D46E9">
          <w:pPr>
            <w:pStyle w:val="5D546D35E39641F583D326797608E48C"/>
          </w:pPr>
          <w:r w:rsidRPr="009F2C75">
            <w:rPr>
              <w:rStyle w:val="Testosegnaposto"/>
            </w:rPr>
            <w:t>Fare clic o toccare qui per immettere il testo.</w:t>
          </w:r>
        </w:p>
      </w:docPartBody>
    </w:docPart>
    <w:docPart>
      <w:docPartPr>
        <w:name w:val="C8E190D0B8A942948B69AC70731FA1F7"/>
        <w:category>
          <w:name w:val="Generale"/>
          <w:gallery w:val="placeholder"/>
        </w:category>
        <w:types>
          <w:type w:val="bbPlcHdr"/>
        </w:types>
        <w:behaviors>
          <w:behavior w:val="content"/>
        </w:behaviors>
        <w:guid w:val="{56D391E0-9DE0-4E76-85B6-581082FD9CE1}"/>
      </w:docPartPr>
      <w:docPartBody>
        <w:p w:rsidR="0096684E" w:rsidRDefault="00A7138F">
          <w:pPr>
            <w:pStyle w:val="C8E190D0B8A942948B69AC70731FA1F7"/>
          </w:pPr>
          <w:r w:rsidRPr="009F2C75">
            <w:rPr>
              <w:rStyle w:val="Testosegnaposto"/>
            </w:rPr>
            <w:t>Fare clic o toccare qui per immettere il testo.</w:t>
          </w:r>
        </w:p>
      </w:docPartBody>
    </w:docPart>
    <w:docPart>
      <w:docPartPr>
        <w:name w:val="D6C3FC0E26784C31821BA7A89973B99A"/>
        <w:category>
          <w:name w:val="Generale"/>
          <w:gallery w:val="placeholder"/>
        </w:category>
        <w:types>
          <w:type w:val="bbPlcHdr"/>
        </w:types>
        <w:behaviors>
          <w:behavior w:val="content"/>
        </w:behaviors>
        <w:guid w:val="{53528C77-B797-4B57-A7A4-7F15477B576E}"/>
      </w:docPartPr>
      <w:docPartBody>
        <w:p w:rsidR="0096684E" w:rsidRDefault="00A7138F">
          <w:pPr>
            <w:pStyle w:val="D6C3FC0E26784C31821BA7A89973B99A"/>
          </w:pPr>
          <w:r w:rsidRPr="009F2C75">
            <w:rPr>
              <w:rStyle w:val="Testosegnaposto"/>
            </w:rPr>
            <w:t>Fare clic o toccare qui per immettere il testo.</w:t>
          </w:r>
        </w:p>
      </w:docPartBody>
    </w:docPart>
    <w:docPart>
      <w:docPartPr>
        <w:name w:val="EC4A498C01884C0388ABB3B31CB77D45"/>
        <w:category>
          <w:name w:val="Generale"/>
          <w:gallery w:val="placeholder"/>
        </w:category>
        <w:types>
          <w:type w:val="bbPlcHdr"/>
        </w:types>
        <w:behaviors>
          <w:behavior w:val="content"/>
        </w:behaviors>
        <w:guid w:val="{DD7C0153-DEC9-4D1D-A61F-C3F94668A7A1}"/>
      </w:docPartPr>
      <w:docPartBody>
        <w:p w:rsidR="0096684E" w:rsidRDefault="00A7138F">
          <w:pPr>
            <w:pStyle w:val="EC4A498C01884C0388ABB3B31CB77D45"/>
          </w:pPr>
          <w:r w:rsidRPr="003E189E">
            <w:rPr>
              <w:rStyle w:val="Testosegnaposto"/>
            </w:rPr>
            <w:t>Click or tap here to enter text.</w:t>
          </w:r>
        </w:p>
      </w:docPartBody>
    </w:docPart>
    <w:docPart>
      <w:docPartPr>
        <w:name w:val="C74EDDBEE7C14067BE98FA110CC45AEB"/>
        <w:category>
          <w:name w:val="Generale"/>
          <w:gallery w:val="placeholder"/>
        </w:category>
        <w:types>
          <w:type w:val="bbPlcHdr"/>
        </w:types>
        <w:behaviors>
          <w:behavior w:val="content"/>
        </w:behaviors>
        <w:guid w:val="{ECD13218-782A-4B4E-B770-731D267211E0}"/>
      </w:docPartPr>
      <w:docPartBody>
        <w:p w:rsidR="0096684E" w:rsidRDefault="00A7138F">
          <w:pPr>
            <w:pStyle w:val="C74EDDBEE7C14067BE98FA110CC45AEB"/>
          </w:pPr>
          <w:r w:rsidRPr="009F2C75">
            <w:rPr>
              <w:rStyle w:val="Testosegnaposto"/>
            </w:rPr>
            <w:t xml:space="preserve">Fare clic o toccare qui per </w:t>
          </w:r>
          <w:r w:rsidRPr="009F2C75">
            <w:rPr>
              <w:rStyle w:val="Testosegnaposto"/>
            </w:rPr>
            <w:t>immettere il testo.</w:t>
          </w:r>
        </w:p>
      </w:docPartBody>
    </w:docPart>
    <w:docPart>
      <w:docPartPr>
        <w:name w:val="56D9034685B04E7E9A890BA4857426BE"/>
        <w:category>
          <w:name w:val="Generale"/>
          <w:gallery w:val="placeholder"/>
        </w:category>
        <w:types>
          <w:type w:val="bbPlcHdr"/>
        </w:types>
        <w:behaviors>
          <w:behavior w:val="content"/>
        </w:behaviors>
        <w:guid w:val="{A4D8E98A-6F47-4BDD-8A2B-79623B256DA8}"/>
      </w:docPartPr>
      <w:docPartBody>
        <w:p w:rsidR="0096684E" w:rsidRDefault="00A7138F">
          <w:pPr>
            <w:pStyle w:val="56D9034685B04E7E9A890BA4857426BE"/>
          </w:pPr>
          <w:r w:rsidRPr="009F2C75">
            <w:rPr>
              <w:rStyle w:val="Testosegnaposto"/>
            </w:rPr>
            <w:t>Fare clic o toccare qui per immettere il testo.</w:t>
          </w:r>
        </w:p>
      </w:docPartBody>
    </w:docPart>
    <w:docPart>
      <w:docPartPr>
        <w:name w:val="FCDA2FEC007C4D2783BF1BEEE5F52248"/>
        <w:category>
          <w:name w:val="Generale"/>
          <w:gallery w:val="placeholder"/>
        </w:category>
        <w:types>
          <w:type w:val="bbPlcHdr"/>
        </w:types>
        <w:behaviors>
          <w:behavior w:val="content"/>
        </w:behaviors>
        <w:guid w:val="{283BCBBF-569E-4F30-B3CC-17999859368A}"/>
      </w:docPartPr>
      <w:docPartBody>
        <w:p w:rsidR="0096684E" w:rsidRDefault="00A7138F">
          <w:pPr>
            <w:pStyle w:val="FCDA2FEC007C4D2783BF1BEEE5F52248"/>
          </w:pPr>
          <w:r w:rsidRPr="009F2C75">
            <w:rPr>
              <w:rStyle w:val="Testosegnaposto"/>
            </w:rPr>
            <w:t>Fare clic o toccare qui per immettere il testo.</w:t>
          </w:r>
        </w:p>
      </w:docPartBody>
    </w:docPart>
    <w:docPart>
      <w:docPartPr>
        <w:name w:val="8313F820670042B29ADC1BAAE793DFBB"/>
        <w:category>
          <w:name w:val="Generale"/>
          <w:gallery w:val="placeholder"/>
        </w:category>
        <w:types>
          <w:type w:val="bbPlcHdr"/>
        </w:types>
        <w:behaviors>
          <w:behavior w:val="content"/>
        </w:behaviors>
        <w:guid w:val="{2331A7CD-7848-4252-A3AF-4F873464F3E4}"/>
      </w:docPartPr>
      <w:docPartBody>
        <w:p w:rsidR="0096684E" w:rsidRDefault="00A7138F">
          <w:pPr>
            <w:pStyle w:val="8313F820670042B29ADC1BAAE793DFBB"/>
          </w:pPr>
          <w:r w:rsidRPr="009F2C75">
            <w:rPr>
              <w:rStyle w:val="Testosegnaposto"/>
            </w:rPr>
            <w:t>Fare clic o toccare qui per immettere il testo.</w:t>
          </w:r>
        </w:p>
      </w:docPartBody>
    </w:docPart>
    <w:docPart>
      <w:docPartPr>
        <w:name w:val="F7C3C9C3E0BF44D2821915621CDB20ED"/>
        <w:category>
          <w:name w:val="Generale"/>
          <w:gallery w:val="placeholder"/>
        </w:category>
        <w:types>
          <w:type w:val="bbPlcHdr"/>
        </w:types>
        <w:behaviors>
          <w:behavior w:val="content"/>
        </w:behaviors>
        <w:guid w:val="{1C246B13-64FA-4AC9-99AB-3034990BCBA7}"/>
      </w:docPartPr>
      <w:docPartBody>
        <w:p w:rsidR="0096684E" w:rsidRDefault="00A7138F">
          <w:pPr>
            <w:pStyle w:val="F7C3C9C3E0BF44D2821915621CDB20ED"/>
          </w:pPr>
          <w:r w:rsidRPr="009F2C75">
            <w:rPr>
              <w:rStyle w:val="Testosegnaposto"/>
            </w:rPr>
            <w:t>Fare clic o toccare qui per immettere il testo.</w:t>
          </w:r>
        </w:p>
      </w:docPartBody>
    </w:docPart>
    <w:docPart>
      <w:docPartPr>
        <w:name w:val="5CDB7FC4DD4A4B7697740E4CFAABBBE0"/>
        <w:category>
          <w:name w:val="Generale"/>
          <w:gallery w:val="placeholder"/>
        </w:category>
        <w:types>
          <w:type w:val="bbPlcHdr"/>
        </w:types>
        <w:behaviors>
          <w:behavior w:val="content"/>
        </w:behaviors>
        <w:guid w:val="{0877539B-E8D7-46CC-99C5-C11875F9D8B6}"/>
      </w:docPartPr>
      <w:docPartBody>
        <w:p w:rsidR="0096684E" w:rsidRDefault="00A7138F">
          <w:pPr>
            <w:pStyle w:val="5CDB7FC4DD4A4B7697740E4CFAABBBE0"/>
          </w:pPr>
          <w:r w:rsidRPr="009F2C75">
            <w:rPr>
              <w:rStyle w:val="Testosegnaposto"/>
            </w:rPr>
            <w:t>Fare clic o toccare qui per immettere il testo.</w:t>
          </w:r>
        </w:p>
      </w:docPartBody>
    </w:docPart>
    <w:docPart>
      <w:docPartPr>
        <w:name w:val="44509C73B9CB493D8A76FCBA7E4A2D86"/>
        <w:category>
          <w:name w:val="Generale"/>
          <w:gallery w:val="placeholder"/>
        </w:category>
        <w:types>
          <w:type w:val="bbPlcHdr"/>
        </w:types>
        <w:behaviors>
          <w:behavior w:val="content"/>
        </w:behaviors>
        <w:guid w:val="{7E70B72A-156E-4ABE-AD73-889ED36FAE89}"/>
      </w:docPartPr>
      <w:docPartBody>
        <w:p w:rsidR="0096684E" w:rsidRDefault="00A7138F">
          <w:pPr>
            <w:pStyle w:val="44509C73B9CB493D8A76FCBA7E4A2D86"/>
          </w:pPr>
          <w:r w:rsidRPr="009F2C75">
            <w:rPr>
              <w:rStyle w:val="Testosegnaposto"/>
            </w:rPr>
            <w:t>Fare clic o toccare qui per immettere il testo.</w:t>
          </w:r>
        </w:p>
      </w:docPartBody>
    </w:docPart>
    <w:docPart>
      <w:docPartPr>
        <w:name w:val="E51EA85550EC4AD394FB445EC93E1929"/>
        <w:category>
          <w:name w:val="Generale"/>
          <w:gallery w:val="placeholder"/>
        </w:category>
        <w:types>
          <w:type w:val="bbPlcHdr"/>
        </w:types>
        <w:behaviors>
          <w:behavior w:val="content"/>
        </w:behaviors>
        <w:guid w:val="{78D62584-320D-44AC-970D-B076ADF3DCEA}"/>
      </w:docPartPr>
      <w:docPartBody>
        <w:p w:rsidR="0096684E" w:rsidRDefault="00A7138F">
          <w:pPr>
            <w:pStyle w:val="E51EA85550EC4AD394FB445EC93E1929"/>
          </w:pPr>
          <w:r w:rsidRPr="009F2C75">
            <w:rPr>
              <w:rStyle w:val="Testosegnaposto"/>
            </w:rPr>
            <w:t>Fare clic o toccare qui per immettere il testo.</w:t>
          </w:r>
        </w:p>
      </w:docPartBody>
    </w:docPart>
    <w:docPart>
      <w:docPartPr>
        <w:name w:val="EA956C12D5754A3B941FBAD05C83FEC2"/>
        <w:category>
          <w:name w:val="Generale"/>
          <w:gallery w:val="placeholder"/>
        </w:category>
        <w:types>
          <w:type w:val="bbPlcHdr"/>
        </w:types>
        <w:behaviors>
          <w:behavior w:val="content"/>
        </w:behaviors>
        <w:guid w:val="{B3D0593A-F560-42E4-8D06-480E342DD72E}"/>
      </w:docPartPr>
      <w:docPartBody>
        <w:p w:rsidR="0096684E" w:rsidRDefault="00A7138F">
          <w:pPr>
            <w:pStyle w:val="EA956C12D5754A3B941FBAD05C83FEC2"/>
          </w:pPr>
          <w:r w:rsidRPr="009F2C75">
            <w:rPr>
              <w:rStyle w:val="Testosegnaposto"/>
            </w:rPr>
            <w:t>Fare clic o toccare qui per immettere il testo.</w:t>
          </w:r>
        </w:p>
      </w:docPartBody>
    </w:docPart>
    <w:docPart>
      <w:docPartPr>
        <w:name w:val="9652C8C0EC424213BC1F67F7FA52FB69"/>
        <w:category>
          <w:name w:val="Generale"/>
          <w:gallery w:val="placeholder"/>
        </w:category>
        <w:types>
          <w:type w:val="bbPlcHdr"/>
        </w:types>
        <w:behaviors>
          <w:behavior w:val="content"/>
        </w:behaviors>
        <w:guid w:val="{D1795DA7-8D93-46AA-8943-6C329B322657}"/>
      </w:docPartPr>
      <w:docPartBody>
        <w:p w:rsidR="0096684E" w:rsidRDefault="00A7138F">
          <w:pPr>
            <w:pStyle w:val="9652C8C0EC424213BC1F67F7FA52FB69"/>
          </w:pPr>
          <w:r w:rsidRPr="009F2C75">
            <w:rPr>
              <w:rStyle w:val="Testosegnaposto"/>
            </w:rPr>
            <w:t>Fare clic o toccare qui per immettere il testo.</w:t>
          </w:r>
        </w:p>
      </w:docPartBody>
    </w:docPart>
    <w:docPart>
      <w:docPartPr>
        <w:name w:val="CC80FA2222AC46DEAB67CD22107A83BA"/>
        <w:category>
          <w:name w:val="Generale"/>
          <w:gallery w:val="placeholder"/>
        </w:category>
        <w:types>
          <w:type w:val="bbPlcHdr"/>
        </w:types>
        <w:behaviors>
          <w:behavior w:val="content"/>
        </w:behaviors>
        <w:guid w:val="{DFA08840-1370-4764-B26D-AE225436A321}"/>
      </w:docPartPr>
      <w:docPartBody>
        <w:p w:rsidR="0096684E" w:rsidRDefault="00A7138F">
          <w:pPr>
            <w:pStyle w:val="CC80FA2222AC46DEAB67CD22107A83BA"/>
          </w:pPr>
          <w:r w:rsidRPr="009F2C75">
            <w:rPr>
              <w:rStyle w:val="Testosegnaposto"/>
            </w:rPr>
            <w:t>Fare clic o toccare qui per immettere il testo.</w:t>
          </w:r>
        </w:p>
      </w:docPartBody>
    </w:docPart>
    <w:docPart>
      <w:docPartPr>
        <w:name w:val="054FB8B8E6F74107B448927DCDE5E5D1"/>
        <w:category>
          <w:name w:val="Generale"/>
          <w:gallery w:val="placeholder"/>
        </w:category>
        <w:types>
          <w:type w:val="bbPlcHdr"/>
        </w:types>
        <w:behaviors>
          <w:behavior w:val="content"/>
        </w:behaviors>
        <w:guid w:val="{EF55B330-7AE1-421C-B580-162267908EAD}"/>
      </w:docPartPr>
      <w:docPartBody>
        <w:p w:rsidR="0096684E" w:rsidRDefault="00A7138F">
          <w:pPr>
            <w:pStyle w:val="054FB8B8E6F74107B448927DCDE5E5D1"/>
          </w:pPr>
          <w:r w:rsidRPr="009F2C75">
            <w:rPr>
              <w:rStyle w:val="Testosegnaposto"/>
            </w:rPr>
            <w:t>Fare clic o toccare qui per immettere il testo.</w:t>
          </w:r>
        </w:p>
      </w:docPartBody>
    </w:docPart>
    <w:docPart>
      <w:docPartPr>
        <w:name w:val="FEEE0BD396AB4E8FA41C7F17FAD4A4C6"/>
        <w:category>
          <w:name w:val="Generale"/>
          <w:gallery w:val="placeholder"/>
        </w:category>
        <w:types>
          <w:type w:val="bbPlcHdr"/>
        </w:types>
        <w:behaviors>
          <w:behavior w:val="content"/>
        </w:behaviors>
        <w:guid w:val="{5E75C132-F80D-4B2E-B4AF-84BEAD3BE1CC}"/>
      </w:docPartPr>
      <w:docPartBody>
        <w:p w:rsidR="0096684E" w:rsidRDefault="00A7138F">
          <w:pPr>
            <w:pStyle w:val="FEEE0BD396AB4E8FA41C7F17FAD4A4C6"/>
          </w:pPr>
          <w:r w:rsidRPr="009F2C75">
            <w:rPr>
              <w:rStyle w:val="Testosegnaposto"/>
            </w:rPr>
            <w:t>Fare clic o toccare qui per immettere il testo.</w:t>
          </w:r>
        </w:p>
      </w:docPartBody>
    </w:docPart>
    <w:docPart>
      <w:docPartPr>
        <w:name w:val="15BFE50617C14FC6BE56B2C2CBEA3F6A"/>
        <w:category>
          <w:name w:val="Generale"/>
          <w:gallery w:val="placeholder"/>
        </w:category>
        <w:types>
          <w:type w:val="bbPlcHdr"/>
        </w:types>
        <w:behaviors>
          <w:behavior w:val="content"/>
        </w:behaviors>
        <w:guid w:val="{0DC405CE-064B-4675-B6FA-DCA75648C0F2}"/>
      </w:docPartPr>
      <w:docPartBody>
        <w:p w:rsidR="0096684E" w:rsidRDefault="00A7138F">
          <w:pPr>
            <w:pStyle w:val="15BFE50617C14FC6BE56B2C2CBEA3F6A"/>
          </w:pPr>
          <w:r w:rsidRPr="009F2C75">
            <w:rPr>
              <w:rStyle w:val="Testosegnaposto"/>
            </w:rPr>
            <w:t>Fare clic o toccare qui per immettere il testo.</w:t>
          </w:r>
        </w:p>
      </w:docPartBody>
    </w:docPart>
    <w:docPart>
      <w:docPartPr>
        <w:name w:val="A534CD32B1F5417487D09CB03CF957B2"/>
        <w:category>
          <w:name w:val="Generale"/>
          <w:gallery w:val="placeholder"/>
        </w:category>
        <w:types>
          <w:type w:val="bbPlcHdr"/>
        </w:types>
        <w:behaviors>
          <w:behavior w:val="content"/>
        </w:behaviors>
        <w:guid w:val="{52D62A05-EC16-4885-863E-3A9A95832017}"/>
      </w:docPartPr>
      <w:docPartBody>
        <w:p w:rsidR="0096684E" w:rsidRDefault="00A7138F">
          <w:pPr>
            <w:pStyle w:val="A534CD32B1F5417487D09CB03CF957B2"/>
          </w:pPr>
          <w:r w:rsidRPr="003E189E">
            <w:rPr>
              <w:rStyle w:val="Testosegnaposto"/>
            </w:rPr>
            <w:t>Click or tap here to enter text.</w:t>
          </w:r>
        </w:p>
      </w:docPartBody>
    </w:docPart>
    <w:docPart>
      <w:docPartPr>
        <w:name w:val="717D76DC5424490CBD2AF874EC7AA91D"/>
        <w:category>
          <w:name w:val="Generale"/>
          <w:gallery w:val="placeholder"/>
        </w:category>
        <w:types>
          <w:type w:val="bbPlcHdr"/>
        </w:types>
        <w:behaviors>
          <w:behavior w:val="content"/>
        </w:behaviors>
        <w:guid w:val="{417A0E19-A684-4D43-9E5D-09CF9A893E8A}"/>
      </w:docPartPr>
      <w:docPartBody>
        <w:p w:rsidR="0096684E" w:rsidRDefault="00A7138F">
          <w:pPr>
            <w:pStyle w:val="717D76DC5424490CBD2AF874EC7AA91D"/>
          </w:pPr>
          <w:r w:rsidRPr="009F2C75">
            <w:rPr>
              <w:rStyle w:val="Testosegnaposto"/>
            </w:rPr>
            <w:t>Fare clic o toccare qui per immettere il testo.</w:t>
          </w:r>
        </w:p>
      </w:docPartBody>
    </w:docPart>
    <w:docPart>
      <w:docPartPr>
        <w:name w:val="D850AF74BD254491BA6A4CDC1874BC63"/>
        <w:category>
          <w:name w:val="Generale"/>
          <w:gallery w:val="placeholder"/>
        </w:category>
        <w:types>
          <w:type w:val="bbPlcHdr"/>
        </w:types>
        <w:behaviors>
          <w:behavior w:val="content"/>
        </w:behaviors>
        <w:guid w:val="{15FBABC8-F2A1-4C4B-966C-B238F167E831}"/>
      </w:docPartPr>
      <w:docPartBody>
        <w:p w:rsidR="0096684E" w:rsidRDefault="00A7138F">
          <w:pPr>
            <w:pStyle w:val="D850AF74BD254491BA6A4CDC1874BC63"/>
          </w:pPr>
          <w:r w:rsidRPr="009F2C75">
            <w:rPr>
              <w:rStyle w:val="Testosegnaposto"/>
            </w:rPr>
            <w:t>Fare clic o toccare qui per immettere il testo.</w:t>
          </w:r>
        </w:p>
      </w:docPartBody>
    </w:docPart>
    <w:docPart>
      <w:docPartPr>
        <w:name w:val="44A7B60FF1FC4D8C9FAF93726595514E"/>
        <w:category>
          <w:name w:val="Generale"/>
          <w:gallery w:val="placeholder"/>
        </w:category>
        <w:types>
          <w:type w:val="bbPlcHdr"/>
        </w:types>
        <w:behaviors>
          <w:behavior w:val="content"/>
        </w:behaviors>
        <w:guid w:val="{2CFECDD8-AC79-417C-B165-25825B11FA25}"/>
      </w:docPartPr>
      <w:docPartBody>
        <w:p w:rsidR="0096684E" w:rsidRDefault="00A7138F">
          <w:pPr>
            <w:pStyle w:val="44A7B60FF1FC4D8C9FAF93726595514E"/>
          </w:pPr>
          <w:r w:rsidRPr="009F2C75">
            <w:rPr>
              <w:rStyle w:val="Testosegnaposto"/>
            </w:rPr>
            <w:t>Fare clic o toccare qui per immettere il testo.</w:t>
          </w:r>
        </w:p>
      </w:docPartBody>
    </w:docPart>
    <w:docPart>
      <w:docPartPr>
        <w:name w:val="6430F01DFBD74867AF4BDC1AD1D9338A"/>
        <w:category>
          <w:name w:val="Generale"/>
          <w:gallery w:val="placeholder"/>
        </w:category>
        <w:types>
          <w:type w:val="bbPlcHdr"/>
        </w:types>
        <w:behaviors>
          <w:behavior w:val="content"/>
        </w:behaviors>
        <w:guid w:val="{5243C043-7B77-4E0A-A4E4-F5C58827DAC3}"/>
      </w:docPartPr>
      <w:docPartBody>
        <w:p w:rsidR="0096684E" w:rsidRDefault="00A7138F">
          <w:pPr>
            <w:pStyle w:val="6430F01DFBD74867AF4BDC1AD1D9338A"/>
          </w:pPr>
          <w:r w:rsidRPr="009F2C75">
            <w:rPr>
              <w:rStyle w:val="Testosegnaposto"/>
            </w:rPr>
            <w:t>Fare clic o toccare qui per immettere il testo.</w:t>
          </w:r>
        </w:p>
      </w:docPartBody>
    </w:docPart>
    <w:docPart>
      <w:docPartPr>
        <w:name w:val="92CF1D49D3B94543A4BA4FC84431A6B3"/>
        <w:category>
          <w:name w:val="Generale"/>
          <w:gallery w:val="placeholder"/>
        </w:category>
        <w:types>
          <w:type w:val="bbPlcHdr"/>
        </w:types>
        <w:behaviors>
          <w:behavior w:val="content"/>
        </w:behaviors>
        <w:guid w:val="{4C588E53-40A3-45FE-A22C-4BF6C7BBE4F9}"/>
      </w:docPartPr>
      <w:docPartBody>
        <w:p w:rsidR="0096684E" w:rsidRDefault="00A7138F">
          <w:pPr>
            <w:pStyle w:val="92CF1D49D3B94543A4BA4FC84431A6B3"/>
          </w:pPr>
          <w:r w:rsidRPr="003E189E">
            <w:rPr>
              <w:rStyle w:val="Testosegnaposto"/>
            </w:rPr>
            <w:t>Click or tap here to enter text.</w:t>
          </w:r>
        </w:p>
      </w:docPartBody>
    </w:docPart>
    <w:docPart>
      <w:docPartPr>
        <w:name w:val="24C610F1D9CB4FDE8D0BCDB6162B29B9"/>
        <w:category>
          <w:name w:val="Generale"/>
          <w:gallery w:val="placeholder"/>
        </w:category>
        <w:types>
          <w:type w:val="bbPlcHdr"/>
        </w:types>
        <w:behaviors>
          <w:behavior w:val="content"/>
        </w:behaviors>
        <w:guid w:val="{3D8E8A5B-3670-4B5A-997A-B4769B14FA2D}"/>
      </w:docPartPr>
      <w:docPartBody>
        <w:p w:rsidR="0096684E" w:rsidRDefault="00A7138F">
          <w:pPr>
            <w:pStyle w:val="24C610F1D9CB4FDE8D0BCDB6162B29B9"/>
          </w:pPr>
          <w:r w:rsidRPr="009F2C75">
            <w:rPr>
              <w:rStyle w:val="Testosegnaposto"/>
            </w:rPr>
            <w:t>Fare clic o toccare qui per immettere il testo.</w:t>
          </w:r>
        </w:p>
      </w:docPartBody>
    </w:docPart>
    <w:docPart>
      <w:docPartPr>
        <w:name w:val="9E2650BFC18C4E6EBCFDB446AF96EC77"/>
        <w:category>
          <w:name w:val="Generale"/>
          <w:gallery w:val="placeholder"/>
        </w:category>
        <w:types>
          <w:type w:val="bbPlcHdr"/>
        </w:types>
        <w:behaviors>
          <w:behavior w:val="content"/>
        </w:behaviors>
        <w:guid w:val="{31DAA812-A070-4226-A510-86B6FFBDA50D}"/>
      </w:docPartPr>
      <w:docPartBody>
        <w:p w:rsidR="0096684E" w:rsidRDefault="00A7138F" w:rsidP="0096684E">
          <w:pPr>
            <w:pStyle w:val="9E2650BFC18C4E6EBCFDB446AF96EC77"/>
          </w:pPr>
          <w:r w:rsidRPr="009F2C75">
            <w:rPr>
              <w:rStyle w:val="Testosegnaposto"/>
            </w:rPr>
            <w:t>Fare clic o toccare qui per immettere il testo.</w:t>
          </w:r>
        </w:p>
      </w:docPartBody>
    </w:docPart>
    <w:docPart>
      <w:docPartPr>
        <w:name w:val="1F168914A22A48BB941B77AABF0C4813"/>
        <w:category>
          <w:name w:val="General"/>
          <w:gallery w:val="placeholder"/>
        </w:category>
        <w:types>
          <w:type w:val="bbPlcHdr"/>
        </w:types>
        <w:behaviors>
          <w:behavior w:val="content"/>
        </w:behaviors>
        <w:guid w:val="{CCFD1CA9-D180-4169-905E-D41D7BDFA054}"/>
      </w:docPartPr>
      <w:docPartBody>
        <w:p w:rsidR="0031571A" w:rsidRDefault="00A7138F" w:rsidP="003F6A4A">
          <w:pPr>
            <w:pStyle w:val="1F168914A22A48BB941B77AABF0C4813"/>
          </w:pPr>
          <w:r w:rsidRPr="009F2C75">
            <w:rPr>
              <w:rStyle w:val="Testosegnaposto"/>
            </w:rPr>
            <w:t xml:space="preserve">Fare clic o toccare qui </w:t>
          </w:r>
          <w:r w:rsidRPr="009F2C75">
            <w:rPr>
              <w:rStyle w:val="Testosegnaposto"/>
            </w:rPr>
            <w:t>per immettere il testo.</w:t>
          </w:r>
        </w:p>
      </w:docPartBody>
    </w:docPart>
    <w:docPart>
      <w:docPartPr>
        <w:name w:val="CD4630CDAAD34197B4596CFB31343F5B"/>
        <w:category>
          <w:name w:val="General"/>
          <w:gallery w:val="placeholder"/>
        </w:category>
        <w:types>
          <w:type w:val="bbPlcHdr"/>
        </w:types>
        <w:behaviors>
          <w:behavior w:val="content"/>
        </w:behaviors>
        <w:guid w:val="{6B58971B-9DC8-4410-A662-CFD8887B353D}"/>
      </w:docPartPr>
      <w:docPartBody>
        <w:p w:rsidR="000F4FBB" w:rsidRDefault="00A7138F" w:rsidP="001B0214">
          <w:pPr>
            <w:pStyle w:val="CD4630CDAAD34197B4596CFB31343F5B"/>
          </w:pPr>
          <w:r w:rsidRPr="009F2C75">
            <w:rPr>
              <w:rStyle w:val="Testosegnaposto"/>
            </w:rPr>
            <w:t>Fare clic o toccare qui per immettere il testo.</w:t>
          </w:r>
        </w:p>
      </w:docPartBody>
    </w:docPart>
    <w:docPart>
      <w:docPartPr>
        <w:name w:val="C6045837D58743CA8F2C83AACBFFF0F5"/>
        <w:category>
          <w:name w:val="Generale"/>
          <w:gallery w:val="placeholder"/>
        </w:category>
        <w:types>
          <w:type w:val="bbPlcHdr"/>
        </w:types>
        <w:behaviors>
          <w:behavior w:val="content"/>
        </w:behaviors>
        <w:guid w:val="{006A6AFD-5C0F-42A4-B04A-4525B43219F0}"/>
      </w:docPartPr>
      <w:docPartBody>
        <w:p w:rsidR="003640BA" w:rsidRDefault="00A7138F" w:rsidP="00724E24">
          <w:pPr>
            <w:pStyle w:val="C6045837D58743CA8F2C83AACBFFF0F5"/>
          </w:pPr>
          <w:r w:rsidRPr="009F2C75">
            <w:rPr>
              <w:rStyle w:val="Testosegnaposto"/>
            </w:rPr>
            <w:t>Fare clic o toccare qui per immettere il testo.</w:t>
          </w:r>
        </w:p>
      </w:docPartBody>
    </w:docPart>
    <w:docPart>
      <w:docPartPr>
        <w:name w:val="3291647614974AE09908A98272393057"/>
        <w:category>
          <w:name w:val="Generale"/>
          <w:gallery w:val="placeholder"/>
        </w:category>
        <w:types>
          <w:type w:val="bbPlcHdr"/>
        </w:types>
        <w:behaviors>
          <w:behavior w:val="content"/>
        </w:behaviors>
        <w:guid w:val="{CECA98D1-0E7B-4E8A-8BEA-4E30B2AEAB53}"/>
      </w:docPartPr>
      <w:docPartBody>
        <w:p w:rsidR="003640BA" w:rsidRDefault="00A7138F" w:rsidP="00724E24">
          <w:pPr>
            <w:pStyle w:val="3291647614974AE09908A98272393057"/>
          </w:pPr>
          <w:r w:rsidRPr="009F2C75">
            <w:rPr>
              <w:rStyle w:val="Testosegnaposto"/>
            </w:rPr>
            <w:t>Fare clic o toccare qui per immettere il testo.</w:t>
          </w:r>
        </w:p>
      </w:docPartBody>
    </w:docPart>
    <w:docPart>
      <w:docPartPr>
        <w:name w:val="4C6AAE9174D2479E87266699FD3ACFE5"/>
        <w:category>
          <w:name w:val="Generale"/>
          <w:gallery w:val="placeholder"/>
        </w:category>
        <w:types>
          <w:type w:val="bbPlcHdr"/>
        </w:types>
        <w:behaviors>
          <w:behavior w:val="content"/>
        </w:behaviors>
        <w:guid w:val="{738C9E1D-035A-49D3-B716-029BD5138276}"/>
      </w:docPartPr>
      <w:docPartBody>
        <w:p w:rsidR="00886C95" w:rsidRDefault="00A7138F" w:rsidP="00886C95">
          <w:pPr>
            <w:pStyle w:val="4C6AAE9174D2479E87266699FD3ACFE5"/>
          </w:pPr>
          <w:r w:rsidRPr="009F2C75">
            <w:rPr>
              <w:rStyle w:val="Testosegnaposto"/>
            </w:rPr>
            <w:t>Fare clic o toccare qui per immettere il testo.</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41C3C" w:rsidRDefault="00E41C3C">
      <w:pPr>
        <w:spacing w:after="0" w:line="240" w:lineRule="auto"/>
      </w:pPr>
      <w:r>
        <w:separator/>
      </w:r>
    </w:p>
  </w:endnote>
  <w:endnote w:type="continuationSeparator" w:id="0">
    <w:p w:rsidR="00E41C3C" w:rsidRDefault="00E41C3C">
      <w:pPr>
        <w:spacing w:after="0"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41C3C" w:rsidRDefault="00E41C3C">
      <w:pPr>
        <w:spacing w:after="0" w:line="240" w:lineRule="auto"/>
      </w:pPr>
      <w:r>
        <w:separator/>
      </w:r>
    </w:p>
  </w:footnote>
  <w:footnote w:type="continuationSeparator" w:id="0">
    <w:p w:rsidR="00E41C3C" w:rsidRDefault="00E41C3C">
      <w:pPr>
        <w:spacing w:after="0" w:line="240"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DA4"/>
    <w:rsid w:val="000217F3"/>
    <w:rsid w:val="000F4FBB"/>
    <w:rsid w:val="00117F59"/>
    <w:rsid w:val="00120DA4"/>
    <w:rsid w:val="00142883"/>
    <w:rsid w:val="001B0214"/>
    <w:rsid w:val="001E43D6"/>
    <w:rsid w:val="002A4008"/>
    <w:rsid w:val="002B6CF6"/>
    <w:rsid w:val="002D28D2"/>
    <w:rsid w:val="002E7D95"/>
    <w:rsid w:val="0031571A"/>
    <w:rsid w:val="00325C2D"/>
    <w:rsid w:val="00330A68"/>
    <w:rsid w:val="00342489"/>
    <w:rsid w:val="003640BA"/>
    <w:rsid w:val="003F6A4A"/>
    <w:rsid w:val="00590A1C"/>
    <w:rsid w:val="00715A28"/>
    <w:rsid w:val="00724E24"/>
    <w:rsid w:val="007D2E52"/>
    <w:rsid w:val="008441C0"/>
    <w:rsid w:val="00886C95"/>
    <w:rsid w:val="008D46E9"/>
    <w:rsid w:val="0096684E"/>
    <w:rsid w:val="009863B2"/>
    <w:rsid w:val="00A7138F"/>
    <w:rsid w:val="00C337C7"/>
    <w:rsid w:val="00CC5D5E"/>
    <w:rsid w:val="00E36680"/>
    <w:rsid w:val="00E41C3C"/>
    <w:rsid w:val="00E50B4D"/>
    <w:rsid w:val="00F24203"/>
    <w:rsid w:val="00F6278A"/>
    <w:rsid w:val="00F6777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672E4F7E"/>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886C95"/>
    <w:rPr>
      <w:color w:val="808080"/>
    </w:rPr>
  </w:style>
  <w:style w:type="paragraph" w:customStyle="1" w:styleId="3F2460A7AE9443C5BCD66BCB559287A3">
    <w:name w:val="3F2460A7AE9443C5BCD66BCB559287A3"/>
    <w:rsid w:val="002E7D95"/>
  </w:style>
  <w:style w:type="paragraph" w:customStyle="1" w:styleId="43AA6CA7019F48DABF070A6A9B422933">
    <w:name w:val="43AA6CA7019F48DABF070A6A9B422933"/>
    <w:rsid w:val="008D46E9"/>
    <w:rPr>
      <w:kern w:val="0"/>
      <w14:ligatures w14:val="none"/>
    </w:rPr>
  </w:style>
  <w:style w:type="paragraph" w:customStyle="1" w:styleId="C75D73510FF2454D97F2782F31962FEB">
    <w:name w:val="C75D73510FF2454D97F2782F31962FEB"/>
    <w:rsid w:val="008D46E9"/>
    <w:rPr>
      <w:kern w:val="0"/>
      <w14:ligatures w14:val="none"/>
    </w:rPr>
  </w:style>
  <w:style w:type="paragraph" w:customStyle="1" w:styleId="1E1E74AC26254A2180618B22228CD950">
    <w:name w:val="1E1E74AC26254A2180618B22228CD950"/>
    <w:rsid w:val="008D46E9"/>
    <w:rPr>
      <w:kern w:val="0"/>
      <w14:ligatures w14:val="none"/>
    </w:rPr>
  </w:style>
  <w:style w:type="paragraph" w:customStyle="1" w:styleId="5D546D35E39641F583D326797608E48C">
    <w:name w:val="5D546D35E39641F583D326797608E48C"/>
    <w:rsid w:val="008D46E9"/>
    <w:rPr>
      <w:kern w:val="0"/>
      <w14:ligatures w14:val="none"/>
    </w:rPr>
  </w:style>
  <w:style w:type="paragraph" w:customStyle="1" w:styleId="BB7B94E68FBF4AA2A4F260EAE16C7030">
    <w:name w:val="BB7B94E68FBF4AA2A4F260EAE16C7030"/>
    <w:rsid w:val="00CC5D5E"/>
  </w:style>
  <w:style w:type="paragraph" w:customStyle="1" w:styleId="1D95D932D3E941E2A69E6AF085EB32B8">
    <w:name w:val="1D95D932D3E941E2A69E6AF085EB32B8"/>
    <w:rsid w:val="00CC5D5E"/>
  </w:style>
  <w:style w:type="paragraph" w:customStyle="1" w:styleId="E21E479D4A2F4891AC3A92CC630451B4">
    <w:name w:val="E21E479D4A2F4891AC3A92CC630451B4"/>
    <w:rsid w:val="00CC5D5E"/>
  </w:style>
  <w:style w:type="paragraph" w:customStyle="1" w:styleId="1D55DC9E7E554ECB9B1D04C0F3566E0A">
    <w:name w:val="1D55DC9E7E554ECB9B1D04C0F3566E0A"/>
    <w:rsid w:val="00CC5D5E"/>
  </w:style>
  <w:style w:type="paragraph" w:customStyle="1" w:styleId="30704B435BAF4665A2F83928505C3015">
    <w:name w:val="30704B435BAF4665A2F83928505C3015"/>
    <w:rsid w:val="00CC5D5E"/>
  </w:style>
  <w:style w:type="paragraph" w:customStyle="1" w:styleId="C8E190D0B8A942948B69AC70731FA1F7">
    <w:name w:val="C8E190D0B8A942948B69AC70731FA1F7"/>
  </w:style>
  <w:style w:type="paragraph" w:customStyle="1" w:styleId="D6C3FC0E26784C31821BA7A89973B99A">
    <w:name w:val="D6C3FC0E26784C31821BA7A89973B99A"/>
  </w:style>
  <w:style w:type="paragraph" w:customStyle="1" w:styleId="EC4A498C01884C0388ABB3B31CB77D45">
    <w:name w:val="EC4A498C01884C0388ABB3B31CB77D45"/>
  </w:style>
  <w:style w:type="paragraph" w:customStyle="1" w:styleId="C74EDDBEE7C14067BE98FA110CC45AEB">
    <w:name w:val="C74EDDBEE7C14067BE98FA110CC45AEB"/>
  </w:style>
  <w:style w:type="paragraph" w:customStyle="1" w:styleId="56D9034685B04E7E9A890BA4857426BE">
    <w:name w:val="56D9034685B04E7E9A890BA4857426BE"/>
  </w:style>
  <w:style w:type="paragraph" w:customStyle="1" w:styleId="FCDA2FEC007C4D2783BF1BEEE5F52248">
    <w:name w:val="FCDA2FEC007C4D2783BF1BEEE5F52248"/>
  </w:style>
  <w:style w:type="paragraph" w:customStyle="1" w:styleId="8313F820670042B29ADC1BAAE793DFBB">
    <w:name w:val="8313F820670042B29ADC1BAAE793DFBB"/>
  </w:style>
  <w:style w:type="paragraph" w:customStyle="1" w:styleId="F7C3C9C3E0BF44D2821915621CDB20ED">
    <w:name w:val="F7C3C9C3E0BF44D2821915621CDB20ED"/>
  </w:style>
  <w:style w:type="paragraph" w:customStyle="1" w:styleId="5CDB7FC4DD4A4B7697740E4CFAABBBE0">
    <w:name w:val="5CDB7FC4DD4A4B7697740E4CFAABBBE0"/>
  </w:style>
  <w:style w:type="paragraph" w:customStyle="1" w:styleId="44509C73B9CB493D8A76FCBA7E4A2D86">
    <w:name w:val="44509C73B9CB493D8A76FCBA7E4A2D86"/>
  </w:style>
  <w:style w:type="paragraph" w:customStyle="1" w:styleId="E51EA85550EC4AD394FB445EC93E1929">
    <w:name w:val="E51EA85550EC4AD394FB445EC93E1929"/>
  </w:style>
  <w:style w:type="paragraph" w:customStyle="1" w:styleId="290D769B8B2148E39C0119146E7A6848">
    <w:name w:val="290D769B8B2148E39C0119146E7A6848"/>
  </w:style>
  <w:style w:type="paragraph" w:customStyle="1" w:styleId="EA956C12D5754A3B941FBAD05C83FEC2">
    <w:name w:val="EA956C12D5754A3B941FBAD05C83FEC2"/>
  </w:style>
  <w:style w:type="paragraph" w:customStyle="1" w:styleId="37771AEBB3DA4B97AD7D7778B431965D">
    <w:name w:val="37771AEBB3DA4B97AD7D7778B431965D"/>
  </w:style>
  <w:style w:type="paragraph" w:customStyle="1" w:styleId="9652C8C0EC424213BC1F67F7FA52FB69">
    <w:name w:val="9652C8C0EC424213BC1F67F7FA52FB69"/>
  </w:style>
  <w:style w:type="paragraph" w:customStyle="1" w:styleId="CC80FA2222AC46DEAB67CD22107A83BA">
    <w:name w:val="CC80FA2222AC46DEAB67CD22107A83BA"/>
  </w:style>
  <w:style w:type="paragraph" w:customStyle="1" w:styleId="054FB8B8E6F74107B448927DCDE5E5D1">
    <w:name w:val="054FB8B8E6F74107B448927DCDE5E5D1"/>
  </w:style>
  <w:style w:type="paragraph" w:customStyle="1" w:styleId="FEEE0BD396AB4E8FA41C7F17FAD4A4C6">
    <w:name w:val="FEEE0BD396AB4E8FA41C7F17FAD4A4C6"/>
  </w:style>
  <w:style w:type="paragraph" w:customStyle="1" w:styleId="15BFE50617C14FC6BE56B2C2CBEA3F6A">
    <w:name w:val="15BFE50617C14FC6BE56B2C2CBEA3F6A"/>
  </w:style>
  <w:style w:type="paragraph" w:customStyle="1" w:styleId="A534CD32B1F5417487D09CB03CF957B2">
    <w:name w:val="A534CD32B1F5417487D09CB03CF957B2"/>
  </w:style>
  <w:style w:type="paragraph" w:customStyle="1" w:styleId="717D76DC5424490CBD2AF874EC7AA91D">
    <w:name w:val="717D76DC5424490CBD2AF874EC7AA91D"/>
  </w:style>
  <w:style w:type="paragraph" w:customStyle="1" w:styleId="D850AF74BD254491BA6A4CDC1874BC63">
    <w:name w:val="D850AF74BD254491BA6A4CDC1874BC63"/>
  </w:style>
  <w:style w:type="paragraph" w:customStyle="1" w:styleId="44A7B60FF1FC4D8C9FAF93726595514E">
    <w:name w:val="44A7B60FF1FC4D8C9FAF93726595514E"/>
  </w:style>
  <w:style w:type="paragraph" w:customStyle="1" w:styleId="6430F01DFBD74867AF4BDC1AD1D9338A">
    <w:name w:val="6430F01DFBD74867AF4BDC1AD1D9338A"/>
  </w:style>
  <w:style w:type="paragraph" w:customStyle="1" w:styleId="92CF1D49D3B94543A4BA4FC84431A6B3">
    <w:name w:val="92CF1D49D3B94543A4BA4FC84431A6B3"/>
  </w:style>
  <w:style w:type="paragraph" w:customStyle="1" w:styleId="24C610F1D9CB4FDE8D0BCDB6162B29B9">
    <w:name w:val="24C610F1D9CB4FDE8D0BCDB6162B29B9"/>
  </w:style>
  <w:style w:type="paragraph" w:customStyle="1" w:styleId="9E2650BFC18C4E6EBCFDB446AF96EC77">
    <w:name w:val="9E2650BFC18C4E6EBCFDB446AF96EC77"/>
    <w:rsid w:val="0096684E"/>
  </w:style>
  <w:style w:type="paragraph" w:customStyle="1" w:styleId="76D2447EB5DE47EA8FBB1C29D154DBC2">
    <w:name w:val="76D2447EB5DE47EA8FBB1C29D154DBC2"/>
    <w:rsid w:val="003F6A4A"/>
    <w:rPr>
      <w:kern w:val="0"/>
      <w14:ligatures w14:val="none"/>
    </w:rPr>
  </w:style>
  <w:style w:type="paragraph" w:customStyle="1" w:styleId="AE568145B2354200AE23AC8A1977D3EF">
    <w:name w:val="AE568145B2354200AE23AC8A1977D3EF"/>
    <w:rsid w:val="003F6A4A"/>
    <w:rPr>
      <w:kern w:val="0"/>
      <w14:ligatures w14:val="none"/>
    </w:rPr>
  </w:style>
  <w:style w:type="paragraph" w:customStyle="1" w:styleId="29918B6AD4F347CABA88B6D9918CAC59">
    <w:name w:val="29918B6AD4F347CABA88B6D9918CAC59"/>
    <w:rsid w:val="003F6A4A"/>
    <w:rPr>
      <w:kern w:val="0"/>
      <w14:ligatures w14:val="none"/>
    </w:rPr>
  </w:style>
  <w:style w:type="paragraph" w:customStyle="1" w:styleId="4E434D617272404C8BC22259A0D5C737">
    <w:name w:val="4E434D617272404C8BC22259A0D5C737"/>
    <w:rsid w:val="003F6A4A"/>
    <w:rPr>
      <w:kern w:val="0"/>
      <w14:ligatures w14:val="none"/>
    </w:rPr>
  </w:style>
  <w:style w:type="paragraph" w:customStyle="1" w:styleId="1F168914A22A48BB941B77AABF0C4813">
    <w:name w:val="1F168914A22A48BB941B77AABF0C4813"/>
    <w:rsid w:val="003F6A4A"/>
    <w:rPr>
      <w:kern w:val="0"/>
      <w14:ligatures w14:val="none"/>
    </w:rPr>
  </w:style>
  <w:style w:type="paragraph" w:customStyle="1" w:styleId="C1C1DB1874B746538A3785D37E39DBFF">
    <w:name w:val="C1C1DB1874B746538A3785D37E39DBFF"/>
    <w:rsid w:val="003F6A4A"/>
    <w:rPr>
      <w:kern w:val="0"/>
      <w14:ligatures w14:val="none"/>
    </w:rPr>
  </w:style>
  <w:style w:type="paragraph" w:customStyle="1" w:styleId="CD4630CDAAD34197B4596CFB31343F5B">
    <w:name w:val="CD4630CDAAD34197B4596CFB31343F5B"/>
    <w:rsid w:val="001B0214"/>
    <w:rPr>
      <w:kern w:val="0"/>
      <w14:ligatures w14:val="none"/>
    </w:rPr>
  </w:style>
  <w:style w:type="paragraph" w:customStyle="1" w:styleId="C6045837D58743CA8F2C83AACBFFF0F5">
    <w:name w:val="C6045837D58743CA8F2C83AACBFFF0F5"/>
    <w:rsid w:val="00724E24"/>
  </w:style>
  <w:style w:type="paragraph" w:customStyle="1" w:styleId="3291647614974AE09908A98272393057">
    <w:name w:val="3291647614974AE09908A98272393057"/>
    <w:rsid w:val="00724E24"/>
  </w:style>
  <w:style w:type="paragraph" w:customStyle="1" w:styleId="4C6AAE9174D2479E87266699FD3ACFE5">
    <w:name w:val="4C6AAE9174D2479E87266699FD3ACFE5"/>
    <w:rsid w:val="00886C9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5" Type="http://schemas.microsoft.com/office/2011/relationships/webextension" Target="webextension5.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700" row="0">
    <wetp:webextensionref xmlns:r="http://schemas.openxmlformats.org/officeDocument/2006/relationships" r:id="rId1"/>
  </wetp:taskpane>
  <wetp:taskpane dockstate="right" visibility="0" width="590" row="0">
    <wetp:webextensionref xmlns:r="http://schemas.openxmlformats.org/officeDocument/2006/relationships" r:id="rId2"/>
  </wetp:taskpane>
  <wetp:taskpane dockstate="right" visibility="0" width="438" row="0">
    <wetp:webextensionref xmlns:r="http://schemas.openxmlformats.org/officeDocument/2006/relationships" r:id="rId3"/>
  </wetp:taskpane>
  <wetp:taskpane dockstate="right" visibility="0" width="438" row="0">
    <wetp:webextensionref xmlns:r="http://schemas.openxmlformats.org/officeDocument/2006/relationships" r:id="rId4"/>
  </wetp:taskpane>
  <wetp:taskpane dockstate="right" visibility="0" width="438" row="0">
    <wetp:webextensionref xmlns:r="http://schemas.openxmlformats.org/officeDocument/2006/relationships" r:id="rId5"/>
  </wetp:taskpane>
</wetp:taskpanes>
</file>

<file path=word/webextensions/webextension1.xml><?xml version="1.0" encoding="utf-8"?>
<we:webextension xmlns:we="http://schemas.microsoft.com/office/webextensions/webextension/2010/11" id="{561546BB-AC1C-43DB-8897-8AC8ABA3B76B}">
  <we:reference id="wa200001482" version="1.0.5.0" store="en-US" storeType="omex"/>
  <we:alternateReferences>
    <we:reference id="wa200001482" version="1.0.5.0" store="en-US" storeType="omex"/>
  </we:alternateReferences>
  <we:properties>
    <we:property name="cache" value="{}"/>
    <we:property name="user-choices" value="{&quot;af9e5c8af8344d3830348e89c2f055cb&quot;:&quot;cause&quot;,&quot;a123052fbeef5bacc5f1c07c2f28005a&quot;:&quot;disruptions of&quot;,&quot;6449b96900dbd7babda65538b2b2c630&quot;:&quot;of health&quot;,&quot;af1dbd838c5b16ca395326ec9d8acc7b&quot;:&quot;floods&quot;,&quot;5dd72411b6f1af4c896f1a25239278bf&quot;:&quot;around the world&quot;,&quot;1228ad97e3bb2372bc9f1d06934b9a21&quot;:&quot;urbanisation&quot;,&quot;9015c660ec6b4a55a6debba0a39bd975&quot;:&quot;policies,&quot;,&quot;60743754fdb1c86d172224c8e9adbf93&quot;:&quot;(Šakić Trogrlić&quot;,&quot;1007fd737789442c011e55aec5d336ca&quot;:&quot;short-range&quot;,&quot;b8036b105d11f700e5d51ecb2fda75a4&quot;:&quot;allow&quot;,&quot;5f4f78783e6031245b2b5364ef2f288b&quot;:&quot;at risk for&quot;,&quot;b3850ced3a30ceda7854da2c652d001c&quot;:&quot;floods,&quot;,&quot;90d45c4e74bfe5aae798696c2b440b22&quot;:&quot;Coulibaly&quot;,&quot;4ce3022b13f5b7c5a9ef9b28599c6e7a&quot;:&quot;al. 2021).&quot;,&quot;5c877f41a4e784a4dc292811a87a3cee&quot;:&quot;local / regional&quot;,&quot;58ec36c251527d38cbba6b5f21ae0e4f&quot;:&quot;either local/regional&quot;,&quot;86e2a2a57e18967f770572fa6f3bb750&quot;:&quot;2021)&quot;,&quot;69f0a700035a28fa7cf72c0ab60ee0db&quot;:&quot;conditions,&quot;,&quot;232f4f1e8a962f654a5e0f203267f580&quot;:&quot;(Georgakakos&quot;,&quot;389c90a4c672c0e24c1b1212bc87f95e&quot;:&quot;low-complexity&quot;,&quot;de4746470193c3d785ae818a694dbe5b&quot;:&quot;at risk of&quot;,&quot;a6fe651e5e4108c762dd944255208939&quot;:&quot;floods in&quot;,&quot;6ad83ed374d00590799ed8b3797b94ad&quot;:&quot;with&quot;,&quot;bb6d74073f682e7617e12aaeac2d097c&quot;:&quot;mere&quot;,&quot;2e82cc07482f431e03a3ebd578d27228&quot;:&quot;lower resolution&quot;,&quot;3524e4ef801ffde0ab85651c49853982&quot;:&quot;coverage s&quot;,&quot;8ba85809a1c0abd2f0024dc09137ebdd&quot;:&quot;patchy.&quot;,&quot;9c635cfdb09bd864f9ec8776555b5b47&quot;:&quot;localised&quot;,&quot;14c1e59cdf85c592d3306046698baaf1&quot;:&quot;are&quot;,&quot;4c22b65e08a2df55769bf5528f6ac512&quot;:&quot;localised&quot;,&quot;3d905d29ac112d3c6f88436eaf69b921&quot;:&quot;have&quot;,&quot;7df4b7a1e7584840b0f8ba908061e807&quot;:&quot;extended&quot;,&quot;667ee5f49fe7683880b04cd95a279800&quot;:&quot;Pillosu&quot;,&quot;b02ab54fb7fcc68d277ca5b28d97dddf&quot;:&quot;of the&quot;,&quot;97fa1684922ca259a56e49141d4b6f90&quot;:&quot;Therefore,&quot;,&quot;46b3e367538770128e8071e52dc48d7f&quot;:&quot;using&quot;,&quot;aa07be0cf963dd38e528cec841e52f03&quot;:&quot;the&quot;,&quot;2148ebb0125ea461ed3e8af3d1f9b736&quot;:&quot;accuracy of forecasts&quot;,&quot;1760852415e34f98fd1647758b414915&quot;:&quot;rain&quot;,&quot;e3c110d841bfea6287b6262dd97c7824&quot;:&quot;at risk of&quot;,&quot;487a3328003285fb0b0fff32b63a3ec9&quot;:&quot;floods.&quot;,&quot;8ceee166b65f693815bbd7a76762de39&quot;:&quot;rainfall-based index&quot;,&quot;e811b81242b09fd862fc3fda090162b4&quot;:&quot;precision&quot;,&quot;f9289985fc7c635d2d5604f156da5403&quot;:&quot;to identify&quot;,&quot;7c21234d77240d877673b70315848ff3&quot;:&quot;and the suitability of the&quot;,&quot;3377acab1252fdc7cdae8b6bfd4e7f87&quot;:&quot;forecasts&quot;,&quot;aca6aa0faf64eaec1b05a860f6b8a25c&quot;:&quot;between&quot;,&quot;6aa867d189c32ca277e2404498d1272c&quot;:&quot;triggering&quot;,&quot;8671ecb108a8f88d067b217e81ad0d2f&quot;:&quot;instead perform a&quot;,&quot;5194249175598210ea7dd190140463c6&quot;:&quot;reports.&quot;,&quot;ce3692e85bfed1c1b689590a25d7e38a&quot;:&quot;organised&quot;,&quot;eca53ac685050b89121961326127a945&quot;:&quot;and&quot;,&quot;33c548a256ecaf5a722379b3ab550aa0&quot;:&quot;The conclusions of&quot;,&quot;e9116f3ea2e7fa716f95f923a321c19a&quot;:&quot;Section&quot;,&quot;7c3d262e63138bfec45d3ac15ac6ca3c&quot;:&quot;comprises&quot;,&quot;ac3ac287b175a63824cfe5e4dfd906fe&quot;:&quot;the&quot;,&quot;3a3076047f766fc7a4403f62de2ffc66&quot;:&quot;the&quot;,&quot;a29463dd13ffda26432375261a080622&quot;:&quot;the&quot;,&quot;37f012c5a4c170e1854734b8d54c31b9&quot;:&quot;slopes of the Andes.&quot;,&quot;506320f1502ce7b40106400444f6c5d5&quot;:&quot;“Ecuador”.&quot;,&quot;dfb93849efa50272a8a579819a5a93c8&quot;:&quot;hereafter simply&quot;,&quot;33e41e6ed21177a78093e2095922b3c5&quot;:&quot;to&quot;,&quot;b81d41cedfd08321c2e6bca5713d8269&quot;:&quot;'Ecuador'.&quot;,&quot;834b5fd9a38886504ce426378cb7aebf&quot;:&quot;“La Costa”,&quot;,&quot;032865ea8538973fd5c047b54e933939&quot;:&quot;the Andes’&quot;,&quot;cbc5d8761db1859d34ab1089eb2acdb7&quot;:&quot;slopes&quot;,&quot;849b177301623f4241ff8dd882f8488c&quot;:&quot;tend&quot;,&quot;e43b500708a9319914dedc36e2d09f96&quot;:&quot;to not&quot;,&quot;6fcd4c4b5db5d9a2b32ee538f6f9f250&quot;:&quot;“El Oriente”,&quot;,&quot;b164f13045cbf5080be91a4dd8323743&quot;:&quot;“La Sierra”,&quot;,&quot;58cd4d61ca6beb73ff3b41eff5791652&quot;:&quot;“La Sierra”&quot;,&quot;3b1340c4d7cac4ccfa2f0009022715cc&quot;:&quot;“La Costa”&quot;,&quot;b25ed740f3e8af4cac32e6a6cd2c7e8a&quot;:&quot;Moreover,&quot;,&quot;70afe7eabb99429c298fb9212716bb7d&quot;:&quot;al.&quot;,&quot;f5b4c63342a9237750bc89fee1975543&quot;:&quot;It rains&quot;,&quot;b6c0fed0aad3fd9bb44d38cc87532d72&quot;:&quot;“El Oriente”,&quot;,&quot;7c7b6f20cd7233822724773581df8cda&quot;:&quot;months being&quot;,&quot;27b85fd5d0022bf64d88e231a7099a14&quot;:&quot;The rainfall&quot;,&quot;3a591e8938659056ca954404f0f89591&quot;:&quot;“El Oriente”&quot;,&quot;35acb904df4918753e1b20f3ef3a2832&quot;:&quot;across&quot;,&quot;00d06593921fa86e7608fc0aabaac217&quot;:&quot;Forest&quot;,&quot;61360851a0212c77050bb29ee0f39026&quot;:&quot;the&quot;,&quot;de356fcd7e41cd092e136d2d45d23435&quot;:&quot;vapour variations&quot;,&quot;85f4911ac89facaa206a5a6958707275&quot;:&quot;“La Costa”&quot;,&quot;e2edb3af99c5106f1d89f42ff39f405c&quot;:&quot;“La Sierra”&quot;,&quot;77ad8c157a23b057931ed780584e56ca&quot;:&quot;“La Costa”&quot;,&quot;36f000d069323f68d7dbeff5fcc048a4&quot;:&quot;extensive, severe&quot;,&quot;6ee97c5c9659c8411a38e57dd4d888ed&quot;:&quot;make&quot;,&quot;3201eb84d3fc6e001ad75a19f2a8497e&quot;:&quot;flood&quot;,&quot;0c92c5eef9d04621861cad010714f803&quot;:&quot;al.&quot;,&quot;a1a26c5884d0861a79ef1c66135328a6&quot;:&quot;Rivers&quot;,&quot;857b7a79edadca8a9742e7f9c85fd2d0&quot;:&quot;“La Sierra”&quot;,&quot;dd32d35ab57b2175af1afd81e3e9cad3&quot;:&quot;storage,&quot;,&quot;a22a293dabba929fb1f24299402c847c&quot;:&quot;and rivers’&quot;,&quot;6704ccfb2bfc742fa7a479af85e02582&quot;:&quot;beds&quot;,&quot;d033e831b7936296485bf7effa7a3077&quot;:&quot;&quot;,&quot;f8fa347e6a727d339d03ba5c3a8c7cba&quot;:&quot;“Enhanced&quot;,&quot;6584e9aacb0b99a9eb98c95cee3d227c&quot;:&quot;(EFFCI)”&quot;,&quot;978ce3b7ca223895f28d60ac52120179&quot;:&quot;datasets&quot;,&quot;5b2e2c86ca671accb5149ab0ea6a4396&quot;:&quot;The&quot;,&quot;8ca8b0d795426148027ab25d1a5c0e42&quot;:&quot;database in Ecuador&quot;,&quot;175470654cf3c489a4a2f093daf23992&quot;:&quot;Ecuadorian Secretariat for&quot;,&quot;98c6232cd5310185dbc496757c567cab&quot;:&quot;Management&quot;,&quot;fdaa31599feceb16ba83853067359e1a&quot;:&quot;Although&quot;,&quot;93b826ee44fd09a3becac4be94621b46&quot;:&quot;data set&quot;,&quot;39f824a5383f7030a4916ce4e3690c2e&quot;:&quot;address historical&quot;,&quot;9318384b17343a9c18e1d180003e512c&quot;:&quot;floods&quot;,&quot;5db6d9093a9ad66d720d0137025b321a&quot;:&quot;carried out&quot;,&quot;4fe67489c853fff9465472725125d700&quot;:&quot;over&quot;,&quot;f913b10f061dec57ef34a58599092acd&quot;:&quot;estimate&quot;,&quot;3844fc1631389402bdd2688637c2cc22&quot;:&quot;of flood&quot;,&quot;a51aad0481061b2ef20eb0b0adf85061&quot;:&quot;impacts&quot;,&quot;9b2cd0780109c703b17cbc79a4ac57b9&quot;:&quot;on&quot;,&quot;3d3efcec546dc5d9fb4ab29286ce4ead&quot;:&quot;of&quot;,&quot;358c56726be01bcb2d0dcd63a19550a4&quot;:&quot;over&quot;,&quot;3ee81f38c23585662ced9d11548c8073&quot;:&quot;in&quot;,&quot;9b865cb15d405a5941e90b1551e2d658&quot;:&quot;of&quot;,&quot;5f7e4f9d33a22a330eac51f175808850&quot;:&quot;event.&quot;,&quot;80dc7472ce6b0feb647c2d46cae87f7c&quot;:&quot;not&quot;,&quot;ad8264b3ee8a3cc23454714548877cfe&quot;:&quot;and the&quot;,&quot;2a92f0791809f84af06aa83df5339a39&quot;:&quot;(Buizza&quot;,&quot;cae8bfbdc99d1695a6e03eb994542567&quot;:&quot;results&quot;,&quot;16770dd74300842353c5ff81f35e68a0&quot;:&quot;the&quot;,&quot;ed0fd27884d5cc56aa3e889762323786&quot;:&quot;reduced-Gaussian&quot;,&quot;6a853ded4508b02f598b907f6280bb67&quot;:&quot;decision-tree-based&quot;,&quot;0827ae4ca92eb44525c0a9827a1df601&quot;:&quot;address&quot;,&quot;69f9e9de4444f856d42a528bcc2cada7&quot;:&quot;output&quot;,&quot;e296482b5d48dcdd1d0b747857e1ee51&quot;:&quot;forecast subgrid&quot;,&quot;8d03fadb984d0aec688343211fcdd90d&quot;:&quot;post-processes&quot;,&quot;bea431ce1b1f09b5b165eac7fee7b225&quot;:&quot;distils&quot;,&quot;74d6e7b27dcbe7a3039c869555745edc&quot;:&quot;the&quot;,&quot;e670b2ab29ba0cc67941f9ecd7f9e215&quot;:&quot;performance of the system&quot;,&quot;8101e5726425da99a1d5527550bda373&quot;:&quot;such an&quot;,&quot;b818da84080ef5de07bb4a097a3283e6&quot;:&quot;non-events&quot;,&quot;7f956b47417d3bb16ca606621f2b042c&quot;:&quot;In this study, two&quot;,&quot;b958e05eda80c0bb0bf888f52d183f7a&quot;:&quot;faced.&quot;,&quot;bec5b40e4ed56e2d39383deb24e0c98b&quot;:&quot;define&quot;,&quot;ed6e5cf9c1ed20c700f39ea22d474de4&quot;:&quot;Section&quot;,&quot;4430fd95dee2c40f1627f6803978c701&quot;:&quot;yes-&quot;,&quot;94a9ef316bc0a05aaf798af0a4aef572&quot;:&quot;non-event).&quot;,&quot;6c5ee47070920003df80f684a44d6342&quot;:&quot;of&quot;,&quot;667573a88d0914a7fb1af62584cd7283&quot;:&quot;define&quot;,&quot;f7c57d9dda210f42c547fa2006ca128b&quot;:&quot;within the&quot;,&quot;fb88c7f4744dba6d464750447505ba15&quot;:&quot;in the&quot;,&quot;190903b31183e0f9655a1e1cc511b335&quot;:&quot;triggered&quot;,&quot;bbaaf55277fc3cd51e6d0c6b51cb6895&quot;:&quot;in situ&quot;,&quot;1862b95f997f9be00d837ee99fc00c10&quot;:&quot;or blended&quot;,&quot;6ab38ffee1749e93801fa1782219a386&quot;:&quot;gridded&quot;,&quot;75e07e8c4fadf52bb0bc9eb5d1665316&quot;:&quot;could&quot;,&quot;1d1c820b12c7d8c6fbfc71693f87ddcf&quot;:&quot;VREs’&quot;,&quot;c9b0323e1aac5e2e9d872d3b24a708f7&quot;:&quot;“Definition&quot;,&quot;1e8392caff38f48a531c7b6caf0d7e38&quot;:&quot;VREs”).&quot;,&quot;0985f3c1b5b548852316dcfbd79f4462&quot;:&quot;VREs&quot;,&quot;d41ef68aa5e1c15ac19f0c313feb4730&quot;:&quot;from&quot;,&quot;5c274304ebc0b76cd5d9fdf79a0bfdba&quot;:&quot;higher&quot;,&quot;18039fc2bad39627e32201c0c5b95e73&quot;:&quot;higher the magnitude of&quot;,&quot;b1e03f74390f2f171fdcb6be09dc8fec&quot;:&quot;VRE&quot;,&quot;dffbe2e50432ae78084d438071bf4b98&quot;:&quot;higher the severity&quot;,&quot;106402c9a91701be0651274dfb311e1a&quot;:&quot;level&quot;,&quot;623f445033ae39e64dbcbca6c6ff4ea6&quot;:&quot;12-hourly&quot;,&quot;82c7ea4614826f801b7a1d2fe7e274b2&quot;:&quot;2006),&quot;,&quot;7c3efe07337042835fd46eee75a60303&quot;:&quot;flash-flood-triggering&quot;,&quot;47789eaa57e2a23fefa389fdf3442fb3&quot;:&quot;ecPoint-Rainfall&quot;,&quot;e2e95454a7992145452357b053ad31b5&quot;:&quot;ecPoint-Rainfall’s&quot;,&quot;70fb9545dc83215ff1334bd3213818d4&quot;:&quot;realizations&quot;,&quot;0d84492466c6ee8fb2a9b2b1c0482ac8&quot;:&quot;grid-boxes&quot;,&quot;5acabe0bcbbdcf969447264748e2fa51&quot;:&quot;Pillosu&quot;,&quot;b7395b5fbb0da06ca5c8bc66fd3787f3&quot;:&quot;grid-box&quot;,&quot;313f773dcd885630be76adba4694d21b&quot;:&quot;12-hourly&quot;,&quot;70c8dc673983d267f1b8d9354034847e&quot;:&quot;report’s&quot;,&quot;798e0814fc27d1f7b461c530c710e8e4&quot;:&quot;(see&quot;,&quot;b1157712c3d48c5e4c03c3fa612e6d61&quot;:&quot;realizations&quot;,&quot;0a35b5949b8910c9bc8a455a90ae7f27&quot;:&quot;(i.e.,&quot;,&quot;edcb3ac587ec38d384b22025ddedaea3&quot;:&quot;(i.e.,&quot;,&quot;f6157849740f8c42bb760916e570abff&quot;:&quot;98th,&quot;,&quot;ae4ef28246f82b5496aa3c51fc4a4639&quot;:&quot;exclude&quot;,&quot;6865a842b8d1f04d3019aedb3dc54745&quot;:&quot;analysis low rainfall totals&quot;,&quot;b00693c4814790f5f099a94198d8ffd8&quot;:&quot;the&quot;,&quot;b03d5b0eb1cd536236dced9f66474458&quot;:&quot;rainfall total&quot;,&quot;4063ac10da8f81eac855280a5e9d6121&quot;:&quot;retained&quot;,&quot;bd6dbd202a75beea6e9867ba3d14747b&quot;:&quot;to&quot;,&quot;301338367061e480df711bc71c22097f&quot;:&quot;computed&quot;,&quot;51eba3b09787d1c104f8003a99a26810&quot;:&quot;“La Costa”&quot;,&quot;70ad8937ec429b21f52b7ca8db8934e7&quot;:&quot;“La Sierra”&quot;,&quot;d05df0ce0b3876d974c50e981974a924&quot;:&quot;hydro-climatological&quot;,&quot;467082dabcf7527464e49f0bd337e8f8&quot;:&quot;realizations&quot;,&quot;4ab39e21850dba3317ee6c3a5cc5311f&quot;:&quot;deemed&quot;,&quot;f12082de13935feb75d22874bac1e4e3&quot;:&quot;the&quot;,&quot;ff7b2f8070eacd74690869e0cf8eef0e&quot;:&quot;events considered,&quot;,&quot;7a4a8476b4d7584ca2175781f0443327&quot;:&quot;“La Costa”&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C6CCFBF0-2B82-45C2-9EC4-FA7396BB9464}">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22E43C63-BA46-41C1-BCCD-28E62BD54573}">
  <we:reference id="wa104382081" version="1.55.1.0" store="en-GB" storeType="omex"/>
  <we:alternateReferences>
    <we:reference id="WA104382081" version="1.55.1.0" store="" storeType="omex"/>
  </we:alternateReferences>
  <we:properties>
    <we:property name="MENDELEY_CITATIONS" value="[{&quot;citationID&quot;:&quot;MENDELEY_CITATION_9e70de9e-0f80-4942-b1f7-c585f9f38600&quot;,&quot;properties&quot;:{&quot;noteIndex&quot;:0},&quot;isEdited&quot;:false,&quot;manualOverride&quot;:{&quot;citeprocText&quot;:&quot;(Jonkman and Vrijling 2008; Dordevic et al. 2020)&quot;,&quot;isManuallyOverridden&quot;:false,&quot;manualOverrideText&quot;:&quot;&quot;},&quot;citationTag&quot;:&quot;MENDELEY_CITATION_v3_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&quot;,&quot;citationItems&quot;:[{&quot;id&quot;:&quot;50465f79-dc89-3425-a2d0-b681ded158a5&quot;,&quot;itemData&quot;:{&quot;type&quot;:&quot;article-journal&quot;,&quot;id&quot;:&quot;50465f79-dc89-3425-a2d0-b681ded158a5&quot;,&quot;title&quot;:&quot;Loss of life due to floods&quot;,&quot;author&quot;:[{&quot;family&quot;:&quot;Jonkman&quot;,&quot;given&quot;:&quot;S.N.&quot;,&quot;parse-names&quot;:false,&quot;dropping-particle&quot;:&quot;&quot;,&quot;non-dropping-particle&quot;:&quot;&quot;},{&quot;family&quot;:&quot;Vrijling&quot;,&quot;given&quot;:&quot;J.K.&quot;,&quot;parse-names&quot;:false,&quot;dropping-particle&quot;:&quot;&quot;,&quot;non-dropping-particle&quot;:&quot;&quot;}],&quot;container-title&quot;:&quot;Journal of Flood Risk Management&quot;,&quot;DOI&quot;:&quot;10.1111/j.1753-318x.2008.00006.x&quot;,&quot;issued&quot;:{&quot;date-parts&quot;:[[2008]]},&quot;page&quot;:&quot;43-56&quot;,&quot;issue&quot;:&quot;1&quot;,&quot;volume&quot;:&quot;1&quot;,&quot;container-title-short&quot;:&quot;J Flood Risk Manag&quot;},&quot;uris&quot;:[&quot;http://www.mendeley.com/documents/?uuid=24bc3e8e-179f-463b-aaaa-39243329fabc&quot;],&quot;isTemporary&quot;:false,&quot;legacyDesktopId&quot;:&quot;24bc3e8e-179f-463b-aaaa-39243329fabc&quot;},{&quot;id&quot;:&quot;abbd656f-cdf6-37f8-aa78-36bf92a0832b&quot;,&quot;itemData&quot;:{&quot;type&quot;:&quot;article-journal&quot;,&quot;id&quot;:&quot;abbd656f-cdf6-37f8-aa78-36bf92a0832b&quot;,&quot;title&quot;:&quot;Flash Flood Guidance System: Response to one of the deadliest hazards&quot;,&quot;author&quot;:[{&quot;family&quot;:&quot;Dordevic&quot;,&quot;given&quot;:&quot;Milica&quot;,&quot;parse-names&quot;:false,&quot;dropping-particle&quot;:&quot;&quot;,&quot;non-dropping-particle&quot;:&quot;&quot;},{&quot;family&quot;:&quot;Mutic&quot;,&quot;given&quot;:&quot;Petra&quot;,&quot;parse-names&quot;:false,&quot;dropping-particle&quot;:&quot;&quot;,&quot;non-dropping-particle&quot;:&quot;&quot;},{&quot;family&quot;:&quot;Kim&quot;,&quot;given&quot;:&quot;Hwirin&quot;,&quot;parse-names&quot;:false,&quot;dropping-particle&quot;:&quot;&quot;,&quot;non-dropping-particle&quot;:&quot;&quot;}],&quot;container-title&quot;:&quot;WMO Bulletin&quot;,&quot;ISSN&quot;:&quot;00368075&quot;,&quot;issued&quot;:{&quot;date-parts&quot;:[[2020]]},&quot;page&quot;:&quot;29-33&quot;,&quot;issue&quot;:&quot;1&quot;,&quot;volume&quot;:&quot;69&quot;,&quot;container-title-short&quot;:&quot;&quot;},&quot;isTemporary&quot;:false}]},{&quot;citationID&quot;:&quot;MENDELEY_CITATION_b8e6eaa1-34a6-4b5c-b496-20eef93a7cde&quot;,&quot;properties&quot;:{&quot;noteIndex&quot;:0},&quot;isEdited&quot;:false,&quot;manualOverride&quot;:{&quot;citeprocText&quot;:&quot;(Pinos and Quesada-Román 2022)&quot;,&quot;isManuallyOverridden&quot;:false,&quot;manualOverrideText&quot;:&quot;&quot;},&quot;citationTag&quot;:&quot;MENDELEY_CITATION_v3_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&quot;,&quot;citationItems&quot;:[{&quot;id&quot;:&quot;3d8979a1-3330-3734-91e9-09981f63c90b&quot;,&quot;itemData&quot;:{&quot;type&quot;:&quot;article&quot;,&quot;id&quot;:&quot;3d8979a1-3330-3734-91e9-09981f63c90b&quot;,&quot;title&quot;:&quot;Flood risk-related research trends in Latin America and the Caribbean&quot;,&quot;author&quot;:[{&quot;family&quot;:&quot;Pinos&quot;,&quot;given&quot;:&quot;Juan&quot;,&quot;parse-names&quot;:false,&quot;dropping-particle&quot;:&quot;&quot;,&quot;non-dropping-particle&quot;:&quot;&quot;},{&quot;family&quot;:&quot;Quesada-Román&quot;,&quot;given&quot;:&quot;Adolfo&quot;,&quot;parse-names&quot;:false,&quot;dropping-particle&quot;:&quot;&quot;,&quot;non-dropping-particle&quot;:&quot;&quot;}],&quot;container-title&quot;:&quot;Water (Switzerland)&quot;,&quot;DOI&quot;:&quot;10.3390/w14010010&quot;,&quot;issued&quot;:{&quot;date-parts&quot;:[[2022]]},&quot;page&quot;:&quot;10&quot;,&quot;issue&quot;:&quot;1&quot;,&quot;volume&quot;:&quot;14&quot;,&quot;container-title-short&quot;:&quot;&quot;},&quot;uris&quot;:[&quot;http://www.mendeley.com/documents/?uuid=3d8979a1-3330-3734-91e9-09981f63c90b&quot;],&quot;isTemporary&quot;:false,&quot;legacyDesktopId&quot;:&quot;3d8979a1-3330-3734-91e9-09981f63c90b&quot;}]},{&quot;citationID&quot;:&quot;MENDELEY_CITATION_74f1f617-c82f-4a61-b40d-03a396cfc118&quot;,&quot;properties&quot;:{&quot;noteIndex&quot;:0},&quot;isEdited&quot;:false,&quot;manualOverride&quot;:{&quot;citeprocText&quot;:&quot;(Galarza-Villamar et al. 2018)&quot;,&quot;isManuallyOverridden&quot;:true,&quot;manualOverrideText&quot;:&quot;2018)&quot;},&quot;citationTag&quot;:&quot;MENDELEY_CITATION_v3_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&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ID&quot;:&quot;MENDELEY_CITATION_3d7822f4-8f38-4ed1-83e6-a938f3931bd0&quot;,&quot;properties&quot;:{&quot;noteIndex&quot;:0},&quot;isEdited&quot;:false,&quot;manualOverride&quot;:{&quot;citeprocText&quot;:&quot;(2021a)&quot;,&quot;isManuallyOverridden&quot;:false,&quot;manualOverrideText&quot;:&quot;&quot;},&quot;citationTag&quot;:&quot;MENDELEY_CITATION_v3_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&quot;,&quot;citationItems&quot;:[{&quot;label&quot;:&quot;page&quot;,&quot;id&quot;:&quot;4b64792e-4717-332e-8055-bdcf1a1adad7&quot;,&quot;itemData&quot;:{&quot;type&quot;:&quot;webpage&quot;,&quot;id&quot;:&quot;4b64792e-4717-332e-8055-bdcf1a1adad7&quot;,&quot;title&quot;:&quot;Forecast-based financing for flash floods: a flash flood confidence index to improve flood reporting&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container-title&quot;:&quot;Anticipation Hub&quot;,&quot;URL&quot;:&quot;https://www.anticipation-hub.org/news/forecast-based-financing-for-flash-floods-a-flash-flood-confidence-index&quot;,&quot;issued&quot;:{&quot;date-parts&quot;:[[2021]]},&quot;container-title-short&quot;:&quot;&quot;},&quot;uris&quot;:[&quot;http://www.mendeley.com/documents/?uuid=65c049cd-c1bc-44cb-8def-d147a6d21c73&quot;],&quot;isTemporary&quot;:false,&quot;legacyDesktopId&quot;:&quot;65c049cd-c1bc-44cb-8def-d147a6d21c73&quot;,&quot;suppress-author&quot;:true}]},{&quot;citationID&quot;:&quot;MENDELEY_CITATION_cc8855e7-b892-424f-952d-42fd584f818f&quot;,&quot;properties&quot;:{&quot;noteIndex&quot;:0},&quot;isEdited&quot;:false,&quot;manualOverride&quot;:{&quot;citeprocText&quot;:&quot;(Hirabayashi et al. 2021)&quot;,&quot;isManuallyOverridden&quot;:false,&quot;manualOverrideText&quot;:&quot;&quot;},&quot;citationTag&quot;:&quot;MENDELEY_CITATION_v3_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&quot;,&quot;citationItems&quot;:[{&quot;id&quot;:&quot;84ab5aa9-e717-3b47-a4b7-ba4634fe73a1&quot;,&quot;itemData&quot;:{&quot;type&quot;:&quot;article-journal&quot;,&quot;id&quot;:&quot;84ab5aa9-e717-3b47-a4b7-ba4634fe73a1&quot;,&quot;title&quot;:&quot;Global exposure to flooding from the new CMIP6 climate model projections&quot;,&quot;author&quot;:[{&quot;family&quot;:&quot;Hirabayashi&quot;,&quot;given&quot;:&quot;Yukiko&quot;,&quot;parse-names&quot;:false,&quot;dropping-particle&quot;:&quot;&quot;,&quot;non-dropping-particle&quot;:&quot;&quot;},{&quot;family&quot;:&quot;Tanoue&quot;,&quot;given&quot;:&quot;Masahiro&quot;,&quot;parse-names&quot;:false,&quot;dropping-particle&quot;:&quot;&quot;,&quot;non-dropping-particle&quot;:&quot;&quot;},{&quot;family&quot;:&quot;Sasaki&quot;,&quot;given&quot;:&quot;Orie&quot;,&quot;parse-names&quot;:false,&quot;dropping-particle&quot;:&quot;&quot;,&quot;non-dropping-particle&quot;:&quot;&quot;},{&quot;family&quot;:&quot;Zhou&quot;,&quot;given&quot;:&quot;Xudong&quot;,&quot;parse-names&quot;:false,&quot;dropping-particle&quot;:&quot;&quot;,&quot;non-dropping-particle&quot;:&quot;&quot;},{&quot;family&quot;:&quot;Yamazaki&quot;,&quot;given&quot;:&quot;Dai&quot;,&quot;parse-names&quot;:false,&quot;dropping-particle&quot;:&quot;&quot;,&quot;non-dropping-particle&quot;:&quot;&quot;}],&quot;container-title&quot;:&quot;Scientific Reports&quot;,&quot;DOI&quot;:&quot;10.1038/s41598-021-83279-w&quot;,&quot;issued&quot;:{&quot;date-parts&quot;:[[2021]]},&quot;page&quot;:&quot;1-7&quot;,&quot;issue&quot;:&quot;1&quot;,&quot;volume&quot;:&quot;11&quot;,&quot;container-title-short&quot;:&quot;Sci Rep&quot;},&quot;uris&quot;:[&quot;http://www.mendeley.com/documents/?uuid=84ab5aa9-e717-3b47-a4b7-ba4634fe73a1&quot;],&quot;isTemporary&quot;:false,&quot;legacyDesktopId&quot;:&quot;84ab5aa9-e717-3b47-a4b7-ba4634fe73a1&quot;}]},{&quot;citationID&quot;:&quot;MENDELEY_CITATION_f3a09d85-ad5d-4255-ae15-a11dce0f1349&quot;,&quot;properties&quot;:{&quot;noteIndex&quot;:0},&quot;isEdited&quot;:false,&quot;manualOverride&quot;:{&quot;isManuallyOverridden&quot;:false,&quot;citeprocText&quot;:&quot;(Šakić Trogrlić et al. 2022; Coughlan de Perez et al. 2022)&quot;,&quot;manualOverrideText&quot;:&quot;&quot;},&quot;citationTag&quot;:&quot;MENDELEY_CITATION_v3_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&quot;,&quot;citationItems&quot;:[{&quot;id&quot;:&quot;84204595-d378-37c7-8b8c-7131bb5a4825&quot;,&quot;itemData&quot;:{&quot;type&quot;:&quot;chapter&quot;,&quot;id&quot;:&quot;84204595-d378-37c7-8b8c-7131bb5a4825&quot;,&quot;title&quot;:&quot;Early Warning Systems and Their Role in Disaster Risk Reduction&quot;,&quot;author&quot;:[{&quot;family&quot;:&quot;Šakić Trogrlić&quot;,&quot;given&quot;:&quot;Robert&quot;,&quot;parse-names&quot;:false,&quot;dropping-particle&quot;:&quot;&quot;,&quot;non-dropping-particle&quot;:&quot;&quot;},{&quot;family&quot;:&quot;Homberg&quot;,&quot;given&quot;:&quot;Marc&quot;,&quot;parse-names&quot;:false,&quot;dropping-particle&quot;:&quot;&quot;,&quot;non-dropping-particle&quot;:&quot;van den&quot;},{&quot;family&quot;:&quot;Budimir&quot;,&quot;given&quot;:&quot;Mirianna&quot;,&quot;parse-names&quot;:false,&quot;dropping-particle&quot;:&quot;&quot;,&quot;non-dropping-particle&quot;:&quot;&quot;},{&quot;family&quot;:&quot;McQuistan&quot;,&quot;given&quot;:&quot;Colin&quot;,&quot;parse-names&quot;:false,&quot;dropping-particle&quot;:&quot;&quot;,&quot;non-dropping-particle&quot;:&quot;&quot;},{&quot;family&quot;:&quot;Sneddon&quot;,&quot;given&quot;:&quot;Alison&quot;,&quot;parse-names&quot;:false,&quot;dropping-particle&quot;:&quot;&quot;,&quot;non-dropping-particle&quot;:&quot;&quot;},{&quot;family&quot;:&quot;Golding&quot;,&quot;given&quot;:&quot;Brian&quot;,&quot;parse-names&quot;:false,&quot;dropping-particle&quot;:&quot;&quot;,&quot;non-dropping-particle&quot;:&quot;&quot;}],&quot;container-title&quot;:&quot;Towards the “Perfect” Weather Warning&quot;,&quot;DOI&quot;:&quot;10.1007/978-3-030-98989-7_2&quot;,&quot;issued&quot;:{&quot;date-parts&quot;:[[2022]]},&quot;page&quot;:&quot;11-46&quot;,&quot;container-title-short&quot;:&quot;&quot;},&quot;isTemporary&quot;:false},{&quot;id&quot;:&quot;4b970bc4-f2e4-3cc5-af09-8a1dbee995ee&quot;,&quot;itemData&quot;:{&quot;type&quot;:&quot;article-journal&quot;,&quot;id&quot;:&quot;4b970bc4-f2e4-3cc5-af09-8a1dbee995ee&quot;,&quot;title&quot;:&quot;Adapting to climate change through anticipatory action: The potential use of weather-based early warnings&quot;,&quot;author&quot;:[{&quot;family&quot;:&quot;Coughlan de Perez&quot;,&quot;given&quot;:&quot;Erin&quot;,&quot;parse-names&quot;:false,&quot;dropping-particle&quot;:&quot;&quot;,&quot;non-dropping-particle&quot;:&quot;&quot;},{&quot;family&quot;:&quot;Harrison&quot;,&quot;given&quot;:&quot;Laura&quot;,&quot;parse-names&quot;:false,&quot;dropping-particle&quot;:&quot;&quot;,&quot;non-dropping-particle&quot;:&quot;&quot;},{&quot;family&quot;:&quot;Berse&quot;,&quot;given&quot;:&quot;Kristoffer&quot;,&quot;parse-names&quot;:false,&quot;dropping-particle&quot;:&quot;&quot;,&quot;non-dropping-particle&quot;:&quot;&quot;},{&quot;family&quot;:&quot;Easton-Calabria&quot;,&quot;given&quot;:&quot;Evan&quot;,&quot;parse-names&quot;:false,&quot;dropping-particle&quot;:&quot;&quot;,&quot;non-dropping-particle&quot;:&quot;&quot;},{&quot;family&quot;:&quot;Marunye&quot;,&quot;given&quot;:&quot;Joalane&quot;,&quot;parse-names&quot;:false,&quot;dropping-particle&quot;:&quot;&quot;,&quot;non-dropping-particle&quot;:&quot;&quot;},{&quot;family&quot;:&quot;Marake&quot;,&quot;given&quot;:&quot;Makoala&quot;,&quot;parse-names&quot;:false,&quot;dropping-particle&quot;:&quot;&quot;,&quot;non-dropping-particle&quot;:&quot;&quot;},{&quot;family&quot;:&quot;Murshed&quot;,&quot;given&quot;:&quot;Sonia Binte&quot;,&quot;parse-names&quot;:false,&quot;dropping-particle&quot;:&quot;&quot;,&quot;non-dropping-particle&quot;:&quot;&quot;},{&quot;family&quot;:&quot;Shampa&quot;,&quot;given&quot;:&quot;&quot;,&quot;parse-names&quot;:false,&quot;dropping-particle&quot;:&quot;&quot;,&quot;non-dropping-particle&quot;:&quot;&quot;},{&quot;family&quot;:&quot;Zauisomue&quot;,&quot;given&quot;:&quot;Erlich Honest&quot;,&quot;parse-names&quot;:false,&quot;dropping-particle&quot;:&quot;&quot;,&quot;non-dropping-particle&quot;:&quot;&quot;}],&quot;container-title&quot;:&quot;Weather and Climate Extremes&quot;,&quot;DOI&quot;:&quot;10.1016/j.wace.2022.100508&quot;,&quot;issued&quot;:{&quot;date-parts&quot;:[[2022]]},&quot;page&quot;:&quot;100508&quot;,&quot;volume&quot;:&quot;38&quot;,&quot;container-title-short&quot;:&quot;Weather Clim Extrem&quot;},&quot;isTemporary&quot;:false}]},{&quot;citationID&quot;:&quot;MENDELEY_CITATION_162bc0ca-b329-48c7-8c4a-3815e657a816&quot;,&quot;properties&quot;:{&quot;noteIndex&quot;:0},&quot;isEdited&quot;:false,&quot;manualOverride&quot;:{&quot;citeprocText&quot;:&quot;(De Perez et al. 2016; Bischiniotis et al. 2019)&quot;,&quot;isManuallyOverridden&quot;:true,&quot;manualOverrideText&quot;:&quot;(De Perez et al. 2016; Bischofites et al. 2019)&quot;},&quot;citationTag&quot;:&quot;MENDELEY_CITATION_v3_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&quot;,&quot;citationItems&quot;:[{&quot;id&quot;:&quot;77e19bbc-3e37-3d59-bd63-ba298b1ba376&quot;,&quot;itemData&quot;:{&quot;type&quot;:&quot;article-journal&quot;,&quot;id&quot;:&quot;77e19bbc-3e37-3d59-bd63-ba298b1ba376&quot;,&quot;title&quot;:&quot;Action-based flood forecasting for triggering humanitarian action&quot;,&quot;author&quot;:[{&quot;family&quot;:&quot;Perez&quot;,&quot;given&quot;:&quot;Erin Coughlan&quot;,&quot;parse-names&quot;:false,&quot;dropping-particle&quot;:&quot;&quot;,&quot;non-dropping-particle&quot;:&quot;De&quot;},{&quot;family&quot;:&quot;Hurk&quot;,&quot;given&quot;:&quot;Bart&quot;,&quot;parse-names&quot;:false,&quot;dropping-particle&quot;:&quot;&quot;,&quot;non-dropping-particle&quot;:&quot;Van Den&quot;},{&quot;family&quot;:&quot;Aalst&quot;,&quot;given&quot;:&quot;Maarten K.&quot;,&quot;parse-names&quot;:false,&quot;dropping-particle&quot;:&quot;&quot;,&quot;non-dropping-particle&quot;:&quot;Van&quot;},{&quot;family&quot;:&quot;Amuron&quot;,&quot;given&quot;:&quot;Irene&quot;,&quot;parse-names&quot;:false,&quot;dropping-particle&quot;:&quot;&quot;,&quot;non-dropping-particle&quot;:&quot;&quot;},{&quot;family&quot;:&quot;Bamanya&quot;,&quot;given&quot;:&quot;Deus&quot;,&quot;parse-names&quot;:false,&quot;dropping-particle&quot;:&quot;&quot;,&quot;non-dropping-particle&quot;:&quot;&quot;},{&quot;family&quot;:&quot;Hauser&quot;,&quot;given&quot;:&quot;Tristan&quot;,&quot;parse-names&quot;:false,&quot;dropping-particle&quot;:&quot;&quot;,&quot;non-dropping-particle&quot;:&quot;&quot;},{&quot;family&quot;:&quot;Jongma&quot;,&quot;given&quot;:&quot;Brenden&quot;,&quot;parse-names&quot;:false,&quot;dropping-particle&quot;:&quot;&quot;,&quot;non-dropping-particle&quot;:&quot;&quot;},{&quot;family&quot;:&quot;Lopez&quot;,&quot;given&quot;:&quot;Ana&quot;,&quot;parse-names&quot;:false,&quot;dropping-particle&quot;:&quot;&quot;,&quot;non-dropping-particle&quot;:&quot;&quot;},{&quot;family&quot;:&quot;Mason&quot;,&quot;given&quot;:&quot;Simon&quot;,&quot;parse-names&quot;:false,&quot;dropping-particle&quot;:&quot;&quot;,&quot;non-dropping-particle&quot;:&quot;&quot;},{&quot;family&quot;:&quot;Suarez&quot;,&quot;given&quot;:&quot;Janot Mendler&quot;,&quot;parse-names&quot;:false,&quot;dropping-particle&quot;:&quot;&quot;,&quot;non-dropping-particle&quot;:&quot;De&quot;},{&quot;family&quot;:&quot;Pappenberger&quot;,&quot;given&quot;:&quot;Florian&quot;,&quot;parse-names&quot;:false,&quot;dropping-particle&quot;:&quot;&quot;,&quot;non-dropping-particle&quot;:&quot;&quot;},{&quot;family&quot;:&quot;Rueth&quot;,&quot;given&quot;:&quot;Alexandra&quot;,&quot;parse-names&quot;:false,&quot;dropping-particle&quot;:&quot;&quot;,&quot;non-dropping-particle&quot;:&quot;&quot;},{&quot;family&quot;:&quot;Stephens&quot;,&quot;given&quot;:&quot;Elisabeth&quot;,&quot;parse-names&quot;:false,&quot;dropping-particle&quot;:&quot;&quot;,&quot;non-dropping-particle&quot;:&quot;&quot;},{&quot;family&quot;:&quot;Suarez&quot;,&quot;given&quot;:&quot;Pablo&quot;,&quot;parse-names&quot;:false,&quot;dropping-particle&quot;:&quot;&quot;,&quot;non-dropping-particle&quot;:&quot;&quot;},{&quot;family&quot;:&quot;Wagemaker&quot;,&quot;given&quot;:&quot;Jurjen&quot;,&quot;parse-names&quot;:false,&quot;dropping-particle&quot;:&quot;&quot;,&quot;non-dropping-particle&quot;:&quot;&quot;},{&quot;family&quot;:&quot;Zsoter&quot;,&quot;given&quot;:&quot;Ervin&quot;,&quot;parse-names&quot;:false,&quot;dropping-particle&quot;:&quot;&quot;,&quot;non-dropping-particle&quot;:&quot;&quot;}],&quot;container-title&quot;:&quot;Hydrology and Earth System Sciences&quot;,&quot;DOI&quot;:&quot;https://doi.org/10.5194/hess-20-3549-2016&quot;,&quot;issued&quot;:{&quot;date-parts&quot;:[[2016]]},&quot;page&quot;:&quot;3549-3560&quot;,&quot;issue&quot;:&quot;9&quot;,&quot;volume&quot;:&quot;20&quot;,&quot;container-title-short&quot;:&quot;Hydrol Earth Syst Sci&quot;},&quot;uris&quot;:[&quot;http://www.mendeley.com/documents/?uuid=77e19bbc-3e37-3d59-bd63-ba298b1ba376&quot;],&quot;isTemporary&quot;:false,&quot;legacyDesktopId&quot;:&quot;77e19bbc-3e37-3d59-bd63-ba298b1ba376&quot;},{&quot;id&quot;:&quot;564f0ea7-4bbf-3133-be39-b1af22bddf2c&quot;,&quot;itemData&quot;:{&quot;type&quot;:&quot;article-journal&quot;,&quot;id&quot;:&quot;564f0ea7-4bbf-3133-be39-b1af22bddf2c&quot;,&quot;title&quot;:&quot;Assessing time, cost and quality trade-offs in forecast-based action for floods&quot;,&quot;author&quot;:[{&quot;family&quot;:&quot;Bischiniotis&quot;,&quot;given&quot;:&quot;Konstantinos&quot;,&quot;parse-names&quot;:false,&quot;dropping-particle&quot;:&quot;&quot;,&quot;non-dropping-particle&quot;:&quot;&quot;},{&quot;family&quot;:&quot;Hurk&quot;,&quot;given&quot;:&quot;Bart&quot;,&quot;parse-names&quot;:false,&quot;dropping-particle&quot;:&quot;&quot;,&quot;non-dropping-particle&quot;:&quot;van den&quot;},{&quot;family&quot;:&quot;Coughlan de Perez&quot;,&quot;given&quot;:&quot;Erin&quot;,&quot;parse-names&quot;:false,&quot;dropping-particle&quot;:&quot;&quot;,&quot;non-dropping-particle&quot;:&quot;&quot;},{&quot;family&quot;:&quot;Veldkamp&quot;,&quot;given&quot;:&quot;Ted&quot;,&quot;parse-names&quot;:false,&quot;dropping-particle&quot;:&quot;&quot;,&quot;non-dropping-particle&quot;:&quot;&quot;},{&quot;family&quot;:&quot;Nobre&quot;,&quot;given&quot;:&quot;Gabriela Guimarães&quot;,&quot;parse-names&quot;:false,&quot;dropping-particle&quot;:&quot;&quot;,&quot;non-dropping-particle&quot;:&quot;&quot;},{&quot;family&quot;:&quot;Aerts&quot;,&quot;given&quot;:&quot;Jeroen&quot;,&quot;parse-names&quot;:false,&quot;dropping-particle&quot;:&quot;&quot;,&quot;non-dropping-particle&quot;:&quot;&quot;}],&quot;container-title&quot;:&quot;International Journal of Disaster Risk Reduction&quot;,&quot;DOI&quot;:&quot;10.1016/j.ijdrr.2019.101252&quot;,&quot;issued&quot;:{&quot;date-parts&quot;:[[2019]]},&quot;page&quot;:&quot;101252&quot;,&quot;volume&quot;:&quot;40&quot;,&quot;container-title-short&quot;:&quot;&quot;},&quot;uris&quot;:[&quot;http://www.mendeley.com/documents/?uuid=564f0ea7-4bbf-3133-be39-b1af22bddf2c&quot;],&quot;isTemporary&quot;:false,&quot;legacyDesktopId&quot;:&quot;564f0ea7-4bbf-3133-be39-b1af22bddf2c&quot;}]},{&quot;citationID&quot;:&quot;MENDELEY_CITATION_75eeab65-3fd8-4798-9417-e934617ee27f&quot;,&quot;properties&quot;:{&quot;noteIndex&quot;:0},&quot;isEdited&quot;:false,&quot;manualOverride&quot;:{&quot;isManuallyOverridden&quot;:false,&quot;citeprocText&quot;:&quot;(Bazo et al. 2019; Kiptum et al. 2023)&quot;,&quot;manualOverrideText&quot;:&quot;&quot;},&quot;citationTag&quot;:&quot;MENDELEY_CITATION_v3_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&quot;,&quot;citationItems&quot;:[{&quot;id&quot;:&quot;434f0e42-30aa-38a1-a3f7-3b7ffba78c32&quot;,&quot;itemData&quot;:{&quot;type&quot;:&quot;chapter&quot;,&quot;id&quot;:&quot;434f0e42-30aa-38a1-a3f7-3b7ffba78c32&quot;,&quot;title&quot;:&quot;Pilot experiences in using seamless forecasts for early action: The “ready-set-go!\&quot; approach in the red cross&quot;,&quot;author&quot;:[{&quot;family&quot;:&quot;Bazo&quot;,&quot;given&quot;:&quot;Juan&quot;,&quot;parse-names&quot;:false,&quot;dropping-particle&quot;:&quot;&quot;,&quot;non-dropping-particle&quot;:&quot;&quot;},{&quot;family&quot;:&quot;Singh&quot;,&quot;given&quot;:&quot;Roop&quot;,&quot;parse-names&quot;:false,&quot;dropping-particle&quot;:&quot;&quot;,&quot;non-dropping-particle&quot;:&quot;&quot;},{&quot;family&quot;:&quot;Destrooper&quot;,&quot;given&quot;:&quot;Mathieu&quot;,&quot;parse-names&quot;:false,&quot;dropping-particle&quot;:&quot;&quot;,&quot;non-dropping-particle&quot;:&quot;&quot;},{&quot;family&quot;:&quot;Perez&quot;,&quot;given&quot;:&quot;Erin Coughlan&quot;,&quot;parse-names&quot;:false,&quot;dropping-particle&quot;:&quot;&quot;,&quot;non-dropping-particle&quot;:&quot;De&quot;}],&quot;container-title&quot;:&quot;Sub-seasonal to Seasonal Prediction: The Gap Between Weather and Climate Forecasting&quot;,&quot;DOI&quot;:&quot;10.1016/B978-0-12-811714-9.00018-8&quot;,&quot;issued&quot;:{&quot;date-parts&quot;:[[2019]]},&quot;page&quot;:&quot;387-398&quot;,&quot;container-title-short&quot;:&quot;&quot;},&quot;isTemporary&quot;:false},{&quot;id&quot;:&quot;36ef79e4-adcc-3207-a32a-59d33964e631&quot;,&quot;itemData&quot;:{&quot;type&quot;:&quot;paper-conference&quot;,&quot;id&quot;:&quot;36ef79e4-adcc-3207-a32a-59d33964e631&quot;,&quot;title&quot;:&quot;Advancing operational flood forecasting, early warning and risk management with new emerging science: Gaps, opportunities and barriers in Kenya&quot;,&quot;author&quot;:[{&quot;family&quot;:&quot;Kiptum&quot;,&quot;given&quot;:&quot;Augustine&quot;,&quot;parse-names&quot;:false,&quot;dropping-particle&quot;:&quot;&quot;,&quot;non-dropping-particle&quot;:&quot;&quot;},{&quot;family&quot;:&quot;Mwangi&quot;,&quot;given&quot;:&quot;Emmah&quot;,&quot;parse-names&quot;:false,&quot;dropping-particle&quot;:&quot;&quot;,&quot;non-dropping-particle&quot;:&quot;&quot;},{&quot;family&quot;:&quot;Otieno&quot;,&quot;given&quot;:&quot;George&quot;,&quot;parse-names&quot;:false,&quot;dropping-particle&quot;:&quot;&quot;,&quot;non-dropping-particle&quot;:&quot;&quot;},{&quot;family&quot;:&quot;Njogu&quot;,&quot;given&quot;:&quot;Andrew&quot;,&quot;parse-names&quot;:false,&quot;dropping-particle&quot;:&quot;&quot;,&quot;non-dropping-particle&quot;:&quot;&quot;},{&quot;family&quot;:&quot;Kilavi&quot;,&quot;given&quot;:&quot;Mary&quot;,&quot;parse-names&quot;:false,&quot;dropping-particle&quot;:&quot;&quot;,&quot;non-dropping-particle&quot;:&quot;&quot;},{&quot;family&quot;:&quot;Mwai&quot;,&quot;given&quot;:&quot;Zacharia&quot;,&quot;parse-names&quot;:false,&quot;dropping-particle&quot;:&quot;&quot;,&quot;non-dropping-particle&quot;:&quot;&quot;},{&quot;family&quot;:&quot;MacLeod&quot;,&quot;given&quot;:&quot;Dave&quot;,&quot;parse-names&quot;:false,&quot;dropping-particle&quot;:&quot;&quot;,&quot;non-dropping-particle&quot;:&quot;&quot;},{&quot;family&quot;:&quot;Neal&quot;,&quot;given&quot;:&quot;Jeff&quot;,&quot;parse-names&quot;:false,&quot;dropping-particle&quot;:&quot;&quot;,&quot;non-dropping-particle&quot;:&quot;&quot;},{&quot;family&quot;:&quot;Hawker&quot;,&quot;given&quot;:&quot;Laurence&quot;,&quot;parse-names&quot;:false,&quot;dropping-particle&quot;:&quot;&quot;,&quot;non-dropping-particle&quot;:&quot;&quot;},{&quot;family&quot;:&quot;O'Shea&quot;,&quot;given&quot;:&quot;Tom&quot;,&quot;parse-names&quot;:false,&quot;dropping-particle&quot;:&quot;&quot;,&quot;non-dropping-particle&quot;:&quot;&quot;},{&quot;family&quot;:&quot;Saado&quot;,&quot;given&quot;:&quot;Halima&quot;,&quot;parse-names&quot;:false,&quot;dropping-particle&quot;:&quot;&quot;,&quot;non-dropping-particle&quot;:&quot;&quot;},{&quot;family&quot;:&quot;Visman&quot;,&quot;given&quot;:&quot;Emma&quot;,&quot;parse-names&quot;:false,&quot;dropping-particle&quot;:&quot;&quot;,&quot;non-dropping-particle&quot;:&quot;&quot;},{&quot;family&quot;:&quot;Majani&quot;,&quot;given&quot;:&quot;Bernard&quot;,&quot;parse-names&quot;:false,&quot;dropping-particle&quot;:&quot;&quot;,&quot;non-dropping-particle&quot;:&quot;&quot;},{&quot;family&quot;:&quot;Todd&quot;,&quot;given&quot;:&quot;Martin C.&quot;,&quot;parse-names&quot;:false,&quot;dropping-particle&quot;:&quot;&quot;,&quot;non-dropping-particle&quot;:&quot;&quot;}],&quot;container-title&quot;:&quot;Journal of Flood Risk Management&quot;,&quot;DOI&quot;:&quot;10.1111/jfr3.12884&quot;,&quot;issued&quot;:{&quot;date-parts&quot;:[[2023]]},&quot;page&quot;:&quot;e12884&quot;,&quot;publisher&quot;:&quot;John Wiley &amp; Sons, Ltd&quot;,&quot;container-title-short&quot;:&quot;J Flood Risk Manag&quot;},&quot;isTemporary&quot;:false}]},{&quot;citationID&quot;:&quot;MENDELEY_CITATION_8450326e-8023-4e1d-8ef2-d0f1e16bdfb6&quot;,&quot;properties&quot;:{&quot;noteIndex&quot;:0},&quot;isEdited&quot;:false,&quot;manualOverride&quot;:{&quot;citeprocText&quot;:&quot;(Zanchetta and Coulibaly 2020; Speight et al. 2021)&quot;,&quot;isManuallyOverridden&quot;:false,&quot;manualOverrideText&quot;:&quot;&quot;},&quot;citationTag&quot;:&quot;MENDELEY_CITATION_v3_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&quot;,&quot;citationItems&quot;:[{&quot;id&quot;:&quot;460f498c-f6b1-39f8-92fb-0d00e1c735bc&quot;,&quot;itemData&quot;:{&quot;type&quot;:&quot;article&quot;,&quot;id&quot;:&quot;460f498c-f6b1-39f8-92fb-0d00e1c735bc&quot;,&quot;title&quot;:&quot;Recent advances in real-time pluvial flash flood forecasting&quot;,&quot;author&quot;:[{&quot;family&quot;:&quot;Zanchetta&quot;,&quot;given&quot;:&quot;Andre D.L.&quot;,&quot;parse-names&quot;:false,&quot;dropping-particle&quot;:&quot;&quot;,&quot;non-dropping-particle&quot;:&quot;&quot;},{&quot;family&quot;:&quot;Coulibaly&quot;,&quot;given&quot;:&quot;Paulin&quot;,&quot;parse-names&quot;:false,&quot;dropping-particle&quot;:&quot;&quot;,&quot;non-dropping-particle&quot;:&quot;&quot;}],&quot;container-title&quot;:&quot;Water (Switzerland)&quot;,&quot;DOI&quot;:&quot;10.3390/w12020570&quot;,&quot;issued&quot;:{&quot;date-parts&quot;:[[2020]]},&quot;page&quot;:&quot;570&quot;,&quot;issue&quot;:&quot;2&quot;,&quot;volume&quot;:&quot;12&quot;,&quot;container-title-short&quot;:&quot;&quot;},&quot;uris&quot;:[&quot;http://www.mendeley.com/documents/?uuid=460f498c-f6b1-39f8-92fb-0d00e1c735bc&quot;],&quot;isTemporary&quot;:false,&quot;legacyDesktopId&quot;:&quot;460f498c-f6b1-39f8-92fb-0d00e1c735bc&quot;},{&quot;id&quot;:&quot;5ed272a7-1844-3fa7-98b5-80330d465e20&quot;,&quot;itemData&quot;:{&quot;type&quot;:&quot;article&quot;,&quot;id&quot;:&quot;5ed272a7-1844-3fa7-98b5-80330d465e20&quot;,&quot;title&quot;:&quot;Operational and emerging capabilities for surface water flood forecasting&quot;,&quot;author&quot;:[{&quot;family&quot;:&quot;Speight&quot;,&quot;given&quot;:&quot;Linda J&quot;,&quot;parse-names&quot;:false,&quot;dropping-particle&quot;:&quot;&quot;,&quot;non-dropping-particle&quot;:&quot;&quot;},{&quot;family&quot;:&quot;Cranston&quot;,&quot;given&quot;:&quot;Michael D&quot;,&quot;parse-names&quot;:false,&quot;dropping-particle&quot;:&quot;&quot;,&quot;non-dropping-particle&quot;:&quot;&quot;},{&quot;family&quot;:&quot;White&quot;,&quot;given&quot;:&quot;Christopher J.&quot;,&quot;parse-names&quot;:false,&quot;dropping-particle&quot;:&quot;&quot;,&quot;non-dropping-particle&quot;:&quot;&quot;},{&quot;family&quot;:&quot;Kelly&quot;,&quot;given&quot;:&quot;Laura&quot;,&quot;parse-names&quot;:false,&quot;dropping-particle&quot;:&quot;&quot;,&quot;non-dropping-particle&quot;:&quot;&quot;}],&quot;container-title&quot;:&quot;Wiley Interdisciplinary Reviews: Water&quot;,&quot;DOI&quot;:&quot;10.1002/wat2.1517&quot;,&quot;ISSN&quot;:&quot;20491948&quot;,&quot;issued&quot;:{&quot;date-parts&quot;:[[2021]]},&quot;issue&quot;:&quot;3&quot;,&quot;volume&quot;:&quot;8&quot;,&quot;container-title-short&quot;:&quot;&quot;},&quot;uris&quot;:[&quot;http://www.mendeley.com/documents/?uuid=5ed272a7-1844-3fa7-98b5-80330d465e20&quot;],&quot;isTemporary&quot;:false,&quot;legacyDesktopId&quot;:&quot;5ed272a7-1844-3fa7-98b5-80330d465e20&quot;}]},{&quot;citationID&quot;:&quot;MENDELEY_CITATION_1037555a-659e-47b0-b335-212eb124cd95&quot;,&quot;properties&quot;:{&quot;noteIndex&quot;:0},&quot;isEdited&quot;:false,&quot;manualOverride&quot;:{&quot;citeprocText&quot;:&quot;(Speight et al. 2018; Corral et al. 2019; Ibarreche et al. 2020; Ramos Filho et al. 2021; Shuvo et al. 2021)&quot;,&quot;isManuallyOverridden&quot;:false,&quot;manualOverrideText&quot;:&quot;&quot;},&quot;citationTag&quot;:&quot;MENDELEY_CITATION_v3_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&quot;,&quot;citationItems&quot;:[{&quot;id&quot;:&quot;db9c9887-7d96-3dc4-956a-65d55abeacb6&quot;,&quot;itemData&quot;:{&quot;type&quot;:&quot;article-journal&quot;,&quot;id&quot;:&quot;db9c9887-7d96-3dc4-956a-65d55abeacb6&quot;,&quot;title&quot;:&quot;Developing surface water flood forecasting capabilities in Scotland: an operational pilot for the 2014 Commonwealth Games in Glasgow&quot;,&quot;author&quot;:[{&quot;family&quot;:&quot;Speight&quot;,&quot;given&quot;:&quot;L.&quot;,&quot;parse-names&quot;:false,&quot;dropping-particle&quot;:&quot;&quot;,&quot;non-dropping-particle&quot;:&quot;&quot;},{&quot;family&quot;:&quot;Cole&quot;,&quot;given&quot;:&quot;S. J.&quot;,&quot;parse-names&quot;:false,&quot;dropping-particle&quot;:&quot;&quot;,&quot;non-dropping-particle&quot;:&quot;&quot;},{&quot;family&quot;:&quot;Moore&quot;,&quot;given&quot;:&quot;R. J.&quot;,&quot;parse-names&quot;:false,&quot;dropping-particle&quot;:&quot;&quot;,&quot;non-dropping-particle&quot;:&quot;&quot;},{&quot;family&quot;:&quot;Pierce&quot;,&quot;given&quot;:&quot;C.&quot;,&quot;parse-names&quot;:false,&quot;dropping-particle&quot;:&quot;&quot;,&quot;non-dropping-particle&quot;:&quot;&quot;},{&quot;family&quot;:&quot;Wright&quot;,&quot;given&quot;:&quot;B.&quot;,&quot;parse-names&quot;:false,&quot;dropping-particle&quot;:&quot;&quot;,&quot;non-dropping-particle&quot;:&quot;&quot;},{&quot;family&quot;:&quot;Golding&quot;,&quot;given&quot;:&quot;B.&quot;,&quot;parse-names&quot;:false,&quot;dropping-particle&quot;:&quot;&quot;,&quot;non-dropping-particle&quot;:&quot;&quot;},{&quot;family&quot;:&quot;Cranston&quot;,&quot;given&quot;:&quot;M.&quot;,&quot;parse-names&quot;:false,&quot;dropping-particle&quot;:&quot;&quot;,&quot;non-dropping-particle&quot;:&quot;&quot;},{&quot;family&quot;:&quot;Tavendale&quot;,&quot;given&quot;:&quot;A.&quot;,&quot;parse-names&quot;:false,&quot;dropping-particle&quot;:&quot;&quot;,&quot;non-dropping-particle&quot;:&quot;&quot;},{&quot;family&quot;:&quot;Dhondia&quot;,&quot;given&quot;:&quot;J.&quot;,&quot;parse-names&quot;:false,&quot;dropping-particle&quot;:&quot;&quot;,&quot;non-dropping-particle&quot;:&quot;&quot;},{&quot;family&quot;:&quot;Ghimire&quot;,&quot;given&quot;:&quot;S.&quot;,&quot;parse-names&quot;:false,&quot;dropping-particle&quot;:&quot;&quot;,&quot;non-dropping-particle&quot;:&quot;&quot;}],&quot;container-title&quot;:&quot;Journal of Flood Risk Management&quot;,&quot;DOI&quot;:&quot;10.1111/jfr3.12281&quot;,&quot;ISSN&quot;:&quot;1753318X&quot;,&quot;issued&quot;:{&quot;date-parts&quot;:[[2018]]},&quot;page&quot;:&quot;S884-S901&quot;,&quot;volume&quot;:&quot;11&quot;,&quot;container-title-short&quot;:&quot;J Flood Risk Manag&quot;},&quot;uris&quot;:[&quot;http://www.mendeley.com/documents/?uuid=db9c9887-7d96-3dc4-956a-65d55abeacb6&quot;],&quot;isTemporary&quot;:false,&quot;legacyDesktopId&quot;:&quot;db9c9887-7d96-3dc4-956a-65d55abeacb6&quot;},{&quot;id&quot;:&quot;46ef7690-6a4f-3b36-80e4-48df441ff444&quot;,&quot;itemData&quot;:{&quot;type&quot;:&quot;article-journal&quot;,&quot;id&quot;:&quot;46ef7690-6a4f-3b36-80e4-48df441ff444&quot;,&quot;title&quot;:&quot;Comparison of two early warning systems for regional flash flood hazard forecasting&quot;,&quot;author&quot;:[{&quot;family&quot;:&quot;Corral&quot;,&quot;given&quot;:&quot;Carles&quot;,&quot;parse-names&quot;:false,&quot;dropping-particle&quot;:&quot;&quot;,&quot;non-dropping-particle&quot;:&quot;&quot;},{&quot;family&quot;:&quot;Berenguer&quot;,&quot;given&quot;:&quot;Marc&quot;,&quot;parse-names&quot;:false,&quot;dropping-particle&quot;:&quot;&quot;,&quot;non-dropping-particle&quot;:&quot;&quot;},{&quot;family&quot;:&quot;Sempere-Torres&quot;,&quot;given&quot;:&quot;Daniel&quot;,&quot;parse-names&quot;:false,&quot;dropping-particle&quot;:&quot;&quot;,&quot;non-dropping-particle&quot;:&quot;&quot;},{&quot;family&quot;:&quot;Poletti&quot;,&quot;given&quot;:&quot;Laura&quot;,&quot;parse-names&quot;:false,&quot;dropping-particle&quot;:&quot;&quot;,&quot;non-dropping-particle&quot;:&quot;&quot;},{&quot;family&quot;:&quot;Silvestro&quot;,&quot;given&quot;:&quot;Francesco&quot;,&quot;parse-names&quot;:false,&quot;dropping-particle&quot;:&quot;&quot;,&quot;non-dropping-particle&quot;:&quot;&quot;},{&quot;family&quot;:&quot;Rebora&quot;,&quot;given&quot;:&quot;Nicola&quot;,&quot;parse-names&quot;:false,&quot;dropping-particle&quot;:&quot;&quot;,&quot;non-dropping-particle&quot;:&quot;&quot;}],&quot;container-title&quot;:&quot;Journal of Hydrology&quot;,&quot;DOI&quot;:&quot;10.1016/j.jhydrol.2019.03.026&quot;,&quot;issued&quot;:{&quot;date-parts&quot;:[[2019]]},&quot;page&quot;:&quot;603-619&quot;,&quot;volume&quot;:&quot;572&quot;,&quot;container-title-short&quot;:&quot;J Hydrol (Amst)&quot;},&quot;uris&quot;:[&quot;http://www.mendeley.com/documents/?uuid=46ef7690-6a4f-3b36-80e4-48df441ff444&quot;],&quot;isTemporary&quot;:false,&quot;legacyDesktopId&quot;:&quot;46ef7690-6a4f-3b36-80e4-48df441ff444&quot;},{&quot;id&quot;:&quot;e08ecfce-9ebf-328c-b115-fbd874e98bd0&quot;,&quot;itemData&quot;:{&quot;type&quot;:&quot;article-journal&quot;,&quot;id&quot;:&quot;e08ecfce-9ebf-328c-b115-fbd874e98bd0&quot;,&quot;title&quot;:&quot;Flash flood early warning system in Colima, Mexico&quot;,&quot;author&quot;:[{&quot;family&quot;:&quot;Ibarreche&quot;,&quot;given&quot;:&quot;José&quot;,&quot;parse-names&quot;:false,&quot;dropping-particle&quot;:&quot;&quot;,&quot;non-dropping-particle&quot;:&quot;&quot;},{&quot;family&quot;:&quot;Aquino&quot;,&quot;given&quot;:&quot;Raúl&quot;,&quot;parse-names&quot;:false,&quot;dropping-particle&quot;:&quot;&quot;,&quot;non-dropping-particle&quot;:&quot;&quot;},{&quot;family&quot;:&quot;Edwards&quot;,&quot;given&quot;:&quot;R. M.&quot;,&quot;parse-names&quot;:false,&quot;dropping-particle&quot;:&quot;&quot;,&quot;non-dropping-particle&quot;:&quot;&quot;},{&quot;family&quot;:&quot;Rangel&quot;,&quot;given&quot;:&quot;Víctor&quot;,&quot;parse-names&quot;:false,&quot;dropping-particle&quot;:&quot;&quot;,&quot;non-dropping-particle&quot;:&quot;&quot;},{&quot;family&quot;:&quot;Pérez&quot;,&quot;given&quot;:&quot;Ismael&quot;,&quot;parse-names&quot;:false,&quot;dropping-particle&quot;:&quot;&quot;,&quot;non-dropping-particle&quot;:&quot;&quot;},{&quot;family&quot;:&quot;Martínez&quot;,&quot;given&quot;:&quot;Miguel&quot;,&quot;parse-names&quot;:false,&quot;dropping-particle&quot;:&quot;&quot;,&quot;non-dropping-particle&quot;:&quot;&quot;},{&quot;family&quot;:&quot;Castellanos&quot;,&quot;given&quot;:&quot;Esli&quot;,&quot;parse-names&quot;:false,&quot;dropping-particle&quot;:&quot;&quot;,&quot;non-dropping-particle&quot;:&quot;&quot;},{&quot;family&quot;:&quot;Álvarez&quot;,&quot;given&quot;:&quot;Elisa&quot;,&quot;parse-names&quot;:false,&quot;dropping-particle&quot;:&quot;&quot;,&quot;non-dropping-particle&quot;:&quot;&quot;},{&quot;family&quot;:&quot;Jimenez&quot;,&quot;given&quot;:&quot;Saul&quot;,&quot;parse-names&quot;:false,&quot;dropping-particle&quot;:&quot;&quot;,&quot;non-dropping-particle&quot;:&quot;&quot;},{&quot;family&quot;:&quot;Rentería&quot;,&quot;given&quot;:&quot;Raúl&quot;,&quot;parse-names&quot;:false,&quot;dropping-particle&quot;:&quot;&quot;,&quot;non-dropping-particle&quot;:&quot;&quot;},{&quot;family&quot;:&quot;Edwards&quot;,&quot;given&quot;:&quot;Arthur&quot;,&quot;parse-names&quot;:false,&quot;dropping-particle&quot;:&quot;&quot;,&quot;non-dropping-particle&quot;:&quot;&quot;},{&quot;family&quot;:&quot;Álvarez&quot;,&quot;given&quot;:&quot;Omar&quot;,&quot;parse-names&quot;:false,&quot;dropping-particle&quot;:&quot;&quot;,&quot;non-dropping-particle&quot;:&quot;&quot;}],&quot;container-title&quot;:&quot;Sensors (Switzerland)&quot;,&quot;DOI&quot;:&quot;10.3390/s20185231&quot;,&quot;issued&quot;:{&quot;date-parts&quot;:[[2020]]},&quot;page&quot;:&quot;1-26&quot;,&quot;issue&quot;:&quot;18&quot;,&quot;volume&quot;:&quot;20&quot;,&quot;container-title-short&quot;:&quot;&quot;},&quot;uris&quot;:[&quot;http://www.mendeley.com/documents/?uuid=e08ecfce-9ebf-328c-b115-fbd874e98bd0&quot;],&quot;isTemporary&quot;:false,&quot;legacyDesktopId&quot;:&quot;e08ecfce-9ebf-328c-b115-fbd874e98bd0&quot;},{&quot;id&quot;:&quot;b3f45a93-41ff-3172-a811-f8b5625517a4&quot;,&quot;itemData&quot;:{&quot;type&quot;:&quot;article-journal&quot;,&quot;id&quot;:&quot;b3f45a93-41ff-3172-a811-f8b5625517a4&quot;,&quot;title&quot;:&quot;An improved rainfall-threshold approach for robust prediction and warning of flood and flash flood hazards&quot;,&quot;author&quot;:[{&quot;family&quot;:&quot;Ramos Filho&quot;,&quot;given&quot;:&quot;Geraldo Moura&quot;,&quot;parse-names&quot;:false,&quot;dropping-particle&quot;:&quot;&quot;,&quot;non-dropping-particle&quot;:&quot;&quot;},{&quot;family&quot;:&quot;Coelho&quot;,&quot;given&quot;:&quot;Victor Hugo Rabelo&quot;,&quot;parse-names&quot;:false,&quot;dropping-particle&quot;:&quot;&quot;,&quot;non-dropping-particle&quot;:&quot;&quot;},{&quot;family&quot;:&quot;Freitas&quot;,&quot;given&quot;:&quot;Emerson da Silva&quot;,&quot;parse-names&quot;:false,&quot;dropping-particle&quot;:&quot;&quot;,&quot;non-dropping-particle&quot;:&quot;&quot;},{&quot;family&quot;:&quot;Xuan&quot;,&quot;given&quot;:&quot;Yunqing&quot;,&quot;parse-names&quot;:false,&quot;dropping-particle&quot;:&quot;&quot;,&quot;non-dropping-particle&quot;:&quot;&quot;},{&quot;family&quot;:&quot;Almeida&quot;,&quot;given&quot;:&quot;Cristiano das Neves&quot;,&quot;parse-names&quot;:false,&quot;dropping-particle&quot;:&quot;&quot;,&quot;non-dropping-particle&quot;:&quot;&quot;}],&quot;container-title&quot;:&quot;Natural Hazards&quot;,&quot;DOI&quot;:&quot;10.1007/s11069-020-04405-x&quot;,&quot;ISSN&quot;:&quot;15730840&quot;,&quot;issued&quot;:{&quot;date-parts&quot;:[[2021]]},&quot;page&quot;:&quot;2409-2429&quot;,&quot;issue&quot;:&quot;3&quot;,&quot;volume&quot;:&quot;105&quot;,&quot;container-title-short&quot;:&quot;&quot;},&quot;uris&quot;:[&quot;http://www.mendeley.com/documents/?uuid=b3f45a93-41ff-3172-a811-f8b5625517a4&quot;],&quot;isTemporary&quot;:false,&quot;legacyDesktopId&quot;:&quot;b3f45a93-41ff-3172-a811-f8b5625517a4&quot;},{&quot;id&quot;:&quot;48506134-2eb3-3905-a411-8bed0575dfab&quot;,&quot;itemData&quot;:{&quot;type&quot;:&quot;article-journal&quot;,&quot;id&quot;:&quot;48506134-2eb3-3905-a411-8bed0575dfab&quot;,&quot;title&quot;:&quot;Forecasting of pre-monsoon flash flood events in the northeastern Bangladesh using coupled hydrometeorological NWP modelling system&quot;,&quot;author&quot;:[{&quot;family&quot;:&quot;Shuvo&quot;,&quot;given&quot;:&quot;Saurav Dey&quot;,&quot;parse-names&quot;:false,&quot;dropping-particle&quot;:&quot;&quot;,&quot;non-dropping-particle&quot;:&quot;&quot;},{&quot;family&quot;:&quot;Rashid&quot;,&quot;given&quot;:&quot;Towhida&quot;,&quot;parse-names&quot;:false,&quot;dropping-particle&quot;:&quot;&quot;,&quot;non-dropping-particle&quot;:&quot;&quot;},{&quot;family&quot;:&quot;Panda&quot;,&quot;given&quot;:&quot;S. K.&quot;,&quot;parse-names&quot;:false,&quot;dropping-particle&quot;:&quot;&quot;,&quot;non-dropping-particle&quot;:&quot;&quot;},{&quot;family&quot;:&quot;Das&quot;,&quot;given&quot;:&quot;Someshwar&quot;,&quot;parse-names&quot;:false,&quot;dropping-particle&quot;:&quot;&quot;,&quot;non-dropping-particle&quot;:&quot;&quot;},{&quot;family&quot;:&quot;Quadir&quot;,&quot;given&quot;:&quot;Dewan Abdul&quot;,&quot;parse-names&quot;:false,&quot;dropping-particle&quot;:&quot;&quot;,&quot;non-dropping-particle&quot;:&quot;&quot;}],&quot;container-title&quot;:&quot;Meteorology and Atmospheric Physics&quot;,&quot;DOI&quot;:&quot;10.1007/s00703-021-00831-z&quot;,&quot;issued&quot;:{&quot;date-parts&quot;:[[2021]]},&quot;page&quot;:&quot;1-23&quot;,&quot;container-title-short&quot;:&quot;&quot;},&quot;uris&quot;:[&quot;http://www.mendeley.com/documents/?uuid=48506134-2eb3-3905-a411-8bed0575dfab&quot;],&quot;isTemporary&quot;:false,&quot;legacyDesktopId&quot;:&quot;48506134-2eb3-3905-a411-8bed0575dfab&quot;}]},{&quot;citationID&quot;:&quot;MENDELEY_CITATION_9d011d08-061d-4e35-9cf1-29592d8419a1&quot;,&quot;properties&quot;:{&quot;noteIndex&quot;:0},&quot;isEdited&quot;:false,&quot;manualOverride&quot;:{&quot;isManuallyOverridden&quot;:false,&quot;citeprocText&quot;:&quot;(Javelle et al. 2016; Liu et al. 2018; Georgakakos et al. 2021)&quot;,&quot;manualOverrideText&quot;:&quot;&quot;},&quot;citationTag&quot;:&quot;MENDELEY_CITATION_v3_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&quot;,&quot;citationItems&quot;:[{&quot;id&quot;:&quot;f875dbe1-e801-3002-b641-7ec12f5a7c59&quot;,&quot;itemData&quot;:{&quot;type&quot;:&quot;paper-conference&quot;,&quot;id&quot;:&quot;f875dbe1-e801-3002-b641-7ec12f5a7c59&quot;,&quot;title&quot;:&quot;Setting up a French national flash flood warning system for ungauged catchments based on the AIGA method&quot;,&quot;author&quot;:[{&quot;family&quot;:&quot;Javelle&quot;,&quot;given&quot;:&quot;Pierre&quot;,&quot;parse-names&quot;:false,&quot;dropping-particle&quot;:&quot;&quot;,&quot;non-dropping-particle&quot;:&quot;&quot;},{&quot;family&quot;:&quot;Organde&quot;,&quot;given&quot;:&quot;Didier&quot;,&quot;parse-names&quot;:false,&quot;dropping-particle&quot;:&quot;&quot;,&quot;non-dropping-particle&quot;:&quot;&quot;},{&quot;family&quot;:&quot;Demargne&quot;,&quot;given&quot;:&quot;Julie&quot;,&quot;parse-names&quot;:false,&quot;dropping-particle&quot;:&quot;&quot;,&quot;non-dropping-particle&quot;:&quot;&quot;},{&quot;family&quot;:&quot;Saint-Martin&quot;,&quot;given&quot;:&quot;Clotilde&quot;,&quot;parse-names&quot;:false,&quot;dropping-particle&quot;:&quot;&quot;,&quot;non-dropping-particle&quot;:&quot;&quot;},{&quot;family&quot;:&quot;Saint-Aubin&quot;,&quot;given&quot;:&quot;Céline&quot;,&quot;parse-names&quot;:false,&quot;dropping-particle&quot;:&quot;&quot;,&quot;non-dropping-particle&quot;:&quot;De&quot;},{&quot;family&quot;:&quot;Garandeau&quot;,&quot;given&quot;:&quot;Leá&quot;,&quot;parse-names&quot;:false,&quot;dropping-particle&quot;:&quot;&quot;,&quot;non-dropping-particle&quot;:&quot;&quot;},{&quot;family&quot;:&quot;Janet&quot;,&quot;given&quot;:&quot;Bruno&quot;,&quot;parse-names&quot;:false,&quot;dropping-particle&quot;:&quot;&quot;,&quot;non-dropping-particle&quot;:&quot;&quot;}],&quot;container-title&quot;:&quot;E3S Web of Conferences&quot;,&quot;DOI&quot;:&quot;10.1051/e3sconf/20160718010&quot;,&quot;ISSN&quot;:&quot;22671242&quot;,&quot;issued&quot;:{&quot;date-parts&quot;:[[2016]]},&quot;page&quot;:&quot;718010-18010&quot;,&quot;volume&quot;:&quot;7&quot;,&quot;container-title-short&quot;:&quot;&quot;},&quot;isTemporary&quot;:false},{&quot;id&quot;:&quot;dd334f3b-26f1-39c8-9178-3633cd5dbaca&quot;,&quot;itemData&quot;:{&quot;type&quot;:&quot;article-journal&quot;,&quot;id&quot;:&quot;dd334f3b-26f1-39c8-9178-3633cd5dbaca&quot;,&quot;title&quot;:&quot;A review of advances in China’s flash flood early-warning system&quot;,&quot;author&quot;:[{&quot;family&quot;:&quot;Liu&quot;,&quot;given&quot;:&quot;Changjun&quot;,&quot;parse-names&quot;:false,&quot;dropping-particle&quot;:&quot;&quot;,&quot;non-dropping-particle&quot;:&quot;&quot;},{&quot;family&quot;:&quot;Guo&quot;,&quot;given&quot;:&quot;Liang&quot;,&quot;parse-names&quot;:false,&quot;dropping-particle&quot;:&quot;&quot;,&quot;non-dropping-particle&quot;:&quot;&quot;},{&quot;family&quot;:&quot;Ye&quot;,&quot;given&quot;:&quot;Lei&quot;,&quot;parse-names&quot;:false,&quot;dropping-particle&quot;:&quot;&quot;,&quot;non-dropping-particle&quot;:&quot;&quot;},{&quot;family&quot;:&quot;Zhang&quot;,&quot;given&quot;:&quot;Shunfu&quot;,&quot;parse-names&quot;:false,&quot;dropping-particle&quot;:&quot;&quot;,&quot;non-dropping-particle&quot;:&quot;&quot;},{&quot;family&quot;:&quot;Zhao&quot;,&quot;given&quot;:&quot;Yanzeng&quot;,&quot;parse-names&quot;:false,&quot;dropping-particle&quot;:&quot;&quot;,&quot;non-dropping-particle&quot;:&quot;&quot;},{&quot;family&quot;:&quot;Song&quot;,&quot;given&quot;:&quot;Tianyu&quot;,&quot;parse-names&quot;:false,&quot;dropping-particle&quot;:&quot;&quot;,&quot;non-dropping-particle&quot;:&quot;&quot;}],&quot;container-title&quot;:&quot;Natural Hazards&quot;,&quot;DOI&quot;:&quot;10.1007/s11069-018-3173-7&quot;,&quot;issued&quot;:{&quot;date-parts&quot;:[[2018]]},&quot;page&quot;:&quot;619-634&quot;,&quot;issue&quot;:&quot;2&quot;,&quot;volume&quot;:&quot;92&quot;,&quot;container-title-short&quot;:&quot;&quot;},&quot;isTemporary&quot;:false},{&quot;id&quot;:&quot;4af4b209-c630-36ed-bda6-caf1aaec4a02&quot;,&quot;itemData&quot;:{&quot;type&quot;:&quot;article-journal&quot;,&quot;id&quot;:&quot;4af4b209-c630-36ed-bda6-caf1aaec4a02&quot;,&quot;title&quot;:&quot;The Flash Flood Guidance System Implementation Worldwide: A Successful Multidecadal Research-To-Operations Effort&quot;,&quot;author&quot;:[{&quot;family&quot;:&quot;Georgakakos&quot;,&quot;given&quot;:&quot;Konstantine P.&quot;,&quot;parse-names&quot;:false,&quot;dropping-particle&quot;:&quot;&quot;,&quot;non-dropping-particle&quot;:&quot;&quot;},{&quot;family&quot;:&quot;Modrick&quot;,&quot;given&quot;:&quot;Theresa M.&quot;,&quot;parse-names&quot;:false,&quot;dropping-particle&quot;:&quot;&quot;,&quot;non-dropping-particle&quot;:&quot;&quot;},{&quot;family&quot;:&quot;Shamir&quot;,&quot;given&quot;:&quot;Eylon&quot;,&quot;parse-names&quot;:false,&quot;dropping-particle&quot;:&quot;&quot;,&quot;non-dropping-particle&quot;:&quot;&quot;},{&quot;family&quot;:&quot;Campbell&quot;,&quot;given&quot;:&quot;Rochelle&quot;,&quot;parse-names&quot;:false,&quot;dropping-particle&quot;:&quot;&quot;,&quot;non-dropping-particle&quot;:&quot;&quot;},{&quot;family&quot;:&quot;Cheng&quot;,&quot;given&quot;:&quot;Zhengyang&quot;,&quot;parse-names&quot;:false,&quot;dropping-particle&quot;:&quot;&quot;,&quot;non-dropping-particle&quot;:&quot;&quot;},{&quot;family&quot;:&quot;Jubach&quot;,&quot;given&quot;:&quot;Robert&quot;,&quot;parse-names&quot;:false,&quot;dropping-particle&quot;:&quot;&quot;,&quot;non-dropping-particle&quot;:&quot;&quot;},{&quot;family&quot;:&quot;Sperfslage&quot;,&quot;given&quot;:&quot;Jason A.&quot;,&quot;parse-names&quot;:false,&quot;dropping-particle&quot;:&quot;&quot;,&quot;non-dropping-particle&quot;:&quot;&quot;},{&quot;family&quot;:&quot;Spencer&quot;,&quot;given&quot;:&quot;Cristopher R.&quot;,&quot;parse-names&quot;:false,&quot;dropping-particle&quot;:&quot;&quot;,&quot;non-dropping-particle&quot;:&quot;&quot;},{&quot;family&quot;:&quot;Banks&quot;,&quot;given&quot;:&quot;Randall&quot;,&quot;parse-names&quot;:false,&quot;dropping-particle&quot;:&quot;&quot;,&quot;non-dropping-particle&quot;:&quot;&quot;}],&quot;container-title&quot;:&quot;Bulletin of the American Meteorological Society&quot;,&quot;container-title-short&quot;:&quot;Bull Am Meteorol Soc&quot;,&quot;DOI&quot;:&quot;10.1175/bams-d-20-0241.1&quot;,&quot;issued&quot;:{&quot;date-parts&quot;:[[2021]]},&quot;page&quot;:&quot;1-35&quot;,&quot;issue&quot;:&quot;aop&quot;,&quot;volume&quot;:&quot;-1&quot;},&quot;isTemporary&quot;:false}]},{&quot;citationID&quot;:&quot;MENDELEY_CITATION_6e7d6c91-65fe-4d48-8632-bf86d257f3f5&quot;,&quot;properties&quot;:{&quot;noteIndex&quot;:0},&quot;isEdited&quot;:false,&quot;manualOverride&quot;:{&quot;citeprocText&quot;:&quot;(Raynaud et al. 2015; Gourley et al. 2017)&quot;,&quot;isManuallyOverridden&quot;:false,&quot;manualOverrideText&quot;:&quot;&quot;},&quot;citationTag&quot;:&quot;MENDELEY_CITATION_v3_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&quot;,&quot;citationItems&quot;:[{&quot;id&quot;:&quot;b2c0ee77-b111-39b2-8048-0e4384f41532&quot;,&quot;itemData&quot;:{&quot;type&quot;:&quot;article-journal&quot;,&quot;id&quot;:&quot;b2c0ee77-b111-39b2-8048-0e4384f41532&quot;,&quot;title&quot;:&quot;A dynamic runoff co-efficient to improve flash flood early warning in Europe: Evaluation on the 2013 central European floods in Germany&quot;,&quot;author&quot;:[{&quot;family&quot;:&quot;Raynaud&quot;,&quot;given&quot;:&quot;D.&quot;,&quot;parse-names&quot;:false,&quot;dropping-particle&quot;:&quot;&quot;,&quot;non-dropping-particle&quot;:&quot;&quot;},{&quot;family&quot;:&quot;Thielen&quot;,&quot;given&quot;:&quot;J.&quot;,&quot;parse-names&quot;:false,&quot;dropping-particle&quot;:&quot;&quot;,&quot;non-dropping-particle&quot;:&quot;&quot;},{&quot;family&quot;:&quot;Salamon&quot;,&quot;given&quot;:&quot;P.&quot;,&quot;parse-names&quot;:false,&quot;dropping-particle&quot;:&quot;&quot;,&quot;non-dropping-particle&quot;:&quot;&quot;},{&quot;family&quot;:&quot;Burek&quot;,&quot;given&quot;:&quot;P.&quot;,&quot;parse-names&quot;:false,&quot;dropping-particle&quot;:&quot;&quot;,&quot;non-dropping-particle&quot;:&quot;&quot;},{&quot;family&quot;:&quot;Anquetin&quot;,&quot;given&quot;:&quot;S.&quot;,&quot;parse-names&quot;:false,&quot;dropping-particle&quot;:&quot;&quot;,&quot;non-dropping-particle&quot;:&quot;&quot;},{&quot;family&quot;:&quot;Alfieri&quot;,&quot;given&quot;:&quot;L.&quot;,&quot;parse-names&quot;:false,&quot;dropping-particle&quot;:&quot;&quot;,&quot;non-dropping-particle&quot;:&quot;&quot;}],&quot;container-title&quot;:&quot;Meteorological Applications&quot;,&quot;DOI&quot;:&quot;10.1002/met.1469&quot;,&quot;issued&quot;:{&quot;date-parts&quot;:[[2015]]},&quot;page&quot;:&quot;410-418&quot;,&quot;issue&quot;:&quot;3&quot;,&quot;volume&quot;:&quot;22&quot;,&quot;container-title-short&quot;:&quot;&quot;},&quot;uris&quot;:[&quot;http://www.mendeley.com/documents/?uuid=b2c0ee77-b111-39b2-8048-0e4384f41532&quot;],&quot;isTemporary&quot;:false,&quot;legacyDesktopId&quot;:&quot;b2c0ee77-b111-39b2-8048-0e4384f41532&quot;},{&quot;id&quot;:&quot;b7cff2e3-1eab-33c3-b9b4-f7034f8c1d61&quot;,&quot;itemData&quot;:{&quot;type&quot;:&quot;article-journal&quot;,&quot;id&quot;:&quot;b7cff2e3-1eab-33c3-b9b4-f7034f8c1d61&quot;,&quot;title&quot;:&quot;The FLASH Project - Improving the Tools for Flash Flood Monitoring and Prediction across the United States&quot;,&quot;author&quot;:[{&quot;family&quot;:&quot;Gourley&quot;,&quot;given&quot;:&quot;Jonathan J&quot;,&quot;parse-names&quot;:false,&quot;dropping-particle&quot;:&quot;&quot;,&quot;non-dropping-particle&quot;:&quot;&quot;},{&quot;family&quot;:&quot;Flamig&quot;,&quot;given&quot;:&quot;Zachary L&quot;,&quot;parse-names&quot;:false,&quot;dropping-particle&quot;:&quot;&quot;,&quot;non-dropping-particle&quot;:&quot;&quot;},{&quot;family&quot;:&quot;Vergara&quot;,&quot;given&quot;:&quot;Humberto&quot;,&quot;parse-names&quot;:false,&quot;dropping-particle&quot;:&quot;&quot;,&quot;non-dropping-particle&quot;:&quot;&quot;},{&quot;family&quot;:&quot;Kirstetter&quot;,&quot;given&quot;:&quot;Pierre Emmanuel&quot;,&quot;parse-names&quot;:false,&quot;dropping-particle&quot;:&quot;&quot;,&quot;non-dropping-particle&quot;:&quot;&quot;},{&quot;family&quot;:&quot;Clark&quot;,&quot;given&quot;:&quot;Robert A.&quot;,&quot;parse-names&quot;:false,&quot;dropping-particle&quot;:&quot;&quot;,&quot;non-dropping-particle&quot;:&quot;&quot;},{&quot;family&quot;:&quot;Argyle&quot;,&quot;given&quot;:&quot;Elizabeth&quot;,&quot;parse-names&quot;:false,&quot;dropping-particle&quot;:&quot;&quot;,&quot;non-dropping-particle&quot;:&quot;&quot;},{&quot;family&quot;:&quot;Arthur&quot;,&quot;given&quot;:&quot;Ami&quot;,&quot;parse-names&quot;:false,&quot;dropping-particle&quot;:&quot;&quot;,&quot;non-dropping-particle&quot;:&quot;&quot;},{&quot;family&quot;:&quot;Martinaitis&quot;,&quot;given&quot;:&quot;Steven&quot;,&quot;parse-names&quot;:false,&quot;dropping-particle&quot;:&quot;&quot;,&quot;non-dropping-particle&quot;:&quot;&quot;},{&quot;family&quot;:&quot;Terti&quot;,&quot;given&quot;:&quot;Galateia&quot;,&quot;parse-names&quot;:false,&quot;dropping-particle&quot;:&quot;&quot;,&quot;non-dropping-particle&quot;:&quot;&quot;},{&quot;family&quot;:&quot;Erlingis&quot;,&quot;given&quot;:&quot;Jessica M&quot;,&quot;parse-names&quot;:false,&quot;dropping-particle&quot;:&quot;&quot;,&quot;non-dropping-particle&quot;:&quot;&quot;},{&quot;family&quot;:&quot;Hong&quot;,&quot;given&quot;:&quot;Yang&quot;,&quot;parse-names&quot;:false,&quot;dropping-particle&quot;:&quot;&quot;,&quot;non-dropping-particle&quot;:&quot;&quot;},{&quot;family&quot;:&quot;Howard&quot;,&quot;given&quot;:&quot;Kenneth W&quot;,&quot;parse-names&quot;:false,&quot;dropping-particle&quot;:&quot;&quot;,&quot;non-dropping-particle&quot;:&quot;&quot;}],&quot;container-title&quot;:&quot;Bulletin of the American Meteorological Society&quot;,&quot;DOI&quot;:&quot;https://doi.org/10.1175/BAMS-D-15-00247.1&quot;,&quot;issued&quot;:{&quot;date-parts&quot;:[[2017]]},&quot;page&quot;:&quot;361-372&quot;,&quot;issue&quot;:&quot;2&quot;,&quot;volume&quot;:&quot;98&quot;,&quot;container-title-short&quot;:&quot;Bull Am Meteorol Soc&quot;},&quot;isTemporary&quot;:false}]},{&quot;citationID&quot;:&quot;MENDELEY_CITATION_d696b001-be56-480c-8eaa-1b5d582748fe&quot;,&quot;properties&quot;:{&quot;noteIndex&quot;:0},&quot;isEdited&quot;:false,&quot;manualOverride&quot;:{&quot;isManuallyOverridden&quot;:false,&quot;citeprocText&quot;:&quot;(Zeman et al. 2021)&quot;,&quot;manualOverrideText&quot;:&quot;&quot;},&quot;citationTag&quot;:&quot;MENDELEY_CITATION_v3_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&quot;,&quot;citationItems&quot;:[{&quot;id&quot;:&quot;a6bdc1a1-2098-3dbb-aedd-0f0b938fe158&quot;,&quot;itemData&quot;:{&quot;type&quot;:&quot;article-journal&quot;,&quot;id&quot;:&quot;a6bdc1a1-2098-3dbb-aedd-0f0b938fe158&quot;,&quot;title&quot;:&quot;Model intercomparison of COSMO 5.0 and IFS 45r1 at kilometer-scale grid spacing&quot;,&quot;author&quot;:[{&quot;family&quot;:&quot;Zeman&quot;,&quot;given&quot;:&quot;Christian&quot;,&quot;parse-names&quot;:false,&quot;dropping-particle&quot;:&quot;&quot;,&quot;non-dropping-particle&quot;:&quot;&quot;},{&quot;family&quot;:&quot;Wedi&quot;,&quot;given&quot;:&quot;Nils P.&quot;,&quot;parse-names&quot;:false,&quot;dropping-particle&quot;:&quot;&quot;,&quot;non-dropping-particle&quot;:&quot;&quot;},{&quot;family&quot;:&quot;Dueben&quot;,&quot;given&quot;:&quot;Peter D.&quot;,&quot;parse-names&quot;:false,&quot;dropping-particle&quot;:&quot;&quot;,&quot;non-dropping-particle&quot;:&quot;&quot;},{&quot;family&quot;:&quot;Ban&quot;,&quot;given&quot;:&quot;Nikolina&quot;,&quot;parse-names&quot;:false,&quot;dropping-particle&quot;:&quot;&quot;,&quot;non-dropping-particle&quot;:&quot;&quot;},{&quot;family&quot;:&quot;Schär&quot;,&quot;given&quot;:&quot;Christoph&quot;,&quot;parse-names&quot;:false,&quot;dropping-particle&quot;:&quot;&quot;,&quot;non-dropping-particle&quot;:&quot;&quot;}],&quot;container-title&quot;:&quot;Geoscientific Model Development [preprint]&quot;,&quot;accessed&quot;:{&quot;date-parts&quot;:[[2021,2,16]]},&quot;DOI&quot;:&quot;10.5194/gmd-2021-31&quot;,&quot;issued&quot;:{&quot;date-parts&quot;:[[2021]]},&quot;page&quot;:&quot;1-35&quot;,&quot;volume&quot;:&quot;2021&quot;,&quot;container-title-short&quot;:&quot;&quot;},&quot;isTemporary&quot;:false}]},{&quot;citationID&quot;:&quot;MENDELEY_CITATION_fe255cd5-47e6-4746-814f-6fd008351547&quot;,&quot;properties&quot;:{&quot;noteIndex&quot;:0},&quot;isEdited&quot;:false,&quot;manualOverride&quot;:{&quot;citeprocText&quot;:&quot;(Xing et al. 2019)&quot;,&quot;isManuallyOverridden&quot;:false,&quot;manualOverrideText&quot;:&quot;&quot;},&quot;citationTag&quot;:&quot;MENDELEY_CITATION_v3_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&quot;,&quot;citationItems&quot;:[{&quot;id&quot;:&quot;c3614fe7-1148-301e-9088-3dd5ef923614&quot;,&quot;itemData&quot;:{&quot;type&quot;:&quot;article-journal&quot;,&quot;id&quot;:&quot;c3614fe7-1148-301e-9088-3dd5ef923614&quot;,&quot;title&quot;:&quot;City-scale hydrodynamic modelling of urban flash floods: the issues of scale and resolution&quot;,&quot;author&quot;:[{&quot;family&quot;:&quot;Xing&quot;,&quot;given&quot;:&quot;Yun&quot;,&quot;parse-names&quot;:false,&quot;dropping-particle&quot;:&quot;&quot;,&quot;non-dropping-particle&quot;:&quot;&quot;},{&quot;family&quot;:&quot;Liang&quot;,&quot;given&quot;:&quot;Qiuhua&quot;,&quot;parse-names&quot;:false,&quot;dropping-particle&quot;:&quot;&quot;,&quot;non-dropping-particle&quot;:&quot;&quot;},{&quot;family&quot;:&quot;Wang&quot;,&quot;given&quot;:&quot;Gang&quot;,&quot;parse-names&quot;:false,&quot;dropping-particle&quot;:&quot;&quot;,&quot;non-dropping-particle&quot;:&quot;&quot;},{&quot;family&quot;:&quot;Ming&quot;,&quot;given&quot;:&quot;Xiaodong&quot;,&quot;parse-names&quot;:false,&quot;dropping-particle&quot;:&quot;&quot;,&quot;non-dropping-particle&quot;:&quot;&quot;},{&quot;family&quot;:&quot;Xia&quot;,&quot;given&quot;:&quot;Xilin&quot;,&quot;parse-names&quot;:false,&quot;dropping-particle&quot;:&quot;&quot;,&quot;non-dropping-particle&quot;:&quot;&quot;}],&quot;container-title&quot;:&quot;Natural Hazards&quot;,&quot;DOI&quot;:&quot;10.1007/s11069-018-3553-z&quot;,&quot;issued&quot;:{&quot;date-parts&quot;:[[2019]]},&quot;page&quot;:&quot;473-496&quot;,&quot;issue&quot;:&quot;1&quot;,&quot;volume&quot;:&quot;96&quot;,&quot;container-title-short&quot;:&quot;&quot;},&quot;uris&quot;:[&quot;http://www.mendeley.com/documents/?uuid=c3614fe7-1148-301e-9088-3dd5ef923614&quot;],&quot;isTemporary&quot;:false,&quot;legacyDesktopId&quot;:&quot;c3614fe7-1148-301e-9088-3dd5ef923614&quot;}]},{&quot;citationID&quot;:&quot;MENDELEY_CITATION_5fb8f50a-cddf-4fa4-b3cc-d1f722d41619&quot;,&quot;properties&quot;:{&quot;noteIndex&quot;:0},&quot;isEdited&quot;:false,&quot;manualOverride&quot;:{&quot;isManuallyOverridden&quot;:false,&quot;citeprocText&quot;:&quot;(Georgakakos 2006)&quot;,&quot;manualOverrideText&quot;:&quot;&quot;},&quot;citationTag&quot;:&quot;MENDELEY_CITATION_v3_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&quot;,&quot;citationItems&quot;:[{&quot;id&quot;:&quot;24bc6788-1fe7-3af8-8792-d0a73bc52af6&quot;,&quot;itemData&quot;:{&quot;type&quot;:&quot;article-journal&quot;,&quot;id&quot;:&quot;24bc6788-1fe7-3af8-8792-d0a73bc52af6&quot;,&quot;title&quot;:&quot;Analytical results for operational flash flood guidance&quot;,&quot;author&quot;:[{&quot;family&quot;:&quot;Georgakakos&quot;,&quot;given&quot;:&quot;Konstantine P.&quot;,&quot;parse-names&quot;:false,&quot;dropping-particle&quot;:&quot;&quot;,&quot;non-dropping-particle&quot;:&quot;&quot;}],&quot;container-title&quot;:&quot;Journal of Hydrology&quot;,&quot;DOI&quot;:&quot;10.1016/j.jhydrol.2005.05.009&quot;,&quot;issued&quot;:{&quot;date-parts&quot;:[[2006]]},&quot;page&quot;:&quot;81-103&quot;,&quot;issue&quot;:&quot;1-2&quot;,&quot;volume&quot;:&quot;317&quot;,&quot;container-title-short&quot;:&quot;J Hydrol (Amst)&quot;},&quot;isTemporary&quot;:false}]},{&quot;citationID&quot;:&quot;MENDELEY_CITATION_d0a95684-0e8b-457d-8c88-9e1e5b5367be&quot;,&quot;properties&quot;:{&quot;noteIndex&quot;:0},&quot;isEdited&quot;:false,&quot;manualOverride&quot;:{&quot;citeprocText&quot;:&quot;(Hurford et al. 2012; Raynaud et al. 2015; Ma et al. 2021; Zanchetta et al. 2022; Schroeder et al. 2016; Luong et al. 2021)&quot;,&quot;isManuallyOverridden&quot;:false,&quot;manualOverrideText&quot;:&quot;&quot;},&quot;citationTag&quot;:&quot;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&quot;,&quot;citationItems&quot;:[{&quot;id&quot;:&quot;faff03e4-b0d1-3328-8e6e-1913bd9c0d95&quot;,&quot;itemData&quot;:{&quot;type&quot;:&quot;article-journal&quot;,&quot;id&quot;:&quot;faff03e4-b0d1-3328-8e6e-1913bd9c0d95&quot;,&quot;title&quot;:&quot;The effectiveness of extreme rainfall alerts in predicting surface water flooding in England and Wales&quot;,&quot;author&quot;:[{&quot;family&quot;:&quot;Hurford&quot;,&quot;given&quot;:&quot;A. P.&quot;,&quot;parse-names&quot;:false,&quot;dropping-particle&quot;:&quot;&quot;,&quot;non-dropping-particle&quot;:&quot;&quot;},{&quot;family&quot;:&quot;Priest&quot;,&quot;given&quot;:&quot;S. J.&quot;,&quot;parse-names&quot;:false,&quot;dropping-particle&quot;:&quot;&quot;,&quot;non-dropping-particle&quot;:&quot;&quot;},{&quot;family&quot;:&quot;Parker&quot;,&quot;given&quot;:&quot;D. J.&quot;,&quot;parse-names&quot;:false,&quot;dropping-particle&quot;:&quot;&quot;,&quot;non-dropping-particle&quot;:&quot;&quot;},{&quot;family&quot;:&quot;Lumbroso&quot;,&quot;given&quot;:&quot;D. M.&quot;,&quot;parse-names&quot;:false,&quot;dropping-particle&quot;:&quot;&quot;,&quot;non-dropping-particle&quot;:&quot;&quot;}],&quot;container-title&quot;:&quot;International Journal of Climatology&quot;,&quot;DOI&quot;:&quot;https://doi.org/10.1002/joc.2391&quot;,&quot;issued&quot;:{&quot;date-parts&quot;:[[2012]]},&quot;page&quot;:&quot;1768-1774&quot;,&quot;issue&quot;:&quot;11&quot;,&quot;volume&quot;:&quot;32&quot;,&quot;container-title-short&quot;:&quot;&quot;},&quot;uris&quot;:[&quot;http://www.mendeley.com/documents/?uuid=faff03e4-b0d1-3328-8e6e-1913bd9c0d95&quot;],&quot;isTemporary&quot;:false,&quot;legacyDesktopId&quot;:&quot;faff03e4-b0d1-3328-8e6e-1913bd9c0d95&quot;},{&quot;id&quot;:&quot;b2c0ee77-b111-39b2-8048-0e4384f41532&quot;,&quot;itemData&quot;:{&quot;type&quot;:&quot;article-journal&quot;,&quot;id&quot;:&quot;b2c0ee77-b111-39b2-8048-0e4384f41532&quot;,&quot;title&quot;:&quot;A dynamic runoff co-efficient to improve flash flood early warning in Europe: Evaluation on the 2013 central European floods in Germany&quot;,&quot;author&quot;:[{&quot;family&quot;:&quot;Raynaud&quot;,&quot;given&quot;:&quot;D.&quot;,&quot;parse-names&quot;:false,&quot;dropping-particle&quot;:&quot;&quot;,&quot;non-dropping-particle&quot;:&quot;&quot;},{&quot;family&quot;:&quot;Thielen&quot;,&quot;given&quot;:&quot;J.&quot;,&quot;parse-names&quot;:false,&quot;dropping-particle&quot;:&quot;&quot;,&quot;non-dropping-particle&quot;:&quot;&quot;},{&quot;family&quot;:&quot;Salamon&quot;,&quot;given&quot;:&quot;P.&quot;,&quot;parse-names&quot;:false,&quot;dropping-particle&quot;:&quot;&quot;,&quot;non-dropping-particle&quot;:&quot;&quot;},{&quot;family&quot;:&quot;Burek&quot;,&quot;given&quot;:&quot;P.&quot;,&quot;parse-names&quot;:false,&quot;dropping-particle&quot;:&quot;&quot;,&quot;non-dropping-particle&quot;:&quot;&quot;},{&quot;family&quot;:&quot;Anquetin&quot;,&quot;given&quot;:&quot;S.&quot;,&quot;parse-names&quot;:false,&quot;dropping-particle&quot;:&quot;&quot;,&quot;non-dropping-particle&quot;:&quot;&quot;},{&quot;family&quot;:&quot;Alfieri&quot;,&quot;given&quot;:&quot;L.&quot;,&quot;parse-names&quot;:false,&quot;dropping-particle&quot;:&quot;&quot;,&quot;non-dropping-particle&quot;:&quot;&quot;}],&quot;container-title&quot;:&quot;Meteorological Applications&quot;,&quot;DOI&quot;:&quot;10.1002/met.1469&quot;,&quot;issued&quot;:{&quot;date-parts&quot;:[[2015]]},&quot;page&quot;:&quot;410-418&quot;,&quot;issue&quot;:&quot;3&quot;,&quot;volume&quot;:&quot;22&quot;,&quot;container-title-short&quot;:&quot;&quot;},&quot;uris&quot;:[&quot;http://www.mendeley.com/documents/?uuid=b2c0ee77-b111-39b2-8048-0e4384f41532&quot;],&quot;isTemporary&quot;:false,&quot;legacyDesktopId&quot;:&quot;b2c0ee77-b111-39b2-8048-0e4384f41532&quot;},{&quot;id&quot;:&quot;3b9485fd-bd02-38b6-997b-e643e7ba9f77&quot;,&quot;itemData&quot;:{&quot;type&quot;:&quot;article-journal&quot;,&quot;id&quot;:&quot;3b9485fd-bd02-38b6-997b-e643e7ba9f77&quot;,&quot;title&quot;:&quot;Development of a new rainfall-triggering index of flash flood warning-case study in Yunnan province, China&quot;,&quot;author&quot;:[{&quot;family&quot;:&quot;Ma&quot;,&quot;given&quot;:&quot;Meihong&quot;,&quot;parse-names&quot;:false,&quot;dropping-particle&quot;:&quot;&quot;,&quot;non-dropping-particle&quot;:&quot;&quot;},{&quot;family&quot;:&quot;Wang&quot;,&quot;given&quot;:&quot;Huixiao&quot;,&quot;parse-names&quot;:false,&quot;dropping-particle&quot;:&quot;&quot;,&quot;non-dropping-particle&quot;:&quot;&quot;},{&quot;family&quot;:&quot;Yang&quot;,&quot;given&quot;:&quot;Yan&quot;,&quot;parse-names&quot;:false,&quot;dropping-particle&quot;:&quot;&quot;,&quot;non-dropping-particle&quot;:&quot;&quot;},{&quot;family&quot;:&quot;Zhao&quot;,&quot;given&quot;:&quot;Gang&quot;,&quot;parse-names&quot;:false,&quot;dropping-particle&quot;:&quot;&quot;,&quot;non-dropping-particle&quot;:&quot;&quot;},{&quot;family&quot;:&quot;Tang&quot;,&quot;given&quot;:&quot;Guoqiang&quot;,&quot;parse-names&quot;:false,&quot;dropping-particle&quot;:&quot;&quot;,&quot;non-dropping-particle&quot;:&quot;&quot;},{&quot;family&quot;:&quot;Hong&quot;,&quot;given&quot;:&quot;Zhen&quot;,&quot;parse-names&quot;:false,&quot;dropping-particle&quot;:&quot;&quot;,&quot;non-dropping-particle&quot;:&quot;&quot;},{&quot;family&quot;:&quot;Clark&quot;,&quot;given&quot;:&quot;Robert A.&quot;,&quot;parse-names&quot;:false,&quot;dropping-particle&quot;:&quot;&quot;,&quot;non-dropping-particle&quot;:&quot;&quot;},{&quot;family&quot;:&quot;Chen&quot;,&quot;given&quot;:&quot;Yun&quot;,&quot;parse-names&quot;:false,&quot;dropping-particle&quot;:&quot;&quot;,&quot;non-dropping-particle&quot;:&quot;&quot;},{&quot;family&quot;:&quot;Xu&quot;,&quot;given&quot;:&quot;Hui&quot;,&quot;parse-names&quot;:false,&quot;dropping-particle&quot;:&quot;&quot;,&quot;non-dropping-particle&quot;:&quot;&quot;},{&quot;family&quot;:&quot;Hong&quot;,&quot;given&quot;:&quot;Yang&quot;,&quot;parse-names&quot;:false,&quot;dropping-particle&quot;:&quot;&quot;,&quot;non-dropping-particle&quot;:&quot;&quot;}],&quot;container-title&quot;:&quot;Journal of Flood Risk Management&quot;,&quot;DOI&quot;:&quot;10.1111/jfr3.12676&quot;,&quot;ISSN&quot;:&quot;1753318X&quot;,&quot;issued&quot;:{&quot;date-parts&quot;:[[2021]]},&quot;page&quot;:&quot;1-9&quot;,&quot;issue&quot;:&quot;1&quot;,&quot;volume&quot;:&quot;14&quot;,&quot;container-title-short&quot;:&quot;J Flood Risk Manag&quot;},&quot;uris&quot;:[&quot;http://www.mendeley.com/documents/?uuid=aa7f63e0-5e40-4e5b-b273-491036d6970f&quot;],&quot;isTemporary&quot;:false,&quot;legacyDesktopId&quot;:&quot;aa7f63e0-5e40-4e5b-b273-491036d6970f&quot;},{&quot;id&quot;:&quot;1ae0a7ac-2225-3bc7-9680-bbb8d37241e8&quot;,&quot;itemData&quot;:{&quot;type&quot;:&quot;article-journal&quot;,&quot;id&quot;:&quot;1ae0a7ac-2225-3bc7-9680-bbb8d37241e8&quot;,&quot;title&quot;:&quot;Forecasting High-Flow Discharges in a Flashy Catchment Using Multiple Precipitation Estimates as Predictors in Machine Learning Models&quot;,&quot;author&quot;:[{&quot;family&quot;:&quot;Zanchetta&quot;,&quot;given&quot;:&quot;Andre D.L.&quot;,&quot;parse-names&quot;:false,&quot;dropping-particle&quot;:&quot;&quot;,&quot;non-dropping-particle&quot;:&quot;&quot;},{&quot;family&quot;:&quot;Coulibaly&quot;,&quot;given&quot;:&quot;Paulin&quot;,&quot;parse-names&quot;:false,&quot;dropping-particle&quot;:&quot;&quot;,&quot;non-dropping-particle&quot;:&quot;&quot;},{&quot;family&quot;:&quot;Fortin&quot;,&quot;given&quot;:&quot;Vincent&quot;,&quot;parse-names&quot;:false,&quot;dropping-particle&quot;:&quot;&quot;,&quot;non-dropping-particle&quot;:&quot;&quot;}],&quot;container-title&quot;:&quot;Hydrology&quot;,&quot;DOI&quot;:&quot;10.3390/hydrology9120216&quot;,&quot;issued&quot;:{&quot;date-parts&quot;:[[2022]]},&quot;page&quot;:&quot;216&quot;,&quot;issue&quot;:&quot;12&quot;,&quot;volume&quot;:&quot;9&quot;,&quot;container-title-short&quot;:&quot;&quot;},&quot;isTemporary&quot;:false},{&quot;id&quot;:&quot;b505645a-27da-39c5-a087-2d9ae72b3c40&quot;,&quot;itemData&quot;:{&quot;type&quot;:&quot;article-journal&quot;,&quot;id&quot;:&quot;b505645a-27da-39c5-a087-2d9ae72b3c40&quot;,&quot;title&quot;:&quot;The development of a flash flood severity index&quot;,&quot;author&quot;:[{&quot;family&quot;:&quot;Schroeder&quot;,&quot;given&quot;:&quot;Amanda J&quot;,&quot;parse-names&quot;:false,&quot;dropping-particle&quot;:&quot;&quot;,&quot;non-dropping-particle&quot;:&quot;&quot;},{&quot;family&quot;:&quot;Gourley&quot;,&quot;given&quot;:&quot;Jonathan J&quot;,&quot;parse-names&quot;:false,&quot;dropping-particle&quot;:&quot;&quot;,&quot;non-dropping-particle&quot;:&quot;&quot;},{&quot;family&quot;:&quot;Hardy&quot;,&quot;given&quot;:&quot;Jill&quot;,&quot;parse-names&quot;:false,&quot;dropping-particle&quot;:&quot;&quot;,&quot;non-dropping-particle&quot;:&quot;&quot;},{&quot;family&quot;:&quot;Henderson&quot;,&quot;given&quot;:&quot;Jen J&quot;,&quot;parse-names&quot;:false,&quot;dropping-particle&quot;:&quot;&quot;,&quot;non-dropping-particle&quot;:&quot;&quot;},{&quot;family&quot;:&quot;Parhi&quot;,&quot;given&quot;:&quot;Pradipta&quot;,&quot;parse-names&quot;:false,&quot;dropping-particle&quot;:&quot;&quot;,&quot;non-dropping-particle&quot;:&quot;&quot;},{&quot;family&quot;:&quot;Rahmani&quot;,&quot;given&quot;:&quot;Vahid&quot;,&quot;parse-names&quot;:false,&quot;dropping-particle&quot;:&quot;&quot;,&quot;non-dropping-particle&quot;:&quot;&quot;},{&quot;family&quot;:&quot;Reed&quot;,&quot;given&quot;:&quot;Kimberly A&quot;,&quot;parse-names&quot;:false,&quot;dropping-particle&quot;:&quot;&quot;,&quot;non-dropping-particle&quot;:&quot;&quot;},{&quot;family&quot;:&quot;Schumacher&quot;,&quot;given&quot;:&quot;Russ S&quot;,&quot;parse-names&quot;:false,&quot;dropping-particle&quot;:&quot;&quot;,&quot;non-dropping-particle&quot;:&quot;&quot;},{&quot;family&quot;:&quot;Smith&quot;,&quot;given&quot;:&quot;Brianne K&quot;,&quot;parse-names&quot;:false,&quot;dropping-particle&quot;:&quot;&quot;,&quot;non-dropping-particle&quot;:&quot;&quot;},{&quot;family&quot;:&quot;Taraldsen&quot;,&quot;given&quot;:&quot;Matthew J&quot;,&quot;parse-names&quot;:false,&quot;dropping-particle&quot;:&quot;&quot;,&quot;non-dropping-particle&quot;:&quot;&quot;}],&quot;container-title&quot;:&quot;Journal of Hydrology&quot;,&quot;DOI&quot;:&quot;10.1016/j.jhydrol.2016.04.005&quot;,&quot;issued&quot;:{&quot;date-parts&quot;:[[2016]]},&quot;page&quot;:&quot;523-532&quot;,&quot;volume&quot;:&quot;541&quot;,&quot;container-title-short&quot;:&quot;J Hydrol (Amst)&quot;},&quot;isTemporary&quot;:false},{&quot;id&quot;:&quot;ad80d3bd-c693-363c-bec6-539c2eb4c575&quot;,&quot;itemData&quot;:{&quot;type&quot;:&quot;article-journal&quot;,&quot;id&quot;:&quot;ad80d3bd-c693-363c-bec6-539c2eb4c575&quot;,&quot;title&quot;:&quot;Rainfall threshold for flash flood warning based on model output of soil moisture: Case study wernersbach, germany&quot;,&quot;author&quot;:[{&quot;family&quot;:&quot;Luong&quot;,&quot;given&quot;:&quot;Thanh Thi&quot;,&quot;parse-names&quot;:false,&quot;dropping-particle&quot;:&quot;&quot;,&quot;non-dropping-particle&quot;:&quot;&quot;},{&quot;family&quot;:&quot;Pöschmann&quot;,&quot;given&quot;:&quot;Judith&quot;,&quot;parse-names&quot;:false,&quot;dropping-particle&quot;:&quot;&quot;,&quot;non-dropping-particle&quot;:&quot;&quot;},{&quot;family&quot;:&quot;Kronenberg&quot;,&quot;given&quot;:&quot;Rico&quot;,&quot;parse-names&quot;:false,&quot;dropping-particle&quot;:&quot;&quot;,&quot;non-dropping-particle&quot;:&quot;&quot;},{&quot;family&quot;:&quot;Bernhofer&quot;,&quot;given&quot;:&quot;Christian&quot;,&quot;parse-names&quot;:false,&quot;dropping-particle&quot;:&quot;&quot;,&quot;non-dropping-particle&quot;:&quot;&quot;}],&quot;container-title&quot;:&quot;Water (Switzerland)&quot;,&quot;DOI&quot;:&quot;10.3390/w13081061&quot;,&quot;ISSN&quot;:&quot;20734441&quot;,&quot;issued&quot;:{&quot;date-parts&quot;:[[2021]]},&quot;page&quot;:&quot;1-15&quot;,&quot;issue&quot;:&quot;8&quot;,&quot;volume&quot;:&quot;13&quot;,&quot;container-title-short&quot;:&quot;&quot;},&quot;isTemporary&quot;:false}]},{&quot;citationID&quot;:&quot;MENDELEY_CITATION_e2f166e1-c890-431b-9227-768d18761592&quot;,&quot;properties&quot;:{&quot;noteIndex&quot;:0},&quot;isEdited&quot;:false,&quot;manualOverride&quot;:{&quot;isManuallyOverridden&quot;:false,&quot;citeprocText&quot;:&quot;(Javelle et al. 2010)&quot;,&quot;manualOverrideText&quot;:&quot;&quot;},&quot;citationTag&quot;:&quot;MENDELEY_CITATION_v3_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&quot;,&quot;citationItems&quot;:[{&quot;id&quot;:&quot;b495ccc5-b13c-3186-b3bb-6585b4c7e5ff&quot;,&quot;itemData&quot;:{&quot;type&quot;:&quot;article-journal&quot;,&quot;id&quot;:&quot;b495ccc5-b13c-3186-b3bb-6585b4c7e5ff&quot;,&quot;title&quot;:&quot;Flash flood warning at ungauged locations using radar rainfall and antecedent soil moisture estimations&quot;,&quot;author&quot;:[{&quot;family&quot;:&quot;Javelle&quot;,&quot;given&quot;:&quot;Pierre&quot;,&quot;parse-names&quot;:false,&quot;dropping-particle&quot;:&quot;&quot;,&quot;non-dropping-particle&quot;:&quot;&quot;},{&quot;family&quot;:&quot;Fouchier&quot;,&quot;given&quot;:&quot;Catherine&quot;,&quot;parse-names&quot;:false,&quot;dropping-particle&quot;:&quot;&quot;,&quot;non-dropping-particle&quot;:&quot;&quot;},{&quot;family&quot;:&quot;Arnaud&quot;,&quot;given&quot;:&quot;Patrick&quot;,&quot;parse-names&quot;:false,&quot;dropping-particle&quot;:&quot;&quot;,&quot;non-dropping-particle&quot;:&quot;&quot;},{&quot;family&quot;:&quot;Lavabre&quot;,&quot;given&quot;:&quot;Jacques&quot;,&quot;parse-names&quot;:false,&quot;dropping-particle&quot;:&quot;&quot;,&quot;non-dropping-particle&quot;:&quot;&quot;}],&quot;container-title&quot;:&quot;Journal of Hydrology&quot;,&quot;DOI&quot;:&quot;https://doi.org/10.1016/j.jhydrol.2010.03.032&quot;,&quot;issued&quot;:{&quot;date-parts&quot;:[[2010]]},&quot;page&quot;:&quot;267-274&quot;,&quot;issue&quot;:&quot;1-2&quot;,&quot;volume&quot;:&quot;394&quot;,&quot;container-title-short&quot;:&quot;J Hydrol (Amst)&quot;},&quot;isTemporary&quot;:false}]},{&quot;citationID&quot;:&quot;MENDELEY_CITATION_412cfcc4-fb46-425c-9eb2-a8fbcf621a38&quot;,&quot;properties&quot;:{&quot;noteIndex&quot;:0},&quot;isEdited&quot;:false,&quot;manualOverride&quot;:{&quot;citeprocText&quot;:&quot;(Davolio et al. 2017; Song et al. 2019)&quot;,&quot;isManuallyOverridden&quot;:false,&quot;manualOverrideText&quot;:&quot;&quot;},&quot;citationTag&quot;:&quot;MENDELEY_CITATION_v3_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&quot;,&quot;citationItems&quot;:[{&quot;id&quot;:&quot;5afa2227-ce8c-36ac-84f7-09b9bd1e6375&quot;,&quot;itemData&quot;:{&quot;type&quot;:&quot;article-journal&quot;,&quot;id&quot;:&quot;5afa2227-ce8c-36ac-84f7-09b9bd1e6375&quot;,&quot;title&quot;:&quot;Impact of rainfall assimilation on high-resolution hydrometeorological forecasts over Liguria, Italy&quot;,&quot;author&quot;:[{&quot;family&quot;:&quot;Davolio&quot;,&quot;given&quot;:&quot;Silvio&quot;,&quot;parse-names&quot;:false,&quot;dropping-particle&quot;:&quot;&quot;,&quot;non-dropping-particle&quot;:&quot;&quot;},{&quot;family&quot;:&quot;Silvestro&quot;,&quot;given&quot;:&quot;Francesco&quot;,&quot;parse-names&quot;:false,&quot;dropping-particle&quot;:&quot;&quot;,&quot;non-dropping-particle&quot;:&quot;&quot;},{&quot;family&quot;:&quot;Gastaldo&quot;,&quot;given&quot;:&quot;Thomas&quot;,&quot;parse-names&quot;:false,&quot;dropping-particle&quot;:&quot;&quot;,&quot;non-dropping-particle&quot;:&quot;&quot;}],&quot;container-title&quot;:&quot;Journal of Hydrometeorology&quot;,&quot;DOI&quot;:&quot;10.1175/JHM-D-17-0073.1&quot;,&quot;issued&quot;:{&quot;date-parts&quot;:[[2017]]},&quot;page&quot;:&quot;2659-2680&quot;,&quot;issue&quot;:&quot;10&quot;,&quot;volume&quot;:&quot;18&quot;,&quot;container-title-short&quot;:&quot;J Hydrometeorol&quot;},&quot;uris&quot;:[&quot;http://www.mendeley.com/documents/?uuid=5afa2227-ce8c-36ac-84f7-09b9bd1e6375&quot;],&quot;isTemporary&quot;:false,&quot;legacyDesktopId&quot;:&quot;5afa2227-ce8c-36ac-84f7-09b9bd1e6375&quot;},{&quot;id&quot;:&quot;12173111-f329-3c6b-9a3c-249c8a11fdc5&quot;,&quot;itemData&quot;:{&quot;type&quot;:&quot;article-journal&quot;,&quot;id&quot;:&quot;12173111-f329-3c6b-9a3c-249c8a11fdc5&quot;,&quot;title&quot;:&quot;Evaluation of rainfall forecasts with heavy rain types in the high-resolution unified model over South Korea&quot;,&quot;author&quot;:[{&quot;family&quot;:&quot;Song&quot;,&quot;given&quot;:&quot;Hwan Jin&quot;,&quot;parse-names&quot;:false,&quot;dropping-particle&quot;:&quot;&quot;,&quot;non-dropping-particle&quot;:&quot;&quot;},{&quot;family&quot;:&quot;Lim&quot;,&quot;given&quot;:&quot;Byunghwan&quot;,&quot;parse-names&quot;:false,&quot;dropping-particle&quot;:&quot;&quot;,&quot;non-dropping-particle&quot;:&quot;&quot;},{&quot;family&quot;:&quot;Joo&quot;,&quot;given&quot;:&quot;Sangwon&quot;,&quot;parse-names&quot;:false,&quot;dropping-particle&quot;:&quot;&quot;,&quot;non-dropping-particle&quot;:&quot;&quot;}],&quot;container-title&quot;:&quot;Weather and Forecasting&quot;,&quot;container-title-short&quot;:&quot;Weather Forecast&quot;,&quot;DOI&quot;:&quot;10.1175/WAF-D-18-0140.1&quot;,&quot;issued&quot;:{&quot;date-parts&quot;:[[2019]]},&quot;page&quot;:&quot;1277-1293&quot;,&quot;issue&quot;:&quot;5&quot;,&quot;volume&quot;:&quot;34&quot;},&quot;isTemporary&quot;:false}]},{&quot;citationID&quot;:&quot;MENDELEY_CITATION_fba082f7-b466-4312-81a0-9dc52510d80b&quot;,&quot;properties&quot;:{&quot;noteIndex&quot;:0},&quot;isEdited&quot;:false,&quot;manualOverride&quot;:{&quot;isManuallyOverridden&quot;:false,&quot;citeprocText&quot;:&quot;(Imhoff et al. 2022)&quot;,&quot;manualOverrideText&quot;:&quot;&quot;},&quot;citationTag&quot;:&quot;MENDELEY_CITATION_v3_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&quot;,&quot;citationItems&quot;:[{&quot;id&quot;:&quot;373872fb-2f8f-3ec2-b13f-7c3f71fe0cf3&quot;,&quot;itemData&quot;:{&quot;type&quot;:&quot;article-journal&quot;,&quot;id&quot;:&quot;373872fb-2f8f-3ec2-b13f-7c3f71fe0cf3&quot;,&quot;title&quot;:&quot;Large‐Sample Evaluation of Radar Rainfall Nowcasting for Flood Early Warning&quot;,&quot;author&quot;:[{&quot;family&quot;:&quot;Imhoff&quot;,&quot;given&quot;:&quot;R. O.&quot;,&quot;parse-names&quot;:false,&quot;dropping-particle&quot;:&quot;&quot;,&quot;non-dropping-particle&quot;:&quot;&quot;},{&quot;family&quot;:&quot;Brauer&quot;,&quot;given&quot;:&quot;C. C.&quot;,&quot;parse-names&quot;:false,&quot;dropping-particle&quot;:&quot;&quot;,&quot;non-dropping-particle&quot;:&quot;&quot;},{&quot;family&quot;:&quot;Heeringen&quot;,&quot;given&quot;:&quot;K. J.&quot;,&quot;parse-names&quot;:false,&quot;dropping-particle&quot;:&quot;&quot;,&quot;non-dropping-particle&quot;:&quot;van&quot;},{&quot;family&quot;:&quot;Uijlenhoet&quot;,&quot;given&quot;:&quot;R.&quot;,&quot;parse-names&quot;:false,&quot;dropping-particle&quot;:&quot;&quot;,&quot;non-dropping-particle&quot;:&quot;&quot;},{&quot;family&quot;:&quot;Weerts&quot;,&quot;given&quot;:&quot;A. H.&quot;,&quot;parse-names&quot;:false,&quot;dropping-particle&quot;:&quot;&quot;,&quot;non-dropping-particle&quot;:&quot;&quot;}],&quot;container-title&quot;:&quot;Water Resources Research&quot;,&quot;accessed&quot;:{&quot;date-parts&quot;:[[2023,10,1]]},&quot;DOI&quot;:&quot;10.1029/2021WR031591&quot;,&quot;issued&quot;:{&quot;date-parts&quot;:[[2022,3,21]]},&quot;page&quot;:&quot;e2021WR031591&quot;,&quot;publisher&quot;:&quot;John Wiley &amp; Sons, Ltd&quot;,&quot;issue&quot;:&quot;3&quot;,&quot;volume&quot;:&quot;58&quot;,&quot;container-title-short&quot;:&quot;Water Resour Res&quot;},&quot;isTemporary&quot;:false}]},{&quot;citationID&quot;:&quot;MENDELEY_CITATION_b84b0f88-259c-415b-a3ac-4c7a6cb110af&quot;,&quot;properties&quot;:{&quot;noteIndex&quot;:0},&quot;isEdited&quot;:false,&quot;manualOverride&quot;:{&quot;isManuallyOverridden&quot;:false,&quot;citeprocText&quot;:&quot;(Cafaro et al. 2021; Thomassen et al. 2021; Nielsen and Schumacher 2016)&quot;,&quot;manualOverrideText&quot;:&quot;&quot;},&quot;citationTag&quot;:&quot;MENDELEY_CITATION_v3_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&quot;,&quot;citationItems&quot;:[{&quot;id&quot;:&quot;ee226f5e-6790-3dba-a256-96ad9acaf89e&quot;,&quot;itemData&quot;:{&quot;type&quot;:&quot;article-journal&quot;,&quot;id&quot;:&quot;ee226f5e-6790-3dba-a256-96ad9acaf89e&quot;,&quot;title&quot;:&quot;Do convection-permitting ensembles lead to more skillful short-range probabilistic rainfall forecasts over tropical east africa?&quot;,&quot;author&quot;:[{&quot;family&quot;:&quot;Cafaro&quot;,&quot;given&quot;:&quot;Carlo&quot;,&quot;parse-names&quot;:false,&quot;dropping-particle&quot;:&quot;&quot;,&quot;non-dropping-particle&quot;:&quot;&quot;},{&quot;family&quot;:&quot;Woodhams&quot;,&quot;given&quot;:&quot;Beth J.&quot;,&quot;parse-names&quot;:false,&quot;dropping-particle&quot;:&quot;&quot;,&quot;non-dropping-particle&quot;:&quot;&quot;},{&quot;family&quot;:&quot;Stein&quot;,&quot;given&quot;:&quot;Thorwald H.M.&quot;,&quot;parse-names&quot;:false,&quot;dropping-particle&quot;:&quot;&quot;,&quot;non-dropping-particle&quot;:&quot;&quot;},{&quot;family&quot;:&quot;Birch&quot;,&quot;given&quot;:&quot;Cathryn E.&quot;,&quot;parse-names&quot;:false,&quot;dropping-particle&quot;:&quot;&quot;,&quot;non-dropping-particle&quot;:&quot;&quot;},{&quot;family&quot;:&quot;Webster&quot;,&quot;given&quot;:&quot;Stuart&quot;,&quot;parse-names&quot;:false,&quot;dropping-particle&quot;:&quot;&quot;,&quot;non-dropping-particle&quot;:&quot;&quot;},{&quot;family&quot;:&quot;Bain&quot;,&quot;given&quot;:&quot;Caroline L.&quot;,&quot;parse-names&quot;:false,&quot;dropping-particle&quot;:&quot;&quot;,&quot;non-dropping-particle&quot;:&quot;&quot;},{&quot;family&quot;:&quot;Hartley&quot;,&quot;given&quot;:&quot;Andrew&quot;,&quot;parse-names&quot;:false,&quot;dropping-particle&quot;:&quot;&quot;,&quot;non-dropping-particle&quot;:&quot;&quot;},{&quot;family&quot;:&quot;Clarke&quot;,&quot;given&quot;:&quot;Samantha&quot;,&quot;parse-names&quot;:false,&quot;dropping-particle&quot;:&quot;&quot;,&quot;non-dropping-particle&quot;:&quot;&quot;},{&quot;family&quot;:&quot;Ferrett&quot;,&quot;given&quot;:&quot;Samantha&quot;,&quot;parse-names&quot;:false,&quot;dropping-particle&quot;:&quot;&quot;,&quot;non-dropping-particle&quot;:&quot;&quot;},{&quot;family&quot;:&quot;Hill&quot;,&quot;given&quot;:&quot;Peter&quot;,&quot;parse-names&quot;:false,&quot;dropping-particle&quot;:&quot;&quot;,&quot;non-dropping-particle&quot;:&quot;&quot;}],&quot;container-title&quot;:&quot;Weather and Forecasting&quot;,&quot;DOI&quot;:&quot;10.1175/WAF-D-20-0172.1&quot;,&quot;ISSN&quot;:&quot;15200434&quot;,&quot;issued&quot;:{&quot;date-parts&quot;:[[2021]]},&quot;page&quot;:&quot;697-716&quot;,&quot;issue&quot;:&quot;2&quot;,&quot;volume&quot;:&quot;36&quot;,&quot;container-title-short&quot;:&quot;Weather Forecast&quot;},&quot;isTemporary&quot;:false},{&quot;id&quot;:&quot;d353ebf5-53d1-3e25-adfa-c6cb89856dc5&quot;,&quot;itemData&quot;:{&quot;type&quot;:&quot;article-journal&quot;,&quot;id&quot;:&quot;d353ebf5-53d1-3e25-adfa-c6cb89856dc5&quot;,&quot;title&quot;:&quot;Differences in representation of extreme precipitation events in two high resolution models&quot;,&quot;author&quot;:[{&quot;family&quot;:&quot;Thomassen&quot;,&quot;given&quot;:&quot;Emma D.&quot;,&quot;parse-names&quot;:false,&quot;dropping-particle&quot;:&quot;&quot;,&quot;non-dropping-particle&quot;:&quot;&quot;},{&quot;family&quot;:&quot;Kendon&quot;,&quot;given&quot;:&quot;Elizabeth J.&quot;,&quot;parse-names&quot;:false,&quot;dropping-particle&quot;:&quot;&quot;,&quot;non-dropping-particle&quot;:&quot;&quot;},{&quot;family&quot;:&quot;Sørup&quot;,&quot;given&quot;:&quot;Hjalte J.D.&quot;,&quot;parse-names&quot;:false,&quot;dropping-particle&quot;:&quot;&quot;,&quot;non-dropping-particle&quot;:&quot;&quot;},{&quot;family&quot;:&quot;Chan&quot;,&quot;given&quot;:&quot;Steven C.&quot;,&quot;parse-names&quot;:false,&quot;dropping-particle&quot;:&quot;&quot;,&quot;non-dropping-particle&quot;:&quot;&quot;},{&quot;family&quot;:&quot;Langen&quot;,&quot;given&quot;:&quot;Peter L.&quot;,&quot;parse-names&quot;:false,&quot;dropping-particle&quot;:&quot;&quot;,&quot;non-dropping-particle&quot;:&quot;&quot;},{&quot;family&quot;:&quot;Christensen&quot;,&quot;given&quot;:&quot;Ole B.&quot;,&quot;parse-names&quot;:false,&quot;dropping-particle&quot;:&quot;&quot;,&quot;non-dropping-particle&quot;:&quot;&quot;},{&quot;family&quot;:&quot;Arnbjerg-Nielsen&quot;,&quot;given&quot;:&quot;Karsten&quot;,&quot;parse-names&quot;:false,&quot;dropping-particle&quot;:&quot;&quot;,&quot;non-dropping-particle&quot;:&quot;&quot;}],&quot;container-title&quot;:&quot;Climate Dynamics&quot;,&quot;container-title-short&quot;:&quot;Clim Dyn&quot;,&quot;DOI&quot;:&quot;10.1007/s00382-021-05854-1&quot;,&quot;issued&quot;:{&quot;date-parts&quot;:[[2021]]},&quot;page&quot;:&quot;3029-3043&quot;,&quot;issue&quot;:&quot;11-12&quot;,&quot;volume&quot;:&quot;57&quot;},&quot;isTemporary&quot;:false},{&quot;id&quot;:&quot;718c7113-5973-3cda-8c37-5d711e7a39f4&quot;,&quot;itemData&quot;:{&quot;type&quot;:&quot;article-journal&quot;,&quot;id&quot;:&quot;718c7113-5973-3cda-8c37-5d711e7a39f4&quot;,&quot;title&quot;:&quot;Using convection-allowing ensembles to understand the predictability of an extreme rainfall event&quot;,&quot;author&quot;:[{&quot;family&quot;:&quot;Nielsen&quot;,&quot;given&quot;:&quot;Erik R&quot;,&quot;parse-names&quot;:false,&quot;dropping-particle&quot;:&quot;&quot;,&quot;non-dropping-particle&quot;:&quot;&quot;},{&quot;family&quot;:&quot;Schumacher&quot;,&quot;given&quot;:&quot;Russ S&quot;,&quot;parse-names&quot;:false,&quot;dropping-particle&quot;:&quot;&quot;,&quot;non-dropping-particle&quot;:&quot;&quot;}],&quot;container-title&quot;:&quot;Monthly Weather Review&quot;,&quot;DOI&quot;:&quot;10.1175/MWR-D-16-0083.1&quot;,&quot;issued&quot;:{&quot;date-parts&quot;:[[2016]]},&quot;page&quot;:&quot;3651-3676&quot;,&quot;issue&quot;:&quot;10&quot;,&quot;volume&quot;:&quot;144&quot;,&quot;container-title-short&quot;:&quot;Mon Weather Rev&quot;},&quot;isTemporary&quot;:false}]},{&quot;citationID&quot;:&quot;MENDELEY_CITATION_1f8c9940-e011-4a33-8a34-bb74f853a2f6&quot;,&quot;properties&quot;:{&quot;noteIndex&quot;:0},&quot;isEdited&quot;:false,&quot;manualOverride&quot;:{&quot;isManuallyOverridden&quot;:false,&quot;citeprocText&quot;:&quot;(Barrett et al. 2019; Schwartz 2019)&quot;,&quot;manualOverrideText&quot;:&quot;&quot;},&quot;citationTag&quot;:&quot;MENDELEY_CITATION_v3_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&quot;,&quot;citationItems&quot;:[{&quot;id&quot;:&quot;4672ec5f-c6db-3b47-9a51-fea553d9d33e&quot;,&quot;itemData&quot;:{&quot;type&quot;:&quot;article-journal&quot;,&quot;id&quot;:&quot;4672ec5f-c6db-3b47-9a51-fea553d9d33e&quot;,&quot;title&quot;:&quot;One Step at a Time: How Model Time Step Significantly Affects Convection-Permitting Simulations&quot;,&quot;author&quot;:[{&quot;family&quot;:&quot;Barrett&quot;,&quot;given&quot;:&quot;Andrew I.&quot;,&quot;parse-names&quot;:false,&quot;dropping-particle&quot;:&quot;&quot;,&quot;non-dropping-particle&quot;:&quot;&quot;},{&quot;family&quot;:&quot;Wellmann&quot;,&quot;given&quot;:&quot;Constanze&quot;,&quot;parse-names&quot;:false,&quot;dropping-particle&quot;:&quot;&quot;,&quot;non-dropping-particle&quot;:&quot;&quot;},{&quot;family&quot;:&quot;Seifert&quot;,&quot;given&quot;:&quot;Axel&quot;,&quot;parse-names&quot;:false,&quot;dropping-particle&quot;:&quot;&quot;,&quot;non-dropping-particle&quot;:&quot;&quot;},{&quot;family&quot;:&quot;Hoose&quot;,&quot;given&quot;:&quot;Corinna&quot;,&quot;parse-names&quot;:false,&quot;dropping-particle&quot;:&quot;&quot;,&quot;non-dropping-particle&quot;:&quot;&quot;},{&quot;family&quot;:&quot;Vogel&quot;,&quot;given&quot;:&quot;Bernhard&quot;,&quot;parse-names&quot;:false,&quot;dropping-particle&quot;:&quot;&quot;,&quot;non-dropping-particle&quot;:&quot;&quot;},{&quot;family&quot;:&quot;Kunz&quot;,&quot;given&quot;:&quot;Michael&quot;,&quot;parse-names&quot;:false,&quot;dropping-particle&quot;:&quot;&quot;,&quot;non-dropping-particle&quot;:&quot;&quot;}],&quot;container-title&quot;:&quot;Journal of Advances in Modeling Earth Systems&quot;,&quot;container-title-short&quot;:&quot;J Adv Model Earth Syst&quot;,&quot;DOI&quot;:&quot;10.1029/2018MS001418&quot;,&quot;issued&quot;:{&quot;date-parts&quot;:[[2019]]},&quot;page&quot;:&quot;641-658&quot;,&quot;issue&quot;:&quot;3&quot;,&quot;volume&quot;:&quot;11&quot;},&quot;isTemporary&quot;:false},{&quot;id&quot;:&quot;fb215a50-c881-39b2-b420-cd0e022eeeb7&quot;,&quot;itemData&quot;:{&quot;type&quot;:&quot;article&quot;,&quot;id&quot;:&quot;fb215a50-c881-39b2-b420-cd0e022eeeb7&quot;,&quot;title&quot;:&quot;Medium-range convection-allowing ensemble forecasts with a variable-resolution global model&quot;,&quot;author&quot;:[{&quot;family&quot;:&quot;Schwartz&quot;,&quot;given&quot;:&quot;Craig S.&quot;,&quot;parse-names&quot;:false,&quot;dropping-particle&quot;:&quot;&quot;,&quot;non-dropping-particle&quot;:&quot;&quot;}],&quot;container-title&quot;:&quot;Monthly Weather Review&quot;,&quot;container-title-short&quot;:&quot;Mon Weather Rev&quot;,&quot;DOI&quot;:&quot;10.1175/MWR-D-18-0452.1&quot;,&quot;issued&quot;:{&quot;date-parts&quot;:[[2019]]},&quot;page&quot;:&quot;2997-3023&quot;,&quot;issue&quot;:&quot;8&quot;,&quot;volume&quot;:&quot;147&quot;},&quot;isTemporary&quot;:false}]},{&quot;citationID&quot;:&quot;MENDELEY_CITATION_38077143-71f2-4f04-bf02-e329fffd52f0&quot;,&quot;properties&quot;:{&quot;noteIndex&quot;:0},&quot;isEdited&quot;:false,&quot;manualOverride&quot;:{&quot;citeprocText&quot;:&quot;(Lavers et al. 2021; Haiden et al. 2023)&quot;,&quot;isManuallyOverridden&quot;:false,&quot;manualOverrideText&quot;:&quot;&quot;},&quot;citationTag&quot;:&quot;MENDELEY_CITATION_v3_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quot;,&quot;citationItems&quot;:[{&quot;id&quot;:&quot;19adc5e5-4bed-3e74-bee6-4121244196dc&quot;,&quot;itemData&quot;:{&quot;type&quot;:&quot;article-journal&quot;,&quot;id&quot;:&quot;19adc5e5-4bed-3e74-bee6-4121244196dc&quot;,&quot;title&quot;:&quot;Precipitation Biases in the ECMWF Integrated Forecasting System&quot;,&quot;author&quot;:[{&quot;family&quot;:&quot;Lavers&quot;,&quot;given&quot;:&quot;David A.&quot;,&quot;parse-names&quot;:false,&quot;dropping-particle&quot;:&quot;&quot;,&quot;non-dropping-particle&quot;:&quot;&quot;},{&quot;family&quot;:&quot;Harrigan&quot;,&quot;given&quot;:&quot;Shaun&quot;,&quot;parse-names&quot;:false,&quot;dropping-particle&quot;:&quot;&quot;,&quot;non-dropping-particle&quot;:&quot;&quot;},{&quot;family&quot;:&quot;Prudhomme&quot;,&quot;given&quot;:&quot;Christel&quot;,&quot;parse-names&quot;:false,&quot;dropping-particle&quot;:&quot;&quot;,&quot;non-dropping-particle&quot;:&quot;&quot;}],&quot;container-title&quot;:&quot;Journal of Hydrometeorology&quot;,&quot;DOI&quot;:&quot;10.1175/jhm-d-20-0308.1&quot;,&quot;issued&quot;:{&quot;date-parts&quot;:[[2021]]},&quot;container-title-short&quot;:&quot;J Hydrometeorol&quot;},&quot;uris&quot;:[&quot;http://www.mendeley.com/documents/?uuid=19adc5e5-4bed-3e74-bee6-4121244196dc&quot;],&quot;isTemporary&quot;:false,&quot;legacyDesktopId&quot;:&quot;19adc5e5-4bed-3e74-bee6-4121244196dc&quot;},{&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ID&quot;:&quot;MENDELEY_CITATION_ba060139-dc62-46c4-b152-6fa90bf93f34&quot;,&quot;properties&quot;:{&quot;noteIndex&quot;:0},&quot;isEdited&quot;:false,&quot;manualOverride&quot;:{&quot;isManuallyOverridden&quot;:false,&quot;citeprocText&quot;:&quot;(Vannitsem et al. 2021)&quot;,&quot;manualOverrideText&quot;:&quot;&quot;},&quot;citationTag&quot;:&quot;MENDELEY_CITATION_v3_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ktMDMwOC4xIiwiaXNzdWVkIjp7ImRhdGUtcGFydHMiOltbMjAyMV1dfSwicGFnZSI6IkU2ODEtRTY5OSIsImlzc3VlIjoiMyIsInZvbHVtZSI6IjEwMiJ9LCJpc1RlbXBvcmFyeSI6ZmFsc2V9XX0=&quot;,&quot;citationItems&quot;:[{&quot;id&quot;:&quot;08de1bfa-2cb9-363b-b8f1-b3cc83587e5c&quot;,&quot;itemData&quot;:{&quot;type&quot;:&quot;article&quot;,&quot;id&quot;:&quot;08de1bfa-2cb9-363b-b8f1-b3cc83587e5c&quot;,&quot;title&quot;:&quot;Statistical postprocessing for weather forecasts review, challenges, and avenues in a big data world&quot;,&quot;author&quot;:[{&quot;family&quot;:&quot;Vannitsem&quot;,&quot;given&quot;:&quot;Stéphane&quot;,&quot;parse-names&quot;:false,&quot;dropping-particle&quot;:&quot;&quot;,&quot;non-dropping-particle&quot;:&quot;&quot;},{&quot;family&quot;:&quot;Bremnes&quot;,&quot;given&quot;:&quot;John Bjørnar&quot;,&quot;parse-names&quot;:false,&quot;dropping-particle&quot;:&quot;&quot;,&quot;non-dropping-particle&quot;:&quot;&quot;},{&quot;family&quot;:&quot;Demaeyer&quot;,&quot;given&quot;:&quot;Jonathan&quot;,&quot;parse-names&quot;:false,&quot;dropping-particle&quot;:&quot;&quot;,&quot;non-dropping-particle&quot;:&quot;&quot;},{&quot;family&quot;:&quot;Evans&quot;,&quot;given&quot;:&quot;Gavin R.&quot;,&quot;parse-names&quot;:false,&quot;dropping-particle&quot;:&quot;&quot;,&quot;non-dropping-particle&quot;:&quot;&quot;},{&quot;family&quot;:&quot;Flowerdew&quot;,&quot;given&quot;:&quot;Jonathan&quot;,&quot;parse-names&quot;:false,&quot;dropping-particle&quot;:&quot;&quot;,&quot;non-dropping-particle&quot;:&quot;&quot;},{&quot;family&quot;:&quot;Hemri&quot;,&quot;given&quot;:&quot;Stephan&quot;,&quot;parse-names&quot;:false,&quot;dropping-particle&quot;:&quot;&quot;,&quot;non-dropping-particle&quot;:&quot;&quot;},{&quot;family&quot;:&quot;Lerch&quot;,&quot;given&quot;:&quot;Sebastian&quot;,&quot;parse-names&quot;:false,&quot;dropping-particle&quot;:&quot;&quot;,&quot;non-dropping-particle&quot;:&quot;&quot;},{&quot;family&quot;:&quot;Roberts&quot;,&quot;given&quot;:&quot;Nigel&quot;,&quot;parse-names&quot;:false,&quot;dropping-particle&quot;:&quot;&quot;,&quot;non-dropping-particle&quot;:&quot;&quot;},{&quot;family&quot;:&quot;Theis&quot;,&quot;given&quot;:&quot;Susanne&quot;,&quot;parse-names&quot;:false,&quot;dropping-particle&quot;:&quot;&quot;,&quot;non-dropping-particle&quot;:&quot;&quot;},{&quot;family&quot;:&quot;Atencia&quot;,&quot;given&quot;:&quot;Aitor&quot;,&quot;parse-names&quot;:false,&quot;dropping-particle&quot;:&quot;&quot;,&quot;non-dropping-particle&quot;:&quot;&quot;},{&quot;family&quot;:&quot;Bouallègue&quot;,&quot;given&quot;:&quot;Zied&quot;,&quot;parse-names&quot;:false,&quot;dropping-particle&quot;:&quot;Ben&quot;,&quot;non-dropping-particle&quot;:&quot;&quot;},{&quot;family&quot;:&quot;Bhend&quot;,&quot;given&quot;:&quot;Jonas&quot;,&quot;parse-names&quot;:false,&quot;dropping-particle&quot;:&quot;&quot;,&quot;non-dropping-particle&quot;:&quot;&quot;},{&quot;family&quot;:&quot;Dabernig&quot;,&quot;given&quot;:&quot;Markus&quot;,&quot;parse-names&quot;:false,&quot;dropping-particle&quot;:&quot;&quot;,&quot;non-dropping-particle&quot;:&quot;&quot;},{&quot;family&quot;:&quot;Cruz&quot;,&quot;given&quot;:&quot;Lesley&quot;,&quot;parse-names&quot;:false,&quot;dropping-particle&quot;:&quot;&quot;,&quot;non-dropping-particle&quot;:&quot;de&quot;},{&quot;family&quot;:&quot;Hieta&quot;,&quot;given&quot;:&quot;Leila&quot;,&quot;parse-names&quot;:false,&quot;dropping-particle&quot;:&quot;&quot;,&quot;non-dropping-particle&quot;:&quot;&quot;},{&quot;family&quot;:&quot;Mestre&quot;,&quot;given&quot;:&quot;Olivier&quot;,&quot;parse-names&quot;:false,&quot;dropping-particle&quot;:&quot;&quot;,&quot;non-dropping-particle&quot;:&quot;&quot;},{&quot;family&quot;:&quot;Moret&quot;,&quot;given&quot;:&quot;Lionel&quot;,&quot;parse-names&quot;:false,&quot;dropping-particle&quot;:&quot;&quot;,&quot;non-dropping-particle&quot;:&quot;&quot;},{&quot;family&quot;:&quot;Plenković&quot;,&quot;given&quot;:&quot;Iris Odak&quot;,&quot;parse-names&quot;:false,&quot;dropping-particle&quot;:&quot;&quot;,&quot;non-dropping-particle&quot;:&quot;&quot;},{&quot;family&quot;:&quot;Schmeits&quot;,&quot;given&quot;:&quot;Maurice&quot;,&quot;parse-names&quot;:false,&quot;dropping-particle&quot;:&quot;&quot;,&quot;non-dropping-particle&quot;:&quot;&quot;},{&quot;family&quot;:&quot;Taillardat&quot;,&quot;given&quot;:&quot;Maxime&quot;,&quot;parse-names&quot;:false,&quot;dropping-particle&quot;:&quot;&quot;,&quot;non-dropping-particle&quot;:&quot;&quot;},{&quot;family&quot;:&quot;Bergh&quot;,&quot;given&quot;:&quot;Joris&quot;,&quot;parse-names&quot;:false,&quot;dropping-particle&quot;:&quot;&quot;,&quot;non-dropping-particle&quot;:&quot;van den&quot;},{&quot;family&quot;:&quot;Schaeybroeck&quot;,&quot;given&quot;:&quot;Bert&quot;,&quot;parse-names&quot;:false,&quot;dropping-particle&quot;:&quot;&quot;,&quot;non-dropping-particle&quot;:&quot;van&quot;},{&quot;family&quot;:&quot;Whan&quot;,&quot;given&quot;:&quot;Kirien&quot;,&quot;parse-names&quot;:false,&quot;dropping-particle&quot;:&quot;&quot;,&quot;non-dropping-particle&quot;:&quot;&quot;},{&quot;family&quot;:&quot;Ylhaisi&quot;,&quot;given&quot;:&quot;Jussi&quot;,&quot;parse-names&quot;:false,&quot;dropping-particle&quot;:&quot;&quot;,&quot;non-dropping-particle&quot;:&quot;&quot;}],&quot;container-title&quot;:&quot;Bulletin of the American Meteorological Society&quot;,&quot;container-title-short&quot;:&quot;Bull Am Meteorol Soc&quot;,&quot;DOI&quot;:&quot;10.1175/BAMS-D-19-0308.1&quot;,&quot;issued&quot;:{&quot;date-parts&quot;:[[2021]]},&quot;page&quot;:&quot;E681-E699&quot;,&quot;issue&quot;:&quot;3&quot;,&quot;volume&quot;:&quot;102&quot;},&quot;isTemporary&quot;:false}]},{&quot;citationID&quot;:&quot;MENDELEY_CITATION_c6f1c2a4-b78a-4148-9779-49db89879d73&quot;,&quot;properties&quot;:{&quot;noteIndex&quot;:0},&quot;isEdited&quot;:false,&quot;manualOverride&quot;:{&quot;isManuallyOverridden&quot;:false,&quot;citeprocText&quot;:&quot;(Hewson and Pillosu 2021a)&quot;,&quot;manualOverrideText&quot;:&quot;&quot;},&quot;citationTag&quot;:&quot;MENDELEY_CITATION_v3_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&quot;,&quot;citationItems&quot;:[{&quot;id&quot;:&quot;f187aded-411d-394f-8930-c35fba52828f&quot;,&quot;itemData&quot;:{&quot;type&quot;:&quot;article-journal&quot;,&quot;id&quot;:&quot;f187aded-411d-394f-8930-c35fba52828f&quot;,&quot;title&quot;:&quot;A new low-cost technique improves weather forecasts across the world&quot;,&quot;author&quot;:[{&quot;family&quot;:&quot;Hewson&quot;,&quot;given&quot;:&quot;Timothy David&quot;,&quot;parse-names&quot;:false,&quot;dropping-particle&quot;:&quot;&quot;,&quot;non-dropping-particle&quot;:&quot;&quot;},{&quot;family&quot;:&quot;Pillosu&quot;,&quot;given&quot;:&quot;Fatima Maria&quot;,&quot;parse-names&quot;:false,&quot;dropping-particle&quot;:&quot;&quot;,&quot;non-dropping-particle&quot;:&quot;&quot;}],&quot;container-title&quot;:&quot;Communications Earth &amp; Environment&quot;,&quot;container-title-short&quot;:&quot;Commun Earth Environ&quot;,&quot;DOI&quot;:&quot;10.1038/s43247-021-00185-9&quot;,&quot;issued&quot;:{&quot;date-parts&quot;:[[2021]]},&quot;page&quot;:&quot;132&quot;,&quot;issue&quot;:&quot;1&quot;,&quot;volume&quot;:&quot;2&quot;},&quot;isTemporary&quot;:false}]},{&quot;citationID&quot;:&quot;MENDELEY_CITATION_5e0e6643-6fdb-4d85-9841-28e6bdc47d9f&quot;,&quot;properties&quot;:{&quot;noteIndex&quot;:0},&quot;isEdited&quot;:false,&quot;manualOverride&quot;:{&quot;isManuallyOverridden&quot;:false,&quot;citeprocText&quot;:&quot;(Bucherie et al. 2022b)&quot;,&quot;manualOverrideText&quot;:&quot;&quot;},&quot;citationTag&quot;:&quot;MENDELEY_CITATION_v3_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&quot;,&quot;citationItems&quot;:[{&quot;id&quot;:&quot;9833c5b6-22f0-3985-a55d-e13cd5ec336f&quot;,&quot;itemData&quot;:{&quot;type&quot;:&quot;article-journal&quot;,&quot;id&quot;:&quot;9833c5b6-22f0-3985-a55d-e13cd5ec336f&quot;,&quot;title&quot;:&quot;Flash flood warnings in context: Combining local knowledge and large-scale hydro-meteorological patterns&quot;,&quot;author&quot;:[{&quot;family&quot;:&quot;Bucherie&quot;,&quot;given&quot;:&quot;Agathe&quot;,&quot;parse-names&quot;:false,&quot;dropping-particle&quot;:&quot;&quot;,&quot;non-dropping-particle&quot;:&quot;&quot;},{&quot;family&quot;:&quot;Werner&quot;,&quot;given&quot;:&quot;Micha&quot;,&quot;parse-names&quot;:false,&quot;dropping-particle&quot;:&quot;&quot;,&quot;non-dropping-particle&quot;:&quot;&quot;},{&quot;family&quot;:&quot;Homberg&quot;,&quot;given&quot;:&quot;Marc&quot;,&quot;parse-names&quot;:false,&quot;dropping-particle&quot;:&quot;&quot;,&quot;non-dropping-particle&quot;:&quot;Van Den&quot;},{&quot;family&quot;:&quot;Tembo&quot;,&quot;given&quot;:&quot;Simon&quot;,&quot;parse-names&quot;:false,&quot;dropping-particle&quot;:&quot;&quot;,&quot;non-dropping-particle&quot;:&quot;&quot;}],&quot;container-title&quot;:&quot;Natural Hazards and Earth System Sciences&quot;,&quot;DOI&quot;:&quot;10.5194/nhess-22-461-2022&quot;,&quot;issued&quot;:{&quot;date-parts&quot;:[[2022]]},&quot;page&quot;:&quot;461-480&quot;,&quot;issue&quot;:&quot;2&quot;,&quot;volume&quot;:&quot;22&quot;,&quot;container-title-short&quot;:&quot;&quot;},&quot;isTemporary&quot;:false}]},{&quot;citationID&quot;:&quot;MENDELEY_CITATION_8d90d18a-5579-46ee-9b79-b63c7507ba89&quot;,&quot;properties&quot;:{&quot;noteIndex&quot;:0},&quot;isEdited&quot;:false,&quot;manualOverride&quot;:{&quot;isManuallyOverridden&quot;:false,&quot;citeprocText&quot;:&quot;(Gascón et al. 2023)&quot;,&quot;manualOverrideText&quot;:&quot;&quot;},&quot;citationTag&quot;:&quot;MENDELEY_CITATION_v3_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&quot;,&quot;citationItems&quot;:[{&quot;id&quot;:&quot;b9d44095-2afe-32be-b28e-3dcfe6eedcad&quot;,&quot;itemData&quot;:{&quot;type&quot;:&quot;article-journal&quot;,&quot;id&quot;:&quot;b9d44095-2afe-32be-b28e-3dcfe6eedcad&quot;,&quot;title&quot;:&quot;Post-processing output from ensembles with and without parametrised convection, to create accurate, blended, high-fidelity rainfall forecasts&quot;,&quot;author&quot;:[{&quot;family&quot;:&quot;Gascón&quot;,&quot;given&quot;:&quot;Estíbaliz&quot;,&quot;parse-names&quot;:false,&quot;dropping-particle&quot;:&quot;&quot;,&quot;non-dropping-particle&quot;:&quot;&quot;},{&quot;family&quot;:&quot;Montani&quot;,&quot;given&quot;:&quot;Andrea&quot;,&quot;parse-names&quot;:false,&quot;dropping-particle&quot;:&quot;&quot;,&quot;non-dropping-particle&quot;:&quot;&quot;},{&quot;family&quot;:&quot;Hewson&quot;,&quot;given&quot;:&quot;Tim D.&quot;,&quot;parse-names&quot;:false,&quot;dropping-particle&quot;:&quot;&quot;,&quot;non-dropping-particle&quot;:&quot;&quot;}],&quot;DOI&quot;:&quot;10.48550/arxiv.2301.04485&quot;,&quot;issued&quot;:{&quot;date-parts&quot;:[[2023]]},&quot;container-title-short&quot;:&quot;&quot;},&quot;isTemporary&quot;:false}]},{&quot;citationID&quot;:&quot;MENDELEY_CITATION_3786dd9e-4c42-4ce1-af80-507886a82a41&quot;,&quot;properties&quot;:{&quot;noteIndex&quot;:0},&quot;isEdited&quot;:false,&quot;manualOverride&quot;:{&quot;isManuallyOverridden&quot;:false,&quot;citeprocText&quot;:&quot;(Kruczkiewicz et al. 2021b)&quot;,&quot;manualOverrideText&quot;:&quot;&quot;},&quot;citationTag&quot;:&quot;MENDELEY_CITATION_v3_eyJjaXRhdGlvbklEIjoiTUVOREVMRVlfQ0lUQVRJT05fMzc4NmRkOWUtNGM0Mi00Y2UxLWFmODAtNTA3ODg2YTgyYTQxIiwicHJvcGVydGllcyI6eyJub3RlSW5kZXgiOjB9LCJpc0VkaXRlZCI6ZmFsc2UsIm1hbnVhbE92ZXJyaWRlIjp7ImlzTWFudWFsbHlPdmVycmlkZGVuIjpmYWxzZSwiY2l0ZXByb2NUZXh0IjoiKEtydWN6a2lld2ljeiBldCBhbC4gMjAyMWIpIi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Y29udGFpbmVyLXRpdGxlLXNob3J0IjoiUmVtb3RlIFNlbnMgKEJhc2VsKSIsIkRPSSI6IjEwLjMzOTAvcnMxMzE0Mjc2NCIsImlzc3VlZCI6eyJkYXRlLXBhcnRzIjpbWzIwMjFdXX0sInBhZ2UiOiIyNzY0IiwiaXNzdWUiOiIxNCIsInZvbHVtZSI6IjEzIn0sImlzVGVtcG9yYXJ5IjpmYWxzZX1dfQ==&quot;,&quot;citationItems&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container-title-short&quot;:&quot;Remote Sens (Basel)&quot;,&quot;DOI&quot;:&quot;10.3390/rs13142764&quot;,&quot;issued&quot;:{&quot;date-parts&quot;:[[2021]]},&quot;page&quot;:&quot;2764&quot;,&quot;issue&quot;:&quot;14&quot;,&quot;volume&quot;:&quot;13&quot;},&quot;isTemporary&quot;:false}]},{&quot;citationID&quot;:&quot;MENDELEY_CITATION_56e754c3-ab2a-4714-86d8-91a125a296b0&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NTZlNzU0YzMtYWIyYS00NzE0LTg2ZDgtOTFhMTI1YTI5NmIw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c8b44564-f369-454d-93a9-1e28679ff4f8&quot;,&quot;properties&quot;:{&quot;noteIndex&quot;:0},&quot;isEdited&quot;:false,&quot;manualOverride&quot;:{&quot;isManuallyOverridden&quot;:false,&quot;citeprocText&quot;:&quot;(Ilbay-Yupa et al. 2021)&quot;,&quot;manualOverrideText&quot;:&quot;&quot;},&quot;citationTag&quot;:&quot;MENDELEY_CITATION_v3_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&quot;,&quot;citationItems&quot;:[{&quot;id&quot;:&quot;fd4d851f-ee4a-37ef-90f7-abb8bd8f7752&quot;,&quot;itemData&quot;:{&quot;type&quot;:&quot;article-journal&quot;,&quot;id&quot;:&quot;fd4d851f-ee4a-37ef-90f7-abb8bd8f7752&quot;,&quot;title&quot;:&quot;Updating regionalization of precipitation in Ecuador&quot;,&quot;author&quot;:[{&quot;family&quot;:&quot;Ilbay-Yupa&quot;,&quot;given&quot;:&quot;Mercy&quot;,&quot;parse-names&quot;:false,&quot;dropping-particle&quot;:&quot;&quot;,&quot;non-dropping-particle&quot;:&quot;&quot;},{&quot;family&quot;:&quot;Lavado-Casimiro&quot;,&quot;given&quot;:&quot;Waldo&quot;,&quot;parse-names&quot;:false,&quot;dropping-particle&quot;:&quot;&quot;,&quot;non-dropping-particle&quot;:&quot;&quot;},{&quot;family&quot;:&quot;Rau&quot;,&quot;given&quot;:&quot;Pedro&quot;,&quot;parse-names&quot;:false,&quot;dropping-particle&quot;:&quot;&quot;,&quot;non-dropping-particle&quot;:&quot;&quot;},{&quot;family&quot;:&quot;Zubieta&quot;,&quot;given&quot;:&quot;Ricardo&quot;,&quot;parse-names&quot;:false,&quot;dropping-particle&quot;:&quot;&quot;,&quot;non-dropping-particle&quot;:&quot;&quot;},{&quot;family&quot;:&quot;Castillón&quot;,&quot;given&quot;:&quot;Fiorela&quot;,&quot;parse-names&quot;:false,&quot;dropping-particle&quot;:&quot;&quot;,&quot;non-dropping-particle&quot;:&quot;&quot;}],&quot;container-title&quot;:&quot;Theoretical and Applied Climatology&quot;,&quot;container-title-short&quot;:&quot;Theor Appl Climatol&quot;,&quot;accessed&quot;:{&quot;date-parts&quot;:[[2023,11,15]]},&quot;DOI&quot;:&quot;10.1007/S00704-020-03476-X/FIGURES/7&quot;,&quot;issued&quot;:{&quot;date-parts&quot;:[[2021,2,1]]},&quot;page&quot;:&quot;1513-1528&quot;,&quot;publisher&quot;:&quot;Springer&quot;,&quot;issue&quot;:&quot;3-4&quot;,&quot;volume&quot;:&quot;143&quot;},&quot;isTemporary&quot;:false}]},{&quot;citationID&quot;:&quot;MENDELEY_CITATION_7674239b-8af6-4be7-83e0-8cff708a8c9f&quot;,&quot;properties&quot;:{&quot;noteIndex&quot;:0},&quot;isEdited&quot;:false,&quot;manualOverride&quot;:{&quot;citeprocText&quot;:&quot;(Recalde-Coronel et al. 2014; Tobar and Wyseure 2018)&quot;,&quot;isManuallyOverridden&quot;:false,&quot;manualOverrideText&quot;:&quot;&quot;},&quot;citationTag&quot;:&quot;MENDELEY_CITATION_v3_eyJjaXRhdGlvbklEIjoiTUVOREVMRVlfQ0lUQVRJT05fNzY3NDIzOWItOGFmNi00YmU3LTgzZTAtOGNmZjcwOGE4YzlmIiwicHJvcGVydGllcyI6eyJub3RlSW5kZXgiOjB9LCJpc0VkaXRlZCI6ZmFsc2UsIm1hbnVhbE92ZXJyaWRlIjp7ImNpdGVwcm9jVGV4dCI6IihSZWNhbGRlLUNvcm9uZWwgZXQgYWwuIDIwMTQ7IFRvYmFyIGFuZCBXeXNldXJlIDIwMTg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&quot;,&quot;citationItems&quot;:[{&quot;id&quot;:&quot;e180f185-da00-30af-bd38-8959863c7c62&quot;,&quot;itemData&quot;:{&quot;type&quot;:&quot;article-journal&quot;,&quot;id&quot;:&quot;e180f185-da00-30af-bd38-8959863c7c62&quot;,&quot;title&quot;:&quot;Predictability of december-april rainfall in coastal and Andean Ecuador&quot;,&quot;author&quot;:[{&quot;family&quot;:&quot;Recalde-Coronel&quot;,&quot;given&quot;:&quot;C. G.&quot;,&quot;parse-names&quot;:false,&quot;dropping-particle&quot;:&quot;&quot;,&quot;non-dropping-particle&quot;:&quot;&quot;},{&quot;family&quot;:&quot;Barnston&quot;,&quot;given&quot;:&quot;Anthony G.&quot;,&quot;parse-names&quot;:false,&quot;dropping-particle&quot;:&quot;&quot;,&quot;non-dropping-particle&quot;:&quot;&quot;},{&quot;family&quot;:&quot;Muñoz&quot;,&quot;given&quot;:&quot;Ángel G.&quot;,&quot;parse-names&quot;:false,&quot;dropping-particle&quot;:&quot;&quot;,&quot;non-dropping-particle&quot;:&quot;&quot;}],&quot;container-title&quot;:&quot;Journal of Applied Meteorology and Climatology&quot;,&quot;DOI&quot;:&quot;10.1175/JAMC-D-13-0133.1&quot;,&quot;issued&quot;:{&quot;date-parts&quot;:[[2014]]},&quot;page&quot;:&quot;1471-1493&quot;,&quot;issue&quot;:&quot;6&quot;,&quot;volume&quot;:&quot;53&quot;,&quot;container-title-short&quot;:&quot;J Appl Meteorol Climatol&quot;},&quot;uris&quot;:[&quot;http://www.mendeley.com/documents/?uuid=e180f185-da00-30af-bd38-8959863c7c62&quot;],&quot;isTemporary&quot;:false,&quot;legacyDesktopId&quot;:&quot;e180f185-da00-30af-bd38-8959863c7c62&quot;},{&quot;id&quot;:&quot;2ee8add2-6abf-3a92-82fa-f2a8a08e6bb3&quot;,&quot;itemData&quot;:{&quot;type&quot;:&quot;article-journal&quot;,&quot;id&quot;:&quot;2ee8add2-6abf-3a92-82fa-f2a8a08e6bb3&quot;,&quot;title&quot;:&quot;Seasonal rainfall patterns classification, relationship to ENSO and rainfall trends in Ecuador&quot;,&quot;author&quot;:[{&quot;family&quot;:&quot;Tobar&quot;,&quot;given&quot;:&quot;Vladimiro&quot;,&quot;parse-names&quot;:false,&quot;dropping-particle&quot;:&quot;&quot;,&quot;non-dropping-particle&quot;:&quot;&quot;},{&quot;family&quot;:&quot;Wyseure&quot;,&quot;given&quot;:&quot;Guido&quot;,&quot;parse-names&quot;:false,&quot;dropping-particle&quot;:&quot;&quot;,&quot;non-dropping-particle&quot;:&quot;&quot;}],&quot;container-title&quot;:&quot;International Journal of Climatology&quot;,&quot;DOI&quot;:&quot;10.1002/joc.5297&quot;,&quot;issued&quot;:{&quot;date-parts&quot;:[[2018]]},&quot;page&quot;:&quot;1808-1819&quot;,&quot;issue&quot;:&quot;4&quot;,&quot;volume&quot;:&quot;38&quot;,&quot;container-title-short&quot;:&quot;&quot;},&quot;uris&quot;:[&quot;http://www.mendeley.com/documents/?uuid=2ee8add2-6abf-3a92-82fa-f2a8a08e6bb3&quot;],&quot;isTemporary&quot;:false,&quot;legacyDesktopId&quot;:&quot;2ee8add2-6abf-3a92-82fa-f2a8a08e6bb3&quot;}]},{&quot;citationID&quot;:&quot;MENDELEY_CITATION_752afadc-2333-41bb-a12d-253507a6c31c&quot;,&quot;properties&quot;:{&quot;noteIndex&quot;:0},&quot;isEdited&quot;:false,&quot;manualOverride&quot;:{&quot;citeprocText&quot;:&quot;(Recalde-Coronel et al. 2020)&quot;,&quot;isManuallyOverridden&quot;:false,&quot;manualOverrideText&quot;:&quot;&quot;},&quot;citationTag&quot;:&quot;MENDELEY_CITATION_v3_eyJjaXRhdGlvbklEIjoiTUVOREVMRVlfQ0lUQVRJT05fNzUyYWZhZGMtMjMzMy00MWJiLWExMmQtMjUzNTA3YTZjMzFj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quot;,&quot;citationItems&quot;:[{&quot;id&quot;:&quot;421b68e5-8aa2-3b03-abe0-9289e140950a&quot;,&quot;itemData&quot;:{&quot;type&quot;:&quot;article-journal&quot;,&quot;id&quot;:&quot;421b68e5-8aa2-3b03-abe0-9289e140950a&quot;,&quot;title&quot;:&quot;Madden–Julian oscillation influence on sub-seasonal rainfall variability on the west of South America&quot;,&quot;author&quot;:[{&quot;family&quot;:&quot;Recalde-Coronel&quot;,&quot;given&quot;:&quot;G. Cristina&quot;,&quot;parse-names&quot;:false,&quot;dropping-particle&quot;:&quot;&quot;,&quot;non-dropping-particle&quot;:&quot;&quot;},{&quot;family&quot;:&quot;Zaitchik&quot;,&quot;given&quot;:&quot;Benjamin&quot;,&quot;parse-names&quot;:false,&quot;dropping-particle&quot;:&quot;&quot;,&quot;non-dropping-particle&quot;:&quot;&quot;},{&quot;family&quot;:&quot;Pan&quot;,&quot;given&quot;:&quot;William K.&quot;,&quot;parse-names&quot;:false,&quot;dropping-particle&quot;:&quot;&quot;,&quot;non-dropping-particle&quot;:&quot;&quot;}],&quot;container-title&quot;:&quot;Climate Dynamics&quot;,&quot;DOI&quot;:&quot;10.1007/s00382-019-05107-2&quot;,&quot;issued&quot;:{&quot;date-parts&quot;:[[2020]]},&quot;page&quot;:&quot;2167-2185&quot;,&quot;issue&quot;:&quot;3-4&quot;,&quot;volume&quot;:&quot;54&quot;,&quot;container-title-short&quot;:&quot;Clim Dyn&quot;},&quot;uris&quot;:[&quot;http://www.mendeley.com/documents/?uuid=421b68e5-8aa2-3b03-abe0-9289e140950a&quot;],&quot;isTemporary&quot;:false,&quot;legacyDesktopId&quot;:&quot;421b68e5-8aa2-3b03-abe0-9289e140950a&quot;}]},{&quot;citationID&quot;:&quot;MENDELEY_CITATION_3d463f2f-5fa8-4762-a39d-c83ba59a3eb4&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M2Q0NjNmMmYtNWZhOC00NzYyLWEzOWQtYzgzYmE1OWEzZWI0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2f7d9235-419a-4156-bf6d-97211eadf938&quot;,&quot;properties&quot;:{&quot;noteIndex&quot;:0},&quot;isEdited&quot;:false,&quot;manualOverride&quot;:{&quot;citeprocText&quot;:&quot;(Vuille et al. 2000; Buytaert et al. 2006)&quot;,&quot;isManuallyOverridden&quot;:false,&quot;manualOverrideText&quot;:&quot;&quot;},&quot;citationTag&quot;:&quot;MENDELEY_CITATION_v3_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&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id&quot;:&quot;21b7f8d6-3546-305c-89d8-dd508fd8b193&quot;,&quot;itemData&quot;:{&quot;type&quot;:&quot;article-journal&quot;,&quot;id&quot;:&quot;21b7f8d6-3546-305c-89d8-dd508fd8b193&quot;,&quot;title&quot;:&quot;Spatial and temporal rainfall variability in mountainous areas: A case study from the south Ecuadorian Andes&quot;,&quot;author&quot;:[{&quot;family&quot;:&quot;Buytaert&quot;,&quot;given&quot;:&quot;Wouter&quot;,&quot;parse-names&quot;:false,&quot;dropping-particle&quot;:&quot;&quot;,&quot;non-dropping-particle&quot;:&quot;&quot;},{&quot;family&quot;:&quot;Celleri&quot;,&quot;given&quot;:&quot;Rolando&quot;,&quot;parse-names&quot;:false,&quot;dropping-particle&quot;:&quot;&quot;,&quot;non-dropping-particle&quot;:&quot;&quot;},{&quot;family&quot;:&quot;Willems&quot;,&quot;given&quot;:&quot;Patrick&quot;,&quot;parse-names&quot;:false,&quot;dropping-particle&quot;:&quot;&quot;,&quot;non-dropping-particle&quot;:&quot;&quot;},{&quot;family&quot;:&quot;Bièvre&quot;,&quot;given&quot;:&quot;Bert&quot;,&quot;parse-names&quot;:false,&quot;dropping-particle&quot;:&quot;De&quot;,&quot;non-dropping-particle&quot;:&quot;&quot;},{&quot;family&quot;:&quot;Wyseure&quot;,&quot;given&quot;:&quot;Guido&quot;,&quot;parse-names&quot;:false,&quot;dropping-particle&quot;:&quot;&quot;,&quot;non-dropping-particle&quot;:&quot;&quot;}],&quot;container-title&quot;:&quot;Journal of Hydrology&quot;,&quot;container-title-short&quot;:&quot;J Hydrol (Amst)&quot;,&quot;accessed&quot;:{&quot;date-parts&quot;:[[2023,11,15]]},&quot;DOI&quot;:&quot;10.1016/J.JHYDROL.2006.02.031&quot;,&quot;issued&quot;:{&quot;date-parts&quot;:[[2006,10,15]]},&quot;page&quot;:&quot;413-421&quot;,&quot;publisher&quot;:&quot;Elsevier&quot;,&quot;issue&quot;:&quot;3-4&quot;,&quot;volume&quot;:&quot;329&quot;},&quot;isTemporary&quot;:false}]},{&quot;citationID&quot;:&quot;MENDELEY_CITATION_448db0da-d29d-47fa-8dd9-4d5e987d460a&quot;,&quot;properties&quot;:{&quot;noteIndex&quot;:0},&quot;isEdited&quot;:false,&quot;manualOverride&quot;:{&quot;isManuallyOverridden&quot;:false,&quot;citeprocText&quot;:&quot;(Buytaert et al. 2006; Bendix et al. 2006; Junquas et al. 2022)&quot;,&quot;manualOverrideText&quot;:&quot;&quot;},&quot;citationTag&quot;:&quot;MENDELEY_CITATION_v3_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&quot;,&quot;citationItems&quot;:[{&quot;id&quot;:&quot;21b7f8d6-3546-305c-89d8-dd508fd8b193&quot;,&quot;itemData&quot;:{&quot;type&quot;:&quot;article-journal&quot;,&quot;id&quot;:&quot;21b7f8d6-3546-305c-89d8-dd508fd8b193&quot;,&quot;title&quot;:&quot;Spatial and temporal rainfall variability in mountainous areas: A case study from the south Ecuadorian Andes&quot;,&quot;author&quot;:[{&quot;family&quot;:&quot;Buytaert&quot;,&quot;given&quot;:&quot;Wouter&quot;,&quot;parse-names&quot;:false,&quot;dropping-particle&quot;:&quot;&quot;,&quot;non-dropping-particle&quot;:&quot;&quot;},{&quot;family&quot;:&quot;Celleri&quot;,&quot;given&quot;:&quot;Rolando&quot;,&quot;parse-names&quot;:false,&quot;dropping-particle&quot;:&quot;&quot;,&quot;non-dropping-particle&quot;:&quot;&quot;},{&quot;family&quot;:&quot;Willems&quot;,&quot;given&quot;:&quot;Patrick&quot;,&quot;parse-names&quot;:false,&quot;dropping-particle&quot;:&quot;&quot;,&quot;non-dropping-particle&quot;:&quot;&quot;},{&quot;family&quot;:&quot;Bièvre&quot;,&quot;given&quot;:&quot;Bert&quot;,&quot;parse-names&quot;:false,&quot;dropping-particle&quot;:&quot;De&quot;,&quot;non-dropping-particle&quot;:&quot;&quot;},{&quot;family&quot;:&quot;Wyseure&quot;,&quot;given&quot;:&quot;Guido&quot;,&quot;parse-names&quot;:false,&quot;dropping-particle&quot;:&quot;&quot;,&quot;non-dropping-particle&quot;:&quot;&quot;}],&quot;container-title&quot;:&quot;Journal of Hydrology&quot;,&quot;container-title-short&quot;:&quot;J Hydrol (Amst)&quot;,&quot;accessed&quot;:{&quot;date-parts&quot;:[[2023,11,15]]},&quot;DOI&quot;:&quot;10.1016/J.JHYDROL.2006.02.031&quot;,&quot;issued&quot;:{&quot;date-parts&quot;:[[2006,10,15]]},&quot;page&quot;:&quot;413-421&quot;,&quot;publisher&quot;:&quot;Elsevier&quot;,&quot;issue&quot;:&quot;3-4&quot;,&quot;volume&quot;:&quot;329&quot;},&quot;isTemporary&quot;:false},{&quot;id&quot;:&quot;a824a321-5eae-34ff-a014-f0e5fcd3aa4a&quot;,&quot;itemData&quot;:{&quot;type&quot;:&quot;article-journal&quot;,&quot;id&quot;:&quot;a824a321-5eae-34ff-a014-f0e5fcd3aa4a&quot;,&quot;title&quot;:&quot;Diurnal patterns of rainfall in a tropical Andean valley of southern Ecuador as seen by a vertically pointing K-band Doppler radar&quot;,&quot;author&quot;:[{&quot;family&quot;:&quot;Bendix&quot;,&quot;given&quot;:&quot;Jörg&quot;,&quot;parse-names&quot;:false,&quot;dropping-particle&quot;:&quot;&quot;,&quot;non-dropping-particle&quot;:&quot;&quot;},{&quot;family&quot;:&quot;Rollenbeck&quot;,&quot;given&quot;:&quot;Rütger&quot;,&quot;parse-names&quot;:false,&quot;dropping-particle&quot;:&quot;&quot;,&quot;non-dropping-particle&quot;:&quot;&quot;},{&quot;family&quot;:&quot;Reudenbach&quot;,&quot;given&quot;:&quot;Christoph&quot;,&quot;parse-names&quot;:false,&quot;dropping-particle&quot;:&quot;&quot;,&quot;non-dropping-particle&quot;:&quot;&quot;}],&quot;container-title&quot;:&quot;International Journal of Climatology&quot;,&quot;accessed&quot;:{&quot;date-parts&quot;:[[2023,11,15]]},&quot;DOI&quot;:&quot;10.1002/JOC.1267&quot;,&quot;ISSN&quot;:&quot;1097-0088&quot;,&quot;URL&quot;:&quot;https://onlinelibrary.wiley.com/doi/full/10.1002/joc.1267&quot;,&quot;issued&quot;:{&quot;date-parts&quot;:[[2006,5,1]]},&quot;page&quot;:&quot;829-846&quot;,&quot;abstract&quot;:&quot;The diurnal precipitation dynamics in an east-west-oriented valley that connects the Amazon lowlands and the inter-Andean basin of southern Ecuador (Rio San Francisco valley) is investigated by means of a K-band rain-radar profiler (located at the ECSF research station, latitude: 3°58′S, longitude: 79°4′W) and additional remotely sensed data. A predawn/dawn (5:30-6:30 LST) maximum of rainfall is found and a secondary peak is observed after noon (14:30-15:30 LST). Although the frequency distribution of rain rates reveals that a great portion of rainfall is of stratiform character, vertical profiles of rain rate and droplet concentration points to the important contribution of embedded convection and/or showers produced by local heating for the overall amount of rainfall. Specific differences in stratification and process dynamics could be found for both peak times. The pre-dawn maximum can be related to mesoscale instabilities over the Peruvian Amazon close to the south Ecuadorian border. Extended cold air drainage flow from the Andes and low-level confluence due to the concavity of the Andean chain in this area leads to convective instability in the nocturnal Amazonian boundary layer, which is extended to the study area by the predominant easterlies in the mid-troposphere. Rain clouds with at least embedded shallow convection can overflow the bordering ridges of the San Francisco valley providing rains of higher intensity at the ECSF research station. On the contrary, the afternoon convective precipitation can be caused by locally induced thermal convection at the bordering slopes (up-slope breeze system) where the ECSF station profits from precipitation off the edge of these local cells due to the narrow valley. Copyright © 2005 Royal Meteorological Society.&quot;,&quot;publisher&quot;:&quot;John Wiley &amp; Sons, Ltd&quot;,&quot;issue&quot;:&quot;6&quot;,&quot;volume&quot;:&quot;26&quot;,&quot;container-title-short&quot;:&quot;&quot;},&quot;isTemporary&quot;:false},{&quot;id&quot;:&quot;2f343f5a-e7a9-352e-9ccf-68e5217b116f&quot;,&quot;itemData&quot;:{&quot;type&quot;:&quot;article-journal&quot;,&quot;id&quot;:&quot;2f343f5a-e7a9-352e-9ccf-68e5217b116f&quot;,&quot;title&quot;:&quot;Regional climate modeling of the diurnal cycle of precipitation and associated atmospheric circulation patterns over an Andean glacier region (Antisana, Ecuador)&quot;,&quot;author&quot;:[{&quot;family&quot;:&quot;Junquas&quot;,&quot;given&quot;:&quot;C.&quot;,&quot;parse-names&quot;:false,&quot;dropping-particle&quot;:&quot;&quot;,&quot;non-dropping-particle&quot;:&quot;&quot;},{&quot;family&quot;:&quot;Heredia&quot;,&quot;given&quot;:&quot;M. B.&quot;,&quot;parse-names&quot;:false,&quot;dropping-particle&quot;:&quot;&quot;,&quot;non-dropping-particle&quot;:&quot;&quot;},{&quot;family&quot;:&quot;Condom&quot;,&quot;given&quot;:&quot;T.&quot;,&quot;parse-names&quot;:false,&quot;dropping-particle&quot;:&quot;&quot;,&quot;non-dropping-particle&quot;:&quot;&quot;},{&quot;family&quot;:&quot;Ruiz-Hernández&quot;,&quot;given&quot;:&quot;J. C.&quot;,&quot;parse-names&quot;:false,&quot;dropping-particle&quot;:&quot;&quot;,&quot;non-dropping-particle&quot;:&quot;&quot;},{&quot;family&quot;:&quot;Campozano&quot;,&quot;given&quot;:&quot;L.&quot;,&quot;parse-names&quot;:false,&quot;dropping-particle&quot;:&quot;&quot;,&quot;non-dropping-particle&quot;:&quot;&quot;},{&quot;family&quot;:&quot;Dudhia&quot;,&quot;given&quot;:&quot;J.&quot;,&quot;parse-names&quot;:false,&quot;dropping-particle&quot;:&quot;&quot;,&quot;non-dropping-particle&quot;:&quot;&quot;},{&quot;family&quot;:&quot;Espinoza&quot;,&quot;given&quot;:&quot;J. C.&quot;,&quot;parse-names&quot;:false,&quot;dropping-particle&quot;:&quot;&quot;,&quot;non-dropping-particle&quot;:&quot;&quot;},{&quot;family&quot;:&quot;Menegoz&quot;,&quot;given&quot;:&quot;M.&quot;,&quot;parse-names&quot;:false,&quot;dropping-particle&quot;:&quot;&quot;,&quot;non-dropping-particle&quot;:&quot;&quot;},{&quot;family&quot;:&quot;Rabatel&quot;,&quot;given&quot;:&quot;A.&quot;,&quot;parse-names&quot;:false,&quot;dropping-particle&quot;:&quot;&quot;,&quot;non-dropping-particle&quot;:&quot;&quot;},{&quot;family&quot;:&quot;Sicart&quot;,&quot;given&quot;:&quot;J. E.&quot;,&quot;parse-names&quot;:false,&quot;dropping-particle&quot;:&quot;&quot;,&quot;non-dropping-particle&quot;:&quot;&quot;}],&quot;container-title&quot;:&quot;Climate Dynamics&quot;,&quot;container-title-short&quot;:&quot;Clim Dyn&quot;,&quot;accessed&quot;:{&quot;date-parts&quot;:[[2023,11,17]]},&quot;DOI&quot;:&quot;10.1007/S00382-021-06079-Y/FIGURES/13&quot;,&quot;ISSN&quot;:&quot;14320894&quot;,&quot;issued&quot;:{&quot;date-parts&quot;:[[2022,6,1]]},&quot;page&quot;:&quot;3075-3104&quot;,&quot;publisher&quot;:&quot;Springer Science and Business Media Deutschland GmbH&quot;,&quot;issue&quot;:&quot;11-12&quot;,&quot;volume&quot;:&quot;58&quot;},&quot;isTemporary&quot;:false}]},{&quot;citationID&quot;:&quot;MENDELEY_CITATION_0d77d3a2-8cd6-4d3e-bea5-7f4563798728&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MGQ3N2QzYTItOGNkNi00ZDNlLWJlYTUtN2Y0NTYzNzk4NzI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ebe81606-5130-4afc-a746-04a794d32c5e&quot;,&quot;properties&quot;:{&quot;noteIndex&quot;:0},&quot;isEdited&quot;:false,&quot;manualOverride&quot;:{&quot;citeprocText&quot;:&quot;(Galarza-Villamar et al. 2018)&quot;,&quot;isManuallyOverridden&quot;:false,&quot;manualOverrideText&quot;:&quot;&quot;},&quot;citationTag&quot;:&quot;MENDELEY_CITATION_v3_eyJjaXRhdGlvbklEIjoiTUVOREVMRVlfQ0lUQVRJT05fZWJlODE2MDYtNTEzMC00YWZjLWE3NDYtMDRhNzk0ZDMyYzV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ID&quot;:&quot;MENDELEY_CITATION_8c41eb83-1d2e-46f5-93ab-1b0cf6befbfe&quot;,&quot;properties&quot;:{&quot;noteIndex&quot;:0},&quot;isEdited&quot;:false,&quot;manualOverride&quot;:{&quot;citeprocText&quot;:&quot;(Galarza-Villamar et al. 2018)&quot;,&quot;isManuallyOverridden&quot;:false,&quot;manualOverrideText&quot;:&quot;&quot;},&quot;citationTag&quot;:&quot;MENDELEY_CITATION_v3_eyJjaXRhdGlvbklEIjoiTUVOREVMRVlfQ0lUQVRJT05fOGM0MWViODMtMWQyZS00NmY1LTkzYWItMWIwY2Y2YmVmYmZ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ID&quot;:&quot;MENDELEY_CITATION_5def9363-bc13-4c3b-ae00-35a9b502168e&quot;,&quot;properties&quot;:{&quot;noteIndex&quot;:0},&quot;isEdited&quot;:false,&quot;manualOverride&quot;:{&quot;citeprocText&quot;:&quot;(Laraque et al. 2009; Pinos and Timbe 2020)&quot;,&quot;isManuallyOverridden&quot;:false,&quot;manualOverrideText&quot;:&quot;&quot;},&quot;citationTag&quot;:&quot;MENDELEY_CITATION_v3_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&quot;,&quot;citationItems&quot;:[{&quot;id&quot;:&quot;13f84276-e745-31c2-ad5c-bf9b7af05064&quot;,&quot;itemData&quot;:{&quot;type&quot;:&quot;article-journal&quot;,&quot;id&quot;:&quot;13f84276-e745-31c2-ad5c-bf9b7af05064&quot;,&quot;title&quot;:&quot;Sediment budget of the Napo River, Amazon Basin, Ecuador and Peru&quot;,&quot;author&quot;:[{&quot;family&quot;:&quot;Laraque&quot;,&quot;given&quot;:&quot;A.&quot;,&quot;parse-names&quot;:false,&quot;dropping-particle&quot;:&quot;&quot;,&quot;non-dropping-particle&quot;:&quot;&quot;},{&quot;family&quot;:&quot;Bernal&quot;,&quot;given&quot;:&quot;C.&quot;,&quot;parse-names&quot;:false,&quot;dropping-particle&quot;:&quot;&quot;,&quot;non-dropping-particle&quot;:&quot;&quot;},{&quot;family&quot;:&quot;Bourrel&quot;,&quot;given&quot;:&quot;L.&quot;,&quot;parse-names&quot;:false,&quot;dropping-particle&quot;:&quot;&quot;,&quot;non-dropping-particle&quot;:&quot;&quot;},{&quot;family&quot;:&quot;Darrozes&quot;,&quot;given&quot;:&quot;J.&quot;,&quot;parse-names&quot;:false,&quot;dropping-particle&quot;:&quot;&quot;,&quot;non-dropping-particle&quot;:&quot;&quot;},{&quot;family&quot;:&quot;Christophoul&quot;,&quot;given&quot;:&quot;F.&quot;,&quot;parse-names&quot;:false,&quot;dropping-particle&quot;:&quot;&quot;,&quot;non-dropping-particle&quot;:&quot;&quot;},{&quot;family&quot;:&quot;Armijos&quot;,&quot;given&quot;:&quot;E.&quot;,&quot;parse-names&quot;:false,&quot;dropping-particle&quot;:&quot;&quot;,&quot;non-dropping-particle&quot;:&quot;&quot;},{&quot;family&quot;:&quot;Fraizy&quot;,&quot;given&quot;:&quot;P.&quot;,&quot;parse-names&quot;:false,&quot;dropping-particle&quot;:&quot;&quot;,&quot;non-dropping-particle&quot;:&quot;&quot;},{&quot;family&quot;:&quot;Pombosa&quot;,&quot;given&quot;:&quot;R.&quot;,&quot;parse-names&quot;:false,&quot;dropping-particle&quot;:&quot;&quot;,&quot;non-dropping-particle&quot;:&quot;&quot;},{&quot;family&quot;:&quot;Guyot&quot;,&quot;given&quot;:&quot;J. L.&quot;,&quot;parse-names&quot;:false,&quot;dropping-particle&quot;:&quot;&quot;,&quot;non-dropping-particle&quot;:&quot;&quot;}],&quot;container-title&quot;:&quot;Hydrological Processes&quot;,&quot;DOI&quot;:&quot;10.1002/hyp.7463&quot;,&quot;issued&quot;:{&quot;date-parts&quot;:[[2009]]},&quot;page&quot;:&quot;3509-3524&quot;,&quot;issue&quot;:&quot;25&quot;,&quot;volume&quot;:&quot;23&quot;,&quot;container-title-short&quot;:&quot;Hydrol Process&quot;},&quot;uris&quot;:[&quot;http://www.mendeley.com/documents/?uuid=13f84276-e745-31c2-ad5c-bf9b7af05064&quot;],&quot;isTemporary&quot;:false,&quot;legacyDesktopId&quot;:&quot;13f84276-e745-31c2-ad5c-bf9b7af05064&quot;},{&quot;id&quot;:&quot;8a4cf7fb-8bf1-35a4-b2de-98a4c232a442&quot;,&quot;itemData&quot;:{&quot;type&quot;:&quot;article-journal&quot;,&quot;id&quot;:&quot;8a4cf7fb-8bf1-35a4-b2de-98a4c232a442&quot;,&quot;title&quot;:&quot;Mountain Riverine Floods in Ecuador: Issues, Challenges, and Opportunities&quot;,&quot;author&quot;:[{&quot;family&quot;:&quot;Pinos&quot;,&quot;given&quot;:&quot;Juan&quot;,&quot;parse-names&quot;:false,&quot;dropping-particle&quot;:&quot;&quot;,&quot;non-dropping-particle&quot;:&quot;&quot;},{&quot;family&quot;:&quot;Timbe&quot;,&quot;given&quot;:&quot;Luis&quot;,&quot;parse-names&quot;:false,&quot;dropping-particle&quot;:&quot;&quot;,&quot;non-dropping-particle&quot;:&quot;&quot;}],&quot;container-title&quot;:&quot;Frontiers in Water&quot;,&quot;DOI&quot;:&quot;10.3389/frwa.2020.545880&quot;,&quot;issued&quot;:{&quot;date-parts&quot;:[[2020]]},&quot;page&quot;:&quot;36&quot;,&quot;volume&quot;:&quot;2&quot;,&quot;container-title-short&quot;:&quot;&quot;},&quot;uris&quot;:[&quot;http://www.mendeley.com/documents/?uuid=8a4cf7fb-8bf1-35a4-b2de-98a4c232a442&quot;],&quot;isTemporary&quot;:false,&quot;legacyDesktopId&quot;:&quot;8a4cf7fb-8bf1-35a4-b2de-98a4c232a442&quot;}]},{&quot;citationID&quot;:&quot;MENDELEY_CITATION_6a357ffd-4069-4c35-8d96-81f0f506288b&quot;,&quot;properties&quot;:{&quot;noteIndex&quot;:0},&quot;isEdited&quot;:false,&quot;manualOverride&quot;:{&quot;citeprocText&quot;:&quot;(Trigg et al. 2009)&quot;,&quot;isManuallyOverridden&quot;:false,&quot;manualOverrideText&quot;:&quot;&quot;},&quot;citationTag&quot;:&quot;MENDELEY_CITATION_v3_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&quot;,&quot;citationItems&quot;:[{&quot;id&quot;:&quot;0b4afaee-f05b-37e0-be72-e1138beb538b&quot;,&quot;itemData&quot;:{&quot;type&quot;:&quot;article-journal&quot;,&quot;id&quot;:&quot;0b4afaee-f05b-37e0-be72-e1138beb538b&quot;,&quot;title&quot;:&quot;Amazon flood wave hydraulics&quot;,&quot;author&quot;:[{&quot;family&quot;:&quot;Trigg&quot;,&quot;given&quot;:&quot;Mark A.&quot;,&quot;parse-names&quot;:false,&quot;dropping-particle&quot;:&quot;&quot;,&quot;non-dropping-particle&quot;:&quot;&quot;},{&quot;family&quot;:&quot;Wilson&quot;,&quot;given&quot;:&quot;Matthew D.&quot;,&quot;parse-names&quot;:false,&quot;dropping-particle&quot;:&quot;&quot;,&quot;non-dropping-particle&quot;:&quot;&quot;},{&quot;family&quot;:&quot;Bates&quot;,&quot;given&quot;:&quot;Paul D.&quot;,&quot;parse-names&quot;:false,&quot;dropping-particle&quot;:&quot;&quot;,&quot;non-dropping-particle&quot;:&quot;&quot;},{&quot;family&quot;:&quot;Horritt&quot;,&quot;given&quot;:&quot;Matthew S.&quot;,&quot;parse-names&quot;:false,&quot;dropping-particle&quot;:&quot;&quot;,&quot;non-dropping-particle&quot;:&quot;&quot;},{&quot;family&quot;:&quot;Alsdorf&quot;,&quot;given&quot;:&quot;Douglas E.&quot;,&quot;parse-names&quot;:false,&quot;dropping-particle&quot;:&quot;&quot;,&quot;non-dropping-particle&quot;:&quot;&quot;},{&quot;family&quot;:&quot;Forsberg&quot;,&quot;given&quot;:&quot;Bruce R.&quot;,&quot;parse-names&quot;:false,&quot;dropping-particle&quot;:&quot;&quot;,&quot;non-dropping-particle&quot;:&quot;&quot;},{&quot;family&quot;:&quot;Vega&quot;,&quot;given&quot;:&quot;Maria C.&quot;,&quot;parse-names&quot;:false,&quot;dropping-particle&quot;:&quot;&quot;,&quot;non-dropping-particle&quot;:&quot;&quot;}],&quot;container-title&quot;:&quot;Journal of Hydrology&quot;,&quot;DOI&quot;:&quot;10.1016/j.jhydrol.2009.06.004&quot;,&quot;issued&quot;:{&quot;date-parts&quot;:[[2009]]},&quot;page&quot;:&quot;92-105&quot;,&quot;issue&quot;:&quot;1-2&quot;,&quot;volume&quot;:&quot;374&quot;,&quot;container-title-short&quot;:&quot;J Hydrol (Amst)&quot;},&quot;uris&quot;:[&quot;http://www.mendeley.com/documents/?uuid=0b4afaee-f05b-37e0-be72-e1138beb538b&quot;],&quot;isTemporary&quot;:false,&quot;legacyDesktopId&quot;:&quot;0b4afaee-f05b-37e0-be72-e1138beb538b&quot;}]},{&quot;citationID&quot;:&quot;MENDELEY_CITATION_1861597e-d6ed-4caa-9728-9e17a22e6dd4&quot;,&quot;properties&quot;:{&quot;noteIndex&quot;:0},&quot;isEdited&quot;:false,&quot;manualOverride&quot;:{&quot;citeprocText&quot;:&quot;(Kruczkiewicz et al. 2021a; Bucherie et al. 2022a)&quot;,&quot;isManuallyOverridden&quot;:false,&quot;manualOverrideText&quot;:&quot;&quot;},&quot;citationTag&quot;:&quot;MENDELEY_CITATION_v3_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&quot;,&quot;citationItems&quot;:[{&quot;id&quot;:&quot;4b64792e-4717-332e-8055-bdcf1a1adad7&quot;,&quot;itemData&quot;:{&quot;type&quot;:&quot;webpage&quot;,&quot;id&quot;:&quot;4b64792e-4717-332e-8055-bdcf1a1adad7&quot;,&quot;title&quot;:&quot;Forecast-based financing for flash floods: a flash flood confidence index to improve flood reporting&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container-title&quot;:&quot;Anticipation Hub&quot;,&quot;URL&quot;:&quot;https://www.anticipation-hub.org/news/forecast-based-financing-for-flash-floods-a-flash-flood-confidence-index&quot;,&quot;issued&quot;:{&quot;date-parts&quot;:[[2021]]},&quot;container-title-short&quot;:&quot;&quot;},&quot;uris&quot;:[&quot;http://www.mendeley.com/documents/?uuid=65c049cd-c1bc-44cb-8def-d147a6d21c73&quot;],&quot;isTemporary&quot;:false,&quot;legacyDesktopId&quot;:&quot;65c049cd-c1bc-44cb-8def-d147a6d21c73&quot;},{&quot;id&quot;:&quot;eb702733-1069-3d60-824e-9659f49565d2&quot;,&quot;itemData&quot;:{&quot;type&quot;:&quot;article-journal&quot;,&quot;id&quot;:&quot;eb702733-1069-3d60-824e-9659f49565d2&quot;,&quot;title&quot;:&quot;A comparison of social vulnerability indices specific to flooding in Ecuador: principal component analysis (PCA) and expert knowledge&quot;,&quot;author&quot;:[{&quot;family&quot;:&quot;Bucherie&quot;,&quot;given&quot;:&quot;Agathe&quot;,&quot;parse-names&quot;:false,&quot;dropping-particle&quot;:&quot;&quot;,&quot;non-dropping-particle&quot;:&quot;&quot;},{&quot;family&quot;:&quot;Hultquist&quot;,&quot;given&quot;:&quot;Carolynne&quot;,&quot;parse-names&quot;:false,&quot;dropping-particle&quot;:&quot;&quot;,&quot;non-dropping-particle&quot;:&quot;&quot;},{&quot;family&quot;:&quot;Adamo&quot;,&quot;given&quot;:&quot;Susana&quot;,&quot;parse-names&quot;:false,&quot;dropping-particle&quot;:&quot;&quot;,&quot;non-dropping-particle&quot;:&quot;&quot;},{&quot;family&quot;:&quot;Neely&quot;,&quot;given&quot;:&quot;Colleen&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family&quot;:&quot;Kruczkiewicz&quot;,&quot;given&quot;:&quot;Andrew&quot;,&quot;parse-names&quot;:false,&quot;dropping-particle&quot;:&quot;&quot;,&quot;non-dropping-particle&quot;:&quot;&quot;}],&quot;container-title&quot;:&quot;International Journal of Disaster Risk Reduction&quot;,&quot;DOI&quot;:&quot;10.1016/j.ijdrr.2022.102897&quot;,&quot;issued&quot;:{&quot;date-parts&quot;:[[2022]]},&quot;page&quot;:&quot;102897&quot;,&quot;volume&quot;:&quot;73&quot;,&quot;container-title-short&quot;:&quot;&quot;},&quot;uris&quot;:[&quot;http://www.mendeley.com/documents/?uuid=eb702733-1069-3d60-824e-9659f49565d2&quot;],&quot;isTemporary&quot;:false,&quot;legacyDesktopId&quot;:&quot;eb702733-1069-3d60-824e-9659f49565d2&quot;}]},{&quot;citationID&quot;:&quot;MENDELEY_CITATION_1d8528d1-36eb-4a94-b317-662103c2a848&quot;,&quot;properties&quot;:{&quot;noteIndex&quot;:0},&quot;isEdited&quot;:true,&quot;manualOverride&quot;:{&quot;citeprocText&quot;:&quot;(2021b)&quot;,&quot;isManuallyOverridden&quot;:false,&quot;manualOverrideText&quot;:&quot;&quot;},&quot;citationTag&quot;:&quot;MENDELEY_CITATION_v3_eyJjaXRhdGlvbklEIjoiTUVOREVMRVlfQ0lUQVRJT05fMWQ4NTI4ZDEtMzZlYi00YTk0LWIzMTctNjYyMTAzYzJhODQ4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quot;,&quot;citationItems&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DOI&quot;:&quot;10.3390/rs13142764&quot;,&quot;issued&quot;:{&quot;date-parts&quot;:[[2021]]},&quot;page&quot;:&quot;2764&quot;,&quot;issue&quot;:&quot;14&quot;,&quot;volume&quot;:&quot;13&quot;,&quot;container-title-short&quot;:&quot;Remote Sens (Basel)&quot;},&quot;suppress-author&quot;:1,&quot;uris&quot;:[&quot;http://www.mendeley.com/documents/?uuid=19fd6732-6c4e-31fa-a0ab-46860e39908f&quot;],&quot;isTemporary&quot;:false,&quot;legacyDesktopId&quot;:&quot;19fd6732-6c4e-31fa-a0ab-46860e39908f&quot;}]},{&quot;citationID&quot;:&quot;MENDELEY_CITATION_f09f09a6-fb26-4d91-b982-b9100e677c20&quot;,&quot;properties&quot;:{&quot;noteIndex&quot;:0},&quot;isEdited&quot;:false,&quot;manualOverride&quot;:{&quot;citeprocText&quot;:&quot;(UNDRR 2021)&quot;,&quot;isManuallyOverridden&quot;:false,&quot;manualOverrideText&quot;:&quot;&quot;},&quot;citationTag&quot;:&quot;MENDELEY_CITATION_v3_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&quot;,&quot;citationItems&quot;:[{&quot;id&quot;:&quot;afef15be-d360-34d6-9d33-092ed073182f&quot;,&quot;itemData&quot;:{&quot;type&quot;:&quot;webpage&quot;,&quot;id&quot;:&quot;afef15be-d360-34d6-9d33-092ed073182f&quot;,&quot;title&quot;:&quot;Desinventar Project.&quot;,&quot;author&quot;:[{&quot;family&quot;:&quot;UNDRR&quot;,&quot;given&quot;:&quot;&quot;,&quot;parse-names&quot;:false,&quot;dropping-particle&quot;:&quot;&quot;,&quot;non-dropping-particle&quot;:&quot;&quot;}],&quot;container-title&quot;:&quot;Plataforma Desinventar Sendai&quot;,&quot;URL&quot;:&quot;https://db.desinventar.org/&quot;,&quot;issued&quot;:{&quot;date-parts&quot;:[[2021]]},&quot;container-title-short&quot;:&quot;&quot;},&quot;uris&quot;:[&quot;http://www.mendeley.com/documents/?uuid=ee6e1292-b411-4f63-a6f2-cad7f957a766&quot;],&quot;isTemporary&quot;:false,&quot;legacyDesktopId&quot;:&quot;ee6e1292-b411-4f63-a6f2-cad7f957a766&quot;}]},{&quot;citationID&quot;:&quot;MENDELEY_CITATION_a3a5ff7b-38d3-41ff-be57-350d96d25aef&quot;,&quot;properties&quot;:{&quot;noteIndex&quot;:0},&quot;isEdited&quot;:false,&quot;manualOverride&quot;:{&quot;citeprocText&quot;:&quot;(Bucherie et al. 2021)&quot;,&quot;isManuallyOverridden&quot;:false,&quot;manualOverrideText&quot;:&quot;&quot;},&quot;citationTag&quot;:&quot;MENDELEY_CITATION_v3_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&quot;,&quot;citationItems&quot;:[{&quot;id&quot;:&quot;c275c9a9-2482-33d5-9f79-9fc79cb08aff&quot;,&quot;itemData&quot;:{&quot;type&quot;:&quot;article-journal&quot;,&quot;id&quot;:&quot;c275c9a9-2482-33d5-9f79-9fc79cb08aff&quot;,&quot;title&quot;:&quot;Ecuador historical flood occurrences and impacts dataset with Flash Flood Confidence Index (2007-2020)&quot;,&quot;author&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Kruczkiewicz&quot;,&quot;given&quot;:&quot;Andrew&quot;,&quot;parse-names&quot;:false,&quot;dropping-particle&quot;:&quot;&quot;,&quot;non-dropping-particle&quot;:&quot;&quot;}],&quot;container-title&quot;:&quot;Zenodo&quot;,&quot;DOI&quot;:&quot;10.5281/zenodo.4662886&quot;,&quot;issued&quot;:{&quot;date-parts&quot;:[[2021]]},&quot;container-title-short&quot;:&quot;Zenodo&quot;},&quot;uris&quot;:[&quot;http://www.mendeley.com/documents/?uuid=e56d4627-49a1-48de-ad84-9f842f01034a&quot;],&quot;isTemporary&quot;:false,&quot;legacyDesktopId&quot;:&quot;e56d4627-49a1-48de-ad84-9f842f01034a&quot;}]},{&quot;citationID&quot;:&quot;MENDELEY_CITATION_a44c3284-3540-4303-ac2e-78469d33676f&quot;,&quot;properties&quot;:{&quot;noteIndex&quot;:0},&quot;isEdited&quot;:false,&quot;manualOverride&quot;:{&quot;citeprocText&quot;:&quot;(Buizza 2019)&quot;,&quot;isManuallyOverridden&quot;:false,&quot;manualOverrideText&quot;:&quot;&quot;},&quot;citationTag&quot;:&quot;MENDELEY_CITATION_v3_eyJjaXRhdGlvbklEIjoiTUVOREVMRVlfQ0lUQVRJT05fYTQ0YzMyODQtMzU0MC00MzAzLWFjMmUtNzg0NjlkMzM2NzZmIiwicHJvcGVydGllcyI6eyJub3RlSW5kZXgiOjB9LCJpc0VkaXRlZCI6ZmFsc2UsIm1hbnVhbE92ZXJyaWRlIjp7ImNpdGVwcm9jVGV4dCI6IihCdWl6emEgMjAxOSkiLCJpc01hbnVhbGx5T3ZlcnJpZGRlbiI6ZmFsc2U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1cmlzIjpbImh0dHA6Ly93d3cubWVuZGVsZXkuY29tL2RvY3VtZW50cy8/dXVpZD04NDMyOWE0Yy1iN2RkLTMwYzctYmE3Mi01MDliNThlZDg4MzMiXSwiaXNUZW1wb3JhcnkiOmZhbHNlLCJsZWdhY3lEZXNrdG9wSWQiOiI4NDMyOWE0Yy1iN2RkLTMwYzctYmE3Mi01MDliNThlZDg4MzMifV19&quot;,&quot;citationItems&quot;:[{&quot;id&quot;:&quot;84329a4c-b7dd-30c7-ba72-509b58ed8833&quot;,&quot;itemData&quot;:{&quot;type&quot;:&quot;article-journal&quot;,&quot;id&quot;:&quot;84329a4c-b7dd-30c7-ba72-509b58ed8833&quot;,&quot;title&quot;:&quot;Introduction to the special issue on “25 years of ensemble forecasting”&quot;,&quot;author&quot;:[{&quot;family&quot;:&quot;Buizza&quot;,&quot;given&quot;:&quot;Roberto&quot;,&quot;parse-names&quot;:false,&quot;dropping-particle&quot;:&quot;&quot;,&quot;non-dropping-particle&quot;:&quot;&quot;}],&quot;container-title&quot;:&quot;Quarterly Journal of the Royal Meteorological Society&quot;,&quot;DOI&quot;:&quot;10.1002/qj.3370&quot;,&quot;ISSN&quot;:&quot;1477870X&quot;,&quot;issued&quot;:{&quot;date-parts&quot;:[[2019]]},&quot;page&quot;:&quot;1-11&quot;,&quot;issue&quot;:&quot;S1&quot;,&quot;volume&quot;:&quot;145&quot;,&quot;container-title-short&quot;:&quot;&quot;},&quot;uris&quot;:[&quot;http://www.mendeley.com/documents/?uuid=84329a4c-b7dd-30c7-ba72-509b58ed8833&quot;],&quot;isTemporary&quot;:false,&quot;legacyDesktopId&quot;:&quot;84329a4c-b7dd-30c7-ba72-509b58ed8833&quot;}]},{&quot;citationID&quot;:&quot;MENDELEY_CITATION_36f30d8f-ef53-48c0-a3bf-b74177adef45&quot;,&quot;properties&quot;:{&quot;noteIndex&quot;:0},&quot;isEdited&quot;:false,&quot;manualOverride&quot;:{&quot;isManuallyOverridden&quot;:false,&quot;citeprocText&quot;:&quot;(Haiden et al. 2023)&quot;,&quot;manualOverrideText&quot;:&quot;&quot;},&quot;citationTag&quot;:&quot;MENDELEY_CITATION_v3_eyJjaXRhdGlvbklEIjoiTUVOREVMRVlfQ0lUQVRJT05fMzZmMzBkOGYtZWY1My00OGMwLWEzYmYtYjc0MTc3YWRlZjQ1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quot;,&quot;citationItems&quot;:[{&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ID&quot;:&quot;MENDELEY_CITATION_38216924-7f42-456f-9429-cbbe595f3ab4&quot;,&quot;properties&quot;:{&quot;noteIndex&quot;:0},&quot;isEdited&quot;:false,&quot;manualOverride&quot;:{&quot;isManuallyOverridden&quot;:false,&quot;citeprocText&quot;:&quot;(2021b)&quot;,&quot;manualOverrideText&quot;:&quot;&quot;},&quot;citationTag&quot;:&quot;MENDELEY_CITATION_v3_eyJjaXRhdGlvbklEIjoiTUVOREVMRVlfQ0lUQVRJT05fMzgyMTY5MjQtN2Y0Mi00NTZmLTk0MjktY2JiZTU5NWYzYWI0IiwicHJvcGVydGllcyI6eyJub3RlSW5kZXgiOjB9LCJpc0VkaXRlZCI6ZmFsc2UsIm1hbnVhbE92ZXJyaWRlIjp7ImlzTWFudWFsbHlPdmVycmlkZGVuIjpmYWxzZSwiY2l0ZXByb2NUZXh0IjoiKDIwMjFiKSIsIm1hbnVhbE92ZXJyaWRlVGV4dCI6IiJ9LCJjaXRhdGlvbkl0ZW1zIjpbeyJsYWJlbCI6InBhZ2UiLC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ET0kiOiIxMC4xMDM4L3M0MzI0Ny0wMjEtMDAxODUtOSIsImlzc3VlZCI6eyJkYXRlLXBhcnRzIjpbWzIwMjFdXX0sImlzc3VlIjoiMSIsInZvbHVtZSI6IjIiLCJjb250YWluZXItdGl0bGUtc2hvcnQiOiJDb21tdW4gRWFydGggRW52aXJvbiJ9LCJpc1RlbXBvcmFyeSI6ZmFsc2UsInN1cHByZXNzLWF1dGhvciI6dHJ1ZX1dfQ==&quot;,&quot;citationItems&quot;:[{&quot;label&quot;:&quot;page&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DOI&quot;:&quot;10.1038/s43247-021-00185-9&quot;,&quot;issued&quot;:{&quot;date-parts&quot;:[[2021]]},&quot;issue&quot;:&quot;1&quot;,&quot;volume&quot;:&quot;2&quot;,&quot;container-title-short&quot;:&quot;Commun Earth Environ&quot;},&quot;isTemporary&quot;:false,&quot;suppress-author&quot;:true}]},{&quot;citationID&quot;:&quot;MENDELEY_CITATION_dde3828d-6ea7-474d-a36c-8f7537c85d1a&quot;,&quot;properties&quot;:{&quot;noteIndex&quot;:0},&quot;isEdited&quot;:false,&quot;manualOverride&quot;:{&quot;citeprocText&quot;:&quot;(Jolliffe and Stephenson 2011)&quot;,&quot;isManuallyOverridden&quot;:false,&quot;manualOverrideText&quot;:&quot;&quot;},&quot;citationTag&quot;:&quot;MENDELEY_CITATION_v3_eyJjaXRhdGlvbklEIjoiTUVOREVMRVlfQ0lUQVRJT05fZGRlMzgyOGQtNmVhNy00NzRkLWEzNmMtOGY3NTM3Yzg1ZDFhIiwicHJvcGVydGllcyI6eyJub3RlSW5kZXgiOjB9LCJpc0VkaXRlZCI6ZmFsc2UsIm1hbnVhbE92ZXJyaWRlIjp7ImNpdGVwcm9jVGV4dCI6IihKb2xsaWZmZSBhbmQgU3RlcGhlbnNvbiAyMDExKSIsImlzTWFudWFsbHlPdmVycmlkZGVuIjpmYWxzZS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nVyaXMiOlsiaHR0cDovL3d3dy5tZW5kZWxleS5jb20vZG9jdW1lbnRzLz91dWlkPWZiY2E4ZGM0LTc4NDUtNDFmNi1iNmRlLTk1OThiZWZjYjZhMCJdLCJpc1RlbXBvcmFyeSI6ZmFsc2UsImxlZ2FjeURlc2t0b3BJZCI6ImZiY2E4ZGM0LTc4NDUtNDFmNi1iNmRlLTk1OThiZWZjYjZhMCJ9XX0=&quot;,&quot;citationItems&quot;:[{&quot;id&quot;:&quot;f79a71c0-fce7-38e4-8147-9fc32890a40e&quot;,&quot;itemData&quot;:{&quot;type&quot;:&quot;book&quot;,&quot;id&quot;:&quot;f79a71c0-fce7-38e4-8147-9fc32890a40e&quot;,&quot;title&quot;:&quot;Forecast Verification: A Practitioner's Guide in Atmospheric Science&quot;,&quot;author&quot;:[{&quot;family&quot;:&quot;Jolliffe&quot;,&quot;given&quot;:&quot;Ian T.&quot;,&quot;parse-names&quot;:false,&quot;dropping-particle&quot;:&quot;&quot;,&quot;non-dropping-particle&quot;:&quot;&quot;},{&quot;family&quot;:&quot;Stephenson&quot;,&quot;given&quot;:&quot;David B.&quot;,&quot;parse-names&quot;:false,&quot;dropping-particle&quot;:&quot;&quot;,&quot;non-dropping-particle&quot;:&quot;&quot;}],&quot;container-title&quot;:&quot;Forecast Verification&quot;,&quot;DOI&quot;:&quot;10.1002/9781119960003&quot;,&quot;ISBN&quot;:&quot;9780470660713&quot;,&quot;issued&quot;:{&quot;date-parts&quot;:[[2011]]},&quot;edition&quot;:&quot;2nd Editio&quot;,&quot;publisher&quot;:&quot;John Wiley &amp; Sons, Ltd&quot;,&quot;container-title-short&quot;:&quot;&quot;},&quot;uris&quot;:[&quot;http://www.mendeley.com/documents/?uuid=fbca8dc4-7845-41f6-b6de-9598befcb6a0&quot;],&quot;isTemporary&quot;:false,&quot;legacyDesktopId&quot;:&quot;fbca8dc4-7845-41f6-b6de-9598befcb6a0&quot;}]},{&quot;citationID&quot;:&quot;MENDELEY_CITATION_3f3cf4ba-6321-493a-b15e-5e0d142c2590&quot;,&quot;properties&quot;:{&quot;noteIndex&quot;:0},&quot;isEdited&quot;:false,&quot;manualOverride&quot;:{&quot;isManuallyOverridden&quot;:false,&quot;citeprocText&quot;:&quot;(Haiden and Duffy 2016)&quot;,&quot;manualOverrideText&quot;:&quot;&quot;},&quot;citationTag&quot;:&quot;MENDELEY_CITATION_v3_eyJjaXRhdGlvbklEIjoiTUVOREVMRVlfQ0lUQVRJT05fM2YzY2Y0YmEtNjMyMS00OTNhLWIxNWUtNWUwZDE0MmMyNTkwIiwicHJvcGVydGllcyI6eyJub3RlSW5kZXgiOjB9LCJpc0VkaXRlZCI6ZmFsc2UsIm1hbnVhbE92ZXJyaWRlIjp7ImlzTWFudWFsbHlPdmVycmlkZGVuIjpmYWxzZSwiY2l0ZXByb2NUZXh0IjoiKEhhaWRlbiBhbmQgRHVmZnk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quot;,&quot;citationItems&quot;:[{&quot;id&quot;:&quot;c06272a3-e7b7-3554-b06f-f90813d735a1&quot;,&quot;itemData&quot;:{&quot;type&quot;:&quot;article-journal&quot;,&quot;id&quot;:&quot;c06272a3-e7b7-3554-b06f-f90813d735a1&quot;,&quot;title&quot;:&quot;Use of high-density observations in precipitation verification&quot;,&quot;author&quot;:[{&quot;family&quot;:&quot;Haiden&quot;,&quot;given&quot;:&quot;Thomas&quot;,&quot;parse-names&quot;:false,&quot;dropping-particle&quot;:&quot;&quot;,&quot;non-dropping-particle&quot;:&quot;&quot;},{&quot;family&quot;:&quot;Duffy&quot;,&quot;given&quot;:&quot;Sinéad&quot;,&quot;parse-names&quot;:false,&quot;dropping-particle&quot;:&quot;&quot;,&quot;non-dropping-particle&quot;:&quot;&quot;}],&quot;container-title&quot;:&quot;ECMWF Newsletter&quot;,&quot;DOI&quot;:&quot;10.21957/hsacrdem&quot;,&quot;issued&quot;:{&quot;date-parts&quot;:[[2016]]},&quot;page&quot;:&quot;20-25&quot;,&quot;issue&quot;:&quot;147&quot;,&quot;container-title-short&quot;:&quot;&quot;},&quot;isTemporary&quot;:false}]},{&quot;citationID&quot;:&quot;MENDELEY_CITATION_b2efabb7-60a5-4509-af25-3cab30d28685&quot;,&quot;properties&quot;:{&quot;noteIndex&quot;:0},&quot;isEdited&quot;:false,&quot;manualOverride&quot;:{&quot;isManuallyOverridden&quot;:false,&quot;citeprocText&quot;:&quot;(Hersbach et al. 2020)&quot;,&quot;manualOverrideText&quot;:&quot;&quot;},&quot;citationTag&quot;:&quot;MENDELEY_CITATION_v3_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&quot;,&quot;citationItems&quot;:[{&quot;id&quot;:&quot;374a072e-0d89-3e47-9290-fe6877a960ad&quot;,&quot;itemData&quot;:{&quot;type&quot;:&quot;article-journal&quot;,&quot;id&quot;:&quot;374a072e-0d89-3e47-9290-fe6877a960ad&quot;,&quot;title&quot;:&quot;The ERA5 global reanalysis&quot;,&quot;author&quot;:[{&quot;family&quot;:&quot;Hersbach&quot;,&quot;given&quot;:&quot;Hans&quot;,&quot;parse-names&quot;:false,&quot;dropping-particle&quot;:&quot;&quot;,&quot;non-dropping-particle&quot;:&quot;&quot;},{&quot;family&quot;:&quot;Bell&quot;,&quot;given&quot;:&quot;Bill&quot;,&quot;parse-names&quot;:false,&quot;dropping-particle&quot;:&quot;&quot;,&quot;non-dropping-particle&quot;:&quot;&quot;},{&quot;family&quot;:&quot;Berrisford&quot;,&quot;given&quot;:&quot;Paul&quot;,&quot;parse-names&quot;:false,&quot;dropping-particle&quot;:&quot;&quot;,&quot;non-dropping-particle&quot;:&quot;&quot;},{&quot;family&quot;:&quot;Hirahara&quot;,&quot;given&quot;:&quot;Shoji&quot;,&quot;parse-names&quot;:false,&quot;dropping-particle&quot;:&quot;&quot;,&quot;non-dropping-particle&quot;:&quot;&quot;},{&quot;family&quot;:&quot;Horányi&quot;,&quot;given&quot;:&quot;András&quot;,&quot;parse-names&quot;:false,&quot;dropping-particle&quot;:&quot;&quot;,&quot;non-dropping-particle&quot;:&quot;&quot;},{&quot;family&quot;:&quot;Muñoz-Sabater&quot;,&quot;given&quot;:&quot;Joaquín&quot;,&quot;parse-names&quot;:false,&quot;dropping-particle&quot;:&quot;&quot;,&quot;non-dropping-particle&quot;:&quot;&quot;},{&quot;family&quot;:&quot;Nicolas&quot;,&quot;given&quot;:&quot;Julien&quot;,&quot;parse-names&quot;:false,&quot;dropping-particle&quot;:&quot;&quot;,&quot;non-dropping-particle&quot;:&quot;&quot;},{&quot;family&quot;:&quot;Peubey&quot;,&quot;given&quot;:&quot;Carole&quot;,&quot;parse-names&quot;:false,&quot;dropping-particle&quot;:&quot;&quot;,&quot;non-dropping-particle&quot;:&quot;&quot;},{&quot;family&quot;:&quot;Radu&quot;,&quot;given&quot;:&quot;Raluca&quot;,&quot;parse-names&quot;:false,&quot;dropping-particle&quot;:&quot;&quot;,&quot;non-dropping-particle&quot;:&quot;&quot;},{&quot;family&quot;:&quot;Schepers&quot;,&quot;given&quot;:&quot;Dinand&quot;,&quot;parse-names&quot;:false,&quot;dropping-particle&quot;:&quot;&quot;,&quot;non-dropping-particle&quot;:&quot;&quot;},{&quot;family&quot;:&quot;Simmons&quot;,&quot;given&quot;:&quot;Adrian&quot;,&quot;parse-names&quot;:false,&quot;dropping-particle&quot;:&quot;&quot;,&quot;non-dropping-particle&quot;:&quot;&quot;},{&quot;family&quot;:&quot;Soci&quot;,&quot;given&quot;:&quot;Cornel&quot;,&quot;parse-names&quot;:false,&quot;dropping-particle&quot;:&quot;&quot;,&quot;non-dropping-particle&quot;:&quot;&quot;},{&quot;family&quot;:&quot;Abdalla&quot;,&quot;given&quot;:&quot;Saleh&quot;,&quot;parse-names&quot;:false,&quot;dropping-particle&quot;:&quot;&quot;,&quot;non-dropping-particle&quot;:&quot;&quot;},{&quot;family&quot;:&quot;Abellan&quot;,&quot;given&quot;:&quot;Xavier&quot;,&quot;parse-names&quot;:false,&quot;dropping-particle&quot;:&quot;&quot;,&quot;non-dropping-particle&quot;:&quot;&quot;},{&quot;family&quot;:&quot;Balsamo&quot;,&quot;given&quot;:&quot;Gianpaolo&quot;,&quot;parse-names&quot;:false,&quot;dropping-particle&quot;:&quot;&quot;,&quot;non-dropping-particle&quot;:&quot;&quot;},{&quot;family&quot;:&quot;Bechtold&quot;,&quot;given&quot;:&quot;Peter&quot;,&quot;parse-names&quot;:false,&quot;dropping-particle&quot;:&quot;&quot;,&quot;non-dropping-particle&quot;:&quot;&quot;},{&quot;family&quot;:&quot;Biavati&quot;,&quot;given&quot;:&quot;Gionata&quot;,&quot;parse-names&quot;:false,&quot;dropping-particle&quot;:&quot;&quot;,&quot;non-dropping-particle&quot;:&quot;&quot;},{&quot;family&quot;:&quot;Bidlot&quot;,&quot;given&quot;:&quot;Jean&quot;,&quot;parse-names&quot;:false,&quot;dropping-particle&quot;:&quot;&quot;,&quot;non-dropping-particle&quot;:&quot;&quot;},{&quot;family&quot;:&quot;Bonavita&quot;,&quot;given&quot;:&quot;Massimo&quot;,&quot;parse-names&quot;:false,&quot;dropping-particle&quot;:&quot;&quot;,&quot;non-dropping-particle&quot;:&quot;&quot;},{&quot;family&quot;:&quot;Chiara&quot;,&quot;given&quot;:&quot;Giovanna&quot;,&quot;parse-names&quot;:false,&quot;dropping-particle&quot;:&quot;&quot;,&quot;non-dropping-particle&quot;:&quot;De&quot;},{&quot;family&quot;:&quot;Dahlgren&quot;,&quot;given&quot;:&quot;Per&quot;,&quot;parse-names&quot;:false,&quot;dropping-particle&quot;:&quot;&quot;,&quot;non-dropping-particle&quot;:&quot;&quot;},{&quot;family&quot;:&quot;Dee&quot;,&quot;given&quot;:&quot;Dick&quot;,&quot;parse-names&quot;:false,&quot;dropping-particle&quot;:&quot;&quot;,&quot;non-dropping-particle&quot;:&quot;&quot;},{&quot;family&quot;:&quot;Diamantakis&quot;,&quot;given&quot;:&quot;Michail&quot;,&quot;parse-names&quot;:false,&quot;dropping-particle&quot;:&quot;&quot;,&quot;non-dropping-particle&quot;:&quot;&quot;},{&quot;family&quot;:&quot;Dragani&quot;,&quot;given&quot;:&quot;Rossana&quot;,&quot;parse-names&quot;:false,&quot;dropping-particle&quot;:&quot;&quot;,&quot;non-dropping-particle&quot;:&quot;&quot;},{&quot;family&quot;:&quot;Flemming&quot;,&quot;given&quot;:&quot;Johannes&quot;,&quot;parse-names&quot;:false,&quot;dropping-particle&quot;:&quot;&quot;,&quot;non-dropping-particle&quot;:&quot;&quot;},{&quot;family&quot;:&quot;Forbes&quot;,&quot;given&quot;:&quot;Richard&quot;,&quot;parse-names&quot;:false,&quot;dropping-particle&quot;:&quot;&quot;,&quot;non-dropping-particle&quot;:&quot;&quot;},{&quot;family&quot;:&quot;Fuentes&quot;,&quot;given&quot;:&quot;Manuel&quot;,&quot;parse-names&quot;:false,&quot;dropping-particle&quot;:&quot;&quot;,&quot;non-dropping-particle&quot;:&quot;&quot;},{&quot;family&quot;:&quot;Geer&quot;,&quot;given&quot;:&quot;Alan&quot;,&quot;parse-names&quot;:false,&quot;dropping-particle&quot;:&quot;&quot;,&quot;non-dropping-particle&quot;:&quot;&quot;},{&quot;family&quot;:&quot;Haimberger&quot;,&quot;given&quot;:&quot;Leo&quot;,&quot;parse-names&quot;:false,&quot;dropping-particle&quot;:&quot;&quot;,&quot;non-dropping-particle&quot;:&quot;&quot;},{&quot;family&quot;:&quot;Healy&quot;,&quot;given&quot;:&quot;Sean&quot;,&quot;parse-names&quot;:false,&quot;dropping-particle&quot;:&quot;&quot;,&quot;non-dropping-particle&quot;:&quot;&quot;},{&quot;family&quot;:&quot;Hogan&quot;,&quot;given&quot;:&quot;Robin J.&quot;,&quot;parse-names&quot;:false,&quot;dropping-particle&quot;:&quot;&quot;,&quot;non-dropping-particle&quot;:&quot;&quot;},{&quot;family&quot;:&quot;Hólm&quot;,&quot;given&quot;:&quot;Elías&quot;,&quot;parse-names&quot;:false,&quot;dropping-particle&quot;:&quot;&quot;,&quot;non-dropping-particle&quot;:&quot;&quot;},{&quot;family&quot;:&quot;Janisková&quot;,&quot;given&quot;:&quot;Marta&quot;,&quot;parse-names&quot;:false,&quot;dropping-particle&quot;:&quot;&quot;,&quot;non-dropping-particle&quot;:&quot;&quot;},{&quot;family&quot;:&quot;Keeley&quot;,&quot;given&quot;:&quot;Sarah&quot;,&quot;parse-names&quot;:false,&quot;dropping-particle&quot;:&quot;&quot;,&quot;non-dropping-particle&quot;:&quot;&quot;},{&quot;family&quot;:&quot;Laloyaux&quot;,&quot;given&quot;:&quot;Patrick&quot;,&quot;parse-names&quot;:false,&quot;dropping-particle&quot;:&quot;&quot;,&quot;non-dropping-particle&quot;:&quot;&quot;},{&quot;family&quot;:&quot;Lopez&quot;,&quot;given&quot;:&quot;Philippe&quot;,&quot;parse-names&quot;:false,&quot;dropping-particle&quot;:&quot;&quot;,&quot;non-dropping-particle&quot;:&quot;&quot;},{&quot;family&quot;:&quot;Lupu&quot;,&quot;given&quot;:&quot;Cristina&quot;,&quot;parse-names&quot;:false,&quot;dropping-particle&quot;:&quot;&quot;,&quot;non-dropping-particle&quot;:&quot;&quot;},{&quot;family&quot;:&quot;Radnoti&quot;,&quot;given&quot;:&quot;Gabor&quot;,&quot;parse-names&quot;:false,&quot;dropping-particle&quot;:&quot;&quot;,&quot;non-dropping-particle&quot;:&quot;&quot;},{&quot;family&quot;:&quot;Rosnay&quot;,&quot;given&quot;:&quot;Patricia&quot;,&quot;parse-names&quot;:false,&quot;dropping-particle&quot;:&quot;&quot;,&quot;non-dropping-particle&quot;:&quot;de&quot;},{&quot;family&quot;:&quot;Rozum&quot;,&quot;given&quot;:&quot;Iryna&quot;,&quot;parse-names&quot;:false,&quot;dropping-particle&quot;:&quot;&quot;,&quot;non-dropping-particle&quot;:&quot;&quot;},{&quot;family&quot;:&quot;Vamborg&quot;,&quot;given&quot;:&quot;Freja&quot;,&quot;parse-names&quot;:false,&quot;dropping-particle&quot;:&quot;&quot;,&quot;non-dropping-particle&quot;:&quot;&quot;},{&quot;family&quot;:&quot;Villaume&quot;,&quot;given&quot;:&quot;Sebastien&quot;,&quot;parse-names&quot;:false,&quot;dropping-particle&quot;:&quot;&quot;,&quot;non-dropping-particle&quot;:&quot;&quot;},{&quot;family&quot;:&quot;Thépaut&quot;,&quot;given&quot;:&quot;Jean Noël&quot;,&quot;parse-names&quot;:false,&quot;dropping-particle&quot;:&quot;&quot;,&quot;non-dropping-particle&quot;:&quot;&quot;}],&quot;container-title&quot;:&quot;Quarterly Journal of the Royal Meteorological Society&quot;,&quot;DOI&quot;:&quot;10.1002/qj.3803&quot;,&quot;issued&quot;:{&quot;date-parts&quot;:[[2020]]},&quot;page&quot;:&quot;1999-2049&quot;,&quot;issue&quot;:&quot;730&quot;,&quot;volume&quot;:&quot;146&quot;,&quot;container-title-short&quot;:&quot;&quot;},&quot;isTemporary&quot;:false}]},{&quot;citationID&quot;:&quot;MENDELEY_CITATION_7d2ab727-86d5-4d71-8019-2845e6c589bd&quot;,&quot;properties&quot;:{&quot;noteIndex&quot;:0},&quot;isEdited&quot;:false,&quot;manualOverride&quot;:{&quot;isManuallyOverridden&quot;:false,&quot;citeprocText&quot;:&quot;(Hamill et al. 2006)&quot;,&quot;manualOverrideText&quot;:&quot;&quot;},&quot;citationTag&quot;:&quot;MENDELEY_CITATION_v3_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&quot;,&quot;citationItems&quot;:[{&quot;id&quot;:&quot;7bf1ce51-7e93-3a9d-8b2a-0c3e3a95af7d&quot;,&quot;itemData&quot;:{&quot;type&quot;:&quot;article-journal&quot;,&quot;id&quot;:&quot;7bf1ce51-7e93-3a9d-8b2a-0c3e3a95af7d&quot;,&quot;title&quot;:&quot;Reforecasts: An important dataset for improving weather predictions&quot;,&quot;author&quot;:[{&quot;family&quot;:&quot;Hamill&quot;,&quot;given&quot;:&quot;Thomas M.&quot;,&quot;parse-names&quot;:false,&quot;dropping-particle&quot;:&quot;&quot;,&quot;non-dropping-particle&quot;:&quot;&quot;},{&quot;family&quot;:&quot;Whitaker&quot;,&quot;given&quot;:&quot;Jeffrey S.&quot;,&quot;parse-names&quot;:false,&quot;dropping-particle&quot;:&quot;&quot;,&quot;non-dropping-particle&quot;:&quot;&quot;},{&quot;family&quot;:&quot;Mullen&quot;,&quot;given&quot;:&quot;Steven L.&quot;,&quot;parse-names&quot;:false,&quot;dropping-particle&quot;:&quot;&quot;,&quot;non-dropping-particle&quot;:&quot;&quot;}],&quot;container-title&quot;:&quot;Bulletin of the American Meteorological Society&quot;,&quot;container-title-short&quot;:&quot;Bull Am Meteorol Soc&quot;,&quot;DOI&quot;:&quot;10.1175/BAMS-87-1-33&quot;,&quot;issued&quot;:{&quot;date-parts&quot;:[[2006]]},&quot;page&quot;:&quot;33-46&quot;,&quot;issue&quot;:&quot;1&quot;,&quot;volume&quot;:&quot;87&quot;},&quot;isTemporary&quot;:false}]},{&quot;citationID&quot;:&quot;MENDELEY_CITATION_9ba5a26a-5176-408d-b77a-546cf07de0a8&quot;,&quot;properties&quot;:{&quot;noteIndex&quot;:0},&quot;isEdited&quot;:false,&quot;manualOverride&quot;:{&quot;isManuallyOverridden&quot;:false,&quot;citeprocText&quot;:&quot;(Beck et al. 2019)&quot;,&quot;manualOverrideText&quot;:&quot;&quot;},&quot;citationTag&quot;:&quot;MENDELEY_CITATION_v3_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EzOC4xIiwiaXNzdWVkIjp7ImRhdGUtcGFydHMiOltbMjAxOSwzLDFdXX0sInBhZ2UiOiI0NzMtNTAwIiwiaXNzdWUiOiIzIiwidm9sdW1lIjoiMTAwIn0sImlzVGVtcG9yYXJ5IjpmYWxzZX1dfQ==&quot;,&quot;citationItems&quot;:[{&quot;id&quot;:&quot;4a5be2c0-cf4e-31a0-b563-eb3a1df346c8&quot;,&quot;itemData&quot;:{&quot;type&quot;:&quot;article-journal&quot;,&quot;id&quot;:&quot;4a5be2c0-cf4e-31a0-b563-eb3a1df346c8&quot;,&quot;title&quot;:&quot;MSWep v2 Global 3-hourly 0.1° precipitation: Methodology and quantitative assessment&quot;,&quot;author&quot;:[{&quot;family&quot;:&quot;Beck&quot;,&quot;given&quot;:&quot;Hylke E.&quot;,&quot;parse-names&quot;:false,&quot;dropping-particle&quot;:&quot;&quot;,&quot;non-dropping-particle&quot;:&quot;&quot;},{&quot;family&quot;:&quot;Wood&quot;,&quot;given&quot;:&quot;Eric F.&quot;,&quot;parse-names&quot;:false,&quot;dropping-particle&quot;:&quot;&quot;,&quot;non-dropping-particle&quot;:&quot;&quot;},{&quot;family&quot;:&quot;Pan&quot;,&quot;given&quot;:&quot;Ming&quot;,&quot;parse-names&quot;:false,&quot;dropping-particle&quot;:&quot;&quot;,&quot;non-dropping-particle&quot;:&quot;&quot;},{&quot;family&quot;:&quot;Fisher&quot;,&quot;given&quot;:&quot;Colby K.&quot;,&quot;parse-names&quot;:false,&quot;dropping-particle&quot;:&quot;&quot;,&quot;non-dropping-particle&quot;:&quot;&quot;},{&quot;family&quot;:&quot;Miralles&quot;,&quot;given&quot;:&quot;Diego G.&quot;,&quot;parse-names&quot;:false,&quot;dropping-particle&quot;:&quot;&quot;,&quot;non-dropping-particle&quot;:&quot;&quot;},{&quot;family&quot;:&quot;Dijk&quot;,&quot;given&quot;:&quot;Albert I.J.M.&quot;,&quot;parse-names&quot;:false,&quot;dropping-particle&quot;:&quot;&quot;,&quot;non-dropping-particle&quot;:&quot;Van&quot;},{&quot;family&quot;:&quot;McVicar&quot;,&quot;given&quot;:&quot;Tim R.&quot;,&quot;parse-names&quot;:false,&quot;dropping-particle&quot;:&quot;&quot;,&quot;non-dropping-particle&quot;:&quot;&quot;},{&quot;family&quot;:&quot;Adler&quot;,&quot;given&quot;:&quot;Robert F.&quot;,&quot;parse-names&quot;:false,&quot;dropping-particle&quot;:&quot;&quot;,&quot;non-dropping-particle&quot;:&quot;&quot;}],&quot;container-title&quot;:&quot;Bulletin of the American Meteorological Society&quot;,&quot;container-title-short&quot;:&quot;Bull Am Meteorol Soc&quot;,&quot;DOI&quot;:&quot;10.1175/BAMS-D-17-0138.1&quot;,&quot;issued&quot;:{&quot;date-parts&quot;:[[2019,3,1]]},&quot;page&quot;:&quot;473-500&quot;,&quot;issue&quot;:&quot;3&quot;,&quot;volume&quot;:&quot;100&quot;},&quot;isTemporary&quot;:false}]},{&quot;citationID&quot;:&quot;MENDELEY_CITATION_49d33e6f-ec5d-4f68-9c45-30d20ddd4786&quot;,&quot;properties&quot;:{&quot;noteIndex&quot;:0},&quot;isEdited&quot;:false,&quot;manualOverride&quot;:{&quot;isManuallyOverridden&quot;:false,&quot;citeprocText&quot;:&quot;(Adler et al. 2018)&quot;,&quot;manualOverrideText&quot;:&quot;&quot;},&quot;citationTag&quot;:&quot;MENDELEY_CITATION_v3_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&quot;,&quot;citationItems&quot;:[{&quot;id&quot;:&quot;b6261c5e-8dd7-3130-9992-c3435a047932&quot;,&quot;itemData&quot;:{&quot;type&quot;:&quot;article-journal&quot;,&quot;id&quot;:&quot;b6261c5e-8dd7-3130-9992-c3435a047932&quot;,&quot;title&quot;:&quot;The Global Precipitation Climatology Project (GPCP) monthly analysis (New Version 2.3) and a review of 2017 global precipitation&quot;,&quot;author&quot;:[{&quot;family&quot;:&quot;Adler&quot;,&quot;given&quot;:&quot;Robert F.&quot;,&quot;parse-names&quot;:false,&quot;dropping-particle&quot;:&quot;&quot;,&quot;non-dropping-particle&quot;:&quot;&quot;},{&quot;family&quot;:&quot;Sapiano&quot;,&quot;given&quot;:&quot;Mathew R.P.&quot;,&quot;parse-names&quot;:false,&quot;dropping-particle&quot;:&quot;&quot;,&quot;non-dropping-particle&quot;:&quot;&quot;},{&quot;family&quot;:&quot;Huffman&quot;,&quot;given&quot;:&quot;George J.&quot;,&quot;parse-names&quot;:false,&quot;dropping-particle&quot;:&quot;&quot;,&quot;non-dropping-particle&quot;:&quot;&quot;},{&quot;family&quot;:&quot;Wang&quot;,&quot;given&quot;:&quot;Jian Jian&quot;,&quot;parse-names&quot;:false,&quot;dropping-particle&quot;:&quot;&quot;,&quot;non-dropping-particle&quot;:&quot;&quot;},{&quot;family&quot;:&quot;Gu&quot;,&quot;given&quot;:&quot;Guojun&quot;,&quot;parse-names&quot;:false,&quot;dropping-particle&quot;:&quot;&quot;,&quot;non-dropping-particle&quot;:&quot;&quot;},{&quot;family&quot;:&quot;Bolvin&quot;,&quot;given&quot;:&quot;David&quot;,&quot;parse-names&quot;:false,&quot;dropping-particle&quot;:&quot;&quot;,&quot;non-dropping-particle&quot;:&quot;&quot;},{&quot;family&quot;:&quot;Chiu&quot;,&quot;given&quot;:&quot;Long&quot;,&quot;parse-names&quot;:false,&quot;dropping-particle&quot;:&quot;&quot;,&quot;non-dropping-particle&quot;:&quot;&quot;},{&quot;family&quot;:&quot;Schneider&quot;,&quot;given&quot;:&quot;Udo&quot;,&quot;parse-names&quot;:false,&quot;dropping-particle&quot;:&quot;&quot;,&quot;non-dropping-particle&quot;:&quot;&quot;},{&quot;family&quot;:&quot;Becker&quot;,&quot;given&quot;:&quot;Andreas&quot;,&quot;parse-names&quot;:false,&quot;dropping-particle&quot;:&quot;&quot;,&quot;non-dropping-particle&quot;:&quot;&quot;},{&quot;family&quot;:&quot;Nelkin&quot;,&quot;given&quot;:&quot;Eric&quot;,&quot;parse-names&quot;:false,&quot;dropping-particle&quot;:&quot;&quot;,&quot;non-dropping-particle&quot;:&quot;&quot;},{&quot;family&quot;:&quot;Xie&quot;,&quot;given&quot;:&quot;Pingping&quot;,&quot;parse-names&quot;:false,&quot;dropping-particle&quot;:&quot;&quot;,&quot;non-dropping-particle&quot;:&quot;&quot;},{&quot;family&quot;:&quot;Ferraro&quot;,&quot;given&quot;:&quot;Ralph&quot;,&quot;parse-names&quot;:false,&quot;dropping-particle&quot;:&quot;&quot;,&quot;non-dropping-particle&quot;:&quot;&quot;},{&quot;family&quot;:&quot;Shin&quot;,&quot;given&quot;:&quot;Dong&quot;,&quot;parse-names&quot;:false,&quot;dropping-particle&quot;:&quot;Bin&quot;,&quot;non-dropping-particle&quot;:&quot;&quot;}],&quot;container-title&quot;:&quot;Atmosphere&quot;,&quot;container-title-short&quot;:&quot;Atmosphere (Basel)&quot;,&quot;DOI&quot;:&quot;10.3390/atmos9040138&quot;,&quot;issued&quot;:{&quot;date-parts&quot;:[[2018]]},&quot;page&quot;:&quot;138&quot;,&quot;issue&quot;:&quot;4&quot;,&quot;volume&quot;:&quot;9&quot;},&quot;isTemporary&quot;:false}]},{&quot;citationID&quot;:&quot;MENDELEY_CITATION_8243fc8a-e42d-47a3-9582-78e9957e9e87&quot;,&quot;properties&quot;:{&quot;noteIndex&quot;:0},&quot;isEdited&quot;:false,&quot;manualOverride&quot;:{&quot;isManuallyOverridden&quot;:false,&quot;citeprocText&quot;:&quot;(Tapiador et al. 2019)&quot;,&quot;manualOverrideText&quot;:&quot;&quot;},&quot;citationTag&quot;:&quot;MENDELEY_CITATION_v3_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IxOC4xIiwiaXNzdWVkIjp7ImRhdGUtcGFydHMiOltbMjAxOV1dfSwicGFnZSI6IjIyMy0yMzMiLCJpc3N1ZSI6IjIiLCJ2b2x1bWUiOiIxMDAifSwiaXNUZW1wb3JhcnkiOmZhbHNlfV19&quot;,&quot;citationItems&quot;:[{&quot;id&quot;:&quot;f849556b-60d3-343a-971b-7188f0716303&quot;,&quot;itemData&quot;:{&quot;type&quot;:&quot;article&quot;,&quot;id&quot;:&quot;f849556b-60d3-343a-971b-7188f0716303&quot;,&quot;title&quot;:&quot;Is precipitation a good metric for model performance?&quot;,&quot;author&quot;:[{&quot;family&quot;:&quot;Tapiador&quot;,&quot;given&quot;:&quot;Francisco J.&quot;,&quot;parse-names&quot;:false,&quot;dropping-particle&quot;:&quot;&quot;,&quot;non-dropping-particle&quot;:&quot;&quot;},{&quot;family&quot;:&quot;Roca&quot;,&quot;given&quot;:&quot;Rémy&quot;,&quot;parse-names&quot;:false,&quot;dropping-particle&quot;:&quot;&quot;,&quot;non-dropping-particle&quot;:&quot;&quot;},{&quot;family&quot;:&quot;Genio&quot;,&quot;given&quot;:&quot;Anthony&quot;,&quot;parse-names&quot;:false,&quot;dropping-particle&quot;:&quot;&quot;,&quot;non-dropping-particle&quot;:&quot;Del&quot;},{&quot;family&quot;:&quot;Dewitt&quot;,&quot;given&quot;:&quot;Boris&quot;,&quot;parse-names&quot;:false,&quot;dropping-particle&quot;:&quot;&quot;,&quot;non-dropping-particle&quot;:&quot;&quot;},{&quot;family&quot;:&quot;Petersen&quot;,&quot;given&quot;:&quot;Walt&quot;,&quot;parse-names&quot;:false,&quot;dropping-particle&quot;:&quot;&quot;,&quot;non-dropping-particle&quot;:&quot;&quot;},{&quot;family&quot;:&quot;Zhang&quot;,&quot;given&quot;:&quot;Fuqing&quot;,&quot;parse-names&quot;:false,&quot;dropping-particle&quot;:&quot;&quot;,&quot;non-dropping-particle&quot;:&quot;&quot;}],&quot;container-title&quot;:&quot;Bulletin of the American Meteorological Society&quot;,&quot;container-title-short&quot;:&quot;Bull Am Meteorol Soc&quot;,&quot;DOI&quot;:&quot;10.1175/BAMS-D-17-0218.1&quot;,&quot;issued&quot;:{&quot;date-parts&quot;:[[2019]]},&quot;page&quot;:&quot;223-233&quot;,&quot;issue&quot;:&quot;2&quot;,&quot;volume&quot;:&quot;100&quot;},&quot;isTemporary&quot;:false}]},{&quot;citationID&quot;:&quot;MENDELEY_CITATION_a73306f7-e683-4504-b923-04a580299fbc&quot;,&quot;properties&quot;:{&quot;noteIndex&quot;:0},&quot;isEdited&quot;:false,&quot;manualOverride&quot;:{&quot;isManuallyOverridden&quot;:false,&quot;citeprocText&quot;:&quot;(Hewson and Pillosu 2021a)&quot;,&quot;manualOverrideText&quot;:&quot;&quot;},&quot;citationTag&quot;:&quot;MENDELEY_CITATION_v3_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&quot;,&quot;citationItems&quot;:[{&quot;id&quot;:&quot;f187aded-411d-394f-8930-c35fba52828f&quot;,&quot;itemData&quot;:{&quot;type&quot;:&quot;article-journal&quot;,&quot;id&quot;:&quot;f187aded-411d-394f-8930-c35fba52828f&quot;,&quot;title&quot;:&quot;A new low-cost technique improves weather forecasts across the world&quot;,&quot;author&quot;:[{&quot;family&quot;:&quot;Hewson&quot;,&quot;given&quot;:&quot;Timothy David&quot;,&quot;parse-names&quot;:false,&quot;dropping-particle&quot;:&quot;&quot;,&quot;non-dropping-particle&quot;:&quot;&quot;},{&quot;family&quot;:&quot;Pillosu&quot;,&quot;given&quot;:&quot;Fatima Maria&quot;,&quot;parse-names&quot;:false,&quot;dropping-particle&quot;:&quot;&quot;,&quot;non-dropping-particle&quot;:&quot;&quot;}],&quot;container-title&quot;:&quot;Communications Earth &amp; Environment&quot;,&quot;container-title-short&quot;:&quot;Commun Earth Environ&quot;,&quot;DOI&quot;:&quot;10.1038/s43247-021-00185-9&quot;,&quot;issued&quot;:{&quot;date-parts&quot;:[[2021]]},&quot;page&quot;:&quot;132&quot;,&quot;issue&quot;:&quot;1&quot;,&quot;volume&quot;:&quot;2&quot;},&quot;isTemporary&quot;:false}]},{&quot;citationID&quot;:&quot;MENDELEY_CITATION_d11d6b4d-79e7-4bf7-a5af-a79c250835ea&quot;,&quot;properties&quot;:{&quot;noteIndex&quot;:0},&quot;isEdited&quot;:false,&quot;manualOverride&quot;:{&quot;isManuallyOverridden&quot;:false,&quot;citeprocText&quot;:&quot;(Jolliffe and Stephenson 2011)&quot;,&quot;manualOverrideText&quot;:&quot;&quot;},&quot;citationTag&quot;:&quot;MENDELEY_CITATION_v3_eyJjaXRhdGlvbklEIjoiTUVOREVMRVlfQ0lUQVRJT05fZDExZDZiNGQtNzllNy00YmY3LWE1YWYtYTc5YzI1MDgzNWVhIiwicHJvcGVydGllcyI6eyJub3RlSW5kZXgiOjB9LCJpc0VkaXRlZCI6ZmFsc2UsIm1hbnVhbE92ZXJyaWRlIjp7ImlzTWFudWFsbHlPdmVycmlkZGVuIjpmYWxzZSwiY2l0ZXByb2NUZXh0IjoiKEpvbGxpZmZlIGFuZCBTdGVwaGVuc29uIDIwMTEpIi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mlzVGVtcG9yYXJ5IjpmYWxzZX1dfQ==&quot;,&quot;citationItems&quot;:[{&quot;id&quot;:&quot;f79a71c0-fce7-38e4-8147-9fc32890a40e&quot;,&quot;itemData&quot;:{&quot;type&quot;:&quot;book&quot;,&quot;id&quot;:&quot;f79a71c0-fce7-38e4-8147-9fc32890a40e&quot;,&quot;title&quot;:&quot;Forecast Verification: A Practitioner's Guide in Atmospheric Science&quot;,&quot;author&quot;:[{&quot;family&quot;:&quot;Jolliffe&quot;,&quot;given&quot;:&quot;Ian T.&quot;,&quot;parse-names&quot;:false,&quot;dropping-particle&quot;:&quot;&quot;,&quot;non-dropping-particle&quot;:&quot;&quot;},{&quot;family&quot;:&quot;Stephenson&quot;,&quot;given&quot;:&quot;David B.&quot;,&quot;parse-names&quot;:false,&quot;dropping-particle&quot;:&quot;&quot;,&quot;non-dropping-particle&quot;:&quot;&quot;}],&quot;container-title&quot;:&quot;Forecast Verification&quot;,&quot;DOI&quot;:&quot;10.1002/9781119960003&quot;,&quot;ISBN&quot;:&quot;9780470660713&quot;,&quot;issued&quot;:{&quot;date-parts&quot;:[[2011]]},&quot;edition&quot;:&quot;2nd Editio&quot;,&quot;publisher&quot;:&quot;John Wiley &amp; Sons, Ltd&quot;,&quot;container-title-short&quot;:&quot;&quot;},&quot;isTemporary&quot;:false}]},{&quot;citationID&quot;:&quot;MENDELEY_CITATION_d0e765fa-7f04-48f6-b9f9-1049094b4769&quot;,&quot;properties&quot;:{&quot;noteIndex&quot;:0},&quot;isEdited&quot;:false,&quot;manualOverride&quot;:{&quot;citeprocText&quot;:&quot;(Ben Bouallègue and Richardson 2022)&quot;,&quot;isManuallyOverridden&quot;:false,&quot;manualOverrideText&quot;:&quot;&quot;},&quot;citationTag&quot;:&quot;MENDELEY_CITATION_v3_eyJjaXRhdGlvbklEIjoiTUVOREVMRVlfQ0lUQVRJT05fZDBlNzY1ZmEtN2YwNC00OGY2LWI5ZjktMTA0OTA5NGI0NzY5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DOI&quot;:&quot;10.1175/waf-d-21-0195.1&quot;,&quot;issued&quot;:{&quot;date-parts&quot;:[[2022]]},&quot;page&quot;:&quot;787-796&quot;,&quot;issue&quot;:&quot;5&quot;,&quot;volume&quot;:&quot;37&quot;,&quot;container-title-short&quot;:&quot;Weather Forecast&quot;},&quot;uris&quot;:[&quot;http://www.mendeley.com/documents/?uuid=8e294bd1-4ae9-3fc4-aaed-56c26c16e044&quot;],&quot;isTemporary&quot;:false,&quot;legacyDesktopId&quot;:&quot;8e294bd1-4ae9-3fc4-aaed-56c26c16e044&quot;}]},{&quot;citationID&quot;:&quot;MENDELEY_CITATION_9fed9c45-cc7e-466b-bd36-dda99be2b00b&quot;,&quot;properties&quot;:{&quot;noteIndex&quot;:0},&quot;isEdited&quot;:false,&quot;manualOverride&quot;:{&quot;citeprocText&quot;:&quot;(Ben Bouallègue and Richardson 2022)&quot;,&quot;isManuallyOverridden&quot;:false,&quot;manualOverrideText&quot;:&quot;&quot;},&quot;citationTag&quot;:&quot;MENDELEY_CITATION_v3_eyJjaXRhdGlvbklEIjoiTUVOREVMRVlfQ0lUQVRJT05fOWZlZDljNDUtY2M3ZS00NjZiLWJkMzYtZGRhOTliZTJiMDBi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DOI&quot;:&quot;10.1175/waf-d-21-0195.1&quot;,&quot;issued&quot;:{&quot;date-parts&quot;:[[2022]]},&quot;page&quot;:&quot;787-796&quot;,&quot;issue&quot;:&quot;5&quot;,&quot;volume&quot;:&quot;37&quot;,&quot;container-title-short&quot;:&quot;Weather Forecast&quot;},&quot;uris&quot;:[&quot;http://www.mendeley.com/documents/?uuid=8e294bd1-4ae9-3fc4-aaed-56c26c16e044&quot;],&quot;isTemporary&quot;:false,&quot;legacyDesktopId&quot;:&quot;8e294bd1-4ae9-3fc4-aaed-56c26c16e044&quot;}]},{&quot;citationID&quot;:&quot;MENDELEY_CITATION_110c9d20-32a1-4ce0-921e-52d6083f5219&quot;,&quot;properties&quot;:{&quot;noteIndex&quot;:0},&quot;isEdited&quot;:false,&quot;manualOverride&quot;:{&quot;citeprocText&quot;:&quot;(DiCiccio and Efron 1996)&quot;,&quot;isManuallyOverridden&quot;:false,&quot;manualOverrideText&quot;:&quot;&quot;},&quot;citationTag&quot;:&quot;MENDELEY_CITATION_v3_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&quot;,&quot;citationItems&quot;:[{&quot;id&quot;:&quot;e8726d8e-3d2b-3a67-a40c-d75052571806&quot;,&quot;itemData&quot;:{&quot;type&quot;:&quot;article-journal&quot;,&quot;id&quot;:&quot;e8726d8e-3d2b-3a67-a40c-d75052571806&quot;,&quot;title&quot;:&quot;Bootstrap confidence intervals&quot;,&quot;author&quot;:[{&quot;family&quot;:&quot;DiCiccio&quot;,&quot;given&quot;:&quot;Thomas J.&quot;,&quot;parse-names&quot;:false,&quot;dropping-particle&quot;:&quot;&quot;,&quot;non-dropping-particle&quot;:&quot;&quot;},{&quot;family&quot;:&quot;Efron&quot;,&quot;given&quot;:&quot;Bradley&quot;,&quot;parse-names&quot;:false,&quot;dropping-particle&quot;:&quot;&quot;,&quot;non-dropping-particle&quot;:&quot;&quot;}],&quot;container-title&quot;:&quot;Statistical Science&quot;,&quot;DOI&quot;:&quot;10.1214/ss/1032280214&quot;,&quot;issued&quot;:{&quot;date-parts&quot;:[[1996]]},&quot;page&quot;:&quot;189-212&quot;,&quot;issue&quot;:&quot;3&quot;,&quot;volume&quot;:&quot;11&quot;,&quot;container-title-short&quot;:&quot;&quot;},&quot;uris&quot;:[&quot;http://www.mendeley.com/documents/?uuid=e8726d8e-3d2b-3a67-a40c-d75052571806&quot;],&quot;isTemporary&quot;:false,&quot;legacyDesktopId&quot;:&quot;e8726d8e-3d2b-3a67-a40c-d75052571806&quot;}]},{&quot;citationID&quot;:&quot;MENDELEY_CITATION_9920dad4-b7e4-4e5b-9d06-ca007421f512&quot;,&quot;properties&quot;:{&quot;noteIndex&quot;:0},&quot;isEdited&quot;:false,&quot;manualOverride&quot;:{&quot;citeprocText&quot;:&quot;(Robbins and Titley 2018)&quot;,&quot;isManuallyOverridden&quot;:false,&quot;manualOverrideText&quot;:&quot;&quot;},&quot;citationTag&quot;:&quot;MENDELEY_CITATION_v3_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&quot;,&quot;citationItems&quot;:[{&quot;id&quot;:&quot;83f51960-d566-35c3-81ad-c7ebd584bf80&quot;,&quot;itemData&quot;:{&quot;type&quot;:&quot;article-journal&quot;,&quot;id&quot;:&quot;83f51960-d566-35c3-81ad-c7ebd584bf80&quot;,&quot;title&quot;:&quot;Evaluating high-impact precipitation forecasts from the Met Office Global Hazard Map (GHM) using a global impact database&quot;,&quot;author&quot;:[{&quot;family&quot;:&quot;Robbins&quot;,&quot;given&quot;:&quot;J. C.&quot;,&quot;parse-names&quot;:false,&quot;dropping-particle&quot;:&quot;&quot;,&quot;non-dropping-particle&quot;:&quot;&quot;},{&quot;family&quot;:&quot;Titley&quot;,&quot;given&quot;:&quot;H. A.&quot;,&quot;parse-names&quot;:false,&quot;dropping-particle&quot;:&quot;&quot;,&quot;non-dropping-particle&quot;:&quot;&quot;}],&quot;container-title&quot;:&quot;Meteorological Applications&quot;,&quot;DOI&quot;:&quot;https://doi.org/10.1002/met.1720&quot;,&quot;issued&quot;:{&quot;date-parts&quot;:[[2018]]},&quot;page&quot;:&quot;548-560&quot;,&quot;issue&quot;:&quot;4&quot;,&quot;volume&quot;:&quot;25&quot;,&quot;container-title-short&quot;:&quot;&quot;},&quot;uris&quot;:[&quot;http://www.mendeley.com/documents/?uuid=83f51960-d566-35c3-81ad-c7ebd584bf80&quot;],&quot;isTemporary&quot;:false,&quot;legacyDesktopId&quot;:&quot;83f51960-d566-35c3-81ad-c7ebd584bf80&quot;}]},{&quot;citationID&quot;:&quot;MENDELEY_CITATION_37dd3093-4716-4166-8994-2b22008a9f67&quot;,&quot;properties&quot;:{&quot;noteIndex&quot;:0},&quot;isEdited&quot;:false,&quot;manualOverride&quot;:{&quot;citeprocText&quot;:&quot;(Wheeler and Hendon 2004)&quot;,&quot;isManuallyOverridden&quot;:false,&quot;manualOverrideText&quot;:&quot;&quot;},&quot;citationTag&quot;:&quot;MENDELEY_CITATION_v3_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&quot;,&quot;citationItems&quot;:[{&quot;id&quot;:&quot;4d33db8f-2e65-3be4-9197-8c4f245ad326&quot;,&quot;itemData&quot;:{&quot;type&quot;:&quot;article-journal&quot;,&quot;id&quot;:&quot;4d33db8f-2e65-3be4-9197-8c4f245ad326&quot;,&quot;title&quot;:&quot;An all-season real-time multivariate MJO index: Development of an index for monitoring and prediction&quot;,&quot;author&quot;:[{&quot;family&quot;:&quot;Wheeler&quot;,&quot;given&quot;:&quot;Matthew C.&quot;,&quot;parse-names&quot;:false,&quot;dropping-particle&quot;:&quot;&quot;,&quot;non-dropping-particle&quot;:&quot;&quot;},{&quot;family&quot;:&quot;Hendon&quot;,&quot;given&quot;:&quot;Harry H.&quot;,&quot;parse-names&quot;:false,&quot;dropping-particle&quot;:&quot;&quot;,&quot;non-dropping-particle&quot;:&quot;&quot;}],&quot;container-title&quot;:&quot;Monthly Weather Review&quot;,&quot;DOI&quot;:&quot;10.1175/1520-0493(2004)132&lt;1917:AARMMI&gt;2.0.CO;2&quot;,&quot;issued&quot;:{&quot;date-parts&quot;:[[2004]]},&quot;page&quot;:&quot;1917-1932&quot;,&quot;issue&quot;:&quot;8&quot;,&quot;volume&quot;:&quot;132&quot;,&quot;container-title-short&quot;:&quot;Mon Weather Rev&quot;},&quot;uris&quot;:[&quot;http://www.mendeley.com/documents/?uuid=a44b49b8-046d-43a3-8f26-9d52c4fe6976&quot;],&quot;isTemporary&quot;:false,&quot;legacyDesktopId&quot;:&quot;a44b49b8-046d-43a3-8f26-9d52c4fe6976&quot;}]}]"/>
    <we:property name="MENDELEY_CITATIONS_LOCALE_CODE" value="&quot;en-US&quot;"/>
    <we:property name="MENDELEY_CITATIONS_STYLE" value="{&quot;id&quot;:&quot;https://www.zotero.org/styles/weather-and-forecasting&quot;,&quot;title&quot;:&quot;Weather and Forecasting&quot;,&quot;format&quot;:&quot;author-date&quot;,&quot;defaultLocale&quot;:&quot;en-US&quot;,&quot;isLocaleCodeValid&quot;:true}"/>
  </we:properties>
  <we:bindings/>
  <we:snapshot xmlns:r="http://schemas.openxmlformats.org/officeDocument/2006/relationships"/>
</we:webextension>
</file>

<file path=word/webextensions/webextension4.xml><?xml version="1.0" encoding="utf-8"?>
<we:webextension xmlns:we="http://schemas.microsoft.com/office/webextensions/webextension/2010/11" id="{ADD0E3FB-5FCE-4BC1-BEF4-CC26698E4CD9}">
  <we:reference id="wa104381909" version="3.12.0.0" store="en-US" storeType="omex"/>
  <we:alternateReferences>
    <we:reference id="WA104381909" version="3.12.0.0" store="" storeType="omex"/>
  </we:alternateReferences>
  <we:properties/>
  <we:bindings/>
  <we:snapshot xmlns:r="http://schemas.openxmlformats.org/officeDocument/2006/relationships"/>
</we:webextension>
</file>

<file path=word/webextensions/webextension5.xml><?xml version="1.0" encoding="utf-8"?>
<we:webextension xmlns:we="http://schemas.microsoft.com/office/webextensions/webextension/2010/11" id="{2B4B45ED-A1FD-41D6-81FE-E34963EF56D3}">
  <we:reference id="wa200001361" version="2.2.1.0" store="en-US" storeType="omex"/>
  <we:alternateReferences>
    <we:reference id="wa200001361" version="2.2.1.0" store="wa200001361" storeType="omex"/>
  </we:alternateReferences>
  <we:properties>
    <we:property name="paperpal-document-id" value="&quot;8826201a-0ee0-484d-81f2-699cf7a80dd9&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72A73A-D244-4D4F-8D92-733C05CD42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2134</TotalTime>
  <Pages>38</Pages>
  <Words>12959</Words>
  <Characters>75701</Characters>
  <Application>Microsoft Office Word</Application>
  <DocSecurity>0</DocSecurity>
  <Lines>1113</Lines>
  <Paragraphs>353</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88307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Fatima Pillosu</dc:creator>
  <cp:lastModifiedBy>Fatima Pillosu</cp:lastModifiedBy>
  <cp:revision>263</cp:revision>
  <cp:lastPrinted>2023-11-02T15:06:00Z</cp:lastPrinted>
  <dcterms:created xsi:type="dcterms:W3CDTF">2023-11-18T16:38:00Z</dcterms:created>
  <dcterms:modified xsi:type="dcterms:W3CDTF">2023-11-20T23:47:00Z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8bf5135fb6779bdc48e2e0d88e9e7303fa2d486f58e9ad965f05ea2450963662</vt:lpwstr>
  </property>
  <property fmtid="{D5CDD505-2E9C-101B-9397-08002B2CF9AE}" pid="3" name="Mendeley Citation Style_1">
    <vt:lpwstr>http://www.zotero.org/styles/weather-and-forecasting</vt:lpwstr>
  </property>
  <property fmtid="{D5CDD505-2E9C-101B-9397-08002B2CF9AE}" pid="4" name="Mendeley Document_1">
    <vt:lpwstr>True</vt:lpwstr>
  </property>
  <property fmtid="{D5CDD505-2E9C-101B-9397-08002B2CF9AE}" pid="5" name="Mendeley Recent Style Id 0_1">
    <vt:lpwstr>http://www.zotero.org/styles/apa</vt:lpwstr>
  </property>
  <property fmtid="{D5CDD505-2E9C-101B-9397-08002B2CF9AE}" pid="6" name="Mendeley Recent Style Id 1_1">
    <vt:lpwstr>http://www.zotero.org/styles/american-sociological-association</vt:lpwstr>
  </property>
  <property fmtid="{D5CDD505-2E9C-101B-9397-08002B2CF9AE}" pid="7" name="Mendeley Recent Style Id 2_1">
    <vt:lpwstr>http://www.zotero.org/styles/chicago-author-date</vt:lpwstr>
  </property>
  <property fmtid="{D5CDD505-2E9C-101B-9397-08002B2CF9AE}" pid="8" name="Mendeley Recent Style Id 3_1">
    <vt:lpwstr>http://www.zotero.org/styles/harvard-cite-them-right</vt:lpwstr>
  </property>
  <property fmtid="{D5CDD505-2E9C-101B-9397-08002B2CF9AE}" pid="9" name="Mendeley Recent Style Id 4_1">
    <vt:lpwstr>http://www.zotero.org/styles/ieee</vt:lpwstr>
  </property>
  <property fmtid="{D5CDD505-2E9C-101B-9397-08002B2CF9AE}" pid="10" name="Mendeley Recent Style Id 5_1">
    <vt:lpwstr>http://www.zotero.org/styles/meteorological-applications</vt:lpwstr>
  </property>
  <property fmtid="{D5CDD505-2E9C-101B-9397-08002B2CF9AE}" pid="11" name="Mendeley Recent Style Id 6_1">
    <vt:lpwstr>http://www.zotero.org/styles/modern-humanities-research-association</vt:lpwstr>
  </property>
  <property fmtid="{D5CDD505-2E9C-101B-9397-08002B2CF9AE}" pid="12" name="Mendeley Recent Style Id 7_1">
    <vt:lpwstr>http://www.zotero.org/styles/modern-language-association</vt:lpwstr>
  </property>
  <property fmtid="{D5CDD505-2E9C-101B-9397-08002B2CF9AE}" pid="13" name="Mendeley Recent Style Id 8_1">
    <vt:lpwstr>http://www.zotero.org/styles/nature</vt:lpwstr>
  </property>
  <property fmtid="{D5CDD505-2E9C-101B-9397-08002B2CF9AE}" pid="14" name="Mendeley Recent Style Id 9_1">
    <vt:lpwstr>http://www.zotero.org/styles/weather-and-forecasting</vt:lpwstr>
  </property>
  <property fmtid="{D5CDD505-2E9C-101B-9397-08002B2CF9AE}" pid="15" name="Mendeley Recent Style Name 0_1">
    <vt:lpwstr>American Psychological Association 7th edition</vt:lpwstr>
  </property>
  <property fmtid="{D5CDD505-2E9C-101B-9397-08002B2CF9AE}" pid="16" name="Mendeley Recent Style Name 1_1">
    <vt:lpwstr>American Sociological Association 6th edition</vt:lpwstr>
  </property>
  <property fmtid="{D5CDD505-2E9C-101B-9397-08002B2CF9AE}" pid="17" name="Mendeley Recent Style Name 2_1">
    <vt:lpwstr>Chicago Manual of Style 17th edition (author-date)</vt:lpwstr>
  </property>
  <property fmtid="{D5CDD505-2E9C-101B-9397-08002B2CF9AE}" pid="18" name="Mendeley Recent Style Name 3_1">
    <vt:lpwstr>Cite Them Right 11th edition - Harvard</vt:lpwstr>
  </property>
  <property fmtid="{D5CDD505-2E9C-101B-9397-08002B2CF9AE}" pid="19" name="Mendeley Recent Style Name 4_1">
    <vt:lpwstr>IEEE</vt:lpwstr>
  </property>
  <property fmtid="{D5CDD505-2E9C-101B-9397-08002B2CF9AE}" pid="20" name="Mendeley Recent Style Name 5_1">
    <vt:lpwstr>Meteorological Applications</vt:lpwstr>
  </property>
  <property fmtid="{D5CDD505-2E9C-101B-9397-08002B2CF9AE}" pid="21" name="Mendeley Recent Style Name 6_1">
    <vt:lpwstr>Modern Humanities Research Association 3rd edition (note with bibliography)</vt:lpwstr>
  </property>
  <property fmtid="{D5CDD505-2E9C-101B-9397-08002B2CF9AE}" pid="22" name="Mendeley Recent Style Name 7_1">
    <vt:lpwstr>Modern Language Association 9th edition</vt:lpwstr>
  </property>
  <property fmtid="{D5CDD505-2E9C-101B-9397-08002B2CF9AE}" pid="23" name="Mendeley Recent Style Name 8_1">
    <vt:lpwstr>Nature</vt:lpwstr>
  </property>
  <property fmtid="{D5CDD505-2E9C-101B-9397-08002B2CF9AE}" pid="24" name="Mendeley Recent Style Name 9_1">
    <vt:lpwstr>Weather and Forecasting</vt:lpwstr>
  </property>
  <property fmtid="{D5CDD505-2E9C-101B-9397-08002B2CF9AE}" pid="25" name="Mendeley Unique User Id_1">
    <vt:lpwstr>3ff76eb3-fc30-3a93-8192-c12f8f6a468a</vt:lpwstr>
  </property>
</Properties>
</file>